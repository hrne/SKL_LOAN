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2FC8B8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9B2BD3" w:rsidRDefault="009B11EB" w:rsidP="009B11EB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718B2BE3" w14:textId="77777777" w:rsidR="0011788D" w:rsidRPr="009B2BD3" w:rsidRDefault="0047469C" w:rsidP="00BB73FB">
      <w:pPr>
        <w:pStyle w:val="ad"/>
        <w:rPr>
          <w:rFonts w:ascii="標楷體" w:hAnsi="標楷體"/>
        </w:rPr>
      </w:pPr>
      <w:r>
        <w:rPr>
          <w:rFonts w:ascii="標楷體" w:hAnsi="標楷體" w:hint="eastAsia"/>
        </w:rPr>
        <w:t>業務功能需求規格書</w:t>
      </w:r>
    </w:p>
    <w:p w14:paraId="031FA23F" w14:textId="77777777" w:rsidR="00FD191D" w:rsidRPr="009B2BD3" w:rsidRDefault="00FD191D" w:rsidP="00FD191D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顧客管理作業</w:t>
      </w:r>
    </w:p>
    <w:p w14:paraId="6FA00B3F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9B2BD3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9B2BD3" w:rsidRDefault="009B11EB" w:rsidP="0040125A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9B11EB" w:rsidRPr="009B2BD3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4901E87D" w:rsidR="009B11EB" w:rsidRPr="009B2BD3" w:rsidRDefault="009B11EB" w:rsidP="005D2EDA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</w:t>
            </w:r>
            <w:r w:rsidR="005D2EDA" w:rsidRPr="009B2BD3">
              <w:rPr>
                <w:rFonts w:ascii="標楷體" w:hAnsi="標楷體"/>
              </w:rPr>
              <w:t>1</w:t>
            </w:r>
            <w:r w:rsidRPr="009B2BD3">
              <w:rPr>
                <w:rFonts w:ascii="標楷體" w:hAnsi="標楷體" w:hint="eastAsia"/>
              </w:rPr>
              <w:t>.</w:t>
            </w:r>
            <w:del w:id="0" w:author="張金龍" w:date="2021-05-18T14:34:00Z">
              <w:r w:rsidR="005D2EDA" w:rsidRPr="009B2BD3" w:rsidDel="002C6BA7">
                <w:rPr>
                  <w:rFonts w:ascii="標楷體" w:hAnsi="標楷體" w:hint="eastAsia"/>
                </w:rPr>
                <w:delText>0</w:delText>
              </w:r>
            </w:del>
            <w:ins w:id="1" w:author="st1" w:date="2021-05-06T10:24:00Z">
              <w:del w:id="2" w:author="張金龍" w:date="2021-05-18T14:34:00Z">
                <w:r w:rsidR="000E36DA" w:rsidDel="002C6BA7">
                  <w:rPr>
                    <w:rFonts w:ascii="標楷體" w:hAnsi="標楷體" w:hint="eastAsia"/>
                  </w:rPr>
                  <w:delText>1</w:delText>
                </w:r>
              </w:del>
            </w:ins>
            <w:ins w:id="3" w:author="張金龍" w:date="2021-05-18T14:34:00Z">
              <w:r w:rsidR="002C6BA7">
                <w:rPr>
                  <w:rFonts w:ascii="標楷體" w:hAnsi="標楷體" w:hint="eastAsia"/>
                </w:rPr>
                <w:t>2</w:t>
              </w:r>
            </w:ins>
          </w:p>
        </w:tc>
      </w:tr>
      <w:tr w:rsidR="009B11EB" w:rsidRPr="009B2BD3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9B11EB" w:rsidRPr="009B2BD3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48EFA0A6" w:rsidR="009B11EB" w:rsidRPr="009B2BD3" w:rsidRDefault="009B11EB" w:rsidP="00B634D0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del w:id="4" w:author="st1" w:date="2021-05-06T10:24:00Z">
              <w:r w:rsidRPr="009B2BD3" w:rsidDel="000E36DA">
                <w:rPr>
                  <w:rFonts w:ascii="標楷體" w:hAnsi="標楷體" w:hint="eastAsia"/>
                </w:rPr>
                <w:delText>19</w:delText>
              </w:r>
            </w:del>
            <w:ins w:id="5" w:author="st1" w:date="2021-05-06T10:24:00Z">
              <w:r w:rsidR="000E36DA">
                <w:rPr>
                  <w:rFonts w:ascii="標楷體" w:hAnsi="標楷體" w:hint="eastAsia"/>
                </w:rPr>
                <w:t>21</w:t>
              </w:r>
            </w:ins>
            <w:r w:rsidRPr="009B2BD3">
              <w:rPr>
                <w:rFonts w:ascii="標楷體" w:hAnsi="標楷體"/>
              </w:rPr>
              <w:t>/</w:t>
            </w:r>
            <w:del w:id="6" w:author="st1" w:date="2021-05-06T10:24:00Z">
              <w:r w:rsidRPr="009B2BD3" w:rsidDel="000E36DA">
                <w:rPr>
                  <w:rFonts w:ascii="標楷體" w:hAnsi="標楷體" w:hint="eastAsia"/>
                </w:rPr>
                <w:delText>12</w:delText>
              </w:r>
            </w:del>
            <w:ins w:id="7" w:author="st1" w:date="2021-05-06T10:24:00Z">
              <w:r w:rsidR="000E36DA">
                <w:rPr>
                  <w:rFonts w:ascii="標楷體" w:hAnsi="標楷體" w:hint="eastAsia"/>
                </w:rPr>
                <w:t>05</w:t>
              </w:r>
            </w:ins>
            <w:r w:rsidRPr="009B2BD3">
              <w:rPr>
                <w:rFonts w:ascii="標楷體" w:hAnsi="標楷體" w:hint="eastAsia"/>
              </w:rPr>
              <w:t>/</w:t>
            </w:r>
            <w:ins w:id="8" w:author="st1" w:date="2021-05-06T10:24:00Z">
              <w:del w:id="9" w:author="張金龍" w:date="2021-05-18T14:34:00Z">
                <w:r w:rsidR="000E36DA" w:rsidDel="002C6BA7">
                  <w:rPr>
                    <w:rFonts w:ascii="標楷體" w:hAnsi="標楷體" w:hint="eastAsia"/>
                  </w:rPr>
                  <w:delText>07</w:delText>
                </w:r>
              </w:del>
            </w:ins>
            <w:ins w:id="10" w:author="張金龍" w:date="2021-05-18T14:34:00Z">
              <w:r w:rsidR="002C6BA7">
                <w:rPr>
                  <w:rFonts w:ascii="標楷體" w:hAnsi="標楷體" w:hint="eastAsia"/>
                </w:rPr>
                <w:t>18</w:t>
              </w:r>
            </w:ins>
            <w:del w:id="11" w:author="st1" w:date="2021-05-06T10:24:00Z">
              <w:r w:rsidR="00B634D0" w:rsidDel="000E36DA">
                <w:rPr>
                  <w:rFonts w:ascii="標楷體" w:hAnsi="標楷體" w:hint="eastAsia"/>
                </w:rPr>
                <w:delText>31</w:delText>
              </w:r>
            </w:del>
          </w:p>
        </w:tc>
      </w:tr>
    </w:tbl>
    <w:p w14:paraId="58623F21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9B2BD3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9B11EB" w:rsidRPr="009B2BD3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100A5AF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7850ED9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9B2BD3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9B2BD3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5E567F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5E567F" w:rsidRDefault="005E567F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5E567F" w:rsidRDefault="005E567F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5E567F" w:rsidRDefault="005E567F" w:rsidP="0040125A"/>
              </w:txbxContent>
            </v:textbox>
          </v:shape>
        </w:pict>
      </w:r>
      <w:r w:rsidR="005E567F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5E567F" w:rsidRDefault="005E567F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5E567F" w:rsidRDefault="005E567F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5E567F" w:rsidRDefault="005E567F" w:rsidP="0040125A"/>
              </w:txbxContent>
            </v:textbox>
          </v:shape>
        </w:pict>
      </w:r>
    </w:p>
    <w:p w14:paraId="786027CB" w14:textId="77777777" w:rsidR="009B11EB" w:rsidRPr="002F5ECF" w:rsidRDefault="009B11EB">
      <w:pPr>
        <w:widowControl/>
        <w:rPr>
          <w:rFonts w:ascii="標楷體" w:eastAsia="標楷體" w:hAnsi="標楷體"/>
          <w:sz w:val="28"/>
        </w:rPr>
      </w:pPr>
    </w:p>
    <w:p w14:paraId="1BE37CE0" w14:textId="77777777" w:rsidR="00200D13" w:rsidRPr="009B2BD3" w:rsidRDefault="005E567F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5E567F" w:rsidRDefault="005E567F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5E567F" w:rsidRDefault="005E567F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5E567F" w:rsidRDefault="005E567F" w:rsidP="0040125A"/>
              </w:txbxContent>
            </v:textbox>
          </v:shape>
        </w:pict>
      </w:r>
      <w:r w:rsidR="00200D13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9B2BD3" w14:paraId="2BF37BD7" w14:textId="77777777" w:rsidTr="008224BD">
        <w:tc>
          <w:tcPr>
            <w:tcW w:w="1108" w:type="dxa"/>
          </w:tcPr>
          <w:p w14:paraId="013A6709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8224BD" w:rsidRPr="009B2BD3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9B2BD3" w:rsidRDefault="008224BD" w:rsidP="00B634D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</w:t>
            </w:r>
            <w:r w:rsidR="00B634D0">
              <w:rPr>
                <w:rFonts w:ascii="標楷體" w:hAnsi="標楷體" w:hint="eastAsia"/>
              </w:rPr>
              <w:t>0</w:t>
            </w:r>
            <w:r w:rsidRPr="009B2BD3">
              <w:rPr>
                <w:rFonts w:ascii="標楷體" w:hAnsi="標楷體" w:hint="eastAsia"/>
              </w:rPr>
              <w:t>.</w:t>
            </w:r>
            <w:r w:rsidR="00B634D0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B634D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ins w:id="12" w:author="Fegie" w:date="2021-04-27T16:22:00Z">
              <w:r>
                <w:rPr>
                  <w:rFonts w:ascii="標楷體" w:hAnsi="標楷體" w:hint="eastAsia"/>
                </w:rPr>
                <w:t>V</w:t>
              </w:r>
              <w:r>
                <w:rPr>
                  <w:rFonts w:ascii="標楷體" w:hAnsi="標楷體"/>
                </w:rPr>
                <w:t>1.1</w:t>
              </w:r>
            </w:ins>
          </w:p>
        </w:tc>
        <w:tc>
          <w:tcPr>
            <w:tcW w:w="1614" w:type="dxa"/>
            <w:vAlign w:val="center"/>
          </w:tcPr>
          <w:p w14:paraId="73F572D6" w14:textId="69C4F6C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ins w:id="13" w:author="Fegie" w:date="2021-04-27T16:22:00Z">
              <w:r>
                <w:rPr>
                  <w:rFonts w:ascii="標楷體" w:hAnsi="標楷體" w:hint="eastAsia"/>
                </w:rPr>
                <w:t>2</w:t>
              </w:r>
              <w:r>
                <w:rPr>
                  <w:rFonts w:ascii="標楷體" w:hAnsi="標楷體"/>
                </w:rPr>
                <w:t>021/0</w:t>
              </w:r>
              <w:del w:id="14" w:author="st1" w:date="2021-05-06T10:24:00Z">
                <w:r w:rsidDel="000E36DA">
                  <w:rPr>
                    <w:rFonts w:ascii="標楷體" w:hAnsi="標楷體" w:hint="eastAsia"/>
                  </w:rPr>
                  <w:delText>4</w:delText>
                </w:r>
              </w:del>
            </w:ins>
            <w:ins w:id="15" w:author="st1" w:date="2021-05-06T10:24:00Z">
              <w:r w:rsidR="000E36DA">
                <w:rPr>
                  <w:rFonts w:ascii="標楷體" w:hAnsi="標楷體" w:hint="eastAsia"/>
                </w:rPr>
                <w:t>5</w:t>
              </w:r>
            </w:ins>
            <w:ins w:id="16" w:author="Fegie" w:date="2021-04-27T16:22:00Z">
              <w:r>
                <w:rPr>
                  <w:rFonts w:ascii="標楷體" w:hAnsi="標楷體"/>
                </w:rPr>
                <w:t>/</w:t>
              </w:r>
              <w:del w:id="17" w:author="st1" w:date="2021-05-06T10:24:00Z">
                <w:r w:rsidDel="000E36DA">
                  <w:rPr>
                    <w:rFonts w:ascii="標楷體" w:hAnsi="標楷體" w:hint="eastAsia"/>
                  </w:rPr>
                  <w:delText>27</w:delText>
                </w:r>
              </w:del>
            </w:ins>
            <w:ins w:id="18" w:author="st1" w:date="2021-05-06T10:24:00Z">
              <w:r w:rsidR="000E36DA">
                <w:rPr>
                  <w:rFonts w:ascii="標楷體" w:hAnsi="標楷體" w:hint="eastAsia"/>
                </w:rPr>
                <w:t>06</w:t>
              </w:r>
            </w:ins>
          </w:p>
        </w:tc>
        <w:tc>
          <w:tcPr>
            <w:tcW w:w="3786" w:type="dxa"/>
            <w:vAlign w:val="center"/>
          </w:tcPr>
          <w:p w14:paraId="00F756AE" w14:textId="77777777" w:rsidR="000E36DA" w:rsidRDefault="000E36DA" w:rsidP="00B77AE2">
            <w:pPr>
              <w:pStyle w:val="11"/>
              <w:rPr>
                <w:ins w:id="19" w:author="st1" w:date="2021-05-06T10:24:00Z"/>
                <w:rFonts w:ascii="標楷體" w:hAnsi="標楷體"/>
                <w:lang w:eastAsia="zh-HK"/>
              </w:rPr>
            </w:pPr>
            <w:ins w:id="20" w:author="st1" w:date="2021-05-06T10:24:00Z">
              <w:r>
                <w:rPr>
                  <w:rFonts w:ascii="標楷體" w:hAnsi="標楷體" w:hint="eastAsia"/>
                  <w:lang w:eastAsia="zh-HK"/>
                </w:rPr>
                <w:t>交付</w:t>
              </w:r>
              <w:r>
                <w:rPr>
                  <w:rFonts w:ascii="標楷體" w:hAnsi="標楷體" w:hint="eastAsia"/>
                </w:rPr>
                <w:t>URS</w:t>
              </w:r>
            </w:ins>
          </w:p>
          <w:p w14:paraId="59E05BD8" w14:textId="04B2CA2E" w:rsidR="000E36DA" w:rsidRPr="000E36DA" w:rsidRDefault="000E36DA">
            <w:pPr>
              <w:pStyle w:val="11"/>
              <w:rPr>
                <w:ins w:id="21" w:author="st1" w:date="2021-05-06T10:25:00Z"/>
                <w:rFonts w:ascii="標楷體" w:hAnsi="標楷體"/>
              </w:rPr>
            </w:pPr>
            <w:ins w:id="22" w:author="st1" w:date="2021-05-06T10:25:00Z">
              <w:r>
                <w:rPr>
                  <w:rFonts w:ascii="標楷體" w:hAnsi="標楷體"/>
                </w:rPr>
                <w:t>L1001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L1101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L1102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L1107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L1907</w:t>
              </w:r>
            </w:ins>
          </w:p>
          <w:p w14:paraId="669F433A" w14:textId="68FB9F63" w:rsidR="000E36DA" w:rsidRPr="000E36DA" w:rsidRDefault="000E36DA">
            <w:pPr>
              <w:pStyle w:val="11"/>
              <w:rPr>
                <w:ins w:id="23" w:author="st1" w:date="2021-05-06T10:25:00Z"/>
                <w:rFonts w:ascii="標楷體" w:hAnsi="標楷體"/>
              </w:rPr>
            </w:pPr>
            <w:ins w:id="24" w:author="st1" w:date="2021-05-06T10:25:00Z">
              <w:r>
                <w:rPr>
                  <w:rFonts w:ascii="標楷體" w:hAnsi="標楷體"/>
                </w:rPr>
                <w:t>L1906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L1106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L1103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L1104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L1905</w:t>
              </w:r>
            </w:ins>
          </w:p>
          <w:p w14:paraId="2A437427" w14:textId="65DCEB10" w:rsidR="00B634D0" w:rsidRPr="009B2BD3" w:rsidRDefault="000E36DA">
            <w:pPr>
              <w:pStyle w:val="11"/>
              <w:rPr>
                <w:rFonts w:ascii="標楷體" w:hAnsi="標楷體"/>
              </w:rPr>
            </w:pPr>
            <w:ins w:id="25" w:author="st1" w:date="2021-05-06T10:25:00Z">
              <w:r>
                <w:rPr>
                  <w:rFonts w:ascii="標楷體" w:hAnsi="標楷體"/>
                </w:rPr>
                <w:t>L1105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L190A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L1908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L1108</w:t>
              </w:r>
            </w:ins>
            <w:ins w:id="26" w:author="Fegie" w:date="2021-04-27T16:23:00Z">
              <w:del w:id="27" w:author="st1" w:date="2021-05-06T10:24:00Z">
                <w:r w:rsidR="000E63CD" w:rsidDel="000E36DA">
                  <w:rPr>
                    <w:rFonts w:ascii="標楷體" w:hAnsi="標楷體" w:hint="eastAsia"/>
                  </w:rPr>
                  <w:delText>新增L190A</w:delText>
                </w:r>
              </w:del>
            </w:ins>
          </w:p>
        </w:tc>
        <w:tc>
          <w:tcPr>
            <w:tcW w:w="1140" w:type="dxa"/>
            <w:vAlign w:val="center"/>
          </w:tcPr>
          <w:p w14:paraId="78CBD21C" w14:textId="47A95BE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ins w:id="28" w:author="Fegie" w:date="2021-04-27T16:23:00Z">
              <w:r>
                <w:rPr>
                  <w:rFonts w:ascii="標楷體" w:hAnsi="標楷體" w:hint="eastAsia"/>
                </w:rPr>
                <w:t>張嘉榮</w:t>
              </w:r>
            </w:ins>
          </w:p>
        </w:tc>
        <w:tc>
          <w:tcPr>
            <w:tcW w:w="1140" w:type="dxa"/>
          </w:tcPr>
          <w:p w14:paraId="3E486320" w14:textId="77777777" w:rsidR="00B634D0" w:rsidRPr="009B2BD3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ins w:id="29" w:author="張金龍" w:date="2021-05-18T14:31:00Z">
              <w:r>
                <w:rPr>
                  <w:rFonts w:ascii="標楷體" w:hAnsi="標楷體" w:hint="eastAsia"/>
                </w:rPr>
                <w:t>V1.2</w:t>
              </w:r>
            </w:ins>
          </w:p>
        </w:tc>
        <w:tc>
          <w:tcPr>
            <w:tcW w:w="1614" w:type="dxa"/>
            <w:vAlign w:val="center"/>
          </w:tcPr>
          <w:p w14:paraId="2C6F55DF" w14:textId="4ADBCCA2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ins w:id="30" w:author="張金龍" w:date="2021-05-18T14:31:00Z">
              <w:r>
                <w:rPr>
                  <w:rFonts w:ascii="標楷體" w:hAnsi="標楷體" w:hint="eastAsia"/>
                </w:rPr>
                <w:t>2021/05/18</w:t>
              </w:r>
            </w:ins>
          </w:p>
        </w:tc>
        <w:tc>
          <w:tcPr>
            <w:tcW w:w="3786" w:type="dxa"/>
            <w:vAlign w:val="center"/>
          </w:tcPr>
          <w:p w14:paraId="02038B44" w14:textId="77777777" w:rsidR="002C6BA7" w:rsidRDefault="002C6BA7" w:rsidP="002C6BA7">
            <w:pPr>
              <w:pStyle w:val="11"/>
              <w:rPr>
                <w:ins w:id="31" w:author="張金龍" w:date="2021-05-18T14:31:00Z"/>
                <w:rFonts w:ascii="標楷體" w:hAnsi="標楷體"/>
                <w:lang w:eastAsia="zh-HK"/>
              </w:rPr>
            </w:pPr>
            <w:ins w:id="32" w:author="張金龍" w:date="2021-05-18T14:31:00Z">
              <w:r>
                <w:rPr>
                  <w:rFonts w:ascii="標楷體" w:hAnsi="標楷體" w:hint="eastAsia"/>
                  <w:lang w:eastAsia="zh-HK"/>
                </w:rPr>
                <w:t>交付</w:t>
              </w:r>
              <w:r>
                <w:rPr>
                  <w:rFonts w:ascii="標楷體" w:hAnsi="標楷體" w:hint="eastAsia"/>
                </w:rPr>
                <w:t>URS</w:t>
              </w:r>
            </w:ins>
          </w:p>
          <w:p w14:paraId="463E08EE" w14:textId="66C0F078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ins w:id="33" w:author="張金龍" w:date="2021-05-18T14:31:00Z">
              <w:r>
                <w:rPr>
                  <w:rFonts w:ascii="標楷體" w:hAnsi="標楷體" w:hint="eastAsia"/>
                </w:rPr>
                <w:t>L1</w:t>
              </w:r>
            </w:ins>
            <w:ins w:id="34" w:author="張金龍" w:date="2021-05-18T14:33:00Z">
              <w:r>
                <w:rPr>
                  <w:rFonts w:ascii="標楷體" w:hAnsi="標楷體" w:hint="eastAsia"/>
                </w:rPr>
                <w:t>109</w:t>
              </w:r>
            </w:ins>
          </w:p>
        </w:tc>
        <w:tc>
          <w:tcPr>
            <w:tcW w:w="1140" w:type="dxa"/>
            <w:vAlign w:val="center"/>
          </w:tcPr>
          <w:p w14:paraId="54E95FC9" w14:textId="38F46606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ins w:id="35" w:author="張金龍" w:date="2021-05-18T14:34:00Z">
              <w:r>
                <w:rPr>
                  <w:rFonts w:ascii="標楷體" w:hAnsi="標楷體" w:hint="eastAsia"/>
                </w:rPr>
                <w:t>張嘉榮</w:t>
              </w:r>
            </w:ins>
          </w:p>
        </w:tc>
        <w:tc>
          <w:tcPr>
            <w:tcW w:w="1140" w:type="dxa"/>
          </w:tcPr>
          <w:p w14:paraId="180C8D3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6B94688A" w14:textId="77777777" w:rsidTr="008224BD">
        <w:tc>
          <w:tcPr>
            <w:tcW w:w="1108" w:type="dxa"/>
            <w:vAlign w:val="center"/>
          </w:tcPr>
          <w:p w14:paraId="72AC35F0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539E1EEA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7414D20B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DCAE46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BAA5AA7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47623BD1" w14:textId="77777777" w:rsidTr="008224BD">
        <w:tc>
          <w:tcPr>
            <w:tcW w:w="1108" w:type="dxa"/>
            <w:vAlign w:val="center"/>
          </w:tcPr>
          <w:p w14:paraId="377B78C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6D66EA6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3B5F9ACA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DC211F8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79384815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4E935D5B" w14:textId="77777777" w:rsidTr="008224BD">
        <w:tc>
          <w:tcPr>
            <w:tcW w:w="1108" w:type="dxa"/>
            <w:vAlign w:val="center"/>
          </w:tcPr>
          <w:p w14:paraId="1E9D96D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EB1A99A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20C44274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243616E3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A18C586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</w:tbl>
    <w:p w14:paraId="06713B7D" w14:textId="77777777" w:rsidR="00200D13" w:rsidRPr="009B2BD3" w:rsidRDefault="00200D13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</w:p>
    <w:p w14:paraId="4103CC34" w14:textId="77777777" w:rsidR="0011788D" w:rsidRPr="009B2BD3" w:rsidRDefault="00D22C68" w:rsidP="00D22C68">
      <w:pPr>
        <w:pStyle w:val="af8"/>
        <w:rPr>
          <w:rFonts w:ascii="標楷體" w:hAnsi="標楷體"/>
        </w:rPr>
      </w:pPr>
      <w:r w:rsidRPr="009B2BD3">
        <w:rPr>
          <w:rFonts w:ascii="標楷體" w:hAnsi="標楷體"/>
        </w:rPr>
        <w:br w:type="page"/>
      </w:r>
      <w:r w:rsidR="0011788D" w:rsidRPr="009B2BD3">
        <w:rPr>
          <w:rFonts w:ascii="標楷體" w:hAnsi="標楷體"/>
        </w:rPr>
        <w:lastRenderedPageBreak/>
        <w:t>目　　錄</w:t>
      </w:r>
    </w:p>
    <w:p w14:paraId="5C35D7A3" w14:textId="26473A87" w:rsidR="00D5609A" w:rsidRDefault="00D5609A">
      <w:pPr>
        <w:pStyle w:val="12"/>
        <w:rPr>
          <w:ins w:id="36" w:author="st1" w:date="2021-05-06T10:29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ins w:id="37" w:author="st1" w:date="2021-05-06T10:29:00Z">
        <w:r>
          <w:rPr>
            <w:rFonts w:hAnsi="標楷體"/>
            <w:b w:val="0"/>
            <w:caps w:val="0"/>
            <w:color w:val="000000"/>
          </w:rPr>
          <w:fldChar w:fldCharType="begin"/>
        </w:r>
        <w:r>
          <w:rPr>
            <w:rFonts w:hAnsi="標楷體"/>
            <w:b w:val="0"/>
            <w:caps w:val="0"/>
            <w:color w:val="000000"/>
          </w:rPr>
          <w:instrText xml:space="preserve"> TOC \o "1-2" \h \z \u </w:instrText>
        </w:r>
      </w:ins>
      <w:r>
        <w:rPr>
          <w:rFonts w:hAnsi="標楷體"/>
          <w:b w:val="0"/>
          <w:caps w:val="0"/>
          <w:color w:val="000000"/>
        </w:rPr>
        <w:fldChar w:fldCharType="separate"/>
      </w:r>
      <w:ins w:id="38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"_Toc71200038"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1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概述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_Toc71200038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39" w:author="st1" w:date="2021-05-06T10:29:00Z">
        <w:r>
          <w:rPr>
            <w:webHidden/>
          </w:rPr>
          <w:t>1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189E5E16" w14:textId="7F720A2C" w:rsidR="00D5609A" w:rsidRDefault="00D5609A">
      <w:pPr>
        <w:pStyle w:val="22"/>
        <w:rPr>
          <w:ins w:id="40" w:author="st1" w:date="2021-05-06T10:29:00Z"/>
          <w:rFonts w:asciiTheme="minorHAnsi" w:eastAsiaTheme="minorEastAsia" w:hAnsiTheme="minorHAnsi" w:cstheme="minorBidi"/>
          <w:szCs w:val="22"/>
        </w:rPr>
      </w:pPr>
      <w:ins w:id="41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"_Toc71200039"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1.1    </w:t>
        </w:r>
        <w:r w:rsidRPr="006D1C66">
          <w:rPr>
            <w:rStyle w:val="a7"/>
            <w:rFonts w:hAnsi="標楷體" w:hint="eastAsia"/>
          </w:rPr>
          <w:t>專案名稱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_Toc71200039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42" w:author="st1" w:date="2021-05-06T10:29:00Z">
        <w:r>
          <w:rPr>
            <w:webHidden/>
          </w:rPr>
          <w:t>1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0E8C2B9E" w14:textId="4A75ACAA" w:rsidR="00D5609A" w:rsidRDefault="00D5609A">
      <w:pPr>
        <w:pStyle w:val="22"/>
        <w:rPr>
          <w:ins w:id="43" w:author="st1" w:date="2021-05-06T10:29:00Z"/>
          <w:rFonts w:asciiTheme="minorHAnsi" w:eastAsiaTheme="minorEastAsia" w:hAnsiTheme="minorHAnsi" w:cstheme="minorBidi"/>
          <w:szCs w:val="22"/>
        </w:rPr>
      </w:pPr>
      <w:ins w:id="44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"_Toc71200040"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1.2    </w:t>
        </w:r>
        <w:r w:rsidRPr="006D1C66">
          <w:rPr>
            <w:rStyle w:val="a7"/>
            <w:rFonts w:hAnsi="標楷體" w:hint="eastAsia"/>
          </w:rPr>
          <w:t>專案目標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_Toc71200040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45" w:author="st1" w:date="2021-05-06T10:29:00Z">
        <w:r>
          <w:rPr>
            <w:webHidden/>
          </w:rPr>
          <w:t>1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3271F3A9" w14:textId="02507647" w:rsidR="00D5609A" w:rsidRDefault="00D5609A">
      <w:pPr>
        <w:pStyle w:val="22"/>
        <w:rPr>
          <w:ins w:id="46" w:author="st1" w:date="2021-05-06T10:29:00Z"/>
          <w:rFonts w:asciiTheme="minorHAnsi" w:eastAsiaTheme="minorEastAsia" w:hAnsiTheme="minorHAnsi" w:cstheme="minorBidi"/>
          <w:szCs w:val="22"/>
        </w:rPr>
      </w:pPr>
      <w:ins w:id="47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"_Toc71200041"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1.3    </w:t>
        </w:r>
        <w:r w:rsidRPr="006D1C66">
          <w:rPr>
            <w:rStyle w:val="a7"/>
            <w:rFonts w:hAnsi="標楷體" w:hint="eastAsia"/>
          </w:rPr>
          <w:t>系統範圍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_Toc71200041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48" w:author="st1" w:date="2021-05-06T10:29:00Z">
        <w:r>
          <w:rPr>
            <w:webHidden/>
          </w:rPr>
          <w:t>2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589D7B20" w14:textId="7FD84170" w:rsidR="00D5609A" w:rsidRDefault="00D5609A">
      <w:pPr>
        <w:pStyle w:val="12"/>
        <w:rPr>
          <w:ins w:id="49" w:author="st1" w:date="2021-05-06T10:29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ins w:id="50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"_Toc71200042"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2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需求說明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_Toc71200042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51" w:author="st1" w:date="2021-05-06T10:29:00Z">
        <w:r>
          <w:rPr>
            <w:webHidden/>
          </w:rPr>
          <w:t>3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2C896792" w14:textId="37ABF7CB" w:rsidR="00D5609A" w:rsidRDefault="00D5609A">
      <w:pPr>
        <w:pStyle w:val="22"/>
        <w:rPr>
          <w:ins w:id="52" w:author="st1" w:date="2021-05-06T10:29:00Z"/>
          <w:rFonts w:asciiTheme="minorHAnsi" w:eastAsiaTheme="minorEastAsia" w:hAnsiTheme="minorHAnsi" w:cstheme="minorBidi"/>
          <w:szCs w:val="22"/>
        </w:rPr>
      </w:pPr>
      <w:ins w:id="53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"_Toc71200043"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2.1    </w:t>
        </w:r>
        <w:r w:rsidRPr="006D1C66">
          <w:rPr>
            <w:rStyle w:val="a7"/>
            <w:rFonts w:hAnsi="標楷體" w:hint="eastAsia"/>
          </w:rPr>
          <w:t>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_Toc71200043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54" w:author="st1" w:date="2021-05-06T10:29:00Z">
        <w:r>
          <w:rPr>
            <w:webHidden/>
          </w:rPr>
          <w:t>3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2E5729ED" w14:textId="225363F9" w:rsidR="00D5609A" w:rsidRDefault="00D5609A">
      <w:pPr>
        <w:pStyle w:val="22"/>
        <w:rPr>
          <w:ins w:id="55" w:author="st1" w:date="2021-05-06T10:29:00Z"/>
          <w:rFonts w:asciiTheme="minorHAnsi" w:eastAsiaTheme="minorEastAsia" w:hAnsiTheme="minorHAnsi" w:cstheme="minorBidi"/>
          <w:szCs w:val="22"/>
        </w:rPr>
      </w:pPr>
      <w:ins w:id="56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"_Toc71200044"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2.2    </w:t>
        </w:r>
        <w:r w:rsidRPr="006D1C66">
          <w:rPr>
            <w:rStyle w:val="a7"/>
            <w:rFonts w:hAnsi="標楷體" w:hint="eastAsia"/>
          </w:rPr>
          <w:t>非功能性需求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_Toc71200044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57" w:author="st1" w:date="2021-05-06T10:29:00Z">
        <w:r>
          <w:rPr>
            <w:webHidden/>
          </w:rPr>
          <w:t>7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60F0336D" w14:textId="16208F17" w:rsidR="00D5609A" w:rsidRDefault="00D5609A">
      <w:pPr>
        <w:pStyle w:val="12"/>
        <w:rPr>
          <w:ins w:id="58" w:author="st1" w:date="2021-05-06T10:29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ins w:id="59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"_Toc71200045"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3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系統需求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_Toc71200045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60" w:author="st1" w:date="2021-05-06T10:29:00Z">
        <w:r>
          <w:rPr>
            <w:webHidden/>
          </w:rPr>
          <w:t>8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79F1BDA0" w14:textId="7CC42867" w:rsidR="00D5609A" w:rsidRDefault="00D5609A">
      <w:pPr>
        <w:pStyle w:val="22"/>
        <w:rPr>
          <w:ins w:id="61" w:author="st1" w:date="2021-05-06T10:29:00Z"/>
          <w:rFonts w:asciiTheme="minorHAnsi" w:eastAsiaTheme="minorEastAsia" w:hAnsiTheme="minorHAnsi" w:cstheme="minorBidi"/>
          <w:szCs w:val="22"/>
        </w:rPr>
      </w:pPr>
      <w:ins w:id="62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"_Toc71200046"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3.1    </w:t>
        </w:r>
        <w:r w:rsidRPr="006D1C66">
          <w:rPr>
            <w:rStyle w:val="a7"/>
            <w:rFonts w:hAnsi="標楷體" w:hint="eastAsia"/>
          </w:rPr>
          <w:t>系統功能結構圖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_Toc71200046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63" w:author="st1" w:date="2021-05-06T10:29:00Z">
        <w:r>
          <w:rPr>
            <w:webHidden/>
          </w:rPr>
          <w:t>8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4A04ABF2" w14:textId="2796A323" w:rsidR="00D5609A" w:rsidRDefault="00D5609A">
      <w:pPr>
        <w:pStyle w:val="22"/>
        <w:rPr>
          <w:ins w:id="64" w:author="st1" w:date="2021-05-06T10:29:00Z"/>
          <w:rFonts w:asciiTheme="minorHAnsi" w:eastAsiaTheme="minorEastAsia" w:hAnsiTheme="minorHAnsi" w:cstheme="minorBidi"/>
          <w:szCs w:val="22"/>
        </w:rPr>
      </w:pPr>
      <w:ins w:id="65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"_Toc71200047"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3.2    </w:t>
        </w:r>
        <w:r w:rsidRPr="006D1C66">
          <w:rPr>
            <w:rStyle w:val="a7"/>
            <w:rFonts w:hAnsi="標楷體" w:hint="eastAsia"/>
          </w:rPr>
          <w:t>系統功能說明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_Toc71200047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66" w:author="st1" w:date="2021-05-06T10:29:00Z">
        <w:r>
          <w:rPr>
            <w:webHidden/>
          </w:rPr>
          <w:t>9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30453077" w14:textId="1219CB98" w:rsidR="00D5609A" w:rsidRDefault="00D5609A">
      <w:pPr>
        <w:pStyle w:val="12"/>
        <w:rPr>
          <w:ins w:id="67" w:author="st1" w:date="2021-05-06T10:29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ins w:id="68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"_Toc71200053"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4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其他與附件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_Toc71200053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69" w:author="st1" w:date="2021-05-06T10:29:00Z">
        <w:r>
          <w:rPr>
            <w:webHidden/>
          </w:rPr>
          <w:t>88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69611EFE" w14:textId="6109B47B" w:rsidR="00D5609A" w:rsidRDefault="00D5609A">
      <w:pPr>
        <w:pStyle w:val="22"/>
        <w:rPr>
          <w:ins w:id="70" w:author="st1" w:date="2021-05-06T10:29:00Z"/>
          <w:rFonts w:asciiTheme="minorHAnsi" w:eastAsiaTheme="minorEastAsia" w:hAnsiTheme="minorHAnsi" w:cstheme="minorBidi"/>
          <w:szCs w:val="22"/>
        </w:rPr>
      </w:pPr>
      <w:ins w:id="71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"_Toc71200054"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4.1    </w:t>
        </w:r>
        <w:r w:rsidRPr="006D1C66">
          <w:rPr>
            <w:rStyle w:val="a7"/>
            <w:rFonts w:hAnsi="標楷體" w:hint="eastAsia"/>
          </w:rPr>
          <w:t>其他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_Toc71200054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72" w:author="st1" w:date="2021-05-06T10:29:00Z">
        <w:r>
          <w:rPr>
            <w:webHidden/>
          </w:rPr>
          <w:t>88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4DEEE757" w14:textId="4C020A9C" w:rsidR="00D5609A" w:rsidRDefault="00D5609A">
      <w:pPr>
        <w:pStyle w:val="22"/>
        <w:rPr>
          <w:ins w:id="73" w:author="st1" w:date="2021-05-06T10:29:00Z"/>
          <w:rFonts w:asciiTheme="minorHAnsi" w:eastAsiaTheme="minorEastAsia" w:hAnsiTheme="minorHAnsi" w:cstheme="minorBidi"/>
          <w:szCs w:val="22"/>
        </w:rPr>
      </w:pPr>
      <w:ins w:id="74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"_Toc71200055"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4.2    </w:t>
        </w:r>
        <w:r w:rsidRPr="006D1C66">
          <w:rPr>
            <w:rStyle w:val="a7"/>
            <w:rFonts w:hAnsi="標楷體" w:hint="eastAsia"/>
          </w:rPr>
          <w:t>附件</w:t>
        </w:r>
        <w:r w:rsidRPr="006D1C66">
          <w:rPr>
            <w:rStyle w:val="a7"/>
            <w:rFonts w:hAnsi="標楷體"/>
          </w:rPr>
          <w:t>***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_Toc71200055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75" w:author="st1" w:date="2021-05-06T10:29:00Z">
        <w:r>
          <w:rPr>
            <w:webHidden/>
          </w:rPr>
          <w:t>88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78FE6281" w14:textId="07A086BA" w:rsidR="00B51EDA" w:rsidRPr="009B2BD3" w:rsidRDefault="00D5609A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ins w:id="76" w:author="st1" w:date="2021-05-06T10:29:00Z">
        <w:r>
          <w:rPr>
            <w:rFonts w:ascii="標楷體" w:eastAsia="標楷體" w:hAnsi="標楷體"/>
            <w:b/>
            <w:caps/>
            <w:noProof/>
            <w:color w:val="000000"/>
            <w:sz w:val="28"/>
          </w:rPr>
          <w:fldChar w:fldCharType="end"/>
        </w:r>
      </w:ins>
    </w:p>
    <w:p w14:paraId="5215F61C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9B2BD3" w:rsidRDefault="00D22C68">
      <w:pPr>
        <w:rPr>
          <w:rFonts w:ascii="標楷體" w:eastAsia="標楷體" w:hAnsi="標楷體"/>
          <w:color w:val="000000"/>
        </w:rPr>
        <w:sectPr w:rsidR="00D22C68" w:rsidRPr="009B2BD3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9B2BD3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7" w:name="_Toc71200038"/>
      <w:r w:rsidRPr="009B2BD3">
        <w:rPr>
          <w:rFonts w:ascii="標楷體" w:hAnsi="標楷體"/>
          <w:sz w:val="32"/>
          <w:szCs w:val="32"/>
        </w:rPr>
        <w:lastRenderedPageBreak/>
        <w:t>第1章</w:t>
      </w:r>
      <w:r w:rsidRPr="009B2BD3">
        <w:rPr>
          <w:rFonts w:ascii="標楷體" w:hAnsi="標楷體"/>
          <w:szCs w:val="36"/>
        </w:rPr>
        <w:t xml:space="preserve"> 概述</w:t>
      </w:r>
      <w:bookmarkEnd w:id="77"/>
    </w:p>
    <w:p w14:paraId="3C0F0268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78" w:name="_Toc71200039"/>
      <w:r w:rsidRPr="009B2BD3">
        <w:rPr>
          <w:rFonts w:ascii="標楷體" w:hAnsi="標楷體"/>
        </w:rPr>
        <w:t>1.1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專案名稱</w:t>
      </w:r>
      <w:bookmarkEnd w:id="78"/>
    </w:p>
    <w:p w14:paraId="26DC2799" w14:textId="77777777" w:rsidR="0011788D" w:rsidRPr="009B2BD3" w:rsidRDefault="0040125A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79" w:name="_Toc161455623"/>
      <w:bookmarkStart w:id="80" w:name="_Toc71200040"/>
      <w:r w:rsidRPr="009B2BD3">
        <w:rPr>
          <w:rFonts w:ascii="標楷體" w:hAnsi="標楷體"/>
        </w:rPr>
        <w:t>1.2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專案目標</w:t>
      </w:r>
      <w:bookmarkEnd w:id="79"/>
      <w:bookmarkEnd w:id="80"/>
    </w:p>
    <w:p w14:paraId="6A9F72AA" w14:textId="77777777" w:rsidR="0011788D" w:rsidRPr="009B2BD3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9B2BD3" w:rsidRDefault="000628FA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273A8B8C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9B2BD3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81" w:name="_Toc71200041"/>
      <w:r w:rsidRPr="009B2BD3">
        <w:rPr>
          <w:rFonts w:ascii="標楷體" w:hAnsi="標楷體"/>
        </w:rPr>
        <w:t>1.3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系統範圍</w:t>
      </w:r>
      <w:bookmarkEnd w:id="81"/>
    </w:p>
    <w:p w14:paraId="318F1B9B" w14:textId="77777777" w:rsidR="0011788D" w:rsidRPr="009B2BD3" w:rsidRDefault="0011788D" w:rsidP="0011788D">
      <w:pPr>
        <w:pStyle w:val="3"/>
        <w:rPr>
          <w:rFonts w:hAnsi="標楷體"/>
        </w:rPr>
      </w:pPr>
      <w:r w:rsidRPr="009B2BD3">
        <w:rPr>
          <w:rFonts w:hAnsi="標楷體"/>
        </w:rPr>
        <w:t>1.3.1系統範圍</w:t>
      </w:r>
    </w:p>
    <w:p w14:paraId="5A22E3D2" w14:textId="77777777" w:rsidR="000628FA" w:rsidRPr="009B2BD3" w:rsidRDefault="000628FA" w:rsidP="000628FA">
      <w:pPr>
        <w:ind w:leftChars="400" w:left="960"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object w:dxaOrig="7897" w:dyaOrig="6409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8pt;height:319.2pt" o:ole="">
            <v:imagedata r:id="rId17" o:title=""/>
          </v:shape>
          <o:OLEObject Type="Embed" ProgID="Visio.Drawing.15" ShapeID="_x0000_i1025" DrawAspect="Content" ObjectID="_1683895714" r:id="rId18"/>
        </w:object>
      </w:r>
    </w:p>
    <w:p w14:paraId="078AD951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9B2BD3" w:rsidRDefault="0011788D" w:rsidP="000628FA">
      <w:pPr>
        <w:pStyle w:val="3"/>
        <w:spacing w:after="240"/>
        <w:rPr>
          <w:rFonts w:hAnsi="標楷體"/>
        </w:rPr>
      </w:pPr>
      <w:r w:rsidRPr="009B2BD3">
        <w:rPr>
          <w:rFonts w:hAnsi="標楷體"/>
        </w:rPr>
        <w:t>1.3.2系統範圍說明</w:t>
      </w:r>
    </w:p>
    <w:p w14:paraId="78522D2A" w14:textId="77777777" w:rsidR="0011788D" w:rsidRPr="009B2BD3" w:rsidRDefault="000628FA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9B2BD3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82" w:name="_Toc71200042"/>
      <w:r w:rsidRPr="009B2BD3">
        <w:rPr>
          <w:rFonts w:ascii="標楷體" w:hAnsi="標楷體"/>
          <w:sz w:val="32"/>
          <w:szCs w:val="32"/>
        </w:rPr>
        <w:lastRenderedPageBreak/>
        <w:t>第2章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</w:rPr>
        <w:t>需求說明</w:t>
      </w:r>
      <w:bookmarkEnd w:id="82"/>
    </w:p>
    <w:p w14:paraId="050AEB14" w14:textId="77777777" w:rsidR="001D30B4" w:rsidRPr="009B2BD3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3" w:name="_Toc71200043"/>
      <w:r w:rsidRPr="009B2BD3">
        <w:rPr>
          <w:rFonts w:ascii="標楷體" w:hAnsi="標楷體"/>
        </w:rPr>
        <w:t>2.1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功能性需求</w:t>
      </w:r>
      <w:bookmarkEnd w:id="83"/>
    </w:p>
    <w:p w14:paraId="0EE918CA" w14:textId="77777777" w:rsidR="00B461EA" w:rsidRPr="009B2BD3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顧客基本資料管理</w:t>
      </w:r>
    </w:p>
    <w:p w14:paraId="1F68AB8A" w14:textId="77777777" w:rsidR="00B461EA" w:rsidRPr="009B2BD3" w:rsidRDefault="005E567F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7F5F59B9">
          <v:group id="畫布 14" o:spid="_x0000_s1029" editas="canvas" style="width:510pt;height:516pt;mso-position-horizontal-relative:char;mso-position-vertical-relative:line" coordsize="64770,65532">
            <v:shape id="_x0000_s1030" type="#_x0000_t75" style="position:absolute;width:64770;height:65532;visibility:visible;mso-wrap-style:square">
              <v:fill o:detectmouseclick="t"/>
              <v:path o:connecttype="none"/>
            </v:shape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AutoShape 18" o:spid="_x0000_s1031" type="#_x0000_t116" style="position:absolute;left:30714;top:2603;width:7614;height:40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p1C8AA&#10;AADbAAAADwAAAGRycy9kb3ducmV2LnhtbERPy4rCMBTdD/gP4QpuBk11BpFqlFIYdCEM42N/aa5t&#10;MbkpScbWvzeLgVkeznuzG6wRD/KhdaxgPstAEFdOt1wruJy/pisQISJrNI5JwZMC7Lajtw3m2vX8&#10;Q49TrEUK4ZCjgibGLpcyVA1ZDDPXESfu5rzFmKCvpfbYp3Br5CLLltJiy6mhwY7Khqr76dcq+D6a&#10;0puS+n35vB4u18/i/bgslJqMh2INItIQ/8V/7oNW8JHGpi/pB8jt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ip1C8AAAADbAAAADwAAAAAAAAAAAAAAAACYAgAAZHJzL2Rvd25y&#10;ZXYueG1sUEsFBgAAAAAEAAQA9QAAAIUDAAAAAA==&#10;">
              <v:textbox style="mso-next-textbox:#AutoShape 18">
                <w:txbxContent>
                  <w:p w14:paraId="406B8692" w14:textId="77777777" w:rsidR="005E567F" w:rsidRPr="00A77D34" w:rsidRDefault="005E567F" w:rsidP="00DD53B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19" o:spid="_x0000_s1032" style="position:absolute;flip:x;visibility:visible;mso-wrap-style:square" from="34385,6661" to="34391,116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ZB9j8QAAADbAAAADwAAAGRycy9kb3ducmV2LnhtbESPQWvCQBCF70L/wzKFXoJubKDU6Cqt&#10;VhBKD009eByy0yQ0Oxuyo6b/3hUEj48373vzFqvBtepEfWg8G5hOUlDEpbcNVwb2P9vxK6ggyBZb&#10;z2TgnwKslg+jBebWn/mbToVUKkI45GigFulyrUNZk8Mw8R1x9H5971Ci7CttezxHuGv1c5q+aIcN&#10;x4YaO1rXVP4VRxff2H7xJsuSd6eTZEYfB/lMtRjz9Di8zUEJDXI/vqV31kA2g+uWCAC9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kH2PxAAAANsAAAAPAAAAAAAAAAAA&#10;AAAAAKECAABkcnMvZG93bnJldi54bWxQSwUGAAAAAAQABAD5AAAAkgMAAAAA&#10;">
              <v:stroke endarrow="block"/>
            </v:line>
            <v:line id="Line 20" o:spid="_x0000_s1033" style="position:absolute;visibility:visible;mso-wrap-style:square" from="34353,26841" to="34359,319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onIcEAAADbAAAADwAAAGRycy9kb3ducmV2LnhtbERPz2vCMBS+C/4P4Qm72dQx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CichwQAAANsAAAAPAAAAAAAAAAAAAAAA&#10;AKECAABkcnMvZG93bnJldi54bWxQSwUGAAAAAAQABAD5AAAAjwMAAAAA&#10;">
              <v:stroke endarrow="block"/>
            </v:line>
            <v:shape id="AutoShape 21" o:spid="_x0000_s1034" type="#_x0000_t116" style="position:absolute;left:30714;top:52082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av68MA&#10;AADbAAAADwAAAGRycy9kb3ducmV2LnhtbESPT4vCMBTE78J+h/CEvciauogs1SilsKwHQdY/90fz&#10;bIvJS0mytn57Iwh7HGbmN8xqM1gjbuRD61jBbJqBIK6cbrlWcDp+f3yBCBFZo3FMCu4UYLN+G60w&#10;167nX7odYi0ShEOOCpoYu1zKUDVkMUxdR5y8i/MWY5K+ltpjn+DWyM8sW0iLLaeFBjsqG6quhz+r&#10;YL8zpTcl9T/l/bw9nefFZLcolHofD8USRKQh/odf7a1WMJ/B80v6AX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av68MAAADbAAAADwAAAAAAAAAAAAAAAACYAgAAZHJzL2Rv&#10;d25yZXYueG1sUEsFBgAAAAAEAAQA9QAAAIgDAAAAAA==&#10;">
              <v:textbox style="mso-next-textbox:#AutoShape 21">
                <w:txbxContent>
                  <w:p w14:paraId="0F188D89" w14:textId="77777777" w:rsidR="005E567F" w:rsidRPr="00A77D34" w:rsidRDefault="005E567F" w:rsidP="00DD53B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AutoShape 22" o:spid="_x0000_s1035" type="#_x0000_t176" style="position:absolute;left:23342;top:11887;width:21565;height:48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BcisUA&#10;AADbAAAADwAAAGRycy9kb3ducmV2LnhtbESPT2vCQBTE7wW/w/IEb3XjH6yNriKK4qGXpkKvr9ln&#10;Nph9G7JrjH56t1DocZiZ3zDLdWcr0VLjS8cKRsMEBHHudMmFgtPX/nUOwgdkjZVjUnAnD+tV72WJ&#10;qXY3/qQ2C4WIEPYpKjAh1KmUPjdk0Q9dTRy9s2sshiibQuoGbxFuKzlOkpm0WHJcMFjT1lB+ya5W&#10;Qffx+Hm/HkZ5Fsx89vY9aXebk1Rq0O82CxCBuvAf/msftYLpGH6/xB8gV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kFyKxQAAANsAAAAPAAAAAAAAAAAAAAAAAJgCAABkcnMv&#10;ZG93bnJldi54bWxQSwUGAAAAAAQABAD1AAAAigMAAAAA&#10;">
              <v:textbox style="mso-next-textbox:#AutoShape 22">
                <w:txbxContent>
                  <w:p w14:paraId="10F17615" w14:textId="77777777" w:rsidR="005E567F" w:rsidRDefault="005E567F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L1101顧客基本資料維護</w:t>
                    </w:r>
                    <w:r w:rsidRPr="003F4935">
                      <w:rPr>
                        <w:rFonts w:ascii="標楷體" w:eastAsia="標楷體" w:hAnsi="標楷體" w:hint="eastAsia"/>
                        <w:sz w:val="20"/>
                      </w:rPr>
                      <w:t>-自然人</w:t>
                    </w:r>
                  </w:p>
                  <w:p w14:paraId="1A4BB276" w14:textId="77777777" w:rsidR="005E567F" w:rsidRPr="00B461EA" w:rsidRDefault="005E567F" w:rsidP="00DD53B4">
                    <w:pPr>
                      <w:spacing w:line="240" w:lineRule="exact"/>
                      <w:rPr>
                        <w:sz w:val="20"/>
                        <w:szCs w:val="20"/>
                      </w:rPr>
                    </w:pP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L110</w:t>
                    </w:r>
                    <w:r>
                      <w:rPr>
                        <w:rFonts w:ascii="標楷體" w:eastAsia="標楷體" w:hAnsi="標楷體" w:hint="eastAsia"/>
                        <w:sz w:val="20"/>
                      </w:rPr>
                      <w:t>2</w:t>
                    </w: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顧客基本資料維護</w:t>
                    </w:r>
                    <w:r w:rsidRPr="003F4935">
                      <w:rPr>
                        <w:rFonts w:ascii="標楷體" w:eastAsia="標楷體" w:hAnsi="標楷體" w:hint="eastAsia"/>
                        <w:sz w:val="20"/>
                      </w:rPr>
                      <w:t>-</w:t>
                    </w:r>
                    <w:r w:rsidRPr="0031051C">
                      <w:rPr>
                        <w:rFonts w:ascii="標楷體" w:eastAsia="標楷體" w:hAnsi="標楷體" w:hint="eastAsia"/>
                        <w:sz w:val="20"/>
                      </w:rPr>
                      <w:t>法人</w:t>
                    </w:r>
                  </w:p>
                </w:txbxContent>
              </v:textbox>
            </v:shape>
            <v:shape id="AutoShape 23" o:spid="_x0000_s1036" type="#_x0000_t176" style="position:absolute;left:2413;top:12115;width:13614;height:46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z5Ec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W8TuD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3PkRxQAAANsAAAAPAAAAAAAAAAAAAAAAAJgCAABkcnMv&#10;ZG93bnJldi54bWxQSwUGAAAAAAQABAD1AAAAigMAAAAA&#10;">
              <v:textbox style="mso-next-textbox:#AutoShape 23">
                <w:txbxContent>
                  <w:p w14:paraId="508D9ADA" w14:textId="77777777" w:rsidR="005E567F" w:rsidRPr="007D46B8" w:rsidRDefault="005E567F" w:rsidP="00DD53B4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 w:rsidRPr="007D46B8">
                      <w:rPr>
                        <w:rFonts w:ascii="標楷體" w:eastAsia="標楷體" w:hAnsi="標楷體" w:hint="eastAsia"/>
                      </w:rPr>
                      <w:t>L</w:t>
                    </w:r>
                    <w:r w:rsidRPr="007D46B8">
                      <w:rPr>
                        <w:rFonts w:ascii="標楷體" w:eastAsia="標楷體" w:hAnsi="標楷體"/>
                      </w:rPr>
                      <w:t>100</w:t>
                    </w:r>
                    <w:r w:rsidRPr="007D46B8">
                      <w:rPr>
                        <w:rFonts w:ascii="標楷體" w:eastAsia="標楷體" w:hAnsi="標楷體" w:hint="eastAsia"/>
                      </w:rPr>
                      <w:t>1</w:t>
                    </w:r>
                  </w:p>
                  <w:p w14:paraId="637A7A8E" w14:textId="77777777" w:rsidR="005E567F" w:rsidRPr="007D46B8" w:rsidRDefault="005E567F" w:rsidP="00DD53B4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 w:rsidRPr="007D46B8">
                      <w:rPr>
                        <w:rFonts w:ascii="標楷體" w:eastAsia="標楷體" w:hAnsi="標楷體" w:hint="eastAsia"/>
                      </w:rPr>
                      <w:t>顧客基本資料查詢</w:t>
                    </w:r>
                  </w:p>
                  <w:p w14:paraId="6CBC7FDC" w14:textId="77777777" w:rsidR="005E567F" w:rsidRDefault="005E567F" w:rsidP="00DD53B4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37" type="#_x0000_t32" style="position:absolute;left:16027;top:14300;width:7315;height:15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/I5RcMAAADbAAAADwAAAGRycy9kb3ducmV2LnhtbESPT2sCMRTE74V+h/AK3rrZFi2yGqUV&#10;BPFS/AN6fGyeu8HNy7KJm/XbN4LQ4zAzv2Hmy8E2oqfOG8cKPrIcBHHptOFKwfGwfp+C8AFZY+OY&#10;FNzJw3Lx+jLHQrvIO+r3oRIJwr5ABXUIbSGlL2uy6DPXEifv4jqLIcmukrrDmOC2kZ95/iUtGk4L&#10;Nba0qqm87m9WgYm/pm83q/izPZ29jmTuE2eUGr0N3zMQgYbwH362N1rBeAyPL+kHyM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vyOUXDAAAA2wAAAA8AAAAAAAAAAAAA&#10;AAAAoQIAAGRycy9kb3ducmV2LnhtbFBLBQYAAAAABAAEAPkAAACRAwAAAAA=&#10;">
              <v:stroke endarrow="block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AutoShape 25" o:spid="_x0000_s1038" type="#_x0000_t62" style="position:absolute;left:44469;top:6286;width:9137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Kt7MMA&#10;AADbAAAADwAAAGRycy9kb3ducmV2LnhtbESPzWrDMBCE74G8g9hAb4mc0CbBjWxCaGlvzU/peWtt&#10;LBNrJSzVcd++KgRyHGbmG2ZTDrYVPXWhcaxgPstAEFdON1wr+Dy9TtcgQkTW2DomBb8UoCzGow3m&#10;2l35QP0x1iJBOOSowMTocylDZchimDlPnLyz6yzGJLta6g6vCW5buciypbTYcFow6GlnqLocf6yC&#10;D3+gpdt/+2a1eAlfbyb0cr5W6mEybJ9BRBriPXxrv2sFj0/w/yX9AF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UKt7MMAAADbAAAADwAAAAAAAAAAAAAAAACYAgAAZHJzL2Rv&#10;d25yZXYueG1sUEsFBgAAAAAEAAQA9QAAAIgDAAAAAA==&#10;" adj="3765,24336">
              <v:textbox style="mso-next-textbox:#AutoShape 25">
                <w:txbxContent>
                  <w:p w14:paraId="17FE504F" w14:textId="77777777" w:rsidR="005E567F" w:rsidRPr="00196655" w:rsidRDefault="005E567F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196655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新增、刪除、查詢</w:t>
                    </w:r>
                  </w:p>
                </w:txbxContent>
              </v:textbox>
            </v:shape>
            <v:shape id="AutoShape 28" o:spid="_x0000_s1039" type="#_x0000_t62" style="position:absolute;left:1213;top:18974;width:22320;height:25635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kN2cQA&#10;AADbAAAADwAAAGRycy9kb3ducmV2LnhtbESPQYvCMBSE74L/ITzBm6ar0tWuUVQQREFcdz3s7dG8&#10;bYvNS2mi1n9vBMHjMDPfMNN5Y0pxpdoVlhV89CMQxKnVBWcKfn/WvTEI55E1lpZJwZ0czGft1hQT&#10;bW/8Tdejz0SAsEtQQe59lUjp0pwMur6tiIP3b2uDPsg6k7rGW4CbUg6iKJYGCw4LOVa0yik9Hy9G&#10;waEq94vd6bAajLdL++c+42I4QaW6nWbxBcJT49/hV3ujFYxieH4JP0DO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JDdnEAAAA2wAAAA8AAAAAAAAAAAAAAAAAmAIAAGRycy9k&#10;b3ducmV2LnhtbFBLBQYAAAAABAAEAPUAAACJAwAAAAA=&#10;" adj="3884,-1873">
              <v:textbox style="mso-next-textbox:#AutoShape 28">
                <w:txbxContent>
                  <w:p w14:paraId="610B0CF0" w14:textId="77777777" w:rsidR="005E567F" w:rsidRDefault="005E567F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DD53B4">
                      <w:rPr>
                        <w:rFonts w:ascii="標楷體" w:eastAsia="標楷體" w:hAnsi="標楷體" w:hint="eastAsia"/>
                        <w:b/>
                        <w:sz w:val="18"/>
                        <w:szCs w:val="18"/>
                        <w:lang w:eastAsia="zh-HK"/>
                      </w:rPr>
                      <w:t>連結交</w:t>
                    </w:r>
                    <w:r w:rsidRPr="00DD53B4">
                      <w:rPr>
                        <w:rFonts w:ascii="標楷體" w:eastAsia="標楷體" w:hAnsi="標楷體" w:hint="eastAsia"/>
                        <w:b/>
                        <w:sz w:val="18"/>
                        <w:szCs w:val="18"/>
                      </w:rPr>
                      <w:t>易</w:t>
                    </w:r>
                    <w:r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 xml:space="preserve"> :</w:t>
                    </w:r>
                  </w:p>
                  <w:p w14:paraId="3354CF9C" w14:textId="77777777" w:rsidR="005E567F" w:rsidRDefault="005E567F" w:rsidP="002F5ECF">
                    <w:pPr>
                      <w:spacing w:line="240" w:lineRule="exact"/>
                      <w:rPr>
                        <w:ins w:id="84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85" w:author="88692" w:date="2020-06-16T15:00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L1101顧客基本資料查詢-自然人</w:t>
                      </w:r>
                    </w:ins>
                  </w:p>
                  <w:p w14:paraId="14139A45" w14:textId="2ABD182A" w:rsidR="005E567F" w:rsidRPr="002F5ECF" w:rsidRDefault="005E567F" w:rsidP="002F5ECF">
                    <w:pPr>
                      <w:spacing w:line="240" w:lineRule="exact"/>
                      <w:rPr>
                        <w:ins w:id="86" w:author="88692" w:date="2020-06-16T15:00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87" w:author="88692" w:date="2020-06-16T15:01:00Z">
                      <w:r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/</w:t>
                      </w:r>
                    </w:ins>
                    <w:ins w:id="88" w:author="88692" w:date="2020-06-16T15:00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L1102顧客基本資料查詢-法人</w:t>
                      </w:r>
                    </w:ins>
                  </w:p>
                  <w:p w14:paraId="78BC9951" w14:textId="77777777" w:rsidR="005E567F" w:rsidRDefault="005E567F" w:rsidP="002F5ECF">
                    <w:pPr>
                      <w:spacing w:line="240" w:lineRule="exact"/>
                      <w:rPr>
                        <w:ins w:id="89" w:author="88692" w:date="2020-06-16T15:01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90" w:author="88692" w:date="2020-06-16T15:00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L1907公司戶財務狀況查詢</w:t>
                      </w:r>
                    </w:ins>
                  </w:p>
                  <w:p w14:paraId="7FFC3F61" w14:textId="6FF3D844" w:rsidR="005E567F" w:rsidRPr="00B461EA" w:rsidRDefault="005E567F" w:rsidP="002F5ECF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B461EA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L3001放款明細資料查詢</w:t>
                    </w:r>
                  </w:p>
                  <w:p w14:paraId="0B187789" w14:textId="77777777" w:rsidR="005E567F" w:rsidRPr="00B461EA" w:rsidRDefault="005E567F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B461EA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L2010申請案件明細資料查詢</w:t>
                    </w:r>
                  </w:p>
                  <w:p w14:paraId="44AE69A8" w14:textId="77777777" w:rsidR="005E567F" w:rsidRPr="00B461EA" w:rsidRDefault="005E567F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B461EA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L2921未齊件資料查詢</w:t>
                    </w:r>
                  </w:p>
                  <w:p w14:paraId="72183648" w14:textId="100DC6F0" w:rsidR="005E567F" w:rsidRDefault="005E567F" w:rsidP="00DD53B4">
                    <w:pPr>
                      <w:spacing w:line="240" w:lineRule="exact"/>
                      <w:rPr>
                        <w:ins w:id="91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B461EA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L2020保證人明細資料查詢</w:t>
                    </w:r>
                  </w:p>
                  <w:p w14:paraId="48307533" w14:textId="77777777" w:rsidR="005E567F" w:rsidRPr="002F5ECF" w:rsidRDefault="005E567F" w:rsidP="002F5ECF">
                    <w:pPr>
                      <w:spacing w:line="240" w:lineRule="exact"/>
                      <w:rPr>
                        <w:ins w:id="92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93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L2038擔保品明細資料查詢 (不動產)</w:t>
                      </w:r>
                    </w:ins>
                  </w:p>
                  <w:p w14:paraId="060CF867" w14:textId="77777777" w:rsidR="005E567F" w:rsidRPr="002F5ECF" w:rsidRDefault="005E567F" w:rsidP="002F5ECF">
                    <w:pPr>
                      <w:spacing w:line="240" w:lineRule="exact"/>
                      <w:rPr>
                        <w:ins w:id="94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95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L2038擔保品明細資料查詢(動產)</w:t>
                      </w:r>
                    </w:ins>
                  </w:p>
                  <w:p w14:paraId="3AA24DDA" w14:textId="77777777" w:rsidR="005E567F" w:rsidRPr="002F5ECF" w:rsidRDefault="005E567F" w:rsidP="002F5ECF">
                    <w:pPr>
                      <w:spacing w:line="240" w:lineRule="exact"/>
                      <w:rPr>
                        <w:ins w:id="96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97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L2038擔保品明細資料查詢(其他)</w:t>
                      </w:r>
                    </w:ins>
                  </w:p>
                  <w:p w14:paraId="7F917424" w14:textId="77777777" w:rsidR="005E567F" w:rsidRPr="002F5ECF" w:rsidRDefault="005E567F" w:rsidP="002F5ECF">
                    <w:pPr>
                      <w:spacing w:line="240" w:lineRule="exact"/>
                      <w:rPr>
                        <w:ins w:id="98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99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L2038擔保品明細資料查詢(股票)</w:t>
                      </w:r>
                    </w:ins>
                  </w:p>
                  <w:p w14:paraId="0A218204" w14:textId="77777777" w:rsidR="005E567F" w:rsidRPr="002F5ECF" w:rsidRDefault="005E567F" w:rsidP="002F5ECF">
                    <w:pPr>
                      <w:spacing w:line="240" w:lineRule="exact"/>
                      <w:rPr>
                        <w:ins w:id="100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101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L1906關聯戶資料查詢</w:t>
                      </w:r>
                    </w:ins>
                  </w:p>
                  <w:p w14:paraId="7B959D61" w14:textId="4652B261" w:rsidR="005E567F" w:rsidRPr="00B461EA" w:rsidRDefault="005E567F" w:rsidP="002F5ECF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102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L1109客戶交互運用查詢</w:t>
                      </w:r>
                    </w:ins>
                  </w:p>
                  <w:p w14:paraId="25E769B6" w14:textId="3C2C04D8" w:rsidR="005E567F" w:rsidRPr="00B461EA" w:rsidDel="002F5ECF" w:rsidRDefault="005E567F">
                    <w:pPr>
                      <w:spacing w:line="240" w:lineRule="exact"/>
                      <w:ind w:left="540" w:hangingChars="300" w:hanging="540"/>
                      <w:rPr>
                        <w:del w:id="103" w:author="88692" w:date="2020-06-16T15:01:00Z"/>
                        <w:rFonts w:ascii="標楷體" w:eastAsia="標楷體" w:hAnsi="標楷體"/>
                        <w:sz w:val="18"/>
                        <w:szCs w:val="18"/>
                      </w:rPr>
                    </w:pPr>
                    <w:del w:id="104" w:author="88692" w:date="2020-06-16T15:01:00Z">
                      <w:r w:rsidRPr="00B461EA" w:rsidDel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delText>L2049押品資料管理-押品明細資料查詢(不動產)</w:delText>
                      </w:r>
                    </w:del>
                  </w:p>
                  <w:p w14:paraId="39CF20D7" w14:textId="380016E3" w:rsidR="005E567F" w:rsidRPr="00B461EA" w:rsidDel="002F5ECF" w:rsidRDefault="005E567F">
                    <w:pPr>
                      <w:spacing w:line="240" w:lineRule="exact"/>
                      <w:ind w:left="540" w:hangingChars="300" w:hanging="540"/>
                      <w:rPr>
                        <w:del w:id="105" w:author="88692" w:date="2020-06-16T15:01:00Z"/>
                        <w:rFonts w:ascii="標楷體" w:eastAsia="標楷體" w:hAnsi="標楷體"/>
                        <w:sz w:val="18"/>
                        <w:szCs w:val="18"/>
                      </w:rPr>
                    </w:pPr>
                    <w:del w:id="106" w:author="88692" w:date="2020-06-16T15:01:00Z">
                      <w:r w:rsidRPr="00B461EA" w:rsidDel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delText>L2049押品資料管理-押品明細資料查詢(動產)</w:delText>
                      </w:r>
                    </w:del>
                  </w:p>
                  <w:p w14:paraId="5A2BBB02" w14:textId="03EC63EE" w:rsidR="005E567F" w:rsidRPr="00B461EA" w:rsidDel="002F5ECF" w:rsidRDefault="005E567F">
                    <w:pPr>
                      <w:spacing w:line="240" w:lineRule="exact"/>
                      <w:ind w:left="540" w:hangingChars="300" w:hanging="540"/>
                      <w:rPr>
                        <w:del w:id="107" w:author="88692" w:date="2020-06-16T15:01:00Z"/>
                        <w:rFonts w:ascii="標楷體" w:eastAsia="標楷體" w:hAnsi="標楷體"/>
                        <w:sz w:val="18"/>
                        <w:szCs w:val="18"/>
                      </w:rPr>
                    </w:pPr>
                    <w:del w:id="108" w:author="88692" w:date="2020-06-16T15:01:00Z">
                      <w:r w:rsidRPr="00B461EA" w:rsidDel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delText>L2049押品資料管理-押品明細資料查詢(銀行保證)</w:delText>
                      </w:r>
                    </w:del>
                  </w:p>
                  <w:p w14:paraId="5AB232F0" w14:textId="57AF2A06" w:rsidR="005E567F" w:rsidRPr="00196655" w:rsidDel="002F5ECF" w:rsidRDefault="005E567F">
                    <w:pPr>
                      <w:spacing w:line="240" w:lineRule="exact"/>
                      <w:ind w:left="540" w:hangingChars="300" w:hanging="540"/>
                      <w:rPr>
                        <w:del w:id="109" w:author="88692" w:date="2020-06-16T15:01:00Z"/>
                        <w:rFonts w:ascii="標楷體" w:eastAsia="標楷體" w:hAnsi="標楷體"/>
                        <w:sz w:val="18"/>
                        <w:szCs w:val="18"/>
                      </w:rPr>
                    </w:pPr>
                    <w:del w:id="110" w:author="88692" w:date="2020-06-16T15:01:00Z">
                      <w:r w:rsidRPr="00B461EA" w:rsidDel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delText>L2049押品資料管理-押品明細資料查詢(證券)</w:delText>
                      </w:r>
                    </w:del>
                  </w:p>
                </w:txbxContent>
              </v:textbox>
            </v:shape>
            <v:shape id="AutoShape 29" o:spid="_x0000_s1040" type="#_x0000_t176" style="position:absolute;left:41249;top:21977;width:21565;height:4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f/EsUA&#10;AADbAAAADwAAAGRycy9kb3ducmV2LnhtbESPT2vCQBTE74LfYXmF3nQTW/wT3Yi0tPTgpVHw+sw+&#10;s6HZtyG7xrSfvlsQehxm5jfMZjvYRvTU+dqxgnSagCAuna65UnA8vE2WIHxA1tg4JgXf5GGbj0cb&#10;zLS78Sf1RahEhLDPUIEJoc2k9KUhi37qWuLoXVxnMUTZVVJ3eItw28hZksylxZrjgsGWXgyVX8XV&#10;Khj2P+fV9T0ti2CW88XpqX/dHaVSjw/Dbg0i0BD+w/f2h1bwvIC/L/EH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5/8SxQAAANsAAAAPAAAAAAAAAAAAAAAAAJgCAABkcnMv&#10;ZG93bnJldi54bWxQSwUGAAAAAAQABAD1AAAAigMAAAAA&#10;">
              <v:textbox style="mso-next-textbox:#AutoShape 29">
                <w:txbxContent>
                  <w:p w14:paraId="4D94ADDC" w14:textId="77777777" w:rsidR="005E567F" w:rsidRDefault="005E567F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L110</w:t>
                    </w:r>
                    <w:r>
                      <w:rPr>
                        <w:rFonts w:ascii="標楷體" w:eastAsia="標楷體" w:hAnsi="標楷體" w:hint="eastAsia"/>
                        <w:sz w:val="20"/>
                      </w:rPr>
                      <w:t>3</w:t>
                    </w: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顧客基本資料</w:t>
                    </w:r>
                    <w:r w:rsidRPr="00296834">
                      <w:rPr>
                        <w:rFonts w:ascii="標楷體" w:eastAsia="標楷體" w:hAnsi="標楷體" w:hint="eastAsia"/>
                        <w:sz w:val="20"/>
                      </w:rPr>
                      <w:t>變更</w:t>
                    </w:r>
                    <w:r w:rsidRPr="003F4935">
                      <w:rPr>
                        <w:rFonts w:ascii="標楷體" w:eastAsia="標楷體" w:hAnsi="標楷體" w:hint="eastAsia"/>
                        <w:sz w:val="20"/>
                      </w:rPr>
                      <w:t>-自然人</w:t>
                    </w:r>
                  </w:p>
                  <w:p w14:paraId="5BDEBEEB" w14:textId="77777777" w:rsidR="005E567F" w:rsidRPr="00163CC1" w:rsidRDefault="005E567F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L110</w:t>
                    </w:r>
                    <w:r>
                      <w:rPr>
                        <w:rFonts w:ascii="標楷體" w:eastAsia="標楷體" w:hAnsi="標楷體" w:hint="eastAsia"/>
                        <w:sz w:val="20"/>
                      </w:rPr>
                      <w:t>4</w:t>
                    </w: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顧客基本資料</w:t>
                    </w:r>
                    <w:r w:rsidRPr="00296834">
                      <w:rPr>
                        <w:rFonts w:ascii="標楷體" w:eastAsia="標楷體" w:hAnsi="標楷體" w:hint="eastAsia"/>
                        <w:sz w:val="20"/>
                      </w:rPr>
                      <w:t>變更</w:t>
                    </w:r>
                    <w:r w:rsidRPr="003F4935">
                      <w:rPr>
                        <w:rFonts w:ascii="標楷體" w:eastAsia="標楷體" w:hAnsi="標楷體" w:hint="eastAsia"/>
                        <w:sz w:val="20"/>
                      </w:rPr>
                      <w:t>-</w:t>
                    </w:r>
                    <w:r w:rsidRPr="0031051C">
                      <w:rPr>
                        <w:rFonts w:ascii="標楷體" w:eastAsia="標楷體" w:hAnsi="標楷體" w:hint="eastAsia"/>
                        <w:sz w:val="20"/>
                      </w:rPr>
                      <w:t>法人</w:t>
                    </w:r>
                  </w:p>
                </w:txbxContent>
              </v:textbox>
            </v:shape>
            <v:line id="Line 30" o:spid="_x0000_s1041" style="position:absolute;flip:x;visibility:visible;mso-wrap-style:square" from="34385,16795" to="34391,217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qracQAAADbAAAADwAAAGRycy9kb3ducmV2LnhtbESPwUrDQBCG74LvsIzgJbQbrYjGbIpt&#10;LQjFg60Hj0N2TILZ2ZCdtvHtnYPgcfjn/+abcjmF3pxoTF1kBzfzHAxxHX3HjYOPw3b2ACYJssc+&#10;Mjn4oQTL6vKixMLHM7/TaS+NUQinAh20IkNhbapbCpjmcSDW7CuOAUXHsbF+xLPCQ29v8/zeBuxY&#10;L7Q40Lql+nt/DKqxfePNYpGtgs2yR3r5lF1uxbnrq+n5CYzQJP/Lf+1X7+BOZfUXBYCt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2qtpxAAAANsAAAAPAAAAAAAAAAAA&#10;AAAAAKECAABkcnMvZG93bnJldi54bWxQSwUGAAAAAAQABAD5AAAAkgMAAAAA&#10;">
              <v:stroke endarrow="block"/>
            </v:line>
            <v:shape id="AutoShape 29" o:spid="_x0000_s1042" type="#_x0000_t176" style="position:absolute;left:41249;top:31984;width:21565;height:48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LMVMQA&#10;AADbAAAADwAAAGRycy9kb3ducmV2LnhtbESPQWvCQBSE7wX/w/IEb3Wj0lSjq4hi6aEXU8HrM/vM&#10;BrNvQ3aNaX99t1DocZiZb5jVpre16Kj1lWMFk3ECgrhwuuJSwenz8DwH4QOyxtoxKfgiD5v14GmF&#10;mXYPPlKXh1JECPsMFZgQmkxKXxiy6MeuIY7e1bUWQ5RtKXWLjwi3tZwmSSotVhwXDDa0M1Tc8rtV&#10;0H98Xxb3t0mRBzNPX8+zbr89SaVGw367BBGoD//hv/a7VvCSwu+X+APk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yzFTEAAAA2wAAAA8AAAAAAAAAAAAAAAAAmAIAAGRycy9k&#10;b3ducmV2LnhtbFBLBQYAAAAABAAEAPUAAACJAwAAAAA=&#10;">
              <v:textbox>
                <w:txbxContent>
                  <w:p w14:paraId="73ECA7C7" w14:textId="77777777" w:rsidR="005E567F" w:rsidRPr="00BD4F06" w:rsidRDefault="005E567F" w:rsidP="00BD4F06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L1105</w:t>
                    </w:r>
                    <w:r w:rsidRPr="00BD4F06">
                      <w:rPr>
                        <w:rFonts w:ascii="標楷體" w:eastAsia="標楷體" w:hAnsi="標楷體"/>
                        <w:sz w:val="20"/>
                      </w:rPr>
                      <w:t xml:space="preserve"> </w:t>
                    </w: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顧客聯絡電話維護</w:t>
                    </w:r>
                  </w:p>
                  <w:p w14:paraId="58ED7939" w14:textId="77777777" w:rsidR="005E567F" w:rsidRPr="00BD4F06" w:rsidRDefault="005E567F" w:rsidP="00BD4F06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L1905</w:t>
                    </w:r>
                    <w:r w:rsidRPr="00BD4F06">
                      <w:rPr>
                        <w:rFonts w:ascii="標楷體" w:eastAsia="標楷體" w:hAnsi="標楷體"/>
                        <w:sz w:val="20"/>
                      </w:rPr>
                      <w:t xml:space="preserve"> </w:t>
                    </w: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顧客聯絡電話查詢</w:t>
                    </w:r>
                  </w:p>
                </w:txbxContent>
              </v:textbox>
            </v:shape>
            <v:line id="Line 20" o:spid="_x0000_s1043" style="position:absolute;visibility:visible;mso-wrap-style:square" from="34347,36912" to="34353,420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zopiMQAAADbAAAADwAAAGRycy9kb3ducmV2LnhtbESPQWsCMRSE74X+h/AK3mrWQru6NYq4&#10;FDxYQS09v26em8XNy7JJ1/jvm4LgcZiZb5j5MtpWDNT7xrGCyTgDQVw53XCt4Ov48TwF4QOyxtYx&#10;KbiSh+Xi8WGOhXYX3tNwCLVIEPYFKjAhdIWUvjJk0Y9dR5y8k+sthiT7WuoeLwluW/mSZW/SYsNp&#10;wWBHa0PV+fBrFeSm3MtcltvjrhyaySx+xu+fmVKjp7h6BxEohnv41t5oBa85/H9JP0Au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OimIxAAAANsAAAAPAAAAAAAAAAAA&#10;AAAAAKECAABkcnMvZG93bnJldi54bWxQSwUGAAAAAAQABAD5AAAAkgMAAAAA&#10;">
              <v:stroke endarrow="block"/>
            </v:line>
            <v:shape id="AutoShape 29" o:spid="_x0000_s1044" type="#_x0000_t176" style="position:absolute;left:41249;top:41805;width:21565;height:4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H9vcEA&#10;AADbAAAADwAAAGRycy9kb3ducmV2LnhtbERPz2vCMBS+C/sfwht4m6mTae2MIorDwy52wq7P5q0p&#10;a15KE2v1rzcHwePH93ux6m0tOmp95VjBeJSAIC6crrhUcPzZvaUgfEDWWDsmBVfysFq+DBaYaXfh&#10;A3V5KEUMYZ+hAhNCk0npC0MW/cg1xJH7c63FEGFbSt3iJYbbWr4nyVRarDg2GGxoY6j4z89WQf99&#10;O83PX+MiDyadzn4n3XZ9lEoNX/v1J4hAfXiKH+69VvARx8Yv8QfI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yh/b3BAAAA2wAAAA8AAAAAAAAAAAAAAAAAmAIAAGRycy9kb3du&#10;cmV2LnhtbFBLBQYAAAAABAAEAPUAAACGAwAAAAA=&#10;">
              <v:textbox>
                <w:txbxContent>
                  <w:p w14:paraId="0D0C0491" w14:textId="77777777" w:rsidR="005E567F" w:rsidRPr="00BD4F06" w:rsidRDefault="005E567F" w:rsidP="00BD4F06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L1106</w:t>
                    </w:r>
                    <w:r w:rsidRPr="00BD4F06">
                      <w:rPr>
                        <w:rFonts w:ascii="標楷體" w:eastAsia="標楷體" w:hAnsi="標楷體"/>
                        <w:sz w:val="20"/>
                      </w:rPr>
                      <w:t xml:space="preserve"> </w:t>
                    </w: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關聯戶資料維護</w:t>
                    </w:r>
                  </w:p>
                  <w:p w14:paraId="2117DF4E" w14:textId="77777777" w:rsidR="005E567F" w:rsidRPr="00BD4F06" w:rsidRDefault="005E567F" w:rsidP="00BD4F06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L1906</w:t>
                    </w:r>
                    <w:r w:rsidRPr="00BD4F06">
                      <w:rPr>
                        <w:rFonts w:ascii="標楷體" w:eastAsia="標楷體" w:hAnsi="標楷體"/>
                        <w:sz w:val="20"/>
                      </w:rPr>
                      <w:t xml:space="preserve"> </w:t>
                    </w: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關聯戶資料查詢</w:t>
                    </w:r>
                  </w:p>
                </w:txbxContent>
              </v:textbox>
            </v:shape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流程圖: 決策 4" o:spid="_x0000_s1045" type="#_x0000_t110" style="position:absolute;left:29845;top:21964;width:8966;height:5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dgEcMA&#10;AADaAAAADwAAAGRycy9kb3ducmV2LnhtbESPQWsCMRSE7wX/Q3iF3mq2S+nK1igqFXsT10Lp7bF5&#10;3SzdvKxJquu/N4LgcZiZb5jpfLCdOJIPrWMFL+MMBHHtdMuNgq/9+nkCIkRkjZ1jUnCmAPPZ6GGK&#10;pXYn3tGxio1IEA4lKjAx9qWUoTZkMYxdT5y8X+ctxiR9I7XHU4LbTuZZ9iYttpwWDPa0MlT/Vf9W&#10;QZ5vDdO2yD6q5frgF9/Fz8YUSj09Dot3EJGGeA/f2p9awStcr6QbIGc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YdgEcMAAADaAAAADwAAAAAAAAAAAAAAAACYAgAAZHJzL2Rv&#10;d25yZXYueG1sUEsFBgAAAAAEAAQA9QAAAIgDAAAAAA==&#10;" filled="f" strokecolor="black [3213]" strokeweight="1pt"/>
            <v:shape id="文字方塊 52" o:spid="_x0000_s1046" type="#_x0000_t202" style="position:absolute;left:30715;top:23114;width:6915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JiH8UA&#10;AADbAAAADwAAAGRycy9kb3ducmV2LnhtbESPQWsCMRSE7wX/Q3iCF6lZhUpZjdIWFClWqRbx+Ni8&#10;bhY3L0sSdf33piD0OMzMN8x03tpaXMiHyrGC4SADQVw4XXGp4Ge/eH4FESKyxtoxKbhRgPms8zTF&#10;XLsrf9NlF0uRIBxyVGBibHIpQ2HIYhi4hjh5v85bjEn6UmqP1wS3tRxl2VharDgtGGzow1Bx2p2t&#10;gpP57G+z5df7Yby6+c3+7I5+fVSq123fJiAitfE//GivtIKXEfx9ST9Az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cmIfxQAAANsAAAAPAAAAAAAAAAAAAAAAAJgCAABkcnMv&#10;ZG93bnJldi54bWxQSwUGAAAAAAQABAD1AAAAigMAAAAA&#10;" filled="f" stroked="f" strokeweight=".5pt">
              <v:textbox style="mso-next-textbox:#文字方塊 52">
                <w:txbxContent>
                  <w:p w14:paraId="133130A7" w14:textId="77777777" w:rsidR="005E567F" w:rsidRDefault="005E567F"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資料</w:t>
                    </w:r>
                    <w:r w:rsidRPr="00296834">
                      <w:rPr>
                        <w:rFonts w:ascii="標楷體" w:eastAsia="標楷體" w:hAnsi="標楷體" w:hint="eastAsia"/>
                        <w:sz w:val="20"/>
                      </w:rPr>
                      <w:t>變更</w:t>
                    </w:r>
                  </w:p>
                </w:txbxContent>
              </v:textbox>
            </v:shape>
            <v:line id="Line 30" o:spid="_x0000_s1047" style="position:absolute;flip:y;visibility:visible;mso-wrap-style:square" from="38811,24409" to="41249,244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fA48QAAADbAAAADwAAAGRycy9kb3ducmV2LnhtbESPQWvCQBCF70L/wzIFL0E3Kkgb3YTW&#10;KhTEQ60Hj0N2moRmZ0N2qum/7xYEj48373vz1sXgWnWhPjSeDcymKSji0tuGKwOnz93kCVQQZIut&#10;ZzLwSwGK/GG0xsz6K3/Q5SiVihAOGRqoRbpM61DW5DBMfUccvS/fO5Qo+0rbHq8R7lo9T9Oldthw&#10;bKixo01N5ffxx8U3dgd+WyySV6eT5Jm2Z9mnWowZPw4vK1BCg9yPb+l3a2A5h/8tEQA6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4h8DjxAAAANsAAAAPAAAAAAAAAAAA&#10;AAAAAKECAABkcnMvZG93bnJldi54bWxQSwUGAAAAAAQABAD5AAAAkgMAAAAA&#10;">
              <v:stroke endarrow="block"/>
            </v:line>
            <v:shape id="文字方塊 52" o:spid="_x0000_s1048" type="#_x0000_t202" style="position:absolute;left:38011;top:21038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>
                <w:txbxContent>
                  <w:p w14:paraId="4551A984" w14:textId="77777777" w:rsidR="005E567F" w:rsidRDefault="005E567F" w:rsidP="00BD4F06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標楷體" w:hint="eastAsia"/>
                        <w:kern w:val="2"/>
                        <w:sz w:val="20"/>
                        <w:szCs w:val="20"/>
                      </w:rPr>
                      <w:t>Y</w:t>
                    </w:r>
                  </w:p>
                </w:txbxContent>
              </v:textbox>
            </v:shape>
            <v:shape id="文字方塊 52" o:spid="_x0000_s1049" type="#_x0000_t202" style="position:absolute;left:30715;top:27076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uVTcUA&#10;AADbAAAADwAAAGRycy9kb3ducmV2LnhtbESPQWsCMRSE74L/IbxCL1KzlrL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u5VNxQAAANsAAAAPAAAAAAAAAAAAAAAAAJgCAABkcnMv&#10;ZG93bnJldi54bWxQSwUGAAAAAAQABAD1AAAAigMAAAAA&#10;" filled="f" stroked="f" strokeweight=".5pt">
              <v:textbox>
                <w:txbxContent>
                  <w:p w14:paraId="1C164830" w14:textId="77777777" w:rsidR="005E567F" w:rsidRDefault="005E567F" w:rsidP="00BD4F06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Times New Roman" w:hint="eastAsia"/>
                        <w:kern w:val="2"/>
                        <w:sz w:val="20"/>
                        <w:szCs w:val="20"/>
                      </w:rPr>
                      <w:t>N</w:t>
                    </w:r>
                  </w:p>
                </w:txbxContent>
              </v:textbox>
            </v:shape>
            <v:shape id="流程圖: 決策 65" o:spid="_x0000_s1050" type="#_x0000_t110" style="position:absolute;left:29845;top:41890;width:8959;height:50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lq4MQA&#10;AADbAAAADwAAAGRycy9kb3ducmV2LnhtbESPQWsCMRSE74L/ITyhN812oW7ZGkVFaW/StVB6e2xe&#10;N0s3L2uS6vbfG6HgcZiZb5jFarCdOJMPrWMFj7MMBHHtdMuNgo/jfvoMIkRkjZ1jUvBHAVbL8WiB&#10;pXYXfqdzFRuRIBxKVGBi7EspQ23IYpi5njh5385bjEn6RmqPlwS3ncyzbC4ttpwWDPa0NVT/VL9W&#10;QZ4fDNOhyHbVZn/y68/i69UUSj1MhvULiEhDvIf/229awfwJbl/SD5DL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JauDEAAAA2wAAAA8AAAAAAAAAAAAAAAAAmAIAAGRycy9k&#10;b3ducmV2LnhtbFBLBQYAAAAABAAEAPUAAACJAwAAAAA=&#10;" filled="f" strokecolor="black [3213]" strokeweight="1pt"/>
            <v:shape id="流程圖: 決策 66" o:spid="_x0000_s1051" type="#_x0000_t110" style="position:absolute;left:29845;top:31981;width:8959;height:5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v0l8MA&#10;AADbAAAADwAAAGRycy9kb3ducmV2LnhtbESPQWvCQBSE7wX/w/KE3uqmOSQluoqVSnuTRkG8PbLP&#10;bDD7Nu5uNf333UKhx2FmvmEWq9H24kY+dI4VPM8yEMSN0x23Cg777dMLiBCRNfaOScE3BVgtJw8L&#10;rLS78yfd6tiKBOFQoQIT41BJGRpDFsPMDcTJOztvMSbpW6k93hPc9jLPskJa7DgtGBxoY6i51F9W&#10;QZ7vDNOuzN7q1+3Vr4/l6d2USj1Ox/UcRKQx/of/2h9aQVHA75f0A+Ty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Vv0l8MAAADbAAAADwAAAAAAAAAAAAAAAACYAgAAZHJzL2Rv&#10;d25yZXYueG1sUEsFBgAAAAAEAAQA9QAAAIgDAAAAAA==&#10;" filled="f" strokecolor="black [3213]" strokeweight="1pt"/>
            <v:shape id="文字方塊 52" o:spid="_x0000_s1052" type="#_x0000_t202" style="position:absolute;left:37979;top:31191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kLOsUA&#10;AADbAAAADwAAAGRycy9kb3ducmV2LnhtbESPQWsCMRSE7wX/Q3iFXqRm7WGVrVGq0CJilWopHh+b&#10;183i5mVJoq7/vhGEHoeZ+YaZzDrbiDP5UDtWMBxkIIhLp2uuFHzv35/HIEJE1tg4JgVXCjCb9h4m&#10;WGh34S8672IlEoRDgQpMjG0hZSgNWQwD1xIn79d5izFJX0nt8ZLgtpEvWZZLizWnBYMtLQyVx93J&#10;KjiaVX+bfXzOf/Ll1W/2J3fw64NST4/d2yuISF38D9/bS60gH8HtS/oBcv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aQs6xQAAANsAAAAPAAAAAAAAAAAAAAAAAJgCAABkcnMv&#10;ZG93bnJldi54bWxQSwUGAAAAAAQABAD1AAAAigMAAAAA&#10;" filled="f" stroked="f" strokeweight=".5pt">
              <v:textbox>
                <w:txbxContent>
                  <w:p w14:paraId="1FA5CAA3" w14:textId="77777777" w:rsidR="005E567F" w:rsidRDefault="005E567F" w:rsidP="001D30B4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Times New Roman"/>
                        <w:kern w:val="2"/>
                        <w:sz w:val="20"/>
                        <w:szCs w:val="20"/>
                      </w:rPr>
                      <w:t>Y</w:t>
                    </w:r>
                  </w:p>
                </w:txbxContent>
              </v:textbox>
            </v:shape>
            <v:shape id="文字方塊 52" o:spid="_x0000_s1053" type="#_x0000_t202" style="position:absolute;left:37979;top:41231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/afSMIA&#10;AADbAAAADwAAAGRycy9kb3ducmV2LnhtbERPy2oCMRTdC/5DuEI3RTPtYiijUbTQIqVWfCAuL5Pr&#10;ZHByMyRRx783i4LLw3lPZp1txJV8qB0reBtlIIhLp2uuFOx3X8MPECEia2wck4I7BZhN+70JFtrd&#10;eEPXbaxECuFQoAITY1tIGUpDFsPItcSJOzlvMSboK6k93lK4beR7luXSYs2pwWBLn4bK8/ZiFZzN&#10;z+s6+14tDvny7v92F3f0v0elXgbdfAwiUhef4n/3UivI09j0Jf0A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9p9IwgAAANsAAAAPAAAAAAAAAAAAAAAAAJgCAABkcnMvZG93&#10;bnJldi54bWxQSwUGAAAAAAQABAD1AAAAhwMAAAAA&#10;" filled="f" stroked="f" strokeweight=".5pt">
              <v:textbox>
                <w:txbxContent>
                  <w:p w14:paraId="71A2DB99" w14:textId="77777777" w:rsidR="005E567F" w:rsidRDefault="005E567F" w:rsidP="001D30B4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Times New Roman"/>
                        <w:kern w:val="2"/>
                        <w:sz w:val="20"/>
                        <w:szCs w:val="20"/>
                      </w:rPr>
                      <w:t>Y</w:t>
                    </w:r>
                  </w:p>
                </w:txbxContent>
              </v:textbox>
            </v:shape>
            <v:shape id="文字方塊 52" o:spid="_x0000_s1054" type="#_x0000_t202" style="position:absolute;left:30715;top:37738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o608UA&#10;AADbAAAADwAAAGRycy9kb3ducmV2LnhtbESPQWsCMRSE7wX/Q3iFXqRm7WHRrVGq0CJilWopHh+b&#10;183i5mVJoq7/vhGEHoeZ+YaZzDrbiDP5UDtWMBxkIIhLp2uuFHzv359HIEJE1tg4JgVXCjCb9h4m&#10;WGh34S8672IlEoRDgQpMjG0hZSgNWQwD1xIn79d5izFJX0nt8ZLgtpEvWZZLizWnBYMtLQyVx93J&#10;KjiaVX+bfXzOf/Ll1W/2J3fw64NST4/d2yuISF38D9/bS60gH8PtS/oBcv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ujrTxQAAANsAAAAPAAAAAAAAAAAAAAAAAJgCAABkcnMv&#10;ZG93bnJldi54bWxQSwUGAAAAAAQABAD1AAAAigMAAAAA&#10;" filled="f" stroked="f" strokeweight=".5pt">
              <v:textbox>
                <w:txbxContent>
                  <w:p w14:paraId="2286444A" w14:textId="77777777" w:rsidR="005E567F" w:rsidRDefault="005E567F" w:rsidP="001D30B4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Times New Roman"/>
                        <w:kern w:val="2"/>
                        <w:sz w:val="20"/>
                        <w:szCs w:val="20"/>
                      </w:rPr>
                      <w:t>N</w:t>
                    </w:r>
                  </w:p>
                </w:txbxContent>
              </v:textbox>
            </v:shape>
            <v:shape id="文字方塊 52" o:spid="_x0000_s1055" type="#_x0000_t202" style="position:absolute;left:30715;top:47454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kFk8IA&#10;AADbAAAADwAAAGRycy9kb3ducmV2LnhtbERPy2oCMRTdC/5DuEI3opl2YWU0igotUvrAB+LyMrlO&#10;Bic3QxJ1/PtmIbg8nPd03tpaXMmHyrGC12EGgrhwuuJSwX73MRiDCBFZY+2YFNwpwHzW7Uwx1+7G&#10;G7puYylSCIccFZgYm1zKUBiyGIauIU7cyXmLMUFfSu3xlsJtLd+ybCQtVpwaDDa0MlSctxer4Gy+&#10;+n/Z58/yMFrf/e/u4o7++6jUS69dTEBEauNT/HCvtYL3tD59ST9A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WQWTwgAAANsAAAAPAAAAAAAAAAAAAAAAAJgCAABkcnMvZG93&#10;bnJldi54bWxQSwUGAAAAAAQABAD1AAAAhwMAAAAA&#10;" filled="f" stroked="f" strokeweight=".5pt">
              <v:textbox>
                <w:txbxContent>
                  <w:p w14:paraId="7303F976" w14:textId="77777777" w:rsidR="005E567F" w:rsidRDefault="005E567F" w:rsidP="001D30B4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Times New Roman"/>
                        <w:kern w:val="2"/>
                        <w:sz w:val="20"/>
                        <w:szCs w:val="20"/>
                      </w:rPr>
                      <w:t>N</w:t>
                    </w:r>
                  </w:p>
                </w:txbxContent>
              </v:textbox>
            </v:shape>
            <v:line id="Line 20" o:spid="_x0000_s1056" style="position:absolute;visibility:visible;mso-wrap-style:square" from="34413,46939" to="34419,520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pIB8QAAADbAAAADwAAAGRycy9kb3ducmV2LnhtbESPT2sCMRTE74V+h/AKvdXsetC6GkVc&#10;BA+14B96ft08N4ubl2UT1/TbN0Khx2HmN8MsVtG2YqDeN44V5KMMBHHldMO1gvNp+/YOwgdkja1j&#10;UvBDHlbL56cFFtrd+UDDMdQilbAvUIEJoSuk9JUhi37kOuLkXVxvMSTZ11L3eE/ltpXjLJtIiw2n&#10;BYMdbQxV1+PNKpia8iCnsvw4fZZDk8/iPn59z5R6fYnrOYhAMfyH/+idTlwOjy/pB8jl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KkgHxAAAANsAAAAPAAAAAAAAAAAA&#10;AAAAAKECAABkcnMvZG93bnJldi54bWxQSwUGAAAAAAQABAD5AAAAkgMAAAAA&#10;">
              <v:stroke endarrow="block"/>
            </v:line>
            <v:line id="Line 30" o:spid="_x0000_s1057" style="position:absolute;flip:y;visibility:visible;mso-wrap-style:square" from="38804,44345" to="41243,444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V5WPsQAAADbAAAADwAAAGRycy9kb3ducmV2LnhtbESPT2vCQBDF70K/wzIFL0E3KtSauor9&#10;IwjioeqhxyE7TUKzsyE7avz2rlDw+Hjzfm/efNm5Wp2pDZVnA6NhCoo497biwsDxsB68ggqCbLH2&#10;TAauFGC5eOrNMbP+wt903kuhIoRDhgZKkSbTOuQlOQxD3xBH79e3DiXKttC2xUuEu1qP0/RFO6w4&#10;NpTY0EdJ+d/+5OIb6x1/TibJu9NJMqOvH9mmWozpP3erN1BCnTyO/9Mba2A6hvuWCAC9u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9XlY+xAAAANsAAAAPAAAAAAAAAAAA&#10;AAAAAKECAABkcnMvZG93bnJldi54bWxQSwUGAAAAAAQABAD5AAAAkgMAAAAA&#10;">
              <v:stroke endarrow="block"/>
            </v:line>
            <v:line id="Line 30" o:spid="_x0000_s1058" style="position:absolute;flip:y;visibility:visible;mso-wrap-style:square" from="38804,34439" to="41243,345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LzpcUAAADbAAAADwAAAGRycy9kb3ducmV2LnhtbESPT2vCQBDF7wW/wzJCL6FuaqDW6CrW&#10;PyCUHrQ9eByyYxLMzobsVNNv3xUKPT7evN+bN1/2rlFX6kLt2cDzKAVFXHhbc2ng63P39AoqCLLF&#10;xjMZ+KEAy8XgYY659Tc+0PUopYoQDjkaqETaXOtQVOQwjHxLHL2z7xxKlF2pbYe3CHeNHqfpi3ZY&#10;c2yosKV1RcXl+O3iG7sP3mRZ8uZ0kkxpe5L3VIsxj8N+NQMl1Mv/8V96bw1MMrhviQD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hLzpcUAAADbAAAADwAAAAAAAAAA&#10;AAAAAAChAgAAZHJzL2Rvd25yZXYueG1sUEsFBgAAAAAEAAQA+QAAAJMDAAAAAA==&#10;">
              <v:stroke endarrow="block"/>
            </v:line>
            <v:shape id="文字方塊 52" o:spid="_x0000_s1059" type="#_x0000_t202" style="position:absolute;left:30080;top:42755;width:8185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Cd58UA&#10;AADbAAAADwAAAGRycy9kb3ducmV2LnhtbESPQWsCMRSE74L/ITzBi9RsPWhZjdIWKiKtUi3i8bF5&#10;3SxuXpYk6vrvm4LgcZiZb5jZorW1uJAPlWMFz8MMBHHhdMWlgp/9x9MLiBCRNdaOScGNAizm3c4M&#10;c+2u/E2XXSxFgnDIUYGJscmlDIUhi2HoGuLk/TpvMSbpS6k9XhPc1nKUZWNpseK0YLChd0PFaXe2&#10;Ck5mPdhmy6+3w3h185v92R3951Gpfq99nYKI1MZH+N5eaQWTCfx/ST9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sJ3nxQAAANsAAAAPAAAAAAAAAAAAAAAAAJgCAABkcnMv&#10;ZG93bnJldi54bWxQSwUGAAAAAAQABAD1AAAAigMAAAAA&#10;" filled="f" stroked="f" strokeweight=".5pt">
              <v:textbox>
                <w:txbxContent>
                  <w:p w14:paraId="05200F5D" w14:textId="77777777" w:rsidR="005E567F" w:rsidRDefault="005E567F" w:rsidP="00946221">
                    <w:pPr>
                      <w:pStyle w:val="Web"/>
                      <w:spacing w:before="0" w:beforeAutospacing="0" w:after="0" w:afterAutospacing="0"/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關聯戶維護</w:t>
                    </w:r>
                  </w:p>
                </w:txbxContent>
              </v:textbox>
            </v:shape>
            <v:shape id="文字方塊 52" o:spid="_x0000_s1060" type="#_x0000_t202" style="position:absolute;left:30715;top:32912;width:6915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8JlcIA&#10;AADbAAAADwAAAGRycy9kb3ducmV2LnhtbERPy2oCMRTdC/5DuEI3opl2YWU0igotUvrAB+LyMrlO&#10;Bic3QxJ1/PtmIbg8nPd03tpaXMmHyrGC12EGgrhwuuJSwX73MRiDCBFZY+2YFNwpwHzW7Uwx1+7G&#10;G7puYylSCIccFZgYm1zKUBiyGIauIU7cyXmLMUFfSu3xlsJtLd+ybCQtVpwaDDa0MlSctxer4Gy+&#10;+n/Z58/yMFrf/e/u4o7++6jUS69dTEBEauNT/HCvtYL3NDZ9ST9A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LwmVwgAAANsAAAAPAAAAAAAAAAAAAAAAAJgCAABkcnMvZG93&#10;bnJldi54bWxQSwUGAAAAAAQABAD1AAAAhwMAAAAA&#10;" filled="f" stroked="f" strokeweight=".5pt">
              <v:textbox>
                <w:txbxContent>
                  <w:p w14:paraId="4B76CB87" w14:textId="77777777" w:rsidR="005E567F" w:rsidRDefault="005E567F" w:rsidP="00946221">
                    <w:pPr>
                      <w:pStyle w:val="Web"/>
                      <w:spacing w:before="0" w:beforeAutospacing="0" w:after="0" w:afterAutospacing="0"/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電話維護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0D89A2C7" w14:textId="77777777" w:rsidR="001D30B4" w:rsidRPr="009B2BD3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9B2BD3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9B2BD3">
        <w:rPr>
          <w:rFonts w:ascii="標楷體" w:eastAsia="標楷體" w:hAnsi="標楷體"/>
        </w:rPr>
        <w:br w:type="page"/>
      </w:r>
    </w:p>
    <w:p w14:paraId="688E5180" w14:textId="77777777" w:rsidR="001D30B4" w:rsidRPr="009B2BD3" w:rsidRDefault="001D30B4" w:rsidP="001D30B4">
      <w:pPr>
        <w:rPr>
          <w:rFonts w:ascii="標楷體" w:eastAsia="標楷體" w:hAnsi="標楷體"/>
        </w:rPr>
      </w:pPr>
    </w:p>
    <w:p w14:paraId="36D97B2F" w14:textId="77777777" w:rsidR="002A3441" w:rsidRPr="009B2BD3" w:rsidRDefault="002A3441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公司戶財務狀況管理</w:t>
      </w:r>
    </w:p>
    <w:p w14:paraId="50579230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4A902CA7" w14:textId="77777777" w:rsidR="0097782C" w:rsidRPr="009B2BD3" w:rsidRDefault="005E567F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4FA25E7A">
          <v:group id="畫布 2" o:spid="_x0000_s1061" editas="canvas" style="width:510pt;height:269pt;mso-position-horizontal-relative:char;mso-position-vertical-relative:line" coordsize="64770,34163">
            <v:shape id="_x0000_s1062" type="#_x0000_t75" style="position:absolute;width:64770;height:34163;visibility:visible;mso-wrap-style:square">
              <v:fill o:detectmouseclick="t"/>
              <v:path o:connecttype="none"/>
            </v:shape>
            <v:shape id="Text Box 4" o:spid="_x0000_s1063" type="#_x0000_t202" style="position:absolute;left:15697;top:13906;width:7982;height:2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NuMMA&#10;AADaAAAADwAAAGRycy9kb3ducmV2LnhtbESP0WrCQBRE3wv+w3KFvpRmU7GxjW5CLVR8NfUDbrLX&#10;JJi9G7KriX/fFYQ+DjNzhtnkk+nElQbXWlbwFsUgiCurW64VHH9/Xj9AOI+ssbNMCm7kIM9mTxtM&#10;tR35QNfC1yJA2KWooPG+T6V0VUMGXWR74uCd7GDQBznUUg84Brjp5CKOE2mw5bDQYE/fDVXn4mIU&#10;nPbjy/vnWO78cXVYJltsV6W9KfU8n77WIDxN/j/8aO+1ggXcr4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wNuMMAAADaAAAADwAAAAAAAAAAAAAAAACYAgAAZHJzL2Rv&#10;d25yZXYueG1sUEsFBgAAAAAEAAQA9QAAAIgDAAAAAA==&#10;" stroked="f">
              <v:textbox style="mso-next-textbox:#Text Box 4">
                <w:txbxContent>
                  <w:p w14:paraId="4810199E" w14:textId="77777777" w:rsidR="005E567F" w:rsidRPr="00945972" w:rsidRDefault="005E567F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刪除、查詢</w:t>
                    </w:r>
                  </w:p>
                </w:txbxContent>
              </v:textbox>
            </v:shape>
            <v:shape id="Text Box 5" o:spid="_x0000_s1064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<v:textbox style="mso-next-textbox:#Text Box 5">
                <w:txbxContent>
                  <w:p w14:paraId="03830A8F" w14:textId="77777777" w:rsidR="005E567F" w:rsidRPr="00945972" w:rsidRDefault="005E567F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、拷貝</w:t>
                    </w:r>
                  </w:p>
                </w:txbxContent>
              </v:textbox>
            </v:shape>
            <v:shape id="AutoShape 6" o:spid="_x0000_s1065" type="#_x0000_t116" style="position:absolute;left:28778;top:2159;width:7613;height:4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GTcQA&#10;AADbAAAADwAAAGRycy9kb3ducmV2LnhtbESPzWrDMBCE74W+g9hCL6WRG0poXcvBGEJyCITm575Y&#10;G9tEWhlJjZ23rwqBHoeZ+YYplpM14ko+9I4VvM0yEMSN0z23Co6H1esHiBCRNRrHpOBGAZbl40OB&#10;uXYjf9N1H1uRIBxyVNDFOORShqYji2HmBuLknZ23GJP0rdQexwS3Rs6zbCEt9pwWOhyo7qi57H+s&#10;gt3W1N7UNK7r22lzPL1XL9tFpdTz01R9gYg0xf/wvb3RCuaf8Pcl/QB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/Rk3EAAAA2wAAAA8AAAAAAAAAAAAAAAAAmAIAAGRycy9k&#10;b3ducmV2LnhtbFBLBQYAAAAABAAEAPUAAACJAwAAAAA=&#10;">
              <v:textbox style="mso-next-textbox:#AutoShape 6">
                <w:txbxContent>
                  <w:p w14:paraId="7BAE5549" w14:textId="77777777" w:rsidR="005E567F" w:rsidRPr="00A77D34" w:rsidRDefault="005E567F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66" style="position:absolute;visibility:visible;mso-wrap-style:square" from="32632,6407" to="32639,11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xUXMEAAADbAAAADwAAAGRycy9kb3ducmV2LnhtbERPz2vCMBS+C/4P4Qm72dQN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DFRcwQAAANsAAAAPAAAAAAAAAAAAAAAA&#10;AKECAABkcnMvZG93bnJldi54bWxQSwUGAAAAAAQABAD5AAAAjwMAAAAA&#10;">
              <v:stroke endarrow="block"/>
            </v:line>
            <v:line id="Line 8" o:spid="_x0000_s1067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Dxx8QAAADbAAAADwAAAGRycy9kb3ducmV2LnhtbESPQWsCMRSE7wX/Q3hCbzW7Clq3RhEX&#10;oYe2oJaeXzfPzeLmZdnENf33plDocZiZb5jVJtpWDNT7xrGCfJKBIK6cbrhW8HnaPz2D8AFZY+uY&#10;FPyQh8169LDCQrsbH2g4hlokCPsCFZgQukJKXxmy6CeuI07e2fUWQ5J9LXWPtwS3rZxm2VxabDgt&#10;GOxoZ6i6HK9WwcKUB7mQ5dvpoxyafBnf49f3UqnHcdy+gAgUw3/4r/2qFcxy+P2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PHHxAAAANsAAAAPAAAAAAAAAAAA&#10;AAAAAKECAABkcnMvZG93bnJldi54bWxQSwUGAAAAAAQABAD5AAAAkgMAAAAA&#10;">
              <v:stroke endarrow="block"/>
            </v:line>
            <v:shape id="AutoShape 9" o:spid="_x0000_s1068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JC4cQA&#10;AADbAAAADwAAAGRycy9kb3ducmV2LnhtbESPT2sCMRTE74V+h/AKvZSarRYpq1GWBakHQeqf+2Pz&#10;3F2avCxJdNdvbwTB4zAzv2Hmy8EacSEfWscKvkYZCOLK6ZZrBYf96vMHRIjIGo1jUnClAMvF68sc&#10;c+16/qPLLtYiQTjkqKCJsculDFVDFsPIdcTJOzlvMSbpa6k99glujRxn2VRabDktNNhR2VD1vztb&#10;BduNKb0pqf8tr8f14fhdfGymhVLvb0MxAxFpiM/wo73WCiZjuH9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CQuHEAAAA2wAAAA8AAAAAAAAAAAAAAAAAmAIAAGRycy9k&#10;b3ducmV2LnhtbFBLBQYAAAAABAAEAPUAAACJAwAAAAA=&#10;">
              <v:textbox style="mso-next-textbox:#AutoShape 9">
                <w:txbxContent>
                  <w:p w14:paraId="3CBD70B6" w14:textId="77777777" w:rsidR="005E567F" w:rsidRPr="00A77D34" w:rsidRDefault="005E567F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1069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qKbMQA&#10;AADbAAAADwAAAGRycy9kb3ducmV2LnhtbESPQWvCQBSE7wX/w/IEb3VjA1ajq4jF0oOXRsHrM/vM&#10;BrNvQ3aNaX+9Wyh4HGbmG2a57m0tOmp95VjBZJyAIC6crrhUcDzsXmcgfEDWWDsmBT/kYb0avCwx&#10;0+7O39TloRQRwj5DBSaEJpPSF4Ys+rFriKN3ca3FEGVbSt3iPcJtLd+SZCotVhwXDDa0NVRc85tV&#10;0O9/z/Pb56TIg5lN309p97E5SqVGw36zABGoD8/wf/tLK0h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aimzEAAAA2wAAAA8AAAAAAAAAAAAAAAAAmAIAAGRycy9k&#10;b3ducmV2LnhtbFBLBQYAAAAABAAEAPUAAACJAwAAAAA=&#10;">
              <v:textbox style="mso-next-textbox:#AutoShape 10">
                <w:txbxContent>
                  <w:p w14:paraId="0AAED176" w14:textId="77777777" w:rsidR="005E567F" w:rsidRPr="002A3441" w:rsidRDefault="005E567F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</w:pPr>
                    <w:r>
                      <w:rPr>
                        <w:rFonts w:ascii="標楷體" w:eastAsia="標楷體" w:hAnsi="標楷體" w:hint="eastAsia"/>
                      </w:rPr>
                      <w:t>L1107</w:t>
                    </w:r>
                  </w:p>
                  <w:p w14:paraId="6FA66299" w14:textId="77777777" w:rsidR="005E567F" w:rsidRPr="002A3441" w:rsidRDefault="005E567F" w:rsidP="0097782C">
                    <w:pPr>
                      <w:spacing w:line="240" w:lineRule="exact"/>
                      <w:jc w:val="center"/>
                      <w:rPr>
                        <w:sz w:val="20"/>
                        <w:szCs w:val="20"/>
                      </w:rPr>
                    </w:pPr>
                    <w:r w:rsidRPr="002A344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公司戶財務狀況管理</w:t>
                    </w:r>
                  </w:p>
                  <w:p w14:paraId="5D217367" w14:textId="77777777" w:rsidR="005E567F" w:rsidRDefault="005E567F" w:rsidP="0097782C"/>
                </w:txbxContent>
              </v:textbox>
            </v:shape>
            <v:shape id="AutoShape 11" o:spid="_x0000_s1070" type="#_x0000_t176" style="position:absolute;left:2984;top:12084;width:13043;height:5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MSGM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VMXuH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MxIYxQAAANsAAAAPAAAAAAAAAAAAAAAAAJgCAABkcnMv&#10;ZG93bnJldi54bWxQSwUGAAAAAAQABAD1AAAAigMAAAAA&#10;">
              <v:textbox style="mso-next-textbox:#AutoShape 11">
                <w:txbxContent>
                  <w:p w14:paraId="4790EC4D" w14:textId="77777777" w:rsidR="005E567F" w:rsidRPr="002A3441" w:rsidRDefault="005E567F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L1907</w:t>
                    </w:r>
                    <w:r w:rsidRPr="002A3441">
                      <w:rPr>
                        <w:rFonts w:ascii="標楷體" w:eastAsia="標楷體" w:hAnsi="標楷體" w:hint="eastAsia"/>
                      </w:rPr>
                      <w:t>公司戶財務狀況明細資料查詢</w:t>
                    </w:r>
                  </w:p>
                  <w:p w14:paraId="1DC61D44" w14:textId="77777777" w:rsidR="005E567F" w:rsidRDefault="005E567F" w:rsidP="0097782C"/>
                </w:txbxContent>
              </v:textbox>
            </v:shape>
            <v:shape id="AutoShape 12" o:spid="_x0000_s1071" type="#_x0000_t32" style="position:absolute;left:16027;top:14309;width:10846;height:28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jvo8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vAxg7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Ljvo8IAAADbAAAADwAAAAAAAAAAAAAA&#10;AAChAgAAZHJzL2Rvd25yZXYueG1sUEsFBgAAAAAEAAQA+QAAAJADAAAAAA==&#10;">
              <v:stroke endarrow="block"/>
            </v:shape>
            <v:shape id="AutoShape 13" o:spid="_x0000_s1072" type="#_x0000_t62" style="position:absolute;left:38754;top:6032;width:9137;height:48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ZA5sIA&#10;AADbAAAADwAAAGRycy9kb3ducmV2LnhtbESPQWvCQBSE7wX/w/KE3upGhVSimyBisbdWWzw/s89s&#10;MPt2yW5j+u+7hUKPw8x8w2yq0XZioD60jhXMZxkI4trplhsFnx8vTysQISJr7ByTgm8KUJWThw0W&#10;2t35SMMpNiJBOBSowMToCylDbchimDlPnLyr6y3GJPtG6h7vCW47uciyXFpsOS0Y9LQzVN9OX1bB&#10;mz9S7t4vvn1e7MP5YMIg5yulHqfjdg0i0hj/w3/tV61gmcPvl/QDZ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lkDmwgAAANsAAAAPAAAAAAAAAAAAAAAAAJgCAABkcnMvZG93&#10;bnJldi54bWxQSwUGAAAAAAQABAD1AAAAhwMAAAAA&#10;" adj="3765,24336">
              <v:textbox style="mso-next-textbox:#AutoShape 13">
                <w:txbxContent>
                  <w:p w14:paraId="22B606E8" w14:textId="77777777" w:rsidR="005E567F" w:rsidRPr="00196655" w:rsidRDefault="005E567F" w:rsidP="0097782C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196655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新增、修改、刪除、查詢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180DEE1E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6974BA81" w14:textId="77777777" w:rsidR="00400774" w:rsidRPr="009B2BD3" w:rsidRDefault="00400774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3E23DD40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00EBB9CB" w14:textId="77777777" w:rsidR="00400774" w:rsidRPr="009B2BD3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申請不列印書面通知書</w:t>
      </w:r>
    </w:p>
    <w:p w14:paraId="6E43568B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285BFC5F" w14:textId="77777777" w:rsidR="00400774" w:rsidRPr="009B2BD3" w:rsidRDefault="005E567F" w:rsidP="0040077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1E7525DE">
          <v:group id="_x0000_s1073" editas="canvas" style="width:510pt;height:260.5pt;mso-position-horizontal-relative:char;mso-position-vertical-relative:line" coordsize="64770,33083">
            <v:shape id="_x0000_s1074" type="#_x0000_t75" style="position:absolute;width:64770;height:33083;visibility:visible;mso-wrap-style:square">
              <v:fill o:detectmouseclick="t"/>
              <v:path o:connecttype="none"/>
            </v:shape>
            <v:shape id="Text Box 5" o:spid="_x0000_s1075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hJcIA&#10;AADbAAAADwAAAGRycy9kb3ducmV2LnhtbESP3YrCMBSE7wXfIRzBG9FUsf5Uo7iCi7f+PMCxObbF&#10;5qQ0WVvf3iwIXg4z8w2z3ramFE+qXWFZwXgUgSBOrS44U3C9HIYLEM4jaywtk4IXOdhuup01Jto2&#10;fKLn2WciQNglqCD3vkqkdGlOBt3IVsTBu9vaoA+yzqSusQlwU8pJFM2kwYLDQo4V7XNKH+c/o+B+&#10;bAbxsrn9+uv8NJ39YDG/2ZdS/V67W4Hw1Ppv+NM+agVxDP9fwg+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OElwgAAANsAAAAPAAAAAAAAAAAAAAAAAJgCAABkcnMvZG93&#10;bnJldi54bWxQSwUGAAAAAAQABAD1AAAAhwMAAAAA&#10;" stroked="f">
              <v:textbox>
                <w:txbxContent>
                  <w:p w14:paraId="26845CF7" w14:textId="77777777" w:rsidR="005E567F" w:rsidRPr="00945972" w:rsidRDefault="005E567F" w:rsidP="00400774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</w:p>
                </w:txbxContent>
              </v:textbox>
            </v:shape>
            <v:shape id="AutoShape 6" o:spid="_x0000_s1076" type="#_x0000_t116" style="position:absolute;left:28778;top:2159;width:7613;height:4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1MMQA&#10;AADbAAAADwAAAGRycy9kb3ducmV2LnhtbESPQWsCMRSE7wX/Q3iFXopmLa3U1SjLgtSDULR6f2ye&#10;u0uTlyWJ7vrvm4LgcZiZb5jlerBGXMmH1rGC6SQDQVw53XKt4PizGX+CCBFZo3FMCm4UYL0aPS0x&#10;167nPV0PsRYJwiFHBU2MXS5lqBqyGCauI07e2XmLMUlfS+2xT3Br5FuWzaTFltNCgx2VDVW/h4tV&#10;8L0zpTcl9V/l7bQ9nt6L192sUOrleSgWICIN8RG+t7dawccc/r+kH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5NTDEAAAA2wAAAA8AAAAAAAAAAAAAAAAAmAIAAGRycy9k&#10;b3ducmV2LnhtbFBLBQYAAAAABAAEAPUAAACJAwAAAAA=&#10;">
              <v:textbox>
                <w:txbxContent>
                  <w:p w14:paraId="7C539E4E" w14:textId="77777777" w:rsidR="005E567F" w:rsidRPr="00A77D34" w:rsidRDefault="005E567F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77" style="position:absolute;visibility:visible;mso-wrap-style:square" from="32632,6407" to="32639,11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xEAcQAAADbAAAADwAAAGRycy9kb3ducmV2LnhtbESPT2sCMRTE7wW/Q3hCbzWrB+1ujVJc&#10;BA+14B88Pzevm6Wbl2UT1/TbN0Khx2HmN8Ms19G2YqDeN44VTCcZCOLK6YZrBefT9uUVhA/IGlvH&#10;pOCHPKxXo6clFtrd+UDDMdQilbAvUIEJoSuk9JUhi37iOuLkfbneYkiyr6Xu8Z7KbStnWTaXFhtO&#10;CwY72hiqvo83q2BhyoNcyPLj9FkOzTSP+3i55ko9j+P7G4hAMfyH/+idTlwOjy/p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XEQBxAAAANsAAAAPAAAAAAAAAAAA&#10;AAAAAKECAABkcnMvZG93bnJldi54bWxQSwUGAAAAAAQABAD5AAAAkgMAAAAA&#10;">
              <v:stroke endarrow="block"/>
            </v:line>
            <v:line id="Line 8" o:spid="_x0000_s1078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Odu8EAAADbAAAADwAAAGRycy9kb3ducmV2LnhtbERPy4rCMBTdD/gP4QruxlQXPqpRxDLg&#10;whnwgetrc22KzU1pMjXz95PFwCwP573eRtuInjpfO1YwGWcgiEuna64UXC8f7wsQPiBrbByTgh/y&#10;sN0M3taYa/fiE/XnUIkUwj5HBSaENpfSl4Ys+rFriRP3cJ3FkGBXSd3hK4XbRk6zbCYt1pwaDLa0&#10;N1Q+z99WwdwUJzmXxfHyVfT1ZBk/4+2+VGo0jLsViEAx/Iv/3AetYJHWpy/pB8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s527wQAAANsAAAAPAAAAAAAAAAAAAAAA&#10;AKECAABkcnMvZG93bnJldi54bWxQSwUGAAAAAAQABAD5AAAAjwMAAAAA&#10;">
              <v:stroke endarrow="block"/>
            </v:line>
            <v:shape id="AutoShape 9" o:spid="_x0000_s1079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VccMA&#10;AADbAAAADwAAAGRycy9kb3ducmV2LnhtbESPT4vCMBTE7wt+h/CEvSyauiwi1SilIOtBkPXP/dE8&#10;22LyUpJo67ffCAt7HGbmN8xqM1gjHuRD61jBbJqBIK6cbrlWcD5tJwsQISJrNI5JwZMCbNajtxXm&#10;2vX8Q49jrEWCcMhRQRNjl0sZqoYshqnriJN3dd5iTNLXUnvsE9wa+Zllc2mx5bTQYEdlQ9XteLcK&#10;DntTelNS/10+L7vz5av42M8Lpd7HQ7EEEWmI/+G/9k4rWMzg9SX9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8VccMAAADbAAAADwAAAAAAAAAAAAAAAACYAgAAZHJzL2Rv&#10;d25yZXYueG1sUEsFBgAAAAAEAAQA9QAAAIgDAAAAAA==&#10;">
              <v:textbox>
                <w:txbxContent>
                  <w:p w14:paraId="5575C142" w14:textId="77777777" w:rsidR="005E567F" w:rsidRPr="00A77D34" w:rsidRDefault="005E567F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1080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mEMQA&#10;AADbAAAADwAAAGRycy9kb3ducmV2LnhtbESPQWvCQBSE7wX/w/IEb3Wjgo3RVcTS0oOXRsHrM/vM&#10;BrNvQ3aNaX+9Wyh4HGbmG2a16W0tOmp95VjBZJyAIC6crrhUcDx8vKYgfEDWWDsmBT/kYbMevKww&#10;0+7O39TloRQRwj5DBSaEJpPSF4Ys+rFriKN3ca3FEGVbSt3iPcJtLadJMpcWK44LBhvaGSqu+c0q&#10;6Pe/58Xtc1LkwaTzt9Ose98epVKjYb9dggjUh2f4v/2lFaRT+Ps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p5hDEAAAA2wAAAA8AAAAAAAAAAAAAAAAAmAIAAGRycy9k&#10;b3ducmV2LnhtbFBLBQYAAAAABAAEAPUAAACJAwAAAAA=&#10;">
              <v:textbox>
                <w:txbxContent>
                  <w:p w14:paraId="5E53C8B8" w14:textId="77777777" w:rsidR="005E567F" w:rsidRPr="004525E5" w:rsidRDefault="005E567F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L1108</w:t>
                    </w:r>
                  </w:p>
                  <w:p w14:paraId="4F483008" w14:textId="77777777" w:rsidR="005E567F" w:rsidRDefault="005E567F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1F67800B" w14:textId="77777777" w:rsidR="005E567F" w:rsidRPr="004525E5" w:rsidRDefault="005E567F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通知書維護</w:t>
                    </w:r>
                  </w:p>
                  <w:p w14:paraId="60A7F75E" w14:textId="77777777" w:rsidR="005E567F" w:rsidRDefault="005E567F" w:rsidP="00400774"/>
                </w:txbxContent>
              </v:textbox>
            </v:shape>
            <v:shape id="AutoShape 11" o:spid="_x0000_s1081" type="#_x0000_t176" style="position:absolute;left:2984;top:11176;width:13043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VDi8QA&#10;AADbAAAADwAAAGRycy9kb3ducmV2LnhtbESPQWvCQBSE7wX/w/IEb3VjBRujq4jF0oOXRsHrM/vM&#10;BrNvQ3aNaX+9Wyh4HGbmG2a57m0tOmp95VjBZJyAIC6crrhUcDzsXlMQPiBrrB2Tgh/ysF4NXpaY&#10;aXfnb+ryUIoIYZ+hAhNCk0npC0MW/dg1xNG7uNZiiLItpW7xHuG2lm9JMpMWK44LBhvaGiqu+c0q&#10;6Pe/5/ntc1LkwaSz99O0+9gcpVKjYb9ZgAjUh2f4v/2lFaR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lQ4vEAAAA2wAAAA8AAAAAAAAAAAAAAAAAmAIAAGRycy9k&#10;b3ducmV2LnhtbFBLBQYAAAAABAAEAPUAAACJAwAAAAA=&#10;">
              <v:textbox>
                <w:txbxContent>
                  <w:p w14:paraId="2332AC41" w14:textId="77777777" w:rsidR="005E567F" w:rsidRDefault="005E567F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L1908</w:t>
                    </w:r>
                  </w:p>
                  <w:p w14:paraId="6A0703DD" w14:textId="77777777" w:rsidR="005E567F" w:rsidRDefault="005E567F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2A2C35B7" w14:textId="77777777" w:rsidR="005E567F" w:rsidRPr="002A3441" w:rsidRDefault="005E567F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通知書查詢</w:t>
                    </w:r>
                  </w:p>
                  <w:p w14:paraId="7D156DB1" w14:textId="77777777" w:rsidR="005E567F" w:rsidRPr="004525E5" w:rsidRDefault="005E567F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</w:p>
                </w:txbxContent>
              </v:textbox>
            </v:shape>
            <v:shape id="AutoShape 12" o:spid="_x0000_s1082" type="#_x0000_t32" style="position:absolute;left:16027;top:14309;width:10846;height:1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uD38IAAADbAAAADwAAAGRycy9kb3ducmV2LnhtbESPQWvCQBSE74L/YXlCb7qxtCLRTVCh&#10;IL2U2oIeH9lnsph9G7LbbPz33ULB4zAz3zDbcrStGKj3xrGC5SIDQVw5bbhW8P31Nl+D8AFZY+uY&#10;FNzJQ1lMJ1vMtYv8ScMp1CJB2OeooAmhy6X0VUMW/cJ1xMm7ut5iSLKvpe4xJrht5XOWraRFw2mh&#10;wY4ODVW3049VYOKHGbrjIe7fzxevI5n7qzNKPc3G3QZEoDE8wv/to1awfoG/L+kH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uD38IAAADbAAAADwAAAAAAAAAAAAAA&#10;AAChAgAAZHJzL2Rvd25yZXYueG1sUEsFBgAAAAAEAAQA+QAAAJADAAAAAA==&#10;">
              <v:stroke endarrow="block"/>
            </v:shape>
            <v:shape id="AutoShape 13" o:spid="_x0000_s1083" type="#_x0000_t62" style="position:absolute;left:38754;top:7429;width:9137;height:3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sXdsIA&#10;AADbAAAADwAAAGRycy9kb3ducmV2LnhtbESPQWvCQBSE7wX/w/IEb3UTQRtS11BE0VurLZ6f2dds&#10;aPbtkl1j+u+7hUKPw8x8w6yr0XZioD60jhXk8wwEce10y42Cj/f9YwEiRGSNnWNS8E0Bqs3kYY2l&#10;dnc+0XCOjUgQDiUqMDH6UspQG7IY5s4TJ+/T9RZjkn0jdY/3BLedXGTZSlpsOS0Y9LQ1VH+db1bB&#10;qz/Ryr1dffu02IXLwYRB5oVSs+n48gwi0hj/w3/to1ZQLOH3S/oBcv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+xd2wgAAANsAAAAPAAAAAAAAAAAAAAAAAJgCAABkcnMvZG93&#10;bnJldi54bWxQSwUGAAAAAAQABAD1AAAAhwMAAAAA&#10;" adj="3765,24336">
              <v:textbox>
                <w:txbxContent>
                  <w:p w14:paraId="2EBFDFA7" w14:textId="77777777" w:rsidR="005E567F" w:rsidRPr="00196655" w:rsidRDefault="005E567F" w:rsidP="00400774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196655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新增、修改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6BEDA0DA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9B2BD3" w:rsidRDefault="00400774" w:rsidP="00FD0BA6">
      <w:pPr>
        <w:rPr>
          <w:rFonts w:ascii="標楷體" w:eastAsia="標楷體" w:hAnsi="標楷體"/>
        </w:rPr>
      </w:pPr>
    </w:p>
    <w:p w14:paraId="49EB31E0" w14:textId="55F77E32" w:rsidR="003B2B7E" w:rsidRDefault="0097782C">
      <w:pPr>
        <w:widowControl/>
        <w:rPr>
          <w:ins w:id="111" w:author="Fegie" w:date="2021-04-26T15:16:00Z"/>
          <w:rFonts w:ascii="標楷體" w:eastAsia="標楷體" w:hAnsi="標楷體"/>
        </w:rPr>
      </w:pPr>
      <w:del w:id="112" w:author="Fegie" w:date="2021-04-26T15:16:00Z">
        <w:r w:rsidRPr="009B2BD3" w:rsidDel="003B2B7E">
          <w:rPr>
            <w:rFonts w:ascii="標楷體" w:eastAsia="標楷體" w:hAnsi="標楷體"/>
          </w:rPr>
          <w:br w:type="page"/>
        </w:r>
      </w:del>
    </w:p>
    <w:p w14:paraId="01290DA1" w14:textId="07C6B56F" w:rsidR="003B2B7E" w:rsidRDefault="003B2B7E">
      <w:pPr>
        <w:widowControl/>
        <w:rPr>
          <w:ins w:id="113" w:author="Fegie" w:date="2021-04-26T15:16:00Z"/>
          <w:rFonts w:ascii="標楷體" w:eastAsia="標楷體" w:hAnsi="標楷體"/>
        </w:rPr>
      </w:pPr>
      <w:ins w:id="114" w:author="Fegie" w:date="2021-04-26T15:16:00Z">
        <w:r>
          <w:rPr>
            <w:rFonts w:ascii="標楷體" w:eastAsia="標楷體" w:hAnsi="標楷體"/>
          </w:rPr>
          <w:br w:type="page"/>
        </w:r>
      </w:ins>
    </w:p>
    <w:p w14:paraId="6D2B1DFE" w14:textId="79492D57" w:rsidR="0097782C" w:rsidRPr="009B2BD3" w:rsidDel="003B2B7E" w:rsidRDefault="0097782C" w:rsidP="00FD0BA6">
      <w:pPr>
        <w:rPr>
          <w:del w:id="115" w:author="Fegie" w:date="2021-04-26T15:16:00Z"/>
          <w:rFonts w:ascii="標楷體" w:eastAsia="標楷體" w:hAnsi="標楷體"/>
        </w:rPr>
      </w:pPr>
    </w:p>
    <w:p w14:paraId="5DCA7DCD" w14:textId="77777777" w:rsidR="003B2B7E" w:rsidRDefault="003B2B7E" w:rsidP="003B2B7E">
      <w:pPr>
        <w:pStyle w:val="3"/>
        <w:ind w:firstLine="480"/>
        <w:rPr>
          <w:ins w:id="116" w:author="Fegie" w:date="2021-04-26T15:17:00Z"/>
        </w:rPr>
      </w:pPr>
      <w:ins w:id="117" w:author="Fegie" w:date="2021-04-26T15:17:00Z">
        <w:r>
          <w:rPr>
            <w:rFonts w:hint="eastAsia"/>
          </w:rPr>
          <w:t>(4) 員工檔資料</w:t>
        </w:r>
      </w:ins>
    </w:p>
    <w:p w14:paraId="3C4901D5" w14:textId="77777777" w:rsidR="003B2B7E" w:rsidRDefault="003B2B7E" w:rsidP="003B2B7E">
      <w:pPr>
        <w:rPr>
          <w:ins w:id="118" w:author="Fegie" w:date="2021-04-26T15:17:00Z"/>
        </w:rPr>
      </w:pPr>
    </w:p>
    <w:p w14:paraId="57D8127B" w14:textId="77777777" w:rsidR="003B2B7E" w:rsidRDefault="003B2B7E" w:rsidP="003B2B7E">
      <w:pPr>
        <w:rPr>
          <w:ins w:id="119" w:author="Fegie" w:date="2021-04-26T15:17:00Z"/>
        </w:rPr>
      </w:pPr>
      <w:ins w:id="120" w:author="Fegie" w:date="2021-04-26T15:17:00Z">
        <w:r>
          <w:tab/>
        </w:r>
        <w:r>
          <w:rPr>
            <w:noProof/>
          </w:rPr>
          <w:drawing>
            <wp:inline distT="0" distB="0" distL="0" distR="0" wp14:anchorId="09CFE5CF" wp14:editId="07AFDC1E">
              <wp:extent cx="6391275" cy="3952875"/>
              <wp:effectExtent l="0" t="0" r="9525" b="9525"/>
              <wp:docPr id="43" name="圖片 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91275" cy="39528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749EB2D" w14:textId="77777777" w:rsidR="003B2B7E" w:rsidRDefault="003B2B7E" w:rsidP="003B2B7E">
      <w:pPr>
        <w:widowControl/>
        <w:rPr>
          <w:ins w:id="121" w:author="Fegie" w:date="2021-04-26T15:17:00Z"/>
        </w:rPr>
      </w:pPr>
      <w:ins w:id="122" w:author="Fegie" w:date="2021-04-26T15:17:00Z">
        <w:r>
          <w:br w:type="page"/>
        </w:r>
      </w:ins>
    </w:p>
    <w:p w14:paraId="5EE5330B" w14:textId="77777777" w:rsidR="00FD0BA6" w:rsidRPr="009B2BD3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23" w:name="_Toc71200044"/>
      <w:r w:rsidRPr="009B2BD3">
        <w:rPr>
          <w:rFonts w:ascii="標楷體" w:hAnsi="標楷體"/>
        </w:rPr>
        <w:lastRenderedPageBreak/>
        <w:t>2.2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非功能性需求</w:t>
      </w:r>
      <w:bookmarkEnd w:id="123"/>
    </w:p>
    <w:p w14:paraId="19E41094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9B2BD3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9B2BD3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24" w:name="_Toc71200045"/>
      <w:r w:rsidRPr="009B2BD3">
        <w:rPr>
          <w:rFonts w:ascii="標楷體" w:hAnsi="標楷體"/>
          <w:sz w:val="32"/>
          <w:szCs w:val="32"/>
        </w:rPr>
        <w:lastRenderedPageBreak/>
        <w:t>第3章</w:t>
      </w:r>
      <w:r w:rsidR="00441668" w:rsidRPr="009B2BD3">
        <w:rPr>
          <w:rFonts w:ascii="標楷體" w:hAnsi="標楷體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系統需求</w:t>
      </w:r>
      <w:bookmarkEnd w:id="124"/>
    </w:p>
    <w:p w14:paraId="09DD6AF6" w14:textId="77777777" w:rsidR="00FD0BA6" w:rsidRPr="009B2BD3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25" w:name="_Toc71200046"/>
      <w:r w:rsidRPr="009B2BD3">
        <w:rPr>
          <w:rFonts w:ascii="標楷體" w:hAnsi="標楷體"/>
        </w:rPr>
        <w:t>3.1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系統功能結構圖</w:t>
      </w:r>
      <w:bookmarkEnd w:id="125"/>
    </w:p>
    <w:p w14:paraId="0E5D273A" w14:textId="77777777" w:rsidR="00715719" w:rsidRPr="009B2BD3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9B2BD3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9B2BD3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9B2BD3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9B2BD3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364E4B" w:rsidRPr="009B2BD3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9B2BD3">
              <w:rPr>
                <w:rFonts w:ascii="標楷體" w:eastAsia="標楷體" w:hAnsi="標楷體" w:hint="eastAsia"/>
              </w:rPr>
              <w:t>主管</w:t>
            </w:r>
            <w:r w:rsidRPr="009B2BD3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9B2BD3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9B2BD3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9B2BD3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60DAED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5F9D9E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</w:t>
            </w: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ECB161C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01C107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7D02E1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0E3E2F0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9B2BD3" w:rsidRDefault="00A0643B" w:rsidP="003127BD">
            <w:pPr>
              <w:rPr>
                <w:rFonts w:ascii="標楷體" w:eastAsia="標楷體" w:hAnsi="標楷體"/>
              </w:rPr>
            </w:pPr>
            <w:r w:rsidRPr="0038476C">
              <w:rPr>
                <w:rFonts w:ascii="標楷體" w:eastAsia="標楷體" w:hAnsi="標楷體" w:hint="eastAsia"/>
              </w:rPr>
              <w:t>顧客</w:t>
            </w:r>
            <w:r w:rsidRPr="0038476C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38476C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BA1C76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A972F2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74F7D8D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1BA15FCE" w14:textId="77777777" w:rsidTr="00364E4B">
        <w:trPr>
          <w:tblHeader/>
        </w:trPr>
        <w:tc>
          <w:tcPr>
            <w:tcW w:w="567" w:type="dxa"/>
          </w:tcPr>
          <w:p w14:paraId="4AABCBCD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BB64B9E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06</w:t>
            </w:r>
          </w:p>
        </w:tc>
        <w:tc>
          <w:tcPr>
            <w:tcW w:w="3827" w:type="dxa"/>
          </w:tcPr>
          <w:p w14:paraId="5B7FC59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關聯戶資料維護</w:t>
            </w:r>
          </w:p>
        </w:tc>
        <w:tc>
          <w:tcPr>
            <w:tcW w:w="284" w:type="dxa"/>
          </w:tcPr>
          <w:p w14:paraId="4FCB04F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A8B82C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523F0F8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EE01F2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18ED5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2553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98B2F1B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B9AD49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DDB282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1DD5C073" w14:textId="77777777" w:rsidTr="00364E4B">
        <w:trPr>
          <w:tblHeader/>
        </w:trPr>
        <w:tc>
          <w:tcPr>
            <w:tcW w:w="567" w:type="dxa"/>
          </w:tcPr>
          <w:p w14:paraId="18E51550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76F6FBC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L1906</w:t>
            </w:r>
          </w:p>
        </w:tc>
        <w:tc>
          <w:tcPr>
            <w:tcW w:w="3827" w:type="dxa"/>
          </w:tcPr>
          <w:p w14:paraId="791E58A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關聯戶資料查詢</w:t>
            </w:r>
          </w:p>
        </w:tc>
        <w:tc>
          <w:tcPr>
            <w:tcW w:w="284" w:type="dxa"/>
          </w:tcPr>
          <w:p w14:paraId="1C3D262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0EDE502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177701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131D3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E545CC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5785F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5F047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DE1F7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0E4351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9B2BD3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6D1DBC7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9B2BD3" w:rsidRDefault="00464EA0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8CEE37D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9B2BD3" w14:paraId="5B92B6B2" w14:textId="77777777" w:rsidTr="00364E4B">
        <w:trPr>
          <w:tblHeader/>
          <w:ins w:id="126" w:author="88692" w:date="2020-06-16T15:12:00Z"/>
        </w:trPr>
        <w:tc>
          <w:tcPr>
            <w:tcW w:w="567" w:type="dxa"/>
          </w:tcPr>
          <w:p w14:paraId="04294644" w14:textId="77777777" w:rsidR="002F5ECF" w:rsidRPr="009B2BD3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ins w:id="127" w:author="88692" w:date="2020-06-16T15:12:00Z"/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9B2BD3" w:rsidRDefault="002F5ECF" w:rsidP="000C4AE9">
            <w:pPr>
              <w:pStyle w:val="afa"/>
              <w:rPr>
                <w:ins w:id="128" w:author="88692" w:date="2020-06-16T15:12:00Z"/>
                <w:rFonts w:ascii="標楷體" w:eastAsia="標楷體" w:hAnsi="標楷體"/>
              </w:rPr>
            </w:pPr>
            <w:ins w:id="129" w:author="88692" w:date="2020-06-16T15:12:00Z">
              <w:r>
                <w:rPr>
                  <w:rFonts w:ascii="標楷體" w:eastAsia="標楷體" w:hAnsi="標楷體" w:hint="eastAsia"/>
                </w:rPr>
                <w:t>L</w:t>
              </w:r>
              <w:r>
                <w:rPr>
                  <w:rFonts w:ascii="標楷體" w:eastAsia="標楷體" w:hAnsi="標楷體"/>
                </w:rPr>
                <w:t>1109</w:t>
              </w:r>
            </w:ins>
          </w:p>
        </w:tc>
        <w:tc>
          <w:tcPr>
            <w:tcW w:w="3827" w:type="dxa"/>
          </w:tcPr>
          <w:p w14:paraId="51F3221F" w14:textId="446EC0F2" w:rsidR="002F5ECF" w:rsidRPr="009B2BD3" w:rsidRDefault="002F5ECF" w:rsidP="000C4AE9">
            <w:pPr>
              <w:rPr>
                <w:ins w:id="130" w:author="88692" w:date="2020-06-16T15:12:00Z"/>
                <w:rFonts w:ascii="標楷體" w:eastAsia="標楷體" w:hAnsi="標楷體"/>
              </w:rPr>
            </w:pPr>
            <w:ins w:id="131" w:author="88692" w:date="2020-06-16T15:12:00Z">
              <w:r w:rsidRPr="002F5ECF">
                <w:rPr>
                  <w:rFonts w:ascii="標楷體" w:eastAsia="標楷體" w:hAnsi="標楷體" w:hint="eastAsia"/>
                </w:rPr>
                <w:t>客戶交互運用維護</w:t>
              </w:r>
            </w:ins>
          </w:p>
        </w:tc>
        <w:tc>
          <w:tcPr>
            <w:tcW w:w="284" w:type="dxa"/>
          </w:tcPr>
          <w:p w14:paraId="7770D367" w14:textId="0A8E7765" w:rsidR="002F5ECF" w:rsidRPr="009B2BD3" w:rsidRDefault="002F5ECF" w:rsidP="000C4AE9">
            <w:pPr>
              <w:pStyle w:val="afa"/>
              <w:jc w:val="center"/>
              <w:rPr>
                <w:ins w:id="132" w:author="88692" w:date="2020-06-16T15:12:00Z"/>
                <w:rFonts w:ascii="標楷體" w:eastAsia="標楷體" w:hAnsi="標楷體"/>
              </w:rPr>
            </w:pPr>
            <w:ins w:id="133" w:author="88692" w:date="2020-06-16T15:1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</w:tcPr>
          <w:p w14:paraId="3E6B15F2" w14:textId="6F07DA15" w:rsidR="002F5ECF" w:rsidRPr="009B2BD3" w:rsidRDefault="002F5ECF" w:rsidP="000C4AE9">
            <w:pPr>
              <w:jc w:val="center"/>
              <w:rPr>
                <w:ins w:id="134" w:author="88692" w:date="2020-06-16T15:12:00Z"/>
                <w:rFonts w:ascii="標楷體" w:eastAsia="標楷體" w:hAnsi="標楷體"/>
              </w:rPr>
            </w:pPr>
            <w:ins w:id="135" w:author="88692" w:date="2020-06-16T15:13:00Z">
              <w:r>
                <w:rPr>
                  <w:rFonts w:ascii="標楷體" w:eastAsia="標楷體" w:hAnsi="標楷體" w:hint="eastAsia"/>
                </w:rPr>
                <w:t>B</w:t>
              </w:r>
            </w:ins>
          </w:p>
        </w:tc>
        <w:tc>
          <w:tcPr>
            <w:tcW w:w="567" w:type="dxa"/>
          </w:tcPr>
          <w:p w14:paraId="2D35C4C0" w14:textId="6B30CBF4" w:rsidR="002F5ECF" w:rsidRPr="002F5ECF" w:rsidRDefault="002F5ECF" w:rsidP="000C4AE9">
            <w:pPr>
              <w:jc w:val="center"/>
              <w:rPr>
                <w:ins w:id="136" w:author="88692" w:date="2020-06-16T15:12:00Z"/>
                <w:rFonts w:ascii="標楷體" w:eastAsia="標楷體" w:hAnsi="標楷體"/>
                <w:color w:val="FF0000"/>
                <w:rPrChange w:id="137" w:author="88692" w:date="2020-06-16T15:13:00Z">
                  <w:rPr>
                    <w:ins w:id="138" w:author="88692" w:date="2020-06-16T15:12:00Z"/>
                    <w:rFonts w:ascii="標楷體" w:eastAsia="標楷體" w:hAnsi="標楷體"/>
                  </w:rPr>
                </w:rPrChange>
              </w:rPr>
            </w:pPr>
            <w:ins w:id="139" w:author="88692" w:date="2020-06-16T15:13:00Z">
              <w:r w:rsidRPr="002F5ECF">
                <w:rPr>
                  <w:rFonts w:ascii="標楷體" w:eastAsia="標楷體" w:hAnsi="標楷體"/>
                  <w:color w:val="FF0000"/>
                  <w:rPrChange w:id="140" w:author="88692" w:date="2020-06-16T15:13:00Z">
                    <w:rPr>
                      <w:rFonts w:ascii="標楷體" w:eastAsia="標楷體" w:hAnsi="標楷體"/>
                    </w:rPr>
                  </w:rPrChange>
                </w:rPr>
                <w:t>V?</w:t>
              </w:r>
            </w:ins>
          </w:p>
        </w:tc>
        <w:tc>
          <w:tcPr>
            <w:tcW w:w="850" w:type="dxa"/>
          </w:tcPr>
          <w:p w14:paraId="02C9B971" w14:textId="77777777" w:rsidR="002F5ECF" w:rsidRPr="009B2BD3" w:rsidRDefault="002F5ECF" w:rsidP="000C4AE9">
            <w:pPr>
              <w:pStyle w:val="afa"/>
              <w:jc w:val="center"/>
              <w:rPr>
                <w:ins w:id="141" w:author="88692" w:date="2020-06-16T15:12:00Z"/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9B2BD3" w:rsidRDefault="002F5ECF" w:rsidP="000C4AE9">
            <w:pPr>
              <w:pStyle w:val="afa"/>
              <w:jc w:val="center"/>
              <w:rPr>
                <w:ins w:id="142" w:author="88692" w:date="2020-06-16T15:12:00Z"/>
                <w:rFonts w:ascii="標楷體" w:eastAsia="標楷體" w:hAnsi="標楷體"/>
              </w:rPr>
            </w:pPr>
            <w:ins w:id="143" w:author="88692" w:date="2020-06-16T15:13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567" w:type="dxa"/>
          </w:tcPr>
          <w:p w14:paraId="022CCD99" w14:textId="574CB8CC" w:rsidR="002F5ECF" w:rsidRPr="009B2BD3" w:rsidRDefault="002F5ECF" w:rsidP="000C4AE9">
            <w:pPr>
              <w:pStyle w:val="afa"/>
              <w:jc w:val="center"/>
              <w:rPr>
                <w:ins w:id="144" w:author="88692" w:date="2020-06-16T15:12:00Z"/>
                <w:rFonts w:ascii="標楷體" w:eastAsia="標楷體" w:hAnsi="標楷體"/>
              </w:rPr>
            </w:pPr>
            <w:ins w:id="145" w:author="88692" w:date="2020-06-16T15:13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4" w:type="dxa"/>
          </w:tcPr>
          <w:p w14:paraId="0BD815CA" w14:textId="0B2B730E" w:rsidR="002F5ECF" w:rsidRPr="009B2BD3" w:rsidRDefault="002F5ECF" w:rsidP="000C4AE9">
            <w:pPr>
              <w:pStyle w:val="afa"/>
              <w:jc w:val="center"/>
              <w:rPr>
                <w:ins w:id="146" w:author="88692" w:date="2020-06-16T15:12:00Z"/>
                <w:rFonts w:ascii="標楷體" w:eastAsia="標楷體" w:hAnsi="標楷體"/>
              </w:rPr>
            </w:pPr>
            <w:ins w:id="147" w:author="88692" w:date="2020-06-16T15:13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3" w:type="dxa"/>
          </w:tcPr>
          <w:p w14:paraId="7BC8AA7E" w14:textId="0036D547" w:rsidR="002F5ECF" w:rsidRPr="009B2BD3" w:rsidRDefault="002F5ECF" w:rsidP="000C4AE9">
            <w:pPr>
              <w:pStyle w:val="afa"/>
              <w:jc w:val="center"/>
              <w:rPr>
                <w:ins w:id="148" w:author="88692" w:date="2020-06-16T15:12:00Z"/>
                <w:rFonts w:ascii="標楷體" w:eastAsia="標楷體" w:hAnsi="標楷體"/>
              </w:rPr>
            </w:pPr>
            <w:ins w:id="149" w:author="88692" w:date="2020-06-16T15:13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8" w:type="dxa"/>
          </w:tcPr>
          <w:p w14:paraId="5C4198E0" w14:textId="77777777" w:rsidR="002F5ECF" w:rsidRPr="009B2BD3" w:rsidRDefault="002F5ECF" w:rsidP="000C4AE9">
            <w:pPr>
              <w:pStyle w:val="afa"/>
              <w:jc w:val="center"/>
              <w:rPr>
                <w:ins w:id="150" w:author="88692" w:date="2020-06-16T15:12:00Z"/>
                <w:rFonts w:ascii="標楷體" w:eastAsia="標楷體" w:hAnsi="標楷體"/>
              </w:rPr>
            </w:pPr>
          </w:p>
        </w:tc>
      </w:tr>
      <w:tr w:rsidR="000A7B4A" w:rsidRPr="009B2BD3" w14:paraId="669700BD" w14:textId="77777777" w:rsidTr="00364E4B">
        <w:trPr>
          <w:tblHeader/>
          <w:ins w:id="151" w:author="Fegie" w:date="2021-04-27T14:15:00Z"/>
        </w:trPr>
        <w:tc>
          <w:tcPr>
            <w:tcW w:w="567" w:type="dxa"/>
          </w:tcPr>
          <w:p w14:paraId="18759E05" w14:textId="77777777" w:rsidR="000A7B4A" w:rsidRPr="009B2BD3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ins w:id="152" w:author="Fegie" w:date="2021-04-27T14:15:00Z"/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Default="000A7B4A" w:rsidP="000C4AE9">
            <w:pPr>
              <w:pStyle w:val="afa"/>
              <w:rPr>
                <w:ins w:id="153" w:author="Fegie" w:date="2021-04-27T14:15:00Z"/>
                <w:rFonts w:ascii="標楷體" w:eastAsia="標楷體" w:hAnsi="標楷體"/>
              </w:rPr>
            </w:pPr>
            <w:ins w:id="154" w:author="Fegie" w:date="2021-04-27T14:15:00Z">
              <w:r>
                <w:rPr>
                  <w:rFonts w:ascii="標楷體" w:eastAsia="標楷體" w:hAnsi="標楷體" w:hint="eastAsia"/>
                </w:rPr>
                <w:t>L190A</w:t>
              </w:r>
            </w:ins>
          </w:p>
        </w:tc>
        <w:tc>
          <w:tcPr>
            <w:tcW w:w="3827" w:type="dxa"/>
          </w:tcPr>
          <w:p w14:paraId="5C98668F" w14:textId="710CD993" w:rsidR="000A7B4A" w:rsidRPr="002F5ECF" w:rsidRDefault="000A7B4A" w:rsidP="000C4AE9">
            <w:pPr>
              <w:rPr>
                <w:ins w:id="155" w:author="Fegie" w:date="2021-04-27T14:15:00Z"/>
                <w:rFonts w:ascii="標楷體" w:eastAsia="標楷體" w:hAnsi="標楷體"/>
              </w:rPr>
            </w:pPr>
            <w:ins w:id="156" w:author="Fegie" w:date="2021-04-27T14:15:00Z">
              <w:r>
                <w:rPr>
                  <w:rFonts w:ascii="標楷體" w:eastAsia="標楷體" w:hAnsi="標楷體" w:hint="eastAsia"/>
                </w:rPr>
                <w:t>員工檔資料查詢</w:t>
              </w:r>
            </w:ins>
          </w:p>
        </w:tc>
        <w:tc>
          <w:tcPr>
            <w:tcW w:w="284" w:type="dxa"/>
          </w:tcPr>
          <w:p w14:paraId="5DA36D04" w14:textId="1AFC64A4" w:rsidR="000A7B4A" w:rsidRDefault="000A7B4A" w:rsidP="000C4AE9">
            <w:pPr>
              <w:pStyle w:val="afa"/>
              <w:jc w:val="center"/>
              <w:rPr>
                <w:ins w:id="157" w:author="Fegie" w:date="2021-04-27T14:15:00Z"/>
                <w:rFonts w:ascii="標楷體" w:eastAsia="標楷體" w:hAnsi="標楷體"/>
              </w:rPr>
            </w:pPr>
            <w:ins w:id="158" w:author="Fegie" w:date="2021-04-27T14:15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</w:tcPr>
          <w:p w14:paraId="619A0FF6" w14:textId="5F0A8A07" w:rsidR="000A7B4A" w:rsidRDefault="000A7B4A" w:rsidP="000C4AE9">
            <w:pPr>
              <w:jc w:val="center"/>
              <w:rPr>
                <w:ins w:id="159" w:author="Fegie" w:date="2021-04-27T14:15:00Z"/>
                <w:rFonts w:ascii="標楷體" w:eastAsia="標楷體" w:hAnsi="標楷體"/>
              </w:rPr>
            </w:pPr>
            <w:ins w:id="160" w:author="Fegie" w:date="2021-04-27T14:16:00Z">
              <w:r>
                <w:rPr>
                  <w:rFonts w:ascii="標楷體" w:eastAsia="標楷體" w:hAnsi="標楷體" w:hint="eastAsia"/>
                </w:rPr>
                <w:t>B</w:t>
              </w:r>
            </w:ins>
          </w:p>
        </w:tc>
        <w:tc>
          <w:tcPr>
            <w:tcW w:w="567" w:type="dxa"/>
          </w:tcPr>
          <w:p w14:paraId="6E634494" w14:textId="5DA289BB" w:rsidR="000A7B4A" w:rsidRPr="000A7B4A" w:rsidRDefault="000A7B4A" w:rsidP="000C4AE9">
            <w:pPr>
              <w:jc w:val="center"/>
              <w:rPr>
                <w:ins w:id="161" w:author="Fegie" w:date="2021-04-27T14:15:00Z"/>
                <w:rFonts w:ascii="標楷體" w:eastAsia="標楷體" w:hAnsi="標楷體"/>
                <w:color w:val="000000" w:themeColor="text1"/>
                <w:rPrChange w:id="162" w:author="Fegie" w:date="2021-04-27T14:16:00Z">
                  <w:rPr>
                    <w:ins w:id="163" w:author="Fegie" w:date="2021-04-27T14:15:00Z"/>
                    <w:rFonts w:ascii="標楷體" w:eastAsia="標楷體" w:hAnsi="標楷體"/>
                    <w:color w:val="FF0000"/>
                  </w:rPr>
                </w:rPrChange>
              </w:rPr>
            </w:pPr>
            <w:ins w:id="164" w:author="Fegie" w:date="2021-04-27T14:16:00Z">
              <w:r w:rsidRPr="000A7B4A">
                <w:rPr>
                  <w:rFonts w:ascii="標楷體" w:eastAsia="標楷體" w:hAnsi="標楷體"/>
                  <w:color w:val="000000" w:themeColor="text1"/>
                  <w:rPrChange w:id="165" w:author="Fegie" w:date="2021-04-27T14:16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X</w:t>
              </w:r>
            </w:ins>
          </w:p>
        </w:tc>
        <w:tc>
          <w:tcPr>
            <w:tcW w:w="850" w:type="dxa"/>
          </w:tcPr>
          <w:p w14:paraId="714AD766" w14:textId="77777777" w:rsidR="000A7B4A" w:rsidRPr="009B2BD3" w:rsidRDefault="000A7B4A" w:rsidP="000C4AE9">
            <w:pPr>
              <w:pStyle w:val="afa"/>
              <w:jc w:val="center"/>
              <w:rPr>
                <w:ins w:id="166" w:author="Fegie" w:date="2021-04-27T14:15:00Z"/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Default="000A7B4A" w:rsidP="000C4AE9">
            <w:pPr>
              <w:pStyle w:val="afa"/>
              <w:jc w:val="center"/>
              <w:rPr>
                <w:ins w:id="167" w:author="Fegie" w:date="2021-04-27T14:15:00Z"/>
                <w:rFonts w:ascii="標楷體" w:eastAsia="標楷體" w:hAnsi="標楷體"/>
              </w:rPr>
            </w:pPr>
            <w:ins w:id="168" w:author="Fegie" w:date="2021-04-27T14:16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567" w:type="dxa"/>
          </w:tcPr>
          <w:p w14:paraId="45B97DD3" w14:textId="7F71A8AC" w:rsidR="000A7B4A" w:rsidRDefault="000A7B4A" w:rsidP="000C4AE9">
            <w:pPr>
              <w:pStyle w:val="afa"/>
              <w:jc w:val="center"/>
              <w:rPr>
                <w:ins w:id="169" w:author="Fegie" w:date="2021-04-27T14:15:00Z"/>
                <w:rFonts w:ascii="標楷體" w:eastAsia="標楷體" w:hAnsi="標楷體"/>
              </w:rPr>
            </w:pPr>
            <w:ins w:id="170" w:author="Fegie" w:date="2021-04-27T14:16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4" w:type="dxa"/>
          </w:tcPr>
          <w:p w14:paraId="781CEC81" w14:textId="7CA665C2" w:rsidR="000A7B4A" w:rsidRDefault="000A7B4A" w:rsidP="000C4AE9">
            <w:pPr>
              <w:pStyle w:val="afa"/>
              <w:jc w:val="center"/>
              <w:rPr>
                <w:ins w:id="171" w:author="Fegie" w:date="2021-04-27T14:15:00Z"/>
                <w:rFonts w:ascii="標楷體" w:eastAsia="標楷體" w:hAnsi="標楷體"/>
              </w:rPr>
            </w:pPr>
            <w:ins w:id="172" w:author="Fegie" w:date="2021-04-27T14:16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3" w:type="dxa"/>
          </w:tcPr>
          <w:p w14:paraId="08A9FD70" w14:textId="7C800F20" w:rsidR="000A7B4A" w:rsidRDefault="000A7B4A" w:rsidP="000C4AE9">
            <w:pPr>
              <w:pStyle w:val="afa"/>
              <w:jc w:val="center"/>
              <w:rPr>
                <w:ins w:id="173" w:author="Fegie" w:date="2021-04-27T14:15:00Z"/>
                <w:rFonts w:ascii="標楷體" w:eastAsia="標楷體" w:hAnsi="標楷體"/>
              </w:rPr>
            </w:pPr>
            <w:ins w:id="174" w:author="Fegie" w:date="2021-04-27T14:16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8" w:type="dxa"/>
          </w:tcPr>
          <w:p w14:paraId="7C6C6CCD" w14:textId="77777777" w:rsidR="000A7B4A" w:rsidRPr="009B2BD3" w:rsidRDefault="000A7B4A" w:rsidP="000C4AE9">
            <w:pPr>
              <w:pStyle w:val="afa"/>
              <w:jc w:val="center"/>
              <w:rPr>
                <w:ins w:id="175" w:author="Fegie" w:date="2021-04-27T14:15:00Z"/>
                <w:rFonts w:ascii="標楷體" w:eastAsia="標楷體" w:hAnsi="標楷體"/>
              </w:rPr>
            </w:pPr>
          </w:p>
        </w:tc>
      </w:tr>
      <w:tr w:rsidR="000C4AE9" w:rsidRPr="009B2BD3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9B2BD3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備註：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等級 B: 所有交易主管及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9B2BD3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T: 僅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9B2BD3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9B2BD3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訂正</w:t>
            </w:r>
            <w:r w:rsidR="000C4AE9" w:rsidRPr="009B2BD3">
              <w:rPr>
                <w:rFonts w:ascii="標楷體" w:eastAsia="標楷體" w:hAnsi="標楷體" w:hint="eastAsia"/>
              </w:rPr>
              <w:t>交易 V: 該交易當天可</w:t>
            </w:r>
            <w:r w:rsidRPr="009B2BD3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9B2BD3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9B2BD3" w:rsidRDefault="00715719" w:rsidP="00715719">
      <w:pPr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67F3DEBE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76" w:name="_Toc71200047"/>
      <w:r w:rsidRPr="009B2BD3">
        <w:rPr>
          <w:rFonts w:ascii="標楷體" w:hAnsi="標楷體"/>
        </w:rPr>
        <w:lastRenderedPageBreak/>
        <w:t>3.2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系統功能說明</w:t>
      </w:r>
      <w:bookmarkEnd w:id="176"/>
    </w:p>
    <w:p w14:paraId="11B50A40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7" w:name="_Toc71196432"/>
      <w:bookmarkStart w:id="178" w:name="_Toc71200048"/>
      <w:bookmarkEnd w:id="177"/>
      <w:bookmarkEnd w:id="178"/>
    </w:p>
    <w:p w14:paraId="6956E9F4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9" w:name="_Toc71196433"/>
      <w:bookmarkStart w:id="180" w:name="_Toc71200049"/>
      <w:bookmarkEnd w:id="179"/>
      <w:bookmarkEnd w:id="180"/>
    </w:p>
    <w:p w14:paraId="465A1207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81" w:name="_Toc71196434"/>
      <w:bookmarkStart w:id="182" w:name="_Toc71200050"/>
      <w:bookmarkEnd w:id="181"/>
      <w:bookmarkEnd w:id="182"/>
    </w:p>
    <w:p w14:paraId="08726EF6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83" w:name="_Toc71196435"/>
      <w:bookmarkStart w:id="184" w:name="_Toc71200051"/>
      <w:bookmarkEnd w:id="183"/>
      <w:bookmarkEnd w:id="184"/>
    </w:p>
    <w:p w14:paraId="291793BB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85" w:name="_Toc71196436"/>
      <w:bookmarkStart w:id="186" w:name="_Toc71200052"/>
      <w:bookmarkEnd w:id="185"/>
      <w:bookmarkEnd w:id="186"/>
    </w:p>
    <w:p w14:paraId="45C9B976" w14:textId="3F8B3226" w:rsidR="009661CB" w:rsidRPr="00AF1A82" w:rsidRDefault="009661CB" w:rsidP="009661CB">
      <w:pPr>
        <w:pStyle w:val="3"/>
        <w:numPr>
          <w:ilvl w:val="2"/>
          <w:numId w:val="54"/>
        </w:numPr>
        <w:rPr>
          <w:ins w:id="187" w:author="Fegie" w:date="2021-04-28T12:02:00Z"/>
          <w:rFonts w:hAnsi="標楷體"/>
        </w:rPr>
      </w:pPr>
      <w:ins w:id="188" w:author="Fegie" w:date="2021-04-28T12:02:00Z">
        <w:r>
          <w:rPr>
            <w:rFonts w:hAnsi="標楷體" w:hint="eastAsia"/>
          </w:rPr>
          <w:t>L</w:t>
        </w:r>
        <w:r>
          <w:rPr>
            <w:rFonts w:hAnsi="標楷體"/>
          </w:rPr>
          <w:t xml:space="preserve">1001 </w:t>
        </w:r>
      </w:ins>
      <w:ins w:id="189" w:author="Fegie" w:date="2021-04-29T10:44:00Z">
        <w:r w:rsidR="00C1400F">
          <w:rPr>
            <w:rFonts w:hAnsi="標楷體" w:hint="eastAsia"/>
          </w:rPr>
          <w:t xml:space="preserve"> </w:t>
        </w:r>
      </w:ins>
      <w:ins w:id="190" w:author="Fegie" w:date="2021-04-28T12:03:00Z">
        <w:r>
          <w:rPr>
            <w:rFonts w:hAnsi="標楷體" w:hint="eastAsia"/>
          </w:rPr>
          <w:t>顧客明細資料查詢</w:t>
        </w:r>
      </w:ins>
      <w:r w:rsidR="000F5B6C">
        <w:rPr>
          <w:rFonts w:hAnsi="標楷體" w:hint="eastAsia"/>
        </w:rPr>
        <w:t xml:space="preserve"> </w:t>
      </w:r>
      <w:ins w:id="191" w:author="Fegie" w:date="2021-05-05T16:25:00Z">
        <w:r w:rsidR="00C817AE">
          <w:rPr>
            <w:rFonts w:hAnsi="標楷體" w:hint="eastAsia"/>
          </w:rPr>
          <w:t>***</w:t>
        </w:r>
      </w:ins>
    </w:p>
    <w:p w14:paraId="66DCBCBB" w14:textId="77777777" w:rsidR="009661CB" w:rsidRPr="00AF1A82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ins w:id="192" w:author="Fegie" w:date="2021-04-28T12:02:00Z"/>
          <w:lang w:eastAsia="x-none"/>
        </w:rPr>
      </w:pPr>
      <w:ins w:id="193" w:author="Fegie" w:date="2021-04-28T12:02:00Z"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AF1A82" w14:paraId="7A01457F" w14:textId="77777777" w:rsidTr="000140B5">
        <w:trPr>
          <w:trHeight w:val="277"/>
          <w:ins w:id="194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0140B5" w:rsidRDefault="009661CB" w:rsidP="009661CB">
            <w:pPr>
              <w:rPr>
                <w:ins w:id="195" w:author="Fegie" w:date="2021-04-28T12:02:00Z"/>
                <w:rFonts w:ascii="標楷體" w:eastAsia="標楷體" w:hAnsi="標楷體"/>
                <w:lang w:eastAsia="x-none"/>
              </w:rPr>
            </w:pPr>
            <w:ins w:id="196" w:author="Fegie" w:date="2021-04-28T12:02:00Z">
              <w:r w:rsidRPr="000140B5">
                <w:rPr>
                  <w:rFonts w:ascii="標楷體" w:eastAsia="標楷體" w:hAnsi="標楷體"/>
                  <w:lang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AF1A82" w:rsidRDefault="00152E58" w:rsidP="009661CB">
            <w:pPr>
              <w:rPr>
                <w:ins w:id="197" w:author="Fegie" w:date="2021-04-28T12:02:00Z"/>
                <w:rFonts w:ascii="標楷體" w:eastAsia="標楷體" w:hAnsi="標楷體"/>
              </w:rPr>
            </w:pPr>
            <w:ins w:id="198" w:author="Fegie" w:date="2021-04-28T13:57:00Z">
              <w:r>
                <w:rPr>
                  <w:rFonts w:ascii="標楷體" w:eastAsia="標楷體" w:hAnsi="標楷體" w:hint="eastAsia"/>
                </w:rPr>
                <w:t>顧客明細資料查詢</w:t>
              </w:r>
            </w:ins>
          </w:p>
        </w:tc>
      </w:tr>
      <w:tr w:rsidR="009661CB" w:rsidRPr="00AF1A82" w14:paraId="1C859CA8" w14:textId="77777777" w:rsidTr="000140B5">
        <w:trPr>
          <w:trHeight w:val="277"/>
          <w:ins w:id="199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0140B5" w:rsidRDefault="009661CB" w:rsidP="009661CB">
            <w:pPr>
              <w:rPr>
                <w:ins w:id="200" w:author="Fegie" w:date="2021-04-28T12:02:00Z"/>
                <w:rFonts w:ascii="標楷體" w:eastAsia="標楷體" w:hAnsi="標楷體"/>
                <w:lang w:eastAsia="x-none"/>
              </w:rPr>
            </w:pPr>
            <w:ins w:id="201" w:author="Fegie" w:date="2021-04-28T12:02:00Z">
              <w:r w:rsidRPr="000140B5">
                <w:rPr>
                  <w:rFonts w:ascii="標楷體" w:eastAsia="標楷體" w:hAnsi="標楷體"/>
                  <w:lang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AF1A82" w:rsidRDefault="009661CB" w:rsidP="009661CB">
            <w:pPr>
              <w:rPr>
                <w:ins w:id="202" w:author="Fegie" w:date="2021-04-28T12:02:00Z"/>
                <w:rFonts w:ascii="標楷體" w:eastAsia="標楷體" w:hAnsi="標楷體"/>
                <w:lang w:eastAsia="x-none"/>
              </w:rPr>
            </w:pPr>
            <w:ins w:id="203" w:author="Fegie" w:date="2021-04-28T12:02:00Z">
              <w:r>
                <w:rPr>
                  <w:rFonts w:ascii="標楷體" w:eastAsia="標楷體" w:hAnsi="標楷體" w:hint="eastAsia"/>
                </w:rPr>
                <w:t>查詢或異動</w:t>
              </w:r>
            </w:ins>
            <w:ins w:id="204" w:author="Fegie" w:date="2021-04-28T13:57:00Z">
              <w:r w:rsidR="00152E58">
                <w:rPr>
                  <w:rFonts w:ascii="標楷體" w:eastAsia="標楷體" w:hAnsi="標楷體" w:hint="eastAsia"/>
                </w:rPr>
                <w:t>顧客</w:t>
              </w:r>
            </w:ins>
            <w:ins w:id="205" w:author="Fegie" w:date="2021-04-28T12:02:00Z">
              <w:r>
                <w:rPr>
                  <w:rFonts w:ascii="標楷體" w:eastAsia="標楷體" w:hAnsi="標楷體" w:hint="eastAsia"/>
                </w:rPr>
                <w:t>資料時</w:t>
              </w:r>
            </w:ins>
          </w:p>
        </w:tc>
      </w:tr>
      <w:tr w:rsidR="00002C48" w:rsidRPr="001C13CA" w14:paraId="543091C0" w14:textId="77777777" w:rsidTr="000140B5">
        <w:trPr>
          <w:trHeight w:val="773"/>
          <w:ins w:id="206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0140B5" w:rsidRDefault="00002C48" w:rsidP="00002C48">
            <w:pPr>
              <w:rPr>
                <w:ins w:id="207" w:author="Fegie" w:date="2021-04-28T12:02:00Z"/>
                <w:rFonts w:ascii="標楷體" w:eastAsia="標楷體" w:hAnsi="標楷體"/>
                <w:lang w:eastAsia="x-none"/>
              </w:rPr>
            </w:pPr>
            <w:ins w:id="208" w:author="Fegie" w:date="2021-04-28T12:02:00Z">
              <w:r w:rsidRPr="000140B5">
                <w:rPr>
                  <w:rFonts w:ascii="標楷體" w:eastAsia="標楷體" w:hAnsi="標楷體"/>
                  <w:lang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293CE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</w:t>
            </w:r>
            <w:r w:rsidR="00293CE8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0649B22B" w14:textId="4F1BEDE7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  <w:r w:rsidR="001A2705">
              <w:rPr>
                <w:rFonts w:ascii="標楷體" w:eastAsia="標楷體" w:hAnsi="標楷體" w:hint="eastAsia"/>
              </w:rPr>
              <w:t>，並依[身份別]選項篩選</w:t>
            </w:r>
          </w:p>
          <w:p w14:paraId="5444D1F1" w14:textId="1CF8F755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10FB65C7" w14:textId="6E12516F" w:rsidR="001A2705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[身</w:t>
            </w:r>
            <w:r w:rsidR="001A2705">
              <w:rPr>
                <w:rFonts w:ascii="標楷體" w:eastAsia="標楷體" w:hAnsi="標楷體" w:hint="eastAsia"/>
              </w:rPr>
              <w:t>份</w:t>
            </w:r>
            <w:r>
              <w:rPr>
                <w:rFonts w:ascii="標楷體" w:eastAsia="標楷體" w:hAnsi="標楷體" w:hint="eastAsia"/>
              </w:rPr>
              <w:t>證字號/統一編號(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  <w:r w:rsidR="001A2705">
              <w:rPr>
                <w:rFonts w:ascii="標楷體" w:eastAsia="標楷體" w:hAnsi="標楷體" w:hint="eastAsia"/>
              </w:rPr>
              <w:t>，並依</w:t>
            </w:r>
          </w:p>
          <w:p w14:paraId="2BDB5459" w14:textId="4FB75DE8" w:rsidR="00002C48" w:rsidRDefault="001A2705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[身份別]選項篩選</w:t>
            </w:r>
          </w:p>
          <w:p w14:paraId="183FB6DF" w14:textId="4403A30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[戶名]有輸入值</w:t>
            </w:r>
          </w:p>
          <w:p w14:paraId="5E5EAB39" w14:textId="77777777" w:rsidR="001A2705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</w:t>
            </w:r>
            <w:r w:rsidR="001A2705">
              <w:rPr>
                <w:rFonts w:ascii="標楷體" w:eastAsia="標楷體" w:hAnsi="標楷體" w:hint="eastAsia"/>
              </w:rPr>
              <w:t>戶名/公司名稱(</w:t>
            </w:r>
            <w:r w:rsidR="001A2705">
              <w:rPr>
                <w:rFonts w:ascii="標楷體" w:eastAsia="標楷體" w:hAnsi="標楷體"/>
              </w:rPr>
              <w:t>CustName)</w:t>
            </w:r>
            <w:r>
              <w:rPr>
                <w:rFonts w:ascii="標楷體" w:eastAsia="標楷體" w:hAnsi="標楷體" w:hint="eastAsia"/>
              </w:rPr>
              <w:t>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  <w:r w:rsidR="001A2705">
              <w:rPr>
                <w:rFonts w:ascii="標楷體" w:eastAsia="標楷體" w:hAnsi="標楷體" w:hint="eastAsia"/>
              </w:rPr>
              <w:t>，並依[身份</w:t>
            </w:r>
          </w:p>
          <w:p w14:paraId="3298637C" w14:textId="6CE2888D" w:rsidR="00002C48" w:rsidRDefault="001A2705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別]選項篩選</w:t>
            </w:r>
          </w:p>
          <w:p w14:paraId="03631145" w14:textId="706E0F60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</w:rPr>
              <w:t>[手機號碼]有輸入值</w:t>
            </w:r>
          </w:p>
          <w:p w14:paraId="05840F58" w14:textId="77777777" w:rsidR="001A2705" w:rsidRDefault="00002C48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</w:t>
            </w:r>
            <w:r w:rsidR="001A2705">
              <w:rPr>
                <w:rFonts w:ascii="標楷體" w:eastAsia="標楷體" w:hAnsi="標楷體" w:hint="eastAsia"/>
              </w:rPr>
              <w:t>電話號碼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stTelNo.TelNo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  <w:r w:rsidR="001A2705">
              <w:rPr>
                <w:rFonts w:ascii="標楷體" w:eastAsia="標楷體" w:hAnsi="標楷體" w:hint="eastAsia"/>
              </w:rPr>
              <w:t>，並依[身</w:t>
            </w:r>
          </w:p>
          <w:p w14:paraId="37F263E8" w14:textId="092AE788" w:rsidR="00002C48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份別]選項篩選</w:t>
            </w:r>
          </w:p>
          <w:p w14:paraId="68EF7A5E" w14:textId="77777777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4636661A" w14:textId="4033DE35" w:rsidR="00002C48" w:rsidRDefault="00002C48" w:rsidP="00002C48">
            <w:pPr>
              <w:rPr>
                <w:ins w:id="209" w:author="張金龍" w:date="2021-05-29T21:33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ins w:id="210" w:author="張金龍" w:date="2021-05-29T21:33:00Z">
              <w:r w:rsidR="00631E93" w:rsidRPr="00631E93">
                <w:rPr>
                  <w:rFonts w:ascii="標楷體" w:eastAsia="標楷體" w:hAnsi="標楷體" w:hint="eastAsia"/>
                </w:rPr>
                <w:t>依</w:t>
              </w:r>
            </w:ins>
            <w:ins w:id="211" w:author="張金龍" w:date="2021-05-29T21:34:00Z">
              <w:r w:rsidR="00631E93">
                <w:rPr>
                  <w:rFonts w:ascii="標楷體" w:eastAsia="標楷體" w:hAnsi="標楷體" w:hint="eastAsia"/>
                </w:rPr>
                <w:t>[</w:t>
              </w:r>
              <w:r w:rsidR="00631E93" w:rsidRPr="00631E93">
                <w:rPr>
                  <w:rFonts w:ascii="標楷體" w:eastAsia="標楷體" w:hAnsi="標楷體" w:hint="eastAsia"/>
                </w:rPr>
                <w:t>戶號</w:t>
              </w:r>
            </w:ins>
            <w:del w:id="212" w:author="張金龍" w:date="2021-05-29T21:34:00Z">
              <w:r w:rsidDel="00631E93">
                <w:rPr>
                  <w:rFonts w:ascii="標楷體" w:eastAsia="標楷體" w:hAnsi="標楷體" w:hint="eastAsia"/>
                </w:rPr>
                <w:delText>員工編號</w:delText>
              </w:r>
            </w:del>
            <w:ins w:id="213" w:author="張金龍" w:date="2021-05-29T21:34:00Z">
              <w:r w:rsidR="00631E93">
                <w:rPr>
                  <w:rFonts w:ascii="標楷體" w:eastAsia="標楷體" w:hAnsi="標楷體" w:hint="eastAsia"/>
                </w:rPr>
                <w:t>(</w:t>
              </w:r>
              <w:r w:rsidR="00631E93" w:rsidRPr="00631E93">
                <w:rPr>
                  <w:rFonts w:ascii="標楷體" w:eastAsia="標楷體" w:hAnsi="標楷體"/>
                </w:rPr>
                <w:t>CustNo</w:t>
              </w:r>
              <w:r w:rsidR="00631E93">
                <w:rPr>
                  <w:rFonts w:ascii="標楷體" w:eastAsia="標楷體" w:hAnsi="標楷體" w:hint="eastAsia"/>
                </w:rPr>
                <w:t>)]</w:t>
              </w:r>
            </w:ins>
            <w:r>
              <w:rPr>
                <w:rFonts w:ascii="標楷體" w:eastAsia="標楷體" w:hAnsi="標楷體" w:hint="eastAsia"/>
              </w:rPr>
              <w:t>(ASC)</w:t>
            </w:r>
          </w:p>
          <w:p w14:paraId="2107554F" w14:textId="6055AC2C" w:rsidR="00631E93" w:rsidRDefault="00631E93" w:rsidP="00002C48">
            <w:pPr>
              <w:rPr>
                <w:rFonts w:ascii="標楷體" w:eastAsia="標楷體" w:hAnsi="標楷體"/>
              </w:rPr>
            </w:pPr>
            <w:ins w:id="214" w:author="張金龍" w:date="2021-05-29T21:33:00Z">
              <w:r>
                <w:rPr>
                  <w:rFonts w:ascii="標楷體" w:eastAsia="標楷體" w:hAnsi="標楷體"/>
                </w:rPr>
                <w:t xml:space="preserve">  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</w:t>
              </w:r>
            </w:ins>
            <w:ins w:id="215" w:author="張金龍" w:date="2021-05-29T21:34:00Z">
              <w:r>
                <w:rPr>
                  <w:rFonts w:ascii="標楷體" w:eastAsia="標楷體" w:hAnsi="標楷體" w:hint="eastAsia"/>
                </w:rPr>
                <w:t>[</w:t>
              </w:r>
            </w:ins>
            <w:ins w:id="216" w:author="張金龍" w:date="2021-05-29T21:33:00Z">
              <w:r w:rsidRPr="00631E93">
                <w:rPr>
                  <w:rFonts w:ascii="標楷體" w:eastAsia="標楷體" w:hAnsi="標楷體" w:hint="eastAsia"/>
                  <w:lang w:eastAsia="zh-HK"/>
                </w:rPr>
                <w:t>身份證字號/統一編號</w:t>
              </w:r>
              <w:r>
                <w:rPr>
                  <w:rFonts w:ascii="標楷體" w:eastAsia="標楷體" w:hAnsi="標楷體" w:hint="eastAsia"/>
                </w:rPr>
                <w:t>(</w:t>
              </w:r>
            </w:ins>
            <w:ins w:id="217" w:author="張金龍" w:date="2021-05-29T21:34:00Z">
              <w:r w:rsidRPr="00631E93">
                <w:rPr>
                  <w:rFonts w:ascii="標楷體" w:eastAsia="標楷體" w:hAnsi="標楷體"/>
                </w:rPr>
                <w:t>CustId</w:t>
              </w:r>
              <w:r>
                <w:rPr>
                  <w:rFonts w:ascii="標楷體" w:eastAsia="標楷體" w:hAnsi="標楷體" w:hint="eastAsia"/>
                </w:rPr>
                <w:t>)](ASC)</w:t>
              </w:r>
            </w:ins>
          </w:p>
          <w:p w14:paraId="2FF7DA40" w14:textId="2C3663C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ins w:id="218" w:author="張金龍" w:date="2021-05-29T21:33:00Z">
              <w:r w:rsidR="00631E93">
                <w:rPr>
                  <w:rFonts w:ascii="標楷體" w:eastAsia="標楷體" w:hAnsi="標楷體" w:hint="eastAsia"/>
                  <w:lang w:eastAsia="zh-HK"/>
                </w:rPr>
                <w:t>依</w:t>
              </w:r>
            </w:ins>
            <w:ins w:id="219" w:author="張金龍" w:date="2021-05-29T21:35:00Z">
              <w:r w:rsidR="00631E93">
                <w:rPr>
                  <w:rFonts w:ascii="標楷體" w:eastAsia="標楷體" w:hAnsi="標楷體" w:hint="eastAsia"/>
                </w:rPr>
                <w:t>[</w:t>
              </w:r>
              <w:r w:rsidR="00631E93" w:rsidRPr="00631E93">
                <w:rPr>
                  <w:rFonts w:ascii="標楷體" w:eastAsia="標楷體" w:hAnsi="標楷體" w:hint="eastAsia"/>
                </w:rPr>
                <w:t>戶號</w:t>
              </w:r>
              <w:r w:rsidR="00631E93">
                <w:rPr>
                  <w:rFonts w:ascii="標楷體" w:eastAsia="標楷體" w:hAnsi="標楷體" w:hint="eastAsia"/>
                </w:rPr>
                <w:t>(</w:t>
              </w:r>
              <w:r w:rsidR="00631E93" w:rsidRPr="00631E93">
                <w:rPr>
                  <w:rFonts w:ascii="標楷體" w:eastAsia="標楷體" w:hAnsi="標楷體"/>
                </w:rPr>
                <w:t>CustNo</w:t>
              </w:r>
              <w:r w:rsidR="00631E93">
                <w:rPr>
                  <w:rFonts w:ascii="標楷體" w:eastAsia="標楷體" w:hAnsi="標楷體" w:hint="eastAsia"/>
                </w:rPr>
                <w:t>)]</w:t>
              </w:r>
            </w:ins>
            <w:del w:id="220" w:author="張金龍" w:date="2021-05-29T21:35:00Z">
              <w:r w:rsidDel="00631E93">
                <w:rPr>
                  <w:rFonts w:ascii="標楷體" w:eastAsia="標楷體" w:hAnsi="標楷體" w:hint="eastAsia"/>
                </w:rPr>
                <w:delText>員工編號</w:delText>
              </w:r>
            </w:del>
            <w:r>
              <w:rPr>
                <w:rFonts w:ascii="標楷體" w:eastAsia="標楷體" w:hAnsi="標楷體" w:hint="eastAsia"/>
              </w:rPr>
              <w:t>(ASC)</w:t>
            </w:r>
          </w:p>
          <w:p w14:paraId="2CAF17CB" w14:textId="2ECB573F" w:rsidR="00002C48" w:rsidRPr="001C13CA" w:rsidRDefault="00002C48" w:rsidP="00002C48">
            <w:pPr>
              <w:rPr>
                <w:ins w:id="221" w:author="Fegie" w:date="2021-04-28T12:02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(4).</w:t>
            </w:r>
            <w:ins w:id="222" w:author="張金龍" w:date="2021-05-29T21:33:00Z">
              <w:r w:rsidR="00631E93">
                <w:rPr>
                  <w:rFonts w:ascii="標楷體" w:eastAsia="標楷體" w:hAnsi="標楷體" w:hint="eastAsia"/>
                  <w:lang w:eastAsia="zh-HK"/>
                </w:rPr>
                <w:t>依</w:t>
              </w:r>
            </w:ins>
            <w:ins w:id="223" w:author="張金龍" w:date="2021-05-29T21:35:00Z">
              <w:r w:rsidR="00631E93">
                <w:rPr>
                  <w:rFonts w:ascii="標楷體" w:eastAsia="標楷體" w:hAnsi="標楷體" w:hint="eastAsia"/>
                </w:rPr>
                <w:t>[</w:t>
              </w:r>
              <w:r w:rsidR="00631E93" w:rsidRPr="00631E93">
                <w:rPr>
                  <w:rFonts w:ascii="標楷體" w:eastAsia="標楷體" w:hAnsi="標楷體" w:hint="eastAsia"/>
                </w:rPr>
                <w:t>戶號</w:t>
              </w:r>
              <w:r w:rsidR="00631E93">
                <w:rPr>
                  <w:rFonts w:ascii="標楷體" w:eastAsia="標楷體" w:hAnsi="標楷體" w:hint="eastAsia"/>
                </w:rPr>
                <w:t>(</w:t>
              </w:r>
              <w:r w:rsidR="00631E93" w:rsidRPr="00631E93">
                <w:rPr>
                  <w:rFonts w:ascii="標楷體" w:eastAsia="標楷體" w:hAnsi="標楷體"/>
                </w:rPr>
                <w:t>CustNo</w:t>
              </w:r>
              <w:r w:rsidR="00631E93">
                <w:rPr>
                  <w:rFonts w:ascii="標楷體" w:eastAsia="標楷體" w:hAnsi="標楷體" w:hint="eastAsia"/>
                </w:rPr>
                <w:t>)]</w:t>
              </w:r>
            </w:ins>
            <w:del w:id="224" w:author="張金龍" w:date="2021-05-29T21:35:00Z">
              <w:r w:rsidDel="00631E93">
                <w:rPr>
                  <w:rFonts w:ascii="標楷體" w:eastAsia="標楷體" w:hAnsi="標楷體" w:hint="eastAsia"/>
                </w:rPr>
                <w:delText>員工編號</w:delText>
              </w:r>
            </w:del>
            <w:r>
              <w:rPr>
                <w:rFonts w:ascii="標楷體" w:eastAsia="標楷體" w:hAnsi="標楷體" w:hint="eastAsia"/>
              </w:rPr>
              <w:t>(ASC)</w:t>
            </w:r>
          </w:p>
        </w:tc>
      </w:tr>
      <w:tr w:rsidR="009661CB" w:rsidRPr="00AF1A82" w14:paraId="4F318662" w14:textId="77777777" w:rsidTr="000140B5">
        <w:trPr>
          <w:trHeight w:val="321"/>
          <w:ins w:id="225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0140B5" w:rsidRDefault="009661CB" w:rsidP="009661CB">
            <w:pPr>
              <w:rPr>
                <w:ins w:id="226" w:author="Fegie" w:date="2021-04-28T12:02:00Z"/>
                <w:rFonts w:ascii="標楷體" w:eastAsia="標楷體" w:hAnsi="標楷體"/>
                <w:lang w:eastAsia="x-none"/>
              </w:rPr>
            </w:pPr>
            <w:ins w:id="227" w:author="Fegie" w:date="2021-04-28T12:02:00Z">
              <w:r w:rsidRPr="000140B5">
                <w:rPr>
                  <w:rFonts w:ascii="標楷體" w:eastAsia="標楷體" w:hAnsi="標楷體"/>
                  <w:lang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AF1A82" w:rsidRDefault="009661CB" w:rsidP="009661CB">
            <w:pPr>
              <w:rPr>
                <w:ins w:id="228" w:author="Fegie" w:date="2021-04-28T12:02:00Z"/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EDF850" w14:textId="77777777" w:rsidTr="000140B5">
        <w:trPr>
          <w:trHeight w:val="1311"/>
          <w:ins w:id="229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0140B5" w:rsidRDefault="009661CB" w:rsidP="009661CB">
            <w:pPr>
              <w:rPr>
                <w:ins w:id="230" w:author="Fegie" w:date="2021-04-28T12:02:00Z"/>
                <w:rFonts w:ascii="標楷體" w:eastAsia="標楷體" w:hAnsi="標楷體"/>
                <w:lang w:eastAsia="x-none"/>
              </w:rPr>
            </w:pPr>
            <w:ins w:id="231" w:author="Fegie" w:date="2021-04-28T12:02:00Z">
              <w:r w:rsidRPr="000140B5">
                <w:rPr>
                  <w:rFonts w:ascii="標楷體" w:eastAsia="標楷體" w:hAnsi="標楷體"/>
                  <w:lang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AF1A82" w:rsidRDefault="009661CB" w:rsidP="009661CB">
            <w:pPr>
              <w:rPr>
                <w:ins w:id="232" w:author="Fegie" w:date="2021-04-28T12:02:00Z"/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27A7CA" w14:textId="77777777" w:rsidTr="000140B5">
        <w:trPr>
          <w:trHeight w:val="278"/>
          <w:ins w:id="233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0140B5" w:rsidRDefault="009661CB" w:rsidP="009661CB">
            <w:pPr>
              <w:rPr>
                <w:ins w:id="234" w:author="Fegie" w:date="2021-04-28T12:02:00Z"/>
                <w:rFonts w:ascii="標楷體" w:eastAsia="標楷體" w:hAnsi="標楷體"/>
                <w:lang w:eastAsia="x-none"/>
              </w:rPr>
            </w:pPr>
            <w:ins w:id="235" w:author="Fegie" w:date="2021-04-28T12:02:00Z">
              <w:r w:rsidRPr="000140B5">
                <w:rPr>
                  <w:rFonts w:ascii="標楷體" w:eastAsia="標楷體" w:hAnsi="標楷體"/>
                  <w:lang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AF1A82" w:rsidRDefault="009661CB" w:rsidP="009661CB">
            <w:pPr>
              <w:rPr>
                <w:ins w:id="236" w:author="Fegie" w:date="2021-04-28T12:02:00Z"/>
                <w:rFonts w:ascii="標楷體" w:eastAsia="標楷體" w:hAnsi="標楷體"/>
                <w:lang w:eastAsia="x-none"/>
              </w:rPr>
            </w:pPr>
            <w:ins w:id="237" w:author="Fegie" w:date="2021-04-28T12:02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9661CB" w:rsidRPr="00AF1A82" w14:paraId="2ECB024E" w14:textId="77777777" w:rsidTr="000140B5">
        <w:trPr>
          <w:trHeight w:val="358"/>
          <w:ins w:id="238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0140B5" w:rsidRDefault="009661CB" w:rsidP="009661CB">
            <w:pPr>
              <w:rPr>
                <w:ins w:id="239" w:author="Fegie" w:date="2021-04-28T12:02:00Z"/>
                <w:rFonts w:ascii="標楷體" w:eastAsia="標楷體" w:hAnsi="標楷體"/>
                <w:lang w:eastAsia="x-none"/>
              </w:rPr>
            </w:pPr>
            <w:ins w:id="240" w:author="Fegie" w:date="2021-04-28T12:02:00Z">
              <w:r w:rsidRPr="000140B5">
                <w:rPr>
                  <w:rFonts w:ascii="標楷體" w:eastAsia="標楷體" w:hAnsi="標楷體"/>
                  <w:lang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7777777" w:rsidR="009661CB" w:rsidRPr="00AF1A82" w:rsidRDefault="009661CB" w:rsidP="009661CB">
            <w:pPr>
              <w:rPr>
                <w:ins w:id="241" w:author="Fegie" w:date="2021-04-28T12:02:00Z"/>
                <w:rFonts w:ascii="標楷體" w:eastAsia="標楷體" w:hAnsi="標楷體"/>
                <w:lang w:eastAsia="x-none"/>
              </w:rPr>
            </w:pPr>
          </w:p>
        </w:tc>
      </w:tr>
      <w:tr w:rsidR="002A6361" w:rsidRPr="00AF1A82" w14:paraId="5E7A8897" w14:textId="77777777" w:rsidTr="000140B5">
        <w:trPr>
          <w:trHeight w:val="278"/>
          <w:ins w:id="242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0140B5" w:rsidRDefault="002A6361" w:rsidP="002A6361">
            <w:pPr>
              <w:rPr>
                <w:ins w:id="243" w:author="Fegie" w:date="2021-04-28T12:02:00Z"/>
                <w:rFonts w:ascii="標楷體" w:eastAsia="標楷體" w:hAnsi="標楷體"/>
                <w:lang w:eastAsia="x-none"/>
              </w:rPr>
            </w:pPr>
            <w:ins w:id="244" w:author="Fegie" w:date="2021-04-28T12:02:00Z">
              <w:r w:rsidRPr="000140B5">
                <w:rPr>
                  <w:rFonts w:ascii="標楷體" w:eastAsia="標楷體" w:hAnsi="標楷體"/>
                  <w:lang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E577D" w14:textId="77777777" w:rsidR="002A6361" w:rsidRDefault="002A6361" w:rsidP="002A636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[身份別]選項篩選</w:t>
            </w:r>
          </w:p>
          <w:p w14:paraId="5C6F527D" w14:textId="77777777" w:rsidR="002A6361" w:rsidRDefault="002A6361" w:rsidP="002A636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全部</w:t>
            </w:r>
          </w:p>
          <w:p w14:paraId="35BC7DD2" w14:textId="77777777" w:rsidR="002A6361" w:rsidRDefault="002A6361" w:rsidP="002A6361">
            <w:pPr>
              <w:rPr>
                <w:ins w:id="245" w:author="Fegie" w:date="2021-05-04T14:49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ins w:id="246" w:author="Fegie" w:date="2021-05-04T14:49:00Z">
              <w:r>
                <w:rPr>
                  <w:rFonts w:ascii="標楷體" w:eastAsia="標楷體" w:hAnsi="標楷體" w:hint="eastAsia"/>
                </w:rPr>
                <w:t>自然人</w:t>
              </w:r>
            </w:ins>
            <w:r>
              <w:rPr>
                <w:rFonts w:ascii="標楷體" w:eastAsia="標楷體" w:hAnsi="標楷體" w:hint="eastAsia"/>
              </w:rPr>
              <w:t>:[身份證字號/統一編號(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</w:t>
            </w:r>
            <w:ins w:id="247" w:author="Fegie" w:date="2021-05-04T14:49:00Z">
              <w:r>
                <w:rPr>
                  <w:rFonts w:ascii="標楷體" w:eastAsia="標楷體" w:hAnsi="標楷體" w:hint="eastAsia"/>
                </w:rPr>
                <w:t>長度1</w:t>
              </w:r>
              <w:r>
                <w:rPr>
                  <w:rFonts w:ascii="標楷體" w:eastAsia="標楷體" w:hAnsi="標楷體"/>
                </w:rPr>
                <w:t>0</w:t>
              </w:r>
              <w:r>
                <w:rPr>
                  <w:rFonts w:ascii="標楷體" w:eastAsia="標楷體" w:hAnsi="標楷體" w:hint="eastAsia"/>
                </w:rPr>
                <w:t>碼</w:t>
              </w:r>
            </w:ins>
          </w:p>
          <w:p w14:paraId="318F3895" w14:textId="1B33B729" w:rsidR="002A6361" w:rsidRPr="00AF1A82" w:rsidRDefault="002A6361" w:rsidP="002A6361">
            <w:pPr>
              <w:rPr>
                <w:ins w:id="248" w:author="Fegie" w:date="2021-04-28T12:02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ins w:id="249" w:author="Fegie" w:date="2021-05-04T14:49:00Z">
              <w:r>
                <w:rPr>
                  <w:rFonts w:ascii="標楷體" w:eastAsia="標楷體" w:hAnsi="標楷體" w:hint="eastAsia"/>
                </w:rPr>
                <w:t>法人</w:t>
              </w:r>
            </w:ins>
            <w:r>
              <w:rPr>
                <w:rFonts w:ascii="標楷體" w:eastAsia="標楷體" w:hAnsi="標楷體" w:hint="eastAsia"/>
              </w:rPr>
              <w:t>:[身份證字號/統一編號(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」</w:t>
            </w:r>
            <w:ins w:id="250" w:author="Fegie" w:date="2021-05-04T14:49:00Z">
              <w:r>
                <w:rPr>
                  <w:rFonts w:ascii="標楷體" w:eastAsia="標楷體" w:hAnsi="標楷體" w:hint="eastAsia"/>
                </w:rPr>
                <w:t>長</w:t>
              </w:r>
            </w:ins>
            <w:r>
              <w:rPr>
                <w:rFonts w:ascii="標楷體" w:eastAsia="標楷體" w:hAnsi="標楷體" w:hint="eastAsia"/>
              </w:rPr>
              <w:t>全</w:t>
            </w:r>
            <w:ins w:id="251" w:author="Fegie" w:date="2021-05-04T14:49:00Z">
              <w:r>
                <w:rPr>
                  <w:rFonts w:ascii="標楷體" w:eastAsia="標楷體" w:hAnsi="標楷體" w:hint="eastAsia"/>
                </w:rPr>
                <w:t>度8碼</w:t>
              </w:r>
            </w:ins>
          </w:p>
        </w:tc>
      </w:tr>
    </w:tbl>
    <w:p w14:paraId="1DD6E83E" w14:textId="77777777" w:rsidR="009661CB" w:rsidRPr="001A2705" w:rsidRDefault="009661CB" w:rsidP="009661CB">
      <w:pPr>
        <w:pStyle w:val="a"/>
        <w:numPr>
          <w:ilvl w:val="0"/>
          <w:numId w:val="0"/>
        </w:numPr>
        <w:ind w:left="1418"/>
        <w:rPr>
          <w:ins w:id="252" w:author="Fegie" w:date="2021-04-28T12:02:00Z"/>
        </w:rPr>
      </w:pPr>
    </w:p>
    <w:p w14:paraId="58984EC4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ins w:id="253" w:author="Fegie" w:date="2021-04-28T12:02:00Z"/>
        </w:rPr>
      </w:pPr>
      <w:ins w:id="254" w:author="Fegie" w:date="2021-04-28T12:02:00Z">
        <w:r>
          <w:rPr>
            <w:rFonts w:hint="eastAsia"/>
          </w:rP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14:paraId="0051E2F3" w14:textId="77777777" w:rsidTr="000140B5">
        <w:trPr>
          <w:tblHeader/>
          <w:ins w:id="255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Default="009661CB" w:rsidP="009661CB">
            <w:pPr>
              <w:jc w:val="center"/>
              <w:rPr>
                <w:ins w:id="256" w:author="Fegie" w:date="2021-04-28T12:02:00Z"/>
                <w:rFonts w:ascii="標楷體" w:eastAsia="標楷體" w:hAnsi="標楷體"/>
              </w:rPr>
            </w:pPr>
            <w:ins w:id="257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lastRenderedPageBreak/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Default="009661CB" w:rsidP="009661CB">
            <w:pPr>
              <w:jc w:val="center"/>
              <w:rPr>
                <w:ins w:id="258" w:author="Fegie" w:date="2021-04-28T12:02:00Z"/>
                <w:rFonts w:ascii="標楷體" w:eastAsia="標楷體" w:hAnsi="標楷體"/>
              </w:rPr>
            </w:pPr>
            <w:ins w:id="259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Default="009661CB" w:rsidP="009661CB">
            <w:pPr>
              <w:jc w:val="center"/>
              <w:rPr>
                <w:ins w:id="260" w:author="Fegie" w:date="2021-04-28T12:02:00Z"/>
                <w:rFonts w:ascii="標楷體" w:eastAsia="標楷體" w:hAnsi="標楷體"/>
              </w:rPr>
            </w:pPr>
            <w:ins w:id="261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9661CB" w14:paraId="221C8F50" w14:textId="77777777" w:rsidTr="009661CB">
        <w:trPr>
          <w:ins w:id="262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Default="009661CB" w:rsidP="009661CB">
            <w:pPr>
              <w:jc w:val="center"/>
              <w:rPr>
                <w:ins w:id="263" w:author="Fegie" w:date="2021-04-28T12:02:00Z"/>
                <w:rFonts w:ascii="標楷體" w:eastAsia="標楷體" w:hAnsi="標楷體"/>
              </w:rPr>
            </w:pPr>
            <w:ins w:id="264" w:author="Fegie" w:date="2021-04-28T12:02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Default="007A3D8D" w:rsidP="009661CB">
            <w:pPr>
              <w:rPr>
                <w:ins w:id="265" w:author="Fegie" w:date="2021-04-28T12:02:00Z"/>
                <w:rFonts w:ascii="標楷體" w:eastAsia="標楷體" w:hAnsi="標楷體"/>
              </w:rPr>
            </w:pPr>
            <w:ins w:id="266" w:author="Fegie" w:date="2021-04-28T15:12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Default="0082762B" w:rsidP="009661CB">
            <w:pPr>
              <w:rPr>
                <w:ins w:id="267" w:author="Fegie" w:date="2021-04-28T12:02:00Z"/>
                <w:rFonts w:ascii="標楷體" w:eastAsia="標楷體" w:hAnsi="標楷體"/>
              </w:rPr>
            </w:pPr>
            <w:ins w:id="268" w:author="Fegie" w:date="2021-04-28T15:19:00Z">
              <w:r>
                <w:rPr>
                  <w:rFonts w:ascii="標楷體" w:eastAsia="標楷體" w:hAnsi="標楷體" w:hint="eastAsia"/>
                </w:rPr>
                <w:t>客戶資料主檔</w:t>
              </w:r>
            </w:ins>
          </w:p>
        </w:tc>
      </w:tr>
      <w:tr w:rsidR="009661CB" w14:paraId="79275F52" w14:textId="77777777" w:rsidTr="009661CB">
        <w:trPr>
          <w:ins w:id="269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Default="009661CB" w:rsidP="009661CB">
            <w:pPr>
              <w:jc w:val="center"/>
              <w:rPr>
                <w:ins w:id="270" w:author="Fegie" w:date="2021-04-28T12:02:00Z"/>
                <w:rFonts w:ascii="標楷體" w:eastAsia="標楷體" w:hAnsi="標楷體"/>
              </w:rPr>
            </w:pPr>
            <w:ins w:id="271" w:author="Fegie" w:date="2021-04-28T12:02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Default="007A3D8D" w:rsidP="009661CB">
            <w:pPr>
              <w:rPr>
                <w:ins w:id="272" w:author="Fegie" w:date="2021-04-28T12:02:00Z"/>
                <w:rFonts w:ascii="標楷體" w:eastAsia="標楷體" w:hAnsi="標楷體"/>
              </w:rPr>
            </w:pPr>
            <w:ins w:id="273" w:author="Fegie" w:date="2021-04-28T15:12:00Z">
              <w:r>
                <w:rPr>
                  <w:rFonts w:ascii="標楷體" w:eastAsia="標楷體" w:hAnsi="標楷體"/>
                </w:rPr>
                <w:t>CustTelNo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Default="0082762B" w:rsidP="009661CB">
            <w:pPr>
              <w:rPr>
                <w:ins w:id="274" w:author="Fegie" w:date="2021-04-28T12:02:00Z"/>
                <w:rFonts w:ascii="標楷體" w:eastAsia="標楷體" w:hAnsi="標楷體"/>
                <w:lang w:eastAsia="zh-HK"/>
              </w:rPr>
            </w:pPr>
            <w:ins w:id="275" w:author="Fegie" w:date="2021-04-28T15:19:00Z">
              <w:r>
                <w:rPr>
                  <w:rFonts w:ascii="標楷體" w:eastAsia="標楷體" w:hAnsi="標楷體" w:hint="eastAsia"/>
                  <w:lang w:eastAsia="zh-HK"/>
                </w:rPr>
                <w:t>客戶聯絡電話檔</w:t>
              </w:r>
            </w:ins>
          </w:p>
        </w:tc>
      </w:tr>
      <w:tr w:rsidR="009661CB" w14:paraId="30F538B8" w14:textId="77777777" w:rsidTr="009661CB">
        <w:trPr>
          <w:ins w:id="276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Default="009661CB" w:rsidP="009661CB">
            <w:pPr>
              <w:jc w:val="center"/>
              <w:rPr>
                <w:ins w:id="277" w:author="Fegie" w:date="2021-04-28T12:02:00Z"/>
                <w:rFonts w:ascii="標楷體" w:eastAsia="標楷體" w:hAnsi="標楷體"/>
              </w:rPr>
            </w:pPr>
            <w:ins w:id="278" w:author="Fegie" w:date="2021-04-28T12:02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Default="007A3D8D" w:rsidP="009661CB">
            <w:pPr>
              <w:rPr>
                <w:ins w:id="279" w:author="Fegie" w:date="2021-04-28T12:02:00Z"/>
                <w:rFonts w:ascii="標楷體" w:eastAsia="標楷體" w:hAnsi="標楷體"/>
              </w:rPr>
            </w:pPr>
            <w:ins w:id="280" w:author="Fegie" w:date="2021-04-28T15:13:00Z">
              <w:r>
                <w:rPr>
                  <w:rFonts w:ascii="標楷體" w:eastAsia="標楷體" w:hAnsi="標楷體"/>
                </w:rPr>
                <w:t>CustFin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Default="0082762B" w:rsidP="009661CB">
            <w:pPr>
              <w:rPr>
                <w:ins w:id="281" w:author="Fegie" w:date="2021-04-28T12:02:00Z"/>
                <w:rFonts w:ascii="標楷體" w:eastAsia="標楷體" w:hAnsi="標楷體"/>
                <w:lang w:eastAsia="zh-HK"/>
              </w:rPr>
            </w:pPr>
            <w:ins w:id="282" w:author="Fegie" w:date="2021-04-28T15:20:00Z">
              <w:r>
                <w:rPr>
                  <w:rFonts w:ascii="標楷體" w:eastAsia="標楷體" w:hAnsi="標楷體" w:hint="eastAsia"/>
                  <w:lang w:eastAsia="zh-HK"/>
                </w:rPr>
                <w:t>公司戶財務狀況檔</w:t>
              </w:r>
            </w:ins>
          </w:p>
        </w:tc>
      </w:tr>
      <w:tr w:rsidR="007A3D8D" w14:paraId="05974CB7" w14:textId="77777777" w:rsidTr="009661CB">
        <w:trPr>
          <w:ins w:id="283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Default="0082762B" w:rsidP="009661CB">
            <w:pPr>
              <w:jc w:val="center"/>
              <w:rPr>
                <w:ins w:id="284" w:author="Fegie" w:date="2021-04-28T15:13:00Z"/>
                <w:rFonts w:ascii="標楷體" w:eastAsia="標楷體" w:hAnsi="標楷體"/>
              </w:rPr>
            </w:pPr>
            <w:ins w:id="285" w:author="Fegie" w:date="2021-04-28T15:18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Default="007A3D8D" w:rsidP="009661CB">
            <w:pPr>
              <w:rPr>
                <w:ins w:id="286" w:author="Fegie" w:date="2021-04-28T15:13:00Z"/>
                <w:rFonts w:ascii="標楷體" w:eastAsia="標楷體" w:hAnsi="標楷體"/>
              </w:rPr>
            </w:pPr>
            <w:ins w:id="287" w:author="Fegie" w:date="2021-04-28T15:13:00Z">
              <w:r>
                <w:rPr>
                  <w:rFonts w:ascii="標楷體" w:eastAsia="標楷體" w:hAnsi="標楷體" w:hint="eastAsia"/>
                </w:rPr>
                <w:t>F</w:t>
              </w:r>
              <w:r>
                <w:rPr>
                  <w:rFonts w:ascii="標楷體" w:eastAsia="標楷體" w:hAnsi="標楷體"/>
                </w:rPr>
                <w:t>acMain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Default="0082762B" w:rsidP="009661CB">
            <w:pPr>
              <w:rPr>
                <w:ins w:id="288" w:author="Fegie" w:date="2021-04-28T15:13:00Z"/>
                <w:rFonts w:ascii="標楷體" w:eastAsia="標楷體" w:hAnsi="標楷體"/>
                <w:lang w:eastAsia="zh-HK"/>
              </w:rPr>
            </w:pPr>
            <w:ins w:id="289" w:author="Fegie" w:date="2021-04-28T15:20:00Z">
              <w:r>
                <w:rPr>
                  <w:rFonts w:ascii="標楷體" w:eastAsia="標楷體" w:hAnsi="標楷體" w:hint="eastAsia"/>
                  <w:lang w:eastAsia="zh-HK"/>
                </w:rPr>
                <w:t>額度主檔</w:t>
              </w:r>
            </w:ins>
          </w:p>
        </w:tc>
      </w:tr>
      <w:tr w:rsidR="007A3D8D" w14:paraId="00E4A505" w14:textId="77777777" w:rsidTr="009661CB">
        <w:trPr>
          <w:ins w:id="290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Default="0082762B" w:rsidP="009661CB">
            <w:pPr>
              <w:jc w:val="center"/>
              <w:rPr>
                <w:ins w:id="291" w:author="Fegie" w:date="2021-04-28T15:13:00Z"/>
                <w:rFonts w:ascii="標楷體" w:eastAsia="標楷體" w:hAnsi="標楷體"/>
              </w:rPr>
            </w:pPr>
            <w:ins w:id="292" w:author="Fegie" w:date="2021-04-28T15:18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193CD0B7" w:rsidR="007A3D8D" w:rsidRDefault="007A3D8D" w:rsidP="009661CB">
            <w:pPr>
              <w:rPr>
                <w:ins w:id="293" w:author="Fegie" w:date="2021-04-28T15:13:00Z"/>
                <w:rFonts w:ascii="標楷體" w:eastAsia="標楷體" w:hAnsi="標楷體"/>
              </w:rPr>
            </w:pPr>
            <w:ins w:id="294" w:author="Fegie" w:date="2021-04-28T15:13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</w:t>
              </w:r>
              <w:r>
                <w:rPr>
                  <w:rFonts w:ascii="標楷體" w:eastAsia="標楷體" w:hAnsi="標楷體" w:hint="eastAsia"/>
                </w:rPr>
                <w:t>Re</w:t>
              </w:r>
              <w:r>
                <w:rPr>
                  <w:rFonts w:ascii="標楷體" w:eastAsia="標楷體" w:hAnsi="標楷體"/>
                </w:rPr>
                <w:t>lMain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15482DF3" w:rsidR="007A3D8D" w:rsidRDefault="0082762B" w:rsidP="009661CB">
            <w:pPr>
              <w:rPr>
                <w:ins w:id="295" w:author="Fegie" w:date="2021-04-28T15:13:00Z"/>
                <w:rFonts w:ascii="標楷體" w:eastAsia="標楷體" w:hAnsi="標楷體"/>
                <w:lang w:eastAsia="zh-HK"/>
              </w:rPr>
            </w:pPr>
            <w:ins w:id="296" w:author="Fegie" w:date="2021-04-28T15:22:00Z">
              <w:r>
                <w:rPr>
                  <w:rFonts w:ascii="標楷體" w:eastAsia="標楷體" w:hAnsi="標楷體" w:hint="eastAsia"/>
                  <w:lang w:eastAsia="zh-HK"/>
                </w:rPr>
                <w:t>客戶關係人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關係企業資料維護主檔</w:t>
              </w:r>
            </w:ins>
          </w:p>
        </w:tc>
      </w:tr>
      <w:tr w:rsidR="0082762B" w14:paraId="286750BB" w14:textId="77777777" w:rsidTr="009661CB">
        <w:trPr>
          <w:ins w:id="297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58AF" w14:textId="786E6B0A" w:rsidR="0082762B" w:rsidRDefault="0082762B" w:rsidP="0082762B">
            <w:pPr>
              <w:jc w:val="center"/>
              <w:rPr>
                <w:ins w:id="298" w:author="Fegie" w:date="2021-04-28T15:13:00Z"/>
                <w:rFonts w:ascii="標楷體" w:eastAsia="標楷體" w:hAnsi="標楷體"/>
              </w:rPr>
            </w:pPr>
            <w:ins w:id="299" w:author="Fegie" w:date="2021-04-28T15:18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0E69" w14:textId="4CDE0C63" w:rsidR="0082762B" w:rsidRDefault="0082762B" w:rsidP="0082762B">
            <w:pPr>
              <w:rPr>
                <w:ins w:id="300" w:author="Fegie" w:date="2021-04-28T15:13:00Z"/>
                <w:rFonts w:ascii="標楷體" w:eastAsia="標楷體" w:hAnsi="標楷體"/>
              </w:rPr>
            </w:pPr>
            <w:ins w:id="301" w:author="Fegie" w:date="2021-04-28T15:13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ustRelDetail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AE02" w14:textId="069ECFC9" w:rsidR="0082762B" w:rsidRDefault="0082762B" w:rsidP="0082762B">
            <w:pPr>
              <w:rPr>
                <w:ins w:id="302" w:author="Fegie" w:date="2021-04-28T15:13:00Z"/>
                <w:rFonts w:ascii="標楷體" w:eastAsia="標楷體" w:hAnsi="標楷體"/>
                <w:lang w:eastAsia="zh-HK"/>
              </w:rPr>
            </w:pPr>
            <w:ins w:id="303" w:author="Fegie" w:date="2021-04-28T15:22:00Z">
              <w:r>
                <w:rPr>
                  <w:rFonts w:ascii="標楷體" w:eastAsia="標楷體" w:hAnsi="標楷體" w:hint="eastAsia"/>
                  <w:lang w:eastAsia="zh-HK"/>
                </w:rPr>
                <w:t>客戶關係人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關係企業資料維護</w:t>
              </w:r>
            </w:ins>
            <w:ins w:id="304" w:author="Fegie" w:date="2021-04-28T15:23:00Z">
              <w:r>
                <w:rPr>
                  <w:rFonts w:ascii="標楷體" w:eastAsia="標楷體" w:hAnsi="標楷體" w:hint="eastAsia"/>
                  <w:lang w:eastAsia="zh-HK"/>
                </w:rPr>
                <w:t>明細</w:t>
              </w:r>
            </w:ins>
            <w:ins w:id="305" w:author="Fegie" w:date="2021-04-28T15:22:00Z">
              <w:r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82762B" w14:paraId="634F5479" w14:textId="77777777" w:rsidTr="009661CB">
        <w:trPr>
          <w:ins w:id="306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4D09EF85" w:rsidR="0082762B" w:rsidRDefault="0082762B" w:rsidP="0082762B">
            <w:pPr>
              <w:jc w:val="center"/>
              <w:rPr>
                <w:ins w:id="307" w:author="Fegie" w:date="2021-04-28T15:13:00Z"/>
                <w:rFonts w:ascii="標楷體" w:eastAsia="標楷體" w:hAnsi="標楷體"/>
              </w:rPr>
            </w:pPr>
            <w:ins w:id="308" w:author="Fegie" w:date="2021-04-28T15:18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Default="0082762B" w:rsidP="0082762B">
            <w:pPr>
              <w:rPr>
                <w:ins w:id="309" w:author="Fegie" w:date="2021-04-28T15:13:00Z"/>
                <w:rFonts w:ascii="標楷體" w:eastAsia="標楷體" w:hAnsi="標楷體"/>
              </w:rPr>
            </w:pPr>
            <w:ins w:id="310" w:author="Fegie" w:date="2021-04-28T15:14:00Z">
              <w:r>
                <w:rPr>
                  <w:rFonts w:ascii="標楷體" w:eastAsia="標楷體" w:hAnsi="標楷體" w:hint="eastAsia"/>
                </w:rPr>
                <w:t>G</w:t>
              </w:r>
              <w:r>
                <w:rPr>
                  <w:rFonts w:ascii="標楷體" w:eastAsia="標楷體" w:hAnsi="標楷體"/>
                </w:rPr>
                <w:t>uarantor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Default="0082762B" w:rsidP="0082762B">
            <w:pPr>
              <w:rPr>
                <w:ins w:id="311" w:author="Fegie" w:date="2021-04-28T15:13:00Z"/>
                <w:rFonts w:ascii="標楷體" w:eastAsia="標楷體" w:hAnsi="標楷體"/>
                <w:lang w:eastAsia="zh-HK"/>
              </w:rPr>
            </w:pPr>
            <w:ins w:id="312" w:author="Fegie" w:date="2021-04-28T15:23:00Z">
              <w:r>
                <w:rPr>
                  <w:rFonts w:ascii="標楷體" w:eastAsia="標楷體" w:hAnsi="標楷體" w:hint="eastAsia"/>
                  <w:lang w:eastAsia="zh-HK"/>
                </w:rPr>
                <w:t>保證人檔</w:t>
              </w:r>
            </w:ins>
          </w:p>
        </w:tc>
      </w:tr>
      <w:tr w:rsidR="0082762B" w14:paraId="34764F72" w14:textId="77777777" w:rsidTr="009661CB">
        <w:trPr>
          <w:ins w:id="313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1F98C67A" w:rsidR="0082762B" w:rsidRDefault="0082762B" w:rsidP="0082762B">
            <w:pPr>
              <w:jc w:val="center"/>
              <w:rPr>
                <w:ins w:id="314" w:author="Fegie" w:date="2021-04-28T15:13:00Z"/>
                <w:rFonts w:ascii="標楷體" w:eastAsia="標楷體" w:hAnsi="標楷體"/>
              </w:rPr>
            </w:pPr>
            <w:ins w:id="315" w:author="Fegie" w:date="2021-04-28T15:18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Default="0082762B" w:rsidP="0082762B">
            <w:pPr>
              <w:rPr>
                <w:ins w:id="316" w:author="Fegie" w:date="2021-04-28T15:13:00Z"/>
                <w:rFonts w:ascii="標楷體" w:eastAsia="標楷體" w:hAnsi="標楷體"/>
              </w:rPr>
            </w:pPr>
            <w:ins w:id="317" w:author="Fegie" w:date="2021-04-28T15:14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Default="0082762B" w:rsidP="0082762B">
            <w:pPr>
              <w:rPr>
                <w:ins w:id="318" w:author="Fegie" w:date="2021-04-28T15:13:00Z"/>
                <w:rFonts w:ascii="標楷體" w:eastAsia="標楷體" w:hAnsi="標楷體"/>
                <w:lang w:eastAsia="zh-HK"/>
              </w:rPr>
            </w:pPr>
            <w:ins w:id="319" w:author="Fegie" w:date="2021-04-28T15:23:00Z">
              <w:r>
                <w:rPr>
                  <w:rFonts w:ascii="標楷體" w:eastAsia="標楷體" w:hAnsi="標楷體" w:hint="eastAsia"/>
                  <w:lang w:eastAsia="zh-HK"/>
                </w:rPr>
                <w:t>擔保品主檔</w:t>
              </w:r>
            </w:ins>
          </w:p>
        </w:tc>
      </w:tr>
      <w:tr w:rsidR="0082762B" w14:paraId="0EEFC005" w14:textId="77777777" w:rsidTr="009661CB">
        <w:trPr>
          <w:ins w:id="320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2D45BA77" w:rsidR="0082762B" w:rsidRDefault="0082762B" w:rsidP="0082762B">
            <w:pPr>
              <w:jc w:val="center"/>
              <w:rPr>
                <w:ins w:id="321" w:author="Fegie" w:date="2021-04-28T15:13:00Z"/>
                <w:rFonts w:ascii="標楷體" w:eastAsia="標楷體" w:hAnsi="標楷體"/>
              </w:rPr>
            </w:pPr>
            <w:ins w:id="322" w:author="Fegie" w:date="2021-04-28T15:18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Default="0082762B" w:rsidP="0082762B">
            <w:pPr>
              <w:rPr>
                <w:ins w:id="323" w:author="Fegie" w:date="2021-04-28T15:13:00Z"/>
                <w:rFonts w:ascii="標楷體" w:eastAsia="標楷體" w:hAnsi="標楷體"/>
              </w:rPr>
            </w:pPr>
            <w:ins w:id="324" w:author="Fegie" w:date="2021-04-28T15:14:00Z">
              <w:r>
                <w:rPr>
                  <w:rFonts w:ascii="標楷體" w:eastAsia="標楷體" w:hAnsi="標楷體" w:hint="eastAsia"/>
                </w:rPr>
                <w:t>L</w:t>
              </w:r>
              <w:r>
                <w:rPr>
                  <w:rFonts w:ascii="標楷體" w:eastAsia="標楷體" w:hAnsi="標楷體"/>
                </w:rPr>
                <w:t>oanNotYet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Default="0082762B" w:rsidP="0082762B">
            <w:pPr>
              <w:rPr>
                <w:ins w:id="325" w:author="Fegie" w:date="2021-04-28T15:13:00Z"/>
                <w:rFonts w:ascii="標楷體" w:eastAsia="標楷體" w:hAnsi="標楷體"/>
                <w:lang w:eastAsia="zh-HK"/>
              </w:rPr>
            </w:pPr>
            <w:ins w:id="326" w:author="Fegie" w:date="2021-04-28T15:24:00Z">
              <w:r>
                <w:rPr>
                  <w:rFonts w:ascii="標楷體" w:eastAsia="標楷體" w:hAnsi="標楷體" w:hint="eastAsia"/>
                  <w:lang w:eastAsia="zh-HK"/>
                </w:rPr>
                <w:t>未齊件管理檔</w:t>
              </w:r>
            </w:ins>
          </w:p>
        </w:tc>
      </w:tr>
      <w:tr w:rsidR="0082762B" w14:paraId="486A54E4" w14:textId="77777777" w:rsidTr="009661CB">
        <w:trPr>
          <w:ins w:id="327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77BCFDB6" w:rsidR="0082762B" w:rsidRDefault="0082762B" w:rsidP="0082762B">
            <w:pPr>
              <w:jc w:val="center"/>
              <w:rPr>
                <w:ins w:id="328" w:author="Fegie" w:date="2021-04-28T15:13:00Z"/>
                <w:rFonts w:ascii="標楷體" w:eastAsia="標楷體" w:hAnsi="標楷體"/>
              </w:rPr>
            </w:pPr>
            <w:ins w:id="329" w:author="Fegie" w:date="2021-04-28T15:18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Default="0082762B" w:rsidP="0082762B">
            <w:pPr>
              <w:rPr>
                <w:ins w:id="330" w:author="Fegie" w:date="2021-04-28T15:13:00Z"/>
                <w:rFonts w:ascii="標楷體" w:eastAsia="標楷體" w:hAnsi="標楷體"/>
              </w:rPr>
            </w:pPr>
            <w:ins w:id="331" w:author="Fegie" w:date="2021-04-28T15:14:00Z">
              <w:r>
                <w:rPr>
                  <w:rFonts w:ascii="標楷體" w:eastAsia="標楷體" w:hAnsi="標楷體" w:hint="eastAsia"/>
                </w:rPr>
                <w:t>F</w:t>
              </w:r>
              <w:r>
                <w:rPr>
                  <w:rFonts w:ascii="標楷體" w:eastAsia="標楷體" w:hAnsi="標楷體"/>
                </w:rPr>
                <w:t>acCaseAppl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Default="00560994" w:rsidP="0082762B">
            <w:pPr>
              <w:rPr>
                <w:ins w:id="332" w:author="Fegie" w:date="2021-04-28T15:13:00Z"/>
                <w:rFonts w:ascii="標楷體" w:eastAsia="標楷體" w:hAnsi="標楷體"/>
                <w:lang w:eastAsia="zh-HK"/>
              </w:rPr>
            </w:pPr>
            <w:ins w:id="333" w:author="Fegie" w:date="2021-04-28T15:25:00Z">
              <w:r>
                <w:rPr>
                  <w:rFonts w:ascii="標楷體" w:eastAsia="標楷體" w:hAnsi="標楷體" w:hint="eastAsia"/>
                  <w:lang w:eastAsia="zh-HK"/>
                </w:rPr>
                <w:t>案件申請檔</w:t>
              </w:r>
            </w:ins>
          </w:p>
        </w:tc>
      </w:tr>
      <w:tr w:rsidR="0082762B" w14:paraId="6FA09713" w14:textId="77777777" w:rsidTr="009661CB">
        <w:trPr>
          <w:ins w:id="334" w:author="Fegie" w:date="2021-04-28T15:1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502363F0" w:rsidR="0082762B" w:rsidRDefault="0082762B" w:rsidP="0082762B">
            <w:pPr>
              <w:jc w:val="center"/>
              <w:rPr>
                <w:ins w:id="335" w:author="Fegie" w:date="2021-04-28T15:14:00Z"/>
                <w:rFonts w:ascii="標楷體" w:eastAsia="標楷體" w:hAnsi="標楷體"/>
              </w:rPr>
            </w:pPr>
            <w:ins w:id="336" w:author="Fegie" w:date="2021-04-28T15:18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Default="0082762B" w:rsidP="0082762B">
            <w:pPr>
              <w:rPr>
                <w:ins w:id="337" w:author="Fegie" w:date="2021-04-28T15:14:00Z"/>
                <w:rFonts w:ascii="標楷體" w:eastAsia="標楷體" w:hAnsi="標楷體"/>
              </w:rPr>
            </w:pPr>
            <w:ins w:id="338" w:author="Fegie" w:date="2021-04-28T15:14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ustCross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Default="00560994" w:rsidP="0082762B">
            <w:pPr>
              <w:rPr>
                <w:ins w:id="339" w:author="Fegie" w:date="2021-04-28T15:14:00Z"/>
                <w:rFonts w:ascii="標楷體" w:eastAsia="標楷體" w:hAnsi="標楷體"/>
                <w:lang w:eastAsia="zh-HK"/>
              </w:rPr>
            </w:pPr>
            <w:ins w:id="340" w:author="Fegie" w:date="2021-04-28T15:26:00Z">
              <w:r>
                <w:rPr>
                  <w:rFonts w:ascii="標楷體" w:eastAsia="標楷體" w:hAnsi="標楷體" w:hint="eastAsia"/>
                  <w:lang w:eastAsia="zh-HK"/>
                </w:rPr>
                <w:t>客戶交互運用檔</w:t>
              </w:r>
            </w:ins>
          </w:p>
        </w:tc>
      </w:tr>
      <w:tr w:rsidR="00C2445D" w14:paraId="46721F55" w14:textId="77777777" w:rsidTr="009661CB">
        <w:trPr>
          <w:ins w:id="341" w:author="張嘉榮" w:date="2021-05-26T20:4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46BEDA0D" w:rsidR="00C2445D" w:rsidRDefault="00C2445D" w:rsidP="0082762B">
            <w:pPr>
              <w:jc w:val="center"/>
              <w:rPr>
                <w:ins w:id="342" w:author="張嘉榮" w:date="2021-05-26T20:48:00Z"/>
                <w:rFonts w:ascii="標楷體" w:eastAsia="標楷體" w:hAnsi="標楷體"/>
              </w:rPr>
            </w:pPr>
            <w:ins w:id="343" w:author="張嘉榮" w:date="2021-05-26T20:49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Default="00C2445D" w:rsidP="0082762B">
            <w:pPr>
              <w:rPr>
                <w:ins w:id="344" w:author="張嘉榮" w:date="2021-05-26T20:48:00Z"/>
                <w:rFonts w:ascii="標楷體" w:eastAsia="標楷體" w:hAnsi="標楷體"/>
              </w:rPr>
            </w:pPr>
            <w:ins w:id="345" w:author="張嘉榮" w:date="2021-05-26T20:49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dCode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Default="00C2445D" w:rsidP="0082762B">
            <w:pPr>
              <w:rPr>
                <w:ins w:id="346" w:author="張嘉榮" w:date="2021-05-26T20:48:00Z"/>
                <w:rFonts w:ascii="標楷體" w:eastAsia="標楷體" w:hAnsi="標楷體"/>
                <w:lang w:eastAsia="zh-HK"/>
              </w:rPr>
            </w:pPr>
            <w:ins w:id="347" w:author="張嘉榮" w:date="2021-05-26T20:49:00Z">
              <w:r>
                <w:rPr>
                  <w:rFonts w:ascii="標楷體" w:eastAsia="標楷體" w:hAnsi="標楷體" w:hint="eastAsia"/>
                  <w:lang w:eastAsia="zh-HK"/>
                </w:rPr>
                <w:t>共用代碼檔</w:t>
              </w:r>
            </w:ins>
          </w:p>
        </w:tc>
      </w:tr>
      <w:tr w:rsidR="0082762B" w14:paraId="734DC487" w14:textId="77777777" w:rsidTr="009661CB">
        <w:trPr>
          <w:ins w:id="348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Default="0082762B" w:rsidP="0082762B">
            <w:pPr>
              <w:jc w:val="center"/>
              <w:rPr>
                <w:ins w:id="349" w:author="Fegie" w:date="2021-04-28T12:02:00Z"/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Default="0082762B" w:rsidP="0082762B">
            <w:pPr>
              <w:rPr>
                <w:ins w:id="350" w:author="Fegie" w:date="2021-04-28T12:02:00Z"/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Default="0082762B" w:rsidP="0082762B">
            <w:pPr>
              <w:rPr>
                <w:ins w:id="351" w:author="Fegie" w:date="2021-04-28T12:02:00Z"/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AF1A82" w:rsidRDefault="009661CB" w:rsidP="009661CB">
      <w:pPr>
        <w:rPr>
          <w:ins w:id="352" w:author="Fegie" w:date="2021-04-28T12:02:00Z"/>
          <w:rFonts w:ascii="標楷體" w:eastAsia="標楷體" w:hAnsi="標楷體"/>
          <w:lang w:eastAsia="x-none"/>
        </w:rPr>
      </w:pPr>
    </w:p>
    <w:p w14:paraId="10353217" w14:textId="77777777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ins w:id="353" w:author="Fegie" w:date="2021-04-28T12:02:00Z"/>
          <w:rFonts w:ascii="標楷體" w:eastAsia="標楷體" w:hAnsi="標楷體"/>
          <w:sz w:val="26"/>
          <w:szCs w:val="26"/>
          <w:lang w:eastAsia="x-none"/>
        </w:rPr>
      </w:pPr>
      <w:ins w:id="354" w:author="Fegie" w:date="2021-04-28T12:02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UI畫面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22141D1D" w14:textId="6B780D64" w:rsidR="009661CB" w:rsidRPr="00AF1A82" w:rsidRDefault="00F87D21" w:rsidP="009661CB">
      <w:pPr>
        <w:rPr>
          <w:ins w:id="355" w:author="Fegie" w:date="2021-04-28T12:02:00Z"/>
          <w:rFonts w:ascii="標楷體" w:eastAsia="標楷體" w:hAnsi="標楷體"/>
          <w:lang w:eastAsia="x-none"/>
        </w:rPr>
      </w:pPr>
      <w:ins w:id="356" w:author="Fegie" w:date="2021-04-28T15:27:00Z">
        <w:r>
          <w:rPr>
            <w:noProof/>
          </w:rPr>
          <w:drawing>
            <wp:inline distT="0" distB="0" distL="0" distR="0" wp14:anchorId="77A6A664" wp14:editId="31BE9A28">
              <wp:extent cx="6479540" cy="1898015"/>
              <wp:effectExtent l="0" t="0" r="0" b="0"/>
              <wp:docPr id="41" name="圖片 4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898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57" w:author="Fegie" w:date="2021-04-28T12:02:00Z">
        <w:r w:rsidR="009661CB" w:rsidDel="00305047">
          <w:rPr>
            <w:noProof/>
          </w:rPr>
          <w:t xml:space="preserve"> </w:t>
        </w:r>
      </w:ins>
    </w:p>
    <w:p w14:paraId="78ADB527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ins w:id="358" w:author="Fegie" w:date="2021-04-28T12:02:00Z"/>
        </w:rPr>
      </w:pPr>
      <w:ins w:id="359" w:author="Fegie" w:date="2021-04-28T12:02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rPr>
            <w:rFonts w:hint="eastAsia"/>
          </w:rPr>
          <w:t>:</w:t>
        </w:r>
      </w:ins>
    </w:p>
    <w:p w14:paraId="3B0B8E48" w14:textId="77777777" w:rsidR="009661CB" w:rsidRDefault="009661CB" w:rsidP="009661CB">
      <w:pPr>
        <w:rPr>
          <w:ins w:id="360" w:author="Fegie" w:date="2021-04-28T12:02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14:paraId="71318BD8" w14:textId="77777777" w:rsidTr="000140B5">
        <w:trPr>
          <w:ins w:id="361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Default="009661CB" w:rsidP="009661CB">
            <w:pPr>
              <w:jc w:val="center"/>
              <w:rPr>
                <w:ins w:id="362" w:author="Fegie" w:date="2021-04-28T12:02:00Z"/>
                <w:rFonts w:ascii="標楷體" w:eastAsia="標楷體" w:hAnsi="標楷體"/>
              </w:rPr>
            </w:pPr>
            <w:ins w:id="363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Default="009661CB" w:rsidP="009661CB">
            <w:pPr>
              <w:jc w:val="center"/>
              <w:rPr>
                <w:ins w:id="364" w:author="Fegie" w:date="2021-04-28T12:02:00Z"/>
                <w:rFonts w:ascii="標楷體" w:eastAsia="標楷體" w:hAnsi="標楷體"/>
              </w:rPr>
            </w:pPr>
            <w:ins w:id="365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Default="009661CB" w:rsidP="009661CB">
            <w:pPr>
              <w:jc w:val="center"/>
              <w:rPr>
                <w:ins w:id="366" w:author="Fegie" w:date="2021-04-28T12:02:00Z"/>
                <w:rFonts w:ascii="標楷體" w:eastAsia="標楷體" w:hAnsi="標楷體"/>
              </w:rPr>
            </w:pPr>
            <w:ins w:id="367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9661CB" w:rsidRPr="002B16F9" w14:paraId="50669DE8" w14:textId="77777777" w:rsidTr="009661CB">
        <w:trPr>
          <w:ins w:id="368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2B16F9" w:rsidRDefault="009661CB" w:rsidP="009661CB">
            <w:pPr>
              <w:jc w:val="center"/>
              <w:rPr>
                <w:ins w:id="369" w:author="Fegie" w:date="2021-04-28T12:02:00Z"/>
                <w:rFonts w:ascii="標楷體" w:eastAsia="標楷體" w:hAnsi="標楷體"/>
                <w:lang w:eastAsia="zh-HK"/>
              </w:rPr>
            </w:pPr>
            <w:ins w:id="370" w:author="Fegie" w:date="2021-04-28T12:02:00Z">
              <w:r w:rsidRPr="002B16F9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2B16F9" w:rsidRDefault="009661CB" w:rsidP="009661CB">
            <w:pPr>
              <w:rPr>
                <w:ins w:id="371" w:author="Fegie" w:date="2021-04-28T12:02:00Z"/>
                <w:rFonts w:ascii="標楷體" w:eastAsia="標楷體" w:hAnsi="標楷體"/>
                <w:lang w:eastAsia="zh-HK"/>
              </w:rPr>
            </w:pPr>
            <w:ins w:id="372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6F6F8D8E" w:rsidR="00631E93" w:rsidRPr="009A5557" w:rsidRDefault="009661CB" w:rsidP="00631E93">
            <w:pPr>
              <w:rPr>
                <w:ins w:id="373" w:author="張金龍" w:date="2021-05-29T21:36:00Z"/>
                <w:rFonts w:ascii="標楷體" w:eastAsia="標楷體" w:hAnsi="標楷體"/>
                <w:lang w:eastAsia="zh-HK"/>
              </w:rPr>
            </w:pPr>
            <w:ins w:id="374" w:author="Fegie" w:date="2021-04-28T12:02:00Z">
              <w:del w:id="375" w:author="張金龍" w:date="2021-05-29T21:37:00Z">
                <w:r w:rsidRPr="002B16F9" w:rsidDel="00631E93">
                  <w:rPr>
                    <w:rFonts w:ascii="標楷體" w:eastAsia="標楷體" w:hAnsi="標楷體" w:hint="eastAsia"/>
                    <w:lang w:eastAsia="zh-HK"/>
                  </w:rPr>
                  <w:delText>依據輸入條件查詢資料</w:delText>
                </w:r>
              </w:del>
            </w:ins>
            <w:ins w:id="376" w:author="張金龍" w:date="2021-05-29T21:36:00Z">
              <w:r w:rsidR="00631E93">
                <w:rPr>
                  <w:rFonts w:ascii="標楷體" w:eastAsia="標楷體" w:hAnsi="標楷體" w:hint="eastAsia"/>
                  <w:shd w:val="pct15" w:color="auto" w:fill="FFFFFF"/>
                </w:rPr>
                <w:t>&lt;&lt;</w:t>
              </w:r>
              <w:r w:rsidR="00631E93" w:rsidRPr="00651325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檢查說明</w:t>
              </w:r>
              <w:r w:rsidR="00631E93">
                <w:rPr>
                  <w:rFonts w:ascii="標楷體" w:eastAsia="標楷體" w:hAnsi="標楷體" w:hint="eastAsia"/>
                  <w:shd w:val="pct15" w:color="auto" w:fill="FFFFFF"/>
                </w:rPr>
                <w:t>&gt;&gt;</w:t>
              </w:r>
            </w:ins>
          </w:p>
          <w:p w14:paraId="2955B7DF" w14:textId="0E0E17A2" w:rsidR="00631E93" w:rsidRDefault="00631E93" w:rsidP="00631E93">
            <w:pPr>
              <w:rPr>
                <w:ins w:id="377" w:author="張金龍" w:date="2021-05-29T21:36:00Z"/>
                <w:rFonts w:ascii="標楷體" w:eastAsia="標楷體" w:hAnsi="標楷體"/>
              </w:rPr>
            </w:pPr>
            <w:ins w:id="378" w:author="張金龍" w:date="2021-05-29T21:37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379" w:author="張金龍" w:date="2021-05-29T21:36:00Z">
              <w:r>
                <w:rPr>
                  <w:rFonts w:ascii="標楷體" w:eastAsia="標楷體" w:hAnsi="標楷體" w:hint="eastAsia"/>
                </w:rPr>
                <w:t>.</w:t>
              </w:r>
              <w:r w:rsidRPr="001B40E8">
                <w:rPr>
                  <w:rFonts w:ascii="標楷體" w:eastAsia="標楷體" w:hAnsi="標楷體" w:hint="eastAsia"/>
                </w:rPr>
                <w:t>查詢</w:t>
              </w:r>
              <w:r>
                <w:rPr>
                  <w:rFonts w:ascii="標楷體" w:eastAsia="標楷體" w:hAnsi="標楷體" w:hint="eastAsia"/>
                </w:rPr>
                <w:t>[</w:t>
              </w:r>
            </w:ins>
            <w:ins w:id="380" w:author="張金龍" w:date="2021-05-29T21:37:00Z">
              <w:r w:rsidRPr="00631E93"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  <w:ins w:id="381" w:author="張金龍" w:date="2021-05-29T21:36:00Z">
              <w:r>
                <w:rPr>
                  <w:rFonts w:ascii="標楷體" w:eastAsia="標楷體" w:hAnsi="標楷體" w:hint="eastAsia"/>
                </w:rPr>
                <w:t>(</w:t>
              </w:r>
            </w:ins>
            <w:ins w:id="382" w:author="張金龍" w:date="2021-05-29T21:37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  <w:ins w:id="383" w:author="張金龍" w:date="2021-05-29T21:36:00Z">
              <w:r>
                <w:rPr>
                  <w:rFonts w:ascii="標楷體" w:eastAsia="標楷體" w:hAnsi="標楷體" w:hint="eastAsia"/>
                </w:rPr>
                <w:t>)]</w:t>
              </w:r>
              <w:r w:rsidRPr="001B40E8">
                <w:rPr>
                  <w:rFonts w:ascii="標楷體" w:eastAsia="標楷體" w:hAnsi="標楷體" w:hint="eastAsia"/>
                </w:rPr>
                <w:t xml:space="preserve">結果無資料時,顯示錯誤訊息: </w:t>
              </w:r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</w:p>
          <w:p w14:paraId="5A4672CB" w14:textId="77777777" w:rsidR="00631E93" w:rsidRDefault="00631E93" w:rsidP="00631E93">
            <w:pPr>
              <w:rPr>
                <w:ins w:id="384" w:author="張金龍" w:date="2021-05-29T21:38:00Z"/>
                <w:rFonts w:ascii="標楷體" w:eastAsia="標楷體" w:hAnsi="標楷體"/>
              </w:rPr>
            </w:pPr>
            <w:ins w:id="385" w:author="張金龍" w:date="2021-05-29T21:36:00Z">
              <w:r>
                <w:rPr>
                  <w:rFonts w:ascii="標楷體" w:eastAsia="標楷體" w:hAnsi="標楷體" w:hint="eastAsia"/>
                </w:rPr>
                <w:t xml:space="preserve">  </w:t>
              </w:r>
              <w:r w:rsidRPr="001B40E8">
                <w:rPr>
                  <w:rFonts w:ascii="標楷體" w:eastAsia="標楷體" w:hAnsi="標楷體" w:hint="eastAsia"/>
                </w:rPr>
                <w:t>"E0001</w:t>
              </w:r>
              <w:r>
                <w:rPr>
                  <w:rFonts w:ascii="標楷體" w:eastAsia="標楷體" w:hAnsi="標楷體"/>
                </w:rPr>
                <w:t>:</w:t>
              </w:r>
              <w:r w:rsidRPr="001B40E8">
                <w:rPr>
                  <w:rFonts w:ascii="標楷體" w:eastAsia="標楷體" w:hAnsi="標楷體" w:hint="eastAsia"/>
                </w:rPr>
                <w:t>查詢資料不存在</w:t>
              </w:r>
            </w:ins>
            <w:ins w:id="386" w:author="張金龍" w:date="2021-05-29T21:37:00Z">
              <w:r>
                <w:rPr>
                  <w:rFonts w:ascii="標楷體" w:eastAsia="標楷體" w:hAnsi="標楷體" w:hint="eastAsia"/>
                </w:rPr>
                <w:t>(</w:t>
              </w:r>
              <w:r w:rsidRPr="00631E93">
                <w:rPr>
                  <w:rFonts w:ascii="標楷體" w:eastAsia="標楷體" w:hAnsi="標楷體" w:hint="eastAsia"/>
                </w:rPr>
                <w:t>客戶檔查無資料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  <w:ins w:id="387" w:author="張金龍" w:date="2021-05-29T21:36:00Z">
              <w:r w:rsidRPr="001B40E8">
                <w:rPr>
                  <w:rFonts w:ascii="標楷體" w:eastAsia="標楷體" w:hAnsi="標楷體" w:hint="eastAsia"/>
                </w:rPr>
                <w:t>"</w:t>
              </w:r>
            </w:ins>
          </w:p>
          <w:p w14:paraId="718CA0FE" w14:textId="3A8D8534" w:rsidR="00631E93" w:rsidRPr="00651325" w:rsidRDefault="00D1452D" w:rsidP="00631E93">
            <w:pPr>
              <w:rPr>
                <w:ins w:id="388" w:author="張金龍" w:date="2021-05-29T21:42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389" w:author="張嘉榮" w:date="2021-05-30T12:04:00Z">
              <w:r>
                <w:rPr>
                  <w:rFonts w:ascii="標楷體" w:eastAsia="標楷體" w:hAnsi="標楷體" w:hint="eastAsia"/>
                  <w:shd w:val="pct15" w:color="auto" w:fill="FFFFFF"/>
                </w:rPr>
                <w:t>&lt;&lt;</w:t>
              </w:r>
            </w:ins>
            <w:ins w:id="390" w:author="張金龍" w:date="2021-05-29T21:42:00Z">
              <w:r w:rsidR="00631E93" w:rsidRPr="00651325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成功處理</w:t>
              </w:r>
              <w:r w:rsidR="00631E93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說明</w:t>
              </w:r>
              <w:r w:rsidR="00631E93">
                <w:rPr>
                  <w:rFonts w:ascii="標楷體" w:eastAsia="標楷體" w:hAnsi="標楷體" w:hint="eastAsia"/>
                  <w:shd w:val="pct15" w:color="auto" w:fill="FFFFFF"/>
                </w:rPr>
                <w:t>&gt;&gt;</w:t>
              </w:r>
            </w:ins>
          </w:p>
          <w:p w14:paraId="42BFBA9B" w14:textId="207B1B69" w:rsidR="00631E93" w:rsidRPr="002B16F9" w:rsidRDefault="00631E93" w:rsidP="00631E93">
            <w:pPr>
              <w:rPr>
                <w:ins w:id="391" w:author="Fegie" w:date="2021-04-28T12:02:00Z"/>
                <w:rFonts w:ascii="標楷體" w:eastAsia="標楷體" w:hAnsi="標楷體"/>
                <w:lang w:eastAsia="zh-HK"/>
              </w:rPr>
            </w:pPr>
            <w:ins w:id="392" w:author="張金龍" w:date="2021-05-29T21:42:00Z">
              <w:r>
                <w:rPr>
                  <w:rFonts w:ascii="標楷體" w:eastAsia="標楷體" w:hAnsi="標楷體" w:hint="eastAsia"/>
                </w:rPr>
                <w:t>2.依查詢條件顯示查詢結果</w:t>
              </w:r>
            </w:ins>
          </w:p>
        </w:tc>
      </w:tr>
      <w:tr w:rsidR="009661CB" w:rsidRPr="002B16F9" w14:paraId="1F9EB322" w14:textId="77777777" w:rsidTr="009661CB">
        <w:trPr>
          <w:ins w:id="393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2B16F9" w:rsidRDefault="009661CB" w:rsidP="009661CB">
            <w:pPr>
              <w:jc w:val="center"/>
              <w:rPr>
                <w:ins w:id="394" w:author="Fegie" w:date="2021-04-28T12:02:00Z"/>
                <w:rFonts w:ascii="標楷體" w:eastAsia="標楷體" w:hAnsi="標楷體"/>
              </w:rPr>
            </w:pPr>
            <w:ins w:id="395" w:author="Fegie" w:date="2021-04-28T12:02:00Z">
              <w:r w:rsidRPr="002B16F9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2B16F9" w:rsidRDefault="009661CB" w:rsidP="009661CB">
            <w:pPr>
              <w:rPr>
                <w:ins w:id="396" w:author="Fegie" w:date="2021-04-28T12:02:00Z"/>
                <w:rFonts w:ascii="標楷體" w:eastAsia="標楷體" w:hAnsi="標楷體"/>
                <w:lang w:eastAsia="zh-HK"/>
              </w:rPr>
            </w:pPr>
            <w:ins w:id="397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2B16F9" w:rsidRDefault="009661CB" w:rsidP="009661CB">
            <w:pPr>
              <w:rPr>
                <w:ins w:id="398" w:author="Fegie" w:date="2021-04-28T12:02:00Z"/>
                <w:rFonts w:ascii="標楷體" w:eastAsia="標楷體" w:hAnsi="標楷體"/>
                <w:lang w:eastAsia="zh-HK"/>
              </w:rPr>
            </w:pPr>
            <w:ins w:id="399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9661CB" w:rsidRPr="002B16F9" w14:paraId="00149491" w14:textId="77777777" w:rsidTr="009661CB">
        <w:trPr>
          <w:ins w:id="400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2B16F9" w:rsidRDefault="009661CB" w:rsidP="009661CB">
            <w:pPr>
              <w:jc w:val="center"/>
              <w:rPr>
                <w:ins w:id="401" w:author="Fegie" w:date="2021-04-28T12:02:00Z"/>
                <w:rFonts w:ascii="標楷體" w:eastAsia="標楷體" w:hAnsi="標楷體"/>
              </w:rPr>
            </w:pPr>
            <w:ins w:id="402" w:author="Fegie" w:date="2021-04-28T12:02:00Z">
              <w:r w:rsidRPr="002B16F9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2B16F9" w:rsidRDefault="009661CB" w:rsidP="009661CB">
            <w:pPr>
              <w:rPr>
                <w:ins w:id="403" w:author="Fegie" w:date="2021-04-28T12:02:00Z"/>
                <w:rFonts w:ascii="標楷體" w:eastAsia="標楷體" w:hAnsi="標楷體"/>
                <w:lang w:eastAsia="zh-HK"/>
              </w:rPr>
            </w:pPr>
            <w:ins w:id="404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/>
                </w:rPr>
                <w:t>/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2B16F9" w:rsidRDefault="009661CB" w:rsidP="009661CB">
            <w:pPr>
              <w:rPr>
                <w:ins w:id="405" w:author="Fegie" w:date="2021-04-28T12:02:00Z"/>
                <w:rFonts w:ascii="標楷體" w:eastAsia="標楷體" w:hAnsi="標楷體"/>
                <w:lang w:eastAsia="zh-HK"/>
              </w:rPr>
            </w:pPr>
            <w:ins w:id="406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  <w:tr w:rsidR="009661CB" w:rsidRPr="002B16F9" w14:paraId="26C64DE3" w14:textId="77777777" w:rsidTr="009661CB">
        <w:trPr>
          <w:ins w:id="407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2B16F9" w:rsidRDefault="009661CB" w:rsidP="009661CB">
            <w:pPr>
              <w:jc w:val="center"/>
              <w:rPr>
                <w:ins w:id="408" w:author="Fegie" w:date="2021-04-28T12:02:00Z"/>
                <w:rFonts w:ascii="標楷體" w:eastAsia="標楷體" w:hAnsi="標楷體"/>
              </w:rPr>
            </w:pPr>
            <w:ins w:id="409" w:author="Fegie" w:date="2021-04-28T12:02:00Z">
              <w:r w:rsidRPr="002B16F9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2B16F9" w:rsidRDefault="009661CB" w:rsidP="009661CB">
            <w:pPr>
              <w:rPr>
                <w:ins w:id="410" w:author="Fegie" w:date="2021-04-28T12:02:00Z"/>
                <w:rFonts w:ascii="標楷體" w:eastAsia="標楷體" w:hAnsi="標楷體"/>
                <w:lang w:eastAsia="zh-HK"/>
              </w:rPr>
            </w:pPr>
            <w:ins w:id="411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  <w:ins w:id="412" w:author="Fegie" w:date="2021-04-28T15:27:00Z">
              <w:r w:rsidR="00F87D21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2B16F9" w:rsidRDefault="009661CB" w:rsidP="009661CB">
            <w:pPr>
              <w:rPr>
                <w:ins w:id="413" w:author="Fegie" w:date="2021-04-28T12:02:00Z"/>
                <w:rFonts w:ascii="標楷體" w:eastAsia="標楷體" w:hAnsi="標楷體"/>
                <w:lang w:eastAsia="zh-HK"/>
              </w:rPr>
            </w:pPr>
            <w:ins w:id="414" w:author="Fegie" w:date="2021-04-28T12:0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</w:ins>
            <w:ins w:id="415" w:author="Fegie" w:date="2021-04-28T15:28:00Z">
              <w:r w:rsidR="00F87D21">
                <w:rPr>
                  <w:rFonts w:ascii="標楷體" w:eastAsia="標楷體" w:hAnsi="標楷體" w:hint="eastAsia"/>
                  <w:color w:val="000000" w:themeColor="text1"/>
                </w:rPr>
                <w:t>L1</w:t>
              </w:r>
            </w:ins>
            <w:ins w:id="416" w:author="Fegie" w:date="2021-04-28T15:30:00Z">
              <w:r w:rsidR="009E3D65">
                <w:rPr>
                  <w:rFonts w:ascii="標楷體" w:eastAsia="標楷體" w:hAnsi="標楷體" w:hint="eastAsia"/>
                  <w:color w:val="000000" w:themeColor="text1"/>
                </w:rPr>
                <w:t>1</w:t>
              </w:r>
            </w:ins>
            <w:ins w:id="417" w:author="Fegie" w:date="2021-04-28T15:28:00Z">
              <w:r w:rsidR="00F87D21">
                <w:rPr>
                  <w:rFonts w:ascii="標楷體" w:eastAsia="標楷體" w:hAnsi="標楷體" w:hint="eastAsia"/>
                  <w:color w:val="000000" w:themeColor="text1"/>
                </w:rPr>
                <w:t>01</w:t>
              </w:r>
            </w:ins>
            <w:ins w:id="418" w:author="Fegie" w:date="2021-04-28T15:29:00Z">
              <w:r w:rsidR="00F87D21">
                <w:rPr>
                  <w:rFonts w:ascii="標楷體" w:eastAsia="標楷體" w:hAnsi="標楷體" w:hint="eastAsia"/>
                  <w:color w:val="000000" w:themeColor="text1"/>
                </w:rPr>
                <w:t>顧客基本資料維護-自然人</w:t>
              </w:r>
            </w:ins>
            <w:ins w:id="419" w:author="Fegie" w:date="2021-04-28T12:0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420" w:author="Fegie" w:date="2021-04-28T15:28:00Z">
              <w:r w:rsidR="00F87D21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421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F87D21" w:rsidRPr="002B16F9" w14:paraId="1F94FCC3" w14:textId="77777777" w:rsidTr="009661CB">
        <w:trPr>
          <w:ins w:id="422" w:author="Fegie" w:date="2021-04-28T15:2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2B16F9" w:rsidRDefault="00F87D21" w:rsidP="009661CB">
            <w:pPr>
              <w:jc w:val="center"/>
              <w:rPr>
                <w:ins w:id="423" w:author="Fegie" w:date="2021-04-28T15:27:00Z"/>
                <w:rFonts w:ascii="標楷體" w:eastAsia="標楷體" w:hAnsi="標楷體"/>
              </w:rPr>
            </w:pPr>
            <w:ins w:id="424" w:author="Fegie" w:date="2021-04-28T15:27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2B16F9" w:rsidRDefault="00F87D21" w:rsidP="009661CB">
            <w:pPr>
              <w:rPr>
                <w:ins w:id="425" w:author="Fegie" w:date="2021-04-28T15:27:00Z"/>
                <w:rFonts w:ascii="標楷體" w:eastAsia="標楷體" w:hAnsi="標楷體"/>
                <w:lang w:eastAsia="zh-HK"/>
              </w:rPr>
            </w:pPr>
            <w:ins w:id="426" w:author="Fegie" w:date="2021-04-28T15:27:00Z">
              <w:r>
                <w:rPr>
                  <w:rFonts w:ascii="標楷體" w:eastAsia="標楷體" w:hAnsi="標楷體" w:hint="eastAsia"/>
                  <w:lang w:eastAsia="zh-HK"/>
                </w:rPr>
                <w:t>新增法人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BA4B70" w:rsidRDefault="00F87D21" w:rsidP="009661CB">
            <w:pPr>
              <w:rPr>
                <w:ins w:id="427" w:author="Fegie" w:date="2021-04-28T15:27:00Z"/>
                <w:rFonts w:ascii="標楷體" w:eastAsia="標楷體" w:hAnsi="標楷體"/>
                <w:color w:val="000000" w:themeColor="text1"/>
              </w:rPr>
            </w:pPr>
            <w:ins w:id="428" w:author="Fegie" w:date="2021-04-28T15:29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L1</w:t>
              </w:r>
            </w:ins>
            <w:ins w:id="429" w:author="Fegie" w:date="2021-04-28T15:30:00Z">
              <w:r w:rsidR="009E3D65">
                <w:rPr>
                  <w:rFonts w:ascii="標楷體" w:eastAsia="標楷體" w:hAnsi="標楷體"/>
                  <w:color w:val="000000" w:themeColor="text1"/>
                </w:rPr>
                <w:t>1</w:t>
              </w:r>
            </w:ins>
            <w:ins w:id="430" w:author="Fegie" w:date="2021-04-28T15:29:00Z">
              <w:r>
                <w:rPr>
                  <w:rFonts w:ascii="標楷體" w:eastAsia="標楷體" w:hAnsi="標楷體" w:hint="eastAsia"/>
                  <w:color w:val="000000" w:themeColor="text1"/>
                </w:rPr>
                <w:t>02顧客基本資料維護-法人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  <w:r>
                <w:rPr>
                  <w:rFonts w:ascii="標楷體" w:eastAsia="標楷體" w:hAnsi="標楷體" w:hint="eastAsia"/>
                  <w:lang w:eastAsia="zh-HK"/>
                </w:rPr>
                <w:t>法人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10085DAF" w14:textId="77777777" w:rsidR="00712674" w:rsidRDefault="00712674">
      <w:pPr>
        <w:pStyle w:val="af9"/>
        <w:ind w:leftChars="0" w:left="1418"/>
        <w:rPr>
          <w:ins w:id="431" w:author="Fegie" w:date="2021-04-28T15:36:00Z"/>
          <w:rFonts w:ascii="標楷體" w:eastAsia="標楷體" w:hAnsi="標楷體"/>
          <w:sz w:val="26"/>
          <w:szCs w:val="26"/>
          <w:lang w:eastAsia="x-none"/>
        </w:rPr>
        <w:pPrChange w:id="432" w:author="Fegie" w:date="2021-04-28T15:36:00Z">
          <w:pPr>
            <w:pStyle w:val="af9"/>
            <w:numPr>
              <w:numId w:val="53"/>
            </w:numPr>
            <w:ind w:leftChars="0" w:left="1418" w:hanging="480"/>
          </w:pPr>
        </w:pPrChange>
      </w:pPr>
    </w:p>
    <w:p w14:paraId="7A3C69ED" w14:textId="1AC1989C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ins w:id="433" w:author="Fegie" w:date="2021-04-28T12:02:00Z"/>
          <w:rFonts w:ascii="標楷體" w:eastAsia="標楷體" w:hAnsi="標楷體"/>
          <w:sz w:val="26"/>
          <w:szCs w:val="26"/>
          <w:lang w:eastAsia="x-none"/>
        </w:rPr>
      </w:pPr>
      <w:ins w:id="434" w:author="Fegie" w:date="2021-04-28T12:02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435" w:author="Fegie" w:date="2021-04-28T15:39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  <w:tblGridChange w:id="436">
          <w:tblGrid>
            <w:gridCol w:w="490"/>
            <w:gridCol w:w="27"/>
            <w:gridCol w:w="1072"/>
            <w:gridCol w:w="513"/>
            <w:gridCol w:w="921"/>
            <w:gridCol w:w="849"/>
            <w:gridCol w:w="2736"/>
            <w:gridCol w:w="619"/>
            <w:gridCol w:w="513"/>
            <w:gridCol w:w="131"/>
            <w:gridCol w:w="2549"/>
          </w:tblGrid>
        </w:tblGridChange>
      </w:tblGrid>
      <w:tr w:rsidR="009661CB" w:rsidRPr="00AF1A82" w14:paraId="433D1B40" w14:textId="77777777" w:rsidTr="000140B5">
        <w:trPr>
          <w:trHeight w:val="388"/>
          <w:tblHeader/>
          <w:jc w:val="center"/>
          <w:ins w:id="437" w:author="Fegie" w:date="2021-04-28T12:02:00Z"/>
          <w:trPrChange w:id="438" w:author="Fegie" w:date="2021-04-28T15:39:00Z">
            <w:trPr>
              <w:trHeight w:val="388"/>
              <w:jc w:val="center"/>
            </w:trPr>
          </w:trPrChange>
        </w:trPr>
        <w:tc>
          <w:tcPr>
            <w:tcW w:w="490" w:type="dxa"/>
            <w:vMerge w:val="restart"/>
            <w:shd w:val="clear" w:color="auto" w:fill="F3F3F3"/>
            <w:tcPrChange w:id="439" w:author="Fegie" w:date="2021-04-28T15:39:00Z">
              <w:tcPr>
                <w:tcW w:w="519" w:type="dxa"/>
                <w:gridSpan w:val="2"/>
                <w:vMerge w:val="restart"/>
                <w:shd w:val="clear" w:color="auto" w:fill="BFBFBF" w:themeFill="background1" w:themeFillShade="BF"/>
              </w:tcPr>
            </w:tcPrChange>
          </w:tcPr>
          <w:p w14:paraId="7AB8AB3F" w14:textId="77777777" w:rsidR="009661CB" w:rsidRPr="00AF1A82" w:rsidRDefault="009661CB" w:rsidP="009661CB">
            <w:pPr>
              <w:rPr>
                <w:ins w:id="440" w:author="Fegie" w:date="2021-04-28T12:02:00Z"/>
                <w:rFonts w:ascii="標楷體" w:eastAsia="標楷體" w:hAnsi="標楷體"/>
                <w:lang w:eastAsia="x-none"/>
              </w:rPr>
            </w:pPr>
            <w:ins w:id="441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</w:ins>
          </w:p>
        </w:tc>
        <w:tc>
          <w:tcPr>
            <w:tcW w:w="1099" w:type="dxa"/>
            <w:vMerge w:val="restart"/>
            <w:shd w:val="clear" w:color="auto" w:fill="F3F3F3"/>
            <w:tcPrChange w:id="442" w:author="Fegie" w:date="2021-04-28T15:39:00Z">
              <w:tcPr>
                <w:tcW w:w="1624" w:type="dxa"/>
                <w:gridSpan w:val="2"/>
                <w:vMerge w:val="restart"/>
                <w:shd w:val="clear" w:color="auto" w:fill="BFBFBF" w:themeFill="background1" w:themeFillShade="BF"/>
              </w:tcPr>
            </w:tcPrChange>
          </w:tcPr>
          <w:p w14:paraId="198E7D5C" w14:textId="77777777" w:rsidR="009661CB" w:rsidRPr="00AF1A82" w:rsidRDefault="009661CB" w:rsidP="009661CB">
            <w:pPr>
              <w:rPr>
                <w:ins w:id="443" w:author="Fegie" w:date="2021-04-28T12:02:00Z"/>
                <w:rFonts w:ascii="標楷體" w:eastAsia="標楷體" w:hAnsi="標楷體"/>
                <w:lang w:eastAsia="x-none"/>
              </w:rPr>
            </w:pPr>
            <w:ins w:id="444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</w:ins>
          </w:p>
        </w:tc>
        <w:tc>
          <w:tcPr>
            <w:tcW w:w="6282" w:type="dxa"/>
            <w:gridSpan w:val="5"/>
            <w:shd w:val="clear" w:color="auto" w:fill="F3F3F3"/>
            <w:tcPrChange w:id="445" w:author="Fegie" w:date="2021-04-28T15:39:00Z">
              <w:tcPr>
                <w:tcW w:w="5733" w:type="dxa"/>
                <w:gridSpan w:val="5"/>
                <w:shd w:val="clear" w:color="auto" w:fill="BFBFBF" w:themeFill="background1" w:themeFillShade="BF"/>
              </w:tcPr>
            </w:tcPrChange>
          </w:tcPr>
          <w:p w14:paraId="0A6BF470" w14:textId="77777777" w:rsidR="009661CB" w:rsidRPr="00AF1A82" w:rsidRDefault="009661CB" w:rsidP="009661CB">
            <w:pPr>
              <w:jc w:val="center"/>
              <w:rPr>
                <w:ins w:id="446" w:author="Fegie" w:date="2021-04-28T12:02:00Z"/>
                <w:rFonts w:ascii="標楷體" w:eastAsia="標楷體" w:hAnsi="標楷體"/>
                <w:lang w:eastAsia="x-none"/>
              </w:rPr>
            </w:pPr>
            <w:ins w:id="447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</w:ins>
          </w:p>
        </w:tc>
        <w:tc>
          <w:tcPr>
            <w:tcW w:w="2549" w:type="dxa"/>
            <w:vMerge w:val="restart"/>
            <w:shd w:val="clear" w:color="auto" w:fill="F3F3F3"/>
            <w:tcPrChange w:id="448" w:author="Fegie" w:date="2021-04-28T15:39:00Z">
              <w:tcPr>
                <w:tcW w:w="2758" w:type="dxa"/>
                <w:gridSpan w:val="2"/>
                <w:vMerge w:val="restart"/>
                <w:shd w:val="clear" w:color="auto" w:fill="BFBFBF" w:themeFill="background1" w:themeFillShade="BF"/>
              </w:tcPr>
            </w:tcPrChange>
          </w:tcPr>
          <w:p w14:paraId="6A8D2123" w14:textId="77777777" w:rsidR="009661CB" w:rsidRPr="00AF1A82" w:rsidRDefault="009661CB" w:rsidP="009661CB">
            <w:pPr>
              <w:rPr>
                <w:ins w:id="449" w:author="Fegie" w:date="2021-04-28T12:02:00Z"/>
                <w:rFonts w:ascii="標楷體" w:eastAsia="標楷體" w:hAnsi="標楷體"/>
                <w:lang w:eastAsia="x-none"/>
              </w:rPr>
            </w:pPr>
            <w:ins w:id="450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</w:ins>
          </w:p>
        </w:tc>
      </w:tr>
      <w:tr w:rsidR="00525173" w:rsidRPr="00AF1A82" w14:paraId="2298DF25" w14:textId="77777777" w:rsidTr="000140B5">
        <w:trPr>
          <w:trHeight w:val="244"/>
          <w:tblHeader/>
          <w:jc w:val="center"/>
          <w:ins w:id="451" w:author="Fegie" w:date="2021-04-28T12:02:00Z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AF1A82" w:rsidRDefault="009661CB" w:rsidP="009661CB">
            <w:pPr>
              <w:rPr>
                <w:ins w:id="452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AF1A82" w:rsidRDefault="009661CB" w:rsidP="009661CB">
            <w:pPr>
              <w:rPr>
                <w:ins w:id="453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DA3595B" w:rsidR="009661CB" w:rsidRPr="00AF1A82" w:rsidRDefault="009661CB" w:rsidP="009661CB">
            <w:pPr>
              <w:rPr>
                <w:ins w:id="454" w:author="Fegie" w:date="2021-04-28T12:02:00Z"/>
                <w:rFonts w:ascii="標楷體" w:eastAsia="標楷體" w:hAnsi="標楷體"/>
                <w:lang w:eastAsia="x-none"/>
              </w:rPr>
            </w:pPr>
            <w:ins w:id="455" w:author="Fegie" w:date="2021-04-28T12:02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</w:t>
              </w:r>
              <w:del w:id="456" w:author="張嘉榮" w:date="2021-05-26T15:44:00Z">
                <w:r w:rsidRPr="00AF1A82" w:rsidDel="00FC6242">
                  <w:rPr>
                    <w:rFonts w:ascii="標楷體" w:eastAsia="標楷體" w:hAnsi="標楷體" w:hint="eastAsia"/>
                    <w:lang w:eastAsia="x-none"/>
                  </w:rPr>
                  <w:delText>型態</w:delText>
                </w:r>
              </w:del>
              <w:r w:rsidRPr="00AF1A82">
                <w:rPr>
                  <w:rFonts w:ascii="標楷體" w:eastAsia="標楷體" w:hAnsi="標楷體" w:hint="eastAsia"/>
                  <w:lang w:eastAsia="x-none"/>
                </w:rPr>
                <w:t>長度</w:t>
              </w:r>
            </w:ins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AF1A82" w:rsidRDefault="009661CB" w:rsidP="009661CB">
            <w:pPr>
              <w:rPr>
                <w:ins w:id="457" w:author="Fegie" w:date="2021-04-28T12:02:00Z"/>
                <w:rFonts w:ascii="標楷體" w:eastAsia="標楷體" w:hAnsi="標楷體"/>
                <w:lang w:eastAsia="x-none"/>
              </w:rPr>
            </w:pPr>
            <w:ins w:id="458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</w:ins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AF1A82" w:rsidRDefault="009661CB" w:rsidP="009661CB">
            <w:pPr>
              <w:rPr>
                <w:ins w:id="459" w:author="Fegie" w:date="2021-04-28T12:02:00Z"/>
                <w:rFonts w:ascii="標楷體" w:eastAsia="標楷體" w:hAnsi="標楷體"/>
                <w:lang w:eastAsia="x-none"/>
              </w:rPr>
            </w:pPr>
            <w:ins w:id="460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</w:ins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AF1A82" w:rsidRDefault="009661CB" w:rsidP="009661CB">
            <w:pPr>
              <w:rPr>
                <w:ins w:id="461" w:author="Fegie" w:date="2021-04-28T12:02:00Z"/>
                <w:rFonts w:ascii="標楷體" w:eastAsia="標楷體" w:hAnsi="標楷體"/>
                <w:lang w:eastAsia="x-none"/>
              </w:rPr>
            </w:pPr>
            <w:ins w:id="462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</w:ins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AF1A82" w:rsidRDefault="009661CB" w:rsidP="009661CB">
            <w:pPr>
              <w:rPr>
                <w:ins w:id="463" w:author="Fegie" w:date="2021-04-28T12:02:00Z"/>
                <w:rFonts w:ascii="標楷體" w:eastAsia="標楷體" w:hAnsi="標楷體"/>
                <w:lang w:eastAsia="x-none"/>
              </w:rPr>
            </w:pPr>
            <w:ins w:id="464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ins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AF1A82" w:rsidRDefault="009661CB" w:rsidP="009661CB">
            <w:pPr>
              <w:rPr>
                <w:ins w:id="465" w:author="Fegie" w:date="2021-04-28T12:02:00Z"/>
                <w:rFonts w:ascii="標楷體" w:eastAsia="標楷體" w:hAnsi="標楷體"/>
                <w:lang w:eastAsia="x-none"/>
              </w:rPr>
            </w:pPr>
          </w:p>
        </w:tc>
      </w:tr>
      <w:tr w:rsidR="00A33E8A" w:rsidRPr="00AF1A82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AF1A82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Default="00A33E8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AF1A82" w14:paraId="01DCC569" w14:textId="77777777" w:rsidTr="00A33E8A">
        <w:trPr>
          <w:trHeight w:val="244"/>
          <w:jc w:val="center"/>
          <w:ins w:id="466" w:author="Fegie" w:date="2021-04-28T12:02:00Z"/>
        </w:trPr>
        <w:tc>
          <w:tcPr>
            <w:tcW w:w="490" w:type="dxa"/>
          </w:tcPr>
          <w:p w14:paraId="5DB5588B" w14:textId="77777777" w:rsidR="00B80C9D" w:rsidRPr="00AF1A82" w:rsidRDefault="00B80C9D" w:rsidP="009661CB">
            <w:pPr>
              <w:rPr>
                <w:ins w:id="467" w:author="Fegie" w:date="2021-04-28T12:02:00Z"/>
                <w:rFonts w:ascii="標楷體" w:eastAsia="標楷體" w:hAnsi="標楷體"/>
                <w:lang w:eastAsia="x-none"/>
              </w:rPr>
            </w:pPr>
            <w:ins w:id="468" w:author="Fegie" w:date="2021-04-28T12:02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099" w:type="dxa"/>
          </w:tcPr>
          <w:p w14:paraId="1112BEFD" w14:textId="407ECBC3" w:rsidR="00B80C9D" w:rsidRPr="00AF1A82" w:rsidRDefault="00B80C9D" w:rsidP="009661CB">
            <w:pPr>
              <w:rPr>
                <w:ins w:id="469" w:author="Fegie" w:date="2021-04-28T12:02:00Z"/>
                <w:rFonts w:ascii="標楷體" w:eastAsia="標楷體" w:hAnsi="標楷體"/>
              </w:rPr>
            </w:pPr>
            <w:ins w:id="470" w:author="Fegie" w:date="2021-04-28T15:36:00Z">
              <w:r>
                <w:rPr>
                  <w:rFonts w:ascii="標楷體" w:eastAsia="標楷體" w:hAnsi="標楷體" w:hint="eastAsia"/>
                </w:rPr>
                <w:t>借款人戶號</w:t>
              </w:r>
            </w:ins>
            <w:ins w:id="471" w:author="張金龍" w:date="2021-05-29T21:43:00Z">
              <w:r w:rsidR="008E1E45">
                <w:rPr>
                  <w:rFonts w:ascii="標楷體" w:eastAsia="標楷體" w:hAnsi="標楷體" w:hint="eastAsia"/>
                </w:rPr>
                <w:t>(</w:t>
              </w:r>
              <w:r w:rsidR="008E1E45">
                <w:rPr>
                  <w:rFonts w:ascii="標楷體" w:eastAsia="標楷體" w:hAnsi="標楷體" w:hint="eastAsia"/>
                  <w:lang w:eastAsia="zh-HK"/>
                </w:rPr>
                <w:t>起號</w:t>
              </w:r>
              <w:r w:rsidR="008E1E45">
                <w:rPr>
                  <w:rFonts w:ascii="標楷體" w:eastAsia="標楷體" w:hAnsi="標楷體" w:hint="eastAsia"/>
                </w:rPr>
                <w:t>-</w:t>
              </w:r>
              <w:r w:rsidR="008E1E45">
                <w:rPr>
                  <w:rFonts w:ascii="標楷體" w:eastAsia="標楷體" w:hAnsi="標楷體" w:hint="eastAsia"/>
                  <w:lang w:eastAsia="zh-HK"/>
                </w:rPr>
                <w:t>止號</w:t>
              </w:r>
              <w:r w:rsidR="008E1E45">
                <w:rPr>
                  <w:rFonts w:ascii="標楷體" w:eastAsia="標楷體" w:hAnsi="標楷體" w:hint="eastAsia"/>
                </w:rPr>
                <w:t>)</w:t>
              </w:r>
            </w:ins>
            <w:r w:rsidRPr="00AF1A82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763962F2" w:rsidR="00B80C9D" w:rsidRPr="00AF1A82" w:rsidRDefault="00B80C9D" w:rsidP="009661CB">
            <w:pPr>
              <w:rPr>
                <w:ins w:id="472" w:author="Fegie" w:date="2021-04-28T12:02:00Z"/>
                <w:rFonts w:ascii="標楷體" w:eastAsia="標楷體" w:hAnsi="標楷體"/>
                <w:lang w:eastAsia="x-none"/>
              </w:rPr>
            </w:pPr>
            <w:ins w:id="473" w:author="Fegie" w:date="2021-04-28T12:02:00Z">
              <w:del w:id="474" w:author="家榮 張" w:date="2021-05-06T18:42:00Z">
                <w:r w:rsidRPr="00AF1A82" w:rsidDel="00237236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475" w:author="Fegie" w:date="2021-04-28T15:36:00Z">
              <w:del w:id="476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477" w:author="Fegie" w:date="2021-04-28T12:02:00Z">
              <w:del w:id="478" w:author="家榮 張" w:date="2021-05-06T18:42:00Z">
                <w:r w:rsidRPr="00AF1A82" w:rsidDel="00237236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479" w:author="家榮 張" w:date="2021-05-06T18:42:00Z">
              <w:r>
                <w:rPr>
                  <w:rFonts w:ascii="標楷體" w:eastAsia="標楷體" w:hAnsi="標楷體" w:hint="eastAsia"/>
                </w:rPr>
                <w:t>7</w:t>
              </w:r>
            </w:ins>
            <w:r>
              <w:rPr>
                <w:rFonts w:ascii="標楷體" w:eastAsia="標楷體" w:hAnsi="標楷體" w:hint="eastAsia"/>
              </w:rPr>
              <w:t>-7</w:t>
            </w:r>
          </w:p>
        </w:tc>
        <w:tc>
          <w:tcPr>
            <w:tcW w:w="849" w:type="dxa"/>
          </w:tcPr>
          <w:p w14:paraId="02EEBA6E" w14:textId="77777777" w:rsidR="00B80C9D" w:rsidRPr="00AF1A82" w:rsidRDefault="00B80C9D" w:rsidP="009661CB">
            <w:pPr>
              <w:rPr>
                <w:ins w:id="480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AF1A82" w:rsidRDefault="00B80C9D" w:rsidP="009661CB">
            <w:pPr>
              <w:rPr>
                <w:ins w:id="481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AF1A82" w:rsidRDefault="00B80C9D" w:rsidP="009661CB">
            <w:pPr>
              <w:rPr>
                <w:ins w:id="482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AF1A82" w:rsidRDefault="00B80C9D" w:rsidP="009661CB">
            <w:pPr>
              <w:rPr>
                <w:ins w:id="483" w:author="Fegie" w:date="2021-04-28T12:02:00Z"/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24C08E07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F28D4">
              <w:rPr>
                <w:rFonts w:ascii="標楷體" w:eastAsia="標楷體" w:hAnsi="標楷體" w:hint="eastAsia"/>
              </w:rPr>
              <w:t>自行</w:t>
            </w:r>
            <w:r w:rsidR="00525173">
              <w:rPr>
                <w:rFonts w:ascii="標楷體" w:eastAsia="標楷體" w:hAnsi="標楷體" w:hint="eastAsia"/>
              </w:rPr>
              <w:t>輸入數字</w:t>
            </w:r>
          </w:p>
          <w:p w14:paraId="4CBF1524" w14:textId="20A4E764" w:rsidR="00525173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714D9FD2" w14:textId="7E47F529" w:rsidR="00525173" w:rsidRPr="00525173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ins w:id="484" w:author="張金龍" w:date="2021-05-29T21:43:00Z">
              <w:r w:rsidR="008E1E45">
                <w:rPr>
                  <w:rFonts w:ascii="標楷體" w:eastAsia="標楷體" w:hAnsi="標楷體" w:hint="eastAsia"/>
                  <w:lang w:eastAsia="zh-HK"/>
                </w:rPr>
                <w:t>止號</w:t>
              </w:r>
            </w:ins>
            <w:r>
              <w:rPr>
                <w:rFonts w:ascii="標楷體" w:eastAsia="標楷體" w:hAnsi="標楷體" w:hint="eastAsia"/>
              </w:rPr>
              <w:t>必須介於起號與9999999之間/</w:t>
            </w:r>
            <w:r>
              <w:rPr>
                <w:rFonts w:ascii="標楷體" w:eastAsia="標楷體" w:hAnsi="標楷體"/>
              </w:rPr>
              <w:t>V(5)</w:t>
            </w:r>
          </w:p>
          <w:p w14:paraId="7A366BE8" w14:textId="0DA68623" w:rsidR="00525173" w:rsidRDefault="00525173" w:rsidP="00B80C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B80C9D">
              <w:rPr>
                <w:rFonts w:ascii="標楷體" w:eastAsia="標楷體" w:hAnsi="標楷體" w:hint="eastAsia"/>
              </w:rPr>
              <w:t>.若未輸入,則隱藏欄</w:t>
            </w:r>
          </w:p>
          <w:p w14:paraId="2B8AAB5C" w14:textId="1559ABE3" w:rsidR="00B80C9D" w:rsidRPr="00712674" w:rsidRDefault="00525173" w:rsidP="00B80C9D">
            <w:pPr>
              <w:rPr>
                <w:ins w:id="485" w:author="Fegie" w:date="2021-04-28T12:02:00Z"/>
                <w:rFonts w:ascii="標楷體" w:eastAsia="標楷體" w:hAnsi="標楷體"/>
                <w:rPrChange w:id="486" w:author="Fegie" w:date="2021-04-28T15:40:00Z">
                  <w:rPr>
                    <w:ins w:id="487" w:author="Fegie" w:date="2021-04-28T12:02:00Z"/>
                  </w:rPr>
                </w:rPrChange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80C9D">
              <w:rPr>
                <w:rFonts w:ascii="標楷體" w:eastAsia="標楷體" w:hAnsi="標楷體" w:hint="eastAsia"/>
              </w:rPr>
              <w:t>位</w:t>
            </w:r>
          </w:p>
        </w:tc>
      </w:tr>
      <w:tr w:rsidR="00B80C9D" w:rsidRPr="00AF1A82" w14:paraId="5B0BAC80" w14:textId="77777777" w:rsidTr="00A33E8A">
        <w:trPr>
          <w:trHeight w:val="244"/>
          <w:jc w:val="center"/>
          <w:ins w:id="488" w:author="Fegie" w:date="2021-04-28T15:37:00Z"/>
        </w:trPr>
        <w:tc>
          <w:tcPr>
            <w:tcW w:w="490" w:type="dxa"/>
          </w:tcPr>
          <w:p w14:paraId="7798926B" w14:textId="108E65A2" w:rsidR="00B80C9D" w:rsidRDefault="00B80C9D" w:rsidP="009661CB">
            <w:pPr>
              <w:rPr>
                <w:ins w:id="489" w:author="Fegie" w:date="2021-04-28T15:37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Default="00B80C9D" w:rsidP="009661CB">
            <w:pPr>
              <w:rPr>
                <w:ins w:id="490" w:author="Fegie" w:date="2021-04-28T15:37:00Z"/>
                <w:rFonts w:ascii="標楷體" w:eastAsia="標楷體" w:hAnsi="標楷體"/>
              </w:rPr>
            </w:pPr>
            <w:ins w:id="491" w:author="Fegie" w:date="2021-04-28T15:37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434" w:type="dxa"/>
          </w:tcPr>
          <w:p w14:paraId="3CEE0CFE" w14:textId="720EFACC" w:rsidR="00B80C9D" w:rsidRPr="00AF1A82" w:rsidRDefault="00B80C9D" w:rsidP="009661CB">
            <w:pPr>
              <w:rPr>
                <w:ins w:id="492" w:author="Fegie" w:date="2021-04-28T15:37:00Z"/>
                <w:rFonts w:ascii="標楷體" w:eastAsia="標楷體" w:hAnsi="標楷體"/>
              </w:rPr>
            </w:pPr>
            <w:ins w:id="493" w:author="Fegie" w:date="2021-04-28T15:37:00Z">
              <w:del w:id="494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495" w:author="家榮 張" w:date="2021-05-06T18:42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849" w:type="dxa"/>
          </w:tcPr>
          <w:p w14:paraId="137551BB" w14:textId="77777777" w:rsidR="00B80C9D" w:rsidRPr="00AF1A82" w:rsidRDefault="00B80C9D" w:rsidP="009661CB">
            <w:pPr>
              <w:rPr>
                <w:ins w:id="496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Default="00B80C9D" w:rsidP="009661CB">
            <w:pPr>
              <w:rPr>
                <w:ins w:id="497" w:author="Fegie" w:date="2021-04-28T15:37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AF1A82" w:rsidRDefault="00B80C9D" w:rsidP="009661CB">
            <w:pPr>
              <w:rPr>
                <w:ins w:id="498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Default="00B80C9D" w:rsidP="009661CB">
            <w:pPr>
              <w:rPr>
                <w:ins w:id="499" w:author="Fegie" w:date="2021-04-28T15:37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6B7DDD4E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F28D4">
              <w:rPr>
                <w:rFonts w:ascii="標楷體" w:eastAsia="標楷體" w:hAnsi="標楷體" w:hint="eastAsia"/>
              </w:rPr>
              <w:t>自行</w:t>
            </w:r>
            <w:r>
              <w:rPr>
                <w:rFonts w:ascii="標楷體" w:eastAsia="標楷體" w:hAnsi="標楷體" w:hint="eastAsia"/>
              </w:rPr>
              <w:t>輸入</w:t>
            </w:r>
            <w:r w:rsidR="007B4CA1">
              <w:rPr>
                <w:rFonts w:ascii="標楷體" w:eastAsia="標楷體" w:hAnsi="標楷體" w:hint="eastAsia"/>
              </w:rPr>
              <w:t>文</w:t>
            </w:r>
            <w:r>
              <w:rPr>
                <w:rFonts w:ascii="標楷體" w:eastAsia="標楷體" w:hAnsi="標楷體" w:hint="eastAsia"/>
              </w:rPr>
              <w:t>字</w:t>
            </w:r>
          </w:p>
          <w:p w14:paraId="703D2C99" w14:textId="4D7CB97B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  <w:ins w:id="500" w:author="張金龍" w:date="2021-05-29T21:45:00Z">
              <w:r w:rsidR="008E1E45">
                <w:rPr>
                  <w:rFonts w:hint="eastAsia"/>
                </w:rPr>
                <w:t xml:space="preserve"> </w:t>
              </w:r>
              <w:r w:rsidR="008E1E45" w:rsidRPr="008E1E45">
                <w:rPr>
                  <w:rFonts w:ascii="標楷體" w:eastAsia="標楷體" w:hAnsi="標楷體" w:hint="eastAsia"/>
                </w:rPr>
                <w:t>身份證格式</w:t>
              </w:r>
            </w:ins>
          </w:p>
          <w:p w14:paraId="75E4CF42" w14:textId="4A47107E" w:rsidR="00525173" w:rsidRPr="00525173" w:rsidRDefault="00525173">
            <w:pPr>
              <w:ind w:firstLineChars="100" w:firstLine="240"/>
              <w:rPr>
                <w:rFonts w:ascii="標楷體" w:eastAsia="標楷體" w:hAnsi="標楷體"/>
              </w:rPr>
              <w:pPrChange w:id="501" w:author="張金龍" w:date="2021-05-29T21:45:00Z">
                <w:pPr>
                  <w:ind w:left="240" w:hangingChars="100" w:hanging="240"/>
                </w:pPr>
              </w:pPrChange>
            </w:pPr>
            <w:del w:id="502" w:author="張金龍" w:date="2021-05-29T21:45:00Z">
              <w:r w:rsidDel="008E1E45">
                <w:rPr>
                  <w:rFonts w:ascii="標楷體" w:eastAsia="標楷體" w:hAnsi="標楷體" w:hint="eastAsia"/>
                </w:rPr>
                <w:delText xml:space="preserve">  格式</w:delText>
              </w:r>
            </w:del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ID_UNINO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/>
              </w:rPr>
              <w:t>0)</w:t>
            </w:r>
          </w:p>
          <w:p w14:paraId="255A69A6" w14:textId="77777777" w:rsidR="00525173" w:rsidRDefault="00525173" w:rsidP="00B80C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B80C9D">
              <w:rPr>
                <w:rFonts w:ascii="標楷體" w:eastAsia="標楷體" w:hAnsi="標楷體" w:hint="eastAsia"/>
              </w:rPr>
              <w:t>.若未輸入,則隱藏欄</w:t>
            </w:r>
          </w:p>
          <w:p w14:paraId="3FCA9D91" w14:textId="1C70903E" w:rsidR="00B80C9D" w:rsidRDefault="00B80C9D" w:rsidP="00525173">
            <w:pPr>
              <w:ind w:firstLineChars="100" w:firstLine="240"/>
              <w:rPr>
                <w:ins w:id="503" w:author="Fegie" w:date="2021-04-28T15:37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位</w:t>
            </w:r>
          </w:p>
        </w:tc>
      </w:tr>
      <w:tr w:rsidR="00B80C9D" w:rsidRPr="00AF1A82" w14:paraId="25FFD3F4" w14:textId="77777777" w:rsidTr="00A33E8A">
        <w:trPr>
          <w:trHeight w:val="244"/>
          <w:jc w:val="center"/>
          <w:ins w:id="504" w:author="Fegie" w:date="2021-04-28T15:37:00Z"/>
        </w:trPr>
        <w:tc>
          <w:tcPr>
            <w:tcW w:w="490" w:type="dxa"/>
          </w:tcPr>
          <w:p w14:paraId="59A19B41" w14:textId="5A934549" w:rsidR="00B80C9D" w:rsidRDefault="00B80C9D" w:rsidP="009661CB">
            <w:pPr>
              <w:rPr>
                <w:ins w:id="505" w:author="Fegie" w:date="2021-04-28T15:37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Default="00B80C9D" w:rsidP="009661CB">
            <w:pPr>
              <w:rPr>
                <w:ins w:id="506" w:author="Fegie" w:date="2021-04-28T15:37:00Z"/>
                <w:rFonts w:ascii="標楷體" w:eastAsia="標楷體" w:hAnsi="標楷體"/>
              </w:rPr>
            </w:pPr>
            <w:ins w:id="507" w:author="Fegie" w:date="2021-04-28T15:38:00Z">
              <w:r>
                <w:rPr>
                  <w:rFonts w:ascii="標楷體" w:eastAsia="標楷體" w:hAnsi="標楷體" w:hint="eastAsia"/>
                </w:rPr>
                <w:t>戶名</w:t>
              </w:r>
            </w:ins>
          </w:p>
        </w:tc>
        <w:tc>
          <w:tcPr>
            <w:tcW w:w="1434" w:type="dxa"/>
          </w:tcPr>
          <w:p w14:paraId="248CB998" w14:textId="57C9B555" w:rsidR="00B80C9D" w:rsidRPr="00AF1A82" w:rsidRDefault="00B80C9D" w:rsidP="009661CB">
            <w:pPr>
              <w:rPr>
                <w:ins w:id="508" w:author="Fegie" w:date="2021-04-28T15:37:00Z"/>
                <w:rFonts w:ascii="標楷體" w:eastAsia="標楷體" w:hAnsi="標楷體"/>
              </w:rPr>
            </w:pPr>
            <w:ins w:id="509" w:author="Fegie" w:date="2021-05-02T17:44:00Z">
              <w:del w:id="510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ins w:id="511" w:author="Fegie" w:date="2021-04-28T15:38:00Z">
              <w:del w:id="512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(100)</w:delText>
                </w:r>
              </w:del>
            </w:ins>
            <w:ins w:id="513" w:author="家榮 張" w:date="2021-05-06T18:42:00Z">
              <w:r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849" w:type="dxa"/>
          </w:tcPr>
          <w:p w14:paraId="45B8C5F3" w14:textId="77777777" w:rsidR="00B80C9D" w:rsidRPr="00AF1A82" w:rsidRDefault="00B80C9D" w:rsidP="009661CB">
            <w:pPr>
              <w:rPr>
                <w:ins w:id="514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Default="00B80C9D" w:rsidP="009661CB">
            <w:pPr>
              <w:rPr>
                <w:ins w:id="515" w:author="Fegie" w:date="2021-04-28T15:37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AF1A82" w:rsidRDefault="00B80C9D" w:rsidP="009661CB">
            <w:pPr>
              <w:rPr>
                <w:ins w:id="516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Default="00B80C9D" w:rsidP="009661CB">
            <w:pPr>
              <w:rPr>
                <w:ins w:id="517" w:author="Fegie" w:date="2021-04-28T15:37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46CB999D" w14:textId="5C722951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F28D4">
              <w:rPr>
                <w:rFonts w:ascii="標楷體" w:eastAsia="標楷體" w:hAnsi="標楷體" w:hint="eastAsia"/>
              </w:rPr>
              <w:t>自行</w:t>
            </w:r>
            <w:r w:rsidR="005A3260">
              <w:rPr>
                <w:rFonts w:ascii="標楷體" w:eastAsia="標楷體" w:hAnsi="標楷體" w:hint="eastAsia"/>
              </w:rPr>
              <w:t>輸入</w:t>
            </w:r>
            <w:r w:rsidR="007B4CA1">
              <w:rPr>
                <w:rFonts w:ascii="標楷體" w:eastAsia="標楷體" w:hAnsi="標楷體" w:hint="eastAsia"/>
              </w:rPr>
              <w:t>文</w:t>
            </w:r>
            <w:r w:rsidR="005A3260">
              <w:rPr>
                <w:rFonts w:ascii="標楷體" w:eastAsia="標楷體" w:hAnsi="標楷體" w:hint="eastAsia"/>
              </w:rPr>
              <w:t>字</w:t>
            </w:r>
          </w:p>
          <w:p w14:paraId="14C5C625" w14:textId="77777777" w:rsidR="005A3260" w:rsidRDefault="00B80C9D" w:rsidP="00B80C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2.若未輸入,則隱藏欄</w:t>
            </w:r>
          </w:p>
          <w:p w14:paraId="0AA639B0" w14:textId="1CB632C1" w:rsidR="00B80C9D" w:rsidRDefault="00B80C9D" w:rsidP="005A3260">
            <w:pPr>
              <w:ind w:firstLineChars="100" w:firstLine="240"/>
              <w:rPr>
                <w:ins w:id="518" w:author="Fegie" w:date="2021-04-28T15:37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位</w:t>
            </w:r>
          </w:p>
        </w:tc>
      </w:tr>
      <w:tr w:rsidR="00B80C9D" w:rsidRPr="00AF1A82" w14:paraId="43DAFD34" w14:textId="77777777" w:rsidTr="00A33E8A">
        <w:trPr>
          <w:trHeight w:val="244"/>
          <w:jc w:val="center"/>
          <w:ins w:id="519" w:author="Fegie" w:date="2021-04-28T15:37:00Z"/>
        </w:trPr>
        <w:tc>
          <w:tcPr>
            <w:tcW w:w="490" w:type="dxa"/>
          </w:tcPr>
          <w:p w14:paraId="1F16112D" w14:textId="5CCB14EE" w:rsidR="00B80C9D" w:rsidRDefault="00B80C9D" w:rsidP="009661CB">
            <w:pPr>
              <w:rPr>
                <w:ins w:id="520" w:author="Fegie" w:date="2021-04-28T15:37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Default="00B80C9D" w:rsidP="009661CB">
            <w:pPr>
              <w:rPr>
                <w:ins w:id="521" w:author="Fegie" w:date="2021-04-28T15:37:00Z"/>
                <w:rFonts w:ascii="標楷體" w:eastAsia="標楷體" w:hAnsi="標楷體"/>
              </w:rPr>
            </w:pPr>
            <w:ins w:id="522" w:author="Fegie" w:date="2021-04-28T15:38:00Z">
              <w:r>
                <w:rPr>
                  <w:rFonts w:ascii="標楷體" w:eastAsia="標楷體" w:hAnsi="標楷體" w:hint="eastAsia"/>
                </w:rPr>
                <w:t>手機號碼</w:t>
              </w:r>
            </w:ins>
          </w:p>
        </w:tc>
        <w:tc>
          <w:tcPr>
            <w:tcW w:w="1434" w:type="dxa"/>
          </w:tcPr>
          <w:p w14:paraId="38107D3C" w14:textId="599CB9B9" w:rsidR="00B80C9D" w:rsidRPr="00AF1A82" w:rsidRDefault="00B80C9D" w:rsidP="009661CB">
            <w:pPr>
              <w:rPr>
                <w:ins w:id="523" w:author="Fegie" w:date="2021-04-28T15:37:00Z"/>
                <w:rFonts w:ascii="標楷體" w:eastAsia="標楷體" w:hAnsi="標楷體"/>
              </w:rPr>
            </w:pPr>
            <w:ins w:id="524" w:author="Fegie" w:date="2021-04-28T15:38:00Z">
              <w:del w:id="525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526" w:author="家榮 張" w:date="2021-05-06T18:42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849" w:type="dxa"/>
          </w:tcPr>
          <w:p w14:paraId="6BA14654" w14:textId="77777777" w:rsidR="00B80C9D" w:rsidRPr="00AF1A82" w:rsidRDefault="00B80C9D" w:rsidP="009661CB">
            <w:pPr>
              <w:rPr>
                <w:ins w:id="527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Default="00B80C9D" w:rsidP="009661CB">
            <w:pPr>
              <w:rPr>
                <w:ins w:id="528" w:author="Fegie" w:date="2021-04-28T15:37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AF1A82" w:rsidRDefault="00B80C9D" w:rsidP="009661CB">
            <w:pPr>
              <w:rPr>
                <w:ins w:id="529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Default="00B80C9D" w:rsidP="009661CB">
            <w:pPr>
              <w:rPr>
                <w:ins w:id="530" w:author="Fegie" w:date="2021-04-28T15:37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180624B9" w:rsidR="00B80C9D" w:rsidRDefault="00B80C9D" w:rsidP="00B80C9D">
            <w:pPr>
              <w:ind w:left="240" w:hangingChars="100" w:hanging="240"/>
              <w:rPr>
                <w:ins w:id="531" w:author="Fegie" w:date="2021-04-28T15:37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F28D4">
              <w:rPr>
                <w:rFonts w:ascii="標楷體" w:eastAsia="標楷體" w:hAnsi="標楷體" w:hint="eastAsia"/>
              </w:rPr>
              <w:t>自行</w:t>
            </w:r>
            <w:r w:rsidR="005A3260">
              <w:rPr>
                <w:rFonts w:ascii="標楷體" w:eastAsia="標楷體" w:hAnsi="標楷體" w:hint="eastAsia"/>
              </w:rPr>
              <w:t>輸入數字</w:t>
            </w:r>
          </w:p>
        </w:tc>
      </w:tr>
      <w:tr w:rsidR="00FF4616" w:rsidRPr="00AF1A82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FF4616" w:rsidRDefault="00FF4616" w:rsidP="00FF461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2C2E4798" w:rsidR="00FF4616" w:rsidRDefault="00FF4616" w:rsidP="00FF46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若[借款人戶號]、[統一編號]、[戶名]、[手機號碼]皆未輸入</w:t>
            </w:r>
            <w:r w:rsidR="00B80C9D">
              <w:rPr>
                <w:rFonts w:ascii="標楷體" w:eastAsia="標楷體" w:hAnsi="標楷體" w:hint="eastAsia"/>
              </w:rPr>
              <w:t>，則顯示錯誤訊息</w:t>
            </w:r>
            <w:r w:rsidR="00293CE8">
              <w:rPr>
                <w:rFonts w:ascii="標楷體" w:eastAsia="標楷體" w:hAnsi="標楷體"/>
              </w:rPr>
              <w:t>”</w:t>
            </w:r>
            <w:r w:rsidR="00B80C9D">
              <w:rPr>
                <w:rFonts w:ascii="標楷體" w:eastAsia="標楷體" w:hAnsi="標楷體" w:hint="eastAsia"/>
              </w:rPr>
              <w:t>請擇一輸入</w:t>
            </w:r>
            <w:r w:rsidR="00293CE8">
              <w:rPr>
                <w:rFonts w:ascii="標楷體" w:eastAsia="標楷體" w:hAnsi="標楷體"/>
              </w:rPr>
              <w:t>”</w:t>
            </w:r>
          </w:p>
        </w:tc>
      </w:tr>
      <w:tr w:rsidR="005F10E7" w:rsidRPr="00AF1A82" w14:paraId="4EA27A52" w14:textId="77777777" w:rsidTr="00A33E8A">
        <w:trPr>
          <w:trHeight w:val="244"/>
          <w:jc w:val="center"/>
          <w:ins w:id="532" w:author="Fegie" w:date="2021-04-28T15:37:00Z"/>
        </w:trPr>
        <w:tc>
          <w:tcPr>
            <w:tcW w:w="490" w:type="dxa"/>
          </w:tcPr>
          <w:p w14:paraId="6EDFC269" w14:textId="0A9D5C94" w:rsidR="005F10E7" w:rsidRDefault="00B80C9D" w:rsidP="005F10E7">
            <w:pPr>
              <w:rPr>
                <w:ins w:id="533" w:author="Fegie" w:date="2021-04-28T15:37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99" w:type="dxa"/>
          </w:tcPr>
          <w:p w14:paraId="193236B9" w14:textId="336163E1" w:rsidR="005F10E7" w:rsidRDefault="005F10E7" w:rsidP="005F10E7">
            <w:pPr>
              <w:rPr>
                <w:ins w:id="534" w:author="Fegie" w:date="2021-04-28T15:37:00Z"/>
                <w:rFonts w:ascii="標楷體" w:eastAsia="標楷體" w:hAnsi="標楷體"/>
              </w:rPr>
            </w:pPr>
            <w:ins w:id="535" w:author="Fegie" w:date="2021-04-28T15:38:00Z">
              <w:r>
                <w:rPr>
                  <w:rFonts w:ascii="標楷體" w:eastAsia="標楷體" w:hAnsi="標楷體" w:hint="eastAsia"/>
                </w:rPr>
                <w:t>身份別</w:t>
              </w:r>
            </w:ins>
          </w:p>
        </w:tc>
        <w:tc>
          <w:tcPr>
            <w:tcW w:w="1434" w:type="dxa"/>
          </w:tcPr>
          <w:p w14:paraId="366A255C" w14:textId="1BB2F979" w:rsidR="005F10E7" w:rsidRPr="00AF1A82" w:rsidRDefault="005F10E7" w:rsidP="005F10E7">
            <w:pPr>
              <w:rPr>
                <w:ins w:id="536" w:author="Fegie" w:date="2021-04-28T15:37:00Z"/>
                <w:rFonts w:ascii="標楷體" w:eastAsia="標楷體" w:hAnsi="標楷體"/>
              </w:rPr>
            </w:pPr>
            <w:ins w:id="537" w:author="Fegie" w:date="2021-04-28T15:43:00Z">
              <w:del w:id="538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539" w:author="家榮 張" w:date="2021-05-06T18:42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849" w:type="dxa"/>
          </w:tcPr>
          <w:p w14:paraId="2127FF35" w14:textId="77777777" w:rsidR="005F10E7" w:rsidRPr="00AF1A82" w:rsidRDefault="005F10E7" w:rsidP="005F10E7">
            <w:pPr>
              <w:rPr>
                <w:ins w:id="540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5F10E7" w:rsidRDefault="005F10E7" w:rsidP="005F10E7">
            <w:pPr>
              <w:rPr>
                <w:ins w:id="541" w:author="張嘉榮" w:date="2021-05-27T11:17:00Z"/>
                <w:rFonts w:ascii="標楷體" w:eastAsia="標楷體" w:hAnsi="標楷體"/>
              </w:rPr>
            </w:pPr>
            <w:ins w:id="542" w:author="張嘉榮" w:date="2021-05-27T11:17:00Z">
              <w:r>
                <w:rPr>
                  <w:rFonts w:ascii="標楷體" w:eastAsia="標楷體" w:hAnsi="標楷體" w:hint="eastAsia"/>
                </w:rPr>
                <w:t>依據Cd</w:t>
              </w:r>
              <w:r>
                <w:rPr>
                  <w:rFonts w:ascii="標楷體" w:eastAsia="標楷體" w:hAnsi="標楷體"/>
                </w:rPr>
                <w:t>Code</w:t>
              </w:r>
              <w:r>
                <w:rPr>
                  <w:rFonts w:ascii="標楷體" w:eastAsia="標楷體" w:hAnsi="標楷體" w:hint="eastAsia"/>
                </w:rPr>
                <w:t>的DefCode=</w:t>
              </w:r>
            </w:ins>
            <w:ins w:id="543" w:author="張嘉榮" w:date="2021-05-27T11:18:00Z">
              <w:r>
                <w:rPr>
                  <w:rFonts w:ascii="標楷體" w:eastAsia="標楷體" w:hAnsi="標楷體" w:hint="eastAsia"/>
                </w:rPr>
                <w:t>Id</w:t>
              </w:r>
              <w:r>
                <w:rPr>
                  <w:rFonts w:ascii="標楷體" w:eastAsia="標楷體" w:hAnsi="標楷體"/>
                </w:rPr>
                <w:t>Kind</w:t>
              </w:r>
            </w:ins>
          </w:p>
          <w:p w14:paraId="0218F784" w14:textId="066CC481" w:rsidR="005F10E7" w:rsidRDefault="005F10E7" w:rsidP="005F10E7">
            <w:pPr>
              <w:rPr>
                <w:ins w:id="544" w:author="張嘉榮" w:date="2021-05-27T11:17:00Z"/>
                <w:rFonts w:ascii="標楷體" w:eastAsia="標楷體" w:hAnsi="標楷體"/>
              </w:rPr>
            </w:pPr>
            <w:ins w:id="545" w:author="張嘉榮" w:date="2021-05-27T11:17:00Z">
              <w:r>
                <w:rPr>
                  <w:rFonts w:ascii="標楷體" w:eastAsia="標楷體" w:hAnsi="標楷體" w:hint="eastAsia"/>
                </w:rPr>
                <w:t>限[啟用記號(En</w:t>
              </w:r>
              <w:r>
                <w:rPr>
                  <w:rFonts w:ascii="標楷體" w:eastAsia="標楷體" w:hAnsi="標楷體"/>
                </w:rPr>
                <w:t>able</w:t>
              </w:r>
              <w:r>
                <w:rPr>
                  <w:rFonts w:ascii="標楷體" w:eastAsia="標楷體" w:hAnsi="標楷體" w:hint="eastAsia"/>
                </w:rPr>
                <w:t>)</w:t>
              </w:r>
              <w:r>
                <w:rPr>
                  <w:rFonts w:ascii="標楷體" w:eastAsia="標楷體" w:hAnsi="標楷體"/>
                </w:rPr>
                <w:t>]=[Y</w:t>
              </w:r>
            </w:ins>
            <w:r w:rsidR="00525173">
              <w:rPr>
                <w:rFonts w:ascii="標楷體" w:eastAsia="標楷體" w:hAnsi="標楷體"/>
              </w:rPr>
              <w:t>.</w:t>
            </w:r>
            <w:ins w:id="546" w:author="張嘉榮" w:date="2021-05-27T11:17:00Z">
              <w:r>
                <w:rPr>
                  <w:rFonts w:ascii="標楷體" w:eastAsia="標楷體" w:hAnsi="標楷體" w:hint="eastAsia"/>
                </w:rPr>
                <w:t>啟用</w:t>
              </w:r>
              <w:r>
                <w:rPr>
                  <w:rFonts w:ascii="標楷體" w:eastAsia="標楷體" w:hAnsi="標楷體"/>
                </w:rPr>
                <w:t>]</w:t>
              </w:r>
            </w:ins>
          </w:p>
          <w:p w14:paraId="2F8A8536" w14:textId="7EB37DCE" w:rsidR="00B80C9D" w:rsidRDefault="00B80C9D" w:rsidP="005F10E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46EE451E" w14:textId="5A91A67C" w:rsidR="00B80C9D" w:rsidDel="00491E2C" w:rsidRDefault="00B80C9D" w:rsidP="005F10E7">
            <w:pPr>
              <w:rPr>
                <w:ins w:id="547" w:author="Fegie" w:date="2021-04-28T15:39:00Z"/>
                <w:del w:id="548" w:author="張嘉榮" w:date="2021-05-27T11:17:00Z"/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  <w:p w14:paraId="7E0D8BF1" w14:textId="5D04EF06" w:rsidR="005F10E7" w:rsidDel="00491E2C" w:rsidRDefault="005F10E7" w:rsidP="005F10E7">
            <w:pPr>
              <w:rPr>
                <w:ins w:id="549" w:author="Fegie" w:date="2021-04-28T15:39:00Z"/>
                <w:del w:id="550" w:author="張嘉榮" w:date="2021-05-27T11:17:00Z"/>
                <w:rFonts w:ascii="標楷體" w:eastAsia="標楷體" w:hAnsi="標楷體" w:cs="細明體"/>
                <w:spacing w:val="15"/>
                <w:kern w:val="0"/>
              </w:rPr>
            </w:pPr>
            <w:ins w:id="551" w:author="Fegie" w:date="2021-04-28T15:39:00Z">
              <w:del w:id="552" w:author="張嘉榮" w:date="2021-05-27T11:17:00Z">
                <w:r w:rsidDel="00491E2C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0:全部</w:delText>
                </w:r>
              </w:del>
            </w:ins>
          </w:p>
          <w:p w14:paraId="63EB4B51" w14:textId="64EC65C2" w:rsidR="005F10E7" w:rsidDel="00491E2C" w:rsidRDefault="005F10E7" w:rsidP="005F10E7">
            <w:pPr>
              <w:rPr>
                <w:ins w:id="553" w:author="Fegie" w:date="2021-04-28T15:37:00Z"/>
                <w:del w:id="554" w:author="張嘉榮" w:date="2021-05-27T11:17:00Z"/>
                <w:rFonts w:ascii="標楷體" w:eastAsia="標楷體" w:hAnsi="標楷體" w:cs="細明體"/>
                <w:spacing w:val="15"/>
                <w:kern w:val="0"/>
              </w:rPr>
            </w:pPr>
            <w:ins w:id="555" w:author="Fegie" w:date="2021-04-28T15:39:00Z">
              <w:del w:id="556" w:author="張嘉榮" w:date="2021-05-27T11:17:00Z">
                <w:r w:rsidDel="00491E2C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1:自然人</w:delText>
                </w:r>
              </w:del>
            </w:ins>
          </w:p>
          <w:p w14:paraId="1676645B" w14:textId="56EBC005" w:rsidR="005F10E7" w:rsidRDefault="005F10E7" w:rsidP="005F10E7">
            <w:pPr>
              <w:rPr>
                <w:ins w:id="557" w:author="Fegie" w:date="2021-04-28T15:37:00Z"/>
                <w:rFonts w:ascii="標楷體" w:eastAsia="標楷體" w:hAnsi="標楷體" w:cs="細明體"/>
                <w:spacing w:val="15"/>
                <w:kern w:val="0"/>
              </w:rPr>
            </w:pPr>
            <w:ins w:id="558" w:author="Fegie" w:date="2021-04-28T15:39:00Z">
              <w:del w:id="559" w:author="張嘉榮" w:date="2021-05-27T11:17:00Z">
                <w:r w:rsidDel="00491E2C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2:法人</w:delText>
                </w:r>
              </w:del>
            </w:ins>
          </w:p>
        </w:tc>
        <w:tc>
          <w:tcPr>
            <w:tcW w:w="619" w:type="dxa"/>
          </w:tcPr>
          <w:p w14:paraId="56F4B134" w14:textId="77DDB946" w:rsidR="005F10E7" w:rsidRPr="00AF1A82" w:rsidRDefault="005F10E7" w:rsidP="005F10E7">
            <w:pPr>
              <w:rPr>
                <w:ins w:id="560" w:author="Fegie" w:date="2021-04-28T15:37:00Z"/>
                <w:rFonts w:ascii="標楷體" w:eastAsia="標楷體" w:hAnsi="標楷體"/>
                <w:lang w:eastAsia="x-none"/>
              </w:rPr>
            </w:pPr>
            <w:ins w:id="561" w:author="Fegie" w:date="2021-04-28T15:44:00Z">
              <w:r>
                <w:rPr>
                  <w:rFonts w:ascii="標楷體" w:eastAsia="標楷體" w:hAnsi="標楷體" w:hint="eastAsia"/>
                </w:rPr>
                <w:t>Y</w:t>
              </w:r>
            </w:ins>
          </w:p>
        </w:tc>
        <w:tc>
          <w:tcPr>
            <w:tcW w:w="644" w:type="dxa"/>
          </w:tcPr>
          <w:p w14:paraId="043EEFEF" w14:textId="6858596B" w:rsidR="005F10E7" w:rsidRDefault="005F10E7" w:rsidP="005F10E7">
            <w:pPr>
              <w:rPr>
                <w:ins w:id="562" w:author="Fegie" w:date="2021-04-28T15:37:00Z"/>
                <w:rFonts w:ascii="標楷體" w:eastAsia="標楷體" w:hAnsi="標楷體"/>
              </w:rPr>
            </w:pPr>
            <w:ins w:id="563" w:author="Fegie" w:date="2021-04-28T15:4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549" w:type="dxa"/>
          </w:tcPr>
          <w:p w14:paraId="7D8767B5" w14:textId="4357FECF" w:rsidR="005F10E7" w:rsidRPr="00B80C9D" w:rsidRDefault="00B80C9D" w:rsidP="00B80C9D">
            <w:pPr>
              <w:snapToGrid w:val="0"/>
              <w:ind w:left="238" w:hangingChars="99" w:hanging="238"/>
              <w:rPr>
                <w:ins w:id="564" w:author="Fegie" w:date="2021-04-28T15:37:00Z"/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1.必須輸入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Default="009661CB" w:rsidP="009661CB">
      <w:pPr>
        <w:pStyle w:val="a"/>
        <w:numPr>
          <w:ilvl w:val="0"/>
          <w:numId w:val="0"/>
        </w:numPr>
        <w:ind w:left="1418"/>
        <w:rPr>
          <w:ins w:id="565" w:author="Fegie" w:date="2021-04-28T12:02:00Z"/>
        </w:rPr>
      </w:pPr>
    </w:p>
    <w:p w14:paraId="2C80E5DD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ins w:id="566" w:author="Fegie" w:date="2021-04-28T12:02:00Z"/>
        </w:rPr>
      </w:pPr>
      <w:ins w:id="567" w:author="Fegie" w:date="2021-04-28T12:02:00Z">
        <w:r>
          <w:rPr>
            <w:rFonts w:hint="eastAsia"/>
          </w:rPr>
          <w:t>輸出畫面</w:t>
        </w:r>
        <w:r>
          <w:rPr>
            <w:rFonts w:hint="eastAsia"/>
          </w:rPr>
          <w:t>:</w:t>
        </w:r>
      </w:ins>
    </w:p>
    <w:p w14:paraId="67FF0C0D" w14:textId="0C695DF4" w:rsidR="009661CB" w:rsidRPr="00BA4B70" w:rsidRDefault="00243305" w:rsidP="009661CB">
      <w:pPr>
        <w:rPr>
          <w:ins w:id="568" w:author="Fegie" w:date="2021-04-28T12:02:00Z"/>
        </w:rPr>
      </w:pPr>
      <w:ins w:id="569" w:author="Fegie" w:date="2021-04-28T15:47:00Z">
        <w:r>
          <w:rPr>
            <w:noProof/>
          </w:rPr>
          <w:lastRenderedPageBreak/>
          <w:drawing>
            <wp:inline distT="0" distB="0" distL="0" distR="0" wp14:anchorId="414621DF" wp14:editId="6AFDEEC4">
              <wp:extent cx="6479540" cy="2219960"/>
              <wp:effectExtent l="0" t="0" r="0" b="0"/>
              <wp:docPr id="42" name="圖片 4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2199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F7201C9" w14:textId="77777777" w:rsidR="003E706C" w:rsidRPr="00DC7571" w:rsidRDefault="003E706C" w:rsidP="003E706C">
      <w:pPr>
        <w:pStyle w:val="af9"/>
        <w:numPr>
          <w:ilvl w:val="0"/>
          <w:numId w:val="53"/>
        </w:numPr>
        <w:ind w:leftChars="0" w:left="1418"/>
        <w:rPr>
          <w:ins w:id="570" w:author="Fegie" w:date="2021-04-28T12:02:00Z"/>
          <w:rFonts w:ascii="標楷體" w:eastAsia="標楷體" w:hAnsi="標楷體"/>
          <w:sz w:val="26"/>
          <w:szCs w:val="26"/>
          <w:lang w:eastAsia="x-none"/>
        </w:rPr>
      </w:pPr>
      <w:ins w:id="571" w:author="Fegie" w:date="2021-04-28T12:02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</w:t>
        </w:r>
      </w:ins>
      <w:r>
        <w:rPr>
          <w:rFonts w:ascii="標楷體" w:eastAsia="標楷體" w:hAnsi="標楷體" w:hint="eastAsia"/>
          <w:sz w:val="26"/>
          <w:szCs w:val="26"/>
        </w:rPr>
        <w:t>出</w:t>
      </w:r>
      <w:ins w:id="572" w:author="Fegie" w:date="2021-04-28T12:02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畫面</w:t>
        </w:r>
      </w:ins>
      <w:del w:id="573" w:author="張金龍" w:date="2021-05-29T21:47:00Z">
        <w:r w:rsidDel="008E1E45">
          <w:rPr>
            <w:rFonts w:ascii="標楷體" w:eastAsia="標楷體" w:hAnsi="標楷體" w:hint="eastAsia"/>
            <w:sz w:val="26"/>
            <w:szCs w:val="26"/>
          </w:rPr>
          <w:delText>按鈕</w:delText>
        </w:r>
      </w:del>
      <w:ins w:id="574" w:author="Fegie" w:date="2021-04-28T12:02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78"/>
        <w:gridCol w:w="1608"/>
        <w:gridCol w:w="3696"/>
        <w:gridCol w:w="3452"/>
      </w:tblGrid>
      <w:tr w:rsidR="003E706C" w14:paraId="23D87851" w14:textId="77777777" w:rsidTr="00631E93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Default="003E706C" w:rsidP="00631E93">
            <w:pPr>
              <w:jc w:val="center"/>
              <w:rPr>
                <w:ins w:id="575" w:author="Fegie" w:date="2021-04-28T12:02:00Z"/>
                <w:rFonts w:ascii="標楷體" w:eastAsia="標楷體" w:hAnsi="標楷體"/>
                <w:lang w:eastAsia="zh-HK"/>
              </w:rPr>
            </w:pPr>
            <w:ins w:id="576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Default="003E706C" w:rsidP="00631E93">
            <w:pPr>
              <w:jc w:val="center"/>
              <w:rPr>
                <w:ins w:id="577" w:author="Fegie" w:date="2021-04-28T12:02:00Z"/>
                <w:rFonts w:ascii="標楷體" w:eastAsia="標楷體" w:hAnsi="標楷體"/>
                <w:lang w:eastAsia="zh-HK"/>
              </w:rPr>
            </w:pPr>
            <w:ins w:id="578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Default="003E706C" w:rsidP="00631E93">
            <w:pPr>
              <w:jc w:val="center"/>
              <w:rPr>
                <w:ins w:id="579" w:author="Fegie" w:date="2021-04-28T12:02:00Z"/>
                <w:rFonts w:ascii="標楷體" w:eastAsia="標楷體" w:hAnsi="標楷體"/>
                <w:lang w:eastAsia="zh-HK"/>
              </w:rPr>
            </w:pPr>
            <w:ins w:id="580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Default="003E706C" w:rsidP="00631E93">
            <w:pPr>
              <w:jc w:val="center"/>
              <w:rPr>
                <w:ins w:id="581" w:author="Fegie" w:date="2021-04-28T12:02:00Z"/>
                <w:rFonts w:ascii="標楷體" w:eastAsia="標楷體" w:hAnsi="標楷體"/>
              </w:rPr>
            </w:pPr>
            <w:ins w:id="582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Default="003E706C" w:rsidP="00631E93">
            <w:pPr>
              <w:jc w:val="center"/>
              <w:rPr>
                <w:ins w:id="583" w:author="Fegie" w:date="2021-04-28T12:02:00Z"/>
                <w:rFonts w:ascii="標楷體" w:eastAsia="標楷體" w:hAnsi="標楷體"/>
                <w:lang w:eastAsia="zh-HK"/>
              </w:rPr>
            </w:pPr>
            <w:ins w:id="584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3E706C" w:rsidRPr="007F2DFE" w14:paraId="6FEA9F62" w14:textId="77777777" w:rsidTr="00631E93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AD05A2" w:rsidRDefault="003E706C" w:rsidP="00631E93">
            <w:pPr>
              <w:jc w:val="center"/>
              <w:rPr>
                <w:ins w:id="585" w:author="Fegie" w:date="2021-04-28T12:02:00Z"/>
                <w:rFonts w:ascii="標楷體" w:eastAsia="標楷體" w:hAnsi="標楷體"/>
                <w:lang w:eastAsia="zh-HK"/>
              </w:rPr>
            </w:pPr>
            <w:ins w:id="586" w:author="Fegie" w:date="2021-04-28T12:02:00Z">
              <w:r w:rsidRPr="00AD05A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AD05A2" w:rsidRDefault="003E706C" w:rsidP="00631E93">
            <w:pPr>
              <w:jc w:val="center"/>
              <w:rPr>
                <w:ins w:id="587" w:author="Fegie" w:date="2021-04-28T12:02:00Z"/>
                <w:rFonts w:ascii="標楷體" w:eastAsia="標楷體" w:hAnsi="標楷體"/>
                <w:lang w:eastAsia="zh-HK"/>
              </w:rPr>
            </w:pPr>
            <w:ins w:id="588" w:author="Fegie" w:date="2021-04-28T12:02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AD05A2" w:rsidRDefault="003E706C" w:rsidP="00631E93">
            <w:pPr>
              <w:rPr>
                <w:ins w:id="589" w:author="Fegie" w:date="2021-04-28T12:02:00Z"/>
                <w:rFonts w:ascii="標楷體" w:eastAsia="標楷體" w:hAnsi="標楷體"/>
                <w:lang w:eastAsia="zh-HK"/>
              </w:rPr>
            </w:pPr>
            <w:ins w:id="590" w:author="Fegie" w:date="2021-04-28T16:15:00Z">
              <w:r>
                <w:rPr>
                  <w:rFonts w:ascii="標楷體" w:eastAsia="標楷體" w:hAnsi="標楷體" w:hint="eastAsia"/>
                  <w:lang w:eastAsia="zh-HK"/>
                </w:rPr>
                <w:t>顧客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AD05A2" w:rsidRDefault="003E706C" w:rsidP="00631E93">
            <w:pPr>
              <w:rPr>
                <w:ins w:id="591" w:author="Fegie" w:date="2021-04-28T12:02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6E8A" w14:textId="77777777" w:rsidR="003E706C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77777777" w:rsidR="003E706C" w:rsidRPr="00D44AC6" w:rsidRDefault="003E706C" w:rsidP="00631E93">
            <w:pPr>
              <w:rPr>
                <w:ins w:id="592" w:author="Fegie" w:date="2021-04-28T18:36:00Z"/>
                <w:rFonts w:ascii="標楷體" w:eastAsia="標楷體" w:hAnsi="標楷體"/>
                <w:lang w:eastAsia="zh-HK"/>
                <w:rPrChange w:id="593" w:author="Fegie" w:date="2021-04-28T18:36:00Z">
                  <w:rPr>
                    <w:ins w:id="594" w:author="Fegie" w:date="2021-04-28T18:36:00Z"/>
                    <w:lang w:eastAsia="zh-HK"/>
                  </w:rPr>
                </w:rPrChange>
              </w:rPr>
            </w:pPr>
            <w:r>
              <w:rPr>
                <w:rFonts w:ascii="標楷體" w:eastAsia="標楷體" w:hAnsi="標楷體"/>
              </w:rPr>
              <w:t>1.</w:t>
            </w:r>
            <w:ins w:id="595" w:author="Fegie" w:date="2021-04-28T16:23:00Z">
              <w:r w:rsidRPr="00D44AC6">
                <w:rPr>
                  <w:rFonts w:ascii="標楷體" w:eastAsia="標楷體" w:hAnsi="標楷體" w:hint="eastAsia"/>
                  <w:lang w:eastAsia="zh-HK"/>
                  <w:rPrChange w:id="596" w:author="Fegie" w:date="2021-04-28T18:36:00Z">
                    <w:rPr>
                      <w:rFonts w:hint="eastAsia"/>
                      <w:lang w:eastAsia="zh-HK"/>
                    </w:rPr>
                  </w:rPrChange>
                </w:rPr>
                <w:t>自然人</w:t>
              </w:r>
            </w:ins>
          </w:p>
          <w:p w14:paraId="1214904E" w14:textId="77777777" w:rsidR="003E706C" w:rsidRDefault="003E706C" w:rsidP="00631E93">
            <w:pPr>
              <w:rPr>
                <w:ins w:id="597" w:author="Fegie" w:date="2021-04-28T18:37:00Z"/>
                <w:rFonts w:ascii="標楷體" w:eastAsia="標楷體" w:hAnsi="標楷體"/>
                <w:color w:val="000000" w:themeColor="text1"/>
              </w:rPr>
            </w:pPr>
            <w:ins w:id="598" w:author="Fegie" w:date="2021-04-28T18:36:00Z">
              <w:r w:rsidRPr="00D44AC6">
                <w:rPr>
                  <w:rFonts w:ascii="標楷體" w:eastAsia="標楷體" w:hAnsi="標楷體"/>
                  <w:rPrChange w:id="599" w:author="Fegie" w:date="2021-04-28T18:36:00Z">
                    <w:rPr/>
                  </w:rPrChange>
                </w:rPr>
                <w:t xml:space="preserve">  </w:t>
              </w:r>
            </w:ins>
            <w:ins w:id="600" w:author="Fegie" w:date="2021-04-28T16:23:00Z">
              <w:r w:rsidRPr="00D44AC6">
                <w:rPr>
                  <w:rFonts w:ascii="標楷體" w:eastAsia="標楷體" w:hAnsi="標楷體" w:hint="eastAsia"/>
                  <w:lang w:eastAsia="zh-HK"/>
                  <w:rPrChange w:id="601" w:author="Fegie" w:date="2021-04-28T18:36:00Z">
                    <w:rPr>
                      <w:rFonts w:hint="eastAsia"/>
                      <w:lang w:eastAsia="zh-HK"/>
                    </w:rPr>
                  </w:rPrChange>
                </w:rPr>
                <w:t>連結至</w:t>
              </w:r>
            </w:ins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ins w:id="602" w:author="Fegie" w:date="2021-04-28T16:24:00Z">
              <w:r w:rsidRPr="00D44AC6">
                <w:rPr>
                  <w:rFonts w:ascii="標楷體" w:eastAsia="標楷體" w:hAnsi="標楷體"/>
                  <w:color w:val="000000" w:themeColor="text1"/>
                  <w:rPrChange w:id="603" w:author="Fegie" w:date="2021-04-28T18:36:00Z">
                    <w:rPr/>
                  </w:rPrChange>
                </w:rPr>
                <w:t>L1101</w:t>
              </w:r>
              <w:r w:rsidRPr="00D44AC6">
                <w:rPr>
                  <w:rFonts w:ascii="標楷體" w:eastAsia="標楷體" w:hAnsi="標楷體" w:hint="eastAsia"/>
                  <w:color w:val="000000" w:themeColor="text1"/>
                  <w:rPrChange w:id="604" w:author="Fegie" w:date="2021-04-28T18:36:00Z">
                    <w:rPr>
                      <w:rFonts w:hint="eastAsia"/>
                    </w:rPr>
                  </w:rPrChange>
                </w:rPr>
                <w:t>顧客基本資料</w:t>
              </w:r>
            </w:ins>
          </w:p>
          <w:p w14:paraId="39F0BEC0" w14:textId="77777777" w:rsidR="003E706C" w:rsidRDefault="003E706C" w:rsidP="00631E93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ins w:id="605" w:author="Fegie" w:date="2021-04-28T18:37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</w:ins>
            <w:ins w:id="606" w:author="Fegie" w:date="2021-04-28T16:24:00Z">
              <w:r w:rsidRPr="00D44AC6">
                <w:rPr>
                  <w:rFonts w:ascii="標楷體" w:eastAsia="標楷體" w:hAnsi="標楷體" w:hint="eastAsia"/>
                  <w:color w:val="000000" w:themeColor="text1"/>
                  <w:rPrChange w:id="607" w:author="Fegie" w:date="2021-04-28T18:36:00Z">
                    <w:rPr>
                      <w:rFonts w:hint="eastAsia"/>
                    </w:rPr>
                  </w:rPrChange>
                </w:rPr>
                <w:t>維</w:t>
              </w:r>
              <w:r w:rsidRPr="002F11DF">
                <w:rPr>
                  <w:rFonts w:ascii="標楷體" w:eastAsia="標楷體" w:hAnsi="標楷體" w:hint="eastAsia"/>
                  <w:color w:val="000000" w:themeColor="text1"/>
                  <w:rPrChange w:id="608" w:author="Fegie" w:date="2021-04-28T16:24:00Z">
                    <w:rPr>
                      <w:rFonts w:hint="eastAsia"/>
                    </w:rPr>
                  </w:rPrChange>
                </w:rPr>
                <w:t>護</w:t>
              </w:r>
            </w:ins>
            <w:ins w:id="609" w:author="Fegie" w:date="2021-04-28T16:27:00Z">
              <w:r>
                <w:rPr>
                  <w:rFonts w:ascii="標楷體" w:eastAsia="標楷體" w:hAnsi="標楷體" w:hint="eastAsia"/>
                  <w:color w:val="000000" w:themeColor="text1"/>
                </w:rPr>
                <w:t>-</w:t>
              </w:r>
            </w:ins>
            <w:ins w:id="610" w:author="Fegie" w:date="2021-04-28T16:28:00Z">
              <w:r>
                <w:rPr>
                  <w:rFonts w:ascii="標楷體" w:eastAsia="標楷體" w:hAnsi="標楷體" w:hint="eastAsia"/>
                  <w:color w:val="000000" w:themeColor="text1"/>
                </w:rPr>
                <w:t>自然人</w:t>
              </w:r>
            </w:ins>
            <w:r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ins w:id="611" w:author="Fegie" w:date="2021-04-28T16:23:00Z">
              <w:r w:rsidRPr="00D44AC6">
                <w:rPr>
                  <w:rFonts w:ascii="標楷體" w:eastAsia="標楷體" w:hAnsi="標楷體" w:hint="eastAsia"/>
                  <w:lang w:eastAsia="zh-HK"/>
                  <w:rPrChange w:id="612" w:author="Fegie" w:date="2021-04-28T18:36:00Z">
                    <w:rPr>
                      <w:rFonts w:hint="eastAsia"/>
                      <w:lang w:eastAsia="zh-HK"/>
                    </w:rPr>
                  </w:rPrChange>
                </w:rPr>
                <w:t>查詢當筆客戶資料</w:t>
              </w:r>
            </w:ins>
          </w:p>
          <w:p w14:paraId="63D2B15A" w14:textId="77777777" w:rsidR="003E706C" w:rsidRPr="009B0D7D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ins w:id="613" w:author="Fegie" w:date="2021-04-28T16:27:00Z">
              <w:r w:rsidRPr="009B0D7D">
                <w:rPr>
                  <w:rFonts w:ascii="標楷體" w:eastAsia="標楷體" w:hAnsi="標楷體" w:hint="eastAsia"/>
                  <w:color w:val="000000" w:themeColor="text1"/>
                </w:rPr>
                <w:t>法人</w:t>
              </w:r>
            </w:ins>
          </w:p>
          <w:p w14:paraId="24EAAF3A" w14:textId="77777777" w:rsidR="003E706C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ins w:id="614" w:author="Fegie" w:date="2021-04-28T16:27:00Z">
              <w:r w:rsidRPr="009B0D7D">
                <w:rPr>
                  <w:rFonts w:ascii="標楷體" w:eastAsia="標楷體" w:hAnsi="標楷體" w:hint="eastAsia"/>
                  <w:color w:val="000000" w:themeColor="text1"/>
                </w:rPr>
                <w:t>連結至</w:t>
              </w:r>
            </w:ins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ins w:id="615" w:author="Fegie" w:date="2021-04-28T16:27:00Z">
              <w:r w:rsidRPr="00C179E0">
                <w:rPr>
                  <w:rFonts w:ascii="標楷體" w:eastAsia="標楷體" w:hAnsi="標楷體"/>
                  <w:color w:val="000000" w:themeColor="text1"/>
                </w:rPr>
                <w:t>L</w:t>
              </w:r>
              <w:r w:rsidRPr="00C179E0">
                <w:rPr>
                  <w:rFonts w:ascii="標楷體" w:eastAsia="標楷體" w:hAnsi="標楷體" w:hint="eastAsia"/>
                  <w:color w:val="000000" w:themeColor="text1"/>
                </w:rPr>
                <w:t>110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 w:rsidRPr="00C179E0">
                <w:rPr>
                  <w:rFonts w:ascii="標楷體" w:eastAsia="標楷體" w:hAnsi="標楷體" w:hint="eastAsia"/>
                  <w:color w:val="000000" w:themeColor="text1"/>
                </w:rPr>
                <w:t>顧客基本資料</w:t>
              </w:r>
            </w:ins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</w:p>
          <w:p w14:paraId="258E0371" w14:textId="77777777" w:rsidR="00DB7D9D" w:rsidRDefault="003E706C" w:rsidP="00631E93">
            <w:pPr>
              <w:rPr>
                <w:ins w:id="616" w:author="張嘉榮" w:date="2021-05-28T18:28:00Z"/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ins w:id="617" w:author="Fegie" w:date="2021-04-28T16:27:00Z">
              <w:r w:rsidRPr="00C179E0">
                <w:rPr>
                  <w:rFonts w:ascii="標楷體" w:eastAsia="標楷體" w:hAnsi="標楷體" w:hint="eastAsia"/>
                  <w:color w:val="000000" w:themeColor="text1"/>
                </w:rPr>
                <w:t>維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護</w:t>
              </w:r>
            </w:ins>
            <w:ins w:id="618" w:author="張嘉榮" w:date="2021-05-28T18:28:00Z">
              <w:r w:rsidR="00DB7D9D">
                <w:rPr>
                  <w:rFonts w:ascii="標楷體" w:eastAsia="標楷體" w:hAnsi="標楷體" w:hint="eastAsia"/>
                  <w:color w:val="000000" w:themeColor="text1"/>
                </w:rPr>
                <w:t>-法人</w:t>
              </w:r>
            </w:ins>
            <w:r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ins w:id="619" w:author="Fegie" w:date="2021-04-28T16:23:00Z">
              <w:r w:rsidRPr="00D44AC6">
                <w:rPr>
                  <w:rFonts w:ascii="標楷體" w:eastAsia="標楷體" w:hAnsi="標楷體" w:hint="eastAsia"/>
                  <w:lang w:eastAsia="zh-HK"/>
                  <w:rPrChange w:id="620" w:author="Fegie" w:date="2021-04-28T18:36:00Z">
                    <w:rPr>
                      <w:rFonts w:hint="eastAsia"/>
                      <w:lang w:eastAsia="zh-HK"/>
                    </w:rPr>
                  </w:rPrChange>
                </w:rPr>
                <w:t>查詢當筆客</w:t>
              </w:r>
            </w:ins>
          </w:p>
          <w:p w14:paraId="5A50FC44" w14:textId="3AD6DA83" w:rsidR="003E706C" w:rsidRPr="007F2DFE" w:rsidRDefault="00DB7D9D" w:rsidP="00631E93">
            <w:pPr>
              <w:rPr>
                <w:ins w:id="621" w:author="Fegie" w:date="2021-04-28T12:02:00Z"/>
                <w:rFonts w:ascii="標楷體" w:eastAsia="標楷體" w:hAnsi="標楷體"/>
                <w:color w:val="000000" w:themeColor="text1"/>
                <w:rPrChange w:id="622" w:author="Fegie" w:date="2021-04-28T16:36:00Z">
                  <w:rPr>
                    <w:ins w:id="623" w:author="Fegie" w:date="2021-04-28T12:02:00Z"/>
                    <w:lang w:eastAsia="zh-HK"/>
                  </w:rPr>
                </w:rPrChange>
              </w:rPr>
            </w:pPr>
            <w:ins w:id="624" w:author="張嘉榮" w:date="2021-05-28T18:28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625" w:author="Fegie" w:date="2021-04-28T16:23:00Z">
              <w:r w:rsidR="003E706C" w:rsidRPr="00D44AC6">
                <w:rPr>
                  <w:rFonts w:ascii="標楷體" w:eastAsia="標楷體" w:hAnsi="標楷體" w:hint="eastAsia"/>
                  <w:lang w:eastAsia="zh-HK"/>
                  <w:rPrChange w:id="626" w:author="Fegie" w:date="2021-04-28T18:36:00Z">
                    <w:rPr>
                      <w:rFonts w:hint="eastAsia"/>
                      <w:lang w:eastAsia="zh-HK"/>
                    </w:rPr>
                  </w:rPrChange>
                </w:rPr>
                <w:t>戶資料</w:t>
              </w:r>
            </w:ins>
          </w:p>
        </w:tc>
      </w:tr>
      <w:tr w:rsidR="003E706C" w:rsidRPr="00ED6E92" w14:paraId="69D43E0B" w14:textId="77777777" w:rsidTr="00631E93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AD05A2" w:rsidRDefault="003E706C" w:rsidP="00631E93">
            <w:pPr>
              <w:jc w:val="center"/>
              <w:rPr>
                <w:ins w:id="627" w:author="Fegie" w:date="2021-04-28T12:02:00Z"/>
                <w:rFonts w:ascii="標楷體" w:eastAsia="標楷體" w:hAnsi="標楷體"/>
              </w:rPr>
            </w:pPr>
            <w:ins w:id="628" w:author="Fegie" w:date="2021-04-28T12:02:00Z">
              <w:r w:rsidRPr="00AD05A2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AD05A2" w:rsidRDefault="003E706C" w:rsidP="00631E93">
            <w:pPr>
              <w:jc w:val="center"/>
              <w:rPr>
                <w:ins w:id="629" w:author="Fegie" w:date="2021-04-28T12:02:00Z"/>
                <w:rFonts w:ascii="標楷體" w:eastAsia="標楷體" w:hAnsi="標楷體"/>
                <w:lang w:eastAsia="zh-HK"/>
              </w:rPr>
            </w:pPr>
            <w:ins w:id="630" w:author="Fegie" w:date="2021-04-28T12:02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AD05A2" w:rsidRDefault="003E706C" w:rsidP="00631E93">
            <w:pPr>
              <w:rPr>
                <w:ins w:id="631" w:author="Fegie" w:date="2021-04-28T12:02:00Z"/>
                <w:rFonts w:ascii="標楷體" w:eastAsia="標楷體" w:hAnsi="標楷體"/>
                <w:lang w:eastAsia="zh-HK"/>
              </w:rPr>
            </w:pPr>
            <w:ins w:id="632" w:author="Fegie" w:date="2021-04-28T16:15:00Z">
              <w:r>
                <w:rPr>
                  <w:rFonts w:ascii="標楷體" w:eastAsia="標楷體" w:hAnsi="標楷體" w:hint="eastAsia"/>
                  <w:lang w:eastAsia="zh-HK"/>
                </w:rPr>
                <w:t>財報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77777777" w:rsidR="003E706C" w:rsidRPr="00AD05A2" w:rsidRDefault="003E706C" w:rsidP="00631E93">
            <w:pPr>
              <w:rPr>
                <w:ins w:id="633" w:author="Fegie" w:date="2021-04-28T12:02:00Z"/>
                <w:rFonts w:ascii="標楷體" w:eastAsia="標楷體" w:hAnsi="標楷體"/>
                <w:lang w:eastAsia="zh-HK"/>
              </w:rPr>
            </w:pPr>
            <w:r w:rsidRPr="00575F47">
              <w:rPr>
                <w:rFonts w:ascii="標楷體" w:eastAsia="標楷體" w:hAnsi="標楷體" w:hint="eastAsia"/>
              </w:rPr>
              <w:t>客戶[身份別]為法人</w:t>
            </w:r>
            <w:r>
              <w:rPr>
                <w:rFonts w:ascii="標楷體" w:eastAsia="標楷體" w:hAnsi="標楷體" w:hint="eastAsia"/>
              </w:rPr>
              <w:t>且[</w:t>
            </w:r>
            <w:ins w:id="634" w:author="Fegie" w:date="2021-05-04T14:51:00Z">
              <w:r>
                <w:rPr>
                  <w:rFonts w:ascii="標楷體" w:eastAsia="標楷體" w:hAnsi="標楷體" w:hint="eastAsia"/>
                  <w:lang w:eastAsia="zh-HK"/>
                </w:rPr>
                <w:t>公司戶財務狀況</w:t>
              </w:r>
            </w:ins>
            <w:r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ins w:id="635" w:author="Fegie" w:date="2021-05-04T14:51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ustFin</w:t>
              </w:r>
            </w:ins>
            <w:r>
              <w:rPr>
                <w:rFonts w:ascii="標楷體" w:eastAsia="標楷體" w:hAnsi="標楷體"/>
                <w:lang w:eastAsia="zh-HK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ins w:id="636" w:author="Fegie" w:date="2021-04-28T16:42:00Z">
              <w:r w:rsidRPr="00ED6E92">
                <w:rPr>
                  <w:rFonts w:ascii="標楷體" w:eastAsia="標楷體" w:hAnsi="標楷體" w:hint="eastAsia"/>
                  <w:lang w:eastAsia="zh-HK"/>
                  <w:rPrChange w:id="637" w:author="Fegie" w:date="2021-04-28T16:42:00Z">
                    <w:rPr>
                      <w:rFonts w:hint="eastAsia"/>
                      <w:lang w:eastAsia="zh-HK"/>
                    </w:rPr>
                  </w:rPrChange>
                </w:rPr>
                <w:t>有資料</w:t>
              </w:r>
            </w:ins>
            <w:r>
              <w:rPr>
                <w:rFonts w:ascii="標楷體" w:eastAsia="標楷體" w:hAnsi="標楷體" w:hint="eastAsia"/>
              </w:rPr>
              <w:t>才會顯示此按鈕</w:t>
            </w: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77777777" w:rsidR="003E706C" w:rsidRPr="00ED6E92" w:rsidRDefault="003E706C" w:rsidP="00631E93">
            <w:pPr>
              <w:rPr>
                <w:ins w:id="638" w:author="Fegie" w:date="2021-04-28T12:02:00Z"/>
                <w:rFonts w:ascii="標楷體" w:eastAsia="標楷體" w:hAnsi="標楷體"/>
                <w:rPrChange w:id="639" w:author="Fegie" w:date="2021-04-28T16:42:00Z">
                  <w:rPr>
                    <w:ins w:id="640" w:author="Fegie" w:date="2021-04-28T12:02:00Z"/>
                    <w:lang w:eastAsia="zh-HK"/>
                  </w:rPr>
                </w:rPrChange>
              </w:rPr>
            </w:pPr>
            <w:ins w:id="641" w:author="Fegie" w:date="2021-04-28T16:41:00Z">
              <w:r>
                <w:rPr>
                  <w:rFonts w:ascii="標楷體" w:eastAsia="標楷體" w:hAnsi="標楷體" w:hint="eastAsia"/>
                  <w:lang w:eastAsia="zh-HK"/>
                </w:rPr>
                <w:t>連結至</w:t>
              </w:r>
            </w:ins>
            <w:r>
              <w:rPr>
                <w:rFonts w:ascii="標楷體" w:eastAsia="標楷體" w:hAnsi="標楷體" w:hint="eastAsia"/>
              </w:rPr>
              <w:t>【</w:t>
            </w:r>
            <w:ins w:id="642" w:author="Fegie" w:date="2021-04-28T16:41:00Z">
              <w:r>
                <w:rPr>
                  <w:rFonts w:ascii="標楷體" w:eastAsia="標楷體" w:hAnsi="標楷體" w:hint="eastAsia"/>
                </w:rPr>
                <w:t>L1907公司戶財務</w:t>
              </w:r>
            </w:ins>
            <w:ins w:id="643" w:author="Fegie" w:date="2021-04-28T16:42:00Z">
              <w:r>
                <w:rPr>
                  <w:rFonts w:ascii="標楷體" w:eastAsia="標楷體" w:hAnsi="標楷體" w:hint="eastAsia"/>
                </w:rPr>
                <w:t>狀況明細資料查詢</w:t>
              </w:r>
            </w:ins>
            <w:r>
              <w:rPr>
                <w:rFonts w:ascii="標楷體" w:eastAsia="標楷體" w:hAnsi="標楷體" w:hint="eastAsia"/>
              </w:rPr>
              <w:t>】</w:t>
            </w:r>
            <w:ins w:id="644" w:author="Fegie" w:date="2021-04-28T16:50:00Z">
              <w:r w:rsidRPr="00ED6E92">
                <w:rPr>
                  <w:rFonts w:ascii="標楷體" w:eastAsia="標楷體" w:hAnsi="標楷體" w:hint="eastAsia"/>
                  <w:rPrChange w:id="645" w:author="Fegie" w:date="2021-04-28T16:50:00Z">
                    <w:rPr>
                      <w:rFonts w:hint="eastAsia"/>
                    </w:rPr>
                  </w:rPrChange>
                </w:rPr>
                <w:t>，</w:t>
              </w:r>
            </w:ins>
            <w:ins w:id="646" w:author="Fegie" w:date="2021-04-28T16:40:00Z">
              <w:r w:rsidRPr="007F2DFE">
                <w:rPr>
                  <w:rFonts w:ascii="標楷體" w:eastAsia="標楷體" w:hAnsi="標楷體" w:hint="eastAsia"/>
                  <w:rPrChange w:id="647" w:author="Fegie" w:date="2021-04-28T16:40:00Z">
                    <w:rPr>
                      <w:rFonts w:hint="eastAsia"/>
                    </w:rPr>
                  </w:rPrChange>
                </w:rPr>
                <w:t>查詢當筆客戶公司財務狀況</w:t>
              </w:r>
            </w:ins>
          </w:p>
        </w:tc>
      </w:tr>
      <w:tr w:rsidR="003E706C" w:rsidRPr="00ED6E92" w14:paraId="40345B7C" w14:textId="77777777" w:rsidTr="00631E93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3E706C" w:rsidRPr="00AD05A2" w:rsidRDefault="003E706C" w:rsidP="00631E93">
            <w:pPr>
              <w:jc w:val="center"/>
              <w:rPr>
                <w:ins w:id="648" w:author="Fegie" w:date="2021-04-28T12:02:00Z"/>
                <w:rFonts w:ascii="標楷體" w:eastAsia="標楷體" w:hAnsi="標楷體"/>
              </w:rPr>
            </w:pPr>
            <w:ins w:id="649" w:author="Fegie" w:date="2021-04-28T12:02:00Z">
              <w:r w:rsidRPr="00AD05A2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3E706C" w:rsidRPr="00AD05A2" w:rsidRDefault="003E706C" w:rsidP="00631E93">
            <w:pPr>
              <w:jc w:val="center"/>
              <w:rPr>
                <w:ins w:id="650" w:author="Fegie" w:date="2021-04-28T12:02:00Z"/>
                <w:rFonts w:ascii="標楷體" w:eastAsia="標楷體" w:hAnsi="標楷體"/>
                <w:lang w:eastAsia="zh-HK"/>
              </w:rPr>
            </w:pPr>
            <w:ins w:id="651" w:author="Fegie" w:date="2021-04-28T12:02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3E706C" w:rsidRPr="00AD05A2" w:rsidRDefault="003E706C" w:rsidP="00631E93">
            <w:pPr>
              <w:rPr>
                <w:ins w:id="652" w:author="Fegie" w:date="2021-04-28T12:02:00Z"/>
                <w:rFonts w:ascii="標楷體" w:eastAsia="標楷體" w:hAnsi="標楷體"/>
                <w:lang w:eastAsia="zh-HK"/>
              </w:rPr>
            </w:pPr>
            <w:ins w:id="653" w:author="Fegie" w:date="2021-04-28T16:15:00Z">
              <w:r>
                <w:rPr>
                  <w:rFonts w:ascii="標楷體" w:eastAsia="標楷體" w:hAnsi="標楷體" w:hint="eastAsia"/>
                  <w:lang w:eastAsia="zh-HK"/>
                </w:rPr>
                <w:t>放款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77777777" w:rsidR="003E706C" w:rsidRPr="00AD05A2" w:rsidRDefault="003E706C" w:rsidP="00631E93">
            <w:pPr>
              <w:rPr>
                <w:ins w:id="654" w:author="Fegie" w:date="2021-04-28T12:02:00Z"/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ins w:id="655" w:author="Fegie" w:date="2021-05-04T14:51:00Z">
              <w:r>
                <w:rPr>
                  <w:rFonts w:ascii="標楷體" w:eastAsia="標楷體" w:hAnsi="標楷體" w:hint="eastAsia"/>
                </w:rPr>
                <w:t>額度主檔</w:t>
              </w:r>
            </w:ins>
            <w:r>
              <w:rPr>
                <w:rFonts w:ascii="標楷體" w:eastAsia="標楷體" w:hAnsi="標楷體" w:hint="eastAsia"/>
              </w:rPr>
              <w:t>(</w:t>
            </w:r>
            <w:ins w:id="656" w:author="Fegie" w:date="2021-05-04T14:51:00Z">
              <w:r>
                <w:rPr>
                  <w:rFonts w:ascii="標楷體" w:eastAsia="標楷體" w:hAnsi="標楷體" w:hint="eastAsia"/>
                </w:rPr>
                <w:t>F</w:t>
              </w:r>
              <w:r>
                <w:rPr>
                  <w:rFonts w:ascii="標楷體" w:eastAsia="標楷體" w:hAnsi="標楷體"/>
                </w:rPr>
                <w:t>acMain</w:t>
              </w:r>
            </w:ins>
            <w:r>
              <w:rPr>
                <w:rFonts w:ascii="標楷體" w:eastAsia="標楷體" w:hAnsi="標楷體" w:hint="eastAsia"/>
              </w:rPr>
              <w:t>)]</w:t>
            </w:r>
            <w:ins w:id="657" w:author="Fegie" w:date="2021-05-04T14:52:00Z">
              <w:r>
                <w:rPr>
                  <w:rFonts w:ascii="標楷體" w:eastAsia="標楷體" w:hAnsi="標楷體" w:hint="eastAsia"/>
                </w:rPr>
                <w:t>有資料才</w:t>
              </w:r>
            </w:ins>
            <w:r>
              <w:rPr>
                <w:rFonts w:ascii="標楷體" w:eastAsia="標楷體" w:hAnsi="標楷體" w:hint="eastAsia"/>
              </w:rPr>
              <w:t>會</w:t>
            </w:r>
            <w:ins w:id="658" w:author="Fegie" w:date="2021-05-04T14:52:00Z">
              <w:r>
                <w:rPr>
                  <w:rFonts w:ascii="標楷體" w:eastAsia="標楷體" w:hAnsi="標楷體" w:hint="eastAsia"/>
                </w:rPr>
                <w:t>顯示此按鈕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D31F4" w14:textId="77777777" w:rsidR="003E706C" w:rsidRDefault="003E706C" w:rsidP="00631E93">
            <w:pPr>
              <w:ind w:left="240" w:hangingChars="100" w:hanging="240"/>
              <w:rPr>
                <w:rFonts w:ascii="標楷體" w:eastAsia="標楷體" w:hAnsi="標楷體"/>
              </w:rPr>
            </w:pPr>
            <w:ins w:id="659" w:author="Fegie" w:date="2021-04-28T16:46:00Z">
              <w:r w:rsidRPr="00E12AB5">
                <w:rPr>
                  <w:rFonts w:ascii="標楷體" w:eastAsia="標楷體" w:hAnsi="標楷體" w:hint="eastAsia"/>
                  <w:rPrChange w:id="660" w:author="Fegie" w:date="2021-04-28T16:46:00Z">
                    <w:rPr>
                      <w:rFonts w:hint="eastAsia"/>
                    </w:rPr>
                  </w:rPrChange>
                </w:rPr>
                <w:t>連結</w:t>
              </w:r>
              <w:r w:rsidRPr="00E12AB5">
                <w:rPr>
                  <w:rFonts w:ascii="標楷體" w:eastAsia="標楷體" w:hAnsi="標楷體" w:hint="eastAsia"/>
                </w:rPr>
                <w:t>至</w:t>
              </w:r>
            </w:ins>
            <w:r w:rsidRPr="00E12AB5">
              <w:rPr>
                <w:rFonts w:ascii="標楷體" w:eastAsia="標楷體" w:hAnsi="標楷體" w:hint="eastAsia"/>
              </w:rPr>
              <w:t>【</w:t>
            </w:r>
            <w:ins w:id="661" w:author="Fegie" w:date="2021-04-28T16:46:00Z">
              <w:r w:rsidRPr="00E12AB5">
                <w:rPr>
                  <w:rFonts w:ascii="標楷體" w:eastAsia="標楷體" w:hAnsi="標楷體" w:hint="eastAsia"/>
                </w:rPr>
                <w:t>L3001放款明細資料查</w:t>
              </w:r>
            </w:ins>
          </w:p>
          <w:p w14:paraId="4EA23767" w14:textId="77777777" w:rsidR="003E706C" w:rsidRPr="00ED6E92" w:rsidRDefault="003E706C" w:rsidP="00631E93">
            <w:pPr>
              <w:rPr>
                <w:ins w:id="662" w:author="Fegie" w:date="2021-04-28T12:02:00Z"/>
                <w:rFonts w:ascii="標楷體" w:eastAsia="標楷體" w:hAnsi="標楷體"/>
                <w:lang w:eastAsia="zh-HK"/>
                <w:rPrChange w:id="663" w:author="Fegie" w:date="2021-04-28T16:46:00Z">
                  <w:rPr>
                    <w:ins w:id="664" w:author="Fegie" w:date="2021-04-28T12:02:00Z"/>
                    <w:lang w:eastAsia="zh-HK"/>
                  </w:rPr>
                </w:rPrChange>
              </w:rPr>
            </w:pPr>
            <w:ins w:id="665" w:author="Fegie" w:date="2021-04-28T16:46:00Z">
              <w:r w:rsidRPr="00E12AB5">
                <w:rPr>
                  <w:rFonts w:ascii="標楷體" w:eastAsia="標楷體" w:hAnsi="標楷體" w:hint="eastAsia"/>
                </w:rPr>
                <w:t>詢</w:t>
              </w:r>
            </w:ins>
            <w:r w:rsidRPr="00E12AB5">
              <w:rPr>
                <w:rFonts w:ascii="標楷體" w:eastAsia="標楷體" w:hAnsi="標楷體" w:hint="eastAsia"/>
              </w:rPr>
              <w:t>】</w:t>
            </w:r>
            <w:ins w:id="666" w:author="Fegie" w:date="2021-04-28T16:50:00Z">
              <w:r w:rsidRPr="00ED6E92">
                <w:rPr>
                  <w:rFonts w:ascii="標楷體" w:eastAsia="標楷體" w:hAnsi="標楷體" w:hint="eastAsia"/>
                  <w:rPrChange w:id="667" w:author="Fegie" w:date="2021-04-28T16:50:00Z">
                    <w:rPr>
                      <w:rFonts w:hint="eastAsia"/>
                    </w:rPr>
                  </w:rPrChange>
                </w:rPr>
                <w:t>，</w:t>
              </w:r>
            </w:ins>
            <w:ins w:id="668" w:author="Fegie" w:date="2021-04-28T16:46:00Z">
              <w:r w:rsidRPr="00E12AB5">
                <w:rPr>
                  <w:rFonts w:ascii="標楷體" w:eastAsia="標楷體" w:hAnsi="標楷體" w:hint="eastAsia"/>
                  <w:rPrChange w:id="669" w:author="Fegie" w:date="2021-04-28T16:46:00Z">
                    <w:rPr>
                      <w:rFonts w:hint="eastAsia"/>
                    </w:rPr>
                  </w:rPrChange>
                </w:rPr>
                <w:t>查詢當筆客戶放款狀況</w:t>
              </w:r>
            </w:ins>
          </w:p>
        </w:tc>
      </w:tr>
      <w:tr w:rsidR="003E706C" w:rsidRPr="00410987" w14:paraId="57458AFC" w14:textId="77777777" w:rsidTr="00631E93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3E706C" w:rsidRPr="00AD05A2" w:rsidRDefault="003E706C" w:rsidP="00631E93">
            <w:pPr>
              <w:jc w:val="center"/>
              <w:rPr>
                <w:ins w:id="670" w:author="Fegie" w:date="2021-04-28T12:02:00Z"/>
                <w:rFonts w:ascii="標楷體" w:eastAsia="標楷體" w:hAnsi="標楷體"/>
              </w:rPr>
            </w:pPr>
            <w:ins w:id="671" w:author="Fegie" w:date="2021-04-28T12:02:00Z">
              <w:r w:rsidRPr="00AD05A2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3E706C" w:rsidRPr="00AD05A2" w:rsidRDefault="003E706C" w:rsidP="00631E93">
            <w:pPr>
              <w:jc w:val="center"/>
              <w:rPr>
                <w:ins w:id="672" w:author="Fegie" w:date="2021-04-28T12:02:00Z"/>
                <w:rFonts w:ascii="標楷體" w:eastAsia="標楷體" w:hAnsi="標楷體"/>
                <w:lang w:eastAsia="zh-HK"/>
              </w:rPr>
            </w:pPr>
            <w:ins w:id="673" w:author="Fegie" w:date="2021-04-28T12:02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3E706C" w:rsidRPr="00AD05A2" w:rsidRDefault="003E706C" w:rsidP="00631E93">
            <w:pPr>
              <w:rPr>
                <w:ins w:id="674" w:author="Fegie" w:date="2021-04-28T12:02:00Z"/>
                <w:rFonts w:ascii="標楷體" w:eastAsia="標楷體" w:hAnsi="標楷體"/>
                <w:lang w:eastAsia="zh-HK"/>
              </w:rPr>
            </w:pPr>
            <w:ins w:id="675" w:author="Fegie" w:date="2021-04-28T16:15:00Z">
              <w:r>
                <w:rPr>
                  <w:rFonts w:ascii="標楷體" w:eastAsia="標楷體" w:hAnsi="標楷體" w:hint="eastAsia"/>
                  <w:lang w:eastAsia="zh-HK"/>
                </w:rPr>
                <w:t>案件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77777777" w:rsidR="003E706C" w:rsidRPr="00ED6E92" w:rsidRDefault="003E706C" w:rsidP="00631E93">
            <w:pPr>
              <w:rPr>
                <w:ins w:id="676" w:author="Fegie" w:date="2021-04-28T12:02:00Z"/>
                <w:rFonts w:ascii="標楷體" w:eastAsia="標楷體" w:hAnsi="標楷體"/>
                <w:rPrChange w:id="677" w:author="Fegie" w:date="2021-04-28T16:50:00Z">
                  <w:rPr>
                    <w:ins w:id="678" w:author="Fegie" w:date="2021-04-28T12:02:00Z"/>
                    <w:rFonts w:ascii="標楷體" w:eastAsia="標楷體" w:hAnsi="標楷體"/>
                    <w:color w:val="FF0000"/>
                  </w:rPr>
                </w:rPrChange>
              </w:rPr>
            </w:pPr>
            <w:r>
              <w:rPr>
                <w:rFonts w:ascii="標楷體" w:eastAsia="標楷體" w:hAnsi="標楷體" w:hint="eastAsia"/>
              </w:rPr>
              <w:t>[</w:t>
            </w:r>
            <w:ins w:id="679" w:author="Fegie" w:date="2021-05-04T14:52:00Z">
              <w:r>
                <w:rPr>
                  <w:rFonts w:ascii="標楷體" w:eastAsia="標楷體" w:hAnsi="標楷體" w:hint="eastAsia"/>
                </w:rPr>
                <w:t>案件申請檔</w:t>
              </w:r>
            </w:ins>
            <w:r>
              <w:rPr>
                <w:rFonts w:ascii="標楷體" w:eastAsia="標楷體" w:hAnsi="標楷體" w:hint="eastAsia"/>
              </w:rPr>
              <w:t>(</w:t>
            </w:r>
            <w:ins w:id="680" w:author="Fegie" w:date="2021-05-04T14:52:00Z"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cCaseAppl</w:t>
              </w:r>
            </w:ins>
            <w:r>
              <w:rPr>
                <w:rFonts w:ascii="標楷體" w:eastAsia="標楷體" w:hAnsi="標楷體" w:hint="eastAsia"/>
              </w:rPr>
              <w:t>)]</w:t>
            </w:r>
            <w:ins w:id="681" w:author="Fegie" w:date="2021-05-04T14:53:00Z">
              <w:r>
                <w:rPr>
                  <w:rFonts w:ascii="標楷體" w:eastAsia="標楷體" w:hAnsi="標楷體" w:hint="eastAsia"/>
                  <w:lang w:eastAsia="zh-HK"/>
                </w:rPr>
                <w:t>有資料才</w:t>
              </w:r>
            </w:ins>
            <w:r>
              <w:rPr>
                <w:rFonts w:ascii="標楷體" w:eastAsia="標楷體" w:hAnsi="標楷體" w:hint="eastAsia"/>
              </w:rPr>
              <w:t>會</w:t>
            </w:r>
            <w:ins w:id="682" w:author="Fegie" w:date="2021-05-04T14:53:00Z">
              <w:r>
                <w:rPr>
                  <w:rFonts w:ascii="標楷體" w:eastAsia="標楷體" w:hAnsi="標楷體" w:hint="eastAsia"/>
                  <w:lang w:eastAsia="zh-HK"/>
                </w:rPr>
                <w:t>顯示此按鈕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0A31B" w14:textId="77777777" w:rsidR="003E706C" w:rsidRDefault="003E706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  <w:pPrChange w:id="683" w:author="Fegie" w:date="2021-04-28T17:07:00Z">
                <w:pPr/>
              </w:pPrChange>
            </w:pPr>
            <w:ins w:id="684" w:author="Fegie" w:date="2021-04-28T16:50:00Z">
              <w:r w:rsidRPr="00ED6E92">
                <w:rPr>
                  <w:rFonts w:ascii="標楷體" w:eastAsia="標楷體" w:hAnsi="標楷體" w:hint="eastAsia"/>
                  <w:rPrChange w:id="685" w:author="Fegie" w:date="2021-04-28T16:50:00Z">
                    <w:rPr>
                      <w:rFonts w:hint="eastAsia"/>
                    </w:rPr>
                  </w:rPrChange>
                </w:rPr>
                <w:t>連結</w:t>
              </w:r>
              <w:r>
                <w:rPr>
                  <w:rFonts w:ascii="標楷體" w:eastAsia="標楷體" w:hAnsi="標楷體" w:hint="eastAsia"/>
                  <w:lang w:eastAsia="zh-HK"/>
                </w:rPr>
                <w:t>至【</w:t>
              </w:r>
            </w:ins>
            <w:ins w:id="686" w:author="Fegie" w:date="2021-04-28T17:09:00Z">
              <w:r>
                <w:rPr>
                  <w:rFonts w:ascii="標楷體" w:eastAsia="標楷體" w:hAnsi="標楷體" w:hint="eastAsia"/>
                  <w:lang w:eastAsia="zh-HK"/>
                </w:rPr>
                <w:t>L</w:t>
              </w:r>
              <w:r>
                <w:rPr>
                  <w:rFonts w:ascii="標楷體" w:eastAsia="標楷體" w:hAnsi="標楷體"/>
                  <w:lang w:eastAsia="zh-HK"/>
                </w:rPr>
                <w:t>2010</w:t>
              </w:r>
            </w:ins>
            <w:ins w:id="687" w:author="Fegie" w:date="2021-04-28T16:51:00Z">
              <w:r>
                <w:rPr>
                  <w:rFonts w:ascii="標楷體" w:eastAsia="標楷體" w:hAnsi="標楷體" w:hint="eastAsia"/>
                  <w:lang w:eastAsia="zh-HK"/>
                </w:rPr>
                <w:t>申請案件明細資</w:t>
              </w:r>
            </w:ins>
          </w:p>
          <w:p w14:paraId="01CE0294" w14:textId="77777777" w:rsidR="003E706C" w:rsidRPr="00410987" w:rsidRDefault="003E706C" w:rsidP="00631E93">
            <w:pPr>
              <w:rPr>
                <w:ins w:id="688" w:author="Fegie" w:date="2021-04-28T12:02:00Z"/>
                <w:rFonts w:ascii="標楷體" w:eastAsia="標楷體" w:hAnsi="標楷體"/>
                <w:lang w:eastAsia="zh-HK"/>
                <w:rPrChange w:id="689" w:author="Fegie" w:date="2021-04-28T16:52:00Z">
                  <w:rPr>
                    <w:ins w:id="690" w:author="Fegie" w:date="2021-04-28T12:02:00Z"/>
                    <w:lang w:eastAsia="zh-HK"/>
                  </w:rPr>
                </w:rPrChange>
              </w:rPr>
            </w:pPr>
            <w:ins w:id="691" w:author="Fegie" w:date="2021-04-28T16:51:00Z">
              <w:r>
                <w:rPr>
                  <w:rFonts w:ascii="標楷體" w:eastAsia="標楷體" w:hAnsi="標楷體" w:hint="eastAsia"/>
                  <w:lang w:eastAsia="zh-HK"/>
                </w:rPr>
                <w:t>料查詢</w:t>
              </w:r>
            </w:ins>
            <w:ins w:id="692" w:author="Fegie" w:date="2021-04-28T16:50:00Z">
              <w:r>
                <w:rPr>
                  <w:rFonts w:ascii="標楷體" w:eastAsia="標楷體" w:hAnsi="標楷體" w:hint="eastAsia"/>
                  <w:lang w:eastAsia="zh-HK"/>
                </w:rPr>
                <w:t>】</w:t>
              </w:r>
            </w:ins>
            <w:ins w:id="693" w:author="Fegie" w:date="2021-04-28T16:51:00Z">
              <w:r>
                <w:rPr>
                  <w:rFonts w:ascii="標楷體" w:eastAsia="標楷體" w:hAnsi="標楷體" w:hint="eastAsia"/>
                  <w:lang w:eastAsia="zh-HK"/>
                </w:rPr>
                <w:t>，供查詢該客戶案件</w:t>
              </w:r>
            </w:ins>
          </w:p>
        </w:tc>
      </w:tr>
      <w:tr w:rsidR="003E706C" w:rsidRPr="00D766E1" w14:paraId="673E5F7F" w14:textId="77777777" w:rsidTr="00631E93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3E706C" w:rsidRPr="00AD05A2" w:rsidRDefault="003E706C" w:rsidP="00631E93">
            <w:pPr>
              <w:jc w:val="center"/>
              <w:rPr>
                <w:ins w:id="694" w:author="Fegie" w:date="2021-04-28T15:54:00Z"/>
                <w:rFonts w:ascii="標楷體" w:eastAsia="標楷體" w:hAnsi="標楷體"/>
              </w:rPr>
            </w:pPr>
            <w:ins w:id="695" w:author="Fegie" w:date="2021-04-28T15:5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3E706C" w:rsidRPr="00AD05A2" w:rsidRDefault="003E706C" w:rsidP="00631E93">
            <w:pPr>
              <w:jc w:val="center"/>
              <w:rPr>
                <w:ins w:id="696" w:author="Fegie" w:date="2021-04-28T15:54:00Z"/>
                <w:rFonts w:ascii="標楷體" w:eastAsia="標楷體" w:hAnsi="標楷體"/>
                <w:lang w:eastAsia="zh-HK"/>
              </w:rPr>
            </w:pPr>
            <w:ins w:id="697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3E706C" w:rsidRPr="00AD05A2" w:rsidRDefault="003E706C" w:rsidP="00631E93">
            <w:pPr>
              <w:rPr>
                <w:ins w:id="698" w:author="Fegie" w:date="2021-04-28T15:54:00Z"/>
                <w:rFonts w:ascii="標楷體" w:eastAsia="標楷體" w:hAnsi="標楷體"/>
                <w:lang w:eastAsia="zh-HK"/>
              </w:rPr>
            </w:pPr>
            <w:ins w:id="699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未齊件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77777777" w:rsidR="003E706C" w:rsidRPr="00446CF2" w:rsidRDefault="003E706C" w:rsidP="00631E93">
            <w:pPr>
              <w:rPr>
                <w:ins w:id="700" w:author="Fegie" w:date="2021-04-28T15:54:00Z"/>
                <w:rFonts w:ascii="標楷體" w:eastAsia="標楷體" w:hAnsi="標楷體"/>
                <w:rPrChange w:id="701" w:author="Fegie" w:date="2021-04-28T17:07:00Z">
                  <w:rPr>
                    <w:ins w:id="702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  <w:r>
              <w:rPr>
                <w:rFonts w:ascii="標楷體" w:eastAsia="標楷體" w:hAnsi="標楷體" w:hint="eastAsia"/>
              </w:rPr>
              <w:t>[</w:t>
            </w:r>
            <w:ins w:id="703" w:author="Fegie" w:date="2021-05-04T14:55:00Z">
              <w:r>
                <w:rPr>
                  <w:rFonts w:ascii="標楷體" w:eastAsia="標楷體" w:hAnsi="標楷體" w:hint="eastAsia"/>
                </w:rPr>
                <w:t>未齊件管理檔</w:t>
              </w:r>
            </w:ins>
            <w:r>
              <w:rPr>
                <w:rFonts w:ascii="標楷體" w:eastAsia="標楷體" w:hAnsi="標楷體" w:hint="eastAsia"/>
              </w:rPr>
              <w:t>(</w:t>
            </w:r>
            <w:ins w:id="704" w:author="Fegie" w:date="2021-05-04T14:55:00Z">
              <w:r>
                <w:rPr>
                  <w:rFonts w:ascii="標楷體" w:eastAsia="標楷體" w:hAnsi="標楷體" w:hint="eastAsia"/>
                </w:rPr>
                <w:t>Lo</w:t>
              </w:r>
              <w:r>
                <w:rPr>
                  <w:rFonts w:ascii="標楷體" w:eastAsia="標楷體" w:hAnsi="標楷體"/>
                </w:rPr>
                <w:t>anNotYet</w:t>
              </w:r>
            </w:ins>
            <w:r>
              <w:rPr>
                <w:rFonts w:ascii="標楷體" w:eastAsia="標楷體" w:hAnsi="標楷體" w:hint="eastAsia"/>
              </w:rPr>
              <w:t>)]</w:t>
            </w:r>
            <w:ins w:id="705" w:author="Fegie" w:date="2021-05-04T14:55:00Z">
              <w:r>
                <w:rPr>
                  <w:rFonts w:ascii="標楷體" w:eastAsia="標楷體" w:hAnsi="標楷體" w:hint="eastAsia"/>
                </w:rPr>
                <w:t>有資料才</w:t>
              </w:r>
            </w:ins>
            <w:r>
              <w:rPr>
                <w:rFonts w:ascii="標楷體" w:eastAsia="標楷體" w:hAnsi="標楷體" w:hint="eastAsia"/>
              </w:rPr>
              <w:t>會</w:t>
            </w:r>
            <w:ins w:id="706" w:author="Fegie" w:date="2021-05-04T14:55:00Z">
              <w:r>
                <w:rPr>
                  <w:rFonts w:ascii="標楷體" w:eastAsia="標楷體" w:hAnsi="標楷體" w:hint="eastAsia"/>
                </w:rPr>
                <w:t>顯示此按鈕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687D" w14:textId="77777777" w:rsidR="003E706C" w:rsidRPr="00D766E1" w:rsidRDefault="003E706C" w:rsidP="00631E93">
            <w:pPr>
              <w:rPr>
                <w:ins w:id="707" w:author="Fegie" w:date="2021-04-28T15:54:00Z"/>
                <w:rFonts w:ascii="標楷體" w:eastAsia="標楷體" w:hAnsi="標楷體"/>
                <w:rPrChange w:id="708" w:author="Fegie" w:date="2021-04-28T17:14:00Z">
                  <w:rPr>
                    <w:ins w:id="709" w:author="Fegie" w:date="2021-04-28T15:54:00Z"/>
                  </w:rPr>
                </w:rPrChange>
              </w:rPr>
            </w:pPr>
            <w:ins w:id="710" w:author="Fegie" w:date="2021-04-28T17:12:00Z">
              <w:r>
                <w:rPr>
                  <w:rFonts w:ascii="標楷體" w:eastAsia="標楷體" w:hAnsi="標楷體" w:hint="eastAsia"/>
                </w:rPr>
                <w:t>連結至【</w:t>
              </w:r>
            </w:ins>
            <w:ins w:id="711" w:author="Fegie" w:date="2021-04-28T17:13:00Z">
              <w:r>
                <w:rPr>
                  <w:rFonts w:ascii="標楷體" w:eastAsia="標楷體" w:hAnsi="標楷體" w:hint="eastAsia"/>
                </w:rPr>
                <w:t>L2921未齊件查詢</w:t>
              </w:r>
            </w:ins>
            <w:ins w:id="712" w:author="Fegie" w:date="2021-04-28T17:12:00Z">
              <w:r>
                <w:rPr>
                  <w:rFonts w:ascii="標楷體" w:eastAsia="標楷體" w:hAnsi="標楷體" w:hint="eastAsia"/>
                </w:rPr>
                <w:t>】</w:t>
              </w:r>
            </w:ins>
            <w:ins w:id="713" w:author="Fegie" w:date="2021-04-28T17:13:00Z">
              <w:r>
                <w:rPr>
                  <w:rFonts w:ascii="標楷體" w:eastAsia="標楷體" w:hAnsi="標楷體" w:hint="eastAsia"/>
                </w:rPr>
                <w:t>，供查詢該客戶未齊件狀況</w:t>
              </w:r>
            </w:ins>
          </w:p>
        </w:tc>
      </w:tr>
      <w:tr w:rsidR="003E706C" w:rsidRPr="00A829BA" w14:paraId="4B5CA821" w14:textId="77777777" w:rsidTr="00631E93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3E706C" w:rsidRPr="00AD05A2" w:rsidRDefault="003E706C" w:rsidP="00631E93">
            <w:pPr>
              <w:jc w:val="center"/>
              <w:rPr>
                <w:ins w:id="714" w:author="Fegie" w:date="2021-04-28T15:54:00Z"/>
                <w:rFonts w:ascii="標楷體" w:eastAsia="標楷體" w:hAnsi="標楷體"/>
              </w:rPr>
            </w:pPr>
            <w:ins w:id="715" w:author="Fegie" w:date="2021-04-28T15:54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3E706C" w:rsidRPr="00AD05A2" w:rsidRDefault="003E706C" w:rsidP="00631E93">
            <w:pPr>
              <w:jc w:val="center"/>
              <w:rPr>
                <w:ins w:id="716" w:author="Fegie" w:date="2021-04-28T15:54:00Z"/>
                <w:rFonts w:ascii="標楷體" w:eastAsia="標楷體" w:hAnsi="標楷體"/>
                <w:lang w:eastAsia="zh-HK"/>
              </w:rPr>
            </w:pPr>
            <w:ins w:id="717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3E706C" w:rsidRPr="00AD05A2" w:rsidRDefault="003E706C" w:rsidP="00631E93">
            <w:pPr>
              <w:rPr>
                <w:ins w:id="718" w:author="Fegie" w:date="2021-04-28T15:54:00Z"/>
                <w:rFonts w:ascii="標楷體" w:eastAsia="標楷體" w:hAnsi="標楷體"/>
                <w:lang w:eastAsia="zh-HK"/>
              </w:rPr>
            </w:pPr>
            <w:ins w:id="719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保證人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77777777" w:rsidR="003E706C" w:rsidRPr="00446CF2" w:rsidRDefault="003E706C" w:rsidP="00631E93">
            <w:pPr>
              <w:rPr>
                <w:ins w:id="720" w:author="Fegie" w:date="2021-04-28T15:54:00Z"/>
                <w:rFonts w:ascii="標楷體" w:eastAsia="標楷體" w:hAnsi="標楷體"/>
                <w:rPrChange w:id="721" w:author="Fegie" w:date="2021-04-28T17:07:00Z">
                  <w:rPr>
                    <w:ins w:id="722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  <w:r>
              <w:rPr>
                <w:rFonts w:ascii="標楷體" w:eastAsia="標楷體" w:hAnsi="標楷體" w:hint="eastAsia"/>
              </w:rPr>
              <w:t>[</w:t>
            </w:r>
            <w:ins w:id="723" w:author="Fegie" w:date="2021-05-04T14:57:00Z">
              <w:r>
                <w:rPr>
                  <w:rFonts w:ascii="標楷體" w:eastAsia="標楷體" w:hAnsi="標楷體" w:hint="eastAsia"/>
                </w:rPr>
                <w:t>保證人檔</w:t>
              </w:r>
            </w:ins>
            <w:r>
              <w:rPr>
                <w:rFonts w:ascii="標楷體" w:eastAsia="標楷體" w:hAnsi="標楷體" w:hint="eastAsia"/>
              </w:rPr>
              <w:t>(</w:t>
            </w:r>
            <w:ins w:id="724" w:author="Fegie" w:date="2021-05-04T14:57:00Z">
              <w:r>
                <w:rPr>
                  <w:rFonts w:ascii="標楷體" w:eastAsia="標楷體" w:hAnsi="標楷體" w:hint="eastAsia"/>
                </w:rPr>
                <w:t>Gu</w:t>
              </w:r>
              <w:r>
                <w:rPr>
                  <w:rFonts w:ascii="標楷體" w:eastAsia="標楷體" w:hAnsi="標楷體"/>
                </w:rPr>
                <w:t>a</w:t>
              </w:r>
            </w:ins>
            <w:ins w:id="725" w:author="Fegie" w:date="2021-05-04T14:58:00Z">
              <w:r>
                <w:rPr>
                  <w:rFonts w:ascii="標楷體" w:eastAsia="標楷體" w:hAnsi="標楷體"/>
                </w:rPr>
                <w:t>rantor</w:t>
              </w:r>
            </w:ins>
            <w:r>
              <w:rPr>
                <w:rFonts w:ascii="標楷體" w:eastAsia="標楷體" w:hAnsi="標楷體" w:hint="eastAsia"/>
              </w:rPr>
              <w:t>)]</w:t>
            </w:r>
            <w:ins w:id="726" w:author="Fegie" w:date="2021-05-04T14:58:00Z">
              <w:r>
                <w:rPr>
                  <w:rFonts w:ascii="標楷體" w:eastAsia="標楷體" w:hAnsi="標楷體" w:hint="eastAsia"/>
                </w:rPr>
                <w:t>有</w:t>
              </w:r>
            </w:ins>
            <w:r>
              <w:rPr>
                <w:rFonts w:ascii="標楷體" w:eastAsia="標楷體" w:hAnsi="標楷體" w:hint="eastAsia"/>
              </w:rPr>
              <w:t>資</w:t>
            </w:r>
            <w:ins w:id="727" w:author="Fegie" w:date="2021-05-04T14:58:00Z">
              <w:r>
                <w:rPr>
                  <w:rFonts w:ascii="標楷體" w:eastAsia="標楷體" w:hAnsi="標楷體" w:hint="eastAsia"/>
                </w:rPr>
                <w:t>料才</w:t>
              </w:r>
            </w:ins>
            <w:r>
              <w:rPr>
                <w:rFonts w:ascii="標楷體" w:eastAsia="標楷體" w:hAnsi="標楷體" w:hint="eastAsia"/>
              </w:rPr>
              <w:t>會</w:t>
            </w:r>
            <w:ins w:id="728" w:author="Fegie" w:date="2021-05-04T14:58:00Z">
              <w:r>
                <w:rPr>
                  <w:rFonts w:ascii="標楷體" w:eastAsia="標楷體" w:hAnsi="標楷體" w:hint="eastAsia"/>
                </w:rPr>
                <w:t>顯示此按鈕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2072" w14:textId="77777777" w:rsidR="003E706C" w:rsidRPr="00A829BA" w:rsidRDefault="003E706C" w:rsidP="00631E93">
            <w:pPr>
              <w:rPr>
                <w:ins w:id="729" w:author="Fegie" w:date="2021-04-28T15:54:00Z"/>
                <w:rFonts w:ascii="標楷體" w:eastAsia="標楷體" w:hAnsi="標楷體"/>
                <w:rPrChange w:id="730" w:author="Fegie" w:date="2021-04-28T17:23:00Z">
                  <w:rPr>
                    <w:ins w:id="731" w:author="Fegie" w:date="2021-04-28T15:54:00Z"/>
                  </w:rPr>
                </w:rPrChange>
              </w:rPr>
            </w:pPr>
            <w:ins w:id="732" w:author="Fegie" w:date="2021-04-28T17:24:00Z">
              <w:r>
                <w:rPr>
                  <w:rFonts w:ascii="標楷體" w:eastAsia="標楷體" w:hAnsi="標楷體" w:hint="eastAsia"/>
                </w:rPr>
                <w:t>連結至【L2020保證人明細資料查詢】</w:t>
              </w:r>
            </w:ins>
            <w:ins w:id="733" w:author="Fegie" w:date="2021-04-28T17:41:00Z">
              <w:r>
                <w:rPr>
                  <w:rFonts w:ascii="標楷體" w:eastAsia="標楷體" w:hAnsi="標楷體" w:hint="eastAsia"/>
                </w:rPr>
                <w:t>，供查詢該客戶保證人資料</w:t>
              </w:r>
            </w:ins>
          </w:p>
        </w:tc>
      </w:tr>
      <w:tr w:rsidR="003E706C" w:rsidRPr="00424D8C" w14:paraId="15A91705" w14:textId="77777777" w:rsidTr="00631E93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3E706C" w:rsidRPr="00AD05A2" w:rsidRDefault="003E706C" w:rsidP="00631E93">
            <w:pPr>
              <w:jc w:val="center"/>
              <w:rPr>
                <w:ins w:id="734" w:author="Fegie" w:date="2021-04-28T15:54:00Z"/>
                <w:rFonts w:ascii="標楷體" w:eastAsia="標楷體" w:hAnsi="標楷體"/>
              </w:rPr>
            </w:pPr>
            <w:ins w:id="735" w:author="Fegie" w:date="2021-04-28T15:54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3E706C" w:rsidRPr="00AD05A2" w:rsidRDefault="003E706C" w:rsidP="00631E93">
            <w:pPr>
              <w:jc w:val="center"/>
              <w:rPr>
                <w:ins w:id="736" w:author="Fegie" w:date="2021-04-28T15:54:00Z"/>
                <w:rFonts w:ascii="標楷體" w:eastAsia="標楷體" w:hAnsi="標楷體"/>
                <w:lang w:eastAsia="zh-HK"/>
              </w:rPr>
            </w:pPr>
            <w:ins w:id="737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77777777" w:rsidR="003E706C" w:rsidRPr="00AD05A2" w:rsidRDefault="003E706C" w:rsidP="00631E93">
            <w:pPr>
              <w:rPr>
                <w:ins w:id="738" w:author="Fegie" w:date="2021-04-28T15:54:00Z"/>
                <w:rFonts w:ascii="標楷體" w:eastAsia="標楷體" w:hAnsi="標楷體"/>
                <w:lang w:eastAsia="zh-HK"/>
              </w:rPr>
            </w:pPr>
            <w:ins w:id="739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不動產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7777777" w:rsidR="003E706C" w:rsidRPr="00446CF2" w:rsidRDefault="003E706C" w:rsidP="00631E93">
            <w:pPr>
              <w:rPr>
                <w:ins w:id="740" w:author="Fegie" w:date="2021-04-28T15:54:00Z"/>
                <w:rFonts w:ascii="標楷體" w:eastAsia="標楷體" w:hAnsi="標楷體"/>
                <w:rPrChange w:id="741" w:author="Fegie" w:date="2021-04-28T17:07:00Z">
                  <w:rPr>
                    <w:ins w:id="742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  <w:r>
              <w:rPr>
                <w:rFonts w:ascii="標楷體" w:eastAsia="標楷體" w:hAnsi="標楷體" w:hint="eastAsia"/>
              </w:rPr>
              <w:t>[</w:t>
            </w:r>
            <w:ins w:id="743" w:author="Fegie" w:date="2021-05-04T14:59:00Z">
              <w:r>
                <w:rPr>
                  <w:rFonts w:ascii="標楷體" w:eastAsia="標楷體" w:hAnsi="標楷體" w:hint="eastAsia"/>
                </w:rPr>
                <w:t>擔保品主檔</w:t>
              </w:r>
            </w:ins>
            <w:r>
              <w:rPr>
                <w:rFonts w:ascii="標楷體" w:eastAsia="標楷體" w:hAnsi="標楷體" w:hint="eastAsia"/>
              </w:rPr>
              <w:t>(</w:t>
            </w:r>
            <w:ins w:id="744" w:author="Fegie" w:date="2021-05-04T14:59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lMain</w:t>
              </w:r>
            </w:ins>
            <w:r>
              <w:rPr>
                <w:rFonts w:ascii="標楷體" w:eastAsia="標楷體" w:hAnsi="標楷體" w:hint="eastAsia"/>
              </w:rPr>
              <w:t>)]</w:t>
            </w:r>
            <w:ins w:id="745" w:author="Fegie" w:date="2021-05-04T14:59:00Z">
              <w:r>
                <w:rPr>
                  <w:rFonts w:ascii="標楷體" w:eastAsia="標楷體" w:hAnsi="標楷體" w:hint="eastAsia"/>
                </w:rPr>
                <w:t>有資料才</w:t>
              </w:r>
            </w:ins>
            <w:r>
              <w:rPr>
                <w:rFonts w:ascii="標楷體" w:eastAsia="標楷體" w:hAnsi="標楷體" w:hint="eastAsia"/>
              </w:rPr>
              <w:t>會</w:t>
            </w:r>
            <w:ins w:id="746" w:author="Fegie" w:date="2021-05-04T14:59:00Z">
              <w:r>
                <w:rPr>
                  <w:rFonts w:ascii="標楷體" w:eastAsia="標楷體" w:hAnsi="標楷體" w:hint="eastAsia"/>
                </w:rPr>
                <w:t>顯示此按鈕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D209D" w14:textId="77777777" w:rsidR="003E706C" w:rsidRPr="00424D8C" w:rsidRDefault="003E706C" w:rsidP="00631E93">
            <w:pPr>
              <w:rPr>
                <w:ins w:id="747" w:author="Fegie" w:date="2021-04-28T15:54:00Z"/>
                <w:rFonts w:ascii="標楷體" w:eastAsia="標楷體" w:hAnsi="標楷體"/>
                <w:rPrChange w:id="748" w:author="Fegie" w:date="2021-04-28T17:53:00Z">
                  <w:rPr>
                    <w:ins w:id="749" w:author="Fegie" w:date="2021-04-28T15:54:00Z"/>
                  </w:rPr>
                </w:rPrChange>
              </w:rPr>
            </w:pPr>
            <w:ins w:id="750" w:author="Fegie" w:date="2021-04-28T17:53:00Z">
              <w:r>
                <w:rPr>
                  <w:rFonts w:ascii="標楷體" w:eastAsia="標楷體" w:hAnsi="標楷體" w:hint="eastAsia"/>
                </w:rPr>
                <w:t>連結至【L2038擔保品明細資料查詢】，</w:t>
              </w:r>
            </w:ins>
            <w:ins w:id="751" w:author="Fegie" w:date="2021-04-28T17:54:00Z">
              <w:r>
                <w:rPr>
                  <w:rFonts w:ascii="標楷體" w:eastAsia="標楷體" w:hAnsi="標楷體" w:hint="eastAsia"/>
                </w:rPr>
                <w:t>供查詢該客戶</w:t>
              </w:r>
            </w:ins>
            <w:r>
              <w:rPr>
                <w:rFonts w:ascii="標楷體" w:eastAsia="標楷體" w:hAnsi="標楷體" w:hint="eastAsia"/>
              </w:rPr>
              <w:t>不動產</w:t>
            </w:r>
            <w:ins w:id="752" w:author="Fegie" w:date="2021-04-28T17:54:00Z">
              <w:r>
                <w:rPr>
                  <w:rFonts w:ascii="標楷體" w:eastAsia="標楷體" w:hAnsi="標楷體" w:hint="eastAsia"/>
                </w:rPr>
                <w:t>擔保品資料</w:t>
              </w:r>
            </w:ins>
          </w:p>
        </w:tc>
      </w:tr>
      <w:tr w:rsidR="003E706C" w:rsidRPr="00AD05A2" w14:paraId="219DE100" w14:textId="77777777" w:rsidTr="00631E93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3E706C" w:rsidRPr="00AD05A2" w:rsidRDefault="003E706C" w:rsidP="00631E93">
            <w:pPr>
              <w:jc w:val="center"/>
              <w:rPr>
                <w:ins w:id="753" w:author="Fegie" w:date="2021-04-28T15:54:00Z"/>
                <w:rFonts w:ascii="標楷體" w:eastAsia="標楷體" w:hAnsi="標楷體"/>
              </w:rPr>
            </w:pPr>
            <w:ins w:id="754" w:author="Fegie" w:date="2021-04-28T15:54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3E706C" w:rsidRPr="00AD05A2" w:rsidRDefault="003E706C" w:rsidP="00631E93">
            <w:pPr>
              <w:jc w:val="center"/>
              <w:rPr>
                <w:ins w:id="755" w:author="Fegie" w:date="2021-04-28T15:54:00Z"/>
                <w:rFonts w:ascii="標楷體" w:eastAsia="標楷體" w:hAnsi="標楷體"/>
                <w:lang w:eastAsia="zh-HK"/>
              </w:rPr>
            </w:pPr>
            <w:ins w:id="756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77777777" w:rsidR="003E706C" w:rsidRPr="00AD05A2" w:rsidRDefault="003E706C" w:rsidP="00631E93">
            <w:pPr>
              <w:rPr>
                <w:ins w:id="757" w:author="Fegie" w:date="2021-04-28T15:54:00Z"/>
                <w:rFonts w:ascii="標楷體" w:eastAsia="標楷體" w:hAnsi="標楷體"/>
                <w:lang w:eastAsia="zh-HK"/>
              </w:rPr>
            </w:pPr>
            <w:ins w:id="758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動產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77777777" w:rsidR="003E706C" w:rsidRPr="00446CF2" w:rsidRDefault="003E706C" w:rsidP="00631E93">
            <w:pPr>
              <w:rPr>
                <w:ins w:id="759" w:author="Fegie" w:date="2021-04-28T15:54:00Z"/>
                <w:rFonts w:ascii="標楷體" w:eastAsia="標楷體" w:hAnsi="標楷體"/>
                <w:rPrChange w:id="760" w:author="Fegie" w:date="2021-04-28T17:07:00Z">
                  <w:rPr>
                    <w:ins w:id="761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  <w:r>
              <w:rPr>
                <w:rFonts w:ascii="標楷體" w:eastAsia="標楷體" w:hAnsi="標楷體" w:hint="eastAsia"/>
              </w:rPr>
              <w:t>[</w:t>
            </w:r>
            <w:ins w:id="762" w:author="Fegie" w:date="2021-05-04T14:59:00Z">
              <w:r>
                <w:rPr>
                  <w:rFonts w:ascii="標楷體" w:eastAsia="標楷體" w:hAnsi="標楷體" w:hint="eastAsia"/>
                </w:rPr>
                <w:t>擔保品主檔</w:t>
              </w:r>
            </w:ins>
            <w:r>
              <w:rPr>
                <w:rFonts w:ascii="標楷體" w:eastAsia="標楷體" w:hAnsi="標楷體" w:hint="eastAsia"/>
              </w:rPr>
              <w:t>(</w:t>
            </w:r>
            <w:ins w:id="763" w:author="Fegie" w:date="2021-05-04T14:59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lMain</w:t>
              </w:r>
            </w:ins>
            <w:r>
              <w:rPr>
                <w:rFonts w:ascii="標楷體" w:eastAsia="標楷體" w:hAnsi="標楷體" w:hint="eastAsia"/>
              </w:rPr>
              <w:t>)]</w:t>
            </w:r>
            <w:ins w:id="764" w:author="Fegie" w:date="2021-05-04T14:59:00Z">
              <w:r>
                <w:rPr>
                  <w:rFonts w:ascii="標楷體" w:eastAsia="標楷體" w:hAnsi="標楷體" w:hint="eastAsia"/>
                </w:rPr>
                <w:t>有資料才</w:t>
              </w:r>
            </w:ins>
            <w:r>
              <w:rPr>
                <w:rFonts w:ascii="標楷體" w:eastAsia="標楷體" w:hAnsi="標楷體" w:hint="eastAsia"/>
              </w:rPr>
              <w:lastRenderedPageBreak/>
              <w:t>會</w:t>
            </w:r>
            <w:ins w:id="765" w:author="Fegie" w:date="2021-05-04T14:59:00Z">
              <w:r>
                <w:rPr>
                  <w:rFonts w:ascii="標楷體" w:eastAsia="標楷體" w:hAnsi="標楷體" w:hint="eastAsia"/>
                </w:rPr>
                <w:t>顯示此按鈕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6AAA9" w14:textId="77777777" w:rsidR="003E706C" w:rsidRPr="00AD05A2" w:rsidRDefault="003E706C" w:rsidP="00631E93">
            <w:pPr>
              <w:rPr>
                <w:ins w:id="766" w:author="Fegie" w:date="2021-04-28T15:54:00Z"/>
                <w:rFonts w:ascii="標楷體" w:eastAsia="標楷體" w:hAnsi="標楷體"/>
              </w:rPr>
            </w:pPr>
            <w:ins w:id="767" w:author="Fegie" w:date="2021-04-28T17:54:00Z">
              <w:r>
                <w:rPr>
                  <w:rFonts w:ascii="標楷體" w:eastAsia="標楷體" w:hAnsi="標楷體" w:hint="eastAsia"/>
                </w:rPr>
                <w:lastRenderedPageBreak/>
                <w:t>連結至【L2038擔保品明細資料</w:t>
              </w:r>
              <w:r>
                <w:rPr>
                  <w:rFonts w:ascii="標楷體" w:eastAsia="標楷體" w:hAnsi="標楷體" w:hint="eastAsia"/>
                </w:rPr>
                <w:lastRenderedPageBreak/>
                <w:t>查詢】，供查詢該客戶</w:t>
              </w:r>
            </w:ins>
            <w:r>
              <w:rPr>
                <w:rFonts w:ascii="標楷體" w:eastAsia="標楷體" w:hAnsi="標楷體" w:hint="eastAsia"/>
              </w:rPr>
              <w:t>動產</w:t>
            </w:r>
            <w:ins w:id="768" w:author="Fegie" w:date="2021-04-28T17:54:00Z">
              <w:r>
                <w:rPr>
                  <w:rFonts w:ascii="標楷體" w:eastAsia="標楷體" w:hAnsi="標楷體" w:hint="eastAsia"/>
                </w:rPr>
                <w:t>擔保品資料</w:t>
              </w:r>
            </w:ins>
          </w:p>
        </w:tc>
      </w:tr>
      <w:tr w:rsidR="003E706C" w:rsidRPr="00AD05A2" w14:paraId="076867A2" w14:textId="77777777" w:rsidTr="00631E93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D7B0A" w14:textId="77777777" w:rsidR="003E706C" w:rsidRPr="00AD05A2" w:rsidRDefault="003E706C" w:rsidP="00631E93">
            <w:pPr>
              <w:jc w:val="center"/>
              <w:rPr>
                <w:ins w:id="769" w:author="Fegie" w:date="2021-04-28T15:54:00Z"/>
                <w:rFonts w:ascii="標楷體" w:eastAsia="標楷體" w:hAnsi="標楷體"/>
              </w:rPr>
            </w:pPr>
            <w:ins w:id="770" w:author="Fegie" w:date="2021-04-28T15:54:00Z">
              <w:r>
                <w:rPr>
                  <w:rFonts w:ascii="標楷體" w:eastAsia="標楷體" w:hAnsi="標楷體" w:hint="eastAsia"/>
                </w:rPr>
                <w:lastRenderedPageBreak/>
                <w:t>9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617C2" w14:textId="77777777" w:rsidR="003E706C" w:rsidRPr="00AD05A2" w:rsidRDefault="003E706C" w:rsidP="00631E93">
            <w:pPr>
              <w:jc w:val="center"/>
              <w:rPr>
                <w:ins w:id="771" w:author="Fegie" w:date="2021-04-28T15:54:00Z"/>
                <w:rFonts w:ascii="標楷體" w:eastAsia="標楷體" w:hAnsi="標楷體"/>
                <w:lang w:eastAsia="zh-HK"/>
              </w:rPr>
            </w:pPr>
            <w:ins w:id="772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A413E" w14:textId="77777777" w:rsidR="003E706C" w:rsidRPr="00AD05A2" w:rsidRDefault="003E706C" w:rsidP="00631E93">
            <w:pPr>
              <w:rPr>
                <w:ins w:id="773" w:author="Fegie" w:date="2021-04-28T15:54:00Z"/>
                <w:rFonts w:ascii="標楷體" w:eastAsia="標楷體" w:hAnsi="標楷體"/>
                <w:lang w:eastAsia="zh-HK"/>
              </w:rPr>
            </w:pPr>
            <w:ins w:id="774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銀保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5EA92" w14:textId="77777777" w:rsidR="003E706C" w:rsidRPr="00446CF2" w:rsidRDefault="003E706C" w:rsidP="00631E93">
            <w:pPr>
              <w:rPr>
                <w:ins w:id="775" w:author="Fegie" w:date="2021-04-28T15:54:00Z"/>
                <w:rFonts w:ascii="標楷體" w:eastAsia="標楷體" w:hAnsi="標楷體"/>
                <w:rPrChange w:id="776" w:author="Fegie" w:date="2021-04-28T17:07:00Z">
                  <w:rPr>
                    <w:ins w:id="777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  <w:r>
              <w:rPr>
                <w:rFonts w:ascii="標楷體" w:eastAsia="標楷體" w:hAnsi="標楷體" w:hint="eastAsia"/>
              </w:rPr>
              <w:t>[</w:t>
            </w:r>
            <w:ins w:id="778" w:author="Fegie" w:date="2021-05-04T14:59:00Z">
              <w:r>
                <w:rPr>
                  <w:rFonts w:ascii="標楷體" w:eastAsia="標楷體" w:hAnsi="標楷體" w:hint="eastAsia"/>
                </w:rPr>
                <w:t>擔保品主檔</w:t>
              </w:r>
            </w:ins>
            <w:r>
              <w:rPr>
                <w:rFonts w:ascii="標楷體" w:eastAsia="標楷體" w:hAnsi="標楷體" w:hint="eastAsia"/>
              </w:rPr>
              <w:t>(</w:t>
            </w:r>
            <w:ins w:id="779" w:author="Fegie" w:date="2021-05-04T14:59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lMain</w:t>
              </w:r>
            </w:ins>
            <w:r>
              <w:rPr>
                <w:rFonts w:ascii="標楷體" w:eastAsia="標楷體" w:hAnsi="標楷體" w:hint="eastAsia"/>
              </w:rPr>
              <w:t>)]</w:t>
            </w:r>
            <w:ins w:id="780" w:author="Fegie" w:date="2021-05-04T14:59:00Z">
              <w:r>
                <w:rPr>
                  <w:rFonts w:ascii="標楷體" w:eastAsia="標楷體" w:hAnsi="標楷體" w:hint="eastAsia"/>
                </w:rPr>
                <w:t>有資料才</w:t>
              </w:r>
            </w:ins>
            <w:r>
              <w:rPr>
                <w:rFonts w:ascii="標楷體" w:eastAsia="標楷體" w:hAnsi="標楷體" w:hint="eastAsia"/>
              </w:rPr>
              <w:t>會</w:t>
            </w:r>
            <w:ins w:id="781" w:author="Fegie" w:date="2021-05-04T14:59:00Z">
              <w:r>
                <w:rPr>
                  <w:rFonts w:ascii="標楷體" w:eastAsia="標楷體" w:hAnsi="標楷體" w:hint="eastAsia"/>
                </w:rPr>
                <w:t>顯示此按鈕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4D768" w14:textId="77777777" w:rsidR="003E706C" w:rsidRPr="00AD05A2" w:rsidRDefault="003E706C" w:rsidP="00631E93">
            <w:pPr>
              <w:rPr>
                <w:ins w:id="782" w:author="Fegie" w:date="2021-04-28T15:54:00Z"/>
                <w:rFonts w:ascii="標楷體" w:eastAsia="標楷體" w:hAnsi="標楷體"/>
              </w:rPr>
            </w:pPr>
            <w:ins w:id="783" w:author="Fegie" w:date="2021-04-28T17:54:00Z">
              <w:r>
                <w:rPr>
                  <w:rFonts w:ascii="標楷體" w:eastAsia="標楷體" w:hAnsi="標楷體" w:hint="eastAsia"/>
                </w:rPr>
                <w:t>連結至【L2038擔保品明細資料查詢】，供查詢該客戶</w:t>
              </w:r>
            </w:ins>
            <w:r>
              <w:rPr>
                <w:rFonts w:ascii="標楷體" w:eastAsia="標楷體" w:hAnsi="標楷體" w:hint="eastAsia"/>
              </w:rPr>
              <w:t>其他</w:t>
            </w:r>
            <w:ins w:id="784" w:author="Fegie" w:date="2021-04-28T17:54:00Z">
              <w:r>
                <w:rPr>
                  <w:rFonts w:ascii="標楷體" w:eastAsia="標楷體" w:hAnsi="標楷體" w:hint="eastAsia"/>
                </w:rPr>
                <w:t>擔保品資料</w:t>
              </w:r>
            </w:ins>
          </w:p>
        </w:tc>
      </w:tr>
      <w:tr w:rsidR="003E706C" w:rsidRPr="00AD05A2" w14:paraId="076A39A5" w14:textId="77777777" w:rsidTr="00631E93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63D4" w14:textId="77777777" w:rsidR="003E706C" w:rsidRPr="00AD05A2" w:rsidRDefault="003E706C" w:rsidP="00631E93">
            <w:pPr>
              <w:jc w:val="center"/>
              <w:rPr>
                <w:ins w:id="785" w:author="Fegie" w:date="2021-04-28T15:54:00Z"/>
                <w:rFonts w:ascii="標楷體" w:eastAsia="標楷體" w:hAnsi="標楷體"/>
              </w:rPr>
            </w:pPr>
            <w:ins w:id="786" w:author="Fegie" w:date="2021-04-28T15:5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E9BC6" w14:textId="77777777" w:rsidR="003E706C" w:rsidRPr="00AD05A2" w:rsidRDefault="003E706C" w:rsidP="00631E93">
            <w:pPr>
              <w:jc w:val="center"/>
              <w:rPr>
                <w:ins w:id="787" w:author="Fegie" w:date="2021-04-28T15:54:00Z"/>
                <w:rFonts w:ascii="標楷體" w:eastAsia="標楷體" w:hAnsi="標楷體"/>
                <w:lang w:eastAsia="zh-HK"/>
              </w:rPr>
            </w:pPr>
            <w:ins w:id="788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ADA03" w14:textId="77777777" w:rsidR="003E706C" w:rsidRPr="00AD05A2" w:rsidRDefault="003E706C" w:rsidP="00631E93">
            <w:pPr>
              <w:rPr>
                <w:ins w:id="789" w:author="Fegie" w:date="2021-04-28T15:54:00Z"/>
                <w:rFonts w:ascii="標楷體" w:eastAsia="標楷體" w:hAnsi="標楷體"/>
                <w:lang w:eastAsia="zh-HK"/>
              </w:rPr>
            </w:pPr>
            <w:ins w:id="790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證券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A9230" w14:textId="77777777" w:rsidR="003E706C" w:rsidRPr="00446CF2" w:rsidRDefault="003E706C" w:rsidP="00631E93">
            <w:pPr>
              <w:rPr>
                <w:ins w:id="791" w:author="Fegie" w:date="2021-04-28T15:54:00Z"/>
                <w:rFonts w:ascii="標楷體" w:eastAsia="標楷體" w:hAnsi="標楷體"/>
                <w:rPrChange w:id="792" w:author="Fegie" w:date="2021-04-28T17:07:00Z">
                  <w:rPr>
                    <w:ins w:id="793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  <w:r>
              <w:rPr>
                <w:rFonts w:ascii="標楷體" w:eastAsia="標楷體" w:hAnsi="標楷體" w:hint="eastAsia"/>
              </w:rPr>
              <w:t>[</w:t>
            </w:r>
            <w:ins w:id="794" w:author="Fegie" w:date="2021-05-04T14:59:00Z">
              <w:r>
                <w:rPr>
                  <w:rFonts w:ascii="標楷體" w:eastAsia="標楷體" w:hAnsi="標楷體" w:hint="eastAsia"/>
                </w:rPr>
                <w:t>擔保品主檔</w:t>
              </w:r>
            </w:ins>
            <w:r>
              <w:rPr>
                <w:rFonts w:ascii="標楷體" w:eastAsia="標楷體" w:hAnsi="標楷體" w:hint="eastAsia"/>
              </w:rPr>
              <w:t>(</w:t>
            </w:r>
            <w:ins w:id="795" w:author="Fegie" w:date="2021-05-04T14:59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lMain</w:t>
              </w:r>
            </w:ins>
            <w:r>
              <w:rPr>
                <w:rFonts w:ascii="標楷體" w:eastAsia="標楷體" w:hAnsi="標楷體" w:hint="eastAsia"/>
              </w:rPr>
              <w:t>)]</w:t>
            </w:r>
            <w:ins w:id="796" w:author="Fegie" w:date="2021-05-04T14:59:00Z">
              <w:r>
                <w:rPr>
                  <w:rFonts w:ascii="標楷體" w:eastAsia="標楷體" w:hAnsi="標楷體" w:hint="eastAsia"/>
                </w:rPr>
                <w:t>有資料才</w:t>
              </w:r>
            </w:ins>
            <w:r>
              <w:rPr>
                <w:rFonts w:ascii="標楷體" w:eastAsia="標楷體" w:hAnsi="標楷體" w:hint="eastAsia"/>
              </w:rPr>
              <w:t>會</w:t>
            </w:r>
            <w:ins w:id="797" w:author="Fegie" w:date="2021-05-04T14:59:00Z">
              <w:r>
                <w:rPr>
                  <w:rFonts w:ascii="標楷體" w:eastAsia="標楷體" w:hAnsi="標楷體" w:hint="eastAsia"/>
                </w:rPr>
                <w:t>顯示此按鈕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700E6" w14:textId="77777777" w:rsidR="003E706C" w:rsidRPr="00AD05A2" w:rsidRDefault="003E706C" w:rsidP="00631E93">
            <w:pPr>
              <w:rPr>
                <w:ins w:id="798" w:author="Fegie" w:date="2021-04-28T15:54:00Z"/>
                <w:rFonts w:ascii="標楷體" w:eastAsia="標楷體" w:hAnsi="標楷體"/>
              </w:rPr>
            </w:pPr>
            <w:ins w:id="799" w:author="Fegie" w:date="2021-04-28T17:54:00Z">
              <w:r>
                <w:rPr>
                  <w:rFonts w:ascii="標楷體" w:eastAsia="標楷體" w:hAnsi="標楷體" w:hint="eastAsia"/>
                </w:rPr>
                <w:t>連結至【L2038擔保品明細資料查詢】，供查詢該客戶</w:t>
              </w:r>
            </w:ins>
            <w:r>
              <w:rPr>
                <w:rFonts w:ascii="標楷體" w:eastAsia="標楷體" w:hAnsi="標楷體" w:hint="eastAsia"/>
              </w:rPr>
              <w:t>股票</w:t>
            </w:r>
            <w:ins w:id="800" w:author="Fegie" w:date="2021-04-28T17:54:00Z">
              <w:r>
                <w:rPr>
                  <w:rFonts w:ascii="標楷體" w:eastAsia="標楷體" w:hAnsi="標楷體" w:hint="eastAsia"/>
                </w:rPr>
                <w:t>擔保品資料</w:t>
              </w:r>
            </w:ins>
          </w:p>
        </w:tc>
      </w:tr>
      <w:tr w:rsidR="003E706C" w:rsidRPr="008E6D8C" w14:paraId="31DDE512" w14:textId="77777777" w:rsidTr="00631E93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77777777" w:rsidR="003E706C" w:rsidRPr="00AD05A2" w:rsidRDefault="003E706C" w:rsidP="00631E93">
            <w:pPr>
              <w:jc w:val="center"/>
              <w:rPr>
                <w:ins w:id="801" w:author="Fegie" w:date="2021-04-28T15:54:00Z"/>
                <w:rFonts w:ascii="標楷體" w:eastAsia="標楷體" w:hAnsi="標楷體"/>
              </w:rPr>
            </w:pPr>
            <w:ins w:id="802" w:author="Fegie" w:date="2021-04-28T15:5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3E706C" w:rsidRPr="00AD05A2" w:rsidRDefault="003E706C" w:rsidP="00631E93">
            <w:pPr>
              <w:jc w:val="center"/>
              <w:rPr>
                <w:ins w:id="803" w:author="Fegie" w:date="2021-04-28T15:54:00Z"/>
                <w:rFonts w:ascii="標楷體" w:eastAsia="標楷體" w:hAnsi="標楷體"/>
                <w:lang w:eastAsia="zh-HK"/>
              </w:rPr>
            </w:pPr>
            <w:ins w:id="804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3E706C" w:rsidRPr="00AD05A2" w:rsidRDefault="003E706C" w:rsidP="00631E93">
            <w:pPr>
              <w:rPr>
                <w:ins w:id="805" w:author="Fegie" w:date="2021-04-28T15:54:00Z"/>
                <w:rFonts w:ascii="標楷體" w:eastAsia="標楷體" w:hAnsi="標楷體"/>
                <w:lang w:eastAsia="zh-HK"/>
              </w:rPr>
            </w:pPr>
            <w:ins w:id="806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關聯戶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5B530" w14:textId="77777777" w:rsidR="003E706C" w:rsidRPr="00446CF2" w:rsidRDefault="003E706C" w:rsidP="00631E93">
            <w:pPr>
              <w:rPr>
                <w:ins w:id="807" w:author="Fegie" w:date="2021-04-28T15:54:00Z"/>
                <w:rFonts w:ascii="標楷體" w:eastAsia="標楷體" w:hAnsi="標楷體"/>
                <w:rPrChange w:id="808" w:author="Fegie" w:date="2021-04-28T17:07:00Z">
                  <w:rPr>
                    <w:ins w:id="809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  <w:r>
              <w:rPr>
                <w:rFonts w:ascii="標楷體" w:eastAsia="標楷體" w:hAnsi="標楷體" w:hint="eastAsia"/>
              </w:rPr>
              <w:t>[</w:t>
            </w:r>
            <w:ins w:id="810" w:author="Fegie" w:date="2021-05-04T15:05:00Z">
              <w:r>
                <w:rPr>
                  <w:rFonts w:ascii="標楷體" w:eastAsia="標楷體" w:hAnsi="標楷體" w:hint="eastAsia"/>
                </w:rPr>
                <w:t>客戶關係人/關係企業資料維護主檔</w:t>
              </w:r>
            </w:ins>
            <w:r>
              <w:rPr>
                <w:rFonts w:ascii="標楷體" w:eastAsia="標楷體" w:hAnsi="標楷體" w:hint="eastAsia"/>
              </w:rPr>
              <w:t>(</w:t>
            </w:r>
            <w:ins w:id="811" w:author="Fegie" w:date="2021-05-04T15:05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elMain</w:t>
              </w:r>
            </w:ins>
            <w:r>
              <w:rPr>
                <w:rFonts w:ascii="標楷體" w:eastAsia="標楷體" w:hAnsi="標楷體" w:hint="eastAsia"/>
              </w:rPr>
              <w:t>)]</w:t>
            </w:r>
            <w:ins w:id="812" w:author="Fegie" w:date="2021-05-04T15:05:00Z">
              <w:r>
                <w:rPr>
                  <w:rFonts w:ascii="標楷體" w:eastAsia="標楷體" w:hAnsi="標楷體" w:hint="eastAsia"/>
                </w:rPr>
                <w:t>與</w:t>
              </w:r>
            </w:ins>
            <w:r>
              <w:rPr>
                <w:rFonts w:ascii="標楷體" w:eastAsia="標楷體" w:hAnsi="標楷體" w:hint="eastAsia"/>
              </w:rPr>
              <w:t>[</w:t>
            </w:r>
            <w:ins w:id="813" w:author="Fegie" w:date="2021-05-04T15:05:00Z">
              <w:r>
                <w:rPr>
                  <w:rFonts w:ascii="標楷體" w:eastAsia="標楷體" w:hAnsi="標楷體" w:hint="eastAsia"/>
                </w:rPr>
                <w:t>客戶關係人/關係企業</w:t>
              </w:r>
            </w:ins>
            <w:ins w:id="814" w:author="Fegie" w:date="2021-05-04T15:06:00Z">
              <w:r>
                <w:rPr>
                  <w:rFonts w:ascii="標楷體" w:eastAsia="標楷體" w:hAnsi="標楷體" w:hint="eastAsia"/>
                </w:rPr>
                <w:t>資料維護明細檔</w:t>
              </w:r>
            </w:ins>
            <w:r>
              <w:rPr>
                <w:rFonts w:ascii="標楷體" w:eastAsia="標楷體" w:hAnsi="標楷體" w:hint="eastAsia"/>
              </w:rPr>
              <w:t>(</w:t>
            </w:r>
            <w:ins w:id="815" w:author="Fegie" w:date="2021-05-04T15:06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stRelDetail</w:t>
              </w:r>
            </w:ins>
            <w:r>
              <w:rPr>
                <w:rFonts w:ascii="標楷體" w:eastAsia="標楷體" w:hAnsi="標楷體" w:hint="eastAsia"/>
              </w:rPr>
              <w:t>)]皆</w:t>
            </w:r>
            <w:ins w:id="816" w:author="Fegie" w:date="2021-05-04T15:06:00Z">
              <w:r>
                <w:rPr>
                  <w:rFonts w:ascii="標楷體" w:eastAsia="標楷體" w:hAnsi="標楷體" w:hint="eastAsia"/>
                </w:rPr>
                <w:t>有資料才</w:t>
              </w:r>
            </w:ins>
            <w:r>
              <w:rPr>
                <w:rFonts w:ascii="標楷體" w:eastAsia="標楷體" w:hAnsi="標楷體" w:hint="eastAsia"/>
              </w:rPr>
              <w:t>會</w:t>
            </w:r>
            <w:ins w:id="817" w:author="Fegie" w:date="2021-05-04T15:06:00Z">
              <w:r>
                <w:rPr>
                  <w:rFonts w:ascii="標楷體" w:eastAsia="標楷體" w:hAnsi="標楷體" w:hint="eastAsia"/>
                </w:rPr>
                <w:t>顯示此按鈕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A22B" w14:textId="77777777" w:rsidR="003E706C" w:rsidRDefault="003E706C" w:rsidP="00631E93">
            <w:pPr>
              <w:ind w:left="240" w:hangingChars="100" w:hanging="240"/>
              <w:rPr>
                <w:rFonts w:ascii="標楷體" w:eastAsia="標楷體" w:hAnsi="標楷體"/>
              </w:rPr>
            </w:pPr>
            <w:ins w:id="818" w:author="Fegie" w:date="2021-04-28T18:18:00Z">
              <w:r>
                <w:rPr>
                  <w:rFonts w:ascii="標楷體" w:eastAsia="標楷體" w:hAnsi="標楷體" w:hint="eastAsia"/>
                </w:rPr>
                <w:t>連結至【L1906關聯戶資料查</w:t>
              </w:r>
            </w:ins>
          </w:p>
          <w:p w14:paraId="241E1A26" w14:textId="77777777" w:rsidR="003E706C" w:rsidRPr="008E6D8C" w:rsidRDefault="003E706C" w:rsidP="00631E93">
            <w:pPr>
              <w:ind w:left="240" w:hangingChars="100" w:hanging="240"/>
              <w:rPr>
                <w:ins w:id="819" w:author="Fegie" w:date="2021-04-28T15:54:00Z"/>
                <w:rFonts w:ascii="標楷體" w:eastAsia="標楷體" w:hAnsi="標楷體"/>
                <w:rPrChange w:id="820" w:author="Fegie" w:date="2021-04-28T18:18:00Z">
                  <w:rPr>
                    <w:ins w:id="821" w:author="Fegie" w:date="2021-04-28T15:54:00Z"/>
                  </w:rPr>
                </w:rPrChange>
              </w:rPr>
            </w:pPr>
            <w:ins w:id="822" w:author="Fegie" w:date="2021-04-28T18:18:00Z">
              <w:r>
                <w:rPr>
                  <w:rFonts w:ascii="標楷體" w:eastAsia="標楷體" w:hAnsi="標楷體" w:hint="eastAsia"/>
                </w:rPr>
                <w:t>詢】，供查詢該客戶關聯戶資料</w:t>
              </w:r>
            </w:ins>
          </w:p>
        </w:tc>
      </w:tr>
      <w:tr w:rsidR="003E706C" w:rsidRPr="008E6D8C" w14:paraId="5BA1E87F" w14:textId="77777777" w:rsidTr="00631E93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77777777" w:rsidR="003E706C" w:rsidRPr="00AD05A2" w:rsidRDefault="003E706C" w:rsidP="00631E93">
            <w:pPr>
              <w:jc w:val="center"/>
              <w:rPr>
                <w:ins w:id="823" w:author="Fegie" w:date="2021-04-28T15:54:00Z"/>
                <w:rFonts w:ascii="標楷體" w:eastAsia="標楷體" w:hAnsi="標楷體"/>
              </w:rPr>
            </w:pPr>
            <w:ins w:id="824" w:author="Fegie" w:date="2021-04-28T15:5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3E706C" w:rsidRPr="00AD05A2" w:rsidRDefault="003E706C" w:rsidP="00631E93">
            <w:pPr>
              <w:jc w:val="center"/>
              <w:rPr>
                <w:ins w:id="825" w:author="Fegie" w:date="2021-04-28T15:54:00Z"/>
                <w:rFonts w:ascii="標楷體" w:eastAsia="標楷體" w:hAnsi="標楷體"/>
                <w:lang w:eastAsia="zh-HK"/>
              </w:rPr>
            </w:pPr>
            <w:ins w:id="826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3E706C" w:rsidRPr="00AD05A2" w:rsidRDefault="003E706C" w:rsidP="00631E93">
            <w:pPr>
              <w:rPr>
                <w:ins w:id="827" w:author="Fegie" w:date="2021-04-28T15:54:00Z"/>
                <w:rFonts w:ascii="標楷體" w:eastAsia="標楷體" w:hAnsi="標楷體"/>
                <w:lang w:eastAsia="zh-HK"/>
              </w:rPr>
            </w:pPr>
            <w:ins w:id="828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交互運用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3E706C" w:rsidRDefault="003E706C" w:rsidP="00631E93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16453973" w14:textId="77777777" w:rsidR="003E706C" w:rsidRDefault="003E706C" w:rsidP="00631E93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ins w:id="829" w:author="Fegie" w:date="2021-05-04T15:01:00Z">
              <w:r>
                <w:rPr>
                  <w:rFonts w:ascii="標楷體" w:eastAsia="標楷體" w:hAnsi="標楷體" w:hint="eastAsia"/>
                </w:rPr>
                <w:t>客戶交互運用檔</w:t>
              </w:r>
            </w:ins>
            <w:r>
              <w:rPr>
                <w:rFonts w:ascii="標楷體" w:eastAsia="標楷體" w:hAnsi="標楷體" w:hint="eastAsia"/>
              </w:rPr>
              <w:t>(</w:t>
            </w:r>
            <w:ins w:id="830" w:author="Fegie" w:date="2021-05-04T15:01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ustCross</w:t>
              </w:r>
            </w:ins>
            <w:r>
              <w:rPr>
                <w:rFonts w:ascii="標楷體" w:eastAsia="標楷體" w:hAnsi="標楷體" w:hint="eastAsia"/>
              </w:rPr>
              <w:t>)]</w:t>
            </w:r>
            <w:ins w:id="831" w:author="Fegie" w:date="2021-05-04T15:01:00Z">
              <w:r>
                <w:rPr>
                  <w:rFonts w:ascii="標楷體" w:eastAsia="標楷體" w:hAnsi="標楷體" w:hint="eastAsia"/>
                </w:rPr>
                <w:t>有</w:t>
              </w:r>
            </w:ins>
          </w:p>
          <w:p w14:paraId="78B9AAB2" w14:textId="77777777" w:rsidR="003E706C" w:rsidRPr="00446CF2" w:rsidRDefault="003E706C" w:rsidP="00631E93">
            <w:pPr>
              <w:rPr>
                <w:ins w:id="832" w:author="Fegie" w:date="2021-04-28T15:54:00Z"/>
                <w:rFonts w:ascii="標楷體" w:eastAsia="標楷體" w:hAnsi="標楷體"/>
                <w:rPrChange w:id="833" w:author="Fegie" w:date="2021-04-28T17:07:00Z">
                  <w:rPr>
                    <w:ins w:id="834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  <w:ins w:id="835" w:author="Fegie" w:date="2021-05-04T15:01:00Z">
              <w:r>
                <w:rPr>
                  <w:rFonts w:ascii="標楷體" w:eastAsia="標楷體" w:hAnsi="標楷體" w:hint="eastAsia"/>
                </w:rPr>
                <w:t>資料才</w:t>
              </w:r>
            </w:ins>
            <w:r>
              <w:rPr>
                <w:rFonts w:ascii="標楷體" w:eastAsia="標楷體" w:hAnsi="標楷體" w:hint="eastAsia"/>
              </w:rPr>
              <w:t>會</w:t>
            </w:r>
            <w:ins w:id="836" w:author="Fegie" w:date="2021-05-04T15:01:00Z">
              <w:r>
                <w:rPr>
                  <w:rFonts w:ascii="標楷體" w:eastAsia="標楷體" w:hAnsi="標楷體" w:hint="eastAsia"/>
                </w:rPr>
                <w:t>顯示</w:t>
              </w:r>
            </w:ins>
            <w:r>
              <w:rPr>
                <w:rFonts w:ascii="標楷體" w:eastAsia="標楷體" w:hAnsi="標楷體" w:hint="eastAsia"/>
              </w:rPr>
              <w:t>為「已設定」</w:t>
            </w: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6582B" w14:textId="77777777" w:rsidR="003E706C" w:rsidRDefault="003E706C" w:rsidP="00631E93">
            <w:pPr>
              <w:ind w:left="480" w:hangingChars="200" w:hanging="480"/>
              <w:rPr>
                <w:rFonts w:ascii="標楷體" w:eastAsia="標楷體" w:hAnsi="標楷體"/>
              </w:rPr>
            </w:pPr>
            <w:ins w:id="837" w:author="Fegie" w:date="2021-04-28T18:30:00Z">
              <w:r>
                <w:rPr>
                  <w:rFonts w:ascii="標楷體" w:eastAsia="標楷體" w:hAnsi="標楷體" w:hint="eastAsia"/>
                </w:rPr>
                <w:t>連結至【L1109客戶交互運用維</w:t>
              </w:r>
            </w:ins>
          </w:p>
          <w:p w14:paraId="0B011382" w14:textId="77777777" w:rsidR="003E706C" w:rsidRDefault="003E706C" w:rsidP="00631E93">
            <w:pPr>
              <w:ind w:left="480" w:hangingChars="200" w:hanging="480"/>
              <w:rPr>
                <w:rFonts w:ascii="標楷體" w:eastAsia="標楷體" w:hAnsi="標楷體"/>
              </w:rPr>
            </w:pPr>
            <w:ins w:id="838" w:author="Fegie" w:date="2021-04-28T18:30:00Z">
              <w:r>
                <w:rPr>
                  <w:rFonts w:ascii="標楷體" w:eastAsia="標楷體" w:hAnsi="標楷體" w:hint="eastAsia"/>
                </w:rPr>
                <w:t>護】，供維護該客戶交戶運用資</w:t>
              </w:r>
            </w:ins>
          </w:p>
          <w:p w14:paraId="43562A4F" w14:textId="77777777" w:rsidR="003E706C" w:rsidRPr="008E6D8C" w:rsidRDefault="003E706C" w:rsidP="00631E93">
            <w:pPr>
              <w:ind w:left="480" w:hangingChars="200" w:hanging="480"/>
              <w:rPr>
                <w:ins w:id="839" w:author="Fegie" w:date="2021-04-28T15:54:00Z"/>
                <w:rFonts w:ascii="標楷體" w:eastAsia="標楷體" w:hAnsi="標楷體"/>
                <w:rPrChange w:id="840" w:author="Fegie" w:date="2021-04-28T18:19:00Z">
                  <w:rPr>
                    <w:ins w:id="841" w:author="Fegie" w:date="2021-04-28T15:54:00Z"/>
                  </w:rPr>
                </w:rPrChange>
              </w:rPr>
            </w:pPr>
            <w:ins w:id="842" w:author="Fegie" w:date="2021-04-28T18:30:00Z">
              <w:r>
                <w:rPr>
                  <w:rFonts w:ascii="標楷體" w:eastAsia="標楷體" w:hAnsi="標楷體" w:hint="eastAsia"/>
                </w:rPr>
                <w:t>料</w:t>
              </w:r>
            </w:ins>
          </w:p>
        </w:tc>
      </w:tr>
      <w:tr w:rsidR="003E706C" w:rsidRPr="00AD05A2" w14:paraId="196D9948" w14:textId="77777777" w:rsidTr="00631E93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77777777" w:rsidR="003E706C" w:rsidRPr="00AD05A2" w:rsidRDefault="003E706C" w:rsidP="00631E93">
            <w:pPr>
              <w:jc w:val="center"/>
              <w:rPr>
                <w:ins w:id="843" w:author="Fegie" w:date="2021-04-28T15:54:00Z"/>
                <w:rFonts w:ascii="標楷體" w:eastAsia="標楷體" w:hAnsi="標楷體"/>
              </w:rPr>
            </w:pPr>
            <w:ins w:id="844" w:author="Fegie" w:date="2021-04-28T15:5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3E706C" w:rsidRPr="00AD05A2" w:rsidRDefault="003E706C" w:rsidP="00631E93">
            <w:pPr>
              <w:jc w:val="center"/>
              <w:rPr>
                <w:ins w:id="845" w:author="Fegie" w:date="2021-04-28T15:54:00Z"/>
                <w:rFonts w:ascii="標楷體" w:eastAsia="標楷體" w:hAnsi="標楷體"/>
                <w:lang w:eastAsia="zh-HK"/>
              </w:rPr>
            </w:pPr>
            <w:ins w:id="846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3E706C" w:rsidRPr="00AD05A2" w:rsidRDefault="003E706C" w:rsidP="00631E93">
            <w:pPr>
              <w:rPr>
                <w:ins w:id="847" w:author="Fegie" w:date="2021-04-28T15:54:00Z"/>
                <w:rFonts w:ascii="標楷體" w:eastAsia="標楷體" w:hAnsi="標楷體"/>
                <w:lang w:eastAsia="zh-HK"/>
              </w:rPr>
            </w:pPr>
            <w:ins w:id="848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客戶電話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3E706C" w:rsidRDefault="003E706C" w:rsidP="00631E93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0CF23B32" w14:textId="77777777" w:rsidR="003E706C" w:rsidRDefault="003E706C" w:rsidP="00631E93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ins w:id="849" w:author="Fegie" w:date="2021-05-04T15:02:00Z">
              <w:r>
                <w:rPr>
                  <w:rFonts w:ascii="標楷體" w:eastAsia="標楷體" w:hAnsi="標楷體" w:hint="eastAsia"/>
                </w:rPr>
                <w:t>客戶聯絡電話檔</w:t>
              </w:r>
            </w:ins>
            <w:r>
              <w:rPr>
                <w:rFonts w:ascii="標楷體" w:eastAsia="標楷體" w:hAnsi="標楷體" w:hint="eastAsia"/>
              </w:rPr>
              <w:t>(</w:t>
            </w:r>
            <w:ins w:id="850" w:author="Fegie" w:date="2021-05-04T15:02:00Z">
              <w:r>
                <w:rPr>
                  <w:rFonts w:ascii="標楷體" w:eastAsia="標楷體" w:hAnsi="標楷體"/>
                </w:rPr>
                <w:t>CustTelNo</w:t>
              </w:r>
            </w:ins>
            <w:r>
              <w:rPr>
                <w:rFonts w:ascii="標楷體" w:eastAsia="標楷體" w:hAnsi="標楷體" w:hint="eastAsia"/>
              </w:rPr>
              <w:t>)]</w:t>
            </w:r>
          </w:p>
          <w:p w14:paraId="43D5933A" w14:textId="77777777" w:rsidR="003E706C" w:rsidRPr="00446CF2" w:rsidRDefault="003E706C" w:rsidP="00631E93">
            <w:pPr>
              <w:rPr>
                <w:ins w:id="851" w:author="Fegie" w:date="2021-04-28T15:54:00Z"/>
                <w:rFonts w:ascii="標楷體" w:eastAsia="標楷體" w:hAnsi="標楷體"/>
                <w:rPrChange w:id="852" w:author="Fegie" w:date="2021-04-28T17:07:00Z">
                  <w:rPr>
                    <w:ins w:id="853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  <w:ins w:id="854" w:author="Fegie" w:date="2021-05-04T15:02:00Z">
              <w:r>
                <w:rPr>
                  <w:rFonts w:ascii="標楷體" w:eastAsia="標楷體" w:hAnsi="標楷體" w:hint="eastAsia"/>
                </w:rPr>
                <w:t>資料才</w:t>
              </w:r>
            </w:ins>
            <w:r>
              <w:rPr>
                <w:rFonts w:ascii="標楷體" w:eastAsia="標楷體" w:hAnsi="標楷體" w:hint="eastAsia"/>
              </w:rPr>
              <w:t>會</w:t>
            </w:r>
            <w:ins w:id="855" w:author="Fegie" w:date="2021-05-04T15:02:00Z">
              <w:r>
                <w:rPr>
                  <w:rFonts w:ascii="標楷體" w:eastAsia="標楷體" w:hAnsi="標楷體" w:hint="eastAsia"/>
                </w:rPr>
                <w:t>顯示</w:t>
              </w:r>
            </w:ins>
            <w:r>
              <w:rPr>
                <w:rFonts w:ascii="標楷體" w:eastAsia="標楷體" w:hAnsi="標楷體" w:hint="eastAsia"/>
              </w:rPr>
              <w:t>為「已設定」</w:t>
            </w: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FC65" w14:textId="77777777" w:rsidR="003E706C" w:rsidRDefault="003E706C" w:rsidP="00631E93">
            <w:pPr>
              <w:rPr>
                <w:rFonts w:ascii="標楷體" w:eastAsia="標楷體" w:hAnsi="標楷體"/>
              </w:rPr>
            </w:pPr>
            <w:ins w:id="856" w:author="Fegie" w:date="2021-04-28T18:31:00Z">
              <w:r w:rsidRPr="00A36985">
                <w:rPr>
                  <w:rFonts w:ascii="標楷體" w:eastAsia="標楷體" w:hAnsi="標楷體" w:hint="eastAsia"/>
                  <w:rPrChange w:id="857" w:author="Fegie" w:date="2021-04-28T18:33:00Z">
                    <w:rPr>
                      <w:rFonts w:hint="eastAsia"/>
                    </w:rPr>
                  </w:rPrChange>
                </w:rPr>
                <w:t>連結至【</w:t>
              </w:r>
              <w:r w:rsidRPr="00A36985">
                <w:rPr>
                  <w:rFonts w:ascii="標楷體" w:eastAsia="標楷體" w:hAnsi="標楷體"/>
                  <w:rPrChange w:id="858" w:author="Fegie" w:date="2021-04-28T18:33:00Z">
                    <w:rPr/>
                  </w:rPrChange>
                </w:rPr>
                <w:t>L1</w:t>
              </w:r>
            </w:ins>
            <w:ins w:id="859" w:author="Fegie" w:date="2021-04-28T18:33:00Z">
              <w:r>
                <w:rPr>
                  <w:rFonts w:ascii="標楷體" w:eastAsia="標楷體" w:hAnsi="標楷體" w:hint="eastAsia"/>
                </w:rPr>
                <w:t>905</w:t>
              </w:r>
            </w:ins>
            <w:ins w:id="860" w:author="Fegie" w:date="2021-04-28T18:37:00Z">
              <w:r>
                <w:rPr>
                  <w:rFonts w:ascii="標楷體" w:eastAsia="標楷體" w:hAnsi="標楷體" w:hint="eastAsia"/>
                </w:rPr>
                <w:t>顧客聯絡電話</w:t>
              </w:r>
            </w:ins>
          </w:p>
          <w:p w14:paraId="4348B736" w14:textId="77777777" w:rsidR="003E706C" w:rsidRDefault="003E706C" w:rsidP="00631E93">
            <w:pPr>
              <w:rPr>
                <w:rFonts w:ascii="標楷體" w:eastAsia="標楷體" w:hAnsi="標楷體"/>
              </w:rPr>
            </w:pPr>
            <w:ins w:id="861" w:author="Fegie" w:date="2021-04-28T18:37:00Z">
              <w:r>
                <w:rPr>
                  <w:rFonts w:ascii="標楷體" w:eastAsia="標楷體" w:hAnsi="標楷體" w:hint="eastAsia"/>
                </w:rPr>
                <w:t>查詢</w:t>
              </w:r>
            </w:ins>
            <w:ins w:id="862" w:author="Fegie" w:date="2021-04-28T18:31:00Z">
              <w:r>
                <w:rPr>
                  <w:rFonts w:ascii="標楷體" w:eastAsia="標楷體" w:hAnsi="標楷體" w:hint="eastAsia"/>
                </w:rPr>
                <w:t>】，供</w:t>
              </w:r>
            </w:ins>
            <w:ins w:id="863" w:author="Fegie" w:date="2021-04-28T18:38:00Z">
              <w:r>
                <w:rPr>
                  <w:rFonts w:ascii="標楷體" w:eastAsia="標楷體" w:hAnsi="標楷體" w:hint="eastAsia"/>
                </w:rPr>
                <w:t>查詢</w:t>
              </w:r>
            </w:ins>
            <w:ins w:id="864" w:author="Fegie" w:date="2021-04-28T18:31:00Z">
              <w:r>
                <w:rPr>
                  <w:rFonts w:ascii="標楷體" w:eastAsia="標楷體" w:hAnsi="標楷體" w:hint="eastAsia"/>
                </w:rPr>
                <w:t>該客戶</w:t>
              </w:r>
            </w:ins>
            <w:ins w:id="865" w:author="Fegie" w:date="2021-04-28T18:38:00Z">
              <w:r>
                <w:rPr>
                  <w:rFonts w:ascii="標楷體" w:eastAsia="標楷體" w:hAnsi="標楷體" w:hint="eastAsia"/>
                </w:rPr>
                <w:t>聯絡電話</w:t>
              </w:r>
            </w:ins>
          </w:p>
          <w:p w14:paraId="57A96AA8" w14:textId="77777777" w:rsidR="003E706C" w:rsidRPr="00AD05A2" w:rsidRDefault="003E706C" w:rsidP="00631E93">
            <w:pPr>
              <w:ind w:left="480" w:hangingChars="200" w:hanging="480"/>
              <w:rPr>
                <w:ins w:id="866" w:author="Fegie" w:date="2021-04-28T15:54:00Z"/>
                <w:rFonts w:ascii="標楷體" w:eastAsia="標楷體" w:hAnsi="標楷體"/>
              </w:rPr>
            </w:pPr>
            <w:ins w:id="867" w:author="Fegie" w:date="2021-04-28T18:38:00Z">
              <w:r>
                <w:rPr>
                  <w:rFonts w:ascii="標楷體" w:eastAsia="標楷體" w:hAnsi="標楷體" w:hint="eastAsia"/>
                </w:rPr>
                <w:t>資料</w:t>
              </w:r>
            </w:ins>
          </w:p>
        </w:tc>
      </w:tr>
      <w:tr w:rsidR="003E706C" w:rsidRPr="00AD05A2" w14:paraId="43E4E31D" w14:textId="77777777" w:rsidTr="00631E93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E285D" w14:textId="77777777" w:rsidR="003E706C" w:rsidRDefault="003E706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F3D04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ins w:id="868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4BC5C" w14:textId="77777777" w:rsidR="003E706C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ins w:id="869" w:author="Fegie" w:date="2021-04-28T16:17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B03A5" w14:textId="77777777" w:rsidR="003E706C" w:rsidRDefault="003E706C" w:rsidP="00631E93">
            <w:pPr>
              <w:ind w:left="480" w:hangingChars="200" w:hanging="480"/>
              <w:rPr>
                <w:rFonts w:ascii="標楷體" w:eastAsia="標楷體" w:hAnsi="標楷體"/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A5C3B" w14:textId="77777777" w:rsidR="00E87520" w:rsidRDefault="00E87520" w:rsidP="00E87520">
            <w:pPr>
              <w:rPr>
                <w:ins w:id="870" w:author="張嘉榮" w:date="2021-05-28T18:27:00Z"/>
                <w:rFonts w:ascii="標楷體" w:eastAsia="標楷體" w:hAnsi="標楷體"/>
              </w:rPr>
            </w:pPr>
            <w:ins w:id="871" w:author="張嘉榮" w:date="2021-05-28T18:27:00Z">
              <w:r>
                <w:rPr>
                  <w:rFonts w:ascii="標楷體" w:eastAsia="標楷體" w:hAnsi="標楷體" w:hint="eastAsia"/>
                </w:rPr>
                <w:t>依客戶[身份別]</w:t>
              </w:r>
            </w:ins>
          </w:p>
          <w:p w14:paraId="2E20E634" w14:textId="77777777" w:rsidR="00E87520" w:rsidRPr="00585F88" w:rsidRDefault="00E87520" w:rsidP="00E87520">
            <w:pPr>
              <w:rPr>
                <w:ins w:id="872" w:author="張嘉榮" w:date="2021-05-28T18:27:00Z"/>
                <w:rFonts w:ascii="標楷體" w:eastAsia="標楷體" w:hAnsi="標楷體"/>
                <w:lang w:eastAsia="zh-HK"/>
              </w:rPr>
            </w:pPr>
            <w:ins w:id="873" w:author="張嘉榮" w:date="2021-05-28T18:27:00Z">
              <w:r>
                <w:rPr>
                  <w:rFonts w:ascii="標楷體" w:eastAsia="標楷體" w:hAnsi="標楷體"/>
                </w:rPr>
                <w:t>1.</w:t>
              </w:r>
              <w:r w:rsidRPr="00585F88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</w:p>
          <w:p w14:paraId="3F2C1729" w14:textId="09D05208" w:rsidR="00E87520" w:rsidRDefault="00E87520" w:rsidP="00E87520">
            <w:pPr>
              <w:rPr>
                <w:ins w:id="874" w:author="張嘉榮" w:date="2021-05-28T18:27:00Z"/>
                <w:rFonts w:ascii="標楷體" w:eastAsia="標楷體" w:hAnsi="標楷體"/>
                <w:color w:val="000000" w:themeColor="text1"/>
              </w:rPr>
            </w:pPr>
            <w:ins w:id="875" w:author="張嘉榮" w:date="2021-05-28T18:27:00Z">
              <w:r w:rsidRPr="00585F88">
                <w:rPr>
                  <w:rFonts w:ascii="標楷體" w:eastAsia="標楷體" w:hAnsi="標楷體"/>
                </w:rPr>
                <w:t xml:space="preserve">  </w:t>
              </w:r>
              <w:r w:rsidRPr="00585F88">
                <w:rPr>
                  <w:rFonts w:ascii="標楷體" w:eastAsia="標楷體" w:hAnsi="標楷體" w:hint="eastAsia"/>
                  <w:lang w:eastAsia="zh-HK"/>
                </w:rPr>
                <w:t>連結至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【</w:t>
              </w:r>
              <w:r w:rsidRPr="00585F88">
                <w:rPr>
                  <w:rFonts w:ascii="標楷體" w:eastAsia="標楷體" w:hAnsi="標楷體"/>
                  <w:color w:val="000000" w:themeColor="text1"/>
                </w:rPr>
                <w:t>L110</w:t>
              </w:r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  <w:r w:rsidRPr="00585F88">
                <w:rPr>
                  <w:rFonts w:ascii="標楷體" w:eastAsia="標楷體" w:hAnsi="標楷體" w:hint="eastAsia"/>
                  <w:color w:val="000000" w:themeColor="text1"/>
                </w:rPr>
                <w:t>顧客基本資料</w:t>
              </w:r>
            </w:ins>
          </w:p>
          <w:p w14:paraId="19814834" w14:textId="6A2EADC6" w:rsidR="00E87520" w:rsidRDefault="00E87520" w:rsidP="00E87520">
            <w:pPr>
              <w:ind w:left="240" w:hangingChars="100" w:hanging="240"/>
              <w:rPr>
                <w:ins w:id="876" w:author="張嘉榮" w:date="2021-05-28T18:27:00Z"/>
                <w:rFonts w:ascii="標楷體" w:eastAsia="標楷體" w:hAnsi="標楷體"/>
                <w:color w:val="000000" w:themeColor="text1"/>
              </w:rPr>
            </w:pPr>
            <w:ins w:id="877" w:author="張嘉榮" w:date="2021-05-28T18:27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修改-自然人】，供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 w:rsidRPr="00585F88">
                <w:rPr>
                  <w:rFonts w:ascii="標楷體" w:eastAsia="標楷體" w:hAnsi="標楷體" w:hint="eastAsia"/>
                  <w:lang w:eastAsia="zh-HK"/>
                </w:rPr>
                <w:t>當筆客戶資料</w:t>
              </w:r>
            </w:ins>
          </w:p>
          <w:p w14:paraId="0FBBB13C" w14:textId="77777777" w:rsidR="00E87520" w:rsidRPr="009B0D7D" w:rsidRDefault="00E87520" w:rsidP="00E87520">
            <w:pPr>
              <w:rPr>
                <w:ins w:id="878" w:author="張嘉榮" w:date="2021-05-28T18:27:00Z"/>
                <w:rFonts w:ascii="標楷體" w:eastAsia="標楷體" w:hAnsi="標楷體"/>
                <w:color w:val="000000" w:themeColor="text1"/>
              </w:rPr>
            </w:pPr>
            <w:ins w:id="879" w:author="張嘉榮" w:date="2021-05-28T18:27:00Z">
              <w:r>
                <w:rPr>
                  <w:rFonts w:ascii="標楷體" w:eastAsia="標楷體" w:hAnsi="標楷體"/>
                  <w:color w:val="000000" w:themeColor="text1"/>
                </w:rPr>
                <w:t>2.</w:t>
              </w:r>
              <w:r w:rsidRPr="009B0D7D">
                <w:rPr>
                  <w:rFonts w:ascii="標楷體" w:eastAsia="標楷體" w:hAnsi="標楷體" w:hint="eastAsia"/>
                  <w:color w:val="000000" w:themeColor="text1"/>
                </w:rPr>
                <w:t>法人</w:t>
              </w:r>
            </w:ins>
          </w:p>
          <w:p w14:paraId="2E8B0312" w14:textId="67CE517D" w:rsidR="00E87520" w:rsidRDefault="00E87520" w:rsidP="00E87520">
            <w:pPr>
              <w:rPr>
                <w:ins w:id="880" w:author="張嘉榮" w:date="2021-05-28T18:27:00Z"/>
                <w:rFonts w:ascii="標楷體" w:eastAsia="標楷體" w:hAnsi="標楷體"/>
                <w:color w:val="000000" w:themeColor="text1"/>
              </w:rPr>
            </w:pPr>
            <w:ins w:id="881" w:author="張嘉榮" w:date="2021-05-28T18:27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 w:rsidRPr="009B0D7D">
                <w:rPr>
                  <w:rFonts w:ascii="標楷體" w:eastAsia="標楷體" w:hAnsi="標楷體" w:hint="eastAsia"/>
                  <w:color w:val="000000" w:themeColor="text1"/>
                </w:rPr>
                <w:t>連結至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【</w:t>
              </w:r>
              <w:r w:rsidRPr="00C179E0">
                <w:rPr>
                  <w:rFonts w:ascii="標楷體" w:eastAsia="標楷體" w:hAnsi="標楷體"/>
                  <w:color w:val="000000" w:themeColor="text1"/>
                </w:rPr>
                <w:t>L</w:t>
              </w:r>
              <w:r w:rsidRPr="00C179E0">
                <w:rPr>
                  <w:rFonts w:ascii="標楷體" w:eastAsia="標楷體" w:hAnsi="標楷體" w:hint="eastAsia"/>
                  <w:color w:val="000000" w:themeColor="text1"/>
                </w:rPr>
                <w:t>110</w:t>
              </w:r>
              <w:r>
                <w:rPr>
                  <w:rFonts w:ascii="標楷體" w:eastAsia="標楷體" w:hAnsi="標楷體"/>
                  <w:color w:val="000000" w:themeColor="text1"/>
                </w:rPr>
                <w:t>4</w:t>
              </w:r>
              <w:r w:rsidRPr="00C179E0">
                <w:rPr>
                  <w:rFonts w:ascii="標楷體" w:eastAsia="標楷體" w:hAnsi="標楷體" w:hint="eastAsia"/>
                  <w:color w:val="000000" w:themeColor="text1"/>
                </w:rPr>
                <w:t>顧客基本資料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</w:ins>
          </w:p>
          <w:p w14:paraId="1AF8C380" w14:textId="77777777" w:rsidR="00E87520" w:rsidRDefault="00E87520" w:rsidP="00631E93">
            <w:pPr>
              <w:rPr>
                <w:ins w:id="882" w:author="張嘉榮" w:date="2021-05-28T18:28:00Z"/>
                <w:rFonts w:ascii="標楷體" w:eastAsia="標楷體" w:hAnsi="標楷體"/>
                <w:lang w:eastAsia="zh-HK"/>
              </w:rPr>
            </w:pPr>
            <w:ins w:id="883" w:author="張嘉榮" w:date="2021-05-28T18:27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修改-法人】，供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 w:rsidRPr="00585F88">
                <w:rPr>
                  <w:rFonts w:ascii="標楷體" w:eastAsia="標楷體" w:hAnsi="標楷體" w:hint="eastAsia"/>
                  <w:lang w:eastAsia="zh-HK"/>
                </w:rPr>
                <w:t>當筆客</w:t>
              </w:r>
            </w:ins>
          </w:p>
          <w:p w14:paraId="6E578BE8" w14:textId="67562562" w:rsidR="003E706C" w:rsidRPr="00047885" w:rsidDel="00E87520" w:rsidRDefault="00E87520" w:rsidP="00E87520">
            <w:pPr>
              <w:rPr>
                <w:ins w:id="884" w:author="Fegie" w:date="2021-04-28T18:41:00Z"/>
                <w:del w:id="885" w:author="張嘉榮" w:date="2021-05-28T18:27:00Z"/>
                <w:rFonts w:ascii="標楷體" w:eastAsia="標楷體" w:hAnsi="標楷體"/>
                <w:rPrChange w:id="886" w:author="Fegie" w:date="2021-04-28T18:41:00Z">
                  <w:rPr>
                    <w:ins w:id="887" w:author="Fegie" w:date="2021-04-28T18:41:00Z"/>
                    <w:del w:id="888" w:author="張嘉榮" w:date="2021-05-28T18:27:00Z"/>
                  </w:rPr>
                </w:rPrChange>
              </w:rPr>
            </w:pPr>
            <w:ins w:id="889" w:author="張嘉榮" w:date="2021-05-28T18:28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890" w:author="張嘉榮" w:date="2021-05-28T18:27:00Z">
              <w:r w:rsidRPr="00585F88">
                <w:rPr>
                  <w:rFonts w:ascii="標楷體" w:eastAsia="標楷體" w:hAnsi="標楷體" w:hint="eastAsia"/>
                  <w:lang w:eastAsia="zh-HK"/>
                </w:rPr>
                <w:t>戶資料</w:t>
              </w:r>
            </w:ins>
            <w:ins w:id="891" w:author="Fegie" w:date="2021-04-28T18:41:00Z">
              <w:del w:id="892" w:author="張嘉榮" w:date="2021-05-28T18:27:00Z">
                <w:r w:rsidR="003E706C" w:rsidDel="00E87520">
                  <w:rPr>
                    <w:rFonts w:ascii="標楷體" w:eastAsia="標楷體" w:hAnsi="標楷體" w:hint="eastAsia"/>
                  </w:rPr>
                  <w:delText>1.</w:delText>
                </w:r>
              </w:del>
            </w:ins>
            <w:ins w:id="893" w:author="Fegie" w:date="2021-04-28T18:38:00Z">
              <w:del w:id="894" w:author="張嘉榮" w:date="2021-05-28T18:27:00Z">
                <w:r w:rsidR="003E706C" w:rsidRPr="00047885" w:rsidDel="00E87520">
                  <w:rPr>
                    <w:rFonts w:ascii="標楷體" w:eastAsia="標楷體" w:hAnsi="標楷體" w:hint="eastAsia"/>
                    <w:lang w:eastAsia="zh-HK"/>
                    <w:rPrChange w:id="895" w:author="Fegie" w:date="2021-04-28T18:41:00Z">
                      <w:rPr>
                        <w:rFonts w:hint="eastAsia"/>
                        <w:lang w:eastAsia="zh-HK"/>
                      </w:rPr>
                    </w:rPrChange>
                  </w:rPr>
                  <w:delText>修改當筆</w:delText>
                </w:r>
              </w:del>
            </w:ins>
            <w:ins w:id="896" w:author="Fegie" w:date="2021-04-28T18:39:00Z">
              <w:del w:id="897" w:author="張嘉榮" w:date="2021-05-28T18:27:00Z">
                <w:r w:rsidR="003E706C" w:rsidRPr="00047885" w:rsidDel="00E87520">
                  <w:rPr>
                    <w:rFonts w:ascii="標楷體" w:eastAsia="標楷體" w:hAnsi="標楷體" w:hint="eastAsia"/>
                    <w:color w:val="000000" w:themeColor="text1"/>
                    <w:rPrChange w:id="898" w:author="Fegie" w:date="2021-04-28T18:41:00Z">
                      <w:rPr>
                        <w:rFonts w:hint="eastAsia"/>
                        <w:color w:val="000000" w:themeColor="text1"/>
                      </w:rPr>
                    </w:rPrChange>
                  </w:rPr>
                  <w:delText>客戶</w:delText>
                </w:r>
              </w:del>
            </w:ins>
            <w:ins w:id="899" w:author="Fegie" w:date="2021-04-28T18:38:00Z">
              <w:del w:id="900" w:author="張嘉榮" w:date="2021-05-28T18:27:00Z">
                <w:r w:rsidR="003E706C" w:rsidRPr="00047885" w:rsidDel="00E87520">
                  <w:rPr>
                    <w:rFonts w:ascii="標楷體" w:eastAsia="標楷體" w:hAnsi="標楷體" w:hint="eastAsia"/>
                    <w:lang w:eastAsia="zh-HK"/>
                    <w:rPrChange w:id="901" w:author="Fegie" w:date="2021-04-28T18:41:00Z">
                      <w:rPr>
                        <w:rFonts w:hint="eastAsia"/>
                        <w:lang w:eastAsia="zh-HK"/>
                      </w:rPr>
                    </w:rPrChange>
                  </w:rPr>
                  <w:delText>資料</w:delText>
                </w:r>
                <w:r w:rsidR="003E706C" w:rsidRPr="00047885" w:rsidDel="00E87520">
                  <w:rPr>
                    <w:rFonts w:ascii="標楷體" w:eastAsia="標楷體" w:hAnsi="標楷體"/>
                    <w:rPrChange w:id="902" w:author="Fegie" w:date="2021-04-28T18:41:00Z">
                      <w:rPr/>
                    </w:rPrChange>
                  </w:rPr>
                  <w:delText>,</w:delText>
                </w:r>
              </w:del>
            </w:ins>
            <w:ins w:id="903" w:author="Fegie" w:date="2021-04-28T18:41:00Z">
              <w:del w:id="904" w:author="張嘉榮" w:date="2021-05-28T18:27:00Z">
                <w:r w:rsidR="003E706C" w:rsidRPr="00047885" w:rsidDel="00E87520">
                  <w:rPr>
                    <w:rFonts w:ascii="標楷體" w:eastAsia="標楷體" w:hAnsi="標楷體" w:hint="eastAsia"/>
                    <w:rPrChange w:id="905" w:author="Fegie" w:date="2021-04-28T18:41:00Z">
                      <w:rPr>
                        <w:rFonts w:hint="eastAsia"/>
                      </w:rPr>
                    </w:rPrChange>
                  </w:rPr>
                  <w:delText>自然人</w:delText>
                </w:r>
              </w:del>
            </w:ins>
          </w:p>
          <w:p w14:paraId="2F9F419D" w14:textId="505D121A" w:rsidR="003E706C" w:rsidDel="00E87520" w:rsidRDefault="003E706C" w:rsidP="00631E93">
            <w:pPr>
              <w:rPr>
                <w:ins w:id="906" w:author="Fegie" w:date="2021-04-28T18:41:00Z"/>
                <w:del w:id="907" w:author="張嘉榮" w:date="2021-05-28T18:27:00Z"/>
                <w:rFonts w:ascii="標楷體" w:eastAsia="標楷體" w:hAnsi="標楷體"/>
              </w:rPr>
            </w:pPr>
            <w:ins w:id="908" w:author="Fegie" w:date="2021-04-28T18:41:00Z">
              <w:del w:id="909" w:author="張嘉榮" w:date="2021-05-28T18:27:00Z">
                <w:r w:rsidDel="00E87520">
                  <w:rPr>
                    <w:rFonts w:ascii="標楷體" w:eastAsia="標楷體" w:hAnsi="標楷體" w:hint="eastAsia"/>
                  </w:rPr>
                  <w:delText xml:space="preserve">  </w:delText>
                </w:r>
                <w:r w:rsidRPr="00047885" w:rsidDel="00E87520">
                  <w:rPr>
                    <w:rFonts w:ascii="標楷體" w:eastAsia="標楷體" w:hAnsi="標楷體" w:hint="eastAsia"/>
                    <w:rPrChange w:id="910" w:author="Fegie" w:date="2021-04-28T18:41:00Z">
                      <w:rPr>
                        <w:rFonts w:hint="eastAsia"/>
                      </w:rPr>
                    </w:rPrChange>
                  </w:rPr>
                  <w:delText>連</w:delText>
                </w:r>
                <w:r w:rsidDel="00E87520">
                  <w:rPr>
                    <w:rFonts w:ascii="標楷體" w:eastAsia="標楷體" w:hAnsi="標楷體" w:hint="eastAsia"/>
                  </w:rPr>
                  <w:delText>結至【L1103顧客基本資</w:delText>
                </w:r>
              </w:del>
            </w:ins>
          </w:p>
          <w:p w14:paraId="0BA4E11B" w14:textId="0DFA621A" w:rsidR="003E706C" w:rsidDel="00E87520" w:rsidRDefault="003E706C" w:rsidP="00631E93">
            <w:pPr>
              <w:rPr>
                <w:ins w:id="911" w:author="Fegie" w:date="2021-04-28T18:42:00Z"/>
                <w:del w:id="912" w:author="張嘉榮" w:date="2021-05-28T18:27:00Z"/>
                <w:rFonts w:ascii="標楷體" w:eastAsia="標楷體" w:hAnsi="標楷體"/>
              </w:rPr>
            </w:pPr>
            <w:ins w:id="913" w:author="Fegie" w:date="2021-04-28T18:41:00Z">
              <w:del w:id="914" w:author="張嘉榮" w:date="2021-05-28T18:27:00Z">
                <w:r w:rsidDel="00E87520">
                  <w:rPr>
                    <w:rFonts w:ascii="標楷體" w:eastAsia="標楷體" w:hAnsi="標楷體" w:hint="eastAsia"/>
                  </w:rPr>
                  <w:delText xml:space="preserve">  料修改-</w:delText>
                </w:r>
              </w:del>
            </w:ins>
            <w:ins w:id="915" w:author="Fegie" w:date="2021-04-28T18:42:00Z">
              <w:del w:id="916" w:author="張嘉榮" w:date="2021-05-28T18:27:00Z">
                <w:r w:rsidDel="00E87520">
                  <w:rPr>
                    <w:rFonts w:ascii="標楷體" w:eastAsia="標楷體" w:hAnsi="標楷體" w:hint="eastAsia"/>
                  </w:rPr>
                  <w:delText>自然人</w:delText>
                </w:r>
              </w:del>
            </w:ins>
            <w:ins w:id="917" w:author="Fegie" w:date="2021-04-28T18:41:00Z">
              <w:del w:id="918" w:author="張嘉榮" w:date="2021-05-28T18:27:00Z">
                <w:r w:rsidDel="00E87520">
                  <w:rPr>
                    <w:rFonts w:ascii="標楷體" w:eastAsia="標楷體" w:hAnsi="標楷體" w:hint="eastAsia"/>
                  </w:rPr>
                  <w:delText>】</w:delText>
                </w:r>
              </w:del>
            </w:ins>
            <w:ins w:id="919" w:author="Fegie" w:date="2021-04-28T18:42:00Z">
              <w:del w:id="920" w:author="張嘉榮" w:date="2021-05-28T18:27:00Z">
                <w:r w:rsidDel="00E87520">
                  <w:rPr>
                    <w:rFonts w:ascii="標楷體" w:eastAsia="標楷體" w:hAnsi="標楷體" w:hint="eastAsia"/>
                  </w:rPr>
                  <w:delText>，法人連結</w:delText>
                </w:r>
              </w:del>
            </w:ins>
          </w:p>
          <w:p w14:paraId="4F5C7DB5" w14:textId="62A3DD96" w:rsidR="003E706C" w:rsidDel="00E87520" w:rsidRDefault="003E706C" w:rsidP="00631E93">
            <w:pPr>
              <w:rPr>
                <w:ins w:id="921" w:author="Fegie" w:date="2021-04-28T18:42:00Z"/>
                <w:del w:id="922" w:author="張嘉榮" w:date="2021-05-28T18:27:00Z"/>
                <w:rFonts w:ascii="標楷體" w:eastAsia="標楷體" w:hAnsi="標楷體"/>
              </w:rPr>
            </w:pPr>
            <w:ins w:id="923" w:author="Fegie" w:date="2021-04-28T18:42:00Z">
              <w:del w:id="924" w:author="張嘉榮" w:date="2021-05-28T18:27:00Z">
                <w:r w:rsidDel="00E87520">
                  <w:rPr>
                    <w:rFonts w:ascii="標楷體" w:eastAsia="標楷體" w:hAnsi="標楷體" w:hint="eastAsia"/>
                  </w:rPr>
                  <w:delText xml:space="preserve">  至【L1104顧客基本資料</w:delText>
                </w:r>
              </w:del>
            </w:ins>
            <w:ins w:id="925" w:author="Fegie" w:date="2021-04-28T18:43:00Z">
              <w:del w:id="926" w:author="張嘉榮" w:date="2021-05-28T18:27:00Z">
                <w:r w:rsidDel="00E87520">
                  <w:rPr>
                    <w:rFonts w:ascii="標楷體" w:eastAsia="標楷體" w:hAnsi="標楷體" w:hint="eastAsia"/>
                  </w:rPr>
                  <w:delText>修</w:delText>
                </w:r>
              </w:del>
            </w:ins>
          </w:p>
          <w:p w14:paraId="2A4F6BBC" w14:textId="3222F554" w:rsidR="003E706C" w:rsidRPr="00E87520" w:rsidRDefault="003E706C" w:rsidP="00631E93">
            <w:pPr>
              <w:rPr>
                <w:rFonts w:ascii="標楷體" w:eastAsia="標楷體" w:hAnsi="標楷體"/>
              </w:rPr>
            </w:pPr>
            <w:ins w:id="927" w:author="Fegie" w:date="2021-04-28T18:42:00Z">
              <w:del w:id="928" w:author="張嘉榮" w:date="2021-05-28T18:27:00Z">
                <w:r w:rsidDel="00E87520">
                  <w:rPr>
                    <w:rFonts w:ascii="標楷體" w:eastAsia="標楷體" w:hAnsi="標楷體" w:hint="eastAsia"/>
                  </w:rPr>
                  <w:delText xml:space="preserve">  </w:delText>
                </w:r>
              </w:del>
            </w:ins>
            <w:ins w:id="929" w:author="Fegie" w:date="2021-04-28T18:43:00Z">
              <w:del w:id="930" w:author="張嘉榮" w:date="2021-05-28T18:27:00Z">
                <w:r w:rsidDel="00E87520">
                  <w:rPr>
                    <w:rFonts w:ascii="標楷體" w:eastAsia="標楷體" w:hAnsi="標楷體" w:hint="eastAsia"/>
                  </w:rPr>
                  <w:delText>改</w:delText>
                </w:r>
              </w:del>
            </w:ins>
            <w:ins w:id="931" w:author="Fegie" w:date="2021-04-28T18:42:00Z">
              <w:del w:id="932" w:author="張嘉榮" w:date="2021-05-28T18:27:00Z">
                <w:r w:rsidDel="00E87520">
                  <w:rPr>
                    <w:rFonts w:ascii="標楷體" w:eastAsia="標楷體" w:hAnsi="標楷體" w:hint="eastAsia"/>
                  </w:rPr>
                  <w:delText>-法人】</w:delText>
                </w:r>
              </w:del>
            </w:ins>
            <w:ins w:id="933" w:author="Fegie" w:date="2021-04-28T18:45:00Z">
              <w:del w:id="934" w:author="張嘉榮" w:date="2021-05-28T18:27:00Z">
                <w:r w:rsidDel="00E87520">
                  <w:rPr>
                    <w:rFonts w:ascii="標楷體" w:eastAsia="標楷體" w:hAnsi="標楷體" w:hint="eastAsia"/>
                  </w:rPr>
                  <w:delText>，供修改客戶資料</w:delText>
                </w:r>
              </w:del>
            </w:ins>
          </w:p>
        </w:tc>
      </w:tr>
      <w:tr w:rsidR="008E1E45" w:rsidRPr="00AD05A2" w14:paraId="08F025AA" w14:textId="77777777" w:rsidTr="00631E93">
        <w:trPr>
          <w:ins w:id="935" w:author="張金龍" w:date="2021-05-29T21:47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D786D" w14:textId="6084CD1C" w:rsidR="008E1E45" w:rsidRDefault="008E1E45" w:rsidP="008E1E45">
            <w:pPr>
              <w:jc w:val="center"/>
              <w:rPr>
                <w:ins w:id="936" w:author="張金龍" w:date="2021-05-29T21:47:00Z"/>
                <w:rFonts w:ascii="標楷體" w:eastAsia="標楷體" w:hAnsi="標楷體"/>
              </w:rPr>
            </w:pPr>
            <w:ins w:id="937" w:author="張金龍" w:date="2021-05-29T21:47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1D526" w14:textId="61BD8B4E" w:rsidR="008E1E45" w:rsidRPr="00AD05A2" w:rsidRDefault="008E1E45" w:rsidP="008E1E45">
            <w:pPr>
              <w:jc w:val="center"/>
              <w:rPr>
                <w:ins w:id="938" w:author="張金龍" w:date="2021-05-29T21:47:00Z"/>
                <w:rFonts w:ascii="標楷體" w:eastAsia="標楷體" w:hAnsi="標楷體"/>
                <w:lang w:eastAsia="zh-HK"/>
              </w:rPr>
            </w:pPr>
            <w:ins w:id="939" w:author="張金龍" w:date="2021-05-29T21:4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AEDB1" w14:textId="3F960AE6" w:rsidR="008E1E45" w:rsidRDefault="008E1E45" w:rsidP="008E1E45">
            <w:pPr>
              <w:rPr>
                <w:ins w:id="940" w:author="張金龍" w:date="2021-05-29T21:47:00Z"/>
                <w:rFonts w:ascii="標楷體" w:eastAsia="標楷體" w:hAnsi="標楷體"/>
                <w:lang w:eastAsia="zh-HK"/>
              </w:rPr>
            </w:pPr>
            <w:ins w:id="941" w:author="張金龍" w:date="2021-05-29T21:47:00Z">
              <w:r>
                <w:rPr>
                  <w:rFonts w:ascii="標楷體" w:eastAsia="標楷體" w:hAnsi="標楷體" w:hint="eastAsia"/>
                  <w:lang w:eastAsia="zh-HK"/>
                </w:rPr>
                <w:t>統一編號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D85CE" w14:textId="7A2CF20B" w:rsidR="008E1E45" w:rsidRDefault="008E1E45" w:rsidP="008E1E45">
            <w:pPr>
              <w:ind w:left="480" w:hangingChars="200" w:hanging="480"/>
              <w:rPr>
                <w:ins w:id="942" w:author="張金龍" w:date="2021-05-29T21:47:00Z"/>
                <w:rFonts w:ascii="標楷體" w:eastAsia="標楷體" w:hAnsi="標楷體"/>
              </w:rPr>
            </w:pPr>
            <w:ins w:id="943" w:author="張金龍" w:date="2021-05-29T21:47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ustMain.CustId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F5E6" w14:textId="77777777" w:rsidR="008E1E45" w:rsidRDefault="008E1E45" w:rsidP="008E1E45">
            <w:pPr>
              <w:rPr>
                <w:ins w:id="944" w:author="張金龍" w:date="2021-05-29T21:47:00Z"/>
                <w:rFonts w:ascii="標楷體" w:eastAsia="標楷體" w:hAnsi="標楷體"/>
              </w:rPr>
            </w:pPr>
          </w:p>
        </w:tc>
      </w:tr>
      <w:tr w:rsidR="008E1E45" w:rsidRPr="00AD05A2" w14:paraId="3B32A85C" w14:textId="77777777" w:rsidTr="00631E93">
        <w:trPr>
          <w:ins w:id="945" w:author="張金龍" w:date="2021-05-29T21:47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18736" w14:textId="294E7DB1" w:rsidR="008E1E45" w:rsidRDefault="008E1E45" w:rsidP="008E1E45">
            <w:pPr>
              <w:jc w:val="center"/>
              <w:rPr>
                <w:ins w:id="946" w:author="張金龍" w:date="2021-05-29T21:47:00Z"/>
                <w:rFonts w:ascii="標楷體" w:eastAsia="標楷體" w:hAnsi="標楷體"/>
              </w:rPr>
            </w:pPr>
            <w:ins w:id="947" w:author="張金龍" w:date="2021-05-29T21:47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CDEA3" w14:textId="4338C625" w:rsidR="008E1E45" w:rsidRPr="00AD05A2" w:rsidRDefault="008E1E45" w:rsidP="008E1E45">
            <w:pPr>
              <w:jc w:val="center"/>
              <w:rPr>
                <w:ins w:id="948" w:author="張金龍" w:date="2021-05-29T21:47:00Z"/>
                <w:rFonts w:ascii="標楷體" w:eastAsia="標楷體" w:hAnsi="標楷體"/>
                <w:lang w:eastAsia="zh-HK"/>
              </w:rPr>
            </w:pPr>
            <w:ins w:id="949" w:author="張金龍" w:date="2021-05-29T21:4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D9A6" w14:textId="741640EC" w:rsidR="008E1E45" w:rsidRDefault="008E1E45" w:rsidP="008E1E45">
            <w:pPr>
              <w:rPr>
                <w:ins w:id="950" w:author="張金龍" w:date="2021-05-29T21:47:00Z"/>
                <w:rFonts w:ascii="標楷體" w:eastAsia="標楷體" w:hAnsi="標楷體"/>
                <w:lang w:eastAsia="zh-HK"/>
              </w:rPr>
            </w:pPr>
            <w:ins w:id="951" w:author="張金龍" w:date="2021-05-29T21:47:00Z">
              <w:r>
                <w:rPr>
                  <w:rFonts w:ascii="標楷體" w:eastAsia="標楷體" w:hAnsi="標楷體" w:hint="eastAsia"/>
                  <w:lang w:eastAsia="zh-HK"/>
                </w:rPr>
                <w:t>戶號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8541" w14:textId="14C58284" w:rsidR="008E1E45" w:rsidRDefault="008E1E45" w:rsidP="008E1E45">
            <w:pPr>
              <w:ind w:left="480" w:hangingChars="200" w:hanging="480"/>
              <w:rPr>
                <w:ins w:id="952" w:author="張金龍" w:date="2021-05-29T21:47:00Z"/>
                <w:rFonts w:ascii="標楷體" w:eastAsia="標楷體" w:hAnsi="標楷體"/>
              </w:rPr>
            </w:pPr>
            <w:ins w:id="953" w:author="張金龍" w:date="2021-05-29T21:47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ustMain.CustNo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3E12F" w14:textId="77777777" w:rsidR="008E1E45" w:rsidRDefault="008E1E45" w:rsidP="008E1E45">
            <w:pPr>
              <w:rPr>
                <w:ins w:id="954" w:author="張金龍" w:date="2021-05-29T21:47:00Z"/>
                <w:rFonts w:ascii="標楷體" w:eastAsia="標楷體" w:hAnsi="標楷體"/>
              </w:rPr>
            </w:pPr>
          </w:p>
        </w:tc>
      </w:tr>
      <w:tr w:rsidR="008E1E45" w:rsidRPr="00AD05A2" w14:paraId="523AB224" w14:textId="77777777" w:rsidTr="00631E93">
        <w:trPr>
          <w:ins w:id="955" w:author="張金龍" w:date="2021-05-29T21:47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D077" w14:textId="782CC144" w:rsidR="008E1E45" w:rsidRDefault="008E1E45" w:rsidP="008E1E45">
            <w:pPr>
              <w:jc w:val="center"/>
              <w:rPr>
                <w:ins w:id="956" w:author="張金龍" w:date="2021-05-29T21:47:00Z"/>
                <w:rFonts w:ascii="標楷體" w:eastAsia="標楷體" w:hAnsi="標楷體"/>
              </w:rPr>
            </w:pPr>
            <w:ins w:id="957" w:author="張金龍" w:date="2021-05-29T21:47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D54F3" w14:textId="67FF3A32" w:rsidR="008E1E45" w:rsidRPr="00AD05A2" w:rsidRDefault="008E1E45" w:rsidP="008E1E45">
            <w:pPr>
              <w:jc w:val="center"/>
              <w:rPr>
                <w:ins w:id="958" w:author="張金龍" w:date="2021-05-29T21:47:00Z"/>
                <w:rFonts w:ascii="標楷體" w:eastAsia="標楷體" w:hAnsi="標楷體"/>
                <w:lang w:eastAsia="zh-HK"/>
              </w:rPr>
            </w:pPr>
            <w:ins w:id="959" w:author="張金龍" w:date="2021-05-29T21:47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0C173" w14:textId="456890F7" w:rsidR="008E1E45" w:rsidRDefault="008E1E45" w:rsidP="008E1E45">
            <w:pPr>
              <w:rPr>
                <w:ins w:id="960" w:author="張金龍" w:date="2021-05-29T21:47:00Z"/>
                <w:rFonts w:ascii="標楷體" w:eastAsia="標楷體" w:hAnsi="標楷體"/>
                <w:lang w:eastAsia="zh-HK"/>
              </w:rPr>
            </w:pPr>
            <w:ins w:id="961" w:author="張金龍" w:date="2021-05-29T21:47:00Z">
              <w:r>
                <w:rPr>
                  <w:rFonts w:ascii="標楷體" w:eastAsia="標楷體" w:hAnsi="標楷體" w:hint="eastAsia"/>
                  <w:lang w:eastAsia="zh-HK"/>
                </w:rPr>
                <w:t>戶名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A2415" w14:textId="578E36C9" w:rsidR="008E1E45" w:rsidRDefault="008E1E45" w:rsidP="008E1E45">
            <w:pPr>
              <w:ind w:left="480" w:hangingChars="200" w:hanging="480"/>
              <w:rPr>
                <w:ins w:id="962" w:author="張金龍" w:date="2021-05-29T21:47:00Z"/>
                <w:rFonts w:ascii="標楷體" w:eastAsia="標楷體" w:hAnsi="標楷體"/>
              </w:rPr>
            </w:pPr>
            <w:ins w:id="963" w:author="張金龍" w:date="2021-05-29T21:47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ustMain.CustName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022A" w14:textId="77777777" w:rsidR="008E1E45" w:rsidRDefault="008E1E45" w:rsidP="008E1E45">
            <w:pPr>
              <w:rPr>
                <w:ins w:id="964" w:author="張金龍" w:date="2021-05-29T21:47:00Z"/>
                <w:rFonts w:ascii="標楷體" w:eastAsia="標楷體" w:hAnsi="標楷體"/>
              </w:rPr>
            </w:pPr>
          </w:p>
        </w:tc>
      </w:tr>
    </w:tbl>
    <w:p w14:paraId="3EE9A4E1" w14:textId="58BC5DB5" w:rsidR="003E706C" w:rsidRDefault="003E706C" w:rsidP="003E706C"/>
    <w:p w14:paraId="2467214F" w14:textId="77777777" w:rsidR="003E706C" w:rsidRDefault="003E706C" w:rsidP="003E706C"/>
    <w:p w14:paraId="237597D0" w14:textId="177CAF55" w:rsidR="003E706C" w:rsidRPr="00DC7571" w:rsidDel="008E1E45" w:rsidRDefault="003E706C" w:rsidP="003E706C">
      <w:pPr>
        <w:pStyle w:val="af9"/>
        <w:numPr>
          <w:ilvl w:val="0"/>
          <w:numId w:val="53"/>
        </w:numPr>
        <w:ind w:leftChars="0" w:left="1418"/>
        <w:rPr>
          <w:ins w:id="965" w:author="Fegie" w:date="2021-04-28T12:02:00Z"/>
          <w:del w:id="966" w:author="張金龍" w:date="2021-05-29T21:48:00Z"/>
          <w:rFonts w:ascii="標楷體" w:eastAsia="標楷體" w:hAnsi="標楷體"/>
          <w:sz w:val="26"/>
          <w:szCs w:val="26"/>
          <w:lang w:eastAsia="x-none"/>
        </w:rPr>
      </w:pPr>
      <w:ins w:id="967" w:author="Fegie" w:date="2021-04-28T12:02:00Z">
        <w:del w:id="968" w:author="張金龍" w:date="2021-05-29T21:48:00Z">
          <w:r w:rsidRPr="00DC7571" w:rsidDel="008E1E45">
            <w:rPr>
              <w:rFonts w:ascii="標楷體" w:eastAsia="標楷體" w:hAnsi="標楷體"/>
              <w:sz w:val="26"/>
              <w:szCs w:val="26"/>
              <w:lang w:eastAsia="x-none"/>
            </w:rPr>
            <w:delText>輸</w:delText>
          </w:r>
        </w:del>
      </w:ins>
      <w:del w:id="969" w:author="張金龍" w:date="2021-05-29T21:48:00Z">
        <w:r w:rsidDel="008E1E45">
          <w:rPr>
            <w:rFonts w:ascii="標楷體" w:eastAsia="標楷體" w:hAnsi="標楷體" w:hint="eastAsia"/>
            <w:sz w:val="26"/>
            <w:szCs w:val="26"/>
          </w:rPr>
          <w:delText>出</w:delText>
        </w:r>
      </w:del>
      <w:ins w:id="970" w:author="Fegie" w:date="2021-04-28T12:02:00Z">
        <w:del w:id="971" w:author="張金龍" w:date="2021-05-29T21:48:00Z">
          <w:r w:rsidRPr="00DC7571" w:rsidDel="008E1E45">
            <w:rPr>
              <w:rFonts w:ascii="標楷體" w:eastAsia="標楷體" w:hAnsi="標楷體"/>
              <w:sz w:val="26"/>
              <w:szCs w:val="26"/>
              <w:lang w:eastAsia="x-none"/>
            </w:rPr>
            <w:delText>畫面資料說明</w:delText>
          </w:r>
          <w:r w:rsidDel="008E1E45">
            <w:rPr>
              <w:rFonts w:ascii="標楷體" w:eastAsia="標楷體" w:hAnsi="標楷體" w:hint="eastAsia"/>
              <w:sz w:val="26"/>
              <w:szCs w:val="26"/>
            </w:rPr>
            <w:delText>:</w:delText>
          </w:r>
        </w:del>
      </w:ins>
    </w:p>
    <w:p w14:paraId="714DBE4E" w14:textId="255F13B1" w:rsidR="003E706C" w:rsidDel="008E1E45" w:rsidRDefault="003E706C" w:rsidP="003E706C">
      <w:pPr>
        <w:rPr>
          <w:ins w:id="972" w:author="Fegie" w:date="2021-04-28T12:02:00Z"/>
          <w:del w:id="973" w:author="張金龍" w:date="2021-05-29T21:48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78"/>
        <w:gridCol w:w="1608"/>
        <w:gridCol w:w="3696"/>
        <w:gridCol w:w="3452"/>
      </w:tblGrid>
      <w:tr w:rsidR="003E706C" w:rsidDel="008E1E45" w14:paraId="7103F364" w14:textId="13FE26AE" w:rsidTr="00631E93">
        <w:trPr>
          <w:tblHeader/>
          <w:ins w:id="974" w:author="Fegie" w:date="2021-04-28T12:02:00Z"/>
          <w:del w:id="975" w:author="張金龍" w:date="2021-05-29T21:48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8ABBEF" w14:textId="02C38A7E" w:rsidR="003E706C" w:rsidDel="008E1E45" w:rsidRDefault="003E706C" w:rsidP="00631E93">
            <w:pPr>
              <w:jc w:val="center"/>
              <w:rPr>
                <w:ins w:id="976" w:author="Fegie" w:date="2021-04-28T12:02:00Z"/>
                <w:del w:id="977" w:author="張金龍" w:date="2021-05-29T21:48:00Z"/>
                <w:rFonts w:ascii="標楷體" w:eastAsia="標楷體" w:hAnsi="標楷體"/>
                <w:lang w:eastAsia="zh-HK"/>
              </w:rPr>
            </w:pPr>
            <w:ins w:id="978" w:author="Fegie" w:date="2021-04-28T12:02:00Z">
              <w:del w:id="979" w:author="張金龍" w:date="2021-05-29T21:48:00Z">
                <w:r w:rsidDel="008E1E45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589492" w14:textId="23170F70" w:rsidR="003E706C" w:rsidDel="008E1E45" w:rsidRDefault="003E706C" w:rsidP="00631E93">
            <w:pPr>
              <w:jc w:val="center"/>
              <w:rPr>
                <w:ins w:id="980" w:author="Fegie" w:date="2021-04-28T12:02:00Z"/>
                <w:del w:id="981" w:author="張金龍" w:date="2021-05-29T21:48:00Z"/>
                <w:rFonts w:ascii="標楷體" w:eastAsia="標楷體" w:hAnsi="標楷體"/>
                <w:lang w:eastAsia="zh-HK"/>
              </w:rPr>
            </w:pPr>
            <w:ins w:id="982" w:author="Fegie" w:date="2021-04-28T12:02:00Z">
              <w:del w:id="983" w:author="張金龍" w:date="2021-05-29T21:48:00Z">
                <w:r w:rsidDel="008E1E45">
                  <w:rPr>
                    <w:rFonts w:ascii="標楷體" w:eastAsia="標楷體" w:hAnsi="標楷體" w:hint="eastAsia"/>
                    <w:lang w:eastAsia="zh-HK"/>
                  </w:rPr>
                  <w:delText>欄位型態</w:delText>
                </w:r>
              </w:del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486939" w14:textId="1A39661B" w:rsidR="003E706C" w:rsidDel="008E1E45" w:rsidRDefault="003E706C" w:rsidP="00631E93">
            <w:pPr>
              <w:jc w:val="center"/>
              <w:rPr>
                <w:ins w:id="984" w:author="Fegie" w:date="2021-04-28T12:02:00Z"/>
                <w:del w:id="985" w:author="張金龍" w:date="2021-05-29T21:48:00Z"/>
                <w:rFonts w:ascii="標楷體" w:eastAsia="標楷體" w:hAnsi="標楷體"/>
                <w:lang w:eastAsia="zh-HK"/>
              </w:rPr>
            </w:pPr>
            <w:ins w:id="986" w:author="Fegie" w:date="2021-04-28T12:02:00Z">
              <w:del w:id="987" w:author="張金龍" w:date="2021-05-29T21:48:00Z">
                <w:r w:rsidDel="008E1E45">
                  <w:rPr>
                    <w:rFonts w:ascii="標楷體" w:eastAsia="標楷體" w:hAnsi="標楷體" w:hint="eastAsia"/>
                    <w:lang w:eastAsia="zh-HK"/>
                  </w:rPr>
                  <w:delText>欄位名稱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F994CA" w14:textId="7CE386D4" w:rsidR="003E706C" w:rsidDel="008E1E45" w:rsidRDefault="003E706C" w:rsidP="00631E93">
            <w:pPr>
              <w:jc w:val="center"/>
              <w:rPr>
                <w:ins w:id="988" w:author="Fegie" w:date="2021-04-28T12:02:00Z"/>
                <w:del w:id="989" w:author="張金龍" w:date="2021-05-29T21:48:00Z"/>
                <w:rFonts w:ascii="標楷體" w:eastAsia="標楷體" w:hAnsi="標楷體"/>
              </w:rPr>
            </w:pPr>
            <w:ins w:id="990" w:author="Fegie" w:date="2021-04-28T12:02:00Z">
              <w:del w:id="991" w:author="張金龍" w:date="2021-05-29T21:48:00Z">
                <w:r w:rsidDel="008E1E45">
                  <w:rPr>
                    <w:rFonts w:ascii="標楷體" w:eastAsia="標楷體" w:hAnsi="標楷體" w:hint="eastAsia"/>
                    <w:lang w:eastAsia="zh-HK"/>
                  </w:rPr>
                  <w:delText>資料來源</w:delText>
                </w:r>
              </w:del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CDBE21" w14:textId="6FC281E5" w:rsidR="003E706C" w:rsidDel="008E1E45" w:rsidRDefault="003E706C" w:rsidP="00631E93">
            <w:pPr>
              <w:jc w:val="center"/>
              <w:rPr>
                <w:ins w:id="992" w:author="Fegie" w:date="2021-04-28T12:02:00Z"/>
                <w:del w:id="993" w:author="張金龍" w:date="2021-05-29T21:48:00Z"/>
                <w:rFonts w:ascii="標楷體" w:eastAsia="標楷體" w:hAnsi="標楷體"/>
                <w:lang w:eastAsia="zh-HK"/>
              </w:rPr>
            </w:pPr>
            <w:ins w:id="994" w:author="Fegie" w:date="2021-04-28T12:02:00Z">
              <w:del w:id="995" w:author="張金龍" w:date="2021-05-29T21:48:00Z">
                <w:r w:rsidDel="008E1E45">
                  <w:rPr>
                    <w:rFonts w:ascii="標楷體" w:eastAsia="標楷體" w:hAnsi="標楷體" w:hint="eastAsia"/>
                    <w:lang w:eastAsia="zh-HK"/>
                  </w:rPr>
                  <w:delText>輸出</w:delText>
                </w:r>
                <w:r w:rsidDel="008E1E45">
                  <w:rPr>
                    <w:rFonts w:ascii="標楷體" w:eastAsia="標楷體" w:hAnsi="標楷體" w:hint="eastAsia"/>
                  </w:rPr>
                  <w:delText>/</w:delText>
                </w:r>
                <w:r w:rsidDel="008E1E45">
                  <w:rPr>
                    <w:rFonts w:ascii="標楷體" w:eastAsia="標楷體" w:hAnsi="標楷體" w:hint="eastAsia"/>
                    <w:lang w:eastAsia="zh-HK"/>
                  </w:rPr>
                  <w:delText>功能說明</w:delText>
                </w:r>
              </w:del>
            </w:ins>
          </w:p>
        </w:tc>
      </w:tr>
      <w:tr w:rsidR="003E706C" w:rsidRPr="00AD05A2" w:rsidDel="008E1E45" w14:paraId="762A256B" w14:textId="00D73F46" w:rsidTr="00631E93">
        <w:trPr>
          <w:ins w:id="996" w:author="Fegie" w:date="2021-04-28T15:54:00Z"/>
          <w:del w:id="997" w:author="張金龍" w:date="2021-05-29T21:48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D49D3" w14:textId="68ADF06F" w:rsidR="003E706C" w:rsidRPr="00AD05A2" w:rsidDel="008E1E45" w:rsidRDefault="003E706C" w:rsidP="00631E93">
            <w:pPr>
              <w:jc w:val="center"/>
              <w:rPr>
                <w:ins w:id="998" w:author="Fegie" w:date="2021-04-28T15:54:00Z"/>
                <w:del w:id="999" w:author="張金龍" w:date="2021-05-29T21:48:00Z"/>
                <w:rFonts w:ascii="標楷體" w:eastAsia="標楷體" w:hAnsi="標楷體"/>
              </w:rPr>
            </w:pPr>
            <w:del w:id="1000" w:author="張金龍" w:date="2021-05-29T21:48:00Z">
              <w:r w:rsidDel="008E1E45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5FF4B" w14:textId="03EC2B27" w:rsidR="003E706C" w:rsidRPr="00AD05A2" w:rsidDel="008E1E45" w:rsidRDefault="003E706C" w:rsidP="00631E93">
            <w:pPr>
              <w:jc w:val="center"/>
              <w:rPr>
                <w:ins w:id="1001" w:author="Fegie" w:date="2021-04-28T15:54:00Z"/>
                <w:del w:id="1002" w:author="張金龍" w:date="2021-05-29T21:48:00Z"/>
                <w:rFonts w:ascii="標楷體" w:eastAsia="標楷體" w:hAnsi="標楷體"/>
                <w:lang w:eastAsia="zh-HK"/>
              </w:rPr>
            </w:pPr>
            <w:ins w:id="1003" w:author="Fegie" w:date="2021-04-28T12:02:00Z">
              <w:del w:id="1004" w:author="張金龍" w:date="2021-05-29T21:48:00Z">
                <w:r w:rsidDel="008E1E45">
                  <w:rPr>
                    <w:rFonts w:ascii="標楷體" w:eastAsia="標楷體" w:hAnsi="標楷體" w:hint="eastAsia"/>
                    <w:lang w:eastAsia="zh-HK"/>
                  </w:rPr>
                  <w:delText>資料</w:delText>
                </w:r>
              </w:del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9958" w14:textId="36775033" w:rsidR="003E706C" w:rsidRPr="00AD05A2" w:rsidDel="008E1E45" w:rsidRDefault="003E706C" w:rsidP="00631E93">
            <w:pPr>
              <w:rPr>
                <w:ins w:id="1005" w:author="Fegie" w:date="2021-04-28T15:54:00Z"/>
                <w:del w:id="1006" w:author="張金龍" w:date="2021-05-29T21:48:00Z"/>
                <w:rFonts w:ascii="標楷體" w:eastAsia="標楷體" w:hAnsi="標楷體"/>
                <w:lang w:eastAsia="zh-HK"/>
              </w:rPr>
            </w:pPr>
            <w:ins w:id="1007" w:author="Fegie" w:date="2021-04-28T16:17:00Z">
              <w:del w:id="1008" w:author="張金龍" w:date="2021-05-29T21:48:00Z">
                <w:r w:rsidDel="008E1E45">
                  <w:rPr>
                    <w:rFonts w:ascii="標楷體" w:eastAsia="標楷體" w:hAnsi="標楷體" w:hint="eastAsia"/>
                    <w:lang w:eastAsia="zh-HK"/>
                  </w:rPr>
                  <w:delText>統一編號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A882D" w14:textId="366EAF07" w:rsidR="003E706C" w:rsidRPr="00AD05A2" w:rsidDel="008E1E45" w:rsidRDefault="003E706C" w:rsidP="00631E93">
            <w:pPr>
              <w:rPr>
                <w:ins w:id="1009" w:author="Fegie" w:date="2021-04-28T15:54:00Z"/>
                <w:del w:id="1010" w:author="張金龍" w:date="2021-05-29T21:48:00Z"/>
                <w:rFonts w:ascii="標楷體" w:eastAsia="標楷體" w:hAnsi="標楷體"/>
                <w:color w:val="FF0000"/>
              </w:rPr>
            </w:pPr>
            <w:ins w:id="1011" w:author="Fegie" w:date="2021-05-04T15:06:00Z">
              <w:del w:id="1012" w:author="張金龍" w:date="2021-05-29T21:48:00Z">
                <w:r w:rsidDel="008E1E45">
                  <w:rPr>
                    <w:rFonts w:ascii="標楷體" w:eastAsia="標楷體" w:hAnsi="標楷體" w:hint="eastAsia"/>
                    <w:lang w:eastAsia="zh-HK"/>
                  </w:rPr>
                  <w:delText>C</w:delText>
                </w:r>
                <w:r w:rsidDel="008E1E45">
                  <w:rPr>
                    <w:rFonts w:ascii="標楷體" w:eastAsia="標楷體" w:hAnsi="標楷體"/>
                    <w:lang w:eastAsia="zh-HK"/>
                  </w:rPr>
                  <w:delText>ustMain.CustId</w:delText>
                </w:r>
              </w:del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723ED" w14:textId="4F3D61A1" w:rsidR="003E706C" w:rsidRPr="00047885" w:rsidDel="008E1E45" w:rsidRDefault="003E706C" w:rsidP="00631E93">
            <w:pPr>
              <w:rPr>
                <w:ins w:id="1013" w:author="Fegie" w:date="2021-04-28T15:54:00Z"/>
                <w:del w:id="1014" w:author="張金龍" w:date="2021-05-29T21:48:00Z"/>
                <w:rFonts w:ascii="標楷體" w:eastAsia="標楷體" w:hAnsi="標楷體"/>
                <w:rPrChange w:id="1015" w:author="Fegie" w:date="2021-04-28T18:41:00Z">
                  <w:rPr>
                    <w:ins w:id="1016" w:author="Fegie" w:date="2021-04-28T15:54:00Z"/>
                    <w:del w:id="1017" w:author="張金龍" w:date="2021-05-29T21:48:00Z"/>
                  </w:rPr>
                </w:rPrChange>
              </w:rPr>
            </w:pPr>
          </w:p>
        </w:tc>
      </w:tr>
      <w:tr w:rsidR="003E706C" w:rsidDel="008E1E45" w14:paraId="1C7E4FF1" w14:textId="5932F893" w:rsidTr="00631E93">
        <w:trPr>
          <w:ins w:id="1018" w:author="Fegie" w:date="2021-04-28T12:02:00Z"/>
          <w:del w:id="1019" w:author="張金龍" w:date="2021-05-29T21:48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A707B" w14:textId="777BDA3C" w:rsidR="003E706C" w:rsidDel="008E1E45" w:rsidRDefault="003E706C" w:rsidP="00631E93">
            <w:pPr>
              <w:jc w:val="center"/>
              <w:rPr>
                <w:ins w:id="1020" w:author="Fegie" w:date="2021-04-28T12:02:00Z"/>
                <w:del w:id="1021" w:author="張金龍" w:date="2021-05-29T21:48:00Z"/>
                <w:rFonts w:ascii="標楷體" w:eastAsia="標楷體" w:hAnsi="標楷體"/>
              </w:rPr>
            </w:pPr>
            <w:del w:id="1022" w:author="張金龍" w:date="2021-05-29T21:48:00Z">
              <w:r w:rsidDel="008E1E45">
                <w:rPr>
                  <w:rFonts w:ascii="標楷體" w:eastAsia="標楷體" w:hAnsi="標楷體" w:hint="eastAsia"/>
                </w:rPr>
                <w:delText>2</w:delText>
              </w:r>
            </w:del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A0D34" w14:textId="1C1C3FAE" w:rsidR="003E706C" w:rsidDel="008E1E45" w:rsidRDefault="003E706C" w:rsidP="00631E93">
            <w:pPr>
              <w:jc w:val="center"/>
              <w:rPr>
                <w:ins w:id="1023" w:author="Fegie" w:date="2021-04-28T12:02:00Z"/>
                <w:del w:id="1024" w:author="張金龍" w:date="2021-05-29T21:48:00Z"/>
                <w:rFonts w:ascii="標楷體" w:eastAsia="標楷體" w:hAnsi="標楷體"/>
                <w:lang w:eastAsia="zh-HK"/>
              </w:rPr>
            </w:pPr>
            <w:ins w:id="1025" w:author="Fegie" w:date="2021-04-28T12:02:00Z">
              <w:del w:id="1026" w:author="張金龍" w:date="2021-05-29T21:48:00Z">
                <w:r w:rsidDel="008E1E45">
                  <w:rPr>
                    <w:rFonts w:ascii="標楷體" w:eastAsia="標楷體" w:hAnsi="標楷體" w:hint="eastAsia"/>
                    <w:lang w:eastAsia="zh-HK"/>
                  </w:rPr>
                  <w:delText>資料</w:delText>
                </w:r>
              </w:del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5AA8" w14:textId="29E998BD" w:rsidR="003E706C" w:rsidDel="008E1E45" w:rsidRDefault="003E706C" w:rsidP="00631E93">
            <w:pPr>
              <w:rPr>
                <w:ins w:id="1027" w:author="Fegie" w:date="2021-04-28T12:02:00Z"/>
                <w:del w:id="1028" w:author="張金龍" w:date="2021-05-29T21:48:00Z"/>
                <w:rFonts w:ascii="標楷體" w:eastAsia="標楷體" w:hAnsi="標楷體"/>
                <w:lang w:eastAsia="zh-HK"/>
              </w:rPr>
            </w:pPr>
            <w:ins w:id="1029" w:author="Fegie" w:date="2021-04-28T16:17:00Z">
              <w:del w:id="1030" w:author="張金龍" w:date="2021-05-29T21:48:00Z">
                <w:r w:rsidDel="008E1E45">
                  <w:rPr>
                    <w:rFonts w:ascii="標楷體" w:eastAsia="標楷體" w:hAnsi="標楷體" w:hint="eastAsia"/>
                    <w:lang w:eastAsia="zh-HK"/>
                  </w:rPr>
                  <w:delText>戶號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7C5E8" w14:textId="27EC75EC" w:rsidR="003E706C" w:rsidDel="008E1E45" w:rsidRDefault="003E706C" w:rsidP="00631E93">
            <w:pPr>
              <w:rPr>
                <w:ins w:id="1031" w:author="Fegie" w:date="2021-04-28T12:02:00Z"/>
                <w:del w:id="1032" w:author="張金龍" w:date="2021-05-29T21:48:00Z"/>
                <w:rFonts w:ascii="標楷體" w:eastAsia="標楷體" w:hAnsi="標楷體"/>
                <w:lang w:eastAsia="zh-HK"/>
              </w:rPr>
            </w:pPr>
            <w:ins w:id="1033" w:author="Fegie" w:date="2021-05-04T15:07:00Z">
              <w:del w:id="1034" w:author="張金龍" w:date="2021-05-29T21:48:00Z">
                <w:r w:rsidDel="008E1E45">
                  <w:rPr>
                    <w:rFonts w:ascii="標楷體" w:eastAsia="標楷體" w:hAnsi="標楷體" w:hint="eastAsia"/>
                    <w:lang w:eastAsia="zh-HK"/>
                  </w:rPr>
                  <w:delText>C</w:delText>
                </w:r>
                <w:r w:rsidDel="008E1E45">
                  <w:rPr>
                    <w:rFonts w:ascii="標楷體" w:eastAsia="標楷體" w:hAnsi="標楷體"/>
                    <w:lang w:eastAsia="zh-HK"/>
                  </w:rPr>
                  <w:delText>ustMain.CustNo</w:delText>
                </w:r>
              </w:del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03E2F" w14:textId="3574B43B" w:rsidR="003E706C" w:rsidDel="008E1E45" w:rsidRDefault="003E706C" w:rsidP="00631E93">
            <w:pPr>
              <w:rPr>
                <w:ins w:id="1035" w:author="Fegie" w:date="2021-04-28T12:02:00Z"/>
                <w:del w:id="1036" w:author="張金龍" w:date="2021-05-29T21:48:00Z"/>
                <w:rFonts w:ascii="標楷體" w:eastAsia="標楷體" w:hAnsi="標楷體"/>
                <w:lang w:eastAsia="zh-HK"/>
              </w:rPr>
            </w:pPr>
          </w:p>
        </w:tc>
      </w:tr>
      <w:tr w:rsidR="003E706C" w:rsidDel="008E1E45" w14:paraId="196D617F" w14:textId="72FBDC9E" w:rsidTr="00631E93">
        <w:trPr>
          <w:ins w:id="1037" w:author="Fegie" w:date="2021-04-28T12:02:00Z"/>
          <w:del w:id="1038" w:author="張金龍" w:date="2021-05-29T21:48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D933D" w14:textId="578682B6" w:rsidR="003E706C" w:rsidDel="008E1E45" w:rsidRDefault="003E706C" w:rsidP="00631E93">
            <w:pPr>
              <w:jc w:val="center"/>
              <w:rPr>
                <w:ins w:id="1039" w:author="Fegie" w:date="2021-04-28T12:02:00Z"/>
                <w:del w:id="1040" w:author="張金龍" w:date="2021-05-29T21:48:00Z"/>
                <w:rFonts w:ascii="標楷體" w:eastAsia="標楷體" w:hAnsi="標楷體"/>
              </w:rPr>
            </w:pPr>
            <w:del w:id="1041" w:author="張金龍" w:date="2021-05-29T21:48:00Z">
              <w:r w:rsidDel="008E1E45">
                <w:rPr>
                  <w:rFonts w:ascii="標楷體" w:eastAsia="標楷體" w:hAnsi="標楷體" w:hint="eastAsia"/>
                </w:rPr>
                <w:delText>3</w:delText>
              </w:r>
            </w:del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657F6" w14:textId="71B5A085" w:rsidR="003E706C" w:rsidDel="008E1E45" w:rsidRDefault="003E706C" w:rsidP="00631E93">
            <w:pPr>
              <w:jc w:val="center"/>
              <w:rPr>
                <w:ins w:id="1042" w:author="Fegie" w:date="2021-04-28T12:02:00Z"/>
                <w:del w:id="1043" w:author="張金龍" w:date="2021-05-29T21:48:00Z"/>
                <w:rFonts w:ascii="標楷體" w:eastAsia="標楷體" w:hAnsi="標楷體"/>
                <w:lang w:eastAsia="zh-HK"/>
              </w:rPr>
            </w:pPr>
            <w:ins w:id="1044" w:author="Fegie" w:date="2021-04-28T12:02:00Z">
              <w:del w:id="1045" w:author="張金龍" w:date="2021-05-29T21:48:00Z">
                <w:r w:rsidDel="008E1E45">
                  <w:rPr>
                    <w:rFonts w:ascii="標楷體" w:eastAsia="標楷體" w:hAnsi="標楷體" w:hint="eastAsia"/>
                    <w:lang w:eastAsia="zh-HK"/>
                  </w:rPr>
                  <w:delText>資料</w:delText>
                </w:r>
              </w:del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9592D" w14:textId="146B8101" w:rsidR="003E706C" w:rsidDel="008E1E45" w:rsidRDefault="003E706C" w:rsidP="00631E93">
            <w:pPr>
              <w:rPr>
                <w:ins w:id="1046" w:author="Fegie" w:date="2021-04-28T12:02:00Z"/>
                <w:del w:id="1047" w:author="張金龍" w:date="2021-05-29T21:48:00Z"/>
                <w:rFonts w:ascii="標楷體" w:eastAsia="標楷體" w:hAnsi="標楷體"/>
                <w:lang w:eastAsia="zh-HK"/>
              </w:rPr>
            </w:pPr>
            <w:ins w:id="1048" w:author="Fegie" w:date="2021-04-28T16:17:00Z">
              <w:del w:id="1049" w:author="張金龍" w:date="2021-05-29T21:48:00Z">
                <w:r w:rsidDel="008E1E45">
                  <w:rPr>
                    <w:rFonts w:ascii="標楷體" w:eastAsia="標楷體" w:hAnsi="標楷體" w:hint="eastAsia"/>
                    <w:lang w:eastAsia="zh-HK"/>
                  </w:rPr>
                  <w:delText>戶名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EE0E6" w14:textId="62A8AE0D" w:rsidR="003E706C" w:rsidDel="008E1E45" w:rsidRDefault="003E706C" w:rsidP="00631E93">
            <w:pPr>
              <w:rPr>
                <w:ins w:id="1050" w:author="Fegie" w:date="2021-04-28T12:02:00Z"/>
                <w:del w:id="1051" w:author="張金龍" w:date="2021-05-29T21:48:00Z"/>
                <w:rFonts w:ascii="標楷體" w:eastAsia="標楷體" w:hAnsi="標楷體"/>
                <w:lang w:eastAsia="zh-HK"/>
              </w:rPr>
            </w:pPr>
            <w:ins w:id="1052" w:author="Fegie" w:date="2021-05-04T15:07:00Z">
              <w:del w:id="1053" w:author="張金龍" w:date="2021-05-29T21:48:00Z">
                <w:r w:rsidDel="008E1E45">
                  <w:rPr>
                    <w:rFonts w:ascii="標楷體" w:eastAsia="標楷體" w:hAnsi="標楷體" w:hint="eastAsia"/>
                    <w:lang w:eastAsia="zh-HK"/>
                  </w:rPr>
                  <w:delText>C</w:delText>
                </w:r>
                <w:r w:rsidDel="008E1E45">
                  <w:rPr>
                    <w:rFonts w:ascii="標楷體" w:eastAsia="標楷體" w:hAnsi="標楷體"/>
                    <w:lang w:eastAsia="zh-HK"/>
                  </w:rPr>
                  <w:delText>ustMain.CustName</w:delText>
                </w:r>
              </w:del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6B151" w14:textId="7C2A0482" w:rsidR="003E706C" w:rsidDel="008E1E45" w:rsidRDefault="003E706C" w:rsidP="00631E93">
            <w:pPr>
              <w:rPr>
                <w:ins w:id="1054" w:author="Fegie" w:date="2021-04-28T12:02:00Z"/>
                <w:del w:id="1055" w:author="張金龍" w:date="2021-05-29T21:48:00Z"/>
                <w:rFonts w:ascii="標楷體" w:eastAsia="標楷體" w:hAnsi="標楷體"/>
                <w:lang w:eastAsia="zh-HK"/>
              </w:rPr>
            </w:pPr>
          </w:p>
        </w:tc>
      </w:tr>
    </w:tbl>
    <w:p w14:paraId="2677973C" w14:textId="434BA118" w:rsidR="00DB7D9D" w:rsidDel="008E1E45" w:rsidRDefault="00DB7D9D" w:rsidP="009661CB">
      <w:pPr>
        <w:widowControl/>
        <w:rPr>
          <w:ins w:id="1056" w:author="張嘉榮" w:date="2021-05-28T18:28:00Z"/>
          <w:del w:id="1057" w:author="張金龍" w:date="2021-05-29T21:48:00Z"/>
        </w:rPr>
      </w:pPr>
    </w:p>
    <w:p w14:paraId="2BEFFE90" w14:textId="40AB49C7" w:rsidR="009661CB" w:rsidRPr="00AF1A82" w:rsidDel="008E1E45" w:rsidRDefault="00DB7D9D" w:rsidP="009661CB">
      <w:pPr>
        <w:widowControl/>
        <w:rPr>
          <w:ins w:id="1058" w:author="Fegie" w:date="2021-04-28T12:02:00Z"/>
          <w:del w:id="1059" w:author="張金龍" w:date="2021-05-29T21:48:00Z"/>
        </w:rPr>
      </w:pPr>
      <w:ins w:id="1060" w:author="張嘉榮" w:date="2021-05-28T18:28:00Z">
        <w:del w:id="1061" w:author="張金龍" w:date="2021-05-29T21:48:00Z">
          <w:r w:rsidDel="008E1E45">
            <w:br w:type="page"/>
          </w:r>
        </w:del>
      </w:ins>
      <w:ins w:id="1062" w:author="Fegie" w:date="2021-04-28T12:02:00Z">
        <w:del w:id="1063" w:author="張金龍" w:date="2021-05-29T21:48:00Z">
          <w:r w:rsidR="009661CB" w:rsidDel="008E1E45">
            <w:br w:type="page"/>
          </w:r>
        </w:del>
      </w:ins>
    </w:p>
    <w:p w14:paraId="088B47E6" w14:textId="64B32E78" w:rsidR="00252F5F" w:rsidRPr="003163F8" w:rsidDel="009661CB" w:rsidRDefault="00085802" w:rsidP="003163F8">
      <w:pPr>
        <w:pStyle w:val="3"/>
        <w:numPr>
          <w:ilvl w:val="5"/>
          <w:numId w:val="6"/>
        </w:numPr>
        <w:ind w:left="1701" w:hanging="1134"/>
        <w:rPr>
          <w:del w:id="1064" w:author="Fegie" w:date="2021-04-28T12:03:00Z"/>
          <w:rFonts w:hAnsi="標楷體"/>
        </w:rPr>
      </w:pPr>
      <w:del w:id="1065" w:author="Fegie" w:date="2021-04-28T12:03:00Z">
        <w:r w:rsidRPr="009B2BD3" w:rsidDel="009661CB">
          <w:rPr>
            <w:rFonts w:hAnsi="標楷體" w:hint="eastAsia"/>
          </w:rPr>
          <w:delText>L</w:delText>
        </w:r>
        <w:r w:rsidRPr="003163F8" w:rsidDel="009661CB">
          <w:rPr>
            <w:rFonts w:hAnsi="標楷體" w:hint="eastAsia"/>
          </w:rPr>
          <w:delText>110</w:delText>
        </w:r>
        <w:r w:rsidR="0075306B" w:rsidRPr="003163F8" w:rsidDel="009661CB">
          <w:rPr>
            <w:rFonts w:hAnsi="標楷體"/>
          </w:rPr>
          <w:delText>1</w:delText>
        </w:r>
        <w:r w:rsidR="00252F5F" w:rsidRPr="003163F8" w:rsidDel="009661CB">
          <w:rPr>
            <w:rFonts w:hAnsi="標楷體"/>
          </w:rPr>
          <w:delText xml:space="preserve"> </w:delText>
        </w:r>
        <w:r w:rsidR="0075306B" w:rsidRPr="003163F8" w:rsidDel="009661CB">
          <w:rPr>
            <w:rFonts w:hAnsi="標楷體" w:hint="eastAsia"/>
          </w:rPr>
          <w:delText>顧客基本資料</w:delText>
        </w:r>
        <w:r w:rsidR="00252F5F" w:rsidRPr="003163F8" w:rsidDel="009661CB">
          <w:rPr>
            <w:rFonts w:hAnsi="標楷體" w:hint="eastAsia"/>
          </w:rPr>
          <w:delText>維護</w:delText>
        </w:r>
        <w:r w:rsidR="003F4935" w:rsidRPr="009B2BD3" w:rsidDel="009661CB">
          <w:rPr>
            <w:rFonts w:hAnsi="標楷體" w:hint="eastAsia"/>
          </w:rPr>
          <w:delText>-自然人</w:delText>
        </w:r>
        <w:bookmarkStart w:id="1066" w:name="_Toc71196438"/>
        <w:bookmarkEnd w:id="1066"/>
      </w:del>
    </w:p>
    <w:p w14:paraId="625209A9" w14:textId="2FD66972" w:rsidR="00252F5F" w:rsidRPr="009B2BD3" w:rsidDel="009661CB" w:rsidRDefault="00252F5F" w:rsidP="00252F5F">
      <w:pPr>
        <w:pStyle w:val="a"/>
        <w:rPr>
          <w:del w:id="1067" w:author="Fegie" w:date="2021-04-28T12:03:00Z"/>
          <w:rFonts w:ascii="標楷體" w:hAnsi="標楷體"/>
          <w:sz w:val="24"/>
        </w:rPr>
      </w:pPr>
      <w:del w:id="1068" w:author="Fegie" w:date="2021-04-28T12:03:00Z">
        <w:r w:rsidRPr="009B2BD3" w:rsidDel="009661CB">
          <w:rPr>
            <w:rFonts w:ascii="標楷體" w:hAnsi="標楷體"/>
            <w:sz w:val="24"/>
          </w:rPr>
          <w:delText>功能說明</w:delText>
        </w:r>
        <w:bookmarkStart w:id="1069" w:name="_Toc71196439"/>
        <w:bookmarkEnd w:id="1069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52F5F" w:rsidRPr="009B2BD3" w:rsidDel="009661CB" w14:paraId="2CD7DC4B" w14:textId="593E610A" w:rsidTr="008F3B39">
        <w:trPr>
          <w:trHeight w:val="277"/>
          <w:del w:id="107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4980B3" w14:textId="7F51039C" w:rsidR="00252F5F" w:rsidRPr="009B2BD3" w:rsidDel="009661CB" w:rsidRDefault="00252F5F" w:rsidP="008F3B39">
            <w:pPr>
              <w:rPr>
                <w:del w:id="1071" w:author="Fegie" w:date="2021-04-28T12:03:00Z"/>
                <w:rFonts w:ascii="標楷體" w:eastAsia="標楷體" w:hAnsi="標楷體"/>
              </w:rPr>
            </w:pPr>
            <w:del w:id="107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1073" w:name="_Toc71196440"/>
              <w:bookmarkEnd w:id="107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DB0083" w14:textId="1415675E" w:rsidR="00252F5F" w:rsidRPr="009B2BD3" w:rsidDel="009661CB" w:rsidRDefault="0075306B" w:rsidP="008F3B39">
            <w:pPr>
              <w:rPr>
                <w:del w:id="1074" w:author="Fegie" w:date="2021-04-28T12:03:00Z"/>
                <w:rFonts w:ascii="標楷體" w:eastAsia="標楷體" w:hAnsi="標楷體"/>
              </w:rPr>
            </w:pPr>
            <w:del w:id="107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顧客基本資料</w:delText>
              </w:r>
              <w:r w:rsidR="00252F5F" w:rsidRPr="009B2BD3" w:rsidDel="009661CB">
                <w:rPr>
                  <w:rFonts w:ascii="標楷體" w:eastAsia="標楷體" w:hAnsi="標楷體" w:hint="eastAsia"/>
                </w:rPr>
                <w:delText>維護</w:delText>
              </w:r>
              <w:r w:rsidR="003F4935" w:rsidRPr="009B2BD3" w:rsidDel="009661CB">
                <w:rPr>
                  <w:rFonts w:ascii="標楷體" w:eastAsia="標楷體" w:hAnsi="標楷體" w:hint="eastAsia"/>
                </w:rPr>
                <w:delText>-自然人</w:delText>
              </w:r>
              <w:bookmarkStart w:id="1076" w:name="_Toc71196441"/>
              <w:bookmarkEnd w:id="1076"/>
            </w:del>
          </w:p>
          <w:p w14:paraId="52AF5EE2" w14:textId="3E262AA2" w:rsidR="00252F5F" w:rsidRPr="004A690C" w:rsidDel="009661CB" w:rsidRDefault="00F45AF8" w:rsidP="008F3B39">
            <w:pPr>
              <w:rPr>
                <w:del w:id="1077" w:author="Fegie" w:date="2021-04-28T12:03:00Z"/>
                <w:rFonts w:ascii="標楷體" w:eastAsia="標楷體" w:hAnsi="標楷體"/>
                <w:strike/>
                <w:color w:val="FF0000"/>
                <w:rPrChange w:id="1078" w:author="88692" w:date="2020-06-18T11:00:00Z">
                  <w:rPr>
                    <w:del w:id="1079" w:author="Fegie" w:date="2021-04-28T12:03:00Z"/>
                    <w:rFonts w:ascii="標楷體" w:eastAsia="標楷體" w:hAnsi="標楷體"/>
                    <w:color w:val="FF0000"/>
                  </w:rPr>
                </w:rPrChange>
              </w:rPr>
            </w:pPr>
            <w:del w:id="1080" w:author="Fegie" w:date="2021-04-28T12:03:00Z">
              <w:r w:rsidRPr="004A690C" w:rsidDel="009661CB">
                <w:rPr>
                  <w:rFonts w:ascii="標楷體" w:eastAsia="標楷體" w:hAnsi="標楷體" w:hint="eastAsia"/>
                  <w:strike/>
                  <w:color w:val="FF0000"/>
                  <w:rPrChange w:id="1081" w:author="88692" w:date="2020-06-18T11:00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顧客資料主檔增加</w:delText>
              </w:r>
              <w:r w:rsidRPr="004A690C" w:rsidDel="009661CB">
                <w:rPr>
                  <w:rFonts w:ascii="標楷體" w:eastAsia="標楷體" w:hAnsi="標楷體"/>
                  <w:strike/>
                  <w:color w:val="FF0000"/>
                  <w:rPrChange w:id="1082" w:author="88692" w:date="2020-06-18T11:00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delText>[居留證號碼]註記，建檔時身分證號不依身分</w:delText>
              </w:r>
              <w:r w:rsidRPr="004A690C" w:rsidDel="009661CB">
                <w:rPr>
                  <w:rFonts w:ascii="標楷體" w:eastAsia="標楷體" w:hAnsi="標楷體" w:hint="eastAsia"/>
                  <w:strike/>
                  <w:color w:val="FF0000"/>
                  <w:rPrChange w:id="1083" w:author="88692" w:date="2020-06-18T11:00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證檢碼邏輯。</w:delText>
              </w:r>
              <w:bookmarkStart w:id="1084" w:name="_Toc71196442"/>
              <w:bookmarkEnd w:id="1084"/>
            </w:del>
          </w:p>
        </w:tc>
        <w:bookmarkStart w:id="1085" w:name="_Toc71196443"/>
        <w:bookmarkEnd w:id="1085"/>
      </w:tr>
      <w:tr w:rsidR="00252F5F" w:rsidRPr="009B2BD3" w:rsidDel="009661CB" w14:paraId="4CDCF4EC" w14:textId="4AC59615" w:rsidTr="008F3B39">
        <w:trPr>
          <w:trHeight w:val="277"/>
          <w:del w:id="108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2AFB11" w14:textId="13AE9D41" w:rsidR="00252F5F" w:rsidRPr="009B2BD3" w:rsidDel="009661CB" w:rsidRDefault="00252F5F" w:rsidP="008F3B39">
            <w:pPr>
              <w:rPr>
                <w:del w:id="1087" w:author="Fegie" w:date="2021-04-28T12:03:00Z"/>
                <w:rFonts w:ascii="標楷體" w:eastAsia="標楷體" w:hAnsi="標楷體"/>
              </w:rPr>
            </w:pPr>
            <w:del w:id="108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1089" w:name="_Toc71196444"/>
              <w:bookmarkEnd w:id="108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EEA281" w14:textId="2CD38C99" w:rsidR="00252F5F" w:rsidRPr="009B2BD3" w:rsidDel="009661CB" w:rsidRDefault="00252F5F" w:rsidP="008F3B39">
            <w:pPr>
              <w:rPr>
                <w:del w:id="1090" w:author="Fegie" w:date="2021-04-28T12:03:00Z"/>
                <w:rFonts w:ascii="標楷體" w:eastAsia="標楷體" w:hAnsi="標楷體"/>
              </w:rPr>
            </w:pPr>
            <w:bookmarkStart w:id="1091" w:name="_Toc71196445"/>
            <w:bookmarkEnd w:id="1091"/>
          </w:p>
        </w:tc>
        <w:bookmarkStart w:id="1092" w:name="_Toc71196446"/>
        <w:bookmarkEnd w:id="1092"/>
      </w:tr>
      <w:tr w:rsidR="00252F5F" w:rsidRPr="009B2BD3" w:rsidDel="009661CB" w14:paraId="3AF45196" w14:textId="62A50AA4" w:rsidTr="008F3B39">
        <w:trPr>
          <w:trHeight w:val="773"/>
          <w:del w:id="109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ACD534" w14:textId="2AAA089E" w:rsidR="00252F5F" w:rsidRPr="009B2BD3" w:rsidDel="009661CB" w:rsidRDefault="00252F5F" w:rsidP="008F3B39">
            <w:pPr>
              <w:rPr>
                <w:del w:id="1094" w:author="Fegie" w:date="2021-04-28T12:03:00Z"/>
                <w:rFonts w:ascii="標楷體" w:eastAsia="標楷體" w:hAnsi="標楷體"/>
              </w:rPr>
            </w:pPr>
            <w:del w:id="109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1096" w:name="_Toc71196447"/>
              <w:bookmarkEnd w:id="109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7C1312" w14:textId="58196E30" w:rsidR="00252F5F" w:rsidRPr="009B2BD3" w:rsidDel="009661CB" w:rsidRDefault="00252F5F" w:rsidP="008F3B39">
            <w:pPr>
              <w:rPr>
                <w:del w:id="1097" w:author="Fegie" w:date="2021-04-28T12:03:00Z"/>
                <w:rFonts w:ascii="標楷體" w:eastAsia="標楷體" w:hAnsi="標楷體"/>
              </w:rPr>
            </w:pPr>
            <w:bookmarkStart w:id="1098" w:name="_Toc71196448"/>
            <w:bookmarkEnd w:id="1098"/>
          </w:p>
        </w:tc>
        <w:bookmarkStart w:id="1099" w:name="_Toc71196449"/>
        <w:bookmarkEnd w:id="1099"/>
      </w:tr>
      <w:tr w:rsidR="00252F5F" w:rsidRPr="009B2BD3" w:rsidDel="009661CB" w14:paraId="4C98F90C" w14:textId="3D7CD387" w:rsidTr="008F3B39">
        <w:trPr>
          <w:trHeight w:val="321"/>
          <w:del w:id="110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EABC3C" w14:textId="4AAEACF4" w:rsidR="00252F5F" w:rsidRPr="009B2BD3" w:rsidDel="009661CB" w:rsidRDefault="00252F5F" w:rsidP="008F3B39">
            <w:pPr>
              <w:rPr>
                <w:del w:id="1101" w:author="Fegie" w:date="2021-04-28T12:03:00Z"/>
                <w:rFonts w:ascii="標楷體" w:eastAsia="標楷體" w:hAnsi="標楷體"/>
              </w:rPr>
            </w:pPr>
            <w:del w:id="110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1103" w:name="_Toc71196450"/>
              <w:bookmarkEnd w:id="110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443458" w14:textId="2A2DE37C" w:rsidR="00252F5F" w:rsidRPr="009B2BD3" w:rsidDel="009661CB" w:rsidRDefault="00252F5F" w:rsidP="008F3B39">
            <w:pPr>
              <w:rPr>
                <w:del w:id="1104" w:author="Fegie" w:date="2021-04-28T12:03:00Z"/>
                <w:rFonts w:ascii="標楷體" w:eastAsia="標楷體" w:hAnsi="標楷體"/>
              </w:rPr>
            </w:pPr>
            <w:bookmarkStart w:id="1105" w:name="_Toc71196451"/>
            <w:bookmarkEnd w:id="1105"/>
          </w:p>
        </w:tc>
        <w:bookmarkStart w:id="1106" w:name="_Toc71196452"/>
        <w:bookmarkEnd w:id="1106"/>
      </w:tr>
      <w:tr w:rsidR="00252F5F" w:rsidRPr="009B2BD3" w:rsidDel="009661CB" w14:paraId="7347970E" w14:textId="31BC349F" w:rsidTr="008F3B39">
        <w:trPr>
          <w:trHeight w:val="1311"/>
          <w:del w:id="110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971C79" w14:textId="3C974BE4" w:rsidR="00252F5F" w:rsidRPr="009B2BD3" w:rsidDel="009661CB" w:rsidRDefault="00252F5F" w:rsidP="008F3B39">
            <w:pPr>
              <w:rPr>
                <w:del w:id="1108" w:author="Fegie" w:date="2021-04-28T12:03:00Z"/>
                <w:rFonts w:ascii="標楷體" w:eastAsia="標楷體" w:hAnsi="標楷體"/>
              </w:rPr>
            </w:pPr>
            <w:del w:id="110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1110" w:name="_Toc71196453"/>
              <w:bookmarkEnd w:id="111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2C22FF" w14:textId="13474F5C" w:rsidR="00252F5F" w:rsidRPr="009B2BD3" w:rsidDel="009661CB" w:rsidRDefault="00252F5F" w:rsidP="008F3B39">
            <w:pPr>
              <w:rPr>
                <w:del w:id="1111" w:author="Fegie" w:date="2021-04-28T12:03:00Z"/>
                <w:rFonts w:ascii="標楷體" w:eastAsia="標楷體" w:hAnsi="標楷體"/>
              </w:rPr>
            </w:pPr>
            <w:bookmarkStart w:id="1112" w:name="_Toc71196454"/>
            <w:bookmarkEnd w:id="1112"/>
          </w:p>
        </w:tc>
        <w:bookmarkStart w:id="1113" w:name="_Toc71196455"/>
        <w:bookmarkEnd w:id="1113"/>
      </w:tr>
      <w:tr w:rsidR="00252F5F" w:rsidRPr="009B2BD3" w:rsidDel="009661CB" w14:paraId="633DBC47" w14:textId="613FAC0A" w:rsidTr="008F3B39">
        <w:trPr>
          <w:trHeight w:val="278"/>
          <w:del w:id="111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7AEF32" w14:textId="669F97DD" w:rsidR="00252F5F" w:rsidRPr="009B2BD3" w:rsidDel="009661CB" w:rsidRDefault="00252F5F" w:rsidP="008F3B39">
            <w:pPr>
              <w:rPr>
                <w:del w:id="1115" w:author="Fegie" w:date="2021-04-28T12:03:00Z"/>
                <w:rFonts w:ascii="標楷體" w:eastAsia="標楷體" w:hAnsi="標楷體"/>
              </w:rPr>
            </w:pPr>
            <w:del w:id="111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1117" w:name="_Toc71196456"/>
              <w:bookmarkEnd w:id="111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37156D" w14:textId="1391F3B9" w:rsidR="00252F5F" w:rsidRPr="009B2BD3" w:rsidDel="009661CB" w:rsidRDefault="00252F5F" w:rsidP="008F3B39">
            <w:pPr>
              <w:rPr>
                <w:del w:id="1118" w:author="Fegie" w:date="2021-04-28T12:03:00Z"/>
                <w:rFonts w:ascii="標楷體" w:eastAsia="標楷體" w:hAnsi="標楷體"/>
              </w:rPr>
            </w:pPr>
            <w:bookmarkStart w:id="1119" w:name="_Toc71196457"/>
            <w:bookmarkEnd w:id="1119"/>
          </w:p>
        </w:tc>
        <w:bookmarkStart w:id="1120" w:name="_Toc71196458"/>
        <w:bookmarkEnd w:id="1120"/>
      </w:tr>
      <w:tr w:rsidR="00252F5F" w:rsidRPr="009B2BD3" w:rsidDel="009661CB" w14:paraId="2659873F" w14:textId="5DABC20C" w:rsidTr="008F3B39">
        <w:trPr>
          <w:trHeight w:val="358"/>
          <w:del w:id="112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6CED26" w14:textId="4303A36E" w:rsidR="00252F5F" w:rsidRPr="009B2BD3" w:rsidDel="009661CB" w:rsidRDefault="00252F5F" w:rsidP="008F3B39">
            <w:pPr>
              <w:rPr>
                <w:del w:id="1122" w:author="Fegie" w:date="2021-04-28T12:03:00Z"/>
                <w:rFonts w:ascii="標楷體" w:eastAsia="標楷體" w:hAnsi="標楷體"/>
              </w:rPr>
            </w:pPr>
            <w:del w:id="112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1124" w:name="_Toc71196459"/>
              <w:bookmarkEnd w:id="112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7D2A039" w14:textId="21F5618A" w:rsidR="00252F5F" w:rsidRPr="00877AF8" w:rsidDel="009661CB" w:rsidRDefault="00877AF8" w:rsidP="008F3B39">
            <w:pPr>
              <w:rPr>
                <w:del w:id="1125" w:author="Fegie" w:date="2021-04-28T12:03:00Z"/>
                <w:rFonts w:ascii="標楷體" w:eastAsia="標楷體" w:hAnsi="標楷體"/>
              </w:rPr>
            </w:pPr>
            <w:del w:id="1126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1127" w:author="88692" w:date="2020-06-18T09:44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刪除&amp;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</w:delText>
              </w:r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]功能，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1128" w:author="88692" w:date="2020-06-18T09:44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，刪除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1129" w:author="88692" w:date="2020-06-18T09:44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時聯絡電話檔一併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1130" w:author="88692" w:date="2020-06-18T09:44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。</w:delText>
              </w:r>
              <w:bookmarkStart w:id="1131" w:name="_Toc71196460"/>
              <w:bookmarkEnd w:id="1131"/>
            </w:del>
          </w:p>
        </w:tc>
        <w:bookmarkStart w:id="1132" w:name="_Toc71196461"/>
        <w:bookmarkEnd w:id="1132"/>
      </w:tr>
      <w:tr w:rsidR="00252F5F" w:rsidRPr="009B2BD3" w:rsidDel="009661CB" w14:paraId="4B9979A2" w14:textId="4CB1FA2C" w:rsidTr="008F3B39">
        <w:trPr>
          <w:trHeight w:val="278"/>
          <w:del w:id="113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A63BE0" w14:textId="6105648E" w:rsidR="00252F5F" w:rsidRPr="009B2BD3" w:rsidDel="009661CB" w:rsidRDefault="00252F5F" w:rsidP="008F3B39">
            <w:pPr>
              <w:rPr>
                <w:del w:id="1134" w:author="Fegie" w:date="2021-04-28T12:03:00Z"/>
                <w:rFonts w:ascii="標楷體" w:eastAsia="標楷體" w:hAnsi="標楷體"/>
              </w:rPr>
            </w:pPr>
            <w:del w:id="113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1136" w:name="_Toc71196462"/>
              <w:bookmarkEnd w:id="113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53DEDC" w14:textId="26EF7D98" w:rsidR="00252F5F" w:rsidRPr="009B2BD3" w:rsidDel="009661CB" w:rsidRDefault="00252F5F" w:rsidP="008F3B39">
            <w:pPr>
              <w:rPr>
                <w:del w:id="1137" w:author="Fegie" w:date="2021-04-28T12:03:00Z"/>
                <w:rFonts w:ascii="標楷體" w:eastAsia="標楷體" w:hAnsi="標楷體"/>
              </w:rPr>
            </w:pPr>
            <w:bookmarkStart w:id="1138" w:name="_Toc71196463"/>
            <w:bookmarkEnd w:id="1138"/>
          </w:p>
        </w:tc>
        <w:bookmarkStart w:id="1139" w:name="_Toc71196464"/>
        <w:bookmarkEnd w:id="1139"/>
      </w:tr>
    </w:tbl>
    <w:p w14:paraId="59DC2247" w14:textId="62D74E89" w:rsidR="00252F5F" w:rsidRPr="009B2BD3" w:rsidDel="009661CB" w:rsidRDefault="00252F5F" w:rsidP="00252F5F">
      <w:pPr>
        <w:rPr>
          <w:del w:id="1140" w:author="Fegie" w:date="2021-04-28T12:03:00Z"/>
          <w:rFonts w:ascii="標楷體" w:eastAsia="標楷體" w:hAnsi="標楷體"/>
        </w:rPr>
      </w:pPr>
      <w:bookmarkStart w:id="1141" w:name="_Toc71196465"/>
      <w:bookmarkEnd w:id="1141"/>
    </w:p>
    <w:p w14:paraId="6D1BE33E" w14:textId="78ECD4D4" w:rsidR="00252F5F" w:rsidRPr="009B2BD3" w:rsidDel="009661CB" w:rsidRDefault="00252F5F" w:rsidP="00252F5F">
      <w:pPr>
        <w:rPr>
          <w:del w:id="1142" w:author="Fegie" w:date="2021-04-28T12:03:00Z"/>
          <w:rFonts w:ascii="標楷體" w:eastAsia="標楷體" w:hAnsi="標楷體"/>
        </w:rPr>
      </w:pPr>
      <w:bookmarkStart w:id="1143" w:name="_Toc71196466"/>
      <w:bookmarkEnd w:id="1143"/>
    </w:p>
    <w:p w14:paraId="61E9BF7A" w14:textId="30ADBAE8" w:rsidR="00252F5F" w:rsidRPr="009B2BD3" w:rsidDel="009661CB" w:rsidRDefault="00252F5F" w:rsidP="00252F5F">
      <w:pPr>
        <w:rPr>
          <w:del w:id="1144" w:author="Fegie" w:date="2021-04-28T12:03:00Z"/>
          <w:rFonts w:ascii="標楷體" w:eastAsia="標楷體" w:hAnsi="標楷體"/>
        </w:rPr>
      </w:pPr>
      <w:bookmarkStart w:id="1145" w:name="_Toc71196467"/>
      <w:bookmarkEnd w:id="1145"/>
    </w:p>
    <w:p w14:paraId="5F639232" w14:textId="13E833B8" w:rsidR="00252F5F" w:rsidRPr="009B2BD3" w:rsidDel="009661CB" w:rsidRDefault="00252F5F" w:rsidP="00252F5F">
      <w:pPr>
        <w:rPr>
          <w:del w:id="1146" w:author="Fegie" w:date="2021-04-28T12:03:00Z"/>
          <w:rFonts w:ascii="標楷體" w:eastAsia="標楷體" w:hAnsi="標楷體"/>
        </w:rPr>
      </w:pPr>
      <w:bookmarkStart w:id="1147" w:name="_Toc71196468"/>
      <w:bookmarkEnd w:id="1147"/>
    </w:p>
    <w:p w14:paraId="09EC7111" w14:textId="4E14E0BA" w:rsidR="00252F5F" w:rsidRPr="009B2BD3" w:rsidDel="009661CB" w:rsidRDefault="00252F5F" w:rsidP="00252F5F">
      <w:pPr>
        <w:rPr>
          <w:del w:id="1148" w:author="Fegie" w:date="2021-04-28T12:03:00Z"/>
          <w:rFonts w:ascii="標楷體" w:eastAsia="標楷體" w:hAnsi="標楷體"/>
        </w:rPr>
      </w:pPr>
      <w:bookmarkStart w:id="1149" w:name="_Toc71196469"/>
      <w:bookmarkEnd w:id="1149"/>
    </w:p>
    <w:p w14:paraId="4EBA580A" w14:textId="11FE12F8" w:rsidR="00252F5F" w:rsidRPr="009B2BD3" w:rsidDel="009661CB" w:rsidRDefault="00252F5F" w:rsidP="00252F5F">
      <w:pPr>
        <w:rPr>
          <w:del w:id="1150" w:author="Fegie" w:date="2021-04-28T12:03:00Z"/>
          <w:rFonts w:ascii="標楷體" w:eastAsia="標楷體" w:hAnsi="標楷體"/>
        </w:rPr>
      </w:pPr>
      <w:bookmarkStart w:id="1151" w:name="_Toc71196470"/>
      <w:bookmarkEnd w:id="1151"/>
    </w:p>
    <w:p w14:paraId="5DD060AE" w14:textId="5B2A6DF0" w:rsidR="00252F5F" w:rsidRPr="009B2BD3" w:rsidDel="009661CB" w:rsidRDefault="00252F5F" w:rsidP="00252F5F">
      <w:pPr>
        <w:rPr>
          <w:del w:id="1152" w:author="Fegie" w:date="2021-04-28T12:03:00Z"/>
          <w:rFonts w:ascii="標楷體" w:eastAsia="標楷體" w:hAnsi="標楷體"/>
        </w:rPr>
      </w:pPr>
      <w:bookmarkStart w:id="1153" w:name="_Toc71196471"/>
      <w:bookmarkEnd w:id="1153"/>
    </w:p>
    <w:p w14:paraId="1E19E661" w14:textId="0C97F2B1" w:rsidR="00252F5F" w:rsidRPr="009B2BD3" w:rsidDel="009661CB" w:rsidRDefault="00252F5F" w:rsidP="00205D69">
      <w:pPr>
        <w:numPr>
          <w:ilvl w:val="0"/>
          <w:numId w:val="29"/>
        </w:numPr>
        <w:rPr>
          <w:del w:id="1154" w:author="Fegie" w:date="2021-04-28T12:03:00Z"/>
          <w:rFonts w:ascii="標楷體" w:eastAsia="標楷體" w:hAnsi="標楷體"/>
        </w:rPr>
      </w:pPr>
      <w:del w:id="1155" w:author="Fegie" w:date="2021-04-28T12:03:00Z">
        <w:r w:rsidRPr="009B2BD3" w:rsidDel="009661CB">
          <w:rPr>
            <w:rFonts w:ascii="標楷體" w:eastAsia="標楷體" w:hAnsi="標楷體"/>
          </w:rPr>
          <w:br w:type="page"/>
          <w:delText>UI畫面</w:delText>
        </w:r>
      </w:del>
    </w:p>
    <w:p w14:paraId="62A7D1AE" w14:textId="68E02616" w:rsidR="00252F5F" w:rsidRPr="009B2BD3" w:rsidDel="009661CB" w:rsidRDefault="00252F5F" w:rsidP="00252F5F">
      <w:pPr>
        <w:pStyle w:val="42"/>
        <w:spacing w:after="72"/>
        <w:ind w:left="1133"/>
        <w:rPr>
          <w:del w:id="1156" w:author="Fegie" w:date="2021-04-28T12:03:00Z"/>
          <w:rFonts w:ascii="標楷體" w:hAnsi="標楷體"/>
        </w:rPr>
      </w:pPr>
      <w:del w:id="1157" w:author="Fegie" w:date="2021-04-28T12:03:00Z">
        <w:r w:rsidRPr="009B2BD3" w:rsidDel="009661CB">
          <w:rPr>
            <w:rFonts w:ascii="標楷體" w:hAnsi="標楷體" w:hint="eastAsia"/>
          </w:rPr>
          <w:delText>輸入畫面：</w:delText>
        </w:r>
        <w:bookmarkStart w:id="1158" w:name="_Toc71196472"/>
        <w:bookmarkEnd w:id="1158"/>
      </w:del>
    </w:p>
    <w:p w14:paraId="5B23F420" w14:textId="56DE058B" w:rsidR="00773482" w:rsidDel="009661CB" w:rsidRDefault="007E3AAD" w:rsidP="00252F5F">
      <w:pPr>
        <w:pStyle w:val="a"/>
        <w:numPr>
          <w:ilvl w:val="0"/>
          <w:numId w:val="0"/>
        </w:numPr>
        <w:rPr>
          <w:del w:id="1159" w:author="Fegie" w:date="2021-04-28T12:03:00Z"/>
          <w:rFonts w:ascii="標楷體" w:hAnsi="標楷體"/>
        </w:rPr>
      </w:pPr>
      <w:del w:id="1160" w:author="Fegie" w:date="2021-04-28T12:03:00Z">
        <w:r w:rsidRPr="009B2BD3" w:rsidDel="009661CB">
          <w:rPr>
            <w:rFonts w:ascii="標楷體" w:hAnsi="標楷體"/>
            <w:noProof/>
          </w:rPr>
          <w:drawing>
            <wp:inline distT="0" distB="0" distL="0" distR="0" wp14:anchorId="0F3A7B2F" wp14:editId="51948321">
              <wp:extent cx="6464300" cy="3225800"/>
              <wp:effectExtent l="0" t="0" r="0" b="0"/>
              <wp:docPr id="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64300" cy="322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9B2BD3" w:rsidDel="009661CB">
          <w:rPr>
            <w:rFonts w:ascii="標楷體" w:hAnsi="標楷體"/>
            <w:noProof/>
          </w:rPr>
          <w:drawing>
            <wp:inline distT="0" distB="0" distL="0" distR="0" wp14:anchorId="497766A6" wp14:editId="04A9CA19">
              <wp:extent cx="6457950" cy="3092450"/>
              <wp:effectExtent l="0" t="0" r="0" b="0"/>
              <wp:docPr id="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57950" cy="309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161" w:author="余家興" w:date="2020-02-07T13:46:00Z">
        <w:del w:id="1162" w:author="Fegie" w:date="2021-04-28T12:03:00Z">
          <w:r w:rsidR="001D7D90" w:rsidRPr="001D7D90" w:rsidDel="009661CB">
            <w:rPr>
              <w:rFonts w:ascii="標楷體" w:hAnsi="標楷體"/>
              <w:noProof/>
              <w:rPrChange w:id="1163" w:author="Unknown">
                <w:rPr>
                  <w:noProof/>
                </w:rPr>
              </w:rPrChange>
            </w:rPr>
            <w:drawing>
              <wp:inline distT="0" distB="0" distL="0" distR="0" wp14:anchorId="00BAC1C1" wp14:editId="17A7C416">
                <wp:extent cx="6638883" cy="3482340"/>
                <wp:effectExtent l="0" t="0" r="0" b="0"/>
                <wp:docPr id="2" name="圖片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38883" cy="34823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1D7D90" w:rsidRPr="001D7D90" w:rsidDel="009661CB">
            <w:rPr>
              <w:rFonts w:ascii="標楷體" w:hAnsi="標楷體"/>
              <w:noProof/>
              <w:rPrChange w:id="1164" w:author="Unknown">
                <w:rPr>
                  <w:noProof/>
                </w:rPr>
              </w:rPrChange>
            </w:rPr>
            <w:drawing>
              <wp:inline distT="0" distB="0" distL="0" distR="0" wp14:anchorId="1A1A3199" wp14:editId="79ED82FF">
                <wp:extent cx="6646985" cy="1920240"/>
                <wp:effectExtent l="0" t="0" r="0" b="0"/>
                <wp:docPr id="4" name="圖片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6985" cy="1920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ins w:id="1165" w:author="余家興" w:date="2020-02-07T14:00:00Z">
        <w:del w:id="1166" w:author="Fegie" w:date="2021-04-28T12:03:00Z">
          <w:r w:rsidR="001D7D90" w:rsidRPr="001D7D90" w:rsidDel="009661CB">
            <w:rPr>
              <w:rFonts w:ascii="標楷體" w:hAnsi="標楷體"/>
              <w:noProof/>
              <w:rPrChange w:id="1167" w:author="Unknown">
                <w:rPr>
                  <w:noProof/>
                </w:rPr>
              </w:rPrChange>
            </w:rPr>
            <w:drawing>
              <wp:inline distT="0" distB="0" distL="0" distR="0" wp14:anchorId="27C772FA" wp14:editId="2992A621">
                <wp:extent cx="6582306" cy="3649980"/>
                <wp:effectExtent l="0" t="0" r="0" b="0"/>
                <wp:docPr id="9" name="圖片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82306" cy="3649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1D7D90" w:rsidRPr="001D7D90" w:rsidDel="009661CB">
            <w:rPr>
              <w:rFonts w:ascii="標楷體" w:hAnsi="標楷體"/>
              <w:noProof/>
              <w:rPrChange w:id="1168" w:author="Unknown">
                <w:rPr>
                  <w:noProof/>
                </w:rPr>
              </w:rPrChange>
            </w:rPr>
            <w:drawing>
              <wp:inline distT="0" distB="0" distL="0" distR="0" wp14:anchorId="79FC1A80" wp14:editId="57918A86">
                <wp:extent cx="6590359" cy="2255520"/>
                <wp:effectExtent l="0" t="0" r="0" b="0"/>
                <wp:docPr id="10" name="圖片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90359" cy="2255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169" w:name="_Toc71196473"/>
      <w:bookmarkEnd w:id="1169"/>
    </w:p>
    <w:p w14:paraId="0D594964" w14:textId="1E879285" w:rsidR="00773482" w:rsidDel="009661CB" w:rsidRDefault="00773482" w:rsidP="00252F5F">
      <w:pPr>
        <w:pStyle w:val="a"/>
        <w:numPr>
          <w:ilvl w:val="0"/>
          <w:numId w:val="0"/>
        </w:numPr>
        <w:rPr>
          <w:del w:id="1170" w:author="Fegie" w:date="2021-04-28T12:03:00Z"/>
          <w:rFonts w:ascii="標楷體" w:hAnsi="標楷體"/>
        </w:rPr>
      </w:pPr>
      <w:bookmarkStart w:id="1171" w:name="_Toc71196474"/>
      <w:bookmarkEnd w:id="1171"/>
    </w:p>
    <w:p w14:paraId="35614C08" w14:textId="4CCDE968" w:rsidR="00773482" w:rsidDel="009661CB" w:rsidRDefault="00773482">
      <w:pPr>
        <w:widowControl/>
        <w:rPr>
          <w:del w:id="1172" w:author="Fegie" w:date="2021-04-28T12:03:00Z"/>
          <w:rFonts w:ascii="標楷體" w:eastAsia="標楷體" w:hAnsi="標楷體"/>
          <w:sz w:val="26"/>
        </w:rPr>
      </w:pPr>
      <w:del w:id="1173" w:author="Fegie" w:date="2021-04-28T12:03:00Z">
        <w:r w:rsidDel="009661CB">
          <w:rPr>
            <w:rFonts w:ascii="標楷體" w:hAnsi="標楷體"/>
          </w:rPr>
          <w:br w:type="page"/>
        </w:r>
      </w:del>
    </w:p>
    <w:p w14:paraId="70AEAC6A" w14:textId="12801C31" w:rsidR="00773482" w:rsidDel="009661CB" w:rsidRDefault="00773482" w:rsidP="00252F5F">
      <w:pPr>
        <w:pStyle w:val="a"/>
        <w:numPr>
          <w:ilvl w:val="0"/>
          <w:numId w:val="0"/>
        </w:numPr>
        <w:rPr>
          <w:del w:id="1174" w:author="Fegie" w:date="2021-04-28T12:03:00Z"/>
          <w:rFonts w:ascii="標楷體" w:hAnsi="標楷體"/>
        </w:rPr>
      </w:pPr>
      <w:bookmarkStart w:id="1175" w:name="_Toc71196475"/>
      <w:bookmarkEnd w:id="1175"/>
    </w:p>
    <w:p w14:paraId="781952B8" w14:textId="2801BA08" w:rsidR="00773482" w:rsidDel="009661CB" w:rsidRDefault="00773482" w:rsidP="00252F5F">
      <w:pPr>
        <w:pStyle w:val="a"/>
        <w:numPr>
          <w:ilvl w:val="0"/>
          <w:numId w:val="0"/>
        </w:numPr>
        <w:rPr>
          <w:del w:id="1176" w:author="Fegie" w:date="2021-04-28T12:03:00Z"/>
          <w:rFonts w:ascii="標楷體" w:hAnsi="標楷體"/>
          <w:color w:val="FF0000"/>
        </w:rPr>
      </w:pPr>
      <w:del w:id="1177" w:author="Fegie" w:date="2021-04-28T12:03:00Z">
        <w:r w:rsidRPr="00FA5570" w:rsidDel="009661CB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FA5570" w:rsidDel="009661CB">
          <w:rPr>
            <w:rFonts w:ascii="標楷體" w:hAnsi="標楷體"/>
            <w:color w:val="FF0000"/>
            <w:lang w:eastAsia="zh-HK"/>
          </w:rPr>
          <w:delText>: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 xml:space="preserve"> </w:delText>
        </w:r>
        <w:r w:rsidR="006671A7" w:rsidDel="009661CB">
          <w:rPr>
            <w:rFonts w:ascii="標楷體" w:hAnsi="標楷體" w:hint="eastAsia"/>
            <w:color w:val="FF0000"/>
            <w:lang w:eastAsia="zh-HK"/>
          </w:rPr>
          <w:delText>[</w:delText>
        </w:r>
        <w:r w:rsidRPr="00CE781C" w:rsidDel="009661CB">
          <w:rPr>
            <w:rFonts w:ascii="標楷體" w:hAnsi="標楷體" w:hint="eastAsia"/>
            <w:color w:val="FF0000"/>
            <w:lang w:eastAsia="zh-HK"/>
          </w:rPr>
          <w:delText>新增</w:delText>
        </w:r>
        <w:r w:rsidR="006671A7" w:rsidDel="009661CB">
          <w:rPr>
            <w:rFonts w:ascii="標楷體" w:hAnsi="標楷體" w:hint="eastAsia"/>
            <w:color w:val="FF0000"/>
            <w:lang w:eastAsia="zh-HK"/>
          </w:rPr>
          <w:delText>]功能結束後，畫面自動連到</w:delText>
        </w:r>
        <w:r w:rsidR="006671A7" w:rsidRPr="006671A7" w:rsidDel="009661CB">
          <w:rPr>
            <w:rFonts w:ascii="標楷體" w:hAnsi="標楷體"/>
            <w:color w:val="FF0000"/>
            <w:lang w:eastAsia="zh-HK"/>
          </w:rPr>
          <w:delText>[</w:delText>
        </w:r>
        <w:r w:rsidR="006671A7" w:rsidRPr="00CE781C" w:rsidDel="009661CB">
          <w:rPr>
            <w:rFonts w:ascii="標楷體" w:hAnsi="標楷體"/>
            <w:color w:val="FF0000"/>
          </w:rPr>
          <w:delText xml:space="preserve">L1105 </w:delText>
        </w:r>
        <w:r w:rsidR="006671A7" w:rsidRPr="00CE781C" w:rsidDel="009661CB">
          <w:rPr>
            <w:rFonts w:ascii="標楷體" w:hAnsi="標楷體" w:hint="eastAsia"/>
            <w:color w:val="FF0000"/>
          </w:rPr>
          <w:delText>顧客聯絡電話維護</w:delText>
        </w:r>
        <w:r w:rsidR="006671A7" w:rsidRPr="00CE781C" w:rsidDel="009661CB">
          <w:rPr>
            <w:rFonts w:ascii="標楷體" w:hAnsi="標楷體"/>
            <w:color w:val="FF0000"/>
          </w:rPr>
          <w:delText>]</w:delText>
        </w:r>
        <w:r w:rsidR="006671A7" w:rsidRPr="00CE781C" w:rsidDel="009661CB">
          <w:rPr>
            <w:rFonts w:ascii="標楷體" w:hAnsi="標楷體" w:hint="eastAsia"/>
            <w:color w:val="FF0000"/>
            <w:lang w:eastAsia="zh-HK"/>
          </w:rPr>
          <w:delText>建立</w:delText>
        </w:r>
        <w:r w:rsidR="006671A7" w:rsidRPr="00CE781C" w:rsidDel="009661CB">
          <w:rPr>
            <w:rFonts w:ascii="標楷體" w:hAnsi="標楷體" w:hint="eastAsia"/>
            <w:color w:val="FF0000"/>
          </w:rPr>
          <w:delText>聯絡電話</w:delText>
        </w:r>
        <w:r w:rsidR="006671A7" w:rsidRPr="00CE781C" w:rsidDel="009661CB">
          <w:rPr>
            <w:rFonts w:ascii="標楷體" w:hAnsi="標楷體" w:hint="eastAsia"/>
            <w:color w:val="FF0000"/>
            <w:lang w:eastAsia="zh-HK"/>
          </w:rPr>
          <w:delText>資訊</w:delText>
        </w:r>
        <w:bookmarkStart w:id="1178" w:name="_Toc71196476"/>
        <w:bookmarkEnd w:id="1178"/>
      </w:del>
    </w:p>
    <w:p w14:paraId="7E87528D" w14:textId="4CFB9228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179" w:author="Fegie" w:date="2021-04-28T12:03:00Z"/>
          <w:rFonts w:ascii="標楷體" w:eastAsia="標楷體" w:hAnsi="標楷體"/>
          <w:sz w:val="20"/>
        </w:rPr>
      </w:pPr>
      <w:del w:id="1180" w:author="Fegie" w:date="2021-04-28T12:03:00Z">
        <w:r w:rsidDel="009661CB">
          <w:rPr>
            <w:rFonts w:ascii="標楷體" w:eastAsia="標楷體" w:hAnsi="標楷體" w:hint="eastAsia"/>
            <w:sz w:val="20"/>
          </w:rPr>
          <w:delText>[</w:delText>
        </w:r>
        <w:r w:rsidRPr="0075306B" w:rsidDel="009661CB">
          <w:rPr>
            <w:rFonts w:ascii="標楷體" w:eastAsia="標楷體" w:hAnsi="標楷體" w:hint="eastAsia"/>
            <w:sz w:val="20"/>
          </w:rPr>
          <w:delText>L1101</w:delText>
        </w:r>
        <w:r w:rsidDel="009661CB">
          <w:rPr>
            <w:rFonts w:ascii="標楷體" w:eastAsia="標楷體" w:hAnsi="標楷體"/>
            <w:sz w:val="20"/>
          </w:rPr>
          <w:delText>]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顧客基本資料維護</w:delText>
        </w:r>
        <w:r w:rsidRPr="003F4935" w:rsidDel="009661CB">
          <w:rPr>
            <w:rFonts w:ascii="標楷體" w:eastAsia="標楷體" w:hAnsi="標楷體" w:hint="eastAsia"/>
            <w:sz w:val="20"/>
          </w:rPr>
          <w:delText>-自然人</w:delText>
        </w:r>
        <w:bookmarkStart w:id="1181" w:name="_Toc71196477"/>
        <w:bookmarkEnd w:id="1181"/>
      </w:del>
    </w:p>
    <w:p w14:paraId="2876F937" w14:textId="6A22EC55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182" w:author="Fegie" w:date="2021-04-28T12:03:00Z"/>
          <w:rFonts w:ascii="標楷體" w:eastAsia="標楷體" w:hAnsi="標楷體"/>
          <w:sz w:val="20"/>
        </w:rPr>
      </w:pPr>
      <w:bookmarkStart w:id="1183" w:name="_Toc71196478"/>
      <w:bookmarkEnd w:id="1183"/>
    </w:p>
    <w:p w14:paraId="77436E8C" w14:textId="569AED61" w:rsidR="00773482" w:rsidDel="009661CB" w:rsidRDefault="00773482" w:rsidP="00CE781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184" w:author="Fegie" w:date="2021-04-28T12:03:00Z"/>
          <w:rFonts w:ascii="標楷體" w:eastAsia="標楷體" w:hAnsi="標楷體"/>
          <w:sz w:val="20"/>
        </w:rPr>
      </w:pPr>
      <w:del w:id="1185" w:author="Fegie" w:date="2021-04-28T12:03:00Z">
        <w:r w:rsidRPr="008A3089" w:rsidDel="009661CB">
          <w:rPr>
            <w:rFonts w:ascii="標楷體" w:eastAsia="標楷體" w:hAnsi="標楷體" w:hint="eastAsia"/>
            <w:sz w:val="20"/>
          </w:rPr>
          <w:delText>功能           : 9  [顯示名稱</w:delText>
        </w:r>
        <w:r w:rsidDel="009661CB">
          <w:rPr>
            <w:rFonts w:ascii="標楷體" w:eastAsia="標楷體" w:hAnsi="標楷體" w:hint="eastAsia"/>
            <w:sz w:val="20"/>
          </w:rPr>
          <w:delText>]</w:delText>
        </w:r>
        <w:bookmarkStart w:id="1186" w:name="_Toc71196479"/>
        <w:bookmarkEnd w:id="1186"/>
      </w:del>
    </w:p>
    <w:p w14:paraId="70F4DA35" w14:textId="497BC333" w:rsidR="00773482" w:rsidRPr="0075306B" w:rsidDel="009661CB" w:rsidRDefault="00716B9A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187" w:author="Fegie" w:date="2021-04-28T12:03:00Z"/>
          <w:rFonts w:ascii="標楷體" w:eastAsia="標楷體" w:hAnsi="標楷體"/>
          <w:sz w:val="20"/>
        </w:rPr>
      </w:pPr>
      <w:del w:id="1188" w:author="Fegie" w:date="2021-04-28T12:03:00Z">
        <w:r w:rsidRPr="00CE781C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="00773482" w:rsidRPr="0075306B" w:rsidDel="009661CB">
          <w:rPr>
            <w:rFonts w:ascii="標楷體" w:eastAsia="標楷體" w:hAnsi="標楷體" w:hint="eastAsia"/>
            <w:sz w:val="20"/>
          </w:rPr>
          <w:delText xml:space="preserve">     : </w:delText>
        </w:r>
        <w:r w:rsidR="00773482" w:rsidDel="009661CB">
          <w:rPr>
            <w:rFonts w:ascii="標楷體" w:eastAsia="標楷體" w:hAnsi="標楷體"/>
            <w:sz w:val="20"/>
          </w:rPr>
          <w:delText>XXXXXXXXXX</w:delText>
        </w:r>
        <w:bookmarkStart w:id="1189" w:name="_Toc71196480"/>
        <w:bookmarkEnd w:id="1189"/>
      </w:del>
    </w:p>
    <w:p w14:paraId="7C640C13" w14:textId="65650556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190" w:author="Fegie" w:date="2021-04-28T12:03:00Z"/>
          <w:rFonts w:ascii="標楷體" w:eastAsia="標楷體" w:hAnsi="標楷體"/>
          <w:sz w:val="20"/>
        </w:rPr>
      </w:pPr>
      <w:del w:id="1191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戶名</w:delText>
        </w:r>
        <w:r w:rsidDel="009661CB">
          <w:rPr>
            <w:rFonts w:ascii="標楷體" w:eastAsia="標楷體" w:hAnsi="標楷體" w:hint="eastAsia"/>
            <w:sz w:val="20"/>
          </w:rPr>
          <w:delText xml:space="preserve">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: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1192" w:name="_Toc71196481"/>
        <w:bookmarkEnd w:id="1192"/>
      </w:del>
    </w:p>
    <w:p w14:paraId="2530399A" w14:textId="31E108A5" w:rsidR="00773482" w:rsidRPr="0075306B" w:rsidDel="009661CB" w:rsidRDefault="00773482" w:rsidP="00CE781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800" w:firstLine="1600"/>
        <w:rPr>
          <w:del w:id="1193" w:author="Fegie" w:date="2021-04-28T12:03:00Z"/>
          <w:rFonts w:ascii="標楷體" w:eastAsia="標楷體" w:hAnsi="標楷體"/>
          <w:sz w:val="20"/>
        </w:rPr>
      </w:pPr>
      <w:del w:id="1194" w:author="Fegie" w:date="2021-04-28T12:03:00Z"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1195" w:name="_Toc71196482"/>
        <w:bookmarkEnd w:id="1195"/>
      </w:del>
    </w:p>
    <w:p w14:paraId="461E96CC" w14:textId="5017B1C8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196" w:author="Fegie" w:date="2021-04-28T12:03:00Z"/>
          <w:rFonts w:ascii="標楷體" w:eastAsia="標楷體" w:hAnsi="標楷體"/>
          <w:sz w:val="20"/>
        </w:rPr>
      </w:pPr>
      <w:del w:id="1197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出生年月日     : 999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99  　</w:delText>
        </w:r>
        <w:bookmarkStart w:id="1198" w:name="_Toc71196483"/>
        <w:bookmarkEnd w:id="1198"/>
      </w:del>
    </w:p>
    <w:p w14:paraId="1E8BDF63" w14:textId="5EEE6B2A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199" w:author="Fegie" w:date="2021-04-28T12:03:00Z"/>
          <w:rFonts w:ascii="標楷體" w:eastAsia="標楷體" w:hAnsi="標楷體"/>
          <w:sz w:val="20"/>
        </w:rPr>
      </w:pPr>
      <w:del w:id="1200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性別           : 9</w:delText>
        </w:r>
        <w:bookmarkStart w:id="1201" w:name="_Toc71196484"/>
        <w:bookmarkEnd w:id="1201"/>
      </w:del>
    </w:p>
    <w:p w14:paraId="7705932E" w14:textId="4FA20DA8" w:rsidR="00773482" w:rsidRPr="00CE781C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02" w:author="Fegie" w:date="2021-04-28T12:03:00Z"/>
          <w:rFonts w:ascii="標楷體" w:eastAsia="標楷體" w:hAnsi="標楷體"/>
          <w:color w:val="FF0000"/>
          <w:sz w:val="20"/>
        </w:rPr>
      </w:pPr>
      <w:del w:id="1203" w:author="Fegie" w:date="2021-04-28T12:03:00Z"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客戶別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        : 9</w:delText>
        </w:r>
        <w:r w:rsidR="006671A7" w:rsidRPr="00CE781C" w:rsidDel="009661CB">
          <w:rPr>
            <w:rFonts w:ascii="標楷體" w:eastAsia="標楷體" w:hAnsi="標楷體"/>
            <w:color w:val="FF0000"/>
            <w:sz w:val="20"/>
          </w:rPr>
          <w:delText>9</w:delText>
        </w:r>
        <w:bookmarkStart w:id="1204" w:name="_Toc71196485"/>
        <w:bookmarkEnd w:id="1204"/>
      </w:del>
    </w:p>
    <w:p w14:paraId="2BEC5116" w14:textId="026CCD72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05" w:author="Fegie" w:date="2021-04-28T12:03:00Z"/>
          <w:rFonts w:ascii="標楷體" w:eastAsia="標楷體" w:hAnsi="標楷體"/>
          <w:sz w:val="20"/>
        </w:rPr>
      </w:pPr>
      <w:del w:id="1206" w:author="Fegie" w:date="2021-04-28T12:03:00Z">
        <w:r w:rsidRPr="00FC2147" w:rsidDel="009661CB">
          <w:rPr>
            <w:rFonts w:ascii="標楷體" w:eastAsia="標楷體" w:hAnsi="標楷體" w:hint="eastAsia"/>
            <w:sz w:val="20"/>
          </w:rPr>
          <w:delText>行業別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999999</w:delText>
        </w:r>
        <w:bookmarkStart w:id="1207" w:name="_Toc71196486"/>
        <w:bookmarkEnd w:id="1207"/>
      </w:del>
    </w:p>
    <w:p w14:paraId="23EF78C2" w14:textId="3880BE9C" w:rsidR="00773482" w:rsidRPr="00D96C41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08" w:author="Fegie" w:date="2021-04-28T12:03:00Z"/>
          <w:rFonts w:ascii="標楷體" w:eastAsia="標楷體" w:hAnsi="標楷體"/>
          <w:sz w:val="20"/>
        </w:rPr>
      </w:pPr>
      <w:del w:id="1209" w:author="Fegie" w:date="2021-04-28T12:03:00Z">
        <w:r w:rsidRPr="00D96C41" w:rsidDel="009661CB">
          <w:rPr>
            <w:rFonts w:ascii="標楷體" w:eastAsia="標楷體" w:hAnsi="標楷體" w:hint="eastAsia"/>
            <w:sz w:val="20"/>
          </w:rPr>
          <w:delText xml:space="preserve">國籍           : </w:delText>
        </w:r>
        <w:r w:rsidRPr="00D96C41" w:rsidDel="009661CB">
          <w:rPr>
            <w:rFonts w:ascii="標楷體" w:eastAsia="標楷體" w:hAnsi="標楷體"/>
            <w:sz w:val="20"/>
          </w:rPr>
          <w:delText>XX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/>
            <w:sz w:val="20"/>
          </w:rPr>
          <w:delText>[顯示名稱]</w:delText>
        </w:r>
        <w:bookmarkStart w:id="1210" w:name="_Toc71196487"/>
        <w:bookmarkEnd w:id="1210"/>
      </w:del>
    </w:p>
    <w:p w14:paraId="34F8740F" w14:textId="40A12AE3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11" w:author="Fegie" w:date="2021-04-28T12:03:00Z"/>
          <w:rFonts w:ascii="標楷體" w:eastAsia="標楷體" w:hAnsi="標楷體"/>
          <w:sz w:val="20"/>
        </w:rPr>
      </w:pPr>
      <w:del w:id="1212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配偶</w:delText>
        </w:r>
        <w:r w:rsidR="00716B9A" w:rsidRPr="00FF693A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="00716B9A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 xml:space="preserve">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  <w:r w:rsidDel="009661CB">
          <w:rPr>
            <w:rFonts w:ascii="標楷體" w:eastAsia="標楷體" w:hAnsi="標楷體"/>
            <w:sz w:val="20"/>
          </w:rPr>
          <w:delText>XXXXXXXXXX</w:delText>
        </w:r>
        <w:bookmarkStart w:id="1213" w:name="_Toc71196488"/>
        <w:bookmarkEnd w:id="1213"/>
      </w:del>
    </w:p>
    <w:p w14:paraId="3A892529" w14:textId="72119C88" w:rsidR="00773482" w:rsidRPr="0075306B" w:rsidDel="009661CB" w:rsidRDefault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14" w:author="Fegie" w:date="2021-04-28T12:03:00Z"/>
          <w:rFonts w:ascii="標楷體" w:eastAsia="標楷體" w:hAnsi="標楷體"/>
          <w:sz w:val="20"/>
        </w:rPr>
      </w:pPr>
      <w:del w:id="1215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配偶姓名</w:delText>
        </w:r>
        <w:r w:rsidDel="009661CB">
          <w:rPr>
            <w:rFonts w:ascii="標楷體" w:eastAsia="標楷體" w:hAnsi="標楷體" w:hint="eastAsia"/>
            <w:sz w:val="20"/>
          </w:rPr>
          <w:delText xml:space="preserve">       : </w:delText>
        </w:r>
      </w:del>
      <w:ins w:id="1216" w:author="88692" w:date="2020-06-16T17:17:00Z">
        <w:del w:id="1217" w:author="Fegie" w:date="2021-04-28T12:03:00Z">
          <w:r w:rsidR="00260569" w:rsidRPr="00260569" w:rsidDel="009661CB">
            <w:rPr>
              <w:rFonts w:ascii="標楷體" w:eastAsia="標楷體" w:hAnsi="標楷體"/>
              <w:sz w:val="16"/>
              <w:szCs w:val="16"/>
              <w:rPrChange w:id="1218" w:author="88692" w:date="2020-06-16T17:17:00Z">
                <w:rPr>
                  <w:rFonts w:ascii="標楷體" w:eastAsia="標楷體" w:hAnsi="標楷體"/>
                  <w:sz w:val="20"/>
                </w:rPr>
              </w:rPrChange>
            </w:rPr>
            <w:delText>XXXXXXXXXXXXXXXXXXXXXXXXXXXXXXXXXXXXXXXXXXXXXXXXXXXXXXXXXXXXXXXXXXXXXXXXXXXXXXXXXXXXXXXXXXXXXXXXXXXX</w:delText>
          </w:r>
        </w:del>
      </w:ins>
      <w:del w:id="1219" w:author="Fegie" w:date="2021-04-28T12:03:00Z">
        <w:r w:rsidDel="009661CB">
          <w:rPr>
            <w:rFonts w:ascii="標楷體" w:eastAsia="標楷體" w:hAnsi="標楷體" w:hint="eastAsia"/>
            <w:sz w:val="20"/>
          </w:rPr>
          <w:delText>XXXXXXXXXX</w:delText>
        </w:r>
        <w:r w:rsidRPr="00E801D1" w:rsidDel="009661CB">
          <w:rPr>
            <w:rFonts w:ascii="標楷體" w:eastAsia="標楷體" w:hAnsi="標楷體" w:hint="eastAsia"/>
            <w:sz w:val="20"/>
          </w:rPr>
          <w:delText>XXXX</w:delText>
        </w:r>
        <w:bookmarkStart w:id="1220" w:name="_Toc71196489"/>
        <w:bookmarkEnd w:id="1220"/>
      </w:del>
    </w:p>
    <w:p w14:paraId="3A637B33" w14:textId="5CF71B46" w:rsidR="00773482" w:rsidRPr="008E041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21" w:author="Fegie" w:date="2021-04-28T12:03:00Z"/>
          <w:rFonts w:ascii="標楷體" w:eastAsia="標楷體" w:hAnsi="標楷體"/>
          <w:strike/>
          <w:color w:val="FF0000"/>
          <w:sz w:val="20"/>
          <w:rPrChange w:id="1222" w:author="88692" w:date="2020-06-16T15:59:00Z">
            <w:rPr>
              <w:del w:id="1223" w:author="Fegie" w:date="2021-04-28T12:03:00Z"/>
              <w:rFonts w:ascii="標楷體" w:eastAsia="標楷體" w:hAnsi="標楷體"/>
              <w:sz w:val="20"/>
            </w:rPr>
          </w:rPrChange>
        </w:rPr>
      </w:pPr>
      <w:del w:id="1224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225" w:author="88692" w:date="2020-06-16T15:59:00Z">
              <w:rPr>
                <w:rFonts w:ascii="標楷體" w:eastAsia="標楷體" w:hAnsi="標楷體" w:hint="eastAsia"/>
                <w:sz w:val="20"/>
              </w:rPr>
            </w:rPrChange>
          </w:rPr>
          <w:delText>聯絡人姓名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226" w:author="88692" w:date="2020-06-16T15:59:00Z">
              <w:rPr>
                <w:rFonts w:ascii="標楷體" w:eastAsia="標楷體" w:hAnsi="標楷體"/>
                <w:sz w:val="20"/>
              </w:rPr>
            </w:rPrChange>
          </w:rPr>
          <w:delText xml:space="preserve">     : XXXXXXXXXXXXXX</w:delText>
        </w:r>
        <w:bookmarkStart w:id="1227" w:name="_Toc71196490"/>
        <w:bookmarkEnd w:id="1227"/>
      </w:del>
    </w:p>
    <w:p w14:paraId="157A1D2F" w14:textId="7E3FACE6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28" w:author="Fegie" w:date="2021-04-28T12:03:00Z"/>
          <w:rFonts w:ascii="標楷體" w:eastAsia="標楷體" w:hAnsi="標楷體"/>
          <w:sz w:val="20"/>
        </w:rPr>
      </w:pPr>
      <w:del w:id="1229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戶籍郵遞區號   : 99999</w:delText>
        </w:r>
        <w:bookmarkStart w:id="1230" w:name="_Toc71196491"/>
        <w:bookmarkEnd w:id="1230"/>
      </w:del>
    </w:p>
    <w:p w14:paraId="08BE5CC2" w14:textId="02B0128D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31" w:author="Fegie" w:date="2021-04-28T12:03:00Z"/>
          <w:rFonts w:ascii="標楷體" w:eastAsia="標楷體" w:hAnsi="標楷體"/>
          <w:sz w:val="20"/>
        </w:rPr>
      </w:pPr>
      <w:del w:id="1232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戶籍地址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1233" w:name="_Toc71196492"/>
        <w:bookmarkEnd w:id="1233"/>
      </w:del>
    </w:p>
    <w:p w14:paraId="09F9394D" w14:textId="11E8F35A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34" w:author="Fegie" w:date="2021-04-28T12:03:00Z"/>
          <w:rFonts w:ascii="標楷體" w:eastAsia="標楷體" w:hAnsi="標楷體"/>
          <w:sz w:val="20"/>
        </w:rPr>
      </w:pPr>
      <w:del w:id="1235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通訊郵遞區號   : 99999</w:delText>
        </w:r>
        <w:bookmarkStart w:id="1236" w:name="_Toc71196493"/>
        <w:bookmarkEnd w:id="1236"/>
      </w:del>
    </w:p>
    <w:p w14:paraId="3917E2A4" w14:textId="7767B70F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37" w:author="Fegie" w:date="2021-04-28T12:03:00Z"/>
          <w:rFonts w:ascii="標楷體" w:eastAsia="標楷體" w:hAnsi="標楷體"/>
          <w:sz w:val="20"/>
        </w:rPr>
      </w:pPr>
      <w:del w:id="1238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1239" w:name="_Toc71196494"/>
        <w:bookmarkEnd w:id="1239"/>
      </w:del>
    </w:p>
    <w:p w14:paraId="645E72BC" w14:textId="0B409AF7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40" w:author="Fegie" w:date="2021-04-28T12:03:00Z"/>
          <w:rFonts w:ascii="標楷體" w:eastAsia="標楷體" w:hAnsi="標楷體"/>
          <w:sz w:val="20"/>
        </w:rPr>
      </w:pPr>
      <w:del w:id="1241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電子信箱       : XXXXXXXXXXXXXXXXXXXXXXXXXXXXXXXXXXXXXXXXXXXXXXXXXX</w:delText>
        </w:r>
        <w:bookmarkStart w:id="1242" w:name="_Toc71196495"/>
        <w:bookmarkEnd w:id="1242"/>
      </w:del>
    </w:p>
    <w:p w14:paraId="1664893D" w14:textId="4885ADB4" w:rsidR="00773482" w:rsidRPr="006671A7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43" w:author="Fegie" w:date="2021-04-28T12:03:00Z"/>
          <w:rFonts w:ascii="標楷體" w:eastAsia="標楷體" w:hAnsi="標楷體"/>
          <w:sz w:val="20"/>
        </w:rPr>
      </w:pPr>
      <w:bookmarkStart w:id="1244" w:name="_Toc71196496"/>
      <w:bookmarkEnd w:id="1244"/>
    </w:p>
    <w:p w14:paraId="29F1B510" w14:textId="0593DCF2" w:rsidR="00773482" w:rsidRPr="00D845A9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45" w:author="Fegie" w:date="2021-04-28T12:03:00Z"/>
          <w:rFonts w:ascii="標楷體" w:eastAsia="標楷體" w:hAnsi="標楷體"/>
          <w:sz w:val="20"/>
        </w:rPr>
      </w:pPr>
      <w:del w:id="1246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為授信限</w:delText>
        </w:r>
        <w:r w:rsidRPr="00D845A9" w:rsidDel="009661CB">
          <w:rPr>
            <w:rFonts w:ascii="標楷體" w:eastAsia="標楷體" w:hAnsi="標楷體" w:hint="eastAsia"/>
            <w:sz w:val="20"/>
          </w:rPr>
          <w:delText>制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對</w:delText>
        </w:r>
        <w:r w:rsidRPr="00D845A9" w:rsidDel="009661CB">
          <w:rPr>
            <w:rFonts w:ascii="標楷體" w:eastAsia="標楷體" w:hAnsi="標楷體" w:hint="eastAsia"/>
            <w:sz w:val="20"/>
          </w:rPr>
          <w:delText>象</w:delText>
        </w:r>
        <w:r w:rsidRPr="0075306B" w:rsidDel="009661CB">
          <w:rPr>
            <w:rFonts w:ascii="標楷體" w:eastAsia="標楷體" w:hAnsi="標楷體" w:hint="eastAsia"/>
            <w:sz w:val="20"/>
          </w:rPr>
          <w:delText>: 9</w:delText>
        </w:r>
      </w:del>
      <w:ins w:id="1247" w:author="88692" w:date="2020-06-16T16:58:00Z">
        <w:del w:id="1248" w:author="Fegie" w:date="2021-04-28T12:03:00Z">
          <w:r w:rsidR="00DA4687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1249" w:name="_Toc71196497"/>
      <w:bookmarkEnd w:id="1249"/>
    </w:p>
    <w:p w14:paraId="1F52A479" w14:textId="15DE80B6" w:rsidR="008E041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250" w:author="88692" w:date="2020-06-16T15:59:00Z"/>
          <w:del w:id="1251" w:author="Fegie" w:date="2021-04-28T12:03:00Z"/>
          <w:rFonts w:ascii="標楷體" w:eastAsia="標楷體" w:hAnsi="標楷體"/>
          <w:sz w:val="20"/>
        </w:rPr>
      </w:pPr>
      <w:del w:id="1252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為利</w:delText>
        </w:r>
        <w:r w:rsidRPr="00D845A9" w:rsidDel="009661CB">
          <w:rPr>
            <w:rFonts w:ascii="標楷體" w:eastAsia="標楷體" w:hAnsi="標楷體" w:hint="eastAsia"/>
            <w:sz w:val="20"/>
          </w:rPr>
          <w:delText>害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關</w:delText>
        </w:r>
        <w:r w:rsidRPr="00D845A9" w:rsidDel="009661CB">
          <w:rPr>
            <w:rFonts w:ascii="標楷體" w:eastAsia="標楷體" w:hAnsi="標楷體" w:hint="eastAsia"/>
            <w:sz w:val="20"/>
          </w:rPr>
          <w:delText>係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人</w:delText>
        </w:r>
        <w:r w:rsidRPr="0075306B" w:rsidDel="009661CB">
          <w:rPr>
            <w:rFonts w:ascii="標楷體" w:eastAsia="標楷體" w:hAnsi="標楷體" w:hint="eastAsia"/>
            <w:sz w:val="20"/>
          </w:rPr>
          <w:delText>: 9</w:delText>
        </w:r>
        <w:r w:rsidDel="009661CB">
          <w:rPr>
            <w:rFonts w:ascii="標楷體" w:eastAsia="標楷體" w:hAnsi="標楷體"/>
            <w:sz w:val="20"/>
          </w:rPr>
          <w:delText xml:space="preserve">                   </w:delText>
        </w:r>
      </w:del>
      <w:ins w:id="1253" w:author="88692" w:date="2020-06-16T16:58:00Z">
        <w:del w:id="1254" w:author="Fegie" w:date="2021-04-28T12:03:00Z">
          <w:r w:rsidR="00DA4687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1255" w:name="_Toc71196498"/>
      <w:bookmarkEnd w:id="1255"/>
    </w:p>
    <w:p w14:paraId="38BC00BA" w14:textId="7E8CA41E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56" w:author="Fegie" w:date="2021-04-28T12:03:00Z"/>
          <w:rFonts w:ascii="標楷體" w:eastAsia="標楷體" w:hAnsi="標楷體"/>
          <w:sz w:val="20"/>
        </w:rPr>
      </w:pPr>
      <w:del w:id="1257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為準利</w:delText>
        </w:r>
        <w:r w:rsidRPr="00D845A9" w:rsidDel="009661CB">
          <w:rPr>
            <w:rFonts w:ascii="標楷體" w:eastAsia="標楷體" w:hAnsi="標楷體" w:hint="eastAsia"/>
            <w:sz w:val="20"/>
          </w:rPr>
          <w:delText>害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關</w:delText>
        </w:r>
        <w:r w:rsidRPr="00D845A9" w:rsidDel="009661CB">
          <w:rPr>
            <w:rFonts w:ascii="標楷體" w:eastAsia="標楷體" w:hAnsi="標楷體" w:hint="eastAsia"/>
            <w:sz w:val="20"/>
          </w:rPr>
          <w:delText>係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人</w:delText>
        </w:r>
        <w:r w:rsidRPr="0075306B" w:rsidDel="009661CB">
          <w:rPr>
            <w:rFonts w:ascii="標楷體" w:eastAsia="標楷體" w:hAnsi="標楷體" w:hint="eastAsia"/>
            <w:sz w:val="20"/>
          </w:rPr>
          <w:delText>: 9</w:delText>
        </w:r>
      </w:del>
      <w:ins w:id="1258" w:author="88692" w:date="2020-06-16T16:58:00Z">
        <w:del w:id="1259" w:author="Fegie" w:date="2021-04-28T12:03:00Z">
          <w:r w:rsidR="00DA4687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1260" w:name="_Toc71196499"/>
      <w:bookmarkEnd w:id="1260"/>
    </w:p>
    <w:p w14:paraId="1F74B836" w14:textId="748107DC" w:rsidR="00773482" w:rsidRPr="006671A7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61" w:author="Fegie" w:date="2021-04-28T12:03:00Z"/>
          <w:rFonts w:ascii="標楷體" w:eastAsia="標楷體" w:hAnsi="標楷體"/>
          <w:sz w:val="20"/>
        </w:rPr>
      </w:pPr>
      <w:bookmarkStart w:id="1262" w:name="_Toc71196500"/>
      <w:bookmarkEnd w:id="1262"/>
    </w:p>
    <w:p w14:paraId="5BCBC4E2" w14:textId="368FAFAE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63" w:author="Fegie" w:date="2021-04-28T12:03:00Z"/>
          <w:rFonts w:ascii="標楷體" w:eastAsia="標楷體" w:hAnsi="標楷體"/>
          <w:sz w:val="20"/>
        </w:rPr>
      </w:pPr>
      <w:del w:id="1264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企金別         : 9</w:delText>
        </w:r>
      </w:del>
      <w:ins w:id="1265" w:author="88692" w:date="2020-06-16T16:58:00Z">
        <w:del w:id="1266" w:author="Fegie" w:date="2021-04-28T12:03:00Z">
          <w:r w:rsidR="00DA4687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1267" w:name="_Toc71196501"/>
      <w:bookmarkEnd w:id="1267"/>
    </w:p>
    <w:p w14:paraId="334D0711" w14:textId="5C4859DA" w:rsidR="00773482" w:rsidRPr="008E041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68" w:author="Fegie" w:date="2021-04-28T12:03:00Z"/>
          <w:rFonts w:ascii="標楷體" w:eastAsia="標楷體" w:hAnsi="標楷體"/>
          <w:strike/>
          <w:color w:val="FF0000"/>
          <w:sz w:val="20"/>
          <w:rPrChange w:id="1269" w:author="88692" w:date="2020-06-16T16:00:00Z">
            <w:rPr>
              <w:del w:id="1270" w:author="Fegie" w:date="2021-04-28T12:03:00Z"/>
              <w:rFonts w:ascii="標楷體" w:eastAsia="標楷體" w:hAnsi="標楷體"/>
              <w:sz w:val="20"/>
            </w:rPr>
          </w:rPrChange>
        </w:rPr>
      </w:pPr>
      <w:del w:id="1271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272" w:author="88692" w:date="2020-06-16T16:00:00Z">
              <w:rPr>
                <w:rFonts w:ascii="標楷體" w:eastAsia="標楷體" w:hAnsi="標楷體" w:hint="eastAsia"/>
                <w:sz w:val="20"/>
              </w:rPr>
            </w:rPrChange>
          </w:rPr>
          <w:delText>交互運用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273" w:author="88692" w:date="2020-06-16T16:00:00Z">
              <w:rPr>
                <w:rFonts w:ascii="標楷體" w:eastAsia="標楷體" w:hAnsi="標楷體"/>
                <w:sz w:val="20"/>
              </w:rPr>
            </w:rPrChange>
          </w:rPr>
          <w:delText xml:space="preserve">       : XXXXXX               </w:delText>
        </w:r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274" w:author="88692" w:date="2020-06-16T16:00:00Z">
              <w:rPr>
                <w:rFonts w:ascii="標楷體" w:eastAsia="標楷體" w:hAnsi="標楷體" w:hint="eastAsia"/>
                <w:sz w:val="20"/>
              </w:rPr>
            </w:rPrChange>
          </w:rPr>
          <w:delText>開放查詢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275" w:author="88692" w:date="2020-06-16T16:00:00Z">
              <w:rPr>
                <w:rFonts w:ascii="標楷體" w:eastAsia="標楷體" w:hAnsi="標楷體"/>
                <w:sz w:val="20"/>
              </w:rPr>
            </w:rPrChange>
          </w:rPr>
          <w:delText xml:space="preserve">       : 9</w:delText>
        </w:r>
        <w:bookmarkStart w:id="1276" w:name="_Toc71196502"/>
        <w:bookmarkEnd w:id="1276"/>
      </w:del>
    </w:p>
    <w:p w14:paraId="2D14DF68" w14:textId="5EABE400" w:rsidR="00773482" w:rsidRPr="006671A7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77" w:author="Fegie" w:date="2021-04-28T12:03:00Z"/>
          <w:rFonts w:ascii="標楷體" w:eastAsia="標楷體" w:hAnsi="標楷體"/>
          <w:sz w:val="20"/>
        </w:rPr>
      </w:pPr>
      <w:bookmarkStart w:id="1278" w:name="_Toc71196503"/>
      <w:bookmarkEnd w:id="1278"/>
    </w:p>
    <w:p w14:paraId="14CB7685" w14:textId="0161EB3D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79" w:author="Fegie" w:date="2021-04-28T12:03:00Z"/>
          <w:rFonts w:ascii="標楷體" w:eastAsia="標楷體" w:hAnsi="標楷體"/>
          <w:sz w:val="20"/>
        </w:rPr>
      </w:pPr>
      <w:del w:id="1280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 xml:space="preserve">員工代號       : </w:delText>
        </w:r>
        <w:r w:rsidDel="009661CB">
          <w:rPr>
            <w:rFonts w:ascii="標楷體" w:eastAsia="標楷體" w:hAnsi="標楷體"/>
            <w:sz w:val="20"/>
          </w:rPr>
          <w:delText>XXXXXX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        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281" w:author="88692" w:date="2020-06-16T16:00:00Z">
              <w:rPr>
                <w:rFonts w:ascii="標楷體" w:eastAsia="標楷體" w:hAnsi="標楷體"/>
                <w:sz w:val="20"/>
              </w:rPr>
            </w:rPrChange>
          </w:rPr>
          <w:delText xml:space="preserve">15 </w:delText>
        </w:r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282" w:author="88692" w:date="2020-06-16T16:00:00Z">
              <w:rPr>
                <w:rFonts w:ascii="標楷體" w:eastAsia="標楷體" w:hAnsi="標楷體" w:hint="eastAsia"/>
                <w:sz w:val="20"/>
              </w:rPr>
            </w:rPrChange>
          </w:rPr>
          <w:delText>日薪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283" w:author="88692" w:date="2020-06-16T16:00:00Z">
              <w:rPr>
                <w:rFonts w:ascii="標楷體" w:eastAsia="標楷體" w:hAnsi="標楷體"/>
                <w:sz w:val="20"/>
              </w:rPr>
            </w:rPrChange>
          </w:rPr>
          <w:delText xml:space="preserve">        : 9</w:delText>
        </w:r>
        <w:bookmarkStart w:id="1284" w:name="_Toc71196504"/>
        <w:bookmarkEnd w:id="1284"/>
      </w:del>
    </w:p>
    <w:p w14:paraId="5C8E88B5" w14:textId="51CEBE0C" w:rsidR="00773482" w:rsidRPr="008E041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85" w:author="Fegie" w:date="2021-04-28T12:03:00Z"/>
          <w:rFonts w:ascii="標楷體" w:eastAsia="標楷體" w:hAnsi="標楷體"/>
          <w:strike/>
          <w:color w:val="FF0000"/>
          <w:sz w:val="20"/>
          <w:rPrChange w:id="1286" w:author="88692" w:date="2020-06-16T16:00:00Z">
            <w:rPr>
              <w:del w:id="1287" w:author="Fegie" w:date="2021-04-28T12:03:00Z"/>
              <w:rFonts w:ascii="標楷體" w:eastAsia="標楷體" w:hAnsi="標楷體"/>
              <w:sz w:val="20"/>
            </w:rPr>
          </w:rPrChange>
        </w:rPr>
      </w:pPr>
      <w:del w:id="1288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289" w:author="88692" w:date="2020-06-16T16:00:00Z">
              <w:rPr>
                <w:rFonts w:ascii="標楷體" w:eastAsia="標楷體" w:hAnsi="標楷體" w:hint="eastAsia"/>
                <w:sz w:val="20"/>
              </w:rPr>
            </w:rPrChange>
          </w:rPr>
          <w:delText>員工身份別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290" w:author="88692" w:date="2020-06-16T16:00:00Z">
              <w:rPr>
                <w:rFonts w:ascii="標楷體" w:eastAsia="標楷體" w:hAnsi="標楷體"/>
                <w:sz w:val="20"/>
              </w:rPr>
            </w:rPrChange>
          </w:rPr>
          <w:delText xml:space="preserve">     : 99</w:delText>
        </w:r>
        <w:bookmarkStart w:id="1291" w:name="_Toc71196505"/>
        <w:bookmarkEnd w:id="1291"/>
      </w:del>
    </w:p>
    <w:p w14:paraId="631F7107" w14:textId="4FF12C99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292" w:author="88692" w:date="2020-06-16T16:57:00Z"/>
          <w:del w:id="1293" w:author="Fegie" w:date="2021-04-28T12:03:00Z"/>
          <w:rFonts w:ascii="標楷體" w:eastAsia="標楷體" w:hAnsi="標楷體"/>
          <w:strike/>
          <w:color w:val="FF0000"/>
          <w:sz w:val="20"/>
        </w:rPr>
      </w:pPr>
      <w:del w:id="1294" w:author="Fegie" w:date="2021-04-28T12:03:00Z">
        <w:r w:rsidRPr="005E115B" w:rsidDel="009661CB">
          <w:rPr>
            <w:rFonts w:ascii="標楷體" w:eastAsia="標楷體" w:hAnsi="標楷體" w:hint="eastAsia"/>
            <w:strike/>
            <w:color w:val="FF0000"/>
            <w:sz w:val="20"/>
            <w:rPrChange w:id="1295" w:author="88692" w:date="2020-06-16T16:05:00Z">
              <w:rPr>
                <w:rFonts w:ascii="標楷體" w:eastAsia="標楷體" w:hAnsi="標楷體" w:hint="eastAsia"/>
                <w:sz w:val="20"/>
              </w:rPr>
            </w:rPrChange>
          </w:rPr>
          <w:delText>到職日</w:delText>
        </w:r>
        <w:r w:rsidRPr="005E115B" w:rsidDel="009661CB">
          <w:rPr>
            <w:rFonts w:ascii="標楷體" w:eastAsia="標楷體" w:hAnsi="標楷體"/>
            <w:strike/>
            <w:color w:val="FF0000"/>
            <w:sz w:val="20"/>
            <w:rPrChange w:id="1296" w:author="88692" w:date="2020-06-16T16:05:00Z">
              <w:rPr>
                <w:rFonts w:ascii="標楷體" w:eastAsia="標楷體" w:hAnsi="標楷體"/>
                <w:sz w:val="20"/>
              </w:rPr>
            </w:rPrChange>
          </w:rPr>
          <w:delText xml:space="preserve">         : 999/99/99            </w:delText>
        </w:r>
        <w:r w:rsidRPr="005E115B" w:rsidDel="009661CB">
          <w:rPr>
            <w:rFonts w:ascii="標楷體" w:eastAsia="標楷體" w:hAnsi="標楷體" w:hint="eastAsia"/>
            <w:strike/>
            <w:color w:val="FF0000"/>
            <w:sz w:val="20"/>
            <w:rPrChange w:id="1297" w:author="88692" w:date="2020-06-16T16:05:00Z">
              <w:rPr>
                <w:rFonts w:ascii="標楷體" w:eastAsia="標楷體" w:hAnsi="標楷體" w:hint="eastAsia"/>
                <w:sz w:val="20"/>
              </w:rPr>
            </w:rPrChange>
          </w:rPr>
          <w:delText>離</w:delText>
        </w:r>
        <w:r w:rsidRPr="005E115B" w:rsidDel="009661CB">
          <w:rPr>
            <w:rFonts w:ascii="標楷體" w:eastAsia="標楷體" w:hAnsi="標楷體"/>
            <w:strike/>
            <w:color w:val="FF0000"/>
            <w:sz w:val="20"/>
            <w:rPrChange w:id="1298" w:author="88692" w:date="2020-06-16T16:05:00Z">
              <w:rPr>
                <w:rFonts w:ascii="標楷體" w:eastAsia="標楷體" w:hAnsi="標楷體"/>
                <w:sz w:val="20"/>
              </w:rPr>
            </w:rPrChange>
          </w:rPr>
          <w:delText>/</w:delText>
        </w:r>
        <w:r w:rsidRPr="005E115B" w:rsidDel="009661CB">
          <w:rPr>
            <w:rFonts w:ascii="標楷體" w:eastAsia="標楷體" w:hAnsi="標楷體" w:hint="eastAsia"/>
            <w:strike/>
            <w:color w:val="FF0000"/>
            <w:sz w:val="20"/>
            <w:rPrChange w:id="1299" w:author="88692" w:date="2020-06-16T16:05:00Z">
              <w:rPr>
                <w:rFonts w:ascii="標楷體" w:eastAsia="標楷體" w:hAnsi="標楷體" w:hint="eastAsia"/>
                <w:sz w:val="20"/>
              </w:rPr>
            </w:rPrChange>
          </w:rPr>
          <w:delText>退日</w:delText>
        </w:r>
        <w:r w:rsidRPr="005E115B" w:rsidDel="009661CB">
          <w:rPr>
            <w:rFonts w:ascii="標楷體" w:eastAsia="標楷體" w:hAnsi="標楷體"/>
            <w:strike/>
            <w:color w:val="FF0000"/>
            <w:sz w:val="20"/>
            <w:rPrChange w:id="1300" w:author="88692" w:date="2020-06-16T16:05:00Z">
              <w:rPr>
                <w:rFonts w:ascii="標楷體" w:eastAsia="標楷體" w:hAnsi="標楷體"/>
                <w:sz w:val="20"/>
              </w:rPr>
            </w:rPrChange>
          </w:rPr>
          <w:delText xml:space="preserve">        : 999/99/99</w:delText>
        </w:r>
      </w:del>
      <w:bookmarkStart w:id="1301" w:name="_Toc71196506"/>
      <w:bookmarkEnd w:id="1301"/>
    </w:p>
    <w:p w14:paraId="318D068C" w14:textId="6C289A72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02" w:author="88692" w:date="2020-06-16T16:58:00Z"/>
          <w:del w:id="1303" w:author="Fegie" w:date="2021-04-28T12:03:00Z"/>
          <w:rFonts w:ascii="標楷體" w:eastAsia="標楷體" w:hAnsi="標楷體"/>
          <w:color w:val="000000" w:themeColor="text1"/>
          <w:sz w:val="20"/>
        </w:rPr>
      </w:pPr>
      <w:ins w:id="1304" w:author="88692" w:date="2020-06-16T16:58:00Z">
        <w:del w:id="1305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英文姓名       : XXXXXXXXXXXXXXXXXXXX</w:delText>
          </w:r>
          <w:bookmarkStart w:id="1306" w:name="_Toc71196507"/>
          <w:bookmarkEnd w:id="1306"/>
        </w:del>
      </w:ins>
    </w:p>
    <w:p w14:paraId="0A40E448" w14:textId="25988B9E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07" w:author="88692" w:date="2020-06-16T16:58:00Z"/>
          <w:del w:id="1308" w:author="Fegie" w:date="2021-04-28T12:03:00Z"/>
          <w:rFonts w:ascii="標楷體" w:eastAsia="標楷體" w:hAnsi="標楷體"/>
          <w:color w:val="000000" w:themeColor="text1"/>
          <w:sz w:val="20"/>
        </w:rPr>
      </w:pPr>
      <w:ins w:id="1309" w:author="88692" w:date="2020-06-16T16:58:00Z">
        <w:del w:id="1310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教育程度代號   : X</w:delText>
          </w:r>
          <w:bookmarkStart w:id="1311" w:name="_Toc71196508"/>
          <w:bookmarkEnd w:id="1311"/>
        </w:del>
      </w:ins>
    </w:p>
    <w:p w14:paraId="76825334" w14:textId="0BD71B4D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12" w:author="88692" w:date="2020-06-16T16:58:00Z"/>
          <w:del w:id="1313" w:author="Fegie" w:date="2021-04-28T12:03:00Z"/>
          <w:rFonts w:ascii="標楷體" w:eastAsia="標楷體" w:hAnsi="標楷體"/>
          <w:color w:val="000000" w:themeColor="text1"/>
          <w:sz w:val="20"/>
        </w:rPr>
      </w:pPr>
      <w:ins w:id="1314" w:author="88692" w:date="2020-06-16T16:58:00Z">
        <w:del w:id="1315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自有住宅有無   : X</w:delText>
          </w:r>
          <w:bookmarkStart w:id="1316" w:name="_Toc71196509"/>
          <w:bookmarkEnd w:id="1316"/>
        </w:del>
      </w:ins>
    </w:p>
    <w:p w14:paraId="00BEE2D0" w14:textId="3BA72E3C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17" w:author="88692" w:date="2020-06-16T16:58:00Z"/>
          <w:del w:id="1318" w:author="Fegie" w:date="2021-04-28T12:03:00Z"/>
          <w:rFonts w:ascii="標楷體" w:eastAsia="標楷體" w:hAnsi="標楷體"/>
          <w:color w:val="000000" w:themeColor="text1"/>
          <w:sz w:val="20"/>
        </w:rPr>
      </w:pPr>
      <w:ins w:id="1319" w:author="88692" w:date="2020-06-16T16:58:00Z">
        <w:del w:id="1320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任職機構名稱   : XXXXXXXXXXXXXXXXXXXXXXXXXXXXXXXXXXXXXXXXXXXXXXXXXXXXXXXXXXXX</w:delText>
          </w:r>
          <w:bookmarkStart w:id="1321" w:name="_Toc71196510"/>
          <w:bookmarkEnd w:id="1321"/>
        </w:del>
      </w:ins>
    </w:p>
    <w:p w14:paraId="360FEED9" w14:textId="3D30C51A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22" w:author="88692" w:date="2020-06-16T16:58:00Z"/>
          <w:del w:id="1323" w:author="Fegie" w:date="2021-04-28T12:03:00Z"/>
          <w:rFonts w:ascii="標楷體" w:eastAsia="標楷體" w:hAnsi="標楷體"/>
          <w:color w:val="000000" w:themeColor="text1"/>
          <w:sz w:val="20"/>
        </w:rPr>
      </w:pPr>
      <w:ins w:id="1324" w:author="88692" w:date="2020-06-16T16:58:00Z">
        <w:del w:id="1325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任職機構統編   : XXXXXXXX</w:delText>
          </w:r>
          <w:bookmarkStart w:id="1326" w:name="_Toc71196511"/>
          <w:bookmarkEnd w:id="1326"/>
        </w:del>
      </w:ins>
    </w:p>
    <w:p w14:paraId="1C4AD7E6" w14:textId="50B08363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27" w:author="88692" w:date="2020-06-16T16:58:00Z"/>
          <w:del w:id="1328" w:author="Fegie" w:date="2021-04-28T12:03:00Z"/>
          <w:rFonts w:ascii="標楷體" w:eastAsia="標楷體" w:hAnsi="標楷體"/>
          <w:color w:val="000000" w:themeColor="text1"/>
          <w:sz w:val="20"/>
        </w:rPr>
      </w:pPr>
      <w:ins w:id="1329" w:author="88692" w:date="2020-06-16T16:58:00Z">
        <w:del w:id="1330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任職機構電話   : XXXXXXXXXXXXXXXX</w:delText>
          </w:r>
          <w:bookmarkStart w:id="1331" w:name="_Toc71196512"/>
          <w:bookmarkEnd w:id="1331"/>
        </w:del>
      </w:ins>
    </w:p>
    <w:p w14:paraId="7E49420E" w14:textId="2B3DAA5D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32" w:author="88692" w:date="2020-06-16T16:58:00Z"/>
          <w:del w:id="1333" w:author="Fegie" w:date="2021-04-28T12:03:00Z"/>
          <w:rFonts w:ascii="標楷體" w:eastAsia="標楷體" w:hAnsi="標楷體"/>
          <w:color w:val="000000" w:themeColor="text1"/>
          <w:sz w:val="20"/>
        </w:rPr>
      </w:pPr>
      <w:ins w:id="1334" w:author="88692" w:date="2020-06-16T16:58:00Z">
        <w:del w:id="1335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職位名稱       : XXXXXXXXXXXXXXXXXXXX</w:delText>
          </w:r>
          <w:bookmarkStart w:id="1336" w:name="_Toc71196513"/>
          <w:bookmarkEnd w:id="1336"/>
        </w:del>
      </w:ins>
    </w:p>
    <w:p w14:paraId="5B78196E" w14:textId="268A9115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37" w:author="88692" w:date="2020-06-16T16:58:00Z"/>
          <w:del w:id="1338" w:author="Fegie" w:date="2021-04-28T12:03:00Z"/>
          <w:rFonts w:ascii="標楷體" w:eastAsia="標楷體" w:hAnsi="標楷體"/>
          <w:color w:val="000000" w:themeColor="text1"/>
          <w:sz w:val="20"/>
        </w:rPr>
      </w:pPr>
      <w:ins w:id="1339" w:author="88692" w:date="2020-06-16T16:58:00Z">
        <w:del w:id="1340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服務年資       : XX</w:delText>
          </w:r>
          <w:bookmarkStart w:id="1341" w:name="_Toc71196514"/>
          <w:bookmarkEnd w:id="1341"/>
        </w:del>
      </w:ins>
    </w:p>
    <w:p w14:paraId="29748507" w14:textId="10851C00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42" w:author="88692" w:date="2020-06-16T16:58:00Z"/>
          <w:del w:id="1343" w:author="Fegie" w:date="2021-04-28T12:03:00Z"/>
          <w:rFonts w:ascii="標楷體" w:eastAsia="標楷體" w:hAnsi="標楷體"/>
          <w:color w:val="000000" w:themeColor="text1"/>
          <w:sz w:val="20"/>
        </w:rPr>
      </w:pPr>
      <w:ins w:id="1344" w:author="88692" w:date="2020-06-16T16:58:00Z">
        <w:del w:id="1345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年收入         : 999999999</w:delText>
          </w:r>
          <w:bookmarkStart w:id="1346" w:name="_Toc71196515"/>
          <w:bookmarkEnd w:id="1346"/>
        </w:del>
      </w:ins>
    </w:p>
    <w:p w14:paraId="76201EE1" w14:textId="2151A13D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47" w:author="88692" w:date="2020-06-16T16:58:00Z"/>
          <w:del w:id="1348" w:author="Fegie" w:date="2021-04-28T12:03:00Z"/>
          <w:rFonts w:ascii="標楷體" w:eastAsia="標楷體" w:hAnsi="標楷體"/>
          <w:color w:val="000000" w:themeColor="text1"/>
          <w:sz w:val="20"/>
        </w:rPr>
      </w:pPr>
      <w:ins w:id="1349" w:author="88692" w:date="2020-06-16T16:58:00Z">
        <w:del w:id="1350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年收入資料年月 : XXXXXX</w:delText>
          </w:r>
          <w:bookmarkStart w:id="1351" w:name="_Toc71196516"/>
          <w:bookmarkEnd w:id="1351"/>
        </w:del>
      </w:ins>
    </w:p>
    <w:p w14:paraId="494D8690" w14:textId="0B347386" w:rsidR="00023EE8" w:rsidRPr="00023EE8" w:rsidDel="009661CB" w:rsidRDefault="00B003A6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52" w:author="88692" w:date="2020-06-16T16:58:00Z"/>
          <w:del w:id="1353" w:author="Fegie" w:date="2021-04-28T12:03:00Z"/>
          <w:rFonts w:ascii="標楷體" w:eastAsia="標楷體" w:hAnsi="標楷體"/>
          <w:color w:val="000000" w:themeColor="text1"/>
          <w:sz w:val="20"/>
        </w:rPr>
      </w:pPr>
      <w:ins w:id="1354" w:author="88692" w:date="2020-06-18T11:16:00Z">
        <w:del w:id="1355" w:author="Fegie" w:date="2021-04-28T12:03:00Z">
          <w:r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護</w:delText>
          </w:r>
        </w:del>
      </w:ins>
      <w:ins w:id="1356" w:author="88692" w:date="2020-06-16T16:58:00Z">
        <w:del w:id="1357" w:author="Fegie" w:date="2021-04-28T12:03:00Z">
          <w:r w:rsidR="00023EE8"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照號碼       : XXXXXXXXXXXXXXXXXXXX</w:delText>
          </w:r>
          <w:bookmarkStart w:id="1358" w:name="_Toc71196517"/>
          <w:bookmarkEnd w:id="1358"/>
        </w:del>
      </w:ins>
    </w:p>
    <w:p w14:paraId="3E3020A6" w14:textId="560B348B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59" w:author="88692" w:date="2020-06-16T16:58:00Z"/>
          <w:del w:id="1360" w:author="Fegie" w:date="2021-04-28T12:03:00Z"/>
          <w:rFonts w:ascii="標楷體" w:eastAsia="標楷體" w:hAnsi="標楷體"/>
          <w:color w:val="000000" w:themeColor="text1"/>
          <w:sz w:val="20"/>
        </w:rPr>
      </w:pPr>
      <w:ins w:id="1361" w:author="88692" w:date="2020-06-16T16:58:00Z">
        <w:del w:id="1362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AML職業別      : XXX</w:delText>
          </w:r>
          <w:bookmarkStart w:id="1363" w:name="_Toc71196518"/>
          <w:bookmarkEnd w:id="1363"/>
        </w:del>
      </w:ins>
    </w:p>
    <w:p w14:paraId="57614E14" w14:textId="3A85B8AE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64" w:author="88692" w:date="2020-06-16T16:58:00Z"/>
          <w:del w:id="1365" w:author="Fegie" w:date="2021-04-28T12:03:00Z"/>
          <w:rFonts w:ascii="標楷體" w:eastAsia="標楷體" w:hAnsi="標楷體"/>
          <w:color w:val="000000" w:themeColor="text1"/>
          <w:sz w:val="20"/>
        </w:rPr>
      </w:pPr>
      <w:ins w:id="1366" w:author="88692" w:date="2020-06-16T16:58:00Z">
        <w:del w:id="1367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AML組織        : XXX</w:delText>
          </w:r>
          <w:bookmarkStart w:id="1368" w:name="_Toc71196519"/>
          <w:bookmarkEnd w:id="1368"/>
        </w:del>
      </w:ins>
    </w:p>
    <w:p w14:paraId="4AFD43EF" w14:textId="30922786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69" w:author="88692" w:date="2020-06-16T16:58:00Z"/>
          <w:del w:id="1370" w:author="Fegie" w:date="2021-04-28T12:03:00Z"/>
          <w:rFonts w:ascii="標楷體" w:eastAsia="標楷體" w:hAnsi="標楷體"/>
          <w:color w:val="000000" w:themeColor="text1"/>
          <w:sz w:val="20"/>
        </w:rPr>
      </w:pPr>
      <w:ins w:id="1371" w:author="88692" w:date="2020-06-16T16:58:00Z">
        <w:del w:id="1372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原住民姓名      : XXXXXXXXXXXXXXXXXXXXXXXXXXXXXXXXXXXXXXXXXXXXXXXXXX</w:delText>
          </w:r>
          <w:bookmarkStart w:id="1373" w:name="_Toc71196520"/>
          <w:bookmarkEnd w:id="1373"/>
        </w:del>
      </w:ins>
    </w:p>
    <w:p w14:paraId="7C2EF66D" w14:textId="25CBC99E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74" w:author="Fegie" w:date="2021-04-28T12:03:00Z"/>
          <w:rFonts w:ascii="標楷體" w:eastAsia="標楷體" w:hAnsi="標楷體"/>
          <w:color w:val="000000" w:themeColor="text1"/>
          <w:sz w:val="20"/>
          <w:rPrChange w:id="1375" w:author="88692" w:date="2020-06-16T16:58:00Z">
            <w:rPr>
              <w:del w:id="1376" w:author="Fegie" w:date="2021-04-28T12:03:00Z"/>
              <w:rFonts w:ascii="標楷體" w:eastAsia="標楷體" w:hAnsi="標楷體"/>
              <w:sz w:val="20"/>
            </w:rPr>
          </w:rPrChange>
        </w:rPr>
      </w:pPr>
      <w:ins w:id="1377" w:author="88692" w:date="2020-06-16T16:58:00Z">
        <w:del w:id="1378" w:author="Fegie" w:date="2021-04-28T12:03:00Z">
          <w:r w:rsidRPr="00023EE8" w:rsidDel="009661CB">
            <w:rPr>
              <w:rFonts w:ascii="標楷體" w:eastAsia="標楷體" w:hAnsi="標楷體"/>
              <w:color w:val="000000" w:themeColor="text1"/>
              <w:sz w:val="20"/>
            </w:rPr>
            <w:delText xml:space="preserve"> </w:delText>
          </w:r>
          <w:r w:rsidR="00DA4687" w:rsidDel="009661CB">
            <w:rPr>
              <w:rFonts w:ascii="標楷體" w:eastAsia="標楷體" w:hAnsi="標楷體"/>
              <w:color w:val="000000" w:themeColor="text1"/>
              <w:sz w:val="20"/>
            </w:rPr>
            <w:delText xml:space="preserve">                 </w:delText>
          </w:r>
          <w:r w:rsidRPr="00023EE8" w:rsidDel="009661CB">
            <w:rPr>
              <w:rFonts w:ascii="標楷體" w:eastAsia="標楷體" w:hAnsi="標楷體"/>
              <w:color w:val="000000" w:themeColor="text1"/>
              <w:sz w:val="20"/>
            </w:rPr>
            <w:delText>XXXXXXXXXXXXXXXXXXXXXXXXXXXXXXXXXXXXXXXXXXXXXXXXXX</w:delText>
          </w:r>
        </w:del>
      </w:ins>
      <w:bookmarkStart w:id="1379" w:name="_Toc71196521"/>
      <w:bookmarkEnd w:id="1379"/>
    </w:p>
    <w:p w14:paraId="483FFB40" w14:textId="752AB29F" w:rsidR="006671A7" w:rsidDel="009661CB" w:rsidRDefault="0075306B" w:rsidP="006671A7">
      <w:pPr>
        <w:pStyle w:val="a"/>
        <w:numPr>
          <w:ilvl w:val="0"/>
          <w:numId w:val="0"/>
        </w:numPr>
        <w:rPr>
          <w:del w:id="1380" w:author="Fegie" w:date="2021-04-28T12:03:00Z"/>
          <w:rFonts w:ascii="標楷體" w:hAnsi="標楷體"/>
        </w:rPr>
      </w:pPr>
      <w:del w:id="1381" w:author="Fegie" w:date="2021-04-28T12:03:00Z">
        <w:r w:rsidRPr="009B2BD3" w:rsidDel="009661CB">
          <w:rPr>
            <w:rFonts w:ascii="標楷體" w:hAnsi="標楷體"/>
          </w:rPr>
          <w:br w:type="page"/>
        </w:r>
      </w:del>
    </w:p>
    <w:p w14:paraId="59969AB1" w14:textId="09ADB1F3" w:rsidR="006671A7" w:rsidDel="009661CB" w:rsidRDefault="006671A7" w:rsidP="006671A7">
      <w:pPr>
        <w:pStyle w:val="a"/>
        <w:numPr>
          <w:ilvl w:val="0"/>
          <w:numId w:val="0"/>
        </w:numPr>
        <w:rPr>
          <w:del w:id="1382" w:author="Fegie" w:date="2021-04-28T12:03:00Z"/>
          <w:rFonts w:ascii="標楷體" w:hAnsi="標楷體"/>
          <w:color w:val="FF0000"/>
        </w:rPr>
      </w:pPr>
      <w:del w:id="1383" w:author="Fegie" w:date="2021-04-28T12:03:00Z">
        <w:r w:rsidRPr="00FA5570" w:rsidDel="009661CB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FA5570" w:rsidDel="009661CB">
          <w:rPr>
            <w:rFonts w:ascii="標楷體" w:hAnsi="標楷體"/>
            <w:color w:val="FF0000"/>
            <w:lang w:eastAsia="zh-HK"/>
          </w:rPr>
          <w:delText>: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 xml:space="preserve"> [</w:delText>
        </w:r>
        <w:r w:rsidRPr="00677B9B" w:rsidDel="009661CB">
          <w:rPr>
            <w:rFonts w:ascii="標楷體" w:hAnsi="標楷體" w:hint="eastAsia"/>
            <w:strike/>
            <w:color w:val="FF0000"/>
            <w:lang w:eastAsia="zh-HK"/>
            <w:rPrChange w:id="1384" w:author="88692" w:date="2020-06-18T09:44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刪除</w:delText>
        </w:r>
        <w:r w:rsidRPr="00677B9B" w:rsidDel="009661CB">
          <w:rPr>
            <w:rFonts w:ascii="標楷體" w:hAnsi="標楷體"/>
            <w:strike/>
            <w:color w:val="FF0000"/>
            <w:lang w:eastAsia="zh-HK"/>
            <w:rPrChange w:id="1385" w:author="88692" w:date="2020-06-18T09:44:00Z">
              <w:rPr>
                <w:rFonts w:ascii="標楷體" w:hAnsi="標楷體"/>
                <w:color w:val="FF0000"/>
                <w:lang w:eastAsia="zh-HK"/>
              </w:rPr>
            </w:rPrChange>
          </w:rPr>
          <w:delText>&amp;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>查詢]功能，</w:delText>
        </w:r>
        <w:r w:rsidRPr="00FA5570" w:rsidDel="009661CB">
          <w:rPr>
            <w:rFonts w:ascii="標楷體" w:hAnsi="標楷體" w:hint="eastAsia"/>
            <w:color w:val="FF0000"/>
          </w:rPr>
          <w:delText>聯絡電話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資訊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>為多筆式輸出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lang w:eastAsia="zh-HK"/>
            <w:rPrChange w:id="1386" w:author="88692" w:date="2020-06-18T09:44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，刪除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rPrChange w:id="1387" w:author="88692" w:date="2020-06-18T09:44:00Z">
              <w:rPr>
                <w:rFonts w:ascii="標楷體" w:hAnsi="標楷體" w:hint="eastAsia"/>
                <w:color w:val="FF0000"/>
              </w:rPr>
            </w:rPrChange>
          </w:rPr>
          <w:delText>時聯絡電話檔一併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lang w:eastAsia="zh-HK"/>
            <w:rPrChange w:id="1388" w:author="88692" w:date="2020-06-18T09:44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刪除</w:delText>
        </w:r>
        <w:bookmarkStart w:id="1389" w:name="_Toc71196522"/>
        <w:bookmarkEnd w:id="1389"/>
      </w:del>
    </w:p>
    <w:p w14:paraId="01B96D58" w14:textId="4EA34C35" w:rsidR="006671A7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90" w:author="Fegie" w:date="2021-04-28T12:03:00Z"/>
          <w:rFonts w:ascii="標楷體" w:eastAsia="標楷體" w:hAnsi="標楷體"/>
          <w:sz w:val="20"/>
        </w:rPr>
      </w:pPr>
      <w:del w:id="1391" w:author="Fegie" w:date="2021-04-28T12:03:00Z">
        <w:r w:rsidDel="009661CB">
          <w:rPr>
            <w:rFonts w:ascii="標楷體" w:eastAsia="標楷體" w:hAnsi="標楷體" w:hint="eastAsia"/>
            <w:sz w:val="20"/>
          </w:rPr>
          <w:delText>[</w:delText>
        </w:r>
        <w:r w:rsidRPr="0075306B" w:rsidDel="009661CB">
          <w:rPr>
            <w:rFonts w:ascii="標楷體" w:eastAsia="標楷體" w:hAnsi="標楷體" w:hint="eastAsia"/>
            <w:sz w:val="20"/>
          </w:rPr>
          <w:delText>L1101</w:delText>
        </w:r>
        <w:r w:rsidDel="009661CB">
          <w:rPr>
            <w:rFonts w:ascii="標楷體" w:eastAsia="標楷體" w:hAnsi="標楷體"/>
            <w:sz w:val="20"/>
          </w:rPr>
          <w:delText>]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顧客基本資料維護</w:delText>
        </w:r>
        <w:r w:rsidRPr="003F4935" w:rsidDel="009661CB">
          <w:rPr>
            <w:rFonts w:ascii="標楷體" w:eastAsia="標楷體" w:hAnsi="標楷體" w:hint="eastAsia"/>
            <w:sz w:val="20"/>
          </w:rPr>
          <w:delText>-自然人</w:delText>
        </w:r>
        <w:bookmarkStart w:id="1392" w:name="_Toc71196523"/>
        <w:bookmarkEnd w:id="1392"/>
      </w:del>
    </w:p>
    <w:p w14:paraId="41A471CE" w14:textId="69AF7ACC" w:rsidR="006671A7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93" w:author="Fegie" w:date="2021-04-28T12:03:00Z"/>
          <w:rFonts w:ascii="標楷體" w:eastAsia="標楷體" w:hAnsi="標楷體"/>
          <w:sz w:val="20"/>
        </w:rPr>
      </w:pPr>
      <w:bookmarkStart w:id="1394" w:name="_Toc71196524"/>
      <w:bookmarkEnd w:id="1394"/>
    </w:p>
    <w:p w14:paraId="5CAEC573" w14:textId="11CA4C0D" w:rsidR="006671A7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95" w:author="Fegie" w:date="2021-04-28T12:03:00Z"/>
          <w:rFonts w:ascii="標楷體" w:eastAsia="標楷體" w:hAnsi="標楷體"/>
          <w:sz w:val="20"/>
        </w:rPr>
      </w:pPr>
      <w:del w:id="1396" w:author="Fegie" w:date="2021-04-28T12:03:00Z">
        <w:r w:rsidRPr="008A3089" w:rsidDel="009661CB">
          <w:rPr>
            <w:rFonts w:ascii="標楷體" w:eastAsia="標楷體" w:hAnsi="標楷體" w:hint="eastAsia"/>
            <w:sz w:val="20"/>
          </w:rPr>
          <w:delText>功能           : 9  [顯示名稱</w:delText>
        </w:r>
        <w:r w:rsidDel="009661CB">
          <w:rPr>
            <w:rFonts w:ascii="標楷體" w:eastAsia="標楷體" w:hAnsi="標楷體" w:hint="eastAsia"/>
            <w:sz w:val="20"/>
          </w:rPr>
          <w:delText>]</w:delText>
        </w:r>
        <w:bookmarkStart w:id="1397" w:name="_Toc71196525"/>
        <w:bookmarkEnd w:id="1397"/>
      </w:del>
    </w:p>
    <w:p w14:paraId="37D9C6E9" w14:textId="228CA6BA" w:rsidR="006671A7" w:rsidRPr="0075306B" w:rsidDel="009661CB" w:rsidRDefault="00716B9A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98" w:author="Fegie" w:date="2021-04-28T12:03:00Z"/>
          <w:rFonts w:ascii="標楷體" w:eastAsia="標楷體" w:hAnsi="標楷體"/>
          <w:sz w:val="20"/>
        </w:rPr>
      </w:pPr>
      <w:del w:id="1399" w:author="Fegie" w:date="2021-04-28T12:03:00Z">
        <w:r w:rsidRPr="00FF693A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="006671A7" w:rsidRPr="0075306B" w:rsidDel="009661CB">
          <w:rPr>
            <w:rFonts w:ascii="標楷體" w:eastAsia="標楷體" w:hAnsi="標楷體" w:hint="eastAsia"/>
            <w:sz w:val="20"/>
          </w:rPr>
          <w:delText xml:space="preserve">     : </w:delText>
        </w:r>
        <w:r w:rsidR="006671A7" w:rsidDel="009661CB">
          <w:rPr>
            <w:rFonts w:ascii="標楷體" w:eastAsia="標楷體" w:hAnsi="標楷體"/>
            <w:sz w:val="20"/>
          </w:rPr>
          <w:delText>XXXXXXXXXX</w:delText>
        </w:r>
        <w:bookmarkStart w:id="1400" w:name="_Toc71196526"/>
        <w:bookmarkEnd w:id="1400"/>
      </w:del>
    </w:p>
    <w:p w14:paraId="38B0B555" w14:textId="59ADFC27" w:rsidR="006671A7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01" w:author="Fegie" w:date="2021-04-28T12:03:00Z"/>
          <w:rFonts w:ascii="標楷體" w:eastAsia="標楷體" w:hAnsi="標楷體"/>
          <w:sz w:val="20"/>
        </w:rPr>
      </w:pPr>
      <w:del w:id="1402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戶名</w:delText>
        </w:r>
        <w:r w:rsidDel="009661CB">
          <w:rPr>
            <w:rFonts w:ascii="標楷體" w:eastAsia="標楷體" w:hAnsi="標楷體" w:hint="eastAsia"/>
            <w:sz w:val="20"/>
          </w:rPr>
          <w:delText xml:space="preserve">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: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1403" w:name="_Toc71196527"/>
        <w:bookmarkEnd w:id="1403"/>
      </w:del>
    </w:p>
    <w:p w14:paraId="6E294BCD" w14:textId="17638A7B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800" w:firstLine="1600"/>
        <w:rPr>
          <w:del w:id="1404" w:author="Fegie" w:date="2021-04-28T12:03:00Z"/>
          <w:rFonts w:ascii="標楷體" w:eastAsia="標楷體" w:hAnsi="標楷體"/>
          <w:sz w:val="20"/>
        </w:rPr>
      </w:pPr>
      <w:del w:id="1405" w:author="Fegie" w:date="2021-04-28T12:03:00Z"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1406" w:name="_Toc71196528"/>
        <w:bookmarkEnd w:id="1406"/>
      </w:del>
    </w:p>
    <w:p w14:paraId="414DF414" w14:textId="2C9EB0BA" w:rsidR="006671A7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07" w:author="Fegie" w:date="2021-04-28T12:03:00Z"/>
          <w:rFonts w:ascii="標楷體" w:eastAsia="標楷體" w:hAnsi="標楷體"/>
          <w:sz w:val="20"/>
        </w:rPr>
      </w:pPr>
      <w:del w:id="1408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出生年月日     : 999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99  　</w:delText>
        </w:r>
        <w:bookmarkStart w:id="1409" w:name="_Toc71196529"/>
        <w:bookmarkEnd w:id="1409"/>
      </w:del>
    </w:p>
    <w:p w14:paraId="66997FCD" w14:textId="0A93FBB9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10" w:author="Fegie" w:date="2021-04-28T12:03:00Z"/>
          <w:rFonts w:ascii="標楷體" w:eastAsia="標楷體" w:hAnsi="標楷體"/>
          <w:sz w:val="20"/>
        </w:rPr>
      </w:pPr>
      <w:del w:id="1411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性別           : 9</w:delText>
        </w:r>
        <w:bookmarkStart w:id="1412" w:name="_Toc71196530"/>
        <w:bookmarkEnd w:id="1412"/>
      </w:del>
    </w:p>
    <w:p w14:paraId="29C8C1D4" w14:textId="1A4C2746" w:rsidR="006671A7" w:rsidRPr="00FA5570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13" w:author="Fegie" w:date="2021-04-28T12:03:00Z"/>
          <w:rFonts w:ascii="標楷體" w:eastAsia="標楷體" w:hAnsi="標楷體"/>
          <w:color w:val="FF0000"/>
          <w:sz w:val="20"/>
        </w:rPr>
      </w:pPr>
      <w:del w:id="1414" w:author="Fegie" w:date="2021-04-28T12:03:00Z">
        <w:r w:rsidRPr="00FA5570" w:rsidDel="009661CB">
          <w:rPr>
            <w:rFonts w:ascii="標楷體" w:eastAsia="標楷體" w:hAnsi="標楷體" w:hint="eastAsia"/>
            <w:color w:val="FF0000"/>
            <w:sz w:val="20"/>
          </w:rPr>
          <w:delText>客戶別         : 99</w:delText>
        </w:r>
        <w:bookmarkStart w:id="1415" w:name="_Toc71196531"/>
        <w:bookmarkEnd w:id="1415"/>
      </w:del>
    </w:p>
    <w:p w14:paraId="15C09A24" w14:textId="7AD09F8C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16" w:author="Fegie" w:date="2021-04-28T12:03:00Z"/>
          <w:rFonts w:ascii="標楷體" w:eastAsia="標楷體" w:hAnsi="標楷體"/>
          <w:sz w:val="20"/>
        </w:rPr>
      </w:pPr>
      <w:del w:id="1417" w:author="Fegie" w:date="2021-04-28T12:03:00Z">
        <w:r w:rsidRPr="00FC2147" w:rsidDel="009661CB">
          <w:rPr>
            <w:rFonts w:ascii="標楷體" w:eastAsia="標楷體" w:hAnsi="標楷體" w:hint="eastAsia"/>
            <w:sz w:val="20"/>
          </w:rPr>
          <w:delText>行業別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999999</w:delText>
        </w:r>
        <w:bookmarkStart w:id="1418" w:name="_Toc71196532"/>
        <w:bookmarkEnd w:id="1418"/>
      </w:del>
    </w:p>
    <w:p w14:paraId="18E60C6E" w14:textId="28657A67" w:rsidR="006671A7" w:rsidRPr="00D96C41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19" w:author="Fegie" w:date="2021-04-28T12:03:00Z"/>
          <w:rFonts w:ascii="標楷體" w:eastAsia="標楷體" w:hAnsi="標楷體"/>
          <w:sz w:val="20"/>
        </w:rPr>
      </w:pPr>
      <w:del w:id="1420" w:author="Fegie" w:date="2021-04-28T12:03:00Z">
        <w:r w:rsidRPr="00D96C41" w:rsidDel="009661CB">
          <w:rPr>
            <w:rFonts w:ascii="標楷體" w:eastAsia="標楷體" w:hAnsi="標楷體" w:hint="eastAsia"/>
            <w:sz w:val="20"/>
          </w:rPr>
          <w:delText xml:space="preserve">國籍           : </w:delText>
        </w:r>
        <w:r w:rsidRPr="00D96C41" w:rsidDel="009661CB">
          <w:rPr>
            <w:rFonts w:ascii="標楷體" w:eastAsia="標楷體" w:hAnsi="標楷體"/>
            <w:sz w:val="20"/>
          </w:rPr>
          <w:delText>XX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FA5570" w:rsidDel="009661CB">
          <w:rPr>
            <w:rFonts w:ascii="標楷體" w:eastAsia="標楷體" w:hAnsi="標楷體" w:hint="eastAsia"/>
            <w:sz w:val="20"/>
          </w:rPr>
          <w:delText>[顯示名稱]</w:delText>
        </w:r>
        <w:bookmarkStart w:id="1421" w:name="_Toc71196533"/>
        <w:bookmarkEnd w:id="1421"/>
      </w:del>
    </w:p>
    <w:p w14:paraId="4C779806" w14:textId="5FEFDB0A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22" w:author="Fegie" w:date="2021-04-28T12:03:00Z"/>
          <w:rFonts w:ascii="標楷體" w:eastAsia="標楷體" w:hAnsi="標楷體"/>
          <w:sz w:val="20"/>
        </w:rPr>
      </w:pPr>
      <w:del w:id="1423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配偶</w:delText>
        </w:r>
        <w:r w:rsidR="00716B9A" w:rsidRPr="00FF693A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="00716B9A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 xml:space="preserve">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  <w:r w:rsidDel="009661CB">
          <w:rPr>
            <w:rFonts w:ascii="標楷體" w:eastAsia="標楷體" w:hAnsi="標楷體"/>
            <w:sz w:val="20"/>
          </w:rPr>
          <w:delText>XXXXXXXXXX</w:delText>
        </w:r>
        <w:bookmarkStart w:id="1424" w:name="_Toc71196534"/>
        <w:bookmarkEnd w:id="1424"/>
      </w:del>
    </w:p>
    <w:p w14:paraId="231003A2" w14:textId="79C8C1DA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25" w:author="Fegie" w:date="2021-04-28T12:03:00Z"/>
          <w:rFonts w:ascii="標楷體" w:eastAsia="標楷體" w:hAnsi="標楷體"/>
          <w:sz w:val="20"/>
        </w:rPr>
      </w:pPr>
      <w:del w:id="1426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配偶姓名</w:delText>
        </w:r>
        <w:r w:rsidDel="009661CB">
          <w:rPr>
            <w:rFonts w:ascii="標楷體" w:eastAsia="標楷體" w:hAnsi="標楷體" w:hint="eastAsia"/>
            <w:sz w:val="20"/>
          </w:rPr>
          <w:delText xml:space="preserve">       : XXXXXXXXXX</w:delText>
        </w:r>
        <w:r w:rsidRPr="00E801D1" w:rsidDel="009661CB">
          <w:rPr>
            <w:rFonts w:ascii="標楷體" w:eastAsia="標楷體" w:hAnsi="標楷體" w:hint="eastAsia"/>
            <w:sz w:val="20"/>
          </w:rPr>
          <w:delText>XXXX</w:delText>
        </w:r>
        <w:bookmarkStart w:id="1427" w:name="_Toc71196535"/>
        <w:bookmarkEnd w:id="1427"/>
      </w:del>
    </w:p>
    <w:p w14:paraId="38683572" w14:textId="5D63E766" w:rsidR="006671A7" w:rsidRP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28" w:author="Fegie" w:date="2021-04-28T12:03:00Z"/>
          <w:rFonts w:ascii="標楷體" w:eastAsia="標楷體" w:hAnsi="標楷體"/>
          <w:strike/>
          <w:color w:val="FF0000"/>
          <w:sz w:val="20"/>
          <w:rPrChange w:id="1429" w:author="88692" w:date="2020-06-16T16:01:00Z">
            <w:rPr>
              <w:del w:id="1430" w:author="Fegie" w:date="2021-04-28T12:03:00Z"/>
              <w:rFonts w:ascii="標楷體" w:eastAsia="標楷體" w:hAnsi="標楷體"/>
              <w:sz w:val="20"/>
            </w:rPr>
          </w:rPrChange>
        </w:rPr>
      </w:pPr>
      <w:del w:id="1431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432" w:author="88692" w:date="2020-06-16T16:01:00Z">
              <w:rPr>
                <w:rFonts w:ascii="標楷體" w:eastAsia="標楷體" w:hAnsi="標楷體" w:hint="eastAsia"/>
                <w:sz w:val="20"/>
              </w:rPr>
            </w:rPrChange>
          </w:rPr>
          <w:delText>聯絡人姓名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433" w:author="88692" w:date="2020-06-16T16:01:00Z">
              <w:rPr>
                <w:rFonts w:ascii="標楷體" w:eastAsia="標楷體" w:hAnsi="標楷體"/>
                <w:sz w:val="20"/>
              </w:rPr>
            </w:rPrChange>
          </w:rPr>
          <w:delText xml:space="preserve">     : XXXXXXXXXXXXXX</w:delText>
        </w:r>
        <w:bookmarkStart w:id="1434" w:name="_Toc71196536"/>
        <w:bookmarkEnd w:id="1434"/>
      </w:del>
    </w:p>
    <w:p w14:paraId="10D716DB" w14:textId="266D0FE8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35" w:author="Fegie" w:date="2021-04-28T12:03:00Z"/>
          <w:rFonts w:ascii="標楷體" w:eastAsia="標楷體" w:hAnsi="標楷體"/>
          <w:sz w:val="20"/>
        </w:rPr>
      </w:pPr>
      <w:del w:id="1436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戶籍郵遞區號   : 99999</w:delText>
        </w:r>
        <w:bookmarkStart w:id="1437" w:name="_Toc71196537"/>
        <w:bookmarkEnd w:id="1437"/>
      </w:del>
    </w:p>
    <w:p w14:paraId="26948B21" w14:textId="2C2724BA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38" w:author="Fegie" w:date="2021-04-28T12:03:00Z"/>
          <w:rFonts w:ascii="標楷體" w:eastAsia="標楷體" w:hAnsi="標楷體"/>
          <w:sz w:val="20"/>
        </w:rPr>
      </w:pPr>
      <w:del w:id="1439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戶籍地址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1440" w:name="_Toc71196538"/>
        <w:bookmarkEnd w:id="1440"/>
      </w:del>
    </w:p>
    <w:p w14:paraId="2BAA33FA" w14:textId="1D7114C0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41" w:author="Fegie" w:date="2021-04-28T12:03:00Z"/>
          <w:rFonts w:ascii="標楷體" w:eastAsia="標楷體" w:hAnsi="標楷體"/>
          <w:sz w:val="20"/>
        </w:rPr>
      </w:pPr>
      <w:del w:id="1442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通訊郵遞區號   : 99999</w:delText>
        </w:r>
        <w:bookmarkStart w:id="1443" w:name="_Toc71196539"/>
        <w:bookmarkEnd w:id="1443"/>
      </w:del>
    </w:p>
    <w:p w14:paraId="3B98C022" w14:textId="6B036F36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44" w:author="Fegie" w:date="2021-04-28T12:03:00Z"/>
          <w:rFonts w:ascii="標楷體" w:eastAsia="標楷體" w:hAnsi="標楷體"/>
          <w:sz w:val="20"/>
        </w:rPr>
      </w:pPr>
      <w:del w:id="1445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1446" w:name="_Toc71196540"/>
        <w:bookmarkEnd w:id="1446"/>
      </w:del>
    </w:p>
    <w:p w14:paraId="6E0FA8AC" w14:textId="15F91F8C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47" w:author="Fegie" w:date="2021-04-28T12:03:00Z"/>
          <w:rFonts w:ascii="標楷體" w:eastAsia="標楷體" w:hAnsi="標楷體"/>
          <w:sz w:val="20"/>
        </w:rPr>
      </w:pPr>
      <w:del w:id="1448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電子信箱       : XXXXXXXXXXXXXXXXXXXXXXXXXXXXXXXXXXXXXXXXXXXXXXXXXX</w:delText>
        </w:r>
        <w:bookmarkStart w:id="1449" w:name="_Toc71196541"/>
        <w:bookmarkEnd w:id="1449"/>
      </w:del>
    </w:p>
    <w:p w14:paraId="69C6C3E5" w14:textId="113C02B9" w:rsidR="006671A7" w:rsidRPr="00FA5570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50" w:author="Fegie" w:date="2021-04-28T12:03:00Z"/>
          <w:rFonts w:ascii="標楷體" w:eastAsia="標楷體" w:hAnsi="標楷體"/>
          <w:sz w:val="20"/>
        </w:rPr>
      </w:pPr>
      <w:bookmarkStart w:id="1451" w:name="_Toc71196542"/>
      <w:bookmarkEnd w:id="1451"/>
    </w:p>
    <w:p w14:paraId="09561A50" w14:textId="6BBF4DBC" w:rsidR="006671A7" w:rsidRPr="00D845A9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52" w:author="Fegie" w:date="2021-04-28T12:03:00Z"/>
          <w:rFonts w:ascii="標楷體" w:eastAsia="標楷體" w:hAnsi="標楷體"/>
          <w:sz w:val="20"/>
        </w:rPr>
      </w:pPr>
      <w:del w:id="1453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為授信限</w:delText>
        </w:r>
        <w:r w:rsidRPr="00D845A9" w:rsidDel="009661CB">
          <w:rPr>
            <w:rFonts w:ascii="標楷體" w:eastAsia="標楷體" w:hAnsi="標楷體" w:hint="eastAsia"/>
            <w:sz w:val="20"/>
          </w:rPr>
          <w:delText>制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對</w:delText>
        </w:r>
        <w:r w:rsidRPr="00D845A9" w:rsidDel="009661CB">
          <w:rPr>
            <w:rFonts w:ascii="標楷體" w:eastAsia="標楷體" w:hAnsi="標楷體" w:hint="eastAsia"/>
            <w:sz w:val="20"/>
          </w:rPr>
          <w:delText>象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</w:del>
      <w:ins w:id="1454" w:author="88692" w:date="2020-06-16T16:50:00Z">
        <w:del w:id="1455" w:author="Fegie" w:date="2021-04-28T12:03:00Z">
          <w:r w:rsidR="00023EE8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del w:id="1456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9</w:delText>
        </w:r>
        <w:bookmarkStart w:id="1457" w:name="_Toc71196543"/>
        <w:bookmarkEnd w:id="1457"/>
      </w:del>
    </w:p>
    <w:p w14:paraId="73A8CE9A" w14:textId="10DE4827" w:rsid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58" w:author="88692" w:date="2020-06-16T16:01:00Z"/>
          <w:del w:id="1459" w:author="Fegie" w:date="2021-04-28T12:03:00Z"/>
          <w:rFonts w:ascii="標楷體" w:eastAsia="標楷體" w:hAnsi="標楷體"/>
          <w:sz w:val="20"/>
        </w:rPr>
      </w:pPr>
      <w:del w:id="1460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為利</w:delText>
        </w:r>
        <w:r w:rsidRPr="00D845A9" w:rsidDel="009661CB">
          <w:rPr>
            <w:rFonts w:ascii="標楷體" w:eastAsia="標楷體" w:hAnsi="標楷體" w:hint="eastAsia"/>
            <w:sz w:val="20"/>
          </w:rPr>
          <w:delText>害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關</w:delText>
        </w:r>
        <w:r w:rsidRPr="00D845A9" w:rsidDel="009661CB">
          <w:rPr>
            <w:rFonts w:ascii="標楷體" w:eastAsia="標楷體" w:hAnsi="標楷體" w:hint="eastAsia"/>
            <w:sz w:val="20"/>
          </w:rPr>
          <w:delText>係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人</w:delText>
        </w:r>
        <w:r w:rsidRPr="0075306B" w:rsidDel="009661CB">
          <w:rPr>
            <w:rFonts w:ascii="標楷體" w:eastAsia="標楷體" w:hAnsi="標楷體" w:hint="eastAsia"/>
            <w:sz w:val="20"/>
          </w:rPr>
          <w:delText>: 9</w:delText>
        </w:r>
        <w:r w:rsidDel="009661CB">
          <w:rPr>
            <w:rFonts w:ascii="標楷體" w:eastAsia="標楷體" w:hAnsi="標楷體"/>
            <w:sz w:val="20"/>
          </w:rPr>
          <w:delText xml:space="preserve">                   </w:delText>
        </w:r>
      </w:del>
      <w:ins w:id="1461" w:author="88692" w:date="2020-06-16T16:50:00Z">
        <w:del w:id="1462" w:author="Fegie" w:date="2021-04-28T12:03:00Z">
          <w:r w:rsidR="00023EE8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1463" w:name="_Toc71196544"/>
      <w:bookmarkEnd w:id="1463"/>
    </w:p>
    <w:p w14:paraId="473C14AD" w14:textId="2A968A10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64" w:author="Fegie" w:date="2021-04-28T12:03:00Z"/>
          <w:rFonts w:ascii="標楷體" w:eastAsia="標楷體" w:hAnsi="標楷體"/>
          <w:sz w:val="20"/>
        </w:rPr>
      </w:pPr>
      <w:del w:id="1465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為準利</w:delText>
        </w:r>
        <w:r w:rsidRPr="00D845A9" w:rsidDel="009661CB">
          <w:rPr>
            <w:rFonts w:ascii="標楷體" w:eastAsia="標楷體" w:hAnsi="標楷體" w:hint="eastAsia"/>
            <w:sz w:val="20"/>
          </w:rPr>
          <w:delText>害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關</w:delText>
        </w:r>
        <w:r w:rsidRPr="00D845A9" w:rsidDel="009661CB">
          <w:rPr>
            <w:rFonts w:ascii="標楷體" w:eastAsia="標楷體" w:hAnsi="標楷體" w:hint="eastAsia"/>
            <w:sz w:val="20"/>
          </w:rPr>
          <w:delText>係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人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</w:del>
      <w:ins w:id="1466" w:author="88692" w:date="2020-06-16T16:50:00Z">
        <w:del w:id="1467" w:author="Fegie" w:date="2021-04-28T12:03:00Z">
          <w:r w:rsidR="00023EE8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del w:id="1468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9</w:delText>
        </w:r>
        <w:bookmarkStart w:id="1469" w:name="_Toc71196545"/>
        <w:bookmarkEnd w:id="1469"/>
      </w:del>
    </w:p>
    <w:p w14:paraId="66F211BA" w14:textId="6C3B3E6F" w:rsidR="006671A7" w:rsidRPr="00FA5570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70" w:author="Fegie" w:date="2021-04-28T12:03:00Z"/>
          <w:rFonts w:ascii="標楷體" w:eastAsia="標楷體" w:hAnsi="標楷體"/>
          <w:sz w:val="20"/>
        </w:rPr>
      </w:pPr>
      <w:bookmarkStart w:id="1471" w:name="_Toc71196546"/>
      <w:bookmarkEnd w:id="1471"/>
    </w:p>
    <w:p w14:paraId="6F9F0773" w14:textId="7CFDC110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72" w:author="Fegie" w:date="2021-04-28T12:03:00Z"/>
          <w:rFonts w:ascii="標楷體" w:eastAsia="標楷體" w:hAnsi="標楷體"/>
          <w:sz w:val="20"/>
        </w:rPr>
      </w:pPr>
      <w:del w:id="1473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 xml:space="preserve">企金別         : </w:delText>
        </w:r>
      </w:del>
      <w:ins w:id="1474" w:author="88692" w:date="2020-06-16T16:50:00Z">
        <w:del w:id="1475" w:author="Fegie" w:date="2021-04-28T12:03:00Z">
          <w:r w:rsidR="00023EE8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del w:id="1476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9</w:delText>
        </w:r>
        <w:bookmarkStart w:id="1477" w:name="_Toc71196547"/>
        <w:bookmarkEnd w:id="1477"/>
      </w:del>
    </w:p>
    <w:p w14:paraId="42EDC2C9" w14:textId="1ED1E066" w:rsidR="006671A7" w:rsidRP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78" w:author="Fegie" w:date="2021-04-28T12:03:00Z"/>
          <w:rFonts w:ascii="標楷體" w:eastAsia="標楷體" w:hAnsi="標楷體"/>
          <w:strike/>
          <w:color w:val="FF0000"/>
          <w:sz w:val="20"/>
          <w:rPrChange w:id="1479" w:author="88692" w:date="2020-06-16T16:02:00Z">
            <w:rPr>
              <w:del w:id="1480" w:author="Fegie" w:date="2021-04-28T12:03:00Z"/>
              <w:rFonts w:ascii="標楷體" w:eastAsia="標楷體" w:hAnsi="標楷體"/>
              <w:sz w:val="20"/>
            </w:rPr>
          </w:rPrChange>
        </w:rPr>
      </w:pPr>
      <w:del w:id="1481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482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交互運用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483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  : XXXXXX               </w:delText>
        </w:r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484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開放查詢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485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  : 9</w:delText>
        </w:r>
        <w:bookmarkStart w:id="1486" w:name="_Toc71196548"/>
        <w:bookmarkEnd w:id="1486"/>
      </w:del>
    </w:p>
    <w:p w14:paraId="3656642C" w14:textId="749A7B1A" w:rsidR="006671A7" w:rsidRPr="00FA5570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7" w:author="Fegie" w:date="2021-04-28T12:03:00Z"/>
          <w:rFonts w:ascii="標楷體" w:eastAsia="標楷體" w:hAnsi="標楷體"/>
          <w:sz w:val="20"/>
        </w:rPr>
      </w:pPr>
      <w:bookmarkStart w:id="1488" w:name="_Toc71196549"/>
      <w:bookmarkEnd w:id="1488"/>
    </w:p>
    <w:p w14:paraId="2B4DCCF1" w14:textId="1C71C755" w:rsidR="006671A7" w:rsidRP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9" w:author="Fegie" w:date="2021-04-28T12:03:00Z"/>
          <w:rFonts w:ascii="標楷體" w:eastAsia="標楷體" w:hAnsi="標楷體"/>
          <w:strike/>
          <w:color w:val="FF0000"/>
          <w:sz w:val="20"/>
          <w:rPrChange w:id="1490" w:author="88692" w:date="2020-06-16T16:02:00Z">
            <w:rPr>
              <w:del w:id="1491" w:author="Fegie" w:date="2021-04-28T12:03:00Z"/>
              <w:rFonts w:ascii="標楷體" w:eastAsia="標楷體" w:hAnsi="標楷體"/>
              <w:sz w:val="20"/>
            </w:rPr>
          </w:rPrChange>
        </w:rPr>
      </w:pPr>
      <w:del w:id="1492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 xml:space="preserve">員工代號       : </w:delText>
        </w:r>
        <w:r w:rsidDel="009661CB">
          <w:rPr>
            <w:rFonts w:ascii="標楷體" w:eastAsia="標楷體" w:hAnsi="標楷體"/>
            <w:sz w:val="20"/>
          </w:rPr>
          <w:delText>XXXXXX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493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          15 日薪        : 9</w:delText>
        </w:r>
        <w:bookmarkStart w:id="1494" w:name="_Toc71196550"/>
        <w:bookmarkEnd w:id="1494"/>
      </w:del>
    </w:p>
    <w:p w14:paraId="62BC1509" w14:textId="7025B5B4" w:rsidR="006671A7" w:rsidRP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5" w:author="Fegie" w:date="2021-04-28T12:03:00Z"/>
          <w:rFonts w:ascii="標楷體" w:eastAsia="標楷體" w:hAnsi="標楷體"/>
          <w:strike/>
          <w:color w:val="FF0000"/>
          <w:sz w:val="20"/>
          <w:rPrChange w:id="1496" w:author="88692" w:date="2020-06-16T16:02:00Z">
            <w:rPr>
              <w:del w:id="1497" w:author="Fegie" w:date="2021-04-28T12:03:00Z"/>
              <w:rFonts w:ascii="標楷體" w:eastAsia="標楷體" w:hAnsi="標楷體"/>
              <w:sz w:val="20"/>
            </w:rPr>
          </w:rPrChange>
        </w:rPr>
      </w:pPr>
      <w:del w:id="1498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499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員工身份別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00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: 99</w:delText>
        </w:r>
        <w:bookmarkStart w:id="1501" w:name="_Toc71196551"/>
        <w:bookmarkEnd w:id="1501"/>
      </w:del>
    </w:p>
    <w:p w14:paraId="647FF227" w14:textId="031B17BF" w:rsidR="006671A7" w:rsidRP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02" w:author="Fegie" w:date="2021-04-28T12:03:00Z"/>
          <w:rFonts w:ascii="標楷體" w:eastAsia="標楷體" w:hAnsi="標楷體"/>
          <w:strike/>
          <w:color w:val="FF0000"/>
          <w:sz w:val="20"/>
          <w:rPrChange w:id="1503" w:author="88692" w:date="2020-06-16T16:02:00Z">
            <w:rPr>
              <w:del w:id="1504" w:author="Fegie" w:date="2021-04-28T12:03:00Z"/>
              <w:rFonts w:ascii="標楷體" w:eastAsia="標楷體" w:hAnsi="標楷體"/>
              <w:sz w:val="20"/>
            </w:rPr>
          </w:rPrChange>
        </w:rPr>
      </w:pPr>
      <w:del w:id="1505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506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到職日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07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    : 999/99/99            </w:delText>
        </w:r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508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離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09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>/</w:delText>
        </w:r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510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退日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11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   : 999/99/99</w:delText>
        </w:r>
        <w:bookmarkStart w:id="1512" w:name="_Toc71196552"/>
        <w:bookmarkEnd w:id="1512"/>
      </w:del>
    </w:p>
    <w:p w14:paraId="7D2825CC" w14:textId="4869F33B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13" w:author="88692" w:date="2020-06-16T16:51:00Z"/>
          <w:del w:id="1514" w:author="Fegie" w:date="2021-04-28T12:03:00Z"/>
          <w:rFonts w:ascii="標楷體" w:eastAsia="標楷體" w:hAnsi="標楷體"/>
          <w:sz w:val="20"/>
        </w:rPr>
      </w:pPr>
      <w:ins w:id="1515" w:author="88692" w:date="2020-06-16T16:51:00Z">
        <w:del w:id="1516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英文姓名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</w:del>
      </w:ins>
      <w:ins w:id="1517" w:author="88692" w:date="2020-06-16T16:52:00Z">
        <w:del w:id="1518" w:author="Fegie" w:date="2021-04-28T12:03:00Z">
          <w:r w:rsidDel="009661CB">
            <w:rPr>
              <w:rFonts w:ascii="標楷體" w:eastAsia="標楷體" w:hAnsi="標楷體"/>
              <w:sz w:val="20"/>
            </w:rPr>
            <w:delText xml:space="preserve"> XXXXXXXXXXXXXXXXXXXX</w:delText>
          </w:r>
        </w:del>
      </w:ins>
      <w:bookmarkStart w:id="1519" w:name="_Toc71196553"/>
      <w:bookmarkEnd w:id="1519"/>
    </w:p>
    <w:p w14:paraId="083EF514" w14:textId="227A11DF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20" w:author="88692" w:date="2020-06-16T16:51:00Z"/>
          <w:del w:id="1521" w:author="Fegie" w:date="2021-04-28T12:03:00Z"/>
          <w:rFonts w:ascii="標楷體" w:eastAsia="標楷體" w:hAnsi="標楷體"/>
          <w:sz w:val="20"/>
        </w:rPr>
      </w:pPr>
      <w:ins w:id="1522" w:author="88692" w:date="2020-06-16T16:51:00Z">
        <w:del w:id="1523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教育程度代號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</w:del>
      </w:ins>
      <w:ins w:id="1524" w:author="88692" w:date="2020-06-16T16:52:00Z">
        <w:del w:id="1525" w:author="Fegie" w:date="2021-04-28T12:03:00Z">
          <w:r w:rsidDel="009661CB">
            <w:rPr>
              <w:rFonts w:ascii="標楷體" w:eastAsia="標楷體" w:hAnsi="標楷體"/>
              <w:sz w:val="20"/>
            </w:rPr>
            <w:delText xml:space="preserve"> X</w:delText>
          </w:r>
        </w:del>
      </w:ins>
      <w:bookmarkStart w:id="1526" w:name="_Toc71196554"/>
      <w:bookmarkEnd w:id="1526"/>
    </w:p>
    <w:p w14:paraId="724CBE61" w14:textId="660CC34A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27" w:author="88692" w:date="2020-06-16T16:51:00Z"/>
          <w:del w:id="1528" w:author="Fegie" w:date="2021-04-28T12:03:00Z"/>
          <w:rFonts w:ascii="標楷體" w:eastAsia="標楷體" w:hAnsi="標楷體"/>
          <w:sz w:val="20"/>
        </w:rPr>
      </w:pPr>
      <w:ins w:id="1529" w:author="88692" w:date="2020-06-16T16:51:00Z">
        <w:del w:id="1530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自有住宅有無</w:delText>
          </w:r>
        </w:del>
      </w:ins>
      <w:ins w:id="1531" w:author="88692" w:date="2020-06-16T16:52:00Z">
        <w:del w:id="1532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</w:delText>
          </w:r>
        </w:del>
      </w:ins>
      <w:bookmarkStart w:id="1533" w:name="_Toc71196555"/>
      <w:bookmarkEnd w:id="1533"/>
    </w:p>
    <w:p w14:paraId="05307F56" w14:textId="330E2C50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34" w:author="88692" w:date="2020-06-16T16:51:00Z"/>
          <w:del w:id="1535" w:author="Fegie" w:date="2021-04-28T12:03:00Z"/>
          <w:rFonts w:ascii="標楷體" w:eastAsia="標楷體" w:hAnsi="標楷體"/>
          <w:sz w:val="20"/>
        </w:rPr>
      </w:pPr>
      <w:ins w:id="1536" w:author="88692" w:date="2020-06-16T16:51:00Z">
        <w:del w:id="1537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任職機構名稱</w:delText>
          </w:r>
        </w:del>
      </w:ins>
      <w:ins w:id="1538" w:author="88692" w:date="2020-06-16T16:52:00Z">
        <w:del w:id="1539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XXXXXXXXXX</w:delText>
          </w:r>
        </w:del>
      </w:ins>
      <w:ins w:id="1540" w:author="88692" w:date="2020-06-16T16:53:00Z">
        <w:del w:id="1541" w:author="Fegie" w:date="2021-04-28T12:03:00Z">
          <w:r w:rsidDel="009661CB">
            <w:rPr>
              <w:rFonts w:ascii="標楷體" w:eastAsia="標楷體" w:hAnsi="標楷體"/>
              <w:sz w:val="20"/>
            </w:rPr>
            <w:delText>XXXXXXXXXXXXXXXXXXXXXXXXXXXXXXXXXXXXXXXXXXXXXXXXXX</w:delText>
          </w:r>
        </w:del>
      </w:ins>
      <w:bookmarkStart w:id="1542" w:name="_Toc71196556"/>
      <w:bookmarkEnd w:id="1542"/>
    </w:p>
    <w:p w14:paraId="3091AF87" w14:textId="4E094C79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43" w:author="88692" w:date="2020-06-16T16:51:00Z"/>
          <w:del w:id="1544" w:author="Fegie" w:date="2021-04-28T12:03:00Z"/>
          <w:rFonts w:ascii="標楷體" w:eastAsia="標楷體" w:hAnsi="標楷體"/>
          <w:sz w:val="20"/>
        </w:rPr>
      </w:pPr>
      <w:ins w:id="1545" w:author="88692" w:date="2020-06-16T16:51:00Z">
        <w:del w:id="1546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任職機構統編</w:delText>
          </w:r>
        </w:del>
      </w:ins>
      <w:ins w:id="1547" w:author="88692" w:date="2020-06-16T16:53:00Z">
        <w:del w:id="1548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</w:del>
      </w:ins>
      <w:ins w:id="1549" w:author="88692" w:date="2020-06-16T16:54:00Z">
        <w:del w:id="1550" w:author="Fegie" w:date="2021-04-28T12:03:00Z">
          <w:r w:rsidDel="009661CB">
            <w:rPr>
              <w:rFonts w:ascii="標楷體" w:eastAsia="標楷體" w:hAnsi="標楷體"/>
              <w:sz w:val="20"/>
            </w:rPr>
            <w:delText xml:space="preserve"> XXXXXXXX</w:delText>
          </w:r>
        </w:del>
      </w:ins>
      <w:bookmarkStart w:id="1551" w:name="_Toc71196557"/>
      <w:bookmarkEnd w:id="1551"/>
    </w:p>
    <w:p w14:paraId="6007AB1A" w14:textId="19BFAA57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52" w:author="88692" w:date="2020-06-16T16:51:00Z"/>
          <w:del w:id="1553" w:author="Fegie" w:date="2021-04-28T12:03:00Z"/>
          <w:rFonts w:ascii="標楷體" w:eastAsia="標楷體" w:hAnsi="標楷體"/>
          <w:sz w:val="20"/>
        </w:rPr>
      </w:pPr>
      <w:ins w:id="1554" w:author="88692" w:date="2020-06-16T16:51:00Z">
        <w:del w:id="1555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任職機構電話</w:delText>
          </w:r>
        </w:del>
      </w:ins>
      <w:ins w:id="1556" w:author="88692" w:date="2020-06-16T16:54:00Z">
        <w:del w:id="1557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XXXXXXXXXXXXXXXX</w:delText>
          </w:r>
        </w:del>
      </w:ins>
      <w:bookmarkStart w:id="1558" w:name="_Toc71196558"/>
      <w:bookmarkEnd w:id="1558"/>
    </w:p>
    <w:p w14:paraId="213BF537" w14:textId="53516A26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59" w:author="88692" w:date="2020-06-16T16:51:00Z"/>
          <w:del w:id="1560" w:author="Fegie" w:date="2021-04-28T12:03:00Z"/>
          <w:rFonts w:ascii="標楷體" w:eastAsia="標楷體" w:hAnsi="標楷體"/>
          <w:sz w:val="20"/>
        </w:rPr>
      </w:pPr>
      <w:ins w:id="1561" w:author="88692" w:date="2020-06-16T16:51:00Z">
        <w:del w:id="1562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職位名稱</w:delText>
          </w:r>
        </w:del>
      </w:ins>
      <w:ins w:id="1563" w:author="88692" w:date="2020-06-16T16:54:00Z">
        <w:del w:id="1564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XXXXXXXXXXXXXXXXXXXX</w:delText>
          </w:r>
        </w:del>
      </w:ins>
      <w:bookmarkStart w:id="1565" w:name="_Toc71196559"/>
      <w:bookmarkEnd w:id="1565"/>
    </w:p>
    <w:p w14:paraId="143B009F" w14:textId="11E56D04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66" w:author="88692" w:date="2020-06-16T16:51:00Z"/>
          <w:del w:id="1567" w:author="Fegie" w:date="2021-04-28T12:03:00Z"/>
          <w:rFonts w:ascii="標楷體" w:eastAsia="標楷體" w:hAnsi="標楷體"/>
          <w:sz w:val="20"/>
        </w:rPr>
      </w:pPr>
      <w:ins w:id="1568" w:author="88692" w:date="2020-06-16T16:51:00Z">
        <w:del w:id="1569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服務年資</w:delText>
          </w:r>
        </w:del>
      </w:ins>
      <w:ins w:id="1570" w:author="88692" w:date="2020-06-16T16:54:00Z">
        <w:del w:id="1571" w:author="Fegie" w:date="2021-04-28T12:03:00Z">
          <w:r w:rsidDel="009661CB">
            <w:rPr>
              <w:rFonts w:ascii="標楷體" w:eastAsia="標楷體" w:hAnsi="標楷體"/>
              <w:sz w:val="20"/>
            </w:rPr>
            <w:delText xml:space="preserve">       : XX</w:delText>
          </w:r>
        </w:del>
      </w:ins>
      <w:bookmarkStart w:id="1572" w:name="_Toc71196560"/>
      <w:bookmarkEnd w:id="1572"/>
    </w:p>
    <w:p w14:paraId="36938BBC" w14:textId="01241B7C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73" w:author="88692" w:date="2020-06-16T16:51:00Z"/>
          <w:del w:id="1574" w:author="Fegie" w:date="2021-04-28T12:03:00Z"/>
          <w:rFonts w:ascii="標楷體" w:eastAsia="標楷體" w:hAnsi="標楷體"/>
          <w:sz w:val="20"/>
        </w:rPr>
      </w:pPr>
      <w:ins w:id="1575" w:author="88692" w:date="2020-06-16T16:51:00Z">
        <w:del w:id="1576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</w:delText>
          </w:r>
        </w:del>
      </w:ins>
      <w:ins w:id="1577" w:author="88692" w:date="2020-06-16T16:54:00Z">
        <w:del w:id="1578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   : 999999999</w:delText>
          </w:r>
        </w:del>
      </w:ins>
      <w:bookmarkStart w:id="1579" w:name="_Toc71196561"/>
      <w:bookmarkEnd w:id="1579"/>
    </w:p>
    <w:p w14:paraId="55647912" w14:textId="376AB64C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80" w:author="88692" w:date="2020-06-16T16:51:00Z"/>
          <w:del w:id="1581" w:author="Fegie" w:date="2021-04-28T12:03:00Z"/>
          <w:rFonts w:ascii="標楷體" w:eastAsia="標楷體" w:hAnsi="標楷體"/>
          <w:sz w:val="20"/>
        </w:rPr>
      </w:pPr>
      <w:ins w:id="1582" w:author="88692" w:date="2020-06-16T16:51:00Z">
        <w:del w:id="1583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年收入資料年月</w:delText>
          </w:r>
        </w:del>
      </w:ins>
      <w:ins w:id="1584" w:author="88692" w:date="2020-06-16T16:55:00Z">
        <w:del w:id="1585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>: XXXXXX</w:delText>
          </w:r>
        </w:del>
      </w:ins>
      <w:bookmarkStart w:id="1586" w:name="_Toc71196562"/>
      <w:bookmarkEnd w:id="1586"/>
    </w:p>
    <w:p w14:paraId="0A859636" w14:textId="66375FD4" w:rsidR="00023EE8" w:rsidRPr="00023EE8" w:rsidDel="009661CB" w:rsidRDefault="00B003A6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87" w:author="88692" w:date="2020-06-16T16:51:00Z"/>
          <w:del w:id="1588" w:author="Fegie" w:date="2021-04-28T12:03:00Z"/>
          <w:rFonts w:ascii="標楷體" w:eastAsia="標楷體" w:hAnsi="標楷體"/>
          <w:sz w:val="20"/>
        </w:rPr>
      </w:pPr>
      <w:ins w:id="1589" w:author="88692" w:date="2020-06-18T11:17:00Z">
        <w:del w:id="1590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>護</w:delText>
          </w:r>
        </w:del>
      </w:ins>
      <w:ins w:id="1591" w:author="88692" w:date="2020-06-16T16:51:00Z">
        <w:del w:id="1592" w:author="Fegie" w:date="2021-04-28T12:03:00Z">
          <w:r w:rsidR="00023EE8" w:rsidRPr="00023EE8" w:rsidDel="009661CB">
            <w:rPr>
              <w:rFonts w:ascii="標楷體" w:eastAsia="標楷體" w:hAnsi="標楷體" w:hint="eastAsia"/>
              <w:sz w:val="20"/>
            </w:rPr>
            <w:delText>照號碼</w:delText>
          </w:r>
        </w:del>
      </w:ins>
      <w:ins w:id="1593" w:author="88692" w:date="2020-06-16T16:55:00Z">
        <w:del w:id="1594" w:author="Fegie" w:date="2021-04-28T12:03:00Z">
          <w:r w:rsidR="00023EE8"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R="00023EE8" w:rsidDel="009661CB">
            <w:rPr>
              <w:rFonts w:ascii="標楷體" w:eastAsia="標楷體" w:hAnsi="標楷體"/>
              <w:sz w:val="20"/>
            </w:rPr>
            <w:delText xml:space="preserve">      </w:delText>
          </w:r>
          <w:r w:rsidR="00023EE8"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R="00023EE8" w:rsidDel="009661CB">
            <w:rPr>
              <w:rFonts w:ascii="標楷體" w:eastAsia="標楷體" w:hAnsi="標楷體"/>
              <w:sz w:val="20"/>
            </w:rPr>
            <w:delText xml:space="preserve"> XXXXXXXXXXXXXXXXXXXX</w:delText>
          </w:r>
        </w:del>
      </w:ins>
      <w:bookmarkStart w:id="1595" w:name="_Toc71196563"/>
      <w:bookmarkEnd w:id="1595"/>
    </w:p>
    <w:p w14:paraId="41E053F5" w14:textId="65D59AFA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6" w:author="88692" w:date="2020-06-16T16:51:00Z"/>
          <w:del w:id="1597" w:author="Fegie" w:date="2021-04-28T12:03:00Z"/>
          <w:rFonts w:ascii="標楷體" w:eastAsia="標楷體" w:hAnsi="標楷體"/>
          <w:sz w:val="20"/>
        </w:rPr>
      </w:pPr>
      <w:ins w:id="1598" w:author="88692" w:date="2020-06-16T16:51:00Z">
        <w:del w:id="1599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AML職業別</w:delText>
          </w:r>
        </w:del>
      </w:ins>
      <w:ins w:id="1600" w:author="88692" w:date="2020-06-16T16:55:00Z">
        <w:del w:id="1601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: XXX</w:delText>
          </w:r>
        </w:del>
      </w:ins>
      <w:bookmarkStart w:id="1602" w:name="_Toc71196564"/>
      <w:bookmarkEnd w:id="1602"/>
    </w:p>
    <w:p w14:paraId="5601BCA3" w14:textId="5A3C226B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03" w:author="88692" w:date="2020-06-16T16:51:00Z"/>
          <w:del w:id="1604" w:author="Fegie" w:date="2021-04-28T12:03:00Z"/>
          <w:rFonts w:ascii="標楷體" w:eastAsia="標楷體" w:hAnsi="標楷體"/>
          <w:sz w:val="20"/>
        </w:rPr>
      </w:pPr>
      <w:ins w:id="1605" w:author="88692" w:date="2020-06-16T16:51:00Z">
        <w:del w:id="1606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AML組織</w:delText>
          </w:r>
        </w:del>
      </w:ins>
      <w:ins w:id="1607" w:author="88692" w:date="2020-06-16T16:55:00Z">
        <w:del w:id="1608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  : XXX</w:delText>
          </w:r>
        </w:del>
      </w:ins>
      <w:bookmarkStart w:id="1609" w:name="_Toc71196565"/>
      <w:bookmarkEnd w:id="1609"/>
    </w:p>
    <w:p w14:paraId="1442C32D" w14:textId="54828CAB" w:rsid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10" w:author="88692" w:date="2020-06-16T16:56:00Z"/>
          <w:del w:id="1611" w:author="Fegie" w:date="2021-04-28T12:03:00Z"/>
          <w:rFonts w:ascii="標楷體" w:eastAsia="標楷體" w:hAnsi="標楷體"/>
          <w:sz w:val="20"/>
        </w:rPr>
      </w:pPr>
      <w:ins w:id="1612" w:author="88692" w:date="2020-06-16T16:51:00Z">
        <w:del w:id="1613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原住民姓名</w:delText>
          </w:r>
        </w:del>
      </w:ins>
      <w:ins w:id="1614" w:author="88692" w:date="2020-06-16T16:56:00Z">
        <w:del w:id="1615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: XXXXXXXXXXXXXXXXXXXXXXXXXXXXXXXXXXXXXXXXXXXXXXXXXX</w:delText>
          </w:r>
          <w:bookmarkStart w:id="1616" w:name="_Toc71196566"/>
          <w:bookmarkEnd w:id="1616"/>
        </w:del>
      </w:ins>
    </w:p>
    <w:p w14:paraId="1B79B3FD" w14:textId="045D428A" w:rsidR="00BB5E4A" w:rsidDel="009661CB" w:rsidRDefault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800" w:firstLine="1600"/>
        <w:rPr>
          <w:ins w:id="1617" w:author="88692" w:date="2020-06-16T16:51:00Z"/>
          <w:del w:id="1618" w:author="Fegie" w:date="2021-04-28T12:03:00Z"/>
          <w:rFonts w:ascii="標楷體" w:eastAsia="標楷體" w:hAnsi="標楷體"/>
          <w:sz w:val="20"/>
        </w:rPr>
        <w:pPrChange w:id="1619" w:author="88692" w:date="2020-06-16T16:56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1620" w:author="88692" w:date="2020-06-16T16:56:00Z">
        <w:del w:id="1621" w:author="Fegie" w:date="2021-04-28T12:03:00Z">
          <w:r w:rsidRPr="00023EE8" w:rsidDel="009661CB">
            <w:rPr>
              <w:rFonts w:ascii="標楷體" w:eastAsia="標楷體" w:hAnsi="標楷體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>XXXXXXXXXXXXXXXXXXXXXXXXXXXXXXXXXXXXXXXXXXXXXXXXXX</w:delText>
          </w:r>
        </w:del>
      </w:ins>
      <w:bookmarkStart w:id="1622" w:name="_Toc71196567"/>
      <w:bookmarkEnd w:id="1622"/>
    </w:p>
    <w:p w14:paraId="72BBA99D" w14:textId="08CE60C8" w:rsidR="00023EE8" w:rsidDel="009661CB" w:rsidRDefault="00023EE8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623" w:author="Fegie" w:date="2021-04-28T12:03:00Z"/>
          <w:rFonts w:ascii="標楷體" w:eastAsia="標楷體" w:hAnsi="標楷體"/>
          <w:sz w:val="20"/>
        </w:rPr>
      </w:pPr>
      <w:bookmarkStart w:id="1624" w:name="_Toc71196568"/>
      <w:bookmarkEnd w:id="1624"/>
    </w:p>
    <w:p w14:paraId="26FAA104" w14:textId="5CF5936C" w:rsidR="00BB5E4A" w:rsidRPr="00CE781C" w:rsidDel="009661CB" w:rsidRDefault="00BB5E4A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625" w:author="Fegie" w:date="2021-04-28T12:03:00Z"/>
          <w:rFonts w:ascii="標楷體" w:eastAsia="標楷體" w:hAnsi="標楷體"/>
          <w:color w:val="FF0000"/>
          <w:sz w:val="20"/>
        </w:rPr>
      </w:pPr>
      <w:del w:id="1626" w:author="Fegie" w:date="2021-04-28T12:03:00Z"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電話種類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電話號碼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與借款人關係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聯絡人姓名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啟用記號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備註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bookmarkStart w:id="1627" w:name="_Toc71196569"/>
        <w:bookmarkEnd w:id="1627"/>
      </w:del>
    </w:p>
    <w:p w14:paraId="77FFE174" w14:textId="3C7FCC9C" w:rsidR="00BB5E4A" w:rsidRPr="00D845A9" w:rsidDel="009661CB" w:rsidRDefault="00BB5E4A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628" w:author="Fegie" w:date="2021-04-28T12:03:00Z"/>
          <w:rFonts w:ascii="標楷體" w:eastAsia="標楷體" w:hAnsi="標楷體"/>
          <w:sz w:val="20"/>
        </w:rPr>
      </w:pPr>
      <w:del w:id="1629" w:author="Fegie" w:date="2021-04-28T12:03:00Z">
        <w:r w:rsidRPr="00CE781C" w:rsidDel="009661CB">
          <w:rPr>
            <w:rFonts w:ascii="標楷體" w:eastAsia="標楷體" w:hAnsi="標楷體"/>
            <w:color w:val="FF0000"/>
            <w:sz w:val="20"/>
          </w:rPr>
          <w:delText>……</w:delText>
        </w:r>
        <w:bookmarkStart w:id="1630" w:name="_Toc71196570"/>
        <w:bookmarkEnd w:id="1630"/>
      </w:del>
    </w:p>
    <w:p w14:paraId="2E791887" w14:textId="625219DE" w:rsidR="006671A7" w:rsidDel="009661CB" w:rsidRDefault="006671A7" w:rsidP="006671A7">
      <w:pPr>
        <w:pStyle w:val="a"/>
        <w:numPr>
          <w:ilvl w:val="0"/>
          <w:numId w:val="0"/>
        </w:numPr>
        <w:rPr>
          <w:del w:id="1631" w:author="Fegie" w:date="2021-04-28T12:03:00Z"/>
          <w:rFonts w:ascii="標楷體" w:hAnsi="標楷體"/>
        </w:rPr>
      </w:pPr>
      <w:del w:id="1632" w:author="Fegie" w:date="2021-04-28T12:03:00Z">
        <w:r w:rsidRPr="009B2BD3" w:rsidDel="009661CB">
          <w:rPr>
            <w:rFonts w:ascii="標楷體" w:hAnsi="標楷體"/>
          </w:rPr>
          <w:br w:type="page"/>
        </w:r>
      </w:del>
    </w:p>
    <w:p w14:paraId="76AEB068" w14:textId="02B74F11" w:rsidR="00252F5F" w:rsidRPr="006671A7" w:rsidDel="009661CB" w:rsidRDefault="00252F5F" w:rsidP="00252F5F">
      <w:pPr>
        <w:pStyle w:val="a"/>
        <w:numPr>
          <w:ilvl w:val="0"/>
          <w:numId w:val="0"/>
        </w:numPr>
        <w:rPr>
          <w:del w:id="1633" w:author="Fegie" w:date="2021-04-28T12:03:00Z"/>
          <w:rFonts w:ascii="標楷體" w:hAnsi="標楷體"/>
        </w:rPr>
      </w:pPr>
      <w:bookmarkStart w:id="1634" w:name="_Toc71196571"/>
      <w:bookmarkEnd w:id="1634"/>
    </w:p>
    <w:p w14:paraId="26B27CEB" w14:textId="0DB546AA" w:rsidR="00252F5F" w:rsidRPr="009B2BD3" w:rsidDel="009661CB" w:rsidRDefault="00A04243" w:rsidP="00252F5F">
      <w:pPr>
        <w:pStyle w:val="a"/>
        <w:rPr>
          <w:del w:id="1635" w:author="Fegie" w:date="2021-04-28T12:03:00Z"/>
          <w:rFonts w:ascii="標楷體" w:hAnsi="標楷體"/>
        </w:rPr>
      </w:pPr>
      <w:del w:id="1636" w:author="Fegie" w:date="2021-04-28T12:03:00Z">
        <w:r w:rsidDel="009661CB">
          <w:rPr>
            <w:rFonts w:hint="eastAsia"/>
          </w:rPr>
          <w:delText>輸入</w:delText>
        </w:r>
        <w:r w:rsidR="00252F5F" w:rsidRPr="009B2BD3" w:rsidDel="009661CB">
          <w:rPr>
            <w:rFonts w:ascii="標楷體" w:hAnsi="標楷體"/>
          </w:rPr>
          <w:delText>畫面資料說明</w:delText>
        </w:r>
        <w:bookmarkStart w:id="1637" w:name="_Toc71196572"/>
        <w:bookmarkEnd w:id="1637"/>
      </w:del>
    </w:p>
    <w:tbl>
      <w:tblPr>
        <w:tblW w:w="1118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2152"/>
        <w:gridCol w:w="1296"/>
        <w:gridCol w:w="1066"/>
        <w:gridCol w:w="1141"/>
        <w:gridCol w:w="665"/>
        <w:gridCol w:w="691"/>
        <w:gridCol w:w="3613"/>
      </w:tblGrid>
      <w:tr w:rsidR="00A04243" w:rsidRPr="00A04243" w:rsidDel="009661CB" w14:paraId="2D3B1E5D" w14:textId="47F0CA89" w:rsidTr="00CE2128">
        <w:trPr>
          <w:trHeight w:val="388"/>
          <w:jc w:val="center"/>
          <w:del w:id="1638" w:author="Fegie" w:date="2021-04-28T12:03:00Z"/>
        </w:trPr>
        <w:tc>
          <w:tcPr>
            <w:tcW w:w="558" w:type="dxa"/>
            <w:vMerge w:val="restart"/>
          </w:tcPr>
          <w:p w14:paraId="286F1605" w14:textId="782D95BA" w:rsidR="00A17982" w:rsidRPr="00A04243" w:rsidDel="009661CB" w:rsidRDefault="00A17982" w:rsidP="008F3B39">
            <w:pPr>
              <w:rPr>
                <w:del w:id="1639" w:author="Fegie" w:date="2021-04-28T12:03:00Z"/>
                <w:rFonts w:ascii="標楷體" w:eastAsia="標楷體" w:hAnsi="標楷體"/>
              </w:rPr>
            </w:pPr>
            <w:del w:id="1640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序號</w:delText>
              </w:r>
              <w:bookmarkStart w:id="1641" w:name="_Toc71196573"/>
              <w:bookmarkEnd w:id="1641"/>
            </w:del>
          </w:p>
        </w:tc>
        <w:tc>
          <w:tcPr>
            <w:tcW w:w="2152" w:type="dxa"/>
            <w:vMerge w:val="restart"/>
          </w:tcPr>
          <w:p w14:paraId="48AC7EB4" w14:textId="38C8B397" w:rsidR="00A17982" w:rsidRPr="00A04243" w:rsidDel="009661CB" w:rsidRDefault="00A17982" w:rsidP="008F3B39">
            <w:pPr>
              <w:rPr>
                <w:del w:id="1642" w:author="Fegie" w:date="2021-04-28T12:03:00Z"/>
                <w:rFonts w:ascii="標楷體" w:eastAsia="標楷體" w:hAnsi="標楷體"/>
              </w:rPr>
            </w:pPr>
            <w:del w:id="1643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欄位</w:delText>
              </w:r>
              <w:bookmarkStart w:id="1644" w:name="_Toc71196574"/>
              <w:bookmarkEnd w:id="1644"/>
            </w:del>
          </w:p>
        </w:tc>
        <w:tc>
          <w:tcPr>
            <w:tcW w:w="4859" w:type="dxa"/>
            <w:gridSpan w:val="5"/>
          </w:tcPr>
          <w:p w14:paraId="1C85A4C5" w14:textId="08AEC92D" w:rsidR="00A17982" w:rsidRPr="00A04243" w:rsidDel="009661CB" w:rsidRDefault="00A17982" w:rsidP="00A17982">
            <w:pPr>
              <w:jc w:val="center"/>
              <w:rPr>
                <w:del w:id="1645" w:author="Fegie" w:date="2021-04-28T12:03:00Z"/>
                <w:rFonts w:ascii="標楷體" w:eastAsia="標楷體" w:hAnsi="標楷體"/>
              </w:rPr>
            </w:pPr>
            <w:del w:id="1646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說明</w:delText>
              </w:r>
              <w:bookmarkStart w:id="1647" w:name="_Toc71196575"/>
              <w:bookmarkEnd w:id="1647"/>
            </w:del>
          </w:p>
        </w:tc>
        <w:tc>
          <w:tcPr>
            <w:tcW w:w="3613" w:type="dxa"/>
            <w:vMerge w:val="restart"/>
          </w:tcPr>
          <w:p w14:paraId="4E0EEA30" w14:textId="29694E62" w:rsidR="00A17982" w:rsidRPr="00A04243" w:rsidDel="009661CB" w:rsidRDefault="00A17982" w:rsidP="008F3B39">
            <w:pPr>
              <w:rPr>
                <w:del w:id="1648" w:author="Fegie" w:date="2021-04-28T12:03:00Z"/>
                <w:rFonts w:ascii="標楷體" w:eastAsia="標楷體" w:hAnsi="標楷體"/>
              </w:rPr>
            </w:pPr>
            <w:del w:id="1649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1650" w:name="_Toc71196576"/>
              <w:bookmarkEnd w:id="1650"/>
            </w:del>
          </w:p>
        </w:tc>
        <w:bookmarkStart w:id="1651" w:name="_Toc71196577"/>
        <w:bookmarkEnd w:id="1651"/>
      </w:tr>
      <w:tr w:rsidR="00A04243" w:rsidRPr="00A04243" w:rsidDel="009661CB" w14:paraId="19E514BD" w14:textId="08992641" w:rsidTr="00CE2128">
        <w:trPr>
          <w:trHeight w:val="244"/>
          <w:jc w:val="center"/>
          <w:del w:id="1652" w:author="Fegie" w:date="2021-04-28T12:03:00Z"/>
        </w:trPr>
        <w:tc>
          <w:tcPr>
            <w:tcW w:w="558" w:type="dxa"/>
            <w:vMerge/>
          </w:tcPr>
          <w:p w14:paraId="500890FA" w14:textId="7B96C7CD" w:rsidR="00A17982" w:rsidRPr="00A04243" w:rsidDel="009661CB" w:rsidRDefault="00A17982" w:rsidP="008F3B39">
            <w:pPr>
              <w:rPr>
                <w:del w:id="1653" w:author="Fegie" w:date="2021-04-28T12:03:00Z"/>
                <w:rFonts w:ascii="標楷體" w:eastAsia="標楷體" w:hAnsi="標楷體"/>
              </w:rPr>
            </w:pPr>
            <w:bookmarkStart w:id="1654" w:name="_Toc71196578"/>
            <w:bookmarkEnd w:id="1654"/>
          </w:p>
        </w:tc>
        <w:tc>
          <w:tcPr>
            <w:tcW w:w="2152" w:type="dxa"/>
            <w:vMerge/>
          </w:tcPr>
          <w:p w14:paraId="73AEB3B0" w14:textId="627C021A" w:rsidR="00A17982" w:rsidRPr="00A04243" w:rsidDel="009661CB" w:rsidRDefault="00A17982" w:rsidP="008F3B39">
            <w:pPr>
              <w:rPr>
                <w:del w:id="1655" w:author="Fegie" w:date="2021-04-28T12:03:00Z"/>
                <w:rFonts w:ascii="標楷體" w:eastAsia="標楷體" w:hAnsi="標楷體"/>
              </w:rPr>
            </w:pPr>
            <w:bookmarkStart w:id="1656" w:name="_Toc71196579"/>
            <w:bookmarkEnd w:id="1656"/>
          </w:p>
        </w:tc>
        <w:tc>
          <w:tcPr>
            <w:tcW w:w="1296" w:type="dxa"/>
          </w:tcPr>
          <w:p w14:paraId="10306439" w14:textId="4B3C38BE" w:rsidR="00A17982" w:rsidRPr="00A04243" w:rsidDel="009661CB" w:rsidRDefault="00A17982" w:rsidP="008F3B39">
            <w:pPr>
              <w:rPr>
                <w:del w:id="1657" w:author="Fegie" w:date="2021-04-28T12:03:00Z"/>
                <w:rFonts w:ascii="標楷體" w:eastAsia="標楷體" w:hAnsi="標楷體"/>
              </w:rPr>
            </w:pPr>
            <w:del w:id="165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1659" w:name="_Toc71196580"/>
              <w:bookmarkEnd w:id="1659"/>
            </w:del>
          </w:p>
        </w:tc>
        <w:tc>
          <w:tcPr>
            <w:tcW w:w="1066" w:type="dxa"/>
          </w:tcPr>
          <w:p w14:paraId="2B8186CC" w14:textId="6C94DF97" w:rsidR="00A17982" w:rsidRPr="00A04243" w:rsidDel="009661CB" w:rsidRDefault="00A17982" w:rsidP="008F3B39">
            <w:pPr>
              <w:rPr>
                <w:del w:id="1660" w:author="Fegie" w:date="2021-04-28T12:03:00Z"/>
                <w:rFonts w:ascii="標楷體" w:eastAsia="標楷體" w:hAnsi="標楷體"/>
              </w:rPr>
            </w:pPr>
            <w:del w:id="1661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預設值</w:delText>
              </w:r>
              <w:bookmarkStart w:id="1662" w:name="_Toc71196581"/>
              <w:bookmarkEnd w:id="1662"/>
            </w:del>
          </w:p>
        </w:tc>
        <w:tc>
          <w:tcPr>
            <w:tcW w:w="1141" w:type="dxa"/>
          </w:tcPr>
          <w:p w14:paraId="231CFA68" w14:textId="49E5B6C9" w:rsidR="00A17982" w:rsidRPr="00A04243" w:rsidDel="009661CB" w:rsidRDefault="00A17982" w:rsidP="008F3B39">
            <w:pPr>
              <w:rPr>
                <w:del w:id="1663" w:author="Fegie" w:date="2021-04-28T12:03:00Z"/>
                <w:rFonts w:ascii="標楷體" w:eastAsia="標楷體" w:hAnsi="標楷體"/>
              </w:rPr>
            </w:pPr>
            <w:del w:id="1664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選單內容</w:delText>
              </w:r>
              <w:bookmarkStart w:id="1665" w:name="_Toc71196582"/>
              <w:bookmarkEnd w:id="1665"/>
            </w:del>
          </w:p>
        </w:tc>
        <w:tc>
          <w:tcPr>
            <w:tcW w:w="665" w:type="dxa"/>
          </w:tcPr>
          <w:p w14:paraId="29BF2766" w14:textId="400EF635" w:rsidR="00A17982" w:rsidRPr="00A04243" w:rsidDel="009661CB" w:rsidRDefault="00A17982" w:rsidP="008F3B39">
            <w:pPr>
              <w:rPr>
                <w:del w:id="1666" w:author="Fegie" w:date="2021-04-28T12:03:00Z"/>
                <w:rFonts w:ascii="標楷體" w:eastAsia="標楷體" w:hAnsi="標楷體"/>
              </w:rPr>
            </w:pPr>
            <w:del w:id="1667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必填</w:delText>
              </w:r>
              <w:bookmarkStart w:id="1668" w:name="_Toc71196583"/>
              <w:bookmarkEnd w:id="1668"/>
            </w:del>
          </w:p>
        </w:tc>
        <w:tc>
          <w:tcPr>
            <w:tcW w:w="691" w:type="dxa"/>
          </w:tcPr>
          <w:p w14:paraId="25572FB3" w14:textId="69D826FB" w:rsidR="00A17982" w:rsidRPr="00A04243" w:rsidDel="009661CB" w:rsidRDefault="00A17982" w:rsidP="008F3B39">
            <w:pPr>
              <w:rPr>
                <w:del w:id="1669" w:author="Fegie" w:date="2021-04-28T12:03:00Z"/>
                <w:rFonts w:ascii="標楷體" w:eastAsia="標楷體" w:hAnsi="標楷體"/>
              </w:rPr>
            </w:pPr>
            <w:del w:id="1670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R/W</w:delText>
              </w:r>
              <w:bookmarkStart w:id="1671" w:name="_Toc71196584"/>
              <w:bookmarkEnd w:id="1671"/>
            </w:del>
          </w:p>
        </w:tc>
        <w:tc>
          <w:tcPr>
            <w:tcW w:w="3613" w:type="dxa"/>
            <w:vMerge/>
          </w:tcPr>
          <w:p w14:paraId="1CCDAFFC" w14:textId="245C6B9D" w:rsidR="00A17982" w:rsidRPr="00A04243" w:rsidDel="009661CB" w:rsidRDefault="00A17982" w:rsidP="008F3B39">
            <w:pPr>
              <w:rPr>
                <w:del w:id="1672" w:author="Fegie" w:date="2021-04-28T12:03:00Z"/>
                <w:rFonts w:ascii="標楷體" w:eastAsia="標楷體" w:hAnsi="標楷體"/>
              </w:rPr>
            </w:pPr>
            <w:bookmarkStart w:id="1673" w:name="_Toc71196585"/>
            <w:bookmarkEnd w:id="1673"/>
          </w:p>
        </w:tc>
        <w:bookmarkStart w:id="1674" w:name="_Toc71196586"/>
        <w:bookmarkEnd w:id="1674"/>
      </w:tr>
      <w:tr w:rsidR="00A04243" w:rsidRPr="00A04243" w:rsidDel="009661CB" w14:paraId="3FED49EF" w14:textId="22F09600" w:rsidTr="00CE2128">
        <w:trPr>
          <w:trHeight w:val="244"/>
          <w:jc w:val="center"/>
          <w:del w:id="1675" w:author="Fegie" w:date="2021-04-28T12:03:00Z"/>
        </w:trPr>
        <w:tc>
          <w:tcPr>
            <w:tcW w:w="558" w:type="dxa"/>
          </w:tcPr>
          <w:p w14:paraId="0459675D" w14:textId="705E9D24" w:rsidR="00A17982" w:rsidRPr="00A04243" w:rsidDel="009661CB" w:rsidRDefault="00A17982" w:rsidP="008F3B39">
            <w:pPr>
              <w:rPr>
                <w:del w:id="1676" w:author="Fegie" w:date="2021-04-28T12:03:00Z"/>
                <w:rFonts w:ascii="標楷體" w:eastAsia="標楷體" w:hAnsi="標楷體"/>
              </w:rPr>
            </w:pPr>
            <w:del w:id="167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1.</w:delText>
              </w:r>
              <w:bookmarkStart w:id="1678" w:name="_Toc71196587"/>
              <w:bookmarkEnd w:id="1678"/>
            </w:del>
          </w:p>
        </w:tc>
        <w:tc>
          <w:tcPr>
            <w:tcW w:w="2152" w:type="dxa"/>
          </w:tcPr>
          <w:p w14:paraId="74DEFFF2" w14:textId="5F47BC52" w:rsidR="00A17982" w:rsidRPr="00A04243" w:rsidDel="009661CB" w:rsidRDefault="00A17982" w:rsidP="008F3B39">
            <w:pPr>
              <w:rPr>
                <w:del w:id="1679" w:author="Fegie" w:date="2021-04-28T12:03:00Z"/>
                <w:rFonts w:ascii="標楷體" w:eastAsia="標楷體" w:hAnsi="標楷體"/>
              </w:rPr>
            </w:pPr>
            <w:del w:id="168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功能</w:delText>
              </w:r>
              <w:bookmarkStart w:id="1681" w:name="_Toc71196588"/>
              <w:bookmarkEnd w:id="1681"/>
            </w:del>
          </w:p>
        </w:tc>
        <w:tc>
          <w:tcPr>
            <w:tcW w:w="1296" w:type="dxa"/>
          </w:tcPr>
          <w:p w14:paraId="2A0DEAB7" w14:textId="39ED2A43" w:rsidR="00A17982" w:rsidRPr="00A04243" w:rsidDel="009661CB" w:rsidRDefault="003B2B59" w:rsidP="008F3B39">
            <w:pPr>
              <w:rPr>
                <w:del w:id="1682" w:author="Fegie" w:date="2021-04-28T12:03:00Z"/>
                <w:rFonts w:ascii="標楷體" w:eastAsia="標楷體" w:hAnsi="標楷體"/>
              </w:rPr>
            </w:pPr>
            <w:del w:id="168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684" w:name="_Toc71196589"/>
              <w:bookmarkEnd w:id="1684"/>
            </w:del>
          </w:p>
        </w:tc>
        <w:tc>
          <w:tcPr>
            <w:tcW w:w="1066" w:type="dxa"/>
          </w:tcPr>
          <w:p w14:paraId="72F2356F" w14:textId="5A7B188A" w:rsidR="00A17982" w:rsidRPr="00A04243" w:rsidDel="009661CB" w:rsidRDefault="00A17982" w:rsidP="008F3B39">
            <w:pPr>
              <w:rPr>
                <w:del w:id="1685" w:author="Fegie" w:date="2021-04-28T12:03:00Z"/>
                <w:rFonts w:ascii="標楷體" w:eastAsia="標楷體" w:hAnsi="標楷體"/>
              </w:rPr>
            </w:pPr>
            <w:bookmarkStart w:id="1686" w:name="_Toc71196590"/>
            <w:bookmarkEnd w:id="1686"/>
          </w:p>
        </w:tc>
        <w:tc>
          <w:tcPr>
            <w:tcW w:w="1141" w:type="dxa"/>
          </w:tcPr>
          <w:p w14:paraId="50F8E40D" w14:textId="47F834E4" w:rsidR="00A17982" w:rsidRPr="00A04243" w:rsidDel="009661CB" w:rsidRDefault="00A17982" w:rsidP="008F3B39">
            <w:pPr>
              <w:rPr>
                <w:del w:id="1687" w:author="Fegie" w:date="2021-04-28T12:03:00Z"/>
                <w:rFonts w:ascii="標楷體" w:eastAsia="標楷體" w:hAnsi="標楷體"/>
              </w:rPr>
            </w:pPr>
            <w:del w:id="168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1689" w:name="_Toc71196591"/>
              <w:bookmarkEnd w:id="1689"/>
            </w:del>
          </w:p>
        </w:tc>
        <w:tc>
          <w:tcPr>
            <w:tcW w:w="665" w:type="dxa"/>
          </w:tcPr>
          <w:p w14:paraId="7751A2F5" w14:textId="01A1DF19" w:rsidR="00A17982" w:rsidRPr="00A04243" w:rsidDel="009661CB" w:rsidRDefault="00A17982" w:rsidP="008F3B39">
            <w:pPr>
              <w:rPr>
                <w:del w:id="1690" w:author="Fegie" w:date="2021-04-28T12:03:00Z"/>
                <w:rFonts w:ascii="標楷體" w:eastAsia="標楷體" w:hAnsi="標楷體"/>
              </w:rPr>
            </w:pPr>
            <w:del w:id="169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692" w:name="_Toc71196592"/>
              <w:bookmarkEnd w:id="1692"/>
            </w:del>
          </w:p>
        </w:tc>
        <w:tc>
          <w:tcPr>
            <w:tcW w:w="691" w:type="dxa"/>
          </w:tcPr>
          <w:p w14:paraId="11E581D9" w14:textId="39F8849E" w:rsidR="00A17982" w:rsidRPr="00A04243" w:rsidDel="009661CB" w:rsidRDefault="00A17982" w:rsidP="008F3B39">
            <w:pPr>
              <w:rPr>
                <w:del w:id="1693" w:author="Fegie" w:date="2021-04-28T12:03:00Z"/>
                <w:rFonts w:ascii="標楷體" w:eastAsia="標楷體" w:hAnsi="標楷體"/>
              </w:rPr>
            </w:pPr>
            <w:bookmarkStart w:id="1694" w:name="_Toc71196593"/>
            <w:bookmarkEnd w:id="1694"/>
          </w:p>
        </w:tc>
        <w:tc>
          <w:tcPr>
            <w:tcW w:w="3613" w:type="dxa"/>
          </w:tcPr>
          <w:p w14:paraId="2CB32A97" w14:textId="455F045D" w:rsidR="00A17982" w:rsidRPr="00A04243" w:rsidDel="009661CB" w:rsidRDefault="00A17982" w:rsidP="008F3B39">
            <w:pPr>
              <w:rPr>
                <w:del w:id="1695" w:author="Fegie" w:date="2021-04-28T12:03:00Z"/>
                <w:rFonts w:ascii="標楷體" w:eastAsia="標楷體" w:hAnsi="標楷體"/>
              </w:rPr>
            </w:pPr>
            <w:del w:id="169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697" w:name="_Toc71196594"/>
              <w:bookmarkEnd w:id="1697"/>
            </w:del>
          </w:p>
          <w:p w14:paraId="7075A4A4" w14:textId="555149B6" w:rsidR="00A17982" w:rsidRPr="00A04243" w:rsidDel="009661CB" w:rsidRDefault="00A17982" w:rsidP="008F3B39">
            <w:pPr>
              <w:rPr>
                <w:del w:id="1698" w:author="Fegie" w:date="2021-04-28T12:03:00Z"/>
                <w:rFonts w:ascii="標楷體" w:eastAsia="標楷體" w:hAnsi="標楷體"/>
              </w:rPr>
            </w:pPr>
            <w:del w:id="169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1: 新增</w:delText>
              </w:r>
              <w:bookmarkStart w:id="1700" w:name="_Toc71196595"/>
              <w:bookmarkEnd w:id="1700"/>
            </w:del>
          </w:p>
          <w:p w14:paraId="6C3A13D9" w14:textId="1593884C" w:rsidR="00A17982" w:rsidRPr="00677B9B" w:rsidDel="009661CB" w:rsidRDefault="00A17982" w:rsidP="008F3B39">
            <w:pPr>
              <w:rPr>
                <w:del w:id="1701" w:author="Fegie" w:date="2021-04-28T12:03:00Z"/>
                <w:rFonts w:ascii="標楷體" w:eastAsia="標楷體" w:hAnsi="標楷體"/>
                <w:strike/>
                <w:color w:val="FF0000"/>
                <w:rPrChange w:id="1702" w:author="88692" w:date="2020-06-18T09:45:00Z">
                  <w:rPr>
                    <w:del w:id="1703" w:author="Fegie" w:date="2021-04-28T12:03:00Z"/>
                    <w:rFonts w:ascii="標楷體" w:eastAsia="標楷體" w:hAnsi="標楷體"/>
                  </w:rPr>
                </w:rPrChange>
              </w:rPr>
            </w:pPr>
            <w:del w:id="1704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1705" w:author="88692" w:date="2020-06-18T09:45:00Z">
                    <w:rPr>
                      <w:rFonts w:ascii="標楷體" w:eastAsia="標楷體" w:hAnsi="標楷體"/>
                    </w:rPr>
                  </w:rPrChange>
                </w:rPr>
                <w:delText xml:space="preserve">4: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1706" w:author="88692" w:date="2020-06-18T09:45:00Z">
                    <w:rPr>
                      <w:rFonts w:ascii="標楷體" w:eastAsia="標楷體" w:hAnsi="標楷體" w:hint="eastAsia"/>
                    </w:rPr>
                  </w:rPrChange>
                </w:rPr>
                <w:delText>刪除</w:delText>
              </w:r>
              <w:bookmarkStart w:id="1707" w:name="_Toc71196596"/>
              <w:bookmarkEnd w:id="1707"/>
            </w:del>
          </w:p>
          <w:p w14:paraId="0B1857CF" w14:textId="233AD455" w:rsidR="00A17982" w:rsidRPr="00A04243" w:rsidDel="009661CB" w:rsidRDefault="00A17982" w:rsidP="008F3B39">
            <w:pPr>
              <w:rPr>
                <w:del w:id="1708" w:author="Fegie" w:date="2021-04-28T12:03:00Z"/>
                <w:rFonts w:ascii="標楷體" w:eastAsia="標楷體" w:hAnsi="標楷體"/>
              </w:rPr>
            </w:pPr>
            <w:del w:id="170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5: 查詢</w:delText>
              </w:r>
              <w:bookmarkStart w:id="1710" w:name="_Toc71196597"/>
              <w:bookmarkEnd w:id="1710"/>
            </w:del>
          </w:p>
        </w:tc>
        <w:bookmarkStart w:id="1711" w:name="_Toc71196598"/>
        <w:bookmarkEnd w:id="1711"/>
      </w:tr>
      <w:tr w:rsidR="00A04243" w:rsidRPr="00A04243" w:rsidDel="009661CB" w14:paraId="78401258" w14:textId="5BA4D154" w:rsidTr="00CE2128">
        <w:trPr>
          <w:trHeight w:val="291"/>
          <w:jc w:val="center"/>
          <w:del w:id="1712" w:author="Fegie" w:date="2021-04-28T12:03:00Z"/>
        </w:trPr>
        <w:tc>
          <w:tcPr>
            <w:tcW w:w="558" w:type="dxa"/>
          </w:tcPr>
          <w:p w14:paraId="0D3A3656" w14:textId="4AEBD03B" w:rsidR="00A17982" w:rsidRPr="00A04243" w:rsidDel="009661CB" w:rsidRDefault="00A17982" w:rsidP="008E254C">
            <w:pPr>
              <w:rPr>
                <w:del w:id="1713" w:author="Fegie" w:date="2021-04-28T12:03:00Z"/>
                <w:rFonts w:ascii="標楷體" w:eastAsia="標楷體" w:hAnsi="標楷體"/>
              </w:rPr>
            </w:pPr>
            <w:del w:id="171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</w:delText>
              </w:r>
              <w:bookmarkStart w:id="1715" w:name="_Toc71196599"/>
              <w:bookmarkEnd w:id="1715"/>
            </w:del>
          </w:p>
        </w:tc>
        <w:tc>
          <w:tcPr>
            <w:tcW w:w="2152" w:type="dxa"/>
          </w:tcPr>
          <w:p w14:paraId="0D4332EC" w14:textId="7B125289" w:rsidR="00A17982" w:rsidRPr="00716B9A" w:rsidDel="009661CB" w:rsidRDefault="00716B9A" w:rsidP="008E254C">
            <w:pPr>
              <w:rPr>
                <w:del w:id="1716" w:author="Fegie" w:date="2021-04-28T12:03:00Z"/>
                <w:rFonts w:ascii="標楷體" w:eastAsia="標楷體" w:hAnsi="標楷體"/>
              </w:rPr>
            </w:pPr>
            <w:del w:id="1717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身分證字號</w:delText>
              </w:r>
              <w:r w:rsidR="00A17982" w:rsidRPr="00716B9A" w:rsidDel="009661CB">
                <w:rPr>
                  <w:rFonts w:ascii="標楷體" w:eastAsia="標楷體" w:hAnsi="標楷體"/>
                </w:rPr>
                <w:delText xml:space="preserve">  </w:delText>
              </w:r>
              <w:bookmarkStart w:id="1718" w:name="_Toc71196600"/>
              <w:bookmarkEnd w:id="1718"/>
            </w:del>
          </w:p>
        </w:tc>
        <w:tc>
          <w:tcPr>
            <w:tcW w:w="1296" w:type="dxa"/>
          </w:tcPr>
          <w:p w14:paraId="66054B9E" w14:textId="471446AB" w:rsidR="00A17982" w:rsidRPr="00A04243" w:rsidDel="009661CB" w:rsidRDefault="003B2B59" w:rsidP="008E254C">
            <w:pPr>
              <w:rPr>
                <w:del w:id="1719" w:author="Fegie" w:date="2021-04-28T12:03:00Z"/>
                <w:rFonts w:ascii="標楷體" w:eastAsia="標楷體" w:hAnsi="標楷體"/>
              </w:rPr>
            </w:pPr>
            <w:del w:id="172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1721" w:name="_Toc71196601"/>
              <w:bookmarkEnd w:id="1721"/>
            </w:del>
          </w:p>
        </w:tc>
        <w:tc>
          <w:tcPr>
            <w:tcW w:w="1066" w:type="dxa"/>
          </w:tcPr>
          <w:p w14:paraId="7432DBF7" w14:textId="6FE7EB08" w:rsidR="00A17982" w:rsidRPr="00A04243" w:rsidDel="009661CB" w:rsidRDefault="00A17982" w:rsidP="008E254C">
            <w:pPr>
              <w:rPr>
                <w:del w:id="1722" w:author="Fegie" w:date="2021-04-28T12:03:00Z"/>
                <w:rFonts w:ascii="標楷體" w:eastAsia="標楷體" w:hAnsi="標楷體"/>
              </w:rPr>
            </w:pPr>
            <w:bookmarkStart w:id="1723" w:name="_Toc71196602"/>
            <w:bookmarkEnd w:id="1723"/>
          </w:p>
        </w:tc>
        <w:tc>
          <w:tcPr>
            <w:tcW w:w="1141" w:type="dxa"/>
          </w:tcPr>
          <w:p w14:paraId="5E2D7E53" w14:textId="2F3074BD" w:rsidR="00A17982" w:rsidRPr="00A04243" w:rsidDel="009661CB" w:rsidRDefault="00A17982" w:rsidP="008E254C">
            <w:pPr>
              <w:rPr>
                <w:del w:id="1724" w:author="Fegie" w:date="2021-04-28T12:03:00Z"/>
                <w:rFonts w:ascii="標楷體" w:eastAsia="標楷體" w:hAnsi="標楷體"/>
              </w:rPr>
            </w:pPr>
            <w:bookmarkStart w:id="1725" w:name="_Toc71196603"/>
            <w:bookmarkEnd w:id="1725"/>
          </w:p>
        </w:tc>
        <w:tc>
          <w:tcPr>
            <w:tcW w:w="665" w:type="dxa"/>
          </w:tcPr>
          <w:p w14:paraId="12543010" w14:textId="71EAAB96" w:rsidR="00A17982" w:rsidRPr="00A04243" w:rsidDel="009661CB" w:rsidRDefault="00A17982" w:rsidP="008E254C">
            <w:pPr>
              <w:rPr>
                <w:del w:id="1726" w:author="Fegie" w:date="2021-04-28T12:03:00Z"/>
                <w:rFonts w:ascii="標楷體" w:eastAsia="標楷體" w:hAnsi="標楷體"/>
              </w:rPr>
            </w:pPr>
            <w:del w:id="172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728" w:name="_Toc71196604"/>
              <w:bookmarkEnd w:id="1728"/>
            </w:del>
          </w:p>
        </w:tc>
        <w:tc>
          <w:tcPr>
            <w:tcW w:w="691" w:type="dxa"/>
          </w:tcPr>
          <w:p w14:paraId="42C49D98" w14:textId="52C590B4" w:rsidR="00A17982" w:rsidRPr="00A04243" w:rsidDel="009661CB" w:rsidRDefault="00A17982" w:rsidP="008E254C">
            <w:pPr>
              <w:rPr>
                <w:del w:id="1729" w:author="Fegie" w:date="2021-04-28T12:03:00Z"/>
                <w:rFonts w:ascii="標楷體" w:eastAsia="標楷體" w:hAnsi="標楷體"/>
              </w:rPr>
            </w:pPr>
            <w:bookmarkStart w:id="1730" w:name="_Toc71196605"/>
            <w:bookmarkEnd w:id="1730"/>
          </w:p>
        </w:tc>
        <w:tc>
          <w:tcPr>
            <w:tcW w:w="3613" w:type="dxa"/>
          </w:tcPr>
          <w:p w14:paraId="0BDEAA83" w14:textId="3C531DA3" w:rsidR="00A17982" w:rsidRPr="00A04243" w:rsidDel="009661CB" w:rsidRDefault="00A17982" w:rsidP="008E254C">
            <w:pPr>
              <w:rPr>
                <w:del w:id="1731" w:author="Fegie" w:date="2021-04-28T12:03:00Z"/>
                <w:rFonts w:ascii="標楷體" w:eastAsia="標楷體" w:hAnsi="標楷體"/>
              </w:rPr>
            </w:pPr>
            <w:del w:id="173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733" w:name="_Toc71196606"/>
              <w:bookmarkEnd w:id="1733"/>
            </w:del>
          </w:p>
        </w:tc>
        <w:bookmarkStart w:id="1734" w:name="_Toc71196607"/>
        <w:bookmarkEnd w:id="1734"/>
      </w:tr>
      <w:tr w:rsidR="00A04243" w:rsidRPr="00A04243" w:rsidDel="009661CB" w14:paraId="7DA1FAA6" w14:textId="29473172" w:rsidTr="00CE2128">
        <w:trPr>
          <w:trHeight w:val="291"/>
          <w:jc w:val="center"/>
          <w:del w:id="1735" w:author="Fegie" w:date="2021-04-28T12:03:00Z"/>
        </w:trPr>
        <w:tc>
          <w:tcPr>
            <w:tcW w:w="558" w:type="dxa"/>
          </w:tcPr>
          <w:p w14:paraId="4D0CA0FF" w14:textId="4AF54602" w:rsidR="00A17982" w:rsidRPr="00A04243" w:rsidDel="009661CB" w:rsidRDefault="00A17982" w:rsidP="008E254C">
            <w:pPr>
              <w:rPr>
                <w:del w:id="1736" w:author="Fegie" w:date="2021-04-28T12:03:00Z"/>
                <w:rFonts w:ascii="標楷體" w:eastAsia="標楷體" w:hAnsi="標楷體"/>
              </w:rPr>
            </w:pPr>
            <w:del w:id="173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3</w:delText>
              </w:r>
              <w:bookmarkStart w:id="1738" w:name="_Toc71196608"/>
              <w:bookmarkEnd w:id="1738"/>
            </w:del>
          </w:p>
        </w:tc>
        <w:tc>
          <w:tcPr>
            <w:tcW w:w="2152" w:type="dxa"/>
          </w:tcPr>
          <w:p w14:paraId="7889272E" w14:textId="04094B61" w:rsidR="00A17982" w:rsidRPr="00A04243" w:rsidDel="009661CB" w:rsidRDefault="00A17982" w:rsidP="008E254C">
            <w:pPr>
              <w:rPr>
                <w:del w:id="1739" w:author="Fegie" w:date="2021-04-28T12:03:00Z"/>
                <w:rFonts w:ascii="標楷體" w:eastAsia="標楷體" w:hAnsi="標楷體"/>
              </w:rPr>
            </w:pPr>
            <w:del w:id="174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戶名        </w:delText>
              </w:r>
              <w:bookmarkStart w:id="1741" w:name="_Toc71196609"/>
              <w:bookmarkEnd w:id="1741"/>
            </w:del>
          </w:p>
        </w:tc>
        <w:tc>
          <w:tcPr>
            <w:tcW w:w="1296" w:type="dxa"/>
          </w:tcPr>
          <w:p w14:paraId="40B11A07" w14:textId="7BB40C3E" w:rsidR="00A17982" w:rsidRPr="00A04243" w:rsidDel="009661CB" w:rsidRDefault="003B2B59" w:rsidP="008E254C">
            <w:pPr>
              <w:rPr>
                <w:del w:id="1742" w:author="Fegie" w:date="2021-04-28T12:03:00Z"/>
                <w:rFonts w:ascii="標楷體" w:eastAsia="標楷體" w:hAnsi="標楷體"/>
              </w:rPr>
            </w:pPr>
            <w:del w:id="174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X(100)</w:delText>
              </w:r>
              <w:bookmarkStart w:id="1744" w:name="_Toc71196610"/>
              <w:bookmarkEnd w:id="1744"/>
            </w:del>
          </w:p>
        </w:tc>
        <w:tc>
          <w:tcPr>
            <w:tcW w:w="1066" w:type="dxa"/>
          </w:tcPr>
          <w:p w14:paraId="6540645E" w14:textId="4546AFDE" w:rsidR="00A17982" w:rsidRPr="00A04243" w:rsidDel="009661CB" w:rsidRDefault="00A17982" w:rsidP="008E254C">
            <w:pPr>
              <w:rPr>
                <w:del w:id="1745" w:author="Fegie" w:date="2021-04-28T12:03:00Z"/>
                <w:rFonts w:ascii="標楷體" w:eastAsia="標楷體" w:hAnsi="標楷體"/>
              </w:rPr>
            </w:pPr>
            <w:bookmarkStart w:id="1746" w:name="_Toc71196611"/>
            <w:bookmarkEnd w:id="1746"/>
          </w:p>
        </w:tc>
        <w:tc>
          <w:tcPr>
            <w:tcW w:w="1141" w:type="dxa"/>
          </w:tcPr>
          <w:p w14:paraId="72576494" w14:textId="43D5AF8A" w:rsidR="00A17982" w:rsidRPr="00A04243" w:rsidDel="009661CB" w:rsidRDefault="00A17982" w:rsidP="008E254C">
            <w:pPr>
              <w:rPr>
                <w:del w:id="1747" w:author="Fegie" w:date="2021-04-28T12:03:00Z"/>
                <w:rFonts w:ascii="標楷體" w:eastAsia="標楷體" w:hAnsi="標楷體"/>
              </w:rPr>
            </w:pPr>
            <w:bookmarkStart w:id="1748" w:name="_Toc71196612"/>
            <w:bookmarkEnd w:id="1748"/>
          </w:p>
        </w:tc>
        <w:tc>
          <w:tcPr>
            <w:tcW w:w="665" w:type="dxa"/>
          </w:tcPr>
          <w:p w14:paraId="1DBA7A54" w14:textId="06C26FDD" w:rsidR="00A17982" w:rsidRPr="00A04243" w:rsidDel="009661CB" w:rsidRDefault="00A17982" w:rsidP="008E254C">
            <w:pPr>
              <w:rPr>
                <w:del w:id="1749" w:author="Fegie" w:date="2021-04-28T12:03:00Z"/>
                <w:rFonts w:ascii="標楷體" w:eastAsia="標楷體" w:hAnsi="標楷體"/>
              </w:rPr>
            </w:pPr>
            <w:del w:id="175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751" w:name="_Toc71196613"/>
              <w:bookmarkEnd w:id="1751"/>
            </w:del>
          </w:p>
        </w:tc>
        <w:tc>
          <w:tcPr>
            <w:tcW w:w="691" w:type="dxa"/>
          </w:tcPr>
          <w:p w14:paraId="15F3A609" w14:textId="6C4A35D8" w:rsidR="00A17982" w:rsidRPr="00A04243" w:rsidDel="009661CB" w:rsidRDefault="00A17982" w:rsidP="008E254C">
            <w:pPr>
              <w:rPr>
                <w:del w:id="1752" w:author="Fegie" w:date="2021-04-28T12:03:00Z"/>
                <w:rFonts w:ascii="標楷體" w:eastAsia="標楷體" w:hAnsi="標楷體"/>
              </w:rPr>
            </w:pPr>
            <w:bookmarkStart w:id="1753" w:name="_Toc71196614"/>
            <w:bookmarkEnd w:id="1753"/>
          </w:p>
        </w:tc>
        <w:tc>
          <w:tcPr>
            <w:tcW w:w="3613" w:type="dxa"/>
          </w:tcPr>
          <w:p w14:paraId="3F355F9E" w14:textId="007BD280" w:rsidR="00A17982" w:rsidRPr="00A04243" w:rsidDel="009661CB" w:rsidRDefault="00A17982" w:rsidP="00163CC1">
            <w:pPr>
              <w:rPr>
                <w:del w:id="1754" w:author="Fegie" w:date="2021-04-28T12:03:00Z"/>
                <w:rFonts w:ascii="標楷體" w:eastAsia="標楷體" w:hAnsi="標楷體"/>
              </w:rPr>
            </w:pPr>
            <w:del w:id="175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1756" w:name="_Toc71196615"/>
              <w:bookmarkEnd w:id="1756"/>
            </w:del>
          </w:p>
        </w:tc>
        <w:bookmarkStart w:id="1757" w:name="_Toc71196616"/>
        <w:bookmarkEnd w:id="1757"/>
      </w:tr>
      <w:tr w:rsidR="00A04243" w:rsidRPr="00A04243" w:rsidDel="009661CB" w14:paraId="5F2202A5" w14:textId="0ED0DB46" w:rsidTr="00CE2128">
        <w:trPr>
          <w:trHeight w:val="291"/>
          <w:jc w:val="center"/>
          <w:del w:id="1758" w:author="Fegie" w:date="2021-04-28T12:03:00Z"/>
        </w:trPr>
        <w:tc>
          <w:tcPr>
            <w:tcW w:w="558" w:type="dxa"/>
          </w:tcPr>
          <w:p w14:paraId="4A19B2BB" w14:textId="6DC7E3AE" w:rsidR="00A17982" w:rsidRPr="00A04243" w:rsidDel="009661CB" w:rsidRDefault="00A17982" w:rsidP="00C11BFD">
            <w:pPr>
              <w:rPr>
                <w:del w:id="1759" w:author="Fegie" w:date="2021-04-28T12:03:00Z"/>
                <w:rFonts w:ascii="標楷體" w:eastAsia="標楷體" w:hAnsi="標楷體"/>
              </w:rPr>
            </w:pPr>
            <w:del w:id="176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4</w:delText>
              </w:r>
              <w:bookmarkStart w:id="1761" w:name="_Toc71196617"/>
              <w:bookmarkEnd w:id="1761"/>
            </w:del>
          </w:p>
        </w:tc>
        <w:tc>
          <w:tcPr>
            <w:tcW w:w="2152" w:type="dxa"/>
          </w:tcPr>
          <w:p w14:paraId="56EA96A9" w14:textId="15E6BE8E" w:rsidR="00A17982" w:rsidRPr="00A04243" w:rsidDel="009661CB" w:rsidRDefault="00A17982" w:rsidP="00C11BFD">
            <w:pPr>
              <w:rPr>
                <w:del w:id="1762" w:author="Fegie" w:date="2021-04-28T12:03:00Z"/>
                <w:rFonts w:ascii="標楷體" w:eastAsia="標楷體" w:hAnsi="標楷體"/>
              </w:rPr>
            </w:pPr>
            <w:del w:id="176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出生年月日  </w:delText>
              </w:r>
              <w:bookmarkStart w:id="1764" w:name="_Toc71196618"/>
              <w:bookmarkEnd w:id="1764"/>
            </w:del>
          </w:p>
        </w:tc>
        <w:tc>
          <w:tcPr>
            <w:tcW w:w="1296" w:type="dxa"/>
          </w:tcPr>
          <w:p w14:paraId="00A2AC5D" w14:textId="5014D4BE" w:rsidR="00A17982" w:rsidRPr="00A04243" w:rsidDel="009661CB" w:rsidRDefault="003B2B59" w:rsidP="00C11BFD">
            <w:pPr>
              <w:rPr>
                <w:del w:id="1765" w:author="Fegie" w:date="2021-04-28T12:03:00Z"/>
                <w:rFonts w:ascii="標楷體" w:eastAsia="標楷體" w:hAnsi="標楷體"/>
              </w:rPr>
            </w:pPr>
            <w:del w:id="176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999/99/99</w:delText>
              </w:r>
              <w:bookmarkStart w:id="1767" w:name="_Toc71196619"/>
              <w:bookmarkEnd w:id="1767"/>
            </w:del>
          </w:p>
        </w:tc>
        <w:tc>
          <w:tcPr>
            <w:tcW w:w="1066" w:type="dxa"/>
          </w:tcPr>
          <w:p w14:paraId="7BBB0C87" w14:textId="4A325EA8" w:rsidR="00A17982" w:rsidRPr="00A04243" w:rsidDel="009661CB" w:rsidRDefault="00A17982" w:rsidP="00C11BFD">
            <w:pPr>
              <w:rPr>
                <w:del w:id="1768" w:author="Fegie" w:date="2021-04-28T12:03:00Z"/>
                <w:rFonts w:ascii="標楷體" w:eastAsia="標楷體" w:hAnsi="標楷體"/>
              </w:rPr>
            </w:pPr>
            <w:bookmarkStart w:id="1769" w:name="_Toc71196620"/>
            <w:bookmarkEnd w:id="1769"/>
          </w:p>
        </w:tc>
        <w:tc>
          <w:tcPr>
            <w:tcW w:w="1141" w:type="dxa"/>
          </w:tcPr>
          <w:p w14:paraId="51DC7F58" w14:textId="09662083" w:rsidR="00A17982" w:rsidRPr="00A04243" w:rsidDel="009661CB" w:rsidRDefault="00A17982" w:rsidP="00C11BFD">
            <w:pPr>
              <w:rPr>
                <w:del w:id="1770" w:author="Fegie" w:date="2021-04-28T12:03:00Z"/>
                <w:rFonts w:ascii="標楷體" w:eastAsia="標楷體" w:hAnsi="標楷體"/>
              </w:rPr>
            </w:pPr>
            <w:bookmarkStart w:id="1771" w:name="_Toc71196621"/>
            <w:bookmarkEnd w:id="1771"/>
          </w:p>
        </w:tc>
        <w:tc>
          <w:tcPr>
            <w:tcW w:w="665" w:type="dxa"/>
          </w:tcPr>
          <w:p w14:paraId="130E325B" w14:textId="682D2B01" w:rsidR="00A17982" w:rsidRPr="00A04243" w:rsidDel="009661CB" w:rsidRDefault="00A17982" w:rsidP="00C11BFD">
            <w:pPr>
              <w:rPr>
                <w:del w:id="1772" w:author="Fegie" w:date="2021-04-28T12:03:00Z"/>
                <w:rFonts w:ascii="標楷體" w:eastAsia="標楷體" w:hAnsi="標楷體"/>
              </w:rPr>
            </w:pPr>
            <w:del w:id="177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774" w:name="_Toc71196622"/>
              <w:bookmarkEnd w:id="1774"/>
            </w:del>
          </w:p>
        </w:tc>
        <w:tc>
          <w:tcPr>
            <w:tcW w:w="691" w:type="dxa"/>
          </w:tcPr>
          <w:p w14:paraId="22AE894E" w14:textId="27D7A280" w:rsidR="00A17982" w:rsidRPr="00A04243" w:rsidDel="009661CB" w:rsidRDefault="00A17982" w:rsidP="00C11BFD">
            <w:pPr>
              <w:rPr>
                <w:del w:id="1775" w:author="Fegie" w:date="2021-04-28T12:03:00Z"/>
                <w:rFonts w:ascii="標楷體" w:eastAsia="標楷體" w:hAnsi="標楷體"/>
              </w:rPr>
            </w:pPr>
            <w:bookmarkStart w:id="1776" w:name="_Toc71196623"/>
            <w:bookmarkEnd w:id="1776"/>
          </w:p>
        </w:tc>
        <w:tc>
          <w:tcPr>
            <w:tcW w:w="3613" w:type="dxa"/>
          </w:tcPr>
          <w:p w14:paraId="1CD62A50" w14:textId="73D00807" w:rsidR="00A17982" w:rsidRPr="00A04243" w:rsidDel="009661CB" w:rsidRDefault="00A17982" w:rsidP="00163CC1">
            <w:pPr>
              <w:rPr>
                <w:del w:id="1777" w:author="Fegie" w:date="2021-04-28T12:03:00Z"/>
                <w:rFonts w:ascii="標楷體" w:eastAsia="標楷體" w:hAnsi="標楷體"/>
              </w:rPr>
            </w:pPr>
            <w:del w:id="177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i.新增時必須輸入,其他自動顯示不必輸入</w:delText>
              </w:r>
              <w:bookmarkStart w:id="1779" w:name="_Toc71196624"/>
              <w:bookmarkEnd w:id="1779"/>
            </w:del>
          </w:p>
        </w:tc>
        <w:bookmarkStart w:id="1780" w:name="_Toc71196625"/>
        <w:bookmarkEnd w:id="1780"/>
      </w:tr>
      <w:tr w:rsidR="00A04243" w:rsidRPr="00A04243" w:rsidDel="009661CB" w14:paraId="43438A82" w14:textId="76DE36A1" w:rsidTr="00CE2128">
        <w:trPr>
          <w:trHeight w:val="291"/>
          <w:jc w:val="center"/>
          <w:del w:id="1781" w:author="Fegie" w:date="2021-04-28T12:03:00Z"/>
        </w:trPr>
        <w:tc>
          <w:tcPr>
            <w:tcW w:w="558" w:type="dxa"/>
          </w:tcPr>
          <w:p w14:paraId="36CC6E00" w14:textId="1C94F6E3" w:rsidR="00A17982" w:rsidRPr="00A04243" w:rsidDel="009661CB" w:rsidRDefault="00A17982" w:rsidP="00C11BFD">
            <w:pPr>
              <w:rPr>
                <w:del w:id="1782" w:author="Fegie" w:date="2021-04-28T12:03:00Z"/>
                <w:rFonts w:ascii="標楷體" w:eastAsia="標楷體" w:hAnsi="標楷體"/>
              </w:rPr>
            </w:pPr>
            <w:del w:id="178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5</w:delText>
              </w:r>
              <w:bookmarkStart w:id="1784" w:name="_Toc71196626"/>
              <w:bookmarkEnd w:id="1784"/>
            </w:del>
          </w:p>
        </w:tc>
        <w:tc>
          <w:tcPr>
            <w:tcW w:w="2152" w:type="dxa"/>
          </w:tcPr>
          <w:p w14:paraId="5BA4CBB7" w14:textId="1CB99CCB" w:rsidR="00A17982" w:rsidRPr="00A04243" w:rsidDel="009661CB" w:rsidRDefault="00A17982" w:rsidP="00C11BFD">
            <w:pPr>
              <w:rPr>
                <w:del w:id="1785" w:author="Fegie" w:date="2021-04-28T12:03:00Z"/>
                <w:rFonts w:ascii="標楷體" w:eastAsia="標楷體" w:hAnsi="標楷體"/>
              </w:rPr>
            </w:pPr>
            <w:del w:id="178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性別        </w:delText>
              </w:r>
              <w:bookmarkStart w:id="1787" w:name="_Toc71196627"/>
              <w:bookmarkEnd w:id="1787"/>
            </w:del>
          </w:p>
        </w:tc>
        <w:tc>
          <w:tcPr>
            <w:tcW w:w="1296" w:type="dxa"/>
          </w:tcPr>
          <w:p w14:paraId="5C2823E4" w14:textId="5A9FF71C" w:rsidR="00A17982" w:rsidRPr="00A04243" w:rsidDel="009661CB" w:rsidRDefault="003B2B59" w:rsidP="00C11BFD">
            <w:pPr>
              <w:rPr>
                <w:del w:id="1788" w:author="Fegie" w:date="2021-04-28T12:03:00Z"/>
                <w:rFonts w:ascii="標楷體" w:eastAsia="標楷體" w:hAnsi="標楷體"/>
              </w:rPr>
            </w:pPr>
            <w:del w:id="178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790" w:name="_Toc71196628"/>
              <w:bookmarkEnd w:id="1790"/>
            </w:del>
          </w:p>
        </w:tc>
        <w:tc>
          <w:tcPr>
            <w:tcW w:w="1066" w:type="dxa"/>
          </w:tcPr>
          <w:p w14:paraId="0AF5B7B3" w14:textId="45D7D805" w:rsidR="00A17982" w:rsidRPr="00A04243" w:rsidDel="009661CB" w:rsidRDefault="00A17982" w:rsidP="00C11BFD">
            <w:pPr>
              <w:rPr>
                <w:del w:id="1791" w:author="Fegie" w:date="2021-04-28T12:03:00Z"/>
                <w:rFonts w:ascii="標楷體" w:eastAsia="標楷體" w:hAnsi="標楷體"/>
              </w:rPr>
            </w:pPr>
            <w:bookmarkStart w:id="1792" w:name="_Toc71196629"/>
            <w:bookmarkEnd w:id="1792"/>
          </w:p>
        </w:tc>
        <w:tc>
          <w:tcPr>
            <w:tcW w:w="1141" w:type="dxa"/>
          </w:tcPr>
          <w:p w14:paraId="0F9507A7" w14:textId="04871269" w:rsidR="00A17982" w:rsidRPr="00A04243" w:rsidDel="009661CB" w:rsidRDefault="00A17982" w:rsidP="00C11BFD">
            <w:pPr>
              <w:rPr>
                <w:del w:id="1793" w:author="Fegie" w:date="2021-04-28T12:03:00Z"/>
                <w:rFonts w:ascii="標楷體" w:eastAsia="標楷體" w:hAnsi="標楷體"/>
              </w:rPr>
            </w:pPr>
            <w:bookmarkStart w:id="1794" w:name="_Toc71196630"/>
            <w:bookmarkEnd w:id="1794"/>
          </w:p>
        </w:tc>
        <w:tc>
          <w:tcPr>
            <w:tcW w:w="665" w:type="dxa"/>
          </w:tcPr>
          <w:p w14:paraId="635338EE" w14:textId="5F0294AF" w:rsidR="00A17982" w:rsidRPr="00A04243" w:rsidDel="009661CB" w:rsidRDefault="00A17982" w:rsidP="00C11BFD">
            <w:pPr>
              <w:rPr>
                <w:del w:id="1795" w:author="Fegie" w:date="2021-04-28T12:03:00Z"/>
                <w:rFonts w:ascii="標楷體" w:eastAsia="標楷體" w:hAnsi="標楷體"/>
              </w:rPr>
            </w:pPr>
            <w:del w:id="179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797" w:name="_Toc71196631"/>
              <w:bookmarkEnd w:id="1797"/>
            </w:del>
          </w:p>
        </w:tc>
        <w:tc>
          <w:tcPr>
            <w:tcW w:w="691" w:type="dxa"/>
          </w:tcPr>
          <w:p w14:paraId="0ABBE332" w14:textId="010EF5EA" w:rsidR="00A17982" w:rsidRPr="00A04243" w:rsidDel="009661CB" w:rsidRDefault="00A17982" w:rsidP="00C11BFD">
            <w:pPr>
              <w:rPr>
                <w:del w:id="1798" w:author="Fegie" w:date="2021-04-28T12:03:00Z"/>
                <w:rFonts w:ascii="標楷體" w:eastAsia="標楷體" w:hAnsi="標楷體"/>
              </w:rPr>
            </w:pPr>
            <w:bookmarkStart w:id="1799" w:name="_Toc71196632"/>
            <w:bookmarkEnd w:id="1799"/>
          </w:p>
        </w:tc>
        <w:tc>
          <w:tcPr>
            <w:tcW w:w="3613" w:type="dxa"/>
          </w:tcPr>
          <w:p w14:paraId="6507BBBF" w14:textId="1500E255" w:rsidR="00A17982" w:rsidRPr="00A04243" w:rsidDel="009661CB" w:rsidRDefault="00A17982" w:rsidP="00163CC1">
            <w:pPr>
              <w:rPr>
                <w:del w:id="1800" w:author="Fegie" w:date="2021-04-28T12:03:00Z"/>
                <w:rFonts w:ascii="標楷體" w:eastAsia="標楷體" w:hAnsi="標楷體"/>
              </w:rPr>
            </w:pPr>
            <w:del w:id="180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i.新增時必須輸入,其他自動顯示不必輸入</w:delText>
              </w:r>
              <w:bookmarkStart w:id="1802" w:name="_Toc71196633"/>
              <w:bookmarkEnd w:id="1802"/>
            </w:del>
          </w:p>
          <w:p w14:paraId="74BA6C45" w14:textId="58CB027D" w:rsidR="003B2B59" w:rsidRPr="00A04243" w:rsidDel="009661CB" w:rsidRDefault="003B2B59" w:rsidP="00163CC1">
            <w:pPr>
              <w:rPr>
                <w:del w:id="1803" w:author="Fegie" w:date="2021-04-28T12:03:00Z"/>
                <w:rFonts w:ascii="標楷體" w:eastAsia="標楷體" w:hAnsi="標楷體"/>
              </w:rPr>
            </w:pPr>
            <w:del w:id="180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1: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男性</w:delText>
              </w:r>
              <w:bookmarkStart w:id="1805" w:name="_Toc71196634"/>
              <w:bookmarkEnd w:id="1805"/>
            </w:del>
          </w:p>
          <w:p w14:paraId="2ED883C3" w14:textId="78E7FCE8" w:rsidR="003B2B59" w:rsidRPr="00A04243" w:rsidDel="009661CB" w:rsidRDefault="003B2B59" w:rsidP="00163CC1">
            <w:pPr>
              <w:rPr>
                <w:del w:id="1806" w:author="Fegie" w:date="2021-04-28T12:03:00Z"/>
                <w:rFonts w:ascii="標楷體" w:eastAsia="標楷體" w:hAnsi="標楷體"/>
              </w:rPr>
            </w:pPr>
            <w:del w:id="180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2: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女性</w:delText>
              </w:r>
              <w:bookmarkStart w:id="1808" w:name="_Toc71196635"/>
              <w:bookmarkEnd w:id="1808"/>
            </w:del>
          </w:p>
        </w:tc>
        <w:bookmarkStart w:id="1809" w:name="_Toc71196636"/>
        <w:bookmarkEnd w:id="1809"/>
      </w:tr>
      <w:tr w:rsidR="00A04243" w:rsidRPr="00A04243" w:rsidDel="009661CB" w14:paraId="618C847A" w14:textId="62713D75" w:rsidTr="00CE2128">
        <w:trPr>
          <w:trHeight w:val="291"/>
          <w:jc w:val="center"/>
          <w:del w:id="1810" w:author="Fegie" w:date="2021-04-28T12:03:00Z"/>
        </w:trPr>
        <w:tc>
          <w:tcPr>
            <w:tcW w:w="558" w:type="dxa"/>
          </w:tcPr>
          <w:p w14:paraId="11257FAF" w14:textId="277255C6" w:rsidR="00A17982" w:rsidRPr="00A04243" w:rsidDel="009661CB" w:rsidRDefault="00A17982" w:rsidP="00C11BFD">
            <w:pPr>
              <w:rPr>
                <w:del w:id="1811" w:author="Fegie" w:date="2021-04-28T12:03:00Z"/>
                <w:rFonts w:ascii="標楷體" w:eastAsia="標楷體" w:hAnsi="標楷體"/>
              </w:rPr>
            </w:pPr>
            <w:del w:id="181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6</w:delText>
              </w:r>
              <w:bookmarkStart w:id="1813" w:name="_Toc71196637"/>
              <w:bookmarkEnd w:id="1813"/>
            </w:del>
          </w:p>
        </w:tc>
        <w:tc>
          <w:tcPr>
            <w:tcW w:w="2152" w:type="dxa"/>
          </w:tcPr>
          <w:p w14:paraId="66A029F9" w14:textId="5B4D5C05" w:rsidR="00A17982" w:rsidRPr="00CE781C" w:rsidDel="009661CB" w:rsidRDefault="00A17982" w:rsidP="00C11BFD">
            <w:pPr>
              <w:rPr>
                <w:del w:id="1814" w:author="Fegie" w:date="2021-04-28T12:03:00Z"/>
                <w:rFonts w:ascii="標楷體" w:eastAsia="標楷體" w:hAnsi="標楷體"/>
                <w:color w:val="FF0000"/>
              </w:rPr>
            </w:pPr>
            <w:del w:id="1815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客戶別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      </w:delText>
              </w:r>
              <w:bookmarkStart w:id="1816" w:name="_Toc71196638"/>
              <w:bookmarkEnd w:id="1816"/>
            </w:del>
          </w:p>
        </w:tc>
        <w:tc>
          <w:tcPr>
            <w:tcW w:w="1296" w:type="dxa"/>
          </w:tcPr>
          <w:p w14:paraId="297727A6" w14:textId="7EE26C28" w:rsidR="00A17982" w:rsidRPr="00CE781C" w:rsidDel="009661CB" w:rsidRDefault="003B2B59" w:rsidP="00C11BFD">
            <w:pPr>
              <w:rPr>
                <w:del w:id="1817" w:author="Fegie" w:date="2021-04-28T12:03:00Z"/>
                <w:rFonts w:ascii="標楷體" w:eastAsia="標楷體" w:hAnsi="標楷體"/>
                <w:color w:val="FF0000"/>
              </w:rPr>
            </w:pPr>
            <w:del w:id="1818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r w:rsidR="0006376E"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bookmarkStart w:id="1819" w:name="_Toc71196639"/>
              <w:bookmarkEnd w:id="1819"/>
            </w:del>
          </w:p>
        </w:tc>
        <w:tc>
          <w:tcPr>
            <w:tcW w:w="1066" w:type="dxa"/>
          </w:tcPr>
          <w:p w14:paraId="5B38DE40" w14:textId="4F5C29B9" w:rsidR="00A17982" w:rsidRPr="00A04243" w:rsidDel="009661CB" w:rsidRDefault="00A17982" w:rsidP="00C11BFD">
            <w:pPr>
              <w:rPr>
                <w:del w:id="1820" w:author="Fegie" w:date="2021-04-28T12:03:00Z"/>
                <w:rFonts w:ascii="標楷體" w:eastAsia="標楷體" w:hAnsi="標楷體"/>
              </w:rPr>
            </w:pPr>
            <w:bookmarkStart w:id="1821" w:name="_Toc71196640"/>
            <w:bookmarkEnd w:id="1821"/>
          </w:p>
        </w:tc>
        <w:tc>
          <w:tcPr>
            <w:tcW w:w="1141" w:type="dxa"/>
          </w:tcPr>
          <w:p w14:paraId="2FB31A03" w14:textId="726F914D" w:rsidR="00A17982" w:rsidRPr="00A04243" w:rsidDel="009661CB" w:rsidRDefault="00A17982" w:rsidP="00C11BFD">
            <w:pPr>
              <w:rPr>
                <w:del w:id="1822" w:author="Fegie" w:date="2021-04-28T12:03:00Z"/>
                <w:rFonts w:ascii="標楷體" w:eastAsia="標楷體" w:hAnsi="標楷體"/>
              </w:rPr>
            </w:pPr>
            <w:del w:id="182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1824" w:name="_Toc71196641"/>
              <w:bookmarkEnd w:id="1824"/>
            </w:del>
          </w:p>
        </w:tc>
        <w:tc>
          <w:tcPr>
            <w:tcW w:w="665" w:type="dxa"/>
          </w:tcPr>
          <w:p w14:paraId="04F9B9FD" w14:textId="7B22ED7E" w:rsidR="00A17982" w:rsidRPr="00A04243" w:rsidDel="009661CB" w:rsidRDefault="00A17982" w:rsidP="00C11BFD">
            <w:pPr>
              <w:rPr>
                <w:del w:id="1825" w:author="Fegie" w:date="2021-04-28T12:03:00Z"/>
                <w:rFonts w:ascii="標楷體" w:eastAsia="標楷體" w:hAnsi="標楷體"/>
              </w:rPr>
            </w:pPr>
            <w:del w:id="182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827" w:name="_Toc71196642"/>
              <w:bookmarkEnd w:id="1827"/>
            </w:del>
          </w:p>
        </w:tc>
        <w:tc>
          <w:tcPr>
            <w:tcW w:w="691" w:type="dxa"/>
          </w:tcPr>
          <w:p w14:paraId="7B60CAAA" w14:textId="05FDF12A" w:rsidR="00A17982" w:rsidRPr="00A04243" w:rsidDel="009661CB" w:rsidRDefault="00A17982" w:rsidP="00C11BFD">
            <w:pPr>
              <w:rPr>
                <w:del w:id="1828" w:author="Fegie" w:date="2021-04-28T12:03:00Z"/>
                <w:rFonts w:ascii="標楷體" w:eastAsia="標楷體" w:hAnsi="標楷體"/>
              </w:rPr>
            </w:pPr>
            <w:bookmarkStart w:id="1829" w:name="_Toc71196643"/>
            <w:bookmarkEnd w:id="1829"/>
          </w:p>
        </w:tc>
        <w:tc>
          <w:tcPr>
            <w:tcW w:w="3613" w:type="dxa"/>
          </w:tcPr>
          <w:p w14:paraId="4B4BDEF5" w14:textId="33142EC7" w:rsidR="00A17982" w:rsidRPr="00A04243" w:rsidDel="009661CB" w:rsidRDefault="00A17982" w:rsidP="00C11BFD">
            <w:pPr>
              <w:rPr>
                <w:del w:id="1830" w:author="Fegie" w:date="2021-04-28T12:03:00Z"/>
                <w:rFonts w:ascii="標楷體" w:eastAsia="標楷體" w:hAnsi="標楷體"/>
              </w:rPr>
            </w:pPr>
            <w:del w:id="183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</w:delText>
              </w:r>
              <w:bookmarkStart w:id="1832" w:name="_Hlk43366882"/>
              <w:r w:rsidRPr="00A04243" w:rsidDel="009661CB">
                <w:rPr>
                  <w:rFonts w:ascii="標楷體" w:eastAsia="標楷體" w:hAnsi="標楷體" w:hint="eastAsia"/>
                </w:rPr>
                <w:delText>新增必須輸入</w:delText>
              </w:r>
              <w:bookmarkEnd w:id="1832"/>
              <w:r w:rsidRPr="00A04243" w:rsidDel="009661CB">
                <w:rPr>
                  <w:rFonts w:ascii="標楷體" w:eastAsia="標楷體" w:hAnsi="標楷體" w:hint="eastAsia"/>
                </w:rPr>
                <w:delText>,其他自動顯示不必輸入</w:delText>
              </w:r>
              <w:bookmarkStart w:id="1833" w:name="_Toc71196644"/>
              <w:bookmarkEnd w:id="1833"/>
            </w:del>
          </w:p>
          <w:p w14:paraId="38B538F1" w14:textId="66DDE944" w:rsidR="00A17982" w:rsidRPr="00A04243" w:rsidDel="009661CB" w:rsidRDefault="0006376E" w:rsidP="00C11BFD">
            <w:pPr>
              <w:rPr>
                <w:del w:id="1834" w:author="Fegie" w:date="2021-04-28T12:03:00Z"/>
                <w:rFonts w:ascii="標楷體" w:eastAsia="標楷體" w:hAnsi="標楷體"/>
              </w:rPr>
            </w:pPr>
            <w:del w:id="1835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0: 一般</w:delText>
              </w:r>
              <w:bookmarkStart w:id="1836" w:name="_Toc71196645"/>
              <w:bookmarkEnd w:id="1836"/>
            </w:del>
          </w:p>
          <w:p w14:paraId="1B564A86" w14:textId="794E2030" w:rsidR="00A17982" w:rsidRPr="00A04243" w:rsidDel="009661CB" w:rsidRDefault="0006376E" w:rsidP="00C11BFD">
            <w:pPr>
              <w:rPr>
                <w:del w:id="1837" w:author="Fegie" w:date="2021-04-28T12:03:00Z"/>
                <w:rFonts w:ascii="標楷體" w:eastAsia="標楷體" w:hAnsi="標楷體"/>
              </w:rPr>
            </w:pPr>
            <w:del w:id="1838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1: 員工</w:delText>
              </w:r>
              <w:bookmarkStart w:id="1839" w:name="_Toc71196646"/>
              <w:bookmarkEnd w:id="1839"/>
            </w:del>
          </w:p>
          <w:p w14:paraId="5875A968" w14:textId="358E3BE5" w:rsidR="00A17982" w:rsidRPr="00A04243" w:rsidDel="009661CB" w:rsidRDefault="0006376E" w:rsidP="00C11BFD">
            <w:pPr>
              <w:rPr>
                <w:del w:id="1840" w:author="Fegie" w:date="2021-04-28T12:03:00Z"/>
                <w:rFonts w:ascii="標楷體" w:eastAsia="標楷體" w:hAnsi="標楷體"/>
              </w:rPr>
            </w:pPr>
            <w:del w:id="1841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2: 三十年房貸</w:delText>
              </w:r>
              <w:bookmarkStart w:id="1842" w:name="_Toc71196647"/>
              <w:bookmarkEnd w:id="1842"/>
            </w:del>
          </w:p>
          <w:p w14:paraId="34F0D37F" w14:textId="49A8A3DC" w:rsidR="00A17982" w:rsidRPr="00A04243" w:rsidDel="009661CB" w:rsidRDefault="0006376E" w:rsidP="00C11BFD">
            <w:pPr>
              <w:rPr>
                <w:del w:id="1843" w:author="Fegie" w:date="2021-04-28T12:03:00Z"/>
                <w:rFonts w:ascii="標楷體" w:eastAsia="標楷體" w:hAnsi="標楷體"/>
              </w:rPr>
            </w:pPr>
            <w:del w:id="1844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3: 關企公司</w:delText>
              </w:r>
              <w:bookmarkStart w:id="1845" w:name="_Toc71196648"/>
              <w:bookmarkEnd w:id="1845"/>
            </w:del>
          </w:p>
          <w:p w14:paraId="15EE8B60" w14:textId="566EE51D" w:rsidR="00A17982" w:rsidRPr="00A04243" w:rsidDel="009661CB" w:rsidRDefault="0006376E" w:rsidP="00C11BFD">
            <w:pPr>
              <w:rPr>
                <w:del w:id="1846" w:author="Fegie" w:date="2021-04-28T12:03:00Z"/>
                <w:rFonts w:ascii="標楷體" w:eastAsia="標楷體" w:hAnsi="標楷體"/>
              </w:rPr>
            </w:pPr>
            <w:del w:id="1847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4: 關企員工</w:delText>
              </w:r>
              <w:bookmarkStart w:id="1848" w:name="_Toc71196649"/>
              <w:bookmarkEnd w:id="1848"/>
            </w:del>
          </w:p>
          <w:p w14:paraId="7B65AC5A" w14:textId="35BA3D40" w:rsidR="00A17982" w:rsidRPr="00A04243" w:rsidDel="009661CB" w:rsidRDefault="0006376E" w:rsidP="00C11BFD">
            <w:pPr>
              <w:rPr>
                <w:del w:id="1849" w:author="Fegie" w:date="2021-04-28T12:03:00Z"/>
                <w:rFonts w:ascii="標楷體" w:eastAsia="標楷體" w:hAnsi="標楷體"/>
              </w:rPr>
            </w:pPr>
            <w:del w:id="1850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5: 保戶</w:delText>
              </w:r>
              <w:bookmarkStart w:id="1851" w:name="_Toc71196650"/>
              <w:bookmarkEnd w:id="1851"/>
            </w:del>
          </w:p>
          <w:p w14:paraId="0691E7AB" w14:textId="3364D81E" w:rsidR="00A17982" w:rsidRPr="00A04243" w:rsidDel="009661CB" w:rsidRDefault="0006376E" w:rsidP="00C11BFD">
            <w:pPr>
              <w:rPr>
                <w:del w:id="1852" w:author="Fegie" w:date="2021-04-28T12:03:00Z"/>
                <w:rFonts w:ascii="標楷體" w:eastAsia="標楷體" w:hAnsi="標楷體"/>
              </w:rPr>
            </w:pPr>
            <w:del w:id="1853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6: 團體戶</w:delText>
              </w:r>
              <w:bookmarkStart w:id="1854" w:name="_Toc71196651"/>
              <w:bookmarkEnd w:id="1854"/>
            </w:del>
          </w:p>
          <w:p w14:paraId="26713F0C" w14:textId="7E56C930" w:rsidR="00A17982" w:rsidRPr="00A04243" w:rsidDel="009661CB" w:rsidRDefault="0006376E" w:rsidP="00C11BFD">
            <w:pPr>
              <w:rPr>
                <w:del w:id="1855" w:author="Fegie" w:date="2021-04-28T12:03:00Z"/>
                <w:rFonts w:ascii="標楷體" w:eastAsia="標楷體" w:hAnsi="標楷體"/>
              </w:rPr>
            </w:pPr>
            <w:del w:id="1856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9: 新二階員工</w:delText>
              </w:r>
              <w:bookmarkStart w:id="1857" w:name="_Toc71196652"/>
              <w:bookmarkEnd w:id="1857"/>
            </w:del>
          </w:p>
        </w:tc>
        <w:bookmarkStart w:id="1858" w:name="_Toc71196653"/>
        <w:bookmarkEnd w:id="1858"/>
      </w:tr>
      <w:tr w:rsidR="00A04243" w:rsidRPr="00A04243" w:rsidDel="009661CB" w14:paraId="148D48A1" w14:textId="11FA1615" w:rsidTr="00CE2128">
        <w:trPr>
          <w:trHeight w:val="291"/>
          <w:jc w:val="center"/>
          <w:del w:id="1859" w:author="Fegie" w:date="2021-04-28T12:03:00Z"/>
        </w:trPr>
        <w:tc>
          <w:tcPr>
            <w:tcW w:w="558" w:type="dxa"/>
          </w:tcPr>
          <w:p w14:paraId="66C32358" w14:textId="6178EB6E" w:rsidR="00A17982" w:rsidRPr="00A04243" w:rsidDel="009661CB" w:rsidRDefault="00A17982" w:rsidP="00C11BFD">
            <w:pPr>
              <w:rPr>
                <w:del w:id="1860" w:author="Fegie" w:date="2021-04-28T12:03:00Z"/>
                <w:rFonts w:ascii="標楷體" w:eastAsia="標楷體" w:hAnsi="標楷體"/>
              </w:rPr>
            </w:pPr>
            <w:del w:id="186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7</w:delText>
              </w:r>
              <w:bookmarkStart w:id="1862" w:name="_Toc71196654"/>
              <w:bookmarkEnd w:id="1862"/>
            </w:del>
          </w:p>
        </w:tc>
        <w:tc>
          <w:tcPr>
            <w:tcW w:w="2152" w:type="dxa"/>
          </w:tcPr>
          <w:p w14:paraId="672FDDCE" w14:textId="74031592" w:rsidR="00A17982" w:rsidRPr="00A04243" w:rsidDel="009661CB" w:rsidRDefault="00A17982" w:rsidP="00C11BFD">
            <w:pPr>
              <w:rPr>
                <w:del w:id="1863" w:author="Fegie" w:date="2021-04-28T12:03:00Z"/>
                <w:rFonts w:ascii="標楷體" w:eastAsia="標楷體" w:hAnsi="標楷體"/>
              </w:rPr>
            </w:pPr>
            <w:del w:id="186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行業別</w:delText>
              </w:r>
              <w:bookmarkStart w:id="1865" w:name="_Toc71196655"/>
              <w:bookmarkEnd w:id="1865"/>
            </w:del>
          </w:p>
        </w:tc>
        <w:tc>
          <w:tcPr>
            <w:tcW w:w="1296" w:type="dxa"/>
          </w:tcPr>
          <w:p w14:paraId="325D04D3" w14:textId="29A77235" w:rsidR="00A17982" w:rsidRPr="00A04243" w:rsidDel="009661CB" w:rsidRDefault="003B2B59" w:rsidP="00C11BFD">
            <w:pPr>
              <w:rPr>
                <w:del w:id="1866" w:author="Fegie" w:date="2021-04-28T12:03:00Z"/>
                <w:rFonts w:ascii="標楷體" w:eastAsia="標楷體" w:hAnsi="標楷體"/>
              </w:rPr>
            </w:pPr>
            <w:del w:id="1867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999999</w:delText>
              </w:r>
              <w:bookmarkStart w:id="1868" w:name="_Toc71196656"/>
              <w:bookmarkEnd w:id="1868"/>
            </w:del>
          </w:p>
        </w:tc>
        <w:tc>
          <w:tcPr>
            <w:tcW w:w="1066" w:type="dxa"/>
          </w:tcPr>
          <w:p w14:paraId="358ED617" w14:textId="17D51D0B" w:rsidR="00A17982" w:rsidRPr="00A04243" w:rsidDel="009661CB" w:rsidRDefault="00A17982" w:rsidP="00C11BFD">
            <w:pPr>
              <w:rPr>
                <w:del w:id="1869" w:author="Fegie" w:date="2021-04-28T12:03:00Z"/>
                <w:rFonts w:ascii="標楷體" w:eastAsia="標楷體" w:hAnsi="標楷體"/>
              </w:rPr>
            </w:pPr>
            <w:bookmarkStart w:id="1870" w:name="_Toc71196657"/>
            <w:bookmarkEnd w:id="1870"/>
          </w:p>
        </w:tc>
        <w:tc>
          <w:tcPr>
            <w:tcW w:w="1141" w:type="dxa"/>
          </w:tcPr>
          <w:p w14:paraId="43B7F61D" w14:textId="65C7F4E7" w:rsidR="00A17982" w:rsidRPr="00A04243" w:rsidDel="009661CB" w:rsidRDefault="00A17982" w:rsidP="00C11BFD">
            <w:pPr>
              <w:rPr>
                <w:del w:id="1871" w:author="Fegie" w:date="2021-04-28T12:03:00Z"/>
                <w:rFonts w:ascii="標楷體" w:eastAsia="標楷體" w:hAnsi="標楷體"/>
              </w:rPr>
            </w:pPr>
            <w:bookmarkStart w:id="1872" w:name="_Toc71196658"/>
            <w:bookmarkEnd w:id="1872"/>
          </w:p>
        </w:tc>
        <w:tc>
          <w:tcPr>
            <w:tcW w:w="665" w:type="dxa"/>
          </w:tcPr>
          <w:p w14:paraId="03699480" w14:textId="1EE973FC" w:rsidR="00A17982" w:rsidRPr="00A04243" w:rsidDel="009661CB" w:rsidRDefault="00A17982" w:rsidP="00C11BFD">
            <w:pPr>
              <w:rPr>
                <w:del w:id="1873" w:author="Fegie" w:date="2021-04-28T12:03:00Z"/>
                <w:rFonts w:ascii="標楷體" w:eastAsia="標楷體" w:hAnsi="標楷體"/>
              </w:rPr>
            </w:pPr>
            <w:del w:id="187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875" w:name="_Toc71196659"/>
              <w:bookmarkEnd w:id="1875"/>
            </w:del>
          </w:p>
        </w:tc>
        <w:tc>
          <w:tcPr>
            <w:tcW w:w="691" w:type="dxa"/>
          </w:tcPr>
          <w:p w14:paraId="04729D70" w14:textId="7D1341D7" w:rsidR="00A17982" w:rsidRPr="00A04243" w:rsidDel="009661CB" w:rsidRDefault="00A17982" w:rsidP="00C11BFD">
            <w:pPr>
              <w:rPr>
                <w:del w:id="1876" w:author="Fegie" w:date="2021-04-28T12:03:00Z"/>
                <w:rFonts w:ascii="標楷體" w:eastAsia="標楷體" w:hAnsi="標楷體"/>
              </w:rPr>
            </w:pPr>
            <w:bookmarkStart w:id="1877" w:name="_Toc71196660"/>
            <w:bookmarkEnd w:id="1877"/>
          </w:p>
        </w:tc>
        <w:tc>
          <w:tcPr>
            <w:tcW w:w="3613" w:type="dxa"/>
          </w:tcPr>
          <w:p w14:paraId="3C0E883C" w14:textId="67786CFD" w:rsidR="00A17982" w:rsidRPr="00A04243" w:rsidDel="009661CB" w:rsidRDefault="00A17982" w:rsidP="00163CC1">
            <w:pPr>
              <w:rPr>
                <w:del w:id="1878" w:author="Fegie" w:date="2021-04-28T12:03:00Z"/>
                <w:rFonts w:ascii="標楷體" w:eastAsia="標楷體" w:hAnsi="標楷體"/>
              </w:rPr>
            </w:pPr>
            <w:del w:id="187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1880" w:name="_Toc71196661"/>
              <w:bookmarkEnd w:id="1880"/>
            </w:del>
          </w:p>
        </w:tc>
        <w:bookmarkStart w:id="1881" w:name="_Toc71196662"/>
        <w:bookmarkEnd w:id="1881"/>
      </w:tr>
      <w:tr w:rsidR="00A04243" w:rsidRPr="00A04243" w:rsidDel="009661CB" w14:paraId="25280851" w14:textId="6EB38524" w:rsidTr="00CE2128">
        <w:trPr>
          <w:trHeight w:val="291"/>
          <w:jc w:val="center"/>
          <w:del w:id="1882" w:author="Fegie" w:date="2021-04-28T12:03:00Z"/>
        </w:trPr>
        <w:tc>
          <w:tcPr>
            <w:tcW w:w="558" w:type="dxa"/>
          </w:tcPr>
          <w:p w14:paraId="0B28125F" w14:textId="73265E0A" w:rsidR="00A17982" w:rsidRPr="00A04243" w:rsidDel="009661CB" w:rsidRDefault="00A17982" w:rsidP="00CC4BAD">
            <w:pPr>
              <w:rPr>
                <w:del w:id="1883" w:author="Fegie" w:date="2021-04-28T12:03:00Z"/>
                <w:rFonts w:ascii="標楷體" w:eastAsia="標楷體" w:hAnsi="標楷體"/>
              </w:rPr>
            </w:pPr>
            <w:del w:id="188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8</w:delText>
              </w:r>
              <w:bookmarkStart w:id="1885" w:name="_Toc71196663"/>
              <w:bookmarkEnd w:id="1885"/>
            </w:del>
          </w:p>
        </w:tc>
        <w:tc>
          <w:tcPr>
            <w:tcW w:w="2152" w:type="dxa"/>
          </w:tcPr>
          <w:p w14:paraId="1B557DBD" w14:textId="752E5B9D" w:rsidR="00A17982" w:rsidRPr="00A04243" w:rsidDel="009661CB" w:rsidRDefault="00A17982" w:rsidP="00CC4BAD">
            <w:pPr>
              <w:rPr>
                <w:del w:id="1886" w:author="Fegie" w:date="2021-04-28T12:03:00Z"/>
                <w:rFonts w:ascii="標楷體" w:eastAsia="標楷體" w:hAnsi="標楷體"/>
              </w:rPr>
            </w:pPr>
            <w:del w:id="188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國籍        </w:delText>
              </w:r>
              <w:bookmarkStart w:id="1888" w:name="_Toc71196664"/>
              <w:bookmarkEnd w:id="1888"/>
            </w:del>
          </w:p>
        </w:tc>
        <w:tc>
          <w:tcPr>
            <w:tcW w:w="1296" w:type="dxa"/>
          </w:tcPr>
          <w:p w14:paraId="39C56A1E" w14:textId="003C1377" w:rsidR="00A17982" w:rsidRPr="00A04243" w:rsidDel="009661CB" w:rsidRDefault="003B2B59" w:rsidP="00CC4BAD">
            <w:pPr>
              <w:rPr>
                <w:del w:id="1889" w:author="Fegie" w:date="2021-04-28T12:03:00Z"/>
                <w:rFonts w:ascii="標楷體" w:eastAsia="標楷體" w:hAnsi="標楷體"/>
              </w:rPr>
            </w:pPr>
            <w:del w:id="189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XX</w:delText>
              </w:r>
              <w:bookmarkStart w:id="1891" w:name="_Toc71196665"/>
              <w:bookmarkEnd w:id="1891"/>
            </w:del>
          </w:p>
        </w:tc>
        <w:tc>
          <w:tcPr>
            <w:tcW w:w="1066" w:type="dxa"/>
          </w:tcPr>
          <w:p w14:paraId="6584CC0D" w14:textId="35D1CB36" w:rsidR="00A17982" w:rsidRPr="00A04243" w:rsidDel="009661CB" w:rsidRDefault="00A17982" w:rsidP="00CC4BAD">
            <w:pPr>
              <w:rPr>
                <w:del w:id="1892" w:author="Fegie" w:date="2021-04-28T12:03:00Z"/>
                <w:rFonts w:ascii="標楷體" w:eastAsia="標楷體" w:hAnsi="標楷體"/>
              </w:rPr>
            </w:pPr>
            <w:del w:id="189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TW</w:delText>
              </w:r>
              <w:bookmarkStart w:id="1894" w:name="_Toc71196666"/>
              <w:bookmarkEnd w:id="1894"/>
            </w:del>
          </w:p>
        </w:tc>
        <w:tc>
          <w:tcPr>
            <w:tcW w:w="1141" w:type="dxa"/>
          </w:tcPr>
          <w:p w14:paraId="3294EFAE" w14:textId="23BBD0D9" w:rsidR="00A17982" w:rsidRPr="00A04243" w:rsidDel="009661CB" w:rsidRDefault="00A17982" w:rsidP="00CC4BAD">
            <w:pPr>
              <w:rPr>
                <w:del w:id="1895" w:author="Fegie" w:date="2021-04-28T12:03:00Z"/>
                <w:rFonts w:ascii="標楷體" w:eastAsia="標楷體" w:hAnsi="標楷體"/>
              </w:rPr>
            </w:pPr>
            <w:del w:id="189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1897" w:name="_Toc71196667"/>
              <w:bookmarkEnd w:id="1897"/>
            </w:del>
          </w:p>
        </w:tc>
        <w:tc>
          <w:tcPr>
            <w:tcW w:w="665" w:type="dxa"/>
          </w:tcPr>
          <w:p w14:paraId="16BBC1B4" w14:textId="187A6943" w:rsidR="00A17982" w:rsidRPr="00A04243" w:rsidDel="009661CB" w:rsidRDefault="00A17982" w:rsidP="00CC4BAD">
            <w:pPr>
              <w:rPr>
                <w:del w:id="1898" w:author="Fegie" w:date="2021-04-28T12:03:00Z"/>
                <w:rFonts w:ascii="標楷體" w:eastAsia="標楷體" w:hAnsi="標楷體"/>
              </w:rPr>
            </w:pPr>
            <w:del w:id="189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900" w:name="_Toc71196668"/>
              <w:bookmarkEnd w:id="1900"/>
            </w:del>
          </w:p>
        </w:tc>
        <w:tc>
          <w:tcPr>
            <w:tcW w:w="691" w:type="dxa"/>
          </w:tcPr>
          <w:p w14:paraId="3C02C18D" w14:textId="2B24E5F7" w:rsidR="00A17982" w:rsidRPr="00A04243" w:rsidDel="009661CB" w:rsidRDefault="00A17982" w:rsidP="00CC4BAD">
            <w:pPr>
              <w:rPr>
                <w:del w:id="1901" w:author="Fegie" w:date="2021-04-28T12:03:00Z"/>
                <w:rFonts w:ascii="標楷體" w:eastAsia="標楷體" w:hAnsi="標楷體"/>
              </w:rPr>
            </w:pPr>
            <w:bookmarkStart w:id="1902" w:name="_Toc71196669"/>
            <w:bookmarkEnd w:id="1902"/>
          </w:p>
        </w:tc>
        <w:tc>
          <w:tcPr>
            <w:tcW w:w="3613" w:type="dxa"/>
          </w:tcPr>
          <w:p w14:paraId="50C809AD" w14:textId="00E86691" w:rsidR="00A17982" w:rsidRPr="00A04243" w:rsidDel="009661CB" w:rsidRDefault="00A17982" w:rsidP="00163CC1">
            <w:pPr>
              <w:rPr>
                <w:del w:id="1903" w:author="Fegie" w:date="2021-04-28T12:03:00Z"/>
                <w:rFonts w:ascii="標楷體" w:eastAsia="標楷體" w:hAnsi="標楷體"/>
              </w:rPr>
            </w:pPr>
            <w:del w:id="190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1905" w:name="_Toc71196670"/>
              <w:bookmarkEnd w:id="1905"/>
            </w:del>
          </w:p>
        </w:tc>
        <w:bookmarkStart w:id="1906" w:name="_Toc71196671"/>
        <w:bookmarkEnd w:id="1906"/>
      </w:tr>
      <w:tr w:rsidR="00A04243" w:rsidRPr="00A04243" w:rsidDel="009661CB" w14:paraId="40899838" w14:textId="0A9009F8" w:rsidTr="00CE2128">
        <w:trPr>
          <w:trHeight w:val="291"/>
          <w:jc w:val="center"/>
          <w:del w:id="1907" w:author="Fegie" w:date="2021-04-28T12:03:00Z"/>
        </w:trPr>
        <w:tc>
          <w:tcPr>
            <w:tcW w:w="558" w:type="dxa"/>
          </w:tcPr>
          <w:p w14:paraId="0BD3D66F" w14:textId="588480EA" w:rsidR="00A17982" w:rsidRPr="00A04243" w:rsidDel="009661CB" w:rsidRDefault="00A17982" w:rsidP="00CC4BAD">
            <w:pPr>
              <w:rPr>
                <w:del w:id="1908" w:author="Fegie" w:date="2021-04-28T12:03:00Z"/>
                <w:rFonts w:ascii="標楷體" w:eastAsia="標楷體" w:hAnsi="標楷體"/>
              </w:rPr>
            </w:pPr>
            <w:del w:id="190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910" w:name="_Toc71196672"/>
              <w:bookmarkEnd w:id="1910"/>
            </w:del>
          </w:p>
        </w:tc>
        <w:tc>
          <w:tcPr>
            <w:tcW w:w="2152" w:type="dxa"/>
          </w:tcPr>
          <w:p w14:paraId="58D60CFB" w14:textId="4C528F26" w:rsidR="00A17982" w:rsidRPr="00A04243" w:rsidDel="009661CB" w:rsidRDefault="00A17982" w:rsidP="00CC4BAD">
            <w:pPr>
              <w:rPr>
                <w:del w:id="1911" w:author="Fegie" w:date="2021-04-28T12:03:00Z"/>
                <w:rFonts w:ascii="標楷體" w:eastAsia="標楷體" w:hAnsi="標楷體"/>
              </w:rPr>
            </w:pPr>
            <w:del w:id="191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配偶</w:delText>
              </w:r>
              <w:r w:rsidR="00716B9A" w:rsidRPr="00CE781C" w:rsidDel="009661CB">
                <w:rPr>
                  <w:rFonts w:ascii="標楷體" w:eastAsia="標楷體" w:hAnsi="標楷體" w:hint="eastAsia"/>
                  <w:color w:val="FF0000"/>
                </w:rPr>
                <w:delText>身分證字號</w:delText>
              </w:r>
              <w:bookmarkStart w:id="1913" w:name="_Toc71196673"/>
              <w:bookmarkEnd w:id="1913"/>
            </w:del>
          </w:p>
        </w:tc>
        <w:tc>
          <w:tcPr>
            <w:tcW w:w="1296" w:type="dxa"/>
          </w:tcPr>
          <w:p w14:paraId="26BCDCEA" w14:textId="44845F1F" w:rsidR="00A17982" w:rsidRPr="00A04243" w:rsidDel="009661CB" w:rsidRDefault="003B2B59" w:rsidP="00CC4BAD">
            <w:pPr>
              <w:rPr>
                <w:del w:id="1914" w:author="Fegie" w:date="2021-04-28T12:03:00Z"/>
                <w:rFonts w:ascii="標楷體" w:eastAsia="標楷體" w:hAnsi="標楷體"/>
              </w:rPr>
            </w:pPr>
            <w:del w:id="191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1916" w:name="_Toc71196674"/>
              <w:bookmarkEnd w:id="1916"/>
            </w:del>
          </w:p>
        </w:tc>
        <w:tc>
          <w:tcPr>
            <w:tcW w:w="1066" w:type="dxa"/>
          </w:tcPr>
          <w:p w14:paraId="3673CDC8" w14:textId="2541F3CB" w:rsidR="00A17982" w:rsidRPr="00A04243" w:rsidDel="009661CB" w:rsidRDefault="00A17982" w:rsidP="00CC4BAD">
            <w:pPr>
              <w:rPr>
                <w:del w:id="1917" w:author="Fegie" w:date="2021-04-28T12:03:00Z"/>
                <w:rFonts w:ascii="標楷體" w:eastAsia="標楷體" w:hAnsi="標楷體"/>
              </w:rPr>
            </w:pPr>
            <w:bookmarkStart w:id="1918" w:name="_Toc71196675"/>
            <w:bookmarkEnd w:id="1918"/>
          </w:p>
        </w:tc>
        <w:tc>
          <w:tcPr>
            <w:tcW w:w="1141" w:type="dxa"/>
          </w:tcPr>
          <w:p w14:paraId="13AA4428" w14:textId="6E3269D1" w:rsidR="00A17982" w:rsidRPr="00A04243" w:rsidDel="009661CB" w:rsidRDefault="00A17982" w:rsidP="00CC4BAD">
            <w:pPr>
              <w:rPr>
                <w:del w:id="1919" w:author="Fegie" w:date="2021-04-28T12:03:00Z"/>
                <w:rFonts w:ascii="標楷體" w:eastAsia="標楷體" w:hAnsi="標楷體"/>
              </w:rPr>
            </w:pPr>
            <w:bookmarkStart w:id="1920" w:name="_Toc71196676"/>
            <w:bookmarkEnd w:id="1920"/>
          </w:p>
        </w:tc>
        <w:tc>
          <w:tcPr>
            <w:tcW w:w="665" w:type="dxa"/>
          </w:tcPr>
          <w:p w14:paraId="0605657D" w14:textId="1F12642C" w:rsidR="00A17982" w:rsidRPr="00A04243" w:rsidDel="009661CB" w:rsidRDefault="00A17982" w:rsidP="00CC4BAD">
            <w:pPr>
              <w:rPr>
                <w:del w:id="1921" w:author="Fegie" w:date="2021-04-28T12:03:00Z"/>
                <w:rFonts w:ascii="標楷體" w:eastAsia="標楷體" w:hAnsi="標楷體"/>
              </w:rPr>
            </w:pPr>
            <w:bookmarkStart w:id="1922" w:name="_Toc71196677"/>
            <w:bookmarkEnd w:id="1922"/>
          </w:p>
        </w:tc>
        <w:tc>
          <w:tcPr>
            <w:tcW w:w="691" w:type="dxa"/>
          </w:tcPr>
          <w:p w14:paraId="18130D4E" w14:textId="1F99BF88" w:rsidR="00A17982" w:rsidRPr="00A04243" w:rsidDel="009661CB" w:rsidRDefault="00A17982" w:rsidP="00CC4BAD">
            <w:pPr>
              <w:rPr>
                <w:del w:id="1923" w:author="Fegie" w:date="2021-04-28T12:03:00Z"/>
                <w:rFonts w:ascii="標楷體" w:eastAsia="標楷體" w:hAnsi="標楷體"/>
              </w:rPr>
            </w:pPr>
            <w:bookmarkStart w:id="1924" w:name="_Toc71196678"/>
            <w:bookmarkEnd w:id="1924"/>
          </w:p>
        </w:tc>
        <w:tc>
          <w:tcPr>
            <w:tcW w:w="3613" w:type="dxa"/>
          </w:tcPr>
          <w:p w14:paraId="2DF23936" w14:textId="72999FB0" w:rsidR="00A17982" w:rsidRPr="00A04243" w:rsidDel="009661CB" w:rsidRDefault="00A17982" w:rsidP="00CC4BAD">
            <w:pPr>
              <w:rPr>
                <w:del w:id="1925" w:author="Fegie" w:date="2021-04-28T12:03:00Z"/>
                <w:rFonts w:ascii="標楷體" w:eastAsia="標楷體" w:hAnsi="標楷體"/>
              </w:rPr>
            </w:pPr>
            <w:del w:id="192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1927" w:name="_Toc71196679"/>
              <w:bookmarkEnd w:id="1927"/>
            </w:del>
          </w:p>
        </w:tc>
        <w:bookmarkStart w:id="1928" w:name="_Toc71196680"/>
        <w:bookmarkEnd w:id="1928"/>
      </w:tr>
      <w:tr w:rsidR="00A04243" w:rsidRPr="00A04243" w:rsidDel="009661CB" w14:paraId="55E411A1" w14:textId="09F966CF" w:rsidTr="00CE2128">
        <w:trPr>
          <w:trHeight w:val="291"/>
          <w:jc w:val="center"/>
          <w:del w:id="1929" w:author="Fegie" w:date="2021-04-28T12:03:00Z"/>
        </w:trPr>
        <w:tc>
          <w:tcPr>
            <w:tcW w:w="558" w:type="dxa"/>
          </w:tcPr>
          <w:p w14:paraId="79A180BF" w14:textId="3A659CBF" w:rsidR="00A17982" w:rsidRPr="00A04243" w:rsidDel="009661CB" w:rsidRDefault="00A17982" w:rsidP="00CC4BAD">
            <w:pPr>
              <w:rPr>
                <w:del w:id="1930" w:author="Fegie" w:date="2021-04-28T12:03:00Z"/>
                <w:rFonts w:ascii="標楷體" w:eastAsia="標楷體" w:hAnsi="標楷體"/>
              </w:rPr>
            </w:pPr>
            <w:del w:id="1931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10</w:delText>
              </w:r>
              <w:bookmarkStart w:id="1932" w:name="_Toc71196681"/>
              <w:bookmarkEnd w:id="1932"/>
            </w:del>
          </w:p>
        </w:tc>
        <w:tc>
          <w:tcPr>
            <w:tcW w:w="2152" w:type="dxa"/>
          </w:tcPr>
          <w:p w14:paraId="43D50883" w14:textId="057BF424" w:rsidR="00A17982" w:rsidRPr="00A04243" w:rsidDel="009661CB" w:rsidRDefault="00A17982" w:rsidP="00CC4BAD">
            <w:pPr>
              <w:rPr>
                <w:del w:id="1933" w:author="Fegie" w:date="2021-04-28T12:03:00Z"/>
                <w:rFonts w:ascii="標楷體" w:eastAsia="標楷體" w:hAnsi="標楷體"/>
              </w:rPr>
            </w:pPr>
            <w:del w:id="193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配偶姓名    </w:delText>
              </w:r>
              <w:bookmarkStart w:id="1935" w:name="_Toc71196682"/>
              <w:bookmarkEnd w:id="1935"/>
            </w:del>
          </w:p>
        </w:tc>
        <w:tc>
          <w:tcPr>
            <w:tcW w:w="1296" w:type="dxa"/>
          </w:tcPr>
          <w:p w14:paraId="5EB45D6F" w14:textId="3B3D24C7" w:rsidR="00A17982" w:rsidRPr="00A04243" w:rsidDel="009661CB" w:rsidRDefault="003B2B59" w:rsidP="00CC4BAD">
            <w:pPr>
              <w:rPr>
                <w:del w:id="1936" w:author="Fegie" w:date="2021-04-28T12:03:00Z"/>
                <w:rFonts w:ascii="標楷體" w:eastAsia="標楷體" w:hAnsi="標楷體"/>
              </w:rPr>
            </w:pPr>
            <w:del w:id="193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</w:delText>
              </w:r>
            </w:del>
            <w:ins w:id="1938" w:author="88692" w:date="2020-06-16T16:23:00Z">
              <w:del w:id="1939" w:author="Fegie" w:date="2021-04-28T12:03:00Z">
                <w:r w:rsidR="002755CF" w:rsidDel="009661CB">
                  <w:rPr>
                    <w:rFonts w:ascii="標楷體" w:eastAsia="標楷體" w:hAnsi="標楷體"/>
                  </w:rPr>
                  <w:delText>00</w:delText>
                </w:r>
              </w:del>
            </w:ins>
            <w:del w:id="194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4)</w:delText>
              </w:r>
              <w:bookmarkStart w:id="1941" w:name="_Toc71196683"/>
              <w:bookmarkEnd w:id="1941"/>
            </w:del>
          </w:p>
        </w:tc>
        <w:tc>
          <w:tcPr>
            <w:tcW w:w="1066" w:type="dxa"/>
          </w:tcPr>
          <w:p w14:paraId="48714EFB" w14:textId="33B8AC0D" w:rsidR="00A17982" w:rsidRPr="00A04243" w:rsidDel="009661CB" w:rsidRDefault="00A17982" w:rsidP="00CC4BAD">
            <w:pPr>
              <w:rPr>
                <w:del w:id="1942" w:author="Fegie" w:date="2021-04-28T12:03:00Z"/>
                <w:rFonts w:ascii="標楷體" w:eastAsia="標楷體" w:hAnsi="標楷體"/>
              </w:rPr>
            </w:pPr>
            <w:bookmarkStart w:id="1943" w:name="_Toc71196684"/>
            <w:bookmarkEnd w:id="1943"/>
          </w:p>
        </w:tc>
        <w:tc>
          <w:tcPr>
            <w:tcW w:w="1141" w:type="dxa"/>
          </w:tcPr>
          <w:p w14:paraId="3DEFBCFD" w14:textId="4EAD4CAF" w:rsidR="00A17982" w:rsidRPr="00A04243" w:rsidDel="009661CB" w:rsidRDefault="00A17982" w:rsidP="00CC4BAD">
            <w:pPr>
              <w:rPr>
                <w:del w:id="1944" w:author="Fegie" w:date="2021-04-28T12:03:00Z"/>
                <w:rFonts w:ascii="標楷體" w:eastAsia="標楷體" w:hAnsi="標楷體"/>
              </w:rPr>
            </w:pPr>
            <w:bookmarkStart w:id="1945" w:name="_Toc71196685"/>
            <w:bookmarkEnd w:id="1945"/>
          </w:p>
        </w:tc>
        <w:tc>
          <w:tcPr>
            <w:tcW w:w="665" w:type="dxa"/>
          </w:tcPr>
          <w:p w14:paraId="31320C87" w14:textId="6963A6DF" w:rsidR="00A17982" w:rsidRPr="00A04243" w:rsidDel="009661CB" w:rsidRDefault="00A17982" w:rsidP="00CC4BAD">
            <w:pPr>
              <w:rPr>
                <w:del w:id="1946" w:author="Fegie" w:date="2021-04-28T12:03:00Z"/>
                <w:rFonts w:ascii="標楷體" w:eastAsia="標楷體" w:hAnsi="標楷體"/>
              </w:rPr>
            </w:pPr>
            <w:bookmarkStart w:id="1947" w:name="_Toc71196686"/>
            <w:bookmarkEnd w:id="1947"/>
          </w:p>
        </w:tc>
        <w:tc>
          <w:tcPr>
            <w:tcW w:w="691" w:type="dxa"/>
          </w:tcPr>
          <w:p w14:paraId="68176FFB" w14:textId="2F0595ED" w:rsidR="00A17982" w:rsidRPr="00A04243" w:rsidDel="009661CB" w:rsidRDefault="00A17982" w:rsidP="00CC4BAD">
            <w:pPr>
              <w:rPr>
                <w:del w:id="1948" w:author="Fegie" w:date="2021-04-28T12:03:00Z"/>
                <w:rFonts w:ascii="標楷體" w:eastAsia="標楷體" w:hAnsi="標楷體"/>
              </w:rPr>
            </w:pPr>
            <w:bookmarkStart w:id="1949" w:name="_Toc71196687"/>
            <w:bookmarkEnd w:id="1949"/>
          </w:p>
        </w:tc>
        <w:tc>
          <w:tcPr>
            <w:tcW w:w="3613" w:type="dxa"/>
          </w:tcPr>
          <w:p w14:paraId="662FE153" w14:textId="64EA422B" w:rsidR="00A17982" w:rsidRPr="00A04243" w:rsidDel="009661CB" w:rsidRDefault="00A17982" w:rsidP="00CC4BAD">
            <w:pPr>
              <w:rPr>
                <w:del w:id="1950" w:author="Fegie" w:date="2021-04-28T12:03:00Z"/>
                <w:rFonts w:ascii="標楷體" w:eastAsia="標楷體" w:hAnsi="標楷體"/>
              </w:rPr>
            </w:pPr>
            <w:del w:id="195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1952" w:name="_Toc71196688"/>
              <w:bookmarkEnd w:id="1952"/>
            </w:del>
          </w:p>
        </w:tc>
        <w:bookmarkStart w:id="1953" w:name="_Toc71196689"/>
        <w:bookmarkEnd w:id="1953"/>
      </w:tr>
      <w:tr w:rsidR="00A04243" w:rsidRPr="00A04243" w:rsidDel="009661CB" w14:paraId="10BE8B86" w14:textId="784F8887" w:rsidTr="00CE2128">
        <w:trPr>
          <w:trHeight w:val="291"/>
          <w:jc w:val="center"/>
          <w:del w:id="1954" w:author="Fegie" w:date="2021-04-28T12:03:00Z"/>
        </w:trPr>
        <w:tc>
          <w:tcPr>
            <w:tcW w:w="558" w:type="dxa"/>
          </w:tcPr>
          <w:p w14:paraId="29853D95" w14:textId="044445DF" w:rsidR="00A17982" w:rsidRPr="008E0412" w:rsidDel="009661CB" w:rsidRDefault="00A17982" w:rsidP="00CC4BAD">
            <w:pPr>
              <w:rPr>
                <w:del w:id="1955" w:author="Fegie" w:date="2021-04-28T12:03:00Z"/>
                <w:rFonts w:ascii="標楷體" w:eastAsia="標楷體" w:hAnsi="標楷體"/>
                <w:strike/>
                <w:color w:val="FF0000"/>
                <w:rPrChange w:id="1956" w:author="88692" w:date="2020-06-16T16:02:00Z">
                  <w:rPr>
                    <w:del w:id="1957" w:author="Fegie" w:date="2021-04-28T12:03:00Z"/>
                    <w:rFonts w:ascii="標楷體" w:eastAsia="標楷體" w:hAnsi="標楷體"/>
                  </w:rPr>
                </w:rPrChange>
              </w:rPr>
            </w:pPr>
            <w:del w:id="1958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1959" w:author="88692" w:date="2020-06-16T16:02:00Z">
                    <w:rPr>
                      <w:rFonts w:ascii="標楷體" w:eastAsia="標楷體" w:hAnsi="標楷體"/>
                    </w:rPr>
                  </w:rPrChange>
                </w:rPr>
                <w:delText>11</w:delText>
              </w:r>
              <w:bookmarkStart w:id="1960" w:name="_Toc71196690"/>
              <w:bookmarkEnd w:id="1960"/>
            </w:del>
          </w:p>
        </w:tc>
        <w:tc>
          <w:tcPr>
            <w:tcW w:w="2152" w:type="dxa"/>
          </w:tcPr>
          <w:p w14:paraId="77984CC6" w14:textId="2E1A389D" w:rsidR="00A17982" w:rsidRPr="008E0412" w:rsidDel="009661CB" w:rsidRDefault="00A17982" w:rsidP="00CC4BAD">
            <w:pPr>
              <w:rPr>
                <w:del w:id="1961" w:author="Fegie" w:date="2021-04-28T12:03:00Z"/>
                <w:rFonts w:ascii="標楷體" w:eastAsia="標楷體" w:hAnsi="標楷體"/>
                <w:strike/>
                <w:color w:val="FF0000"/>
                <w:rPrChange w:id="1962" w:author="88692" w:date="2020-06-16T16:02:00Z">
                  <w:rPr>
                    <w:del w:id="1963" w:author="Fegie" w:date="2021-04-28T12:03:00Z"/>
                    <w:rFonts w:ascii="標楷體" w:eastAsia="標楷體" w:hAnsi="標楷體"/>
                  </w:rPr>
                </w:rPrChange>
              </w:rPr>
            </w:pPr>
            <w:del w:id="1964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1965" w:author="88692" w:date="2020-06-16T16:02:00Z">
                    <w:rPr>
                      <w:rFonts w:ascii="標楷體" w:eastAsia="標楷體" w:hAnsi="標楷體" w:hint="eastAsia"/>
                    </w:rPr>
                  </w:rPrChange>
                </w:rPr>
                <w:delText>聯絡人姓名</w:delText>
              </w:r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1966" w:author="88692" w:date="2020-06-16T16:02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1967" w:name="_Toc71196691"/>
              <w:bookmarkEnd w:id="1967"/>
            </w:del>
          </w:p>
        </w:tc>
        <w:tc>
          <w:tcPr>
            <w:tcW w:w="1296" w:type="dxa"/>
          </w:tcPr>
          <w:p w14:paraId="28C64B5B" w14:textId="3311E0DE" w:rsidR="00A17982" w:rsidRPr="008E0412" w:rsidDel="009661CB" w:rsidRDefault="003B2B59" w:rsidP="00CC4BAD">
            <w:pPr>
              <w:rPr>
                <w:del w:id="1968" w:author="Fegie" w:date="2021-04-28T12:03:00Z"/>
                <w:rFonts w:ascii="標楷體" w:eastAsia="標楷體" w:hAnsi="標楷體"/>
                <w:strike/>
                <w:color w:val="FF0000"/>
                <w:rPrChange w:id="1969" w:author="88692" w:date="2020-06-16T16:02:00Z">
                  <w:rPr>
                    <w:del w:id="1970" w:author="Fegie" w:date="2021-04-28T12:03:00Z"/>
                    <w:rFonts w:ascii="標楷體" w:eastAsia="標楷體" w:hAnsi="標楷體"/>
                  </w:rPr>
                </w:rPrChange>
              </w:rPr>
            </w:pPr>
            <w:del w:id="1971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1972" w:author="88692" w:date="2020-06-16T16:02:00Z">
                    <w:rPr>
                      <w:rFonts w:ascii="標楷體" w:eastAsia="標楷體" w:hAnsi="標楷體"/>
                    </w:rPr>
                  </w:rPrChange>
                </w:rPr>
                <w:delText>X(14)</w:delText>
              </w:r>
              <w:bookmarkStart w:id="1973" w:name="_Toc71196692"/>
              <w:bookmarkEnd w:id="1973"/>
            </w:del>
          </w:p>
        </w:tc>
        <w:tc>
          <w:tcPr>
            <w:tcW w:w="1066" w:type="dxa"/>
          </w:tcPr>
          <w:p w14:paraId="5A45AC9C" w14:textId="4FEC77AB" w:rsidR="00A17982" w:rsidRPr="008E0412" w:rsidDel="009661CB" w:rsidRDefault="00A17982" w:rsidP="00CC4BAD">
            <w:pPr>
              <w:rPr>
                <w:del w:id="1974" w:author="Fegie" w:date="2021-04-28T12:03:00Z"/>
                <w:rFonts w:ascii="標楷體" w:eastAsia="標楷體" w:hAnsi="標楷體"/>
                <w:strike/>
                <w:color w:val="FF0000"/>
                <w:rPrChange w:id="1975" w:author="88692" w:date="2020-06-16T16:02:00Z">
                  <w:rPr>
                    <w:del w:id="197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1977" w:name="_Toc71196693"/>
            <w:bookmarkEnd w:id="1977"/>
          </w:p>
        </w:tc>
        <w:tc>
          <w:tcPr>
            <w:tcW w:w="1141" w:type="dxa"/>
          </w:tcPr>
          <w:p w14:paraId="3DFBD29C" w14:textId="3DB7BEDA" w:rsidR="00A17982" w:rsidRPr="008E0412" w:rsidDel="009661CB" w:rsidRDefault="00A17982" w:rsidP="00CC4BAD">
            <w:pPr>
              <w:rPr>
                <w:del w:id="1978" w:author="Fegie" w:date="2021-04-28T12:03:00Z"/>
                <w:rFonts w:ascii="標楷體" w:eastAsia="標楷體" w:hAnsi="標楷體"/>
                <w:strike/>
                <w:color w:val="FF0000"/>
                <w:rPrChange w:id="1979" w:author="88692" w:date="2020-06-16T16:02:00Z">
                  <w:rPr>
                    <w:del w:id="198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1981" w:name="_Toc71196694"/>
            <w:bookmarkEnd w:id="1981"/>
          </w:p>
        </w:tc>
        <w:tc>
          <w:tcPr>
            <w:tcW w:w="665" w:type="dxa"/>
          </w:tcPr>
          <w:p w14:paraId="00CB80C5" w14:textId="4D2181F8" w:rsidR="00A17982" w:rsidRPr="008E0412" w:rsidDel="009661CB" w:rsidRDefault="00A17982" w:rsidP="00CC4BAD">
            <w:pPr>
              <w:rPr>
                <w:del w:id="1982" w:author="Fegie" w:date="2021-04-28T12:03:00Z"/>
                <w:rFonts w:ascii="標楷體" w:eastAsia="標楷體" w:hAnsi="標楷體"/>
                <w:strike/>
                <w:color w:val="FF0000"/>
                <w:rPrChange w:id="1983" w:author="88692" w:date="2020-06-16T16:02:00Z">
                  <w:rPr>
                    <w:del w:id="198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1985" w:name="_Toc71196695"/>
            <w:bookmarkEnd w:id="1985"/>
          </w:p>
        </w:tc>
        <w:tc>
          <w:tcPr>
            <w:tcW w:w="691" w:type="dxa"/>
          </w:tcPr>
          <w:p w14:paraId="1A17ADBB" w14:textId="1983D998" w:rsidR="00A17982" w:rsidRPr="008E0412" w:rsidDel="009661CB" w:rsidRDefault="00A17982" w:rsidP="00CC4BAD">
            <w:pPr>
              <w:rPr>
                <w:del w:id="1986" w:author="Fegie" w:date="2021-04-28T12:03:00Z"/>
                <w:rFonts w:ascii="標楷體" w:eastAsia="標楷體" w:hAnsi="標楷體"/>
                <w:strike/>
                <w:color w:val="FF0000"/>
                <w:rPrChange w:id="1987" w:author="88692" w:date="2020-06-16T16:02:00Z">
                  <w:rPr>
                    <w:del w:id="198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1989" w:name="_Toc71196696"/>
            <w:bookmarkEnd w:id="1989"/>
          </w:p>
        </w:tc>
        <w:tc>
          <w:tcPr>
            <w:tcW w:w="3613" w:type="dxa"/>
          </w:tcPr>
          <w:p w14:paraId="1970A033" w14:textId="3341A479" w:rsidR="00A17982" w:rsidRPr="008E0412" w:rsidDel="009661CB" w:rsidRDefault="00A17982" w:rsidP="00CC4BAD">
            <w:pPr>
              <w:rPr>
                <w:del w:id="1990" w:author="Fegie" w:date="2021-04-28T12:03:00Z"/>
                <w:rFonts w:ascii="標楷體" w:eastAsia="標楷體" w:hAnsi="標楷體"/>
                <w:strike/>
                <w:color w:val="FF0000"/>
                <w:rPrChange w:id="1991" w:author="88692" w:date="2020-06-16T16:02:00Z">
                  <w:rPr>
                    <w:del w:id="1992" w:author="Fegie" w:date="2021-04-28T12:03:00Z"/>
                    <w:rFonts w:ascii="標楷體" w:eastAsia="標楷體" w:hAnsi="標楷體"/>
                  </w:rPr>
                </w:rPrChange>
              </w:rPr>
            </w:pPr>
            <w:del w:id="1993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1994" w:author="88692" w:date="2020-06-16T16:02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1995" w:name="_Toc71196697"/>
              <w:bookmarkEnd w:id="1995"/>
            </w:del>
          </w:p>
        </w:tc>
        <w:bookmarkStart w:id="1996" w:name="_Toc71196698"/>
        <w:bookmarkEnd w:id="1996"/>
      </w:tr>
      <w:tr w:rsidR="00A04243" w:rsidRPr="00A04243" w:rsidDel="009661CB" w14:paraId="4EDE7716" w14:textId="6415589B" w:rsidTr="00CE2128">
        <w:trPr>
          <w:trHeight w:val="291"/>
          <w:jc w:val="center"/>
          <w:del w:id="1997" w:author="Fegie" w:date="2021-04-28T12:03:00Z"/>
        </w:trPr>
        <w:tc>
          <w:tcPr>
            <w:tcW w:w="558" w:type="dxa"/>
          </w:tcPr>
          <w:p w14:paraId="78FB5E58" w14:textId="096E68F4" w:rsidR="00A17982" w:rsidRPr="00A04243" w:rsidDel="009661CB" w:rsidRDefault="00A17982" w:rsidP="00CC4BAD">
            <w:pPr>
              <w:rPr>
                <w:del w:id="1998" w:author="Fegie" w:date="2021-04-28T12:03:00Z"/>
                <w:rFonts w:ascii="標楷體" w:eastAsia="標楷體" w:hAnsi="標楷體"/>
              </w:rPr>
            </w:pPr>
            <w:del w:id="199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12</w:delText>
              </w:r>
              <w:bookmarkStart w:id="2000" w:name="_Toc71196699"/>
              <w:bookmarkEnd w:id="2000"/>
            </w:del>
          </w:p>
        </w:tc>
        <w:tc>
          <w:tcPr>
            <w:tcW w:w="2152" w:type="dxa"/>
          </w:tcPr>
          <w:p w14:paraId="5E5F432D" w14:textId="4D365BB3" w:rsidR="00A17982" w:rsidRPr="00A04243" w:rsidDel="009661CB" w:rsidRDefault="00A17982" w:rsidP="00CC4BAD">
            <w:pPr>
              <w:rPr>
                <w:del w:id="2001" w:author="Fegie" w:date="2021-04-28T12:03:00Z"/>
                <w:rFonts w:ascii="標楷體" w:eastAsia="標楷體" w:hAnsi="標楷體"/>
              </w:rPr>
            </w:pPr>
            <w:del w:id="200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戶籍郵遞區號</w:delText>
              </w:r>
              <w:bookmarkStart w:id="2003" w:name="_Toc71196700"/>
              <w:bookmarkEnd w:id="2003"/>
            </w:del>
          </w:p>
        </w:tc>
        <w:tc>
          <w:tcPr>
            <w:tcW w:w="1296" w:type="dxa"/>
          </w:tcPr>
          <w:p w14:paraId="07A0F87B" w14:textId="05322056" w:rsidR="00A17982" w:rsidRPr="00A04243" w:rsidDel="009661CB" w:rsidRDefault="003B2B59" w:rsidP="00CC4BAD">
            <w:pPr>
              <w:rPr>
                <w:del w:id="2004" w:author="Fegie" w:date="2021-04-28T12:03:00Z"/>
                <w:rFonts w:ascii="標楷體" w:eastAsia="標楷體" w:hAnsi="標楷體"/>
              </w:rPr>
            </w:pPr>
            <w:del w:id="2005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2006" w:name="_Toc71196701"/>
              <w:bookmarkEnd w:id="2006"/>
            </w:del>
          </w:p>
        </w:tc>
        <w:tc>
          <w:tcPr>
            <w:tcW w:w="1066" w:type="dxa"/>
          </w:tcPr>
          <w:p w14:paraId="45694613" w14:textId="6F0F40E8" w:rsidR="00A17982" w:rsidRPr="00A04243" w:rsidDel="009661CB" w:rsidRDefault="00A17982" w:rsidP="00CC4BAD">
            <w:pPr>
              <w:rPr>
                <w:del w:id="2007" w:author="Fegie" w:date="2021-04-28T12:03:00Z"/>
                <w:rFonts w:ascii="標楷體" w:eastAsia="標楷體" w:hAnsi="標楷體"/>
              </w:rPr>
            </w:pPr>
            <w:bookmarkStart w:id="2008" w:name="_Toc71196702"/>
            <w:bookmarkEnd w:id="2008"/>
          </w:p>
        </w:tc>
        <w:tc>
          <w:tcPr>
            <w:tcW w:w="1141" w:type="dxa"/>
          </w:tcPr>
          <w:p w14:paraId="72B21400" w14:textId="3739F0EE" w:rsidR="00A17982" w:rsidRPr="00A04243" w:rsidDel="009661CB" w:rsidRDefault="00A17982" w:rsidP="00CC4BAD">
            <w:pPr>
              <w:rPr>
                <w:del w:id="2009" w:author="Fegie" w:date="2021-04-28T12:03:00Z"/>
                <w:rFonts w:ascii="標楷體" w:eastAsia="標楷體" w:hAnsi="標楷體"/>
              </w:rPr>
            </w:pPr>
            <w:bookmarkStart w:id="2010" w:name="_Toc71196703"/>
            <w:bookmarkEnd w:id="2010"/>
          </w:p>
        </w:tc>
        <w:tc>
          <w:tcPr>
            <w:tcW w:w="665" w:type="dxa"/>
          </w:tcPr>
          <w:p w14:paraId="34B640AF" w14:textId="5E716883" w:rsidR="00A17982" w:rsidRPr="00A04243" w:rsidDel="009661CB" w:rsidRDefault="00A17982" w:rsidP="00CC4BAD">
            <w:pPr>
              <w:rPr>
                <w:del w:id="2011" w:author="Fegie" w:date="2021-04-28T12:03:00Z"/>
                <w:rFonts w:ascii="標楷體" w:eastAsia="標楷體" w:hAnsi="標楷體"/>
              </w:rPr>
            </w:pPr>
            <w:del w:id="201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2013" w:name="_Toc71196704"/>
              <w:bookmarkEnd w:id="2013"/>
            </w:del>
          </w:p>
        </w:tc>
        <w:tc>
          <w:tcPr>
            <w:tcW w:w="691" w:type="dxa"/>
          </w:tcPr>
          <w:p w14:paraId="4EDC36A4" w14:textId="3FC340E2" w:rsidR="00A17982" w:rsidRPr="00A04243" w:rsidDel="009661CB" w:rsidRDefault="00A17982" w:rsidP="00CC4BAD">
            <w:pPr>
              <w:rPr>
                <w:del w:id="2014" w:author="Fegie" w:date="2021-04-28T12:03:00Z"/>
                <w:rFonts w:ascii="標楷體" w:eastAsia="標楷體" w:hAnsi="標楷體"/>
              </w:rPr>
            </w:pPr>
            <w:bookmarkStart w:id="2015" w:name="_Toc71196705"/>
            <w:bookmarkEnd w:id="2015"/>
          </w:p>
        </w:tc>
        <w:tc>
          <w:tcPr>
            <w:tcW w:w="3613" w:type="dxa"/>
          </w:tcPr>
          <w:p w14:paraId="71290CD7" w14:textId="6FD54718" w:rsidR="00A17982" w:rsidRPr="00A04243" w:rsidDel="009661CB" w:rsidRDefault="00A17982" w:rsidP="00163CC1">
            <w:pPr>
              <w:rPr>
                <w:del w:id="2016" w:author="Fegie" w:date="2021-04-28T12:03:00Z"/>
                <w:rFonts w:ascii="標楷體" w:eastAsia="標楷體" w:hAnsi="標楷體"/>
              </w:rPr>
            </w:pPr>
            <w:del w:id="201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2018" w:name="_Toc71196706"/>
              <w:bookmarkEnd w:id="2018"/>
            </w:del>
          </w:p>
        </w:tc>
        <w:bookmarkStart w:id="2019" w:name="_Toc71196707"/>
        <w:bookmarkEnd w:id="2019"/>
      </w:tr>
      <w:tr w:rsidR="00A04243" w:rsidRPr="00A04243" w:rsidDel="009661CB" w14:paraId="0206EB96" w14:textId="18101542" w:rsidTr="00CE2128">
        <w:trPr>
          <w:trHeight w:val="291"/>
          <w:jc w:val="center"/>
          <w:del w:id="2020" w:author="Fegie" w:date="2021-04-28T12:03:00Z"/>
        </w:trPr>
        <w:tc>
          <w:tcPr>
            <w:tcW w:w="558" w:type="dxa"/>
          </w:tcPr>
          <w:p w14:paraId="478B5EE2" w14:textId="52F0C7AE" w:rsidR="00A17982" w:rsidRPr="00A04243" w:rsidDel="009661CB" w:rsidRDefault="00A17982" w:rsidP="00CC4BAD">
            <w:pPr>
              <w:rPr>
                <w:del w:id="2021" w:author="Fegie" w:date="2021-04-28T12:03:00Z"/>
                <w:rFonts w:ascii="標楷體" w:eastAsia="標楷體" w:hAnsi="標楷體"/>
              </w:rPr>
            </w:pPr>
            <w:del w:id="202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13</w:delText>
              </w:r>
              <w:bookmarkStart w:id="2023" w:name="_Toc71196708"/>
              <w:bookmarkEnd w:id="2023"/>
            </w:del>
          </w:p>
        </w:tc>
        <w:tc>
          <w:tcPr>
            <w:tcW w:w="2152" w:type="dxa"/>
          </w:tcPr>
          <w:p w14:paraId="48C3E06A" w14:textId="5CA14F9D" w:rsidR="00A17982" w:rsidRPr="00A04243" w:rsidDel="009661CB" w:rsidRDefault="00A17982" w:rsidP="00CC4BAD">
            <w:pPr>
              <w:rPr>
                <w:del w:id="2024" w:author="Fegie" w:date="2021-04-28T12:03:00Z"/>
                <w:rFonts w:ascii="標楷體" w:eastAsia="標楷體" w:hAnsi="標楷體"/>
              </w:rPr>
            </w:pPr>
            <w:del w:id="202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戶籍地址    </w:delText>
              </w:r>
              <w:bookmarkStart w:id="2026" w:name="_Toc71196709"/>
              <w:bookmarkEnd w:id="2026"/>
            </w:del>
          </w:p>
        </w:tc>
        <w:tc>
          <w:tcPr>
            <w:tcW w:w="1296" w:type="dxa"/>
          </w:tcPr>
          <w:p w14:paraId="1D8513F5" w14:textId="25483461" w:rsidR="00A17982" w:rsidRPr="00A04243" w:rsidDel="009661CB" w:rsidRDefault="003B2B59" w:rsidP="00CC4BAD">
            <w:pPr>
              <w:rPr>
                <w:del w:id="2027" w:author="Fegie" w:date="2021-04-28T12:03:00Z"/>
                <w:rFonts w:ascii="標楷體" w:eastAsia="標楷體" w:hAnsi="標楷體"/>
              </w:rPr>
            </w:pPr>
            <w:del w:id="202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2029" w:name="_Toc71196710"/>
              <w:bookmarkEnd w:id="2029"/>
            </w:del>
          </w:p>
        </w:tc>
        <w:tc>
          <w:tcPr>
            <w:tcW w:w="1066" w:type="dxa"/>
          </w:tcPr>
          <w:p w14:paraId="155B627E" w14:textId="5E0E305F" w:rsidR="00A17982" w:rsidRPr="00A04243" w:rsidDel="009661CB" w:rsidRDefault="00A17982" w:rsidP="00CC4BAD">
            <w:pPr>
              <w:rPr>
                <w:del w:id="2030" w:author="Fegie" w:date="2021-04-28T12:03:00Z"/>
                <w:rFonts w:ascii="標楷體" w:eastAsia="標楷體" w:hAnsi="標楷體"/>
              </w:rPr>
            </w:pPr>
            <w:bookmarkStart w:id="2031" w:name="_Toc71196711"/>
            <w:bookmarkEnd w:id="2031"/>
          </w:p>
        </w:tc>
        <w:tc>
          <w:tcPr>
            <w:tcW w:w="1141" w:type="dxa"/>
          </w:tcPr>
          <w:p w14:paraId="6DDE2FFF" w14:textId="6162A31F" w:rsidR="00A17982" w:rsidRPr="00A04243" w:rsidDel="009661CB" w:rsidRDefault="00A17982" w:rsidP="00CC4BAD">
            <w:pPr>
              <w:rPr>
                <w:del w:id="2032" w:author="Fegie" w:date="2021-04-28T12:03:00Z"/>
                <w:rFonts w:ascii="標楷體" w:eastAsia="標楷體" w:hAnsi="標楷體"/>
              </w:rPr>
            </w:pPr>
            <w:bookmarkStart w:id="2033" w:name="_Toc71196712"/>
            <w:bookmarkEnd w:id="2033"/>
          </w:p>
        </w:tc>
        <w:tc>
          <w:tcPr>
            <w:tcW w:w="665" w:type="dxa"/>
          </w:tcPr>
          <w:p w14:paraId="7FE43AA0" w14:textId="7225518D" w:rsidR="00A17982" w:rsidRPr="00A04243" w:rsidDel="009661CB" w:rsidRDefault="00A17982" w:rsidP="00CC4BAD">
            <w:pPr>
              <w:rPr>
                <w:del w:id="2034" w:author="Fegie" w:date="2021-04-28T12:03:00Z"/>
                <w:rFonts w:ascii="標楷體" w:eastAsia="標楷體" w:hAnsi="標楷體"/>
              </w:rPr>
            </w:pPr>
            <w:del w:id="203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2036" w:name="_Toc71196713"/>
              <w:bookmarkEnd w:id="2036"/>
            </w:del>
          </w:p>
        </w:tc>
        <w:tc>
          <w:tcPr>
            <w:tcW w:w="691" w:type="dxa"/>
          </w:tcPr>
          <w:p w14:paraId="71AA0907" w14:textId="1CB67939" w:rsidR="00A17982" w:rsidRPr="00A04243" w:rsidDel="009661CB" w:rsidRDefault="00A17982" w:rsidP="00CC4BAD">
            <w:pPr>
              <w:rPr>
                <w:del w:id="2037" w:author="Fegie" w:date="2021-04-28T12:03:00Z"/>
                <w:rFonts w:ascii="標楷體" w:eastAsia="標楷體" w:hAnsi="標楷體"/>
              </w:rPr>
            </w:pPr>
            <w:bookmarkStart w:id="2038" w:name="_Toc71196714"/>
            <w:bookmarkEnd w:id="2038"/>
          </w:p>
        </w:tc>
        <w:tc>
          <w:tcPr>
            <w:tcW w:w="3613" w:type="dxa"/>
          </w:tcPr>
          <w:p w14:paraId="232949F4" w14:textId="74FFE564" w:rsidR="00A17982" w:rsidRPr="00A04243" w:rsidDel="009661CB" w:rsidRDefault="00A17982" w:rsidP="00163CC1">
            <w:pPr>
              <w:rPr>
                <w:del w:id="2039" w:author="Fegie" w:date="2021-04-28T12:03:00Z"/>
                <w:rFonts w:ascii="標楷體" w:eastAsia="標楷體" w:hAnsi="標楷體"/>
              </w:rPr>
            </w:pPr>
            <w:del w:id="204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2041" w:name="_Toc71196715"/>
              <w:bookmarkEnd w:id="2041"/>
            </w:del>
          </w:p>
        </w:tc>
        <w:bookmarkStart w:id="2042" w:name="_Toc71196716"/>
        <w:bookmarkEnd w:id="2042"/>
      </w:tr>
      <w:tr w:rsidR="00A04243" w:rsidRPr="00A04243" w:rsidDel="009661CB" w14:paraId="67C482A2" w14:textId="46AE3A98" w:rsidTr="00CE2128">
        <w:trPr>
          <w:trHeight w:val="291"/>
          <w:jc w:val="center"/>
          <w:del w:id="2043" w:author="Fegie" w:date="2021-04-28T12:03:00Z"/>
        </w:trPr>
        <w:tc>
          <w:tcPr>
            <w:tcW w:w="558" w:type="dxa"/>
          </w:tcPr>
          <w:p w14:paraId="5E889A14" w14:textId="3B828FF4" w:rsidR="00A17982" w:rsidRPr="00A04243" w:rsidDel="009661CB" w:rsidRDefault="00A17982" w:rsidP="00CC4BAD">
            <w:pPr>
              <w:rPr>
                <w:del w:id="2044" w:author="Fegie" w:date="2021-04-28T12:03:00Z"/>
                <w:rFonts w:ascii="標楷體" w:eastAsia="標楷體" w:hAnsi="標楷體"/>
              </w:rPr>
            </w:pPr>
            <w:del w:id="204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14</w:delText>
              </w:r>
              <w:bookmarkStart w:id="2046" w:name="_Toc71196717"/>
              <w:bookmarkEnd w:id="2046"/>
            </w:del>
          </w:p>
        </w:tc>
        <w:tc>
          <w:tcPr>
            <w:tcW w:w="2152" w:type="dxa"/>
          </w:tcPr>
          <w:p w14:paraId="398BE123" w14:textId="656A2597" w:rsidR="00A17982" w:rsidRPr="00CE781C" w:rsidDel="009661CB" w:rsidRDefault="00A17982" w:rsidP="00CC4BAD">
            <w:pPr>
              <w:rPr>
                <w:del w:id="2047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048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戶籍電話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2049" w:name="_Toc71196718"/>
              <w:bookmarkEnd w:id="2049"/>
            </w:del>
          </w:p>
        </w:tc>
        <w:tc>
          <w:tcPr>
            <w:tcW w:w="1296" w:type="dxa"/>
          </w:tcPr>
          <w:p w14:paraId="4648CD76" w14:textId="588EC6A1" w:rsidR="00A17982" w:rsidRPr="00CE781C" w:rsidDel="009661CB" w:rsidRDefault="003B2B59" w:rsidP="003B2B59">
            <w:pPr>
              <w:rPr>
                <w:del w:id="2050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051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2052" w:name="_Toc71196719"/>
              <w:bookmarkEnd w:id="2052"/>
            </w:del>
          </w:p>
        </w:tc>
        <w:tc>
          <w:tcPr>
            <w:tcW w:w="1066" w:type="dxa"/>
          </w:tcPr>
          <w:p w14:paraId="71FF0839" w14:textId="7866FD61" w:rsidR="00A17982" w:rsidRPr="00CE781C" w:rsidDel="009661CB" w:rsidRDefault="00A17982" w:rsidP="00CC4BAD">
            <w:pPr>
              <w:rPr>
                <w:del w:id="205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054" w:name="_Toc71196720"/>
            <w:bookmarkEnd w:id="2054"/>
          </w:p>
        </w:tc>
        <w:tc>
          <w:tcPr>
            <w:tcW w:w="1141" w:type="dxa"/>
          </w:tcPr>
          <w:p w14:paraId="5FEB632C" w14:textId="22136BD9" w:rsidR="00A17982" w:rsidRPr="00CE781C" w:rsidDel="009661CB" w:rsidRDefault="00A17982" w:rsidP="00CC4BAD">
            <w:pPr>
              <w:rPr>
                <w:del w:id="205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056" w:name="_Toc71196721"/>
            <w:bookmarkEnd w:id="2056"/>
          </w:p>
        </w:tc>
        <w:tc>
          <w:tcPr>
            <w:tcW w:w="665" w:type="dxa"/>
          </w:tcPr>
          <w:p w14:paraId="6448818C" w14:textId="5E1D362D" w:rsidR="00A17982" w:rsidRPr="00CE781C" w:rsidDel="009661CB" w:rsidRDefault="00A17982" w:rsidP="00CC4BAD">
            <w:pPr>
              <w:rPr>
                <w:del w:id="205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058" w:name="_Toc71196722"/>
            <w:bookmarkEnd w:id="2058"/>
          </w:p>
        </w:tc>
        <w:tc>
          <w:tcPr>
            <w:tcW w:w="691" w:type="dxa"/>
          </w:tcPr>
          <w:p w14:paraId="4C9ECDA5" w14:textId="21B44E17" w:rsidR="00A17982" w:rsidRPr="00CE781C" w:rsidDel="009661CB" w:rsidRDefault="00A17982" w:rsidP="00CC4BAD">
            <w:pPr>
              <w:rPr>
                <w:del w:id="205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060" w:name="_Toc71196723"/>
            <w:bookmarkEnd w:id="2060"/>
          </w:p>
        </w:tc>
        <w:tc>
          <w:tcPr>
            <w:tcW w:w="3613" w:type="dxa"/>
          </w:tcPr>
          <w:p w14:paraId="03442177" w14:textId="4EAFBB38" w:rsidR="00A17982" w:rsidRPr="00CE781C" w:rsidDel="009661CB" w:rsidRDefault="00A17982" w:rsidP="00CC4BAD">
            <w:pPr>
              <w:rPr>
                <w:del w:id="206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062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i.可不輸入</w:delText>
              </w:r>
              <w:bookmarkStart w:id="2063" w:name="_Toc71196724"/>
              <w:bookmarkEnd w:id="2063"/>
            </w:del>
          </w:p>
        </w:tc>
        <w:bookmarkStart w:id="2064" w:name="_Toc71196725"/>
        <w:bookmarkEnd w:id="2064"/>
      </w:tr>
      <w:tr w:rsidR="00A04243" w:rsidRPr="00A04243" w:rsidDel="009661CB" w14:paraId="1CAE55FC" w14:textId="49FB1066" w:rsidTr="00CE2128">
        <w:trPr>
          <w:trHeight w:val="291"/>
          <w:jc w:val="center"/>
          <w:del w:id="2065" w:author="Fegie" w:date="2021-04-28T12:03:00Z"/>
        </w:trPr>
        <w:tc>
          <w:tcPr>
            <w:tcW w:w="558" w:type="dxa"/>
          </w:tcPr>
          <w:p w14:paraId="78D467BA" w14:textId="283EC435" w:rsidR="003B2B59" w:rsidRPr="00A04243" w:rsidDel="009661CB" w:rsidRDefault="003B2B59" w:rsidP="00CC4BAD">
            <w:pPr>
              <w:rPr>
                <w:del w:id="2066" w:author="Fegie" w:date="2021-04-28T12:03:00Z"/>
                <w:rFonts w:ascii="標楷體" w:eastAsia="標楷體" w:hAnsi="標楷體"/>
              </w:rPr>
            </w:pPr>
            <w:del w:id="206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15</w:delText>
              </w:r>
              <w:bookmarkStart w:id="2068" w:name="_Toc71196726"/>
              <w:bookmarkEnd w:id="2068"/>
            </w:del>
          </w:p>
        </w:tc>
        <w:tc>
          <w:tcPr>
            <w:tcW w:w="2152" w:type="dxa"/>
          </w:tcPr>
          <w:p w14:paraId="079C4A7A" w14:textId="308BB21F" w:rsidR="003B2B59" w:rsidRPr="00A04243" w:rsidDel="009661CB" w:rsidRDefault="003B2B59" w:rsidP="00CC4BAD">
            <w:pPr>
              <w:rPr>
                <w:del w:id="2069" w:author="Fegie" w:date="2021-04-28T12:03:00Z"/>
                <w:rFonts w:ascii="標楷體" w:eastAsia="標楷體" w:hAnsi="標楷體"/>
              </w:rPr>
            </w:pPr>
            <w:del w:id="207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通訊郵遞區號</w:delText>
              </w:r>
              <w:bookmarkStart w:id="2071" w:name="_Toc71196727"/>
              <w:bookmarkEnd w:id="2071"/>
            </w:del>
          </w:p>
        </w:tc>
        <w:tc>
          <w:tcPr>
            <w:tcW w:w="1296" w:type="dxa"/>
          </w:tcPr>
          <w:p w14:paraId="11E1E032" w14:textId="1478FD7C" w:rsidR="003B2B59" w:rsidRPr="00A04243" w:rsidDel="009661CB" w:rsidRDefault="003B2B59" w:rsidP="00A4784A">
            <w:pPr>
              <w:rPr>
                <w:del w:id="2072" w:author="Fegie" w:date="2021-04-28T12:03:00Z"/>
                <w:rFonts w:ascii="標楷體" w:eastAsia="標楷體" w:hAnsi="標楷體"/>
              </w:rPr>
            </w:pPr>
            <w:del w:id="2073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2074" w:name="_Toc71196728"/>
              <w:bookmarkEnd w:id="2074"/>
            </w:del>
          </w:p>
        </w:tc>
        <w:tc>
          <w:tcPr>
            <w:tcW w:w="1066" w:type="dxa"/>
          </w:tcPr>
          <w:p w14:paraId="2162A8A5" w14:textId="00A14C80" w:rsidR="003B2B59" w:rsidRPr="00A04243" w:rsidDel="009661CB" w:rsidRDefault="003B2B59" w:rsidP="00CC4BAD">
            <w:pPr>
              <w:rPr>
                <w:del w:id="2075" w:author="Fegie" w:date="2021-04-28T12:03:00Z"/>
                <w:rFonts w:ascii="標楷體" w:eastAsia="標楷體" w:hAnsi="標楷體"/>
              </w:rPr>
            </w:pPr>
            <w:bookmarkStart w:id="2076" w:name="_Toc71196729"/>
            <w:bookmarkEnd w:id="2076"/>
          </w:p>
        </w:tc>
        <w:tc>
          <w:tcPr>
            <w:tcW w:w="1141" w:type="dxa"/>
          </w:tcPr>
          <w:p w14:paraId="60EC8A8C" w14:textId="470084CB" w:rsidR="003B2B59" w:rsidRPr="00A04243" w:rsidDel="009661CB" w:rsidRDefault="003B2B59" w:rsidP="00CC4BAD">
            <w:pPr>
              <w:rPr>
                <w:del w:id="2077" w:author="Fegie" w:date="2021-04-28T12:03:00Z"/>
                <w:rFonts w:ascii="標楷體" w:eastAsia="標楷體" w:hAnsi="標楷體"/>
              </w:rPr>
            </w:pPr>
            <w:bookmarkStart w:id="2078" w:name="_Toc71196730"/>
            <w:bookmarkEnd w:id="2078"/>
          </w:p>
        </w:tc>
        <w:tc>
          <w:tcPr>
            <w:tcW w:w="665" w:type="dxa"/>
          </w:tcPr>
          <w:p w14:paraId="6D8BF712" w14:textId="04C6B7AE" w:rsidR="003B2B59" w:rsidRPr="00A04243" w:rsidDel="009661CB" w:rsidRDefault="003B2B59" w:rsidP="00CC4BAD">
            <w:pPr>
              <w:rPr>
                <w:del w:id="2079" w:author="Fegie" w:date="2021-04-28T12:03:00Z"/>
                <w:rFonts w:ascii="標楷體" w:eastAsia="標楷體" w:hAnsi="標楷體"/>
              </w:rPr>
            </w:pPr>
            <w:del w:id="208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2081" w:name="_Toc71196731"/>
              <w:bookmarkEnd w:id="2081"/>
            </w:del>
          </w:p>
        </w:tc>
        <w:tc>
          <w:tcPr>
            <w:tcW w:w="691" w:type="dxa"/>
          </w:tcPr>
          <w:p w14:paraId="2D92620E" w14:textId="56815039" w:rsidR="003B2B59" w:rsidRPr="00A04243" w:rsidDel="009661CB" w:rsidRDefault="003B2B59" w:rsidP="00CC4BAD">
            <w:pPr>
              <w:rPr>
                <w:del w:id="2082" w:author="Fegie" w:date="2021-04-28T12:03:00Z"/>
                <w:rFonts w:ascii="標楷體" w:eastAsia="標楷體" w:hAnsi="標楷體"/>
              </w:rPr>
            </w:pPr>
            <w:bookmarkStart w:id="2083" w:name="_Toc71196732"/>
            <w:bookmarkEnd w:id="2083"/>
          </w:p>
        </w:tc>
        <w:tc>
          <w:tcPr>
            <w:tcW w:w="3613" w:type="dxa"/>
          </w:tcPr>
          <w:p w14:paraId="63C877F1" w14:textId="1261B8CB" w:rsidR="003B2B59" w:rsidRPr="00A04243" w:rsidDel="009661CB" w:rsidRDefault="003B2B59" w:rsidP="00163CC1">
            <w:pPr>
              <w:rPr>
                <w:del w:id="2084" w:author="Fegie" w:date="2021-04-28T12:03:00Z"/>
                <w:rFonts w:ascii="標楷體" w:eastAsia="標楷體" w:hAnsi="標楷體"/>
              </w:rPr>
            </w:pPr>
            <w:del w:id="208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2086" w:name="_Toc71196733"/>
              <w:bookmarkEnd w:id="2086"/>
            </w:del>
          </w:p>
        </w:tc>
        <w:bookmarkStart w:id="2087" w:name="_Toc71196734"/>
        <w:bookmarkEnd w:id="2087"/>
      </w:tr>
      <w:tr w:rsidR="00A04243" w:rsidRPr="00A04243" w:rsidDel="009661CB" w14:paraId="5F38B579" w14:textId="00A0AB38" w:rsidTr="00CE2128">
        <w:trPr>
          <w:trHeight w:val="291"/>
          <w:jc w:val="center"/>
          <w:del w:id="2088" w:author="Fegie" w:date="2021-04-28T12:03:00Z"/>
        </w:trPr>
        <w:tc>
          <w:tcPr>
            <w:tcW w:w="558" w:type="dxa"/>
          </w:tcPr>
          <w:p w14:paraId="67255A91" w14:textId="0157B8E5" w:rsidR="003B2B59" w:rsidRPr="00A04243" w:rsidDel="009661CB" w:rsidRDefault="003B2B59" w:rsidP="00CC4BAD">
            <w:pPr>
              <w:rPr>
                <w:del w:id="2089" w:author="Fegie" w:date="2021-04-28T12:03:00Z"/>
                <w:rFonts w:ascii="標楷體" w:eastAsia="標楷體" w:hAnsi="標楷體"/>
              </w:rPr>
            </w:pPr>
            <w:del w:id="209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16</w:delText>
              </w:r>
              <w:bookmarkStart w:id="2091" w:name="_Toc71196735"/>
              <w:bookmarkEnd w:id="2091"/>
            </w:del>
          </w:p>
        </w:tc>
        <w:tc>
          <w:tcPr>
            <w:tcW w:w="2152" w:type="dxa"/>
          </w:tcPr>
          <w:p w14:paraId="1F106B75" w14:textId="30368CD7" w:rsidR="003B2B59" w:rsidRPr="00A04243" w:rsidDel="009661CB" w:rsidRDefault="003B2B59" w:rsidP="00CC4BAD">
            <w:pPr>
              <w:rPr>
                <w:del w:id="2092" w:author="Fegie" w:date="2021-04-28T12:03:00Z"/>
                <w:rFonts w:ascii="標楷體" w:eastAsia="標楷體" w:hAnsi="標楷體"/>
              </w:rPr>
            </w:pPr>
            <w:del w:id="209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通訊地址    </w:delText>
              </w:r>
              <w:bookmarkStart w:id="2094" w:name="_Toc71196736"/>
              <w:bookmarkEnd w:id="2094"/>
            </w:del>
          </w:p>
        </w:tc>
        <w:tc>
          <w:tcPr>
            <w:tcW w:w="1296" w:type="dxa"/>
          </w:tcPr>
          <w:p w14:paraId="53F727DE" w14:textId="3F1C8076" w:rsidR="003B2B59" w:rsidRPr="00A04243" w:rsidDel="009661CB" w:rsidRDefault="003B2B59" w:rsidP="00A4784A">
            <w:pPr>
              <w:rPr>
                <w:del w:id="2095" w:author="Fegie" w:date="2021-04-28T12:03:00Z"/>
                <w:rFonts w:ascii="標楷體" w:eastAsia="標楷體" w:hAnsi="標楷體"/>
              </w:rPr>
            </w:pPr>
            <w:del w:id="209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2097" w:name="_Toc71196737"/>
              <w:bookmarkEnd w:id="2097"/>
            </w:del>
          </w:p>
        </w:tc>
        <w:tc>
          <w:tcPr>
            <w:tcW w:w="1066" w:type="dxa"/>
          </w:tcPr>
          <w:p w14:paraId="4BC14A9C" w14:textId="43790A6E" w:rsidR="003B2B59" w:rsidRPr="00A04243" w:rsidDel="009661CB" w:rsidRDefault="003B2B59" w:rsidP="00CC4BAD">
            <w:pPr>
              <w:rPr>
                <w:del w:id="2098" w:author="Fegie" w:date="2021-04-28T12:03:00Z"/>
                <w:rFonts w:ascii="標楷體" w:eastAsia="標楷體" w:hAnsi="標楷體"/>
              </w:rPr>
            </w:pPr>
            <w:bookmarkStart w:id="2099" w:name="_Toc71196738"/>
            <w:bookmarkEnd w:id="2099"/>
          </w:p>
        </w:tc>
        <w:tc>
          <w:tcPr>
            <w:tcW w:w="1141" w:type="dxa"/>
          </w:tcPr>
          <w:p w14:paraId="51583024" w14:textId="1591F674" w:rsidR="003B2B59" w:rsidRPr="00A04243" w:rsidDel="009661CB" w:rsidRDefault="003B2B59" w:rsidP="00CC4BAD">
            <w:pPr>
              <w:rPr>
                <w:del w:id="2100" w:author="Fegie" w:date="2021-04-28T12:03:00Z"/>
                <w:rFonts w:ascii="標楷體" w:eastAsia="標楷體" w:hAnsi="標楷體"/>
              </w:rPr>
            </w:pPr>
            <w:bookmarkStart w:id="2101" w:name="_Toc71196739"/>
            <w:bookmarkEnd w:id="2101"/>
          </w:p>
        </w:tc>
        <w:tc>
          <w:tcPr>
            <w:tcW w:w="665" w:type="dxa"/>
          </w:tcPr>
          <w:p w14:paraId="3F3BBD61" w14:textId="2B6203CD" w:rsidR="003B2B59" w:rsidRPr="00A04243" w:rsidDel="009661CB" w:rsidRDefault="003B2B59" w:rsidP="00CC4BAD">
            <w:pPr>
              <w:rPr>
                <w:del w:id="2102" w:author="Fegie" w:date="2021-04-28T12:03:00Z"/>
                <w:rFonts w:ascii="標楷體" w:eastAsia="標楷體" w:hAnsi="標楷體"/>
              </w:rPr>
            </w:pPr>
            <w:del w:id="210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2104" w:name="_Toc71196740"/>
              <w:bookmarkEnd w:id="2104"/>
            </w:del>
          </w:p>
        </w:tc>
        <w:tc>
          <w:tcPr>
            <w:tcW w:w="691" w:type="dxa"/>
          </w:tcPr>
          <w:p w14:paraId="71DD0615" w14:textId="6A3896F4" w:rsidR="003B2B59" w:rsidRPr="00A04243" w:rsidDel="009661CB" w:rsidRDefault="003B2B59" w:rsidP="00CC4BAD">
            <w:pPr>
              <w:rPr>
                <w:del w:id="2105" w:author="Fegie" w:date="2021-04-28T12:03:00Z"/>
                <w:rFonts w:ascii="標楷體" w:eastAsia="標楷體" w:hAnsi="標楷體"/>
              </w:rPr>
            </w:pPr>
            <w:bookmarkStart w:id="2106" w:name="_Toc71196741"/>
            <w:bookmarkEnd w:id="2106"/>
          </w:p>
        </w:tc>
        <w:tc>
          <w:tcPr>
            <w:tcW w:w="3613" w:type="dxa"/>
          </w:tcPr>
          <w:p w14:paraId="473F3749" w14:textId="6AA96BFD" w:rsidR="003B2B59" w:rsidRPr="00A04243" w:rsidDel="009661CB" w:rsidRDefault="003B2B59" w:rsidP="00163CC1">
            <w:pPr>
              <w:rPr>
                <w:del w:id="2107" w:author="Fegie" w:date="2021-04-28T12:03:00Z"/>
                <w:rFonts w:ascii="標楷體" w:eastAsia="標楷體" w:hAnsi="標楷體"/>
              </w:rPr>
            </w:pPr>
            <w:del w:id="210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2109" w:name="_Toc71196742"/>
              <w:bookmarkEnd w:id="2109"/>
            </w:del>
          </w:p>
        </w:tc>
        <w:bookmarkStart w:id="2110" w:name="_Toc71196743"/>
        <w:bookmarkEnd w:id="2110"/>
      </w:tr>
      <w:tr w:rsidR="00A04243" w:rsidRPr="00A04243" w:rsidDel="009661CB" w14:paraId="1FA061EA" w14:textId="64BED154" w:rsidTr="00CE2128">
        <w:trPr>
          <w:trHeight w:val="291"/>
          <w:jc w:val="center"/>
          <w:del w:id="2111" w:author="Fegie" w:date="2021-04-28T12:03:00Z"/>
        </w:trPr>
        <w:tc>
          <w:tcPr>
            <w:tcW w:w="558" w:type="dxa"/>
          </w:tcPr>
          <w:p w14:paraId="1D96C783" w14:textId="4670D345" w:rsidR="003B2B59" w:rsidRPr="00A04243" w:rsidDel="009661CB" w:rsidRDefault="003B2B59" w:rsidP="00CC4BAD">
            <w:pPr>
              <w:rPr>
                <w:del w:id="2112" w:author="Fegie" w:date="2021-04-28T12:03:00Z"/>
                <w:rFonts w:ascii="標楷體" w:eastAsia="標楷體" w:hAnsi="標楷體"/>
              </w:rPr>
            </w:pPr>
            <w:del w:id="211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17</w:delText>
              </w:r>
              <w:bookmarkStart w:id="2114" w:name="_Toc71196744"/>
              <w:bookmarkEnd w:id="2114"/>
            </w:del>
          </w:p>
        </w:tc>
        <w:tc>
          <w:tcPr>
            <w:tcW w:w="2152" w:type="dxa"/>
          </w:tcPr>
          <w:p w14:paraId="3C70BD4A" w14:textId="5C751755" w:rsidR="003B2B59" w:rsidRPr="00CE781C" w:rsidDel="009661CB" w:rsidRDefault="003B2B59" w:rsidP="00CC4BAD">
            <w:pPr>
              <w:rPr>
                <w:del w:id="211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16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-O1 </w:delText>
              </w:r>
              <w:bookmarkStart w:id="2117" w:name="_Toc71196745"/>
              <w:bookmarkEnd w:id="2117"/>
            </w:del>
          </w:p>
        </w:tc>
        <w:tc>
          <w:tcPr>
            <w:tcW w:w="1296" w:type="dxa"/>
          </w:tcPr>
          <w:p w14:paraId="4C1A8B69" w14:textId="765C4694" w:rsidR="003B2B59" w:rsidRPr="00CE781C" w:rsidDel="009661CB" w:rsidRDefault="003B2B59" w:rsidP="00A4784A">
            <w:pPr>
              <w:rPr>
                <w:del w:id="211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19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2120" w:name="_Toc71196746"/>
              <w:bookmarkEnd w:id="2120"/>
            </w:del>
          </w:p>
        </w:tc>
        <w:tc>
          <w:tcPr>
            <w:tcW w:w="1066" w:type="dxa"/>
          </w:tcPr>
          <w:p w14:paraId="31631895" w14:textId="4D0C820B" w:rsidR="003B2B59" w:rsidRPr="00CE781C" w:rsidDel="009661CB" w:rsidRDefault="003B2B59" w:rsidP="00CC4BAD">
            <w:pPr>
              <w:rPr>
                <w:del w:id="212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22" w:name="_Toc71196747"/>
            <w:bookmarkEnd w:id="2122"/>
          </w:p>
        </w:tc>
        <w:tc>
          <w:tcPr>
            <w:tcW w:w="1141" w:type="dxa"/>
            <w:vMerge w:val="restart"/>
          </w:tcPr>
          <w:p w14:paraId="41B2D303" w14:textId="73E5B796" w:rsidR="003B2B59" w:rsidRPr="00CE781C" w:rsidDel="009661CB" w:rsidRDefault="003B2B59" w:rsidP="00CC4BAD">
            <w:pPr>
              <w:rPr>
                <w:del w:id="212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24" w:name="_Toc71196748"/>
            <w:bookmarkEnd w:id="2124"/>
          </w:p>
        </w:tc>
        <w:tc>
          <w:tcPr>
            <w:tcW w:w="665" w:type="dxa"/>
            <w:vMerge w:val="restart"/>
          </w:tcPr>
          <w:p w14:paraId="0455ED7D" w14:textId="4EC0DC4B" w:rsidR="003B2B59" w:rsidRPr="00CE781C" w:rsidDel="009661CB" w:rsidRDefault="003B2B59" w:rsidP="00CC4BAD">
            <w:pPr>
              <w:rPr>
                <w:del w:id="2125" w:author="Fegie" w:date="2021-04-28T12:03:00Z"/>
                <w:rFonts w:ascii="標楷體" w:eastAsia="標楷體" w:hAnsi="標楷體"/>
                <w:strike/>
                <w:color w:val="FF0000"/>
                <w:highlight w:val="yellow"/>
              </w:rPr>
            </w:pPr>
            <w:bookmarkStart w:id="2126" w:name="_Toc71196749"/>
            <w:bookmarkEnd w:id="2126"/>
          </w:p>
          <w:p w14:paraId="6F848E41" w14:textId="57D00B2D" w:rsidR="003B2B59" w:rsidRPr="00CE781C" w:rsidDel="009661CB" w:rsidRDefault="003B2B59" w:rsidP="00CC4BAD">
            <w:pPr>
              <w:rPr>
                <w:del w:id="2127" w:author="Fegie" w:date="2021-04-28T12:03:00Z"/>
                <w:rFonts w:ascii="標楷體" w:eastAsia="標楷體" w:hAnsi="標楷體"/>
                <w:strike/>
                <w:color w:val="FF0000"/>
                <w:highlight w:val="yellow"/>
              </w:rPr>
            </w:pPr>
            <w:bookmarkStart w:id="2128" w:name="_Toc71196750"/>
            <w:bookmarkEnd w:id="2128"/>
          </w:p>
          <w:p w14:paraId="4B523625" w14:textId="1B8CE357" w:rsidR="003B2B59" w:rsidRPr="00CE781C" w:rsidDel="009661CB" w:rsidRDefault="003B2B59" w:rsidP="00CC4BAD">
            <w:pPr>
              <w:rPr>
                <w:del w:id="2129" w:author="Fegie" w:date="2021-04-28T12:03:00Z"/>
                <w:rFonts w:ascii="標楷體" w:eastAsia="標楷體" w:hAnsi="標楷體"/>
                <w:strike/>
                <w:color w:val="FF0000"/>
                <w:highlight w:val="yellow"/>
              </w:rPr>
            </w:pPr>
            <w:del w:id="2130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V</w:delText>
              </w:r>
              <w:bookmarkStart w:id="2131" w:name="_Toc71196751"/>
              <w:bookmarkEnd w:id="2131"/>
            </w:del>
          </w:p>
          <w:p w14:paraId="2BF3FDE3" w14:textId="06FA50EF" w:rsidR="003B2B59" w:rsidRPr="00CE781C" w:rsidDel="009661CB" w:rsidRDefault="003B2B59" w:rsidP="00CC4BAD">
            <w:pPr>
              <w:rPr>
                <w:del w:id="2132" w:author="Fegie" w:date="2021-04-28T12:03:00Z"/>
                <w:rFonts w:ascii="標楷體" w:eastAsia="標楷體" w:hAnsi="標楷體"/>
                <w:strike/>
                <w:color w:val="FF0000"/>
                <w:highlight w:val="yellow"/>
              </w:rPr>
            </w:pPr>
            <w:bookmarkStart w:id="2133" w:name="_Toc71196752"/>
            <w:bookmarkEnd w:id="2133"/>
          </w:p>
          <w:p w14:paraId="4A5FBC24" w14:textId="4BFF8983" w:rsidR="003B2B59" w:rsidRPr="00CE781C" w:rsidDel="009661CB" w:rsidRDefault="003B2B59" w:rsidP="00CC4BAD">
            <w:pPr>
              <w:rPr>
                <w:del w:id="2134" w:author="Fegie" w:date="2021-04-28T12:03:00Z"/>
                <w:rFonts w:ascii="標楷體" w:eastAsia="標楷體" w:hAnsi="標楷體"/>
                <w:strike/>
                <w:color w:val="FF0000"/>
                <w:highlight w:val="yellow"/>
              </w:rPr>
            </w:pPr>
            <w:bookmarkStart w:id="2135" w:name="_Toc71196753"/>
            <w:bookmarkEnd w:id="2135"/>
          </w:p>
        </w:tc>
        <w:tc>
          <w:tcPr>
            <w:tcW w:w="691" w:type="dxa"/>
          </w:tcPr>
          <w:p w14:paraId="55C18047" w14:textId="254B3245" w:rsidR="003B2B59" w:rsidRPr="00CE781C" w:rsidDel="009661CB" w:rsidRDefault="003B2B59" w:rsidP="00CC4BAD">
            <w:pPr>
              <w:rPr>
                <w:del w:id="213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37" w:name="_Toc71196754"/>
            <w:bookmarkEnd w:id="2137"/>
          </w:p>
        </w:tc>
        <w:tc>
          <w:tcPr>
            <w:tcW w:w="3613" w:type="dxa"/>
            <w:vMerge w:val="restart"/>
          </w:tcPr>
          <w:p w14:paraId="7B62FD67" w14:textId="2307290E" w:rsidR="003B2B59" w:rsidRPr="00CE781C" w:rsidDel="009661CB" w:rsidRDefault="003B2B59" w:rsidP="00CC4BAD">
            <w:pPr>
              <w:rPr>
                <w:del w:id="213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39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i.聯絡電話、手機號碼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至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少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輸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入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一組</w:delText>
              </w:r>
              <w:bookmarkStart w:id="2140" w:name="_Toc71196755"/>
              <w:bookmarkEnd w:id="2140"/>
            </w:del>
          </w:p>
        </w:tc>
        <w:bookmarkStart w:id="2141" w:name="_Toc71196756"/>
        <w:bookmarkEnd w:id="2141"/>
      </w:tr>
      <w:tr w:rsidR="00A04243" w:rsidRPr="00A04243" w:rsidDel="009661CB" w14:paraId="7B3D4343" w14:textId="29F3AFE7" w:rsidTr="00CE2128">
        <w:trPr>
          <w:trHeight w:val="291"/>
          <w:jc w:val="center"/>
          <w:del w:id="2142" w:author="Fegie" w:date="2021-04-28T12:03:00Z"/>
        </w:trPr>
        <w:tc>
          <w:tcPr>
            <w:tcW w:w="558" w:type="dxa"/>
          </w:tcPr>
          <w:p w14:paraId="66D90D78" w14:textId="07717C27" w:rsidR="003B2B59" w:rsidRPr="00A04243" w:rsidDel="009661CB" w:rsidRDefault="003B2B59" w:rsidP="00CC4BAD">
            <w:pPr>
              <w:rPr>
                <w:del w:id="2143" w:author="Fegie" w:date="2021-04-28T12:03:00Z"/>
                <w:rFonts w:ascii="標楷體" w:eastAsia="標楷體" w:hAnsi="標楷體"/>
              </w:rPr>
            </w:pPr>
            <w:bookmarkStart w:id="2144" w:name="_Toc71196757"/>
            <w:bookmarkEnd w:id="2144"/>
          </w:p>
        </w:tc>
        <w:tc>
          <w:tcPr>
            <w:tcW w:w="2152" w:type="dxa"/>
          </w:tcPr>
          <w:p w14:paraId="2FE6AF07" w14:textId="0DD8E9B8" w:rsidR="003B2B59" w:rsidRPr="00CE781C" w:rsidDel="009661CB" w:rsidRDefault="003B2B59" w:rsidP="00CC4BAD">
            <w:pPr>
              <w:rPr>
                <w:del w:id="214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46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-O2 </w:delText>
              </w:r>
              <w:bookmarkStart w:id="2147" w:name="_Toc71196758"/>
              <w:bookmarkEnd w:id="2147"/>
            </w:del>
          </w:p>
        </w:tc>
        <w:tc>
          <w:tcPr>
            <w:tcW w:w="1296" w:type="dxa"/>
          </w:tcPr>
          <w:p w14:paraId="3FD571BD" w14:textId="4CE5A0CC" w:rsidR="003B2B59" w:rsidRPr="00CE781C" w:rsidDel="009661CB" w:rsidRDefault="003B2B59">
            <w:pPr>
              <w:rPr>
                <w:del w:id="214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49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2150" w:name="_Toc71196759"/>
              <w:bookmarkEnd w:id="2150"/>
            </w:del>
          </w:p>
        </w:tc>
        <w:tc>
          <w:tcPr>
            <w:tcW w:w="1066" w:type="dxa"/>
          </w:tcPr>
          <w:p w14:paraId="7A794376" w14:textId="2056959E" w:rsidR="003B2B59" w:rsidRPr="00CE781C" w:rsidDel="009661CB" w:rsidRDefault="003B2B59" w:rsidP="00CC4BAD">
            <w:pPr>
              <w:rPr>
                <w:del w:id="215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52" w:name="_Toc71196760"/>
            <w:bookmarkEnd w:id="2152"/>
          </w:p>
        </w:tc>
        <w:tc>
          <w:tcPr>
            <w:tcW w:w="1141" w:type="dxa"/>
            <w:vMerge/>
          </w:tcPr>
          <w:p w14:paraId="191E03F9" w14:textId="34B68A44" w:rsidR="003B2B59" w:rsidRPr="00CE781C" w:rsidDel="009661CB" w:rsidRDefault="003B2B59" w:rsidP="00CC4BAD">
            <w:pPr>
              <w:rPr>
                <w:del w:id="215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54" w:name="_Toc71196761"/>
            <w:bookmarkEnd w:id="2154"/>
          </w:p>
        </w:tc>
        <w:tc>
          <w:tcPr>
            <w:tcW w:w="665" w:type="dxa"/>
            <w:vMerge/>
          </w:tcPr>
          <w:p w14:paraId="2F8B35E9" w14:textId="59E33190" w:rsidR="003B2B59" w:rsidRPr="00CE781C" w:rsidDel="009661CB" w:rsidRDefault="003B2B59" w:rsidP="00CC4BAD">
            <w:pPr>
              <w:rPr>
                <w:del w:id="215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56" w:name="_Toc71196762"/>
            <w:bookmarkEnd w:id="2156"/>
          </w:p>
        </w:tc>
        <w:tc>
          <w:tcPr>
            <w:tcW w:w="691" w:type="dxa"/>
          </w:tcPr>
          <w:p w14:paraId="0A9FE5F1" w14:textId="7BF13980" w:rsidR="003B2B59" w:rsidRPr="00CE781C" w:rsidDel="009661CB" w:rsidRDefault="003B2B59" w:rsidP="00CC4BAD">
            <w:pPr>
              <w:rPr>
                <w:del w:id="215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58" w:name="_Toc71196763"/>
            <w:bookmarkEnd w:id="2158"/>
          </w:p>
        </w:tc>
        <w:tc>
          <w:tcPr>
            <w:tcW w:w="3613" w:type="dxa"/>
            <w:vMerge/>
          </w:tcPr>
          <w:p w14:paraId="33450E2A" w14:textId="7037DBAF" w:rsidR="003B2B59" w:rsidRPr="00CE781C" w:rsidDel="009661CB" w:rsidRDefault="003B2B59" w:rsidP="00CC4BAD">
            <w:pPr>
              <w:rPr>
                <w:del w:id="215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60" w:name="_Toc71196764"/>
            <w:bookmarkEnd w:id="2160"/>
          </w:p>
        </w:tc>
        <w:bookmarkStart w:id="2161" w:name="_Toc71196765"/>
        <w:bookmarkEnd w:id="2161"/>
      </w:tr>
      <w:tr w:rsidR="00A04243" w:rsidRPr="00A04243" w:rsidDel="009661CB" w14:paraId="2EA884C8" w14:textId="5B1C01A1" w:rsidTr="00CE2128">
        <w:trPr>
          <w:trHeight w:val="291"/>
          <w:jc w:val="center"/>
          <w:del w:id="2162" w:author="Fegie" w:date="2021-04-28T12:03:00Z"/>
        </w:trPr>
        <w:tc>
          <w:tcPr>
            <w:tcW w:w="558" w:type="dxa"/>
          </w:tcPr>
          <w:p w14:paraId="784A51A7" w14:textId="04AFF6FB" w:rsidR="003B2B59" w:rsidRPr="00A04243" w:rsidDel="009661CB" w:rsidRDefault="003B2B59" w:rsidP="00CC4BAD">
            <w:pPr>
              <w:rPr>
                <w:del w:id="2163" w:author="Fegie" w:date="2021-04-28T12:03:00Z"/>
                <w:rFonts w:ascii="標楷體" w:eastAsia="標楷體" w:hAnsi="標楷體"/>
              </w:rPr>
            </w:pPr>
            <w:bookmarkStart w:id="2164" w:name="_Toc71196766"/>
            <w:bookmarkEnd w:id="2164"/>
          </w:p>
        </w:tc>
        <w:tc>
          <w:tcPr>
            <w:tcW w:w="2152" w:type="dxa"/>
          </w:tcPr>
          <w:p w14:paraId="562B7EA9" w14:textId="05384BF0" w:rsidR="003B2B59" w:rsidRPr="00CE781C" w:rsidDel="009661CB" w:rsidRDefault="003B2B59" w:rsidP="00CC4BAD">
            <w:pPr>
              <w:rPr>
                <w:del w:id="216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66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手機號碼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2167" w:name="_Toc71196767"/>
              <w:bookmarkEnd w:id="2167"/>
            </w:del>
          </w:p>
        </w:tc>
        <w:tc>
          <w:tcPr>
            <w:tcW w:w="1296" w:type="dxa"/>
          </w:tcPr>
          <w:p w14:paraId="5DA6F122" w14:textId="52E9CD32" w:rsidR="003B2B59" w:rsidRPr="00CE781C" w:rsidDel="009661CB" w:rsidRDefault="003B2B59" w:rsidP="003B2B59">
            <w:pPr>
              <w:rPr>
                <w:del w:id="216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69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X(10)</w:delText>
              </w:r>
              <w:bookmarkStart w:id="2170" w:name="_Toc71196768"/>
              <w:bookmarkEnd w:id="2170"/>
            </w:del>
          </w:p>
        </w:tc>
        <w:tc>
          <w:tcPr>
            <w:tcW w:w="1066" w:type="dxa"/>
          </w:tcPr>
          <w:p w14:paraId="687D9A16" w14:textId="6E71DC9D" w:rsidR="003B2B59" w:rsidRPr="00CE781C" w:rsidDel="009661CB" w:rsidRDefault="003B2B59" w:rsidP="00CC4BAD">
            <w:pPr>
              <w:rPr>
                <w:del w:id="217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72" w:name="_Toc71196769"/>
            <w:bookmarkEnd w:id="2172"/>
          </w:p>
        </w:tc>
        <w:tc>
          <w:tcPr>
            <w:tcW w:w="1141" w:type="dxa"/>
            <w:vMerge/>
          </w:tcPr>
          <w:p w14:paraId="358D3E0C" w14:textId="212970FE" w:rsidR="003B2B59" w:rsidRPr="00CE781C" w:rsidDel="009661CB" w:rsidRDefault="003B2B59" w:rsidP="00CC4BAD">
            <w:pPr>
              <w:rPr>
                <w:del w:id="217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74" w:name="_Toc71196770"/>
            <w:bookmarkEnd w:id="2174"/>
          </w:p>
        </w:tc>
        <w:tc>
          <w:tcPr>
            <w:tcW w:w="665" w:type="dxa"/>
            <w:vMerge/>
          </w:tcPr>
          <w:p w14:paraId="06921619" w14:textId="4DE080C9" w:rsidR="003B2B59" w:rsidRPr="00CE781C" w:rsidDel="009661CB" w:rsidRDefault="003B2B59" w:rsidP="00CC4BAD">
            <w:pPr>
              <w:rPr>
                <w:del w:id="217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76" w:name="_Toc71196771"/>
            <w:bookmarkEnd w:id="2176"/>
          </w:p>
        </w:tc>
        <w:tc>
          <w:tcPr>
            <w:tcW w:w="691" w:type="dxa"/>
          </w:tcPr>
          <w:p w14:paraId="2D66785A" w14:textId="38B987EB" w:rsidR="003B2B59" w:rsidRPr="00CE781C" w:rsidDel="009661CB" w:rsidRDefault="003B2B59" w:rsidP="00CC4BAD">
            <w:pPr>
              <w:rPr>
                <w:del w:id="217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78" w:name="_Toc71196772"/>
            <w:bookmarkEnd w:id="2178"/>
          </w:p>
        </w:tc>
        <w:tc>
          <w:tcPr>
            <w:tcW w:w="3613" w:type="dxa"/>
            <w:vMerge/>
          </w:tcPr>
          <w:p w14:paraId="4F23E22C" w14:textId="40A02799" w:rsidR="003B2B59" w:rsidRPr="00CE781C" w:rsidDel="009661CB" w:rsidRDefault="003B2B59" w:rsidP="00CC4BAD">
            <w:pPr>
              <w:rPr>
                <w:del w:id="217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80" w:name="_Toc71196773"/>
            <w:bookmarkEnd w:id="2180"/>
          </w:p>
        </w:tc>
        <w:bookmarkStart w:id="2181" w:name="_Toc71196774"/>
        <w:bookmarkEnd w:id="2181"/>
      </w:tr>
      <w:tr w:rsidR="00A04243" w:rsidRPr="00A04243" w:rsidDel="009661CB" w14:paraId="3A0BCE04" w14:textId="731EDE72" w:rsidTr="00CE2128">
        <w:trPr>
          <w:trHeight w:val="291"/>
          <w:jc w:val="center"/>
          <w:del w:id="2182" w:author="Fegie" w:date="2021-04-28T12:03:00Z"/>
        </w:trPr>
        <w:tc>
          <w:tcPr>
            <w:tcW w:w="558" w:type="dxa"/>
          </w:tcPr>
          <w:p w14:paraId="11FABB7C" w14:textId="5C7770A7" w:rsidR="003B2B59" w:rsidRPr="00A04243" w:rsidDel="009661CB" w:rsidRDefault="003B2B59" w:rsidP="00CC4BAD">
            <w:pPr>
              <w:rPr>
                <w:del w:id="2183" w:author="Fegie" w:date="2021-04-28T12:03:00Z"/>
                <w:rFonts w:ascii="標楷體" w:eastAsia="標楷體" w:hAnsi="標楷體"/>
              </w:rPr>
            </w:pPr>
            <w:bookmarkStart w:id="2184" w:name="_Toc71196775"/>
            <w:bookmarkEnd w:id="2184"/>
          </w:p>
        </w:tc>
        <w:tc>
          <w:tcPr>
            <w:tcW w:w="2152" w:type="dxa"/>
          </w:tcPr>
          <w:p w14:paraId="5AF73AD1" w14:textId="25B974DA" w:rsidR="003B2B59" w:rsidRPr="00CE781C" w:rsidDel="009661CB" w:rsidRDefault="003B2B59" w:rsidP="00CC4BAD">
            <w:pPr>
              <w:rPr>
                <w:del w:id="218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86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-H1 </w:delText>
              </w:r>
              <w:bookmarkStart w:id="2187" w:name="_Toc71196776"/>
              <w:bookmarkEnd w:id="2187"/>
            </w:del>
          </w:p>
        </w:tc>
        <w:tc>
          <w:tcPr>
            <w:tcW w:w="1296" w:type="dxa"/>
          </w:tcPr>
          <w:p w14:paraId="59985BA9" w14:textId="505F1DE8" w:rsidR="003B2B59" w:rsidRPr="00CE781C" w:rsidDel="009661CB" w:rsidRDefault="003B2B59">
            <w:pPr>
              <w:rPr>
                <w:del w:id="218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89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2190" w:name="_Toc71196777"/>
              <w:bookmarkEnd w:id="2190"/>
            </w:del>
          </w:p>
        </w:tc>
        <w:tc>
          <w:tcPr>
            <w:tcW w:w="1066" w:type="dxa"/>
          </w:tcPr>
          <w:p w14:paraId="45014646" w14:textId="6C0B3DBF" w:rsidR="003B2B59" w:rsidRPr="00CE781C" w:rsidDel="009661CB" w:rsidRDefault="003B2B59" w:rsidP="00CC4BAD">
            <w:pPr>
              <w:rPr>
                <w:del w:id="219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92" w:name="_Toc71196778"/>
            <w:bookmarkEnd w:id="2192"/>
          </w:p>
        </w:tc>
        <w:tc>
          <w:tcPr>
            <w:tcW w:w="1141" w:type="dxa"/>
            <w:vMerge/>
          </w:tcPr>
          <w:p w14:paraId="5CF1CA23" w14:textId="064CBAE2" w:rsidR="003B2B59" w:rsidRPr="00CE781C" w:rsidDel="009661CB" w:rsidRDefault="003B2B59" w:rsidP="00CC4BAD">
            <w:pPr>
              <w:rPr>
                <w:del w:id="219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94" w:name="_Toc71196779"/>
            <w:bookmarkEnd w:id="2194"/>
          </w:p>
        </w:tc>
        <w:tc>
          <w:tcPr>
            <w:tcW w:w="665" w:type="dxa"/>
            <w:vMerge/>
          </w:tcPr>
          <w:p w14:paraId="42E49155" w14:textId="48AA1232" w:rsidR="003B2B59" w:rsidRPr="00CE781C" w:rsidDel="009661CB" w:rsidRDefault="003B2B59" w:rsidP="00CC4BAD">
            <w:pPr>
              <w:rPr>
                <w:del w:id="219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96" w:name="_Toc71196780"/>
            <w:bookmarkEnd w:id="2196"/>
          </w:p>
        </w:tc>
        <w:tc>
          <w:tcPr>
            <w:tcW w:w="691" w:type="dxa"/>
          </w:tcPr>
          <w:p w14:paraId="55A843F1" w14:textId="3F88D471" w:rsidR="003B2B59" w:rsidRPr="00CE781C" w:rsidDel="009661CB" w:rsidRDefault="003B2B59" w:rsidP="00CC4BAD">
            <w:pPr>
              <w:rPr>
                <w:del w:id="219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98" w:name="_Toc71196781"/>
            <w:bookmarkEnd w:id="2198"/>
          </w:p>
        </w:tc>
        <w:tc>
          <w:tcPr>
            <w:tcW w:w="3613" w:type="dxa"/>
            <w:vMerge/>
          </w:tcPr>
          <w:p w14:paraId="33435B21" w14:textId="7F4AC971" w:rsidR="003B2B59" w:rsidRPr="00CE781C" w:rsidDel="009661CB" w:rsidRDefault="003B2B59" w:rsidP="00CC4BAD">
            <w:pPr>
              <w:rPr>
                <w:del w:id="219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00" w:name="_Toc71196782"/>
            <w:bookmarkEnd w:id="2200"/>
          </w:p>
        </w:tc>
        <w:bookmarkStart w:id="2201" w:name="_Toc71196783"/>
        <w:bookmarkEnd w:id="2201"/>
      </w:tr>
      <w:tr w:rsidR="00A04243" w:rsidRPr="00A04243" w:rsidDel="009661CB" w14:paraId="01196437" w14:textId="64923868" w:rsidTr="00CE2128">
        <w:trPr>
          <w:trHeight w:val="291"/>
          <w:jc w:val="center"/>
          <w:del w:id="2202" w:author="Fegie" w:date="2021-04-28T12:03:00Z"/>
        </w:trPr>
        <w:tc>
          <w:tcPr>
            <w:tcW w:w="558" w:type="dxa"/>
          </w:tcPr>
          <w:p w14:paraId="71EB3ECD" w14:textId="0248B8EC" w:rsidR="003B2B59" w:rsidRPr="00A04243" w:rsidDel="009661CB" w:rsidRDefault="003B2B59" w:rsidP="00CC4BAD">
            <w:pPr>
              <w:rPr>
                <w:del w:id="2203" w:author="Fegie" w:date="2021-04-28T12:03:00Z"/>
                <w:rFonts w:ascii="標楷體" w:eastAsia="標楷體" w:hAnsi="標楷體"/>
              </w:rPr>
            </w:pPr>
            <w:bookmarkStart w:id="2204" w:name="_Toc71196784"/>
            <w:bookmarkEnd w:id="2204"/>
          </w:p>
        </w:tc>
        <w:tc>
          <w:tcPr>
            <w:tcW w:w="2152" w:type="dxa"/>
          </w:tcPr>
          <w:p w14:paraId="68D52605" w14:textId="36F18F48" w:rsidR="003B2B59" w:rsidRPr="00CE781C" w:rsidDel="009661CB" w:rsidRDefault="003B2B59" w:rsidP="00CC4BAD">
            <w:pPr>
              <w:rPr>
                <w:del w:id="220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06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-H2 </w:delText>
              </w:r>
              <w:bookmarkStart w:id="2207" w:name="_Toc71196785"/>
              <w:bookmarkEnd w:id="2207"/>
            </w:del>
          </w:p>
        </w:tc>
        <w:tc>
          <w:tcPr>
            <w:tcW w:w="1296" w:type="dxa"/>
          </w:tcPr>
          <w:p w14:paraId="54208F37" w14:textId="1E8E1973" w:rsidR="003B2B59" w:rsidRPr="00CE781C" w:rsidDel="009661CB" w:rsidRDefault="003B2B59">
            <w:pPr>
              <w:rPr>
                <w:del w:id="220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09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2210" w:name="_Toc71196786"/>
              <w:bookmarkEnd w:id="2210"/>
            </w:del>
          </w:p>
        </w:tc>
        <w:tc>
          <w:tcPr>
            <w:tcW w:w="1066" w:type="dxa"/>
          </w:tcPr>
          <w:p w14:paraId="0023256C" w14:textId="4C73266C" w:rsidR="003B2B59" w:rsidRPr="00CE781C" w:rsidDel="009661CB" w:rsidRDefault="003B2B59" w:rsidP="00CC4BAD">
            <w:pPr>
              <w:rPr>
                <w:del w:id="221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12" w:name="_Toc71196787"/>
            <w:bookmarkEnd w:id="2212"/>
          </w:p>
        </w:tc>
        <w:tc>
          <w:tcPr>
            <w:tcW w:w="1141" w:type="dxa"/>
            <w:vMerge/>
          </w:tcPr>
          <w:p w14:paraId="5F5F5E0C" w14:textId="7895C84F" w:rsidR="003B2B59" w:rsidRPr="00CE781C" w:rsidDel="009661CB" w:rsidRDefault="003B2B59" w:rsidP="00CC4BAD">
            <w:pPr>
              <w:rPr>
                <w:del w:id="221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14" w:name="_Toc71196788"/>
            <w:bookmarkEnd w:id="2214"/>
          </w:p>
        </w:tc>
        <w:tc>
          <w:tcPr>
            <w:tcW w:w="665" w:type="dxa"/>
            <w:vMerge/>
          </w:tcPr>
          <w:p w14:paraId="68A7ECF1" w14:textId="25327F0E" w:rsidR="003B2B59" w:rsidRPr="00CE781C" w:rsidDel="009661CB" w:rsidRDefault="003B2B59" w:rsidP="00CC4BAD">
            <w:pPr>
              <w:rPr>
                <w:del w:id="221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16" w:name="_Toc71196789"/>
            <w:bookmarkEnd w:id="2216"/>
          </w:p>
        </w:tc>
        <w:tc>
          <w:tcPr>
            <w:tcW w:w="691" w:type="dxa"/>
          </w:tcPr>
          <w:p w14:paraId="0D39C813" w14:textId="1D40F569" w:rsidR="003B2B59" w:rsidRPr="00CE781C" w:rsidDel="009661CB" w:rsidRDefault="003B2B59" w:rsidP="00CC4BAD">
            <w:pPr>
              <w:rPr>
                <w:del w:id="221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18" w:name="_Toc71196790"/>
            <w:bookmarkEnd w:id="2218"/>
          </w:p>
        </w:tc>
        <w:tc>
          <w:tcPr>
            <w:tcW w:w="3613" w:type="dxa"/>
            <w:vMerge/>
          </w:tcPr>
          <w:p w14:paraId="7CBD314D" w14:textId="60136EE5" w:rsidR="003B2B59" w:rsidRPr="00CE781C" w:rsidDel="009661CB" w:rsidRDefault="003B2B59" w:rsidP="00CC4BAD">
            <w:pPr>
              <w:rPr>
                <w:del w:id="221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20" w:name="_Toc71196791"/>
            <w:bookmarkEnd w:id="2220"/>
          </w:p>
        </w:tc>
        <w:bookmarkStart w:id="2221" w:name="_Toc71196792"/>
        <w:bookmarkEnd w:id="2221"/>
      </w:tr>
      <w:tr w:rsidR="00A04243" w:rsidRPr="00A04243" w:rsidDel="009661CB" w14:paraId="76B6B5F2" w14:textId="125387B7" w:rsidTr="00CE2128">
        <w:trPr>
          <w:trHeight w:val="291"/>
          <w:jc w:val="center"/>
          <w:del w:id="2222" w:author="Fegie" w:date="2021-04-28T12:03:00Z"/>
        </w:trPr>
        <w:tc>
          <w:tcPr>
            <w:tcW w:w="558" w:type="dxa"/>
          </w:tcPr>
          <w:p w14:paraId="46265497" w14:textId="588AD93A" w:rsidR="003B2B59" w:rsidRPr="00A04243" w:rsidDel="009661CB" w:rsidRDefault="003B2B59" w:rsidP="00CC4BAD">
            <w:pPr>
              <w:rPr>
                <w:del w:id="2223" w:author="Fegie" w:date="2021-04-28T12:03:00Z"/>
                <w:rFonts w:ascii="標楷體" w:eastAsia="標楷體" w:hAnsi="標楷體"/>
              </w:rPr>
            </w:pPr>
            <w:bookmarkStart w:id="2224" w:name="_Toc71196793"/>
            <w:bookmarkEnd w:id="2224"/>
          </w:p>
        </w:tc>
        <w:tc>
          <w:tcPr>
            <w:tcW w:w="2152" w:type="dxa"/>
          </w:tcPr>
          <w:p w14:paraId="4788110E" w14:textId="7FF1F95A" w:rsidR="003B2B59" w:rsidRPr="00CE781C" w:rsidDel="009661CB" w:rsidRDefault="003B2B59" w:rsidP="00CC4BAD">
            <w:pPr>
              <w:rPr>
                <w:del w:id="222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26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傳真號碼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2227" w:name="_Toc71196794"/>
              <w:bookmarkEnd w:id="2227"/>
            </w:del>
          </w:p>
        </w:tc>
        <w:tc>
          <w:tcPr>
            <w:tcW w:w="1296" w:type="dxa"/>
          </w:tcPr>
          <w:p w14:paraId="4A03101D" w14:textId="7B5D3A9F" w:rsidR="003B2B59" w:rsidRPr="00CE781C" w:rsidDel="009661CB" w:rsidRDefault="003B2B59" w:rsidP="00A04243">
            <w:pPr>
              <w:rPr>
                <w:del w:id="222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29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</w:delText>
              </w:r>
              <w:r w:rsidR="00A04243"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0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)</w:delText>
              </w:r>
              <w:bookmarkStart w:id="2230" w:name="_Toc71196795"/>
              <w:bookmarkEnd w:id="2230"/>
            </w:del>
          </w:p>
        </w:tc>
        <w:tc>
          <w:tcPr>
            <w:tcW w:w="1066" w:type="dxa"/>
          </w:tcPr>
          <w:p w14:paraId="728E140E" w14:textId="429ED6AE" w:rsidR="003B2B59" w:rsidRPr="00CE781C" w:rsidDel="009661CB" w:rsidRDefault="003B2B59" w:rsidP="00CC4BAD">
            <w:pPr>
              <w:rPr>
                <w:del w:id="223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32" w:name="_Toc71196796"/>
            <w:bookmarkEnd w:id="2232"/>
          </w:p>
        </w:tc>
        <w:tc>
          <w:tcPr>
            <w:tcW w:w="1141" w:type="dxa"/>
          </w:tcPr>
          <w:p w14:paraId="4FA45006" w14:textId="629EA0DC" w:rsidR="003B2B59" w:rsidRPr="00CE781C" w:rsidDel="009661CB" w:rsidRDefault="003B2B59" w:rsidP="00CC4BAD">
            <w:pPr>
              <w:rPr>
                <w:del w:id="223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34" w:name="_Toc71196797"/>
            <w:bookmarkEnd w:id="2234"/>
          </w:p>
        </w:tc>
        <w:tc>
          <w:tcPr>
            <w:tcW w:w="665" w:type="dxa"/>
          </w:tcPr>
          <w:p w14:paraId="6D9EE898" w14:textId="7A8DF4FB" w:rsidR="003B2B59" w:rsidRPr="00CE781C" w:rsidDel="009661CB" w:rsidRDefault="003B2B59" w:rsidP="00CC4BAD">
            <w:pPr>
              <w:rPr>
                <w:del w:id="223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36" w:name="_Toc71196798"/>
            <w:bookmarkEnd w:id="2236"/>
          </w:p>
        </w:tc>
        <w:tc>
          <w:tcPr>
            <w:tcW w:w="691" w:type="dxa"/>
          </w:tcPr>
          <w:p w14:paraId="044DF713" w14:textId="32FC31F4" w:rsidR="003B2B59" w:rsidRPr="00CE781C" w:rsidDel="009661CB" w:rsidRDefault="003B2B59" w:rsidP="00CC4BAD">
            <w:pPr>
              <w:rPr>
                <w:del w:id="223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38" w:name="_Toc71196799"/>
            <w:bookmarkEnd w:id="2238"/>
          </w:p>
        </w:tc>
        <w:tc>
          <w:tcPr>
            <w:tcW w:w="3613" w:type="dxa"/>
          </w:tcPr>
          <w:p w14:paraId="3E0C3E16" w14:textId="37A6BAA8" w:rsidR="003B2B59" w:rsidRPr="00CE781C" w:rsidDel="009661CB" w:rsidRDefault="003B2B59" w:rsidP="00CC4BAD">
            <w:pPr>
              <w:rPr>
                <w:del w:id="2239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40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i.可不輸入</w:delText>
              </w:r>
              <w:bookmarkStart w:id="2241" w:name="_Toc71196800"/>
              <w:bookmarkEnd w:id="2241"/>
            </w:del>
          </w:p>
        </w:tc>
        <w:bookmarkStart w:id="2242" w:name="_Toc71196801"/>
        <w:bookmarkEnd w:id="2242"/>
      </w:tr>
      <w:tr w:rsidR="00A04243" w:rsidRPr="00A04243" w:rsidDel="009661CB" w14:paraId="6C7C9EAC" w14:textId="0EFA9F2B" w:rsidTr="00CE2128">
        <w:trPr>
          <w:trHeight w:val="291"/>
          <w:jc w:val="center"/>
          <w:del w:id="2243" w:author="Fegie" w:date="2021-04-28T12:03:00Z"/>
        </w:trPr>
        <w:tc>
          <w:tcPr>
            <w:tcW w:w="558" w:type="dxa"/>
          </w:tcPr>
          <w:p w14:paraId="5A6EEA97" w14:textId="35B87E01" w:rsidR="003B2B59" w:rsidRPr="00A04243" w:rsidDel="009661CB" w:rsidRDefault="003B2B59" w:rsidP="00CC4BAD">
            <w:pPr>
              <w:rPr>
                <w:del w:id="2244" w:author="Fegie" w:date="2021-04-28T12:03:00Z"/>
                <w:rFonts w:ascii="標楷體" w:eastAsia="標楷體" w:hAnsi="標楷體"/>
              </w:rPr>
            </w:pPr>
            <w:del w:id="224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18</w:delText>
              </w:r>
              <w:bookmarkStart w:id="2246" w:name="_Toc71196802"/>
              <w:bookmarkEnd w:id="2246"/>
            </w:del>
          </w:p>
        </w:tc>
        <w:tc>
          <w:tcPr>
            <w:tcW w:w="2152" w:type="dxa"/>
          </w:tcPr>
          <w:p w14:paraId="6C2A8F6D" w14:textId="7C1C65E1" w:rsidR="003B2B59" w:rsidRPr="00A04243" w:rsidDel="009661CB" w:rsidRDefault="003B2B59" w:rsidP="00CC4BAD">
            <w:pPr>
              <w:rPr>
                <w:del w:id="2247" w:author="Fegie" w:date="2021-04-28T12:03:00Z"/>
                <w:rFonts w:ascii="標楷體" w:eastAsia="標楷體" w:hAnsi="標楷體"/>
              </w:rPr>
            </w:pPr>
            <w:del w:id="224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電子信箱    </w:delText>
              </w:r>
              <w:bookmarkStart w:id="2249" w:name="_Toc71196803"/>
              <w:bookmarkEnd w:id="2249"/>
            </w:del>
          </w:p>
        </w:tc>
        <w:tc>
          <w:tcPr>
            <w:tcW w:w="1296" w:type="dxa"/>
          </w:tcPr>
          <w:p w14:paraId="37CD2A01" w14:textId="2BE551AE" w:rsidR="003B2B59" w:rsidRPr="00A04243" w:rsidDel="009661CB" w:rsidRDefault="00A04243" w:rsidP="00A04243">
            <w:pPr>
              <w:rPr>
                <w:del w:id="2250" w:author="Fegie" w:date="2021-04-28T12:03:00Z"/>
                <w:rFonts w:ascii="標楷體" w:eastAsia="標楷體" w:hAnsi="標楷體"/>
              </w:rPr>
            </w:pPr>
            <w:del w:id="225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2252" w:name="_Toc71196804"/>
              <w:bookmarkEnd w:id="2252"/>
            </w:del>
          </w:p>
        </w:tc>
        <w:tc>
          <w:tcPr>
            <w:tcW w:w="1066" w:type="dxa"/>
          </w:tcPr>
          <w:p w14:paraId="54D1474C" w14:textId="177B5D46" w:rsidR="003B2B59" w:rsidRPr="00A04243" w:rsidDel="009661CB" w:rsidRDefault="003B2B59" w:rsidP="00CC4BAD">
            <w:pPr>
              <w:rPr>
                <w:del w:id="2253" w:author="Fegie" w:date="2021-04-28T12:03:00Z"/>
                <w:rFonts w:ascii="標楷體" w:eastAsia="標楷體" w:hAnsi="標楷體"/>
              </w:rPr>
            </w:pPr>
            <w:bookmarkStart w:id="2254" w:name="_Toc71196805"/>
            <w:bookmarkEnd w:id="2254"/>
          </w:p>
        </w:tc>
        <w:tc>
          <w:tcPr>
            <w:tcW w:w="1141" w:type="dxa"/>
          </w:tcPr>
          <w:p w14:paraId="7BA90DC4" w14:textId="72B610D5" w:rsidR="003B2B59" w:rsidRPr="00A04243" w:rsidDel="009661CB" w:rsidRDefault="003B2B59" w:rsidP="00CC4BAD">
            <w:pPr>
              <w:rPr>
                <w:del w:id="2255" w:author="Fegie" w:date="2021-04-28T12:03:00Z"/>
                <w:rFonts w:ascii="標楷體" w:eastAsia="標楷體" w:hAnsi="標楷體"/>
              </w:rPr>
            </w:pPr>
            <w:bookmarkStart w:id="2256" w:name="_Toc71196806"/>
            <w:bookmarkEnd w:id="2256"/>
          </w:p>
        </w:tc>
        <w:tc>
          <w:tcPr>
            <w:tcW w:w="665" w:type="dxa"/>
          </w:tcPr>
          <w:p w14:paraId="1F820C45" w14:textId="4DB0A361" w:rsidR="003B2B59" w:rsidRPr="00A04243" w:rsidDel="009661CB" w:rsidRDefault="003B2B59" w:rsidP="00CC4BAD">
            <w:pPr>
              <w:rPr>
                <w:del w:id="2257" w:author="Fegie" w:date="2021-04-28T12:03:00Z"/>
                <w:rFonts w:ascii="標楷體" w:eastAsia="標楷體" w:hAnsi="標楷體"/>
              </w:rPr>
            </w:pPr>
            <w:bookmarkStart w:id="2258" w:name="_Toc71196807"/>
            <w:bookmarkEnd w:id="2258"/>
          </w:p>
        </w:tc>
        <w:tc>
          <w:tcPr>
            <w:tcW w:w="691" w:type="dxa"/>
          </w:tcPr>
          <w:p w14:paraId="5B1D747A" w14:textId="0C789E94" w:rsidR="003B2B59" w:rsidRPr="00A04243" w:rsidDel="009661CB" w:rsidRDefault="003B2B59" w:rsidP="00CC4BAD">
            <w:pPr>
              <w:rPr>
                <w:del w:id="2259" w:author="Fegie" w:date="2021-04-28T12:03:00Z"/>
                <w:rFonts w:ascii="標楷體" w:eastAsia="標楷體" w:hAnsi="標楷體"/>
              </w:rPr>
            </w:pPr>
            <w:bookmarkStart w:id="2260" w:name="_Toc71196808"/>
            <w:bookmarkEnd w:id="2260"/>
          </w:p>
        </w:tc>
        <w:tc>
          <w:tcPr>
            <w:tcW w:w="3613" w:type="dxa"/>
          </w:tcPr>
          <w:p w14:paraId="140A5C1E" w14:textId="0146AA29" w:rsidR="003B2B59" w:rsidRPr="00A04243" w:rsidDel="009661CB" w:rsidRDefault="003B2B59" w:rsidP="00CC4BAD">
            <w:pPr>
              <w:rPr>
                <w:del w:id="2261" w:author="Fegie" w:date="2021-04-28T12:03:00Z"/>
                <w:rFonts w:ascii="標楷體" w:eastAsia="標楷體" w:hAnsi="標楷體"/>
              </w:rPr>
            </w:pPr>
            <w:del w:id="226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2263" w:name="_Toc71196809"/>
              <w:bookmarkEnd w:id="2263"/>
            </w:del>
          </w:p>
        </w:tc>
        <w:bookmarkStart w:id="2264" w:name="_Toc71196810"/>
        <w:bookmarkEnd w:id="2264"/>
      </w:tr>
      <w:tr w:rsidR="00A04243" w:rsidRPr="00A04243" w:rsidDel="009661CB" w14:paraId="2EF59F31" w14:textId="3D8C9246" w:rsidTr="00CE2128">
        <w:trPr>
          <w:trHeight w:val="291"/>
          <w:jc w:val="center"/>
          <w:del w:id="2265" w:author="Fegie" w:date="2021-04-28T12:03:00Z"/>
        </w:trPr>
        <w:tc>
          <w:tcPr>
            <w:tcW w:w="558" w:type="dxa"/>
          </w:tcPr>
          <w:p w14:paraId="03E01A09" w14:textId="360B68F8" w:rsidR="003B2B59" w:rsidRPr="00A04243" w:rsidDel="009661CB" w:rsidRDefault="003B2B59" w:rsidP="00D704D0">
            <w:pPr>
              <w:rPr>
                <w:del w:id="2266" w:author="Fegie" w:date="2021-04-28T12:03:00Z"/>
                <w:rFonts w:ascii="標楷體" w:eastAsia="標楷體" w:hAnsi="標楷體"/>
              </w:rPr>
            </w:pPr>
            <w:del w:id="226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19</w:delText>
              </w:r>
              <w:bookmarkStart w:id="2268" w:name="_Toc71196811"/>
              <w:bookmarkEnd w:id="2268"/>
            </w:del>
          </w:p>
        </w:tc>
        <w:tc>
          <w:tcPr>
            <w:tcW w:w="2152" w:type="dxa"/>
          </w:tcPr>
          <w:p w14:paraId="47536DF6" w14:textId="577DA2A1" w:rsidR="003B2B59" w:rsidRPr="00A04243" w:rsidDel="009661CB" w:rsidRDefault="003B2B59" w:rsidP="00D704D0">
            <w:pPr>
              <w:rPr>
                <w:del w:id="2269" w:author="Fegie" w:date="2021-04-28T12:03:00Z"/>
                <w:rFonts w:ascii="標楷體" w:eastAsia="標楷體" w:hAnsi="標楷體"/>
              </w:rPr>
            </w:pPr>
            <w:del w:id="2270" w:author="Fegie" w:date="2021-04-28T12:03:00Z"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為授信限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制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對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象</w:delText>
              </w:r>
              <w:bookmarkStart w:id="2271" w:name="_Toc71196812"/>
              <w:bookmarkEnd w:id="2271"/>
            </w:del>
          </w:p>
        </w:tc>
        <w:tc>
          <w:tcPr>
            <w:tcW w:w="1296" w:type="dxa"/>
          </w:tcPr>
          <w:p w14:paraId="66AE5407" w14:textId="6034E182" w:rsidR="003B2B59" w:rsidRPr="00A04243" w:rsidDel="009661CB" w:rsidRDefault="000B5168" w:rsidP="00D704D0">
            <w:pPr>
              <w:rPr>
                <w:del w:id="2272" w:author="Fegie" w:date="2021-04-28T12:03:00Z"/>
                <w:rFonts w:ascii="標楷體" w:eastAsia="標楷體" w:hAnsi="標楷體"/>
              </w:rPr>
            </w:pPr>
            <w:ins w:id="2273" w:author="88692" w:date="2020-06-16T16:27:00Z">
              <w:del w:id="2274" w:author="Fegie" w:date="2021-04-28T12:03:00Z">
                <w:r w:rsidDel="009661CB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del w:id="2275" w:author="Fegie" w:date="2021-04-28T12:03:00Z">
              <w:r w:rsidR="00A04243"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2276" w:name="_Toc71196813"/>
              <w:bookmarkEnd w:id="2276"/>
            </w:del>
          </w:p>
        </w:tc>
        <w:tc>
          <w:tcPr>
            <w:tcW w:w="1066" w:type="dxa"/>
          </w:tcPr>
          <w:p w14:paraId="48DA6C54" w14:textId="67BC32BB" w:rsidR="003B2B59" w:rsidRPr="00A04243" w:rsidDel="009661CB" w:rsidRDefault="003B2B59" w:rsidP="00D704D0">
            <w:pPr>
              <w:rPr>
                <w:del w:id="2277" w:author="Fegie" w:date="2021-04-28T12:03:00Z"/>
                <w:rFonts w:ascii="標楷體" w:eastAsia="標楷體" w:hAnsi="標楷體"/>
              </w:rPr>
            </w:pPr>
            <w:bookmarkStart w:id="2278" w:name="_Toc71196814"/>
            <w:bookmarkEnd w:id="2278"/>
          </w:p>
        </w:tc>
        <w:tc>
          <w:tcPr>
            <w:tcW w:w="1141" w:type="dxa"/>
          </w:tcPr>
          <w:p w14:paraId="7E7ABFE8" w14:textId="4170A18D" w:rsidR="003B2B59" w:rsidRPr="00A04243" w:rsidDel="009661CB" w:rsidRDefault="000B5168" w:rsidP="00D704D0">
            <w:pPr>
              <w:rPr>
                <w:del w:id="2279" w:author="Fegie" w:date="2021-04-28T12:03:00Z"/>
                <w:rFonts w:ascii="標楷體" w:eastAsia="標楷體" w:hAnsi="標楷體"/>
              </w:rPr>
            </w:pPr>
            <w:ins w:id="2280" w:author="88692" w:date="2020-06-16T16:26:00Z">
              <w:del w:id="2281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2282" w:name="_Toc71196815"/>
            <w:bookmarkEnd w:id="2282"/>
          </w:p>
        </w:tc>
        <w:tc>
          <w:tcPr>
            <w:tcW w:w="665" w:type="dxa"/>
          </w:tcPr>
          <w:p w14:paraId="46212EFA" w14:textId="18F27657" w:rsidR="003B2B59" w:rsidRPr="00A04243" w:rsidDel="009661CB" w:rsidRDefault="003B2B59" w:rsidP="00D704D0">
            <w:pPr>
              <w:rPr>
                <w:del w:id="2283" w:author="Fegie" w:date="2021-04-28T12:03:00Z"/>
                <w:rFonts w:ascii="標楷體" w:eastAsia="標楷體" w:hAnsi="標楷體"/>
              </w:rPr>
            </w:pPr>
            <w:bookmarkStart w:id="2284" w:name="_Toc71196816"/>
            <w:bookmarkEnd w:id="2284"/>
          </w:p>
        </w:tc>
        <w:tc>
          <w:tcPr>
            <w:tcW w:w="691" w:type="dxa"/>
          </w:tcPr>
          <w:p w14:paraId="021404DD" w14:textId="28B2B276" w:rsidR="003B2B59" w:rsidRPr="00A04243" w:rsidDel="009661CB" w:rsidRDefault="003B2B59" w:rsidP="00D704D0">
            <w:pPr>
              <w:rPr>
                <w:del w:id="2285" w:author="Fegie" w:date="2021-04-28T12:03:00Z"/>
                <w:rFonts w:ascii="標楷體" w:eastAsia="標楷體" w:hAnsi="標楷體"/>
              </w:rPr>
            </w:pPr>
            <w:bookmarkStart w:id="2286" w:name="_Toc71196817"/>
            <w:bookmarkEnd w:id="2286"/>
          </w:p>
        </w:tc>
        <w:tc>
          <w:tcPr>
            <w:tcW w:w="3613" w:type="dxa"/>
          </w:tcPr>
          <w:p w14:paraId="120DC344" w14:textId="7E236A45" w:rsidR="003B2B59" w:rsidRPr="000B5168" w:rsidDel="009661CB" w:rsidRDefault="003B2B59">
            <w:pPr>
              <w:pStyle w:val="af9"/>
              <w:numPr>
                <w:ilvl w:val="0"/>
                <w:numId w:val="51"/>
              </w:numPr>
              <w:ind w:leftChars="0"/>
              <w:rPr>
                <w:ins w:id="2287" w:author="88692" w:date="2020-06-16T16:26:00Z"/>
                <w:del w:id="2288" w:author="Fegie" w:date="2021-04-28T12:03:00Z"/>
                <w:rFonts w:ascii="標楷體" w:eastAsia="標楷體" w:hAnsi="標楷體"/>
                <w:rPrChange w:id="2289" w:author="88692" w:date="2020-06-16T16:26:00Z">
                  <w:rPr>
                    <w:ins w:id="2290" w:author="88692" w:date="2020-06-16T16:26:00Z"/>
                    <w:del w:id="2291" w:author="Fegie" w:date="2021-04-28T12:03:00Z"/>
                  </w:rPr>
                </w:rPrChange>
              </w:rPr>
              <w:pPrChange w:id="2292" w:author="88692" w:date="2020-06-16T16:26:00Z">
                <w:pPr/>
              </w:pPrChange>
            </w:pPr>
            <w:del w:id="2293" w:author="Fegie" w:date="2021-04-28T12:03:00Z">
              <w:r w:rsidRPr="000B5168" w:rsidDel="009661CB">
                <w:rPr>
                  <w:rFonts w:ascii="標楷體" w:eastAsia="標楷體" w:hAnsi="標楷體"/>
                  <w:rPrChange w:id="2294" w:author="88692" w:date="2020-06-16T16:26:00Z">
                    <w:rPr/>
                  </w:rPrChange>
                </w:rPr>
                <w:delText>i.</w:delText>
              </w:r>
              <w:r w:rsidRPr="000B5168" w:rsidDel="009661CB">
                <w:rPr>
                  <w:rFonts w:ascii="標楷體" w:eastAsia="標楷體" w:hAnsi="標楷體" w:hint="eastAsia"/>
                  <w:rPrChange w:id="2295" w:author="88692" w:date="2020-06-16T16:26:00Z">
                    <w:rPr>
                      <w:rFonts w:hint="eastAsia"/>
                    </w:rPr>
                  </w:rPrChange>
                </w:rPr>
                <w:delText>可不輸入</w:delText>
              </w:r>
            </w:del>
            <w:bookmarkStart w:id="2296" w:name="_Toc71196818"/>
            <w:bookmarkEnd w:id="2296"/>
          </w:p>
          <w:p w14:paraId="1D3238F6" w14:textId="127B4D5C" w:rsidR="000B5168" w:rsidRPr="000B5168" w:rsidDel="009661CB" w:rsidRDefault="000B5168">
            <w:pPr>
              <w:rPr>
                <w:ins w:id="2297" w:author="88692" w:date="2020-06-16T16:26:00Z"/>
                <w:del w:id="2298" w:author="Fegie" w:date="2021-04-28T12:03:00Z"/>
                <w:rFonts w:ascii="標楷體" w:eastAsia="標楷體" w:hAnsi="標楷體"/>
                <w:rPrChange w:id="2299" w:author="88692" w:date="2020-06-16T16:26:00Z">
                  <w:rPr>
                    <w:ins w:id="2300" w:author="88692" w:date="2020-06-16T16:26:00Z"/>
                    <w:del w:id="2301" w:author="Fegie" w:date="2021-04-28T12:03:00Z"/>
                  </w:rPr>
                </w:rPrChange>
              </w:rPr>
              <w:pPrChange w:id="2302" w:author="88692" w:date="2020-06-16T16:26:00Z">
                <w:pPr>
                  <w:pStyle w:val="af9"/>
                  <w:numPr>
                    <w:numId w:val="51"/>
                  </w:numPr>
                  <w:ind w:leftChars="0" w:left="720" w:hanging="720"/>
                </w:pPr>
              </w:pPrChange>
            </w:pPr>
            <w:ins w:id="2303" w:author="88692" w:date="2020-06-16T16:26:00Z">
              <w:del w:id="2304" w:author="Fegie" w:date="2021-04-28T12:03:00Z">
                <w:r w:rsidRPr="000B5168" w:rsidDel="009661CB">
                  <w:rPr>
                    <w:rFonts w:ascii="標楷體" w:eastAsia="標楷體" w:hAnsi="標楷體"/>
                    <w:rPrChange w:id="2305" w:author="88692" w:date="2020-06-16T16:26:00Z">
                      <w:rPr/>
                    </w:rPrChange>
                  </w:rPr>
                  <w:delText>Y:</w:delText>
                </w:r>
                <w:r w:rsidRPr="000B5168" w:rsidDel="009661CB">
                  <w:rPr>
                    <w:rFonts w:ascii="標楷體" w:eastAsia="標楷體" w:hAnsi="標楷體" w:hint="eastAsia"/>
                    <w:rPrChange w:id="2306" w:author="88692" w:date="2020-06-16T16:26:00Z">
                      <w:rPr>
                        <w:rFonts w:hint="eastAsia"/>
                      </w:rPr>
                    </w:rPrChange>
                  </w:rPr>
                  <w:delText>是</w:delText>
                </w:r>
                <w:bookmarkStart w:id="2307" w:name="_Toc71196819"/>
                <w:bookmarkEnd w:id="2307"/>
              </w:del>
            </w:ins>
          </w:p>
          <w:p w14:paraId="550B562B" w14:textId="7A9191A0" w:rsidR="000B5168" w:rsidRPr="000B5168" w:rsidDel="009661CB" w:rsidRDefault="000B5168">
            <w:pPr>
              <w:rPr>
                <w:del w:id="2308" w:author="Fegie" w:date="2021-04-28T12:03:00Z"/>
                <w:rFonts w:ascii="標楷體" w:eastAsia="標楷體" w:hAnsi="標楷體"/>
                <w:rPrChange w:id="2309" w:author="88692" w:date="2020-06-16T16:26:00Z">
                  <w:rPr>
                    <w:del w:id="2310" w:author="Fegie" w:date="2021-04-28T12:03:00Z"/>
                  </w:rPr>
                </w:rPrChange>
              </w:rPr>
            </w:pPr>
            <w:ins w:id="2311" w:author="88692" w:date="2020-06-16T16:26:00Z">
              <w:del w:id="2312" w:author="Fegie" w:date="2021-04-28T12:03:00Z">
                <w:r w:rsidRPr="000B5168" w:rsidDel="009661CB">
                  <w:rPr>
                    <w:rFonts w:ascii="標楷體" w:eastAsia="標楷體" w:hAnsi="標楷體"/>
                    <w:rPrChange w:id="2313" w:author="88692" w:date="2020-06-16T16:26:00Z">
                      <w:rPr/>
                    </w:rPrChange>
                  </w:rPr>
                  <w:delText>N:</w:delText>
                </w:r>
                <w:r w:rsidRPr="000B5168" w:rsidDel="009661CB">
                  <w:rPr>
                    <w:rFonts w:ascii="標楷體" w:eastAsia="標楷體" w:hAnsi="標楷體" w:hint="eastAsia"/>
                    <w:rPrChange w:id="2314" w:author="88692" w:date="2020-06-16T16:26:00Z">
                      <w:rPr>
                        <w:rFonts w:hint="eastAsia"/>
                      </w:rPr>
                    </w:rPrChange>
                  </w:rPr>
                  <w:delText>否</w:delText>
                </w:r>
              </w:del>
            </w:ins>
            <w:bookmarkStart w:id="2315" w:name="_Toc71196820"/>
            <w:bookmarkEnd w:id="2315"/>
          </w:p>
        </w:tc>
        <w:bookmarkStart w:id="2316" w:name="_Toc71196821"/>
        <w:bookmarkEnd w:id="2316"/>
      </w:tr>
      <w:tr w:rsidR="000B5168" w:rsidRPr="00A04243" w:rsidDel="009661CB" w14:paraId="060A3165" w14:textId="4F7FA270" w:rsidTr="00CE2128">
        <w:trPr>
          <w:trHeight w:val="291"/>
          <w:jc w:val="center"/>
          <w:del w:id="2317" w:author="Fegie" w:date="2021-04-28T12:03:00Z"/>
        </w:trPr>
        <w:tc>
          <w:tcPr>
            <w:tcW w:w="558" w:type="dxa"/>
          </w:tcPr>
          <w:p w14:paraId="1FE8F70A" w14:textId="7134764A" w:rsidR="000B5168" w:rsidRPr="00A04243" w:rsidDel="009661CB" w:rsidRDefault="000B5168" w:rsidP="000B5168">
            <w:pPr>
              <w:rPr>
                <w:del w:id="2318" w:author="Fegie" w:date="2021-04-28T12:03:00Z"/>
                <w:rFonts w:ascii="標楷體" w:eastAsia="標楷體" w:hAnsi="標楷體"/>
              </w:rPr>
            </w:pPr>
            <w:del w:id="231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20</w:delText>
              </w:r>
              <w:bookmarkStart w:id="2320" w:name="_Toc71196822"/>
              <w:bookmarkEnd w:id="2320"/>
            </w:del>
          </w:p>
        </w:tc>
        <w:tc>
          <w:tcPr>
            <w:tcW w:w="2152" w:type="dxa"/>
          </w:tcPr>
          <w:p w14:paraId="475A051D" w14:textId="3F785A2C" w:rsidR="000B5168" w:rsidRPr="00A04243" w:rsidDel="009661CB" w:rsidRDefault="000B5168" w:rsidP="000B5168">
            <w:pPr>
              <w:rPr>
                <w:del w:id="2321" w:author="Fegie" w:date="2021-04-28T12:03:00Z"/>
                <w:rFonts w:ascii="標楷體" w:eastAsia="標楷體" w:hAnsi="標楷體"/>
              </w:rPr>
            </w:pPr>
            <w:del w:id="2322" w:author="Fegie" w:date="2021-04-28T12:03:00Z"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為利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害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關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係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人</w:delText>
              </w:r>
              <w:bookmarkStart w:id="2323" w:name="_Toc71196823"/>
              <w:bookmarkEnd w:id="2323"/>
            </w:del>
          </w:p>
        </w:tc>
        <w:tc>
          <w:tcPr>
            <w:tcW w:w="1296" w:type="dxa"/>
          </w:tcPr>
          <w:p w14:paraId="6382F224" w14:textId="5CD63495" w:rsidR="000B5168" w:rsidRPr="00A04243" w:rsidDel="009661CB" w:rsidRDefault="000B5168" w:rsidP="000B5168">
            <w:pPr>
              <w:rPr>
                <w:del w:id="2324" w:author="Fegie" w:date="2021-04-28T12:03:00Z"/>
                <w:rFonts w:ascii="標楷體" w:eastAsia="標楷體" w:hAnsi="標楷體"/>
              </w:rPr>
            </w:pPr>
            <w:ins w:id="2325" w:author="88692" w:date="2020-06-16T16:27:00Z">
              <w:del w:id="2326" w:author="Fegie" w:date="2021-04-28T12:03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232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2328" w:name="_Toc71196824"/>
              <w:bookmarkEnd w:id="2328"/>
            </w:del>
          </w:p>
        </w:tc>
        <w:tc>
          <w:tcPr>
            <w:tcW w:w="1066" w:type="dxa"/>
          </w:tcPr>
          <w:p w14:paraId="3190294B" w14:textId="20AC1544" w:rsidR="000B5168" w:rsidRPr="00A04243" w:rsidDel="009661CB" w:rsidRDefault="000B5168" w:rsidP="000B5168">
            <w:pPr>
              <w:rPr>
                <w:del w:id="2329" w:author="Fegie" w:date="2021-04-28T12:03:00Z"/>
                <w:rFonts w:ascii="標楷體" w:eastAsia="標楷體" w:hAnsi="標楷體"/>
              </w:rPr>
            </w:pPr>
            <w:bookmarkStart w:id="2330" w:name="_Toc71196825"/>
            <w:bookmarkEnd w:id="2330"/>
          </w:p>
        </w:tc>
        <w:tc>
          <w:tcPr>
            <w:tcW w:w="1141" w:type="dxa"/>
          </w:tcPr>
          <w:p w14:paraId="028CF066" w14:textId="3A54F3C8" w:rsidR="000B5168" w:rsidRPr="00A04243" w:rsidDel="009661CB" w:rsidRDefault="000B5168" w:rsidP="000B5168">
            <w:pPr>
              <w:rPr>
                <w:del w:id="2331" w:author="Fegie" w:date="2021-04-28T12:03:00Z"/>
                <w:rFonts w:ascii="標楷體" w:eastAsia="標楷體" w:hAnsi="標楷體"/>
              </w:rPr>
            </w:pPr>
            <w:ins w:id="2332" w:author="88692" w:date="2020-06-16T16:26:00Z">
              <w:del w:id="2333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2334" w:name="_Toc71196826"/>
            <w:bookmarkEnd w:id="2334"/>
          </w:p>
        </w:tc>
        <w:tc>
          <w:tcPr>
            <w:tcW w:w="665" w:type="dxa"/>
          </w:tcPr>
          <w:p w14:paraId="73EF3DD6" w14:textId="68191E5D" w:rsidR="000B5168" w:rsidRPr="00A04243" w:rsidDel="009661CB" w:rsidRDefault="000B5168" w:rsidP="000B5168">
            <w:pPr>
              <w:rPr>
                <w:del w:id="2335" w:author="Fegie" w:date="2021-04-28T12:03:00Z"/>
                <w:rFonts w:ascii="標楷體" w:eastAsia="標楷體" w:hAnsi="標楷體"/>
              </w:rPr>
            </w:pPr>
            <w:bookmarkStart w:id="2336" w:name="_Toc71196827"/>
            <w:bookmarkEnd w:id="2336"/>
          </w:p>
        </w:tc>
        <w:tc>
          <w:tcPr>
            <w:tcW w:w="691" w:type="dxa"/>
          </w:tcPr>
          <w:p w14:paraId="3C243135" w14:textId="26AEC667" w:rsidR="000B5168" w:rsidRPr="00A04243" w:rsidDel="009661CB" w:rsidRDefault="000B5168" w:rsidP="000B5168">
            <w:pPr>
              <w:rPr>
                <w:del w:id="2337" w:author="Fegie" w:date="2021-04-28T12:03:00Z"/>
                <w:rFonts w:ascii="標楷體" w:eastAsia="標楷體" w:hAnsi="標楷體"/>
              </w:rPr>
            </w:pPr>
            <w:bookmarkStart w:id="2338" w:name="_Toc71196828"/>
            <w:bookmarkEnd w:id="2338"/>
          </w:p>
        </w:tc>
        <w:tc>
          <w:tcPr>
            <w:tcW w:w="3613" w:type="dxa"/>
          </w:tcPr>
          <w:p w14:paraId="5F43B9B9" w14:textId="48A35043" w:rsidR="000B5168" w:rsidRPr="00B83C14" w:rsidDel="009661CB" w:rsidRDefault="000B5168" w:rsidP="000B5168">
            <w:pPr>
              <w:pStyle w:val="af9"/>
              <w:numPr>
                <w:ilvl w:val="0"/>
                <w:numId w:val="51"/>
              </w:numPr>
              <w:ind w:leftChars="0"/>
              <w:rPr>
                <w:ins w:id="2339" w:author="88692" w:date="2020-06-16T16:26:00Z"/>
                <w:del w:id="2340" w:author="Fegie" w:date="2021-04-28T12:03:00Z"/>
                <w:rFonts w:ascii="標楷體" w:eastAsia="標楷體" w:hAnsi="標楷體"/>
              </w:rPr>
            </w:pPr>
            <w:ins w:id="2341" w:author="88692" w:date="2020-06-16T16:26:00Z">
              <w:del w:id="2342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可不輸入</w:delText>
                </w:r>
                <w:bookmarkStart w:id="2343" w:name="_Toc71196829"/>
                <w:bookmarkEnd w:id="2343"/>
              </w:del>
            </w:ins>
          </w:p>
          <w:p w14:paraId="4438DAB4" w14:textId="6E3D7FAF" w:rsidR="000B5168" w:rsidRPr="00B83C14" w:rsidDel="009661CB" w:rsidRDefault="000B5168" w:rsidP="000B5168">
            <w:pPr>
              <w:rPr>
                <w:ins w:id="2344" w:author="88692" w:date="2020-06-16T16:26:00Z"/>
                <w:del w:id="2345" w:author="Fegie" w:date="2021-04-28T12:03:00Z"/>
                <w:rFonts w:ascii="標楷體" w:eastAsia="標楷體" w:hAnsi="標楷體"/>
              </w:rPr>
            </w:pPr>
            <w:ins w:id="2346" w:author="88692" w:date="2020-06-16T16:26:00Z">
              <w:del w:id="2347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Y:是</w:delText>
                </w:r>
                <w:bookmarkStart w:id="2348" w:name="_Toc71196830"/>
                <w:bookmarkEnd w:id="2348"/>
              </w:del>
            </w:ins>
          </w:p>
          <w:p w14:paraId="53808F66" w14:textId="42444108" w:rsidR="000B5168" w:rsidRPr="00A04243" w:rsidDel="009661CB" w:rsidRDefault="000B5168" w:rsidP="000B5168">
            <w:pPr>
              <w:rPr>
                <w:del w:id="2349" w:author="Fegie" w:date="2021-04-28T12:03:00Z"/>
                <w:rFonts w:ascii="標楷體" w:eastAsia="標楷體" w:hAnsi="標楷體"/>
              </w:rPr>
            </w:pPr>
            <w:ins w:id="2350" w:author="88692" w:date="2020-06-16T16:26:00Z">
              <w:del w:id="2351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N:否</w:delText>
                </w:r>
              </w:del>
            </w:ins>
            <w:del w:id="235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2353" w:name="_Toc71196831"/>
              <w:bookmarkEnd w:id="2353"/>
            </w:del>
          </w:p>
        </w:tc>
        <w:bookmarkStart w:id="2354" w:name="_Toc71196832"/>
        <w:bookmarkEnd w:id="2354"/>
      </w:tr>
      <w:tr w:rsidR="000B5168" w:rsidRPr="00A04243" w:rsidDel="009661CB" w14:paraId="282262E0" w14:textId="65DC2974" w:rsidTr="00CE2128">
        <w:trPr>
          <w:trHeight w:val="291"/>
          <w:jc w:val="center"/>
          <w:del w:id="2355" w:author="Fegie" w:date="2021-04-28T12:03:00Z"/>
        </w:trPr>
        <w:tc>
          <w:tcPr>
            <w:tcW w:w="558" w:type="dxa"/>
          </w:tcPr>
          <w:p w14:paraId="5015B466" w14:textId="62111290" w:rsidR="000B5168" w:rsidRPr="00A04243" w:rsidDel="009661CB" w:rsidRDefault="000B5168" w:rsidP="000B5168">
            <w:pPr>
              <w:rPr>
                <w:del w:id="2356" w:author="Fegie" w:date="2021-04-28T12:03:00Z"/>
                <w:rFonts w:ascii="標楷體" w:eastAsia="標楷體" w:hAnsi="標楷體"/>
              </w:rPr>
            </w:pPr>
            <w:del w:id="235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21</w:delText>
              </w:r>
              <w:bookmarkStart w:id="2358" w:name="_Toc71196833"/>
              <w:bookmarkEnd w:id="2358"/>
            </w:del>
          </w:p>
        </w:tc>
        <w:tc>
          <w:tcPr>
            <w:tcW w:w="2152" w:type="dxa"/>
          </w:tcPr>
          <w:p w14:paraId="6BB69C8C" w14:textId="0A34382C" w:rsidR="000B5168" w:rsidRPr="00A04243" w:rsidDel="009661CB" w:rsidRDefault="000B5168" w:rsidP="000B5168">
            <w:pPr>
              <w:rPr>
                <w:del w:id="2359" w:author="Fegie" w:date="2021-04-28T12:03:00Z"/>
                <w:rFonts w:ascii="標楷體" w:eastAsia="標楷體" w:hAnsi="標楷體"/>
              </w:rPr>
            </w:pPr>
            <w:del w:id="2360" w:author="Fegie" w:date="2021-04-28T12:03:00Z"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為準利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害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關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係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人</w:delText>
              </w:r>
              <w:bookmarkStart w:id="2361" w:name="_Toc71196834"/>
              <w:bookmarkEnd w:id="2361"/>
            </w:del>
          </w:p>
        </w:tc>
        <w:tc>
          <w:tcPr>
            <w:tcW w:w="1296" w:type="dxa"/>
          </w:tcPr>
          <w:p w14:paraId="57A08B7D" w14:textId="63342316" w:rsidR="000B5168" w:rsidRPr="00A04243" w:rsidDel="009661CB" w:rsidRDefault="000B5168" w:rsidP="000B5168">
            <w:pPr>
              <w:rPr>
                <w:del w:id="2362" w:author="Fegie" w:date="2021-04-28T12:03:00Z"/>
                <w:rFonts w:ascii="標楷體" w:eastAsia="標楷體" w:hAnsi="標楷體"/>
              </w:rPr>
            </w:pPr>
            <w:ins w:id="2363" w:author="88692" w:date="2020-06-16T16:27:00Z">
              <w:del w:id="2364" w:author="Fegie" w:date="2021-04-28T12:03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236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2366" w:name="_Toc71196835"/>
              <w:bookmarkEnd w:id="2366"/>
            </w:del>
          </w:p>
        </w:tc>
        <w:tc>
          <w:tcPr>
            <w:tcW w:w="1066" w:type="dxa"/>
          </w:tcPr>
          <w:p w14:paraId="45141227" w14:textId="6232EAB1" w:rsidR="000B5168" w:rsidRPr="00A04243" w:rsidDel="009661CB" w:rsidRDefault="000B5168" w:rsidP="000B5168">
            <w:pPr>
              <w:rPr>
                <w:del w:id="2367" w:author="Fegie" w:date="2021-04-28T12:03:00Z"/>
                <w:rFonts w:ascii="標楷體" w:eastAsia="標楷體" w:hAnsi="標楷體"/>
              </w:rPr>
            </w:pPr>
            <w:bookmarkStart w:id="2368" w:name="_Toc71196836"/>
            <w:bookmarkEnd w:id="2368"/>
          </w:p>
        </w:tc>
        <w:tc>
          <w:tcPr>
            <w:tcW w:w="1141" w:type="dxa"/>
          </w:tcPr>
          <w:p w14:paraId="2E09308B" w14:textId="199AB6E3" w:rsidR="000B5168" w:rsidRPr="00A04243" w:rsidDel="009661CB" w:rsidRDefault="000B5168" w:rsidP="000B5168">
            <w:pPr>
              <w:rPr>
                <w:del w:id="2369" w:author="Fegie" w:date="2021-04-28T12:03:00Z"/>
                <w:rFonts w:ascii="標楷體" w:eastAsia="標楷體" w:hAnsi="標楷體"/>
              </w:rPr>
            </w:pPr>
            <w:ins w:id="2370" w:author="88692" w:date="2020-06-16T16:26:00Z">
              <w:del w:id="2371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2372" w:name="_Toc71196837"/>
            <w:bookmarkEnd w:id="2372"/>
          </w:p>
        </w:tc>
        <w:tc>
          <w:tcPr>
            <w:tcW w:w="665" w:type="dxa"/>
          </w:tcPr>
          <w:p w14:paraId="31981E30" w14:textId="5F66E945" w:rsidR="000B5168" w:rsidRPr="00A04243" w:rsidDel="009661CB" w:rsidRDefault="000B5168" w:rsidP="000B5168">
            <w:pPr>
              <w:rPr>
                <w:del w:id="2373" w:author="Fegie" w:date="2021-04-28T12:03:00Z"/>
                <w:rFonts w:ascii="標楷體" w:eastAsia="標楷體" w:hAnsi="標楷體"/>
              </w:rPr>
            </w:pPr>
            <w:bookmarkStart w:id="2374" w:name="_Toc71196838"/>
            <w:bookmarkEnd w:id="2374"/>
          </w:p>
        </w:tc>
        <w:tc>
          <w:tcPr>
            <w:tcW w:w="691" w:type="dxa"/>
          </w:tcPr>
          <w:p w14:paraId="33CADB2C" w14:textId="0A0FEEDC" w:rsidR="000B5168" w:rsidRPr="00A04243" w:rsidDel="009661CB" w:rsidRDefault="000B5168" w:rsidP="000B5168">
            <w:pPr>
              <w:rPr>
                <w:del w:id="2375" w:author="Fegie" w:date="2021-04-28T12:03:00Z"/>
                <w:rFonts w:ascii="標楷體" w:eastAsia="標楷體" w:hAnsi="標楷體"/>
              </w:rPr>
            </w:pPr>
            <w:bookmarkStart w:id="2376" w:name="_Toc71196839"/>
            <w:bookmarkEnd w:id="2376"/>
          </w:p>
        </w:tc>
        <w:tc>
          <w:tcPr>
            <w:tcW w:w="3613" w:type="dxa"/>
          </w:tcPr>
          <w:p w14:paraId="451DEF60" w14:textId="7EDF859E" w:rsidR="000B5168" w:rsidRPr="00B83C14" w:rsidDel="009661CB" w:rsidRDefault="000B5168" w:rsidP="000B5168">
            <w:pPr>
              <w:pStyle w:val="af9"/>
              <w:numPr>
                <w:ilvl w:val="0"/>
                <w:numId w:val="51"/>
              </w:numPr>
              <w:ind w:leftChars="0"/>
              <w:rPr>
                <w:ins w:id="2377" w:author="88692" w:date="2020-06-16T16:26:00Z"/>
                <w:del w:id="2378" w:author="Fegie" w:date="2021-04-28T12:03:00Z"/>
                <w:rFonts w:ascii="標楷體" w:eastAsia="標楷體" w:hAnsi="標楷體"/>
              </w:rPr>
            </w:pPr>
            <w:ins w:id="2379" w:author="88692" w:date="2020-06-16T16:26:00Z">
              <w:del w:id="2380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可不輸入</w:delText>
                </w:r>
                <w:bookmarkStart w:id="2381" w:name="_Toc71196840"/>
                <w:bookmarkEnd w:id="2381"/>
              </w:del>
            </w:ins>
          </w:p>
          <w:p w14:paraId="28750BD2" w14:textId="47D34480" w:rsidR="000B5168" w:rsidRPr="00B83C14" w:rsidDel="009661CB" w:rsidRDefault="000B5168" w:rsidP="000B5168">
            <w:pPr>
              <w:rPr>
                <w:ins w:id="2382" w:author="88692" w:date="2020-06-16T16:26:00Z"/>
                <w:del w:id="2383" w:author="Fegie" w:date="2021-04-28T12:03:00Z"/>
                <w:rFonts w:ascii="標楷體" w:eastAsia="標楷體" w:hAnsi="標楷體"/>
              </w:rPr>
            </w:pPr>
            <w:ins w:id="2384" w:author="88692" w:date="2020-06-16T16:26:00Z">
              <w:del w:id="2385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Y:是</w:delText>
                </w:r>
                <w:bookmarkStart w:id="2386" w:name="_Toc71196841"/>
                <w:bookmarkEnd w:id="2386"/>
              </w:del>
            </w:ins>
          </w:p>
          <w:p w14:paraId="0847089F" w14:textId="57CCC631" w:rsidR="000B5168" w:rsidRPr="00A04243" w:rsidDel="009661CB" w:rsidRDefault="000B5168" w:rsidP="000B5168">
            <w:pPr>
              <w:rPr>
                <w:del w:id="2387" w:author="Fegie" w:date="2021-04-28T12:03:00Z"/>
                <w:rFonts w:ascii="標楷體" w:eastAsia="標楷體" w:hAnsi="標楷體"/>
              </w:rPr>
            </w:pPr>
            <w:ins w:id="2388" w:author="88692" w:date="2020-06-16T16:26:00Z">
              <w:del w:id="2389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N:否</w:delText>
                </w:r>
              </w:del>
            </w:ins>
            <w:del w:id="239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2391" w:name="_Toc71196842"/>
              <w:bookmarkEnd w:id="2391"/>
            </w:del>
          </w:p>
        </w:tc>
        <w:bookmarkStart w:id="2392" w:name="_Toc71196843"/>
        <w:bookmarkEnd w:id="2392"/>
      </w:tr>
      <w:tr w:rsidR="00A04243" w:rsidRPr="00A04243" w:rsidDel="009661CB" w14:paraId="68AAF723" w14:textId="4CB44E14" w:rsidTr="00CE2128">
        <w:trPr>
          <w:trHeight w:val="291"/>
          <w:jc w:val="center"/>
          <w:del w:id="2393" w:author="Fegie" w:date="2021-04-28T12:03:00Z"/>
        </w:trPr>
        <w:tc>
          <w:tcPr>
            <w:tcW w:w="558" w:type="dxa"/>
          </w:tcPr>
          <w:p w14:paraId="4A37FE2C" w14:textId="1069A852" w:rsidR="003B2B59" w:rsidRPr="00A04243" w:rsidDel="009661CB" w:rsidRDefault="003B2B59" w:rsidP="00D704D0">
            <w:pPr>
              <w:rPr>
                <w:del w:id="2394" w:author="Fegie" w:date="2021-04-28T12:03:00Z"/>
                <w:rFonts w:ascii="標楷體" w:eastAsia="標楷體" w:hAnsi="標楷體"/>
              </w:rPr>
            </w:pPr>
            <w:del w:id="239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22</w:delText>
              </w:r>
              <w:bookmarkStart w:id="2396" w:name="_Toc71196844"/>
              <w:bookmarkEnd w:id="2396"/>
            </w:del>
          </w:p>
        </w:tc>
        <w:tc>
          <w:tcPr>
            <w:tcW w:w="2152" w:type="dxa"/>
          </w:tcPr>
          <w:p w14:paraId="611EACCF" w14:textId="032DEC95" w:rsidR="003B2B59" w:rsidRPr="00A04243" w:rsidDel="009661CB" w:rsidRDefault="003B2B59" w:rsidP="00D704D0">
            <w:pPr>
              <w:rPr>
                <w:del w:id="2397" w:author="Fegie" w:date="2021-04-28T12:03:00Z"/>
                <w:rFonts w:ascii="標楷體" w:eastAsia="標楷體" w:hAnsi="標楷體"/>
              </w:rPr>
            </w:pPr>
            <w:del w:id="239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企金別      </w:delText>
              </w:r>
              <w:bookmarkStart w:id="2399" w:name="_Toc71196845"/>
              <w:bookmarkEnd w:id="2399"/>
            </w:del>
          </w:p>
        </w:tc>
        <w:tc>
          <w:tcPr>
            <w:tcW w:w="1296" w:type="dxa"/>
          </w:tcPr>
          <w:p w14:paraId="70D85E55" w14:textId="21C7DECA" w:rsidR="003B2B59" w:rsidRPr="00A04243" w:rsidDel="009661CB" w:rsidRDefault="00A04243" w:rsidP="00D704D0">
            <w:pPr>
              <w:rPr>
                <w:del w:id="2400" w:author="Fegie" w:date="2021-04-28T12:03:00Z"/>
                <w:rFonts w:ascii="標楷體" w:eastAsia="標楷體" w:hAnsi="標楷體"/>
              </w:rPr>
            </w:pPr>
            <w:del w:id="240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2402" w:name="_Toc71196846"/>
              <w:bookmarkEnd w:id="2402"/>
            </w:del>
          </w:p>
        </w:tc>
        <w:tc>
          <w:tcPr>
            <w:tcW w:w="1066" w:type="dxa"/>
          </w:tcPr>
          <w:p w14:paraId="37A7DA9D" w14:textId="155B4255" w:rsidR="003B2B59" w:rsidRPr="00A04243" w:rsidDel="009661CB" w:rsidRDefault="003B2B59" w:rsidP="00D704D0">
            <w:pPr>
              <w:rPr>
                <w:del w:id="2403" w:author="Fegie" w:date="2021-04-28T12:03:00Z"/>
                <w:rFonts w:ascii="標楷體" w:eastAsia="標楷體" w:hAnsi="標楷體"/>
              </w:rPr>
            </w:pPr>
            <w:del w:id="240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0</w:delText>
              </w:r>
              <w:bookmarkStart w:id="2405" w:name="_Toc71196847"/>
              <w:bookmarkEnd w:id="2405"/>
            </w:del>
          </w:p>
        </w:tc>
        <w:tc>
          <w:tcPr>
            <w:tcW w:w="1141" w:type="dxa"/>
          </w:tcPr>
          <w:p w14:paraId="3D7A9D11" w14:textId="690C7957" w:rsidR="003B2B59" w:rsidRPr="00A04243" w:rsidDel="009661CB" w:rsidRDefault="003B2B59" w:rsidP="00D704D0">
            <w:pPr>
              <w:rPr>
                <w:del w:id="2406" w:author="Fegie" w:date="2021-04-28T12:03:00Z"/>
                <w:rFonts w:ascii="標楷體" w:eastAsia="標楷體" w:hAnsi="標楷體"/>
              </w:rPr>
            </w:pPr>
            <w:bookmarkStart w:id="2407" w:name="_Toc71196848"/>
            <w:bookmarkEnd w:id="2407"/>
          </w:p>
        </w:tc>
        <w:tc>
          <w:tcPr>
            <w:tcW w:w="665" w:type="dxa"/>
          </w:tcPr>
          <w:p w14:paraId="23E85B76" w14:textId="1E97DCDE" w:rsidR="003B2B59" w:rsidRPr="00A04243" w:rsidDel="009661CB" w:rsidRDefault="003B2B59" w:rsidP="00D704D0">
            <w:pPr>
              <w:rPr>
                <w:del w:id="2408" w:author="Fegie" w:date="2021-04-28T12:03:00Z"/>
                <w:rFonts w:ascii="標楷體" w:eastAsia="標楷體" w:hAnsi="標楷體"/>
              </w:rPr>
            </w:pPr>
            <w:bookmarkStart w:id="2409" w:name="_Toc71196849"/>
            <w:bookmarkEnd w:id="2409"/>
          </w:p>
        </w:tc>
        <w:tc>
          <w:tcPr>
            <w:tcW w:w="691" w:type="dxa"/>
          </w:tcPr>
          <w:p w14:paraId="24097FE2" w14:textId="4300F775" w:rsidR="003B2B59" w:rsidRPr="00A04243" w:rsidDel="009661CB" w:rsidRDefault="003B2B59" w:rsidP="00D704D0">
            <w:pPr>
              <w:rPr>
                <w:del w:id="2410" w:author="Fegie" w:date="2021-04-28T12:03:00Z"/>
                <w:rFonts w:ascii="標楷體" w:eastAsia="標楷體" w:hAnsi="標楷體"/>
              </w:rPr>
            </w:pPr>
            <w:bookmarkStart w:id="2411" w:name="_Toc71196850"/>
            <w:bookmarkEnd w:id="2411"/>
          </w:p>
        </w:tc>
        <w:tc>
          <w:tcPr>
            <w:tcW w:w="3613" w:type="dxa"/>
          </w:tcPr>
          <w:p w14:paraId="1B7BB58E" w14:textId="30B3848A" w:rsidR="003B2B59" w:rsidRPr="00A04243" w:rsidDel="009661CB" w:rsidRDefault="003B2B59" w:rsidP="00D704D0">
            <w:pPr>
              <w:rPr>
                <w:del w:id="2412" w:author="Fegie" w:date="2021-04-28T12:03:00Z"/>
                <w:rFonts w:ascii="標楷體" w:eastAsia="標楷體" w:hAnsi="標楷體"/>
              </w:rPr>
            </w:pPr>
            <w:del w:id="241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2414" w:name="_Toc71196851"/>
              <w:bookmarkEnd w:id="2414"/>
            </w:del>
          </w:p>
          <w:p w14:paraId="73F0C1C1" w14:textId="7FCCF738" w:rsidR="003B2B59" w:rsidRPr="00A04243" w:rsidDel="009661CB" w:rsidRDefault="003B2B59" w:rsidP="00D704D0">
            <w:pPr>
              <w:rPr>
                <w:del w:id="2415" w:author="Fegie" w:date="2021-04-28T12:03:00Z"/>
                <w:rFonts w:ascii="標楷體" w:eastAsia="標楷體" w:hAnsi="標楷體"/>
              </w:rPr>
            </w:pPr>
            <w:del w:id="241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0:個金</w:delText>
              </w:r>
              <w:bookmarkStart w:id="2417" w:name="_Toc71196852"/>
              <w:bookmarkEnd w:id="2417"/>
            </w:del>
          </w:p>
          <w:p w14:paraId="7645F9A7" w14:textId="15EA8AC7" w:rsidR="003B2B59" w:rsidRPr="00A04243" w:rsidDel="009661CB" w:rsidRDefault="003B2B59" w:rsidP="00D704D0">
            <w:pPr>
              <w:rPr>
                <w:del w:id="2418" w:author="Fegie" w:date="2021-04-28T12:03:00Z"/>
                <w:rFonts w:ascii="標楷體" w:eastAsia="標楷體" w:hAnsi="標楷體"/>
              </w:rPr>
            </w:pPr>
            <w:del w:id="241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1:企金</w:delText>
              </w:r>
              <w:bookmarkStart w:id="2420" w:name="_Toc71196853"/>
              <w:bookmarkEnd w:id="2420"/>
            </w:del>
          </w:p>
          <w:p w14:paraId="75877546" w14:textId="56927C38" w:rsidR="003B2B59" w:rsidRPr="00A04243" w:rsidDel="009661CB" w:rsidRDefault="003B2B59" w:rsidP="00D704D0">
            <w:pPr>
              <w:rPr>
                <w:del w:id="2421" w:author="Fegie" w:date="2021-04-28T12:03:00Z"/>
                <w:rFonts w:ascii="標楷體" w:eastAsia="標楷體" w:hAnsi="標楷體"/>
              </w:rPr>
            </w:pPr>
            <w:del w:id="242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2:企金自然人</w:delText>
              </w:r>
              <w:bookmarkStart w:id="2423" w:name="_Toc71196854"/>
              <w:bookmarkEnd w:id="2423"/>
            </w:del>
          </w:p>
        </w:tc>
        <w:bookmarkStart w:id="2424" w:name="_Toc71196855"/>
        <w:bookmarkEnd w:id="2424"/>
      </w:tr>
      <w:tr w:rsidR="00A04243" w:rsidRPr="005E115B" w:rsidDel="009661CB" w14:paraId="36661C50" w14:textId="552777E4" w:rsidTr="00CE2128">
        <w:trPr>
          <w:trHeight w:val="291"/>
          <w:jc w:val="center"/>
          <w:del w:id="2425" w:author="Fegie" w:date="2021-04-28T12:03:00Z"/>
        </w:trPr>
        <w:tc>
          <w:tcPr>
            <w:tcW w:w="558" w:type="dxa"/>
          </w:tcPr>
          <w:p w14:paraId="01D7EB89" w14:textId="54860117" w:rsidR="003B2B59" w:rsidRPr="005E115B" w:rsidDel="009661CB" w:rsidRDefault="003B2B59" w:rsidP="00D704D0">
            <w:pPr>
              <w:rPr>
                <w:del w:id="2426" w:author="Fegie" w:date="2021-04-28T12:03:00Z"/>
                <w:rFonts w:ascii="標楷體" w:eastAsia="標楷體" w:hAnsi="標楷體"/>
                <w:strike/>
                <w:color w:val="FF0000"/>
                <w:rPrChange w:id="2427" w:author="88692" w:date="2020-06-16T16:06:00Z">
                  <w:rPr>
                    <w:del w:id="2428" w:author="Fegie" w:date="2021-04-28T12:03:00Z"/>
                    <w:rFonts w:ascii="標楷體" w:eastAsia="標楷體" w:hAnsi="標楷體"/>
                  </w:rPr>
                </w:rPrChange>
              </w:rPr>
            </w:pPr>
            <w:del w:id="242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43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23</w:delText>
              </w:r>
              <w:bookmarkStart w:id="2431" w:name="_Toc71196856"/>
              <w:bookmarkEnd w:id="2431"/>
            </w:del>
          </w:p>
        </w:tc>
        <w:tc>
          <w:tcPr>
            <w:tcW w:w="2152" w:type="dxa"/>
          </w:tcPr>
          <w:p w14:paraId="537396DF" w14:textId="67698741" w:rsidR="003B2B59" w:rsidRPr="005E115B" w:rsidDel="009661CB" w:rsidRDefault="003B2B59" w:rsidP="00D704D0">
            <w:pPr>
              <w:rPr>
                <w:del w:id="2432" w:author="Fegie" w:date="2021-04-28T12:03:00Z"/>
                <w:rFonts w:ascii="標楷體" w:eastAsia="標楷體" w:hAnsi="標楷體"/>
                <w:strike/>
                <w:color w:val="FF0000"/>
                <w:rPrChange w:id="2433" w:author="88692" w:date="2020-06-16T16:06:00Z">
                  <w:rPr>
                    <w:del w:id="2434" w:author="Fegie" w:date="2021-04-28T12:03:00Z"/>
                    <w:rFonts w:ascii="標楷體" w:eastAsia="標楷體" w:hAnsi="標楷體"/>
                  </w:rPr>
                </w:rPrChange>
              </w:rPr>
            </w:pPr>
            <w:del w:id="2435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436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交互運用</w:delText>
              </w:r>
              <w:bookmarkStart w:id="2437" w:name="_Toc71196857"/>
              <w:bookmarkEnd w:id="2437"/>
            </w:del>
          </w:p>
        </w:tc>
        <w:tc>
          <w:tcPr>
            <w:tcW w:w="1296" w:type="dxa"/>
          </w:tcPr>
          <w:p w14:paraId="146FDA62" w14:textId="24567EDF" w:rsidR="003B2B59" w:rsidRPr="005E115B" w:rsidDel="009661CB" w:rsidRDefault="00A04243" w:rsidP="00D704D0">
            <w:pPr>
              <w:rPr>
                <w:del w:id="2438" w:author="Fegie" w:date="2021-04-28T12:03:00Z"/>
                <w:rFonts w:ascii="標楷體" w:eastAsia="標楷體" w:hAnsi="標楷體"/>
                <w:strike/>
                <w:color w:val="FF0000"/>
                <w:rPrChange w:id="2439" w:author="88692" w:date="2020-06-16T16:06:00Z">
                  <w:rPr>
                    <w:del w:id="2440" w:author="Fegie" w:date="2021-04-28T12:03:00Z"/>
                    <w:rFonts w:ascii="標楷體" w:eastAsia="標楷體" w:hAnsi="標楷體"/>
                  </w:rPr>
                </w:rPrChange>
              </w:rPr>
            </w:pPr>
            <w:del w:id="244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44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XXXXXX</w:delText>
              </w:r>
              <w:bookmarkStart w:id="2443" w:name="_Toc71196858"/>
              <w:bookmarkEnd w:id="2443"/>
            </w:del>
          </w:p>
        </w:tc>
        <w:tc>
          <w:tcPr>
            <w:tcW w:w="1066" w:type="dxa"/>
          </w:tcPr>
          <w:p w14:paraId="2219A544" w14:textId="254DE444" w:rsidR="003B2B59" w:rsidRPr="005E115B" w:rsidDel="009661CB" w:rsidRDefault="003B2B59" w:rsidP="00D704D0">
            <w:pPr>
              <w:rPr>
                <w:del w:id="2444" w:author="Fegie" w:date="2021-04-28T12:03:00Z"/>
                <w:rFonts w:ascii="標楷體" w:eastAsia="標楷體" w:hAnsi="標楷體"/>
                <w:strike/>
                <w:color w:val="FF0000"/>
                <w:rPrChange w:id="2445" w:author="88692" w:date="2020-06-16T16:06:00Z">
                  <w:rPr>
                    <w:del w:id="244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447" w:name="_Toc71196859"/>
            <w:bookmarkEnd w:id="2447"/>
          </w:p>
        </w:tc>
        <w:tc>
          <w:tcPr>
            <w:tcW w:w="1141" w:type="dxa"/>
          </w:tcPr>
          <w:p w14:paraId="4CE5D601" w14:textId="383AC179" w:rsidR="003B2B59" w:rsidRPr="005E115B" w:rsidDel="009661CB" w:rsidRDefault="003B2B59" w:rsidP="00D704D0">
            <w:pPr>
              <w:rPr>
                <w:del w:id="2448" w:author="Fegie" w:date="2021-04-28T12:03:00Z"/>
                <w:rFonts w:ascii="標楷體" w:eastAsia="標楷體" w:hAnsi="標楷體"/>
                <w:strike/>
                <w:color w:val="FF0000"/>
                <w:rPrChange w:id="2449" w:author="88692" w:date="2020-06-16T16:06:00Z">
                  <w:rPr>
                    <w:del w:id="245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451" w:name="_Toc71196860"/>
            <w:bookmarkEnd w:id="2451"/>
          </w:p>
        </w:tc>
        <w:tc>
          <w:tcPr>
            <w:tcW w:w="665" w:type="dxa"/>
          </w:tcPr>
          <w:p w14:paraId="284FB5F6" w14:textId="411CFE59" w:rsidR="003B2B59" w:rsidRPr="005E115B" w:rsidDel="009661CB" w:rsidRDefault="003B2B59" w:rsidP="00D704D0">
            <w:pPr>
              <w:rPr>
                <w:del w:id="2452" w:author="Fegie" w:date="2021-04-28T12:03:00Z"/>
                <w:rFonts w:ascii="標楷體" w:eastAsia="標楷體" w:hAnsi="標楷體"/>
                <w:strike/>
                <w:color w:val="FF0000"/>
                <w:rPrChange w:id="2453" w:author="88692" w:date="2020-06-16T16:06:00Z">
                  <w:rPr>
                    <w:del w:id="245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455" w:name="_Toc71196861"/>
            <w:bookmarkEnd w:id="2455"/>
          </w:p>
        </w:tc>
        <w:tc>
          <w:tcPr>
            <w:tcW w:w="691" w:type="dxa"/>
          </w:tcPr>
          <w:p w14:paraId="150470CB" w14:textId="10566970" w:rsidR="003B2B59" w:rsidRPr="005E115B" w:rsidDel="009661CB" w:rsidRDefault="003B2B59" w:rsidP="00D704D0">
            <w:pPr>
              <w:rPr>
                <w:del w:id="2456" w:author="Fegie" w:date="2021-04-28T12:03:00Z"/>
                <w:rFonts w:ascii="標楷體" w:eastAsia="標楷體" w:hAnsi="標楷體"/>
                <w:strike/>
                <w:color w:val="FF0000"/>
                <w:rPrChange w:id="2457" w:author="88692" w:date="2020-06-16T16:06:00Z">
                  <w:rPr>
                    <w:del w:id="245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459" w:name="_Toc71196862"/>
            <w:bookmarkEnd w:id="2459"/>
          </w:p>
        </w:tc>
        <w:tc>
          <w:tcPr>
            <w:tcW w:w="3613" w:type="dxa"/>
          </w:tcPr>
          <w:p w14:paraId="6667C7BA" w14:textId="79C6A7FC" w:rsidR="003B2B59" w:rsidRPr="005E115B" w:rsidDel="009661CB" w:rsidRDefault="003B2B59" w:rsidP="00D704D0">
            <w:pPr>
              <w:rPr>
                <w:del w:id="2460" w:author="Fegie" w:date="2021-04-28T12:03:00Z"/>
                <w:rFonts w:ascii="標楷體" w:eastAsia="標楷體" w:hAnsi="標楷體"/>
                <w:strike/>
                <w:color w:val="FF0000"/>
                <w:rPrChange w:id="2461" w:author="88692" w:date="2020-06-16T16:06:00Z">
                  <w:rPr>
                    <w:del w:id="2462" w:author="Fegie" w:date="2021-04-28T12:03:00Z"/>
                    <w:rFonts w:ascii="標楷體" w:eastAsia="標楷體" w:hAnsi="標楷體"/>
                  </w:rPr>
                </w:rPrChange>
              </w:rPr>
            </w:pPr>
            <w:del w:id="246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46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2465" w:name="_Toc71196863"/>
              <w:bookmarkEnd w:id="2465"/>
            </w:del>
          </w:p>
        </w:tc>
        <w:bookmarkStart w:id="2466" w:name="_Toc71196864"/>
        <w:bookmarkEnd w:id="2466"/>
      </w:tr>
      <w:tr w:rsidR="00A04243" w:rsidRPr="005E115B" w:rsidDel="009661CB" w14:paraId="75C708A3" w14:textId="4BD8AEDB" w:rsidTr="00CE2128">
        <w:trPr>
          <w:trHeight w:val="291"/>
          <w:jc w:val="center"/>
          <w:del w:id="2467" w:author="Fegie" w:date="2021-04-28T12:03:00Z"/>
        </w:trPr>
        <w:tc>
          <w:tcPr>
            <w:tcW w:w="558" w:type="dxa"/>
          </w:tcPr>
          <w:p w14:paraId="0658F891" w14:textId="3D5F9828" w:rsidR="003B2B59" w:rsidRPr="005E115B" w:rsidDel="009661CB" w:rsidRDefault="003B2B59" w:rsidP="00D704D0">
            <w:pPr>
              <w:rPr>
                <w:del w:id="2468" w:author="Fegie" w:date="2021-04-28T12:03:00Z"/>
                <w:rFonts w:ascii="標楷體" w:eastAsia="標楷體" w:hAnsi="標楷體"/>
                <w:strike/>
                <w:color w:val="FF0000"/>
                <w:rPrChange w:id="2469" w:author="88692" w:date="2020-06-16T16:06:00Z">
                  <w:rPr>
                    <w:del w:id="2470" w:author="Fegie" w:date="2021-04-28T12:03:00Z"/>
                    <w:rFonts w:ascii="標楷體" w:eastAsia="標楷體" w:hAnsi="標楷體"/>
                  </w:rPr>
                </w:rPrChange>
              </w:rPr>
            </w:pPr>
            <w:del w:id="247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47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24</w:delText>
              </w:r>
              <w:bookmarkStart w:id="2473" w:name="_Toc71196865"/>
              <w:bookmarkEnd w:id="2473"/>
            </w:del>
          </w:p>
        </w:tc>
        <w:tc>
          <w:tcPr>
            <w:tcW w:w="2152" w:type="dxa"/>
          </w:tcPr>
          <w:p w14:paraId="1E447B70" w14:textId="6707ECAA" w:rsidR="003B2B59" w:rsidRPr="005E115B" w:rsidDel="009661CB" w:rsidRDefault="003B2B59" w:rsidP="00D704D0">
            <w:pPr>
              <w:rPr>
                <w:del w:id="2474" w:author="Fegie" w:date="2021-04-28T12:03:00Z"/>
                <w:rFonts w:ascii="標楷體" w:eastAsia="標楷體" w:hAnsi="標楷體"/>
                <w:strike/>
                <w:color w:val="FF0000"/>
                <w:rPrChange w:id="2475" w:author="88692" w:date="2020-06-16T16:06:00Z">
                  <w:rPr>
                    <w:del w:id="2476" w:author="Fegie" w:date="2021-04-28T12:03:00Z"/>
                    <w:rFonts w:ascii="標楷體" w:eastAsia="標楷體" w:hAnsi="標楷體"/>
                  </w:rPr>
                </w:rPrChange>
              </w:rPr>
            </w:pPr>
            <w:del w:id="2477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478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開放查詢</w:delText>
              </w:r>
              <w:bookmarkStart w:id="2479" w:name="_Toc71196866"/>
              <w:bookmarkEnd w:id="2479"/>
            </w:del>
          </w:p>
        </w:tc>
        <w:tc>
          <w:tcPr>
            <w:tcW w:w="1296" w:type="dxa"/>
          </w:tcPr>
          <w:p w14:paraId="44404A55" w14:textId="00B2AEC0" w:rsidR="003B2B59" w:rsidRPr="005E115B" w:rsidDel="009661CB" w:rsidRDefault="00A04243" w:rsidP="00D704D0">
            <w:pPr>
              <w:rPr>
                <w:del w:id="2480" w:author="Fegie" w:date="2021-04-28T12:03:00Z"/>
                <w:rFonts w:ascii="標楷體" w:eastAsia="標楷體" w:hAnsi="標楷體"/>
                <w:strike/>
                <w:color w:val="FF0000"/>
                <w:rPrChange w:id="2481" w:author="88692" w:date="2020-06-16T16:06:00Z">
                  <w:rPr>
                    <w:del w:id="2482" w:author="Fegie" w:date="2021-04-28T12:03:00Z"/>
                    <w:rFonts w:ascii="標楷體" w:eastAsia="標楷體" w:hAnsi="標楷體"/>
                  </w:rPr>
                </w:rPrChange>
              </w:rPr>
            </w:pPr>
            <w:del w:id="248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48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2485" w:name="_Toc71196867"/>
              <w:bookmarkEnd w:id="2485"/>
            </w:del>
          </w:p>
        </w:tc>
        <w:tc>
          <w:tcPr>
            <w:tcW w:w="1066" w:type="dxa"/>
          </w:tcPr>
          <w:p w14:paraId="71708621" w14:textId="695E9B6E" w:rsidR="003B2B59" w:rsidRPr="005E115B" w:rsidDel="009661CB" w:rsidRDefault="003B2B59" w:rsidP="00D704D0">
            <w:pPr>
              <w:rPr>
                <w:del w:id="2486" w:author="Fegie" w:date="2021-04-28T12:03:00Z"/>
                <w:rFonts w:ascii="標楷體" w:eastAsia="標楷體" w:hAnsi="標楷體"/>
                <w:strike/>
                <w:color w:val="FF0000"/>
                <w:rPrChange w:id="2487" w:author="88692" w:date="2020-06-16T16:06:00Z">
                  <w:rPr>
                    <w:del w:id="2488" w:author="Fegie" w:date="2021-04-28T12:03:00Z"/>
                    <w:rFonts w:ascii="標楷體" w:eastAsia="標楷體" w:hAnsi="標楷體"/>
                  </w:rPr>
                </w:rPrChange>
              </w:rPr>
            </w:pPr>
            <w:del w:id="248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49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0</w:delText>
              </w:r>
              <w:bookmarkStart w:id="2491" w:name="_Toc71196868"/>
              <w:bookmarkEnd w:id="2491"/>
            </w:del>
          </w:p>
        </w:tc>
        <w:tc>
          <w:tcPr>
            <w:tcW w:w="1141" w:type="dxa"/>
          </w:tcPr>
          <w:p w14:paraId="04D6855F" w14:textId="6D7DCBAF" w:rsidR="003B2B59" w:rsidRPr="005E115B" w:rsidDel="009661CB" w:rsidRDefault="003B2B59" w:rsidP="00D704D0">
            <w:pPr>
              <w:rPr>
                <w:del w:id="2492" w:author="Fegie" w:date="2021-04-28T12:03:00Z"/>
                <w:rFonts w:ascii="標楷體" w:eastAsia="標楷體" w:hAnsi="標楷體"/>
                <w:strike/>
                <w:color w:val="FF0000"/>
                <w:rPrChange w:id="2493" w:author="88692" w:date="2020-06-16T16:06:00Z">
                  <w:rPr>
                    <w:del w:id="249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495" w:name="_Toc71196869"/>
            <w:bookmarkEnd w:id="2495"/>
          </w:p>
        </w:tc>
        <w:tc>
          <w:tcPr>
            <w:tcW w:w="665" w:type="dxa"/>
          </w:tcPr>
          <w:p w14:paraId="34C737D9" w14:textId="0DFBFB07" w:rsidR="003B2B59" w:rsidRPr="005E115B" w:rsidDel="009661CB" w:rsidRDefault="003B2B59" w:rsidP="00D704D0">
            <w:pPr>
              <w:rPr>
                <w:del w:id="2496" w:author="Fegie" w:date="2021-04-28T12:03:00Z"/>
                <w:rFonts w:ascii="標楷體" w:eastAsia="標楷體" w:hAnsi="標楷體"/>
                <w:strike/>
                <w:color w:val="FF0000"/>
                <w:rPrChange w:id="2497" w:author="88692" w:date="2020-06-16T16:06:00Z">
                  <w:rPr>
                    <w:del w:id="249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499" w:name="_Toc71196870"/>
            <w:bookmarkEnd w:id="2499"/>
          </w:p>
        </w:tc>
        <w:tc>
          <w:tcPr>
            <w:tcW w:w="691" w:type="dxa"/>
          </w:tcPr>
          <w:p w14:paraId="59B64B5C" w14:textId="16D9F82A" w:rsidR="003B2B59" w:rsidRPr="005E115B" w:rsidDel="009661CB" w:rsidRDefault="003B2B59" w:rsidP="00D704D0">
            <w:pPr>
              <w:rPr>
                <w:del w:id="2500" w:author="Fegie" w:date="2021-04-28T12:03:00Z"/>
                <w:rFonts w:ascii="標楷體" w:eastAsia="標楷體" w:hAnsi="標楷體"/>
                <w:strike/>
                <w:color w:val="FF0000"/>
                <w:rPrChange w:id="2501" w:author="88692" w:date="2020-06-16T16:06:00Z">
                  <w:rPr>
                    <w:del w:id="250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03" w:name="_Toc71196871"/>
            <w:bookmarkEnd w:id="2503"/>
          </w:p>
        </w:tc>
        <w:tc>
          <w:tcPr>
            <w:tcW w:w="3613" w:type="dxa"/>
          </w:tcPr>
          <w:p w14:paraId="4175E5DC" w14:textId="5AA8076F" w:rsidR="003B2B59" w:rsidRPr="005E115B" w:rsidDel="009661CB" w:rsidRDefault="003B2B59" w:rsidP="00D704D0">
            <w:pPr>
              <w:rPr>
                <w:del w:id="2504" w:author="Fegie" w:date="2021-04-28T12:03:00Z"/>
                <w:rFonts w:ascii="標楷體" w:eastAsia="標楷體" w:hAnsi="標楷體"/>
                <w:strike/>
                <w:color w:val="FF0000"/>
                <w:rPrChange w:id="2505" w:author="88692" w:date="2020-06-16T16:06:00Z">
                  <w:rPr>
                    <w:del w:id="2506" w:author="Fegie" w:date="2021-04-28T12:03:00Z"/>
                    <w:rFonts w:ascii="標楷體" w:eastAsia="標楷體" w:hAnsi="標楷體"/>
                  </w:rPr>
                </w:rPrChange>
              </w:rPr>
            </w:pPr>
            <w:del w:id="2507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08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2509" w:name="_Toc71196872"/>
              <w:bookmarkEnd w:id="2509"/>
            </w:del>
          </w:p>
          <w:p w14:paraId="62FFEFCD" w14:textId="4ACC0294" w:rsidR="003B2B59" w:rsidRPr="005E115B" w:rsidDel="009661CB" w:rsidRDefault="003B2B59" w:rsidP="00D704D0">
            <w:pPr>
              <w:rPr>
                <w:del w:id="2510" w:author="Fegie" w:date="2021-04-28T12:03:00Z"/>
                <w:rFonts w:ascii="標楷體" w:eastAsia="標楷體" w:hAnsi="標楷體"/>
                <w:strike/>
                <w:color w:val="FF0000"/>
                <w:rPrChange w:id="2511" w:author="88692" w:date="2020-06-16T16:06:00Z">
                  <w:rPr>
                    <w:del w:id="2512" w:author="Fegie" w:date="2021-04-28T12:03:00Z"/>
                    <w:rFonts w:ascii="標楷體" w:eastAsia="標楷體" w:hAnsi="標楷體"/>
                  </w:rPr>
                </w:rPrChange>
              </w:rPr>
            </w:pPr>
            <w:del w:id="251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1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 xml:space="preserve">0: 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515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2516" w:name="_Toc71196873"/>
              <w:bookmarkEnd w:id="2516"/>
            </w:del>
          </w:p>
          <w:p w14:paraId="0F9F853C" w14:textId="46587DA3" w:rsidR="003B2B59" w:rsidRPr="005E115B" w:rsidDel="009661CB" w:rsidRDefault="003B2B59" w:rsidP="00D704D0">
            <w:pPr>
              <w:rPr>
                <w:del w:id="2517" w:author="Fegie" w:date="2021-04-28T12:03:00Z"/>
                <w:rFonts w:ascii="標楷體" w:eastAsia="標楷體" w:hAnsi="標楷體"/>
                <w:strike/>
                <w:color w:val="FF0000"/>
                <w:rPrChange w:id="2518" w:author="88692" w:date="2020-06-16T16:06:00Z">
                  <w:rPr>
                    <w:del w:id="2519" w:author="Fegie" w:date="2021-04-28T12:03:00Z"/>
                    <w:rFonts w:ascii="標楷體" w:eastAsia="標楷體" w:hAnsi="標楷體"/>
                  </w:rPr>
                </w:rPrChange>
              </w:rPr>
            </w:pPr>
            <w:del w:id="2520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21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 xml:space="preserve">1: 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522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523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2524" w:name="_Toc71196874"/>
              <w:bookmarkEnd w:id="2524"/>
            </w:del>
          </w:p>
        </w:tc>
        <w:bookmarkStart w:id="2525" w:name="_Toc71196875"/>
        <w:bookmarkEnd w:id="2525"/>
      </w:tr>
      <w:tr w:rsidR="00A04243" w:rsidRPr="00A04243" w:rsidDel="009661CB" w14:paraId="6415AEB2" w14:textId="59E3E8AC" w:rsidTr="00CE2128">
        <w:trPr>
          <w:trHeight w:val="309"/>
          <w:jc w:val="center"/>
          <w:del w:id="2526" w:author="Fegie" w:date="2021-04-28T12:03:00Z"/>
        </w:trPr>
        <w:tc>
          <w:tcPr>
            <w:tcW w:w="558" w:type="dxa"/>
          </w:tcPr>
          <w:p w14:paraId="6FA35E1B" w14:textId="18FC7F9E" w:rsidR="003B2B59" w:rsidRPr="00A04243" w:rsidDel="009661CB" w:rsidRDefault="003B2B59" w:rsidP="00D704D0">
            <w:pPr>
              <w:rPr>
                <w:del w:id="2527" w:author="Fegie" w:date="2021-04-28T12:03:00Z"/>
                <w:rFonts w:ascii="標楷體" w:eastAsia="標楷體" w:hAnsi="標楷體"/>
              </w:rPr>
            </w:pPr>
            <w:bookmarkStart w:id="2528" w:name="_Hlk43217390"/>
            <w:del w:id="252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25</w:delText>
              </w:r>
              <w:bookmarkStart w:id="2530" w:name="_Toc71196876"/>
              <w:bookmarkEnd w:id="2530"/>
            </w:del>
          </w:p>
        </w:tc>
        <w:tc>
          <w:tcPr>
            <w:tcW w:w="2152" w:type="dxa"/>
          </w:tcPr>
          <w:p w14:paraId="695E2C9D" w14:textId="29C4363A" w:rsidR="003B2B59" w:rsidRPr="00A04243" w:rsidDel="009661CB" w:rsidRDefault="003B2B59" w:rsidP="00D704D0">
            <w:pPr>
              <w:rPr>
                <w:del w:id="2531" w:author="Fegie" w:date="2021-04-28T12:03:00Z"/>
                <w:rFonts w:ascii="標楷體" w:eastAsia="標楷體" w:hAnsi="標楷體"/>
              </w:rPr>
            </w:pPr>
            <w:del w:id="253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員工代號</w:delText>
              </w:r>
              <w:bookmarkStart w:id="2533" w:name="_Toc71196877"/>
              <w:bookmarkEnd w:id="2533"/>
            </w:del>
          </w:p>
        </w:tc>
        <w:tc>
          <w:tcPr>
            <w:tcW w:w="1296" w:type="dxa"/>
          </w:tcPr>
          <w:p w14:paraId="5CE27826" w14:textId="11019725" w:rsidR="003B2B59" w:rsidRPr="00A04243" w:rsidDel="009661CB" w:rsidRDefault="00A04243" w:rsidP="00D704D0">
            <w:pPr>
              <w:rPr>
                <w:del w:id="2534" w:author="Fegie" w:date="2021-04-28T12:03:00Z"/>
                <w:rFonts w:ascii="標楷體" w:eastAsia="標楷體" w:hAnsi="標楷體"/>
              </w:rPr>
            </w:pPr>
            <w:del w:id="2535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XXXXXX</w:delText>
              </w:r>
              <w:bookmarkStart w:id="2536" w:name="_Toc71196878"/>
              <w:bookmarkEnd w:id="2536"/>
            </w:del>
          </w:p>
        </w:tc>
        <w:tc>
          <w:tcPr>
            <w:tcW w:w="1066" w:type="dxa"/>
          </w:tcPr>
          <w:p w14:paraId="77281FF8" w14:textId="051021CA" w:rsidR="003B2B59" w:rsidRPr="00A04243" w:rsidDel="009661CB" w:rsidRDefault="003B2B59" w:rsidP="00D704D0">
            <w:pPr>
              <w:rPr>
                <w:del w:id="2537" w:author="Fegie" w:date="2021-04-28T12:03:00Z"/>
                <w:rFonts w:ascii="標楷體" w:eastAsia="標楷體" w:hAnsi="標楷體"/>
              </w:rPr>
            </w:pPr>
            <w:bookmarkStart w:id="2538" w:name="_Toc71196879"/>
            <w:bookmarkEnd w:id="2538"/>
          </w:p>
        </w:tc>
        <w:tc>
          <w:tcPr>
            <w:tcW w:w="1141" w:type="dxa"/>
          </w:tcPr>
          <w:p w14:paraId="595F68F3" w14:textId="56ECF076" w:rsidR="003B2B59" w:rsidRPr="00A04243" w:rsidDel="009661CB" w:rsidRDefault="003B2B59" w:rsidP="00D704D0">
            <w:pPr>
              <w:rPr>
                <w:del w:id="2539" w:author="Fegie" w:date="2021-04-28T12:03:00Z"/>
                <w:rFonts w:ascii="標楷體" w:eastAsia="標楷體" w:hAnsi="標楷體"/>
              </w:rPr>
            </w:pPr>
            <w:bookmarkStart w:id="2540" w:name="_Toc71196880"/>
            <w:bookmarkEnd w:id="2540"/>
          </w:p>
        </w:tc>
        <w:tc>
          <w:tcPr>
            <w:tcW w:w="665" w:type="dxa"/>
          </w:tcPr>
          <w:p w14:paraId="3C4A15DC" w14:textId="5AD1D3E7" w:rsidR="003B2B59" w:rsidRPr="00A04243" w:rsidDel="009661CB" w:rsidRDefault="003B2B59" w:rsidP="00D704D0">
            <w:pPr>
              <w:rPr>
                <w:del w:id="2541" w:author="Fegie" w:date="2021-04-28T12:03:00Z"/>
                <w:rFonts w:ascii="標楷體" w:eastAsia="標楷體" w:hAnsi="標楷體"/>
              </w:rPr>
            </w:pPr>
            <w:bookmarkStart w:id="2542" w:name="_Toc71196881"/>
            <w:bookmarkEnd w:id="2542"/>
          </w:p>
        </w:tc>
        <w:tc>
          <w:tcPr>
            <w:tcW w:w="691" w:type="dxa"/>
          </w:tcPr>
          <w:p w14:paraId="01355BC3" w14:textId="3EBB3A7B" w:rsidR="003B2B59" w:rsidRPr="00A04243" w:rsidDel="009661CB" w:rsidRDefault="003B2B59" w:rsidP="00D704D0">
            <w:pPr>
              <w:rPr>
                <w:del w:id="2543" w:author="Fegie" w:date="2021-04-28T12:03:00Z"/>
                <w:rFonts w:ascii="標楷體" w:eastAsia="標楷體" w:hAnsi="標楷體"/>
              </w:rPr>
            </w:pPr>
            <w:bookmarkStart w:id="2544" w:name="_Toc71196882"/>
            <w:bookmarkEnd w:id="2544"/>
          </w:p>
        </w:tc>
        <w:tc>
          <w:tcPr>
            <w:tcW w:w="3613" w:type="dxa"/>
          </w:tcPr>
          <w:p w14:paraId="770DFC36" w14:textId="760E5069" w:rsidR="003B2B59" w:rsidRPr="00A04243" w:rsidDel="009661CB" w:rsidRDefault="00A04243" w:rsidP="00A04243">
            <w:pPr>
              <w:rPr>
                <w:del w:id="2545" w:author="Fegie" w:date="2021-04-28T12:03:00Z"/>
                <w:rFonts w:ascii="標楷體" w:eastAsia="標楷體" w:hAnsi="標楷體"/>
              </w:rPr>
            </w:pPr>
            <w:del w:id="254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</w:delText>
              </w:r>
              <w:r w:rsidR="003B2B59" w:rsidRPr="00A04243" w:rsidDel="009661CB">
                <w:rPr>
                  <w:rFonts w:ascii="標楷體" w:eastAsia="標楷體" w:hAnsi="標楷體" w:hint="eastAsia"/>
                </w:rPr>
                <w:delText>可不輸入</w:delText>
              </w:r>
              <w:bookmarkStart w:id="2547" w:name="_Toc71196883"/>
              <w:bookmarkEnd w:id="2547"/>
            </w:del>
          </w:p>
          <w:p w14:paraId="6E91A28B" w14:textId="2CAF3DD5" w:rsidR="003B2B59" w:rsidRPr="00A04243" w:rsidDel="009661CB" w:rsidRDefault="00A04243" w:rsidP="00A04243">
            <w:pPr>
              <w:rPr>
                <w:del w:id="2548" w:author="Fegie" w:date="2021-04-28T12:03:00Z"/>
                <w:rFonts w:ascii="標楷體" w:eastAsia="標楷體" w:hAnsi="標楷體"/>
              </w:rPr>
            </w:pPr>
            <w:del w:id="254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ii.</w:delText>
              </w:r>
              <w:r w:rsidR="003B2B59" w:rsidRPr="00A04243" w:rsidDel="009661CB">
                <w:rPr>
                  <w:rFonts w:ascii="標楷體" w:eastAsia="標楷體" w:hAnsi="標楷體" w:hint="eastAsia"/>
                </w:rPr>
                <w:delText>輸入</w:delText>
              </w:r>
              <w:r w:rsidR="003B2B59" w:rsidRPr="00A04243" w:rsidDel="009661CB">
                <w:rPr>
                  <w:rFonts w:ascii="標楷體" w:eastAsia="標楷體" w:hAnsi="標楷體" w:hint="eastAsia"/>
                  <w:lang w:eastAsia="zh-HK"/>
                </w:rPr>
                <w:delText>後</w:delText>
              </w:r>
              <w:r w:rsidR="003B2B59" w:rsidRPr="00A04243" w:rsidDel="009661CB">
                <w:rPr>
                  <w:rFonts w:ascii="標楷體" w:eastAsia="標楷體" w:hAnsi="標楷體" w:hint="eastAsia"/>
                </w:rPr>
                <w:delText>顯示名稱</w:delText>
              </w:r>
              <w:bookmarkStart w:id="2550" w:name="_Toc71196884"/>
              <w:bookmarkEnd w:id="2550"/>
            </w:del>
          </w:p>
        </w:tc>
        <w:bookmarkStart w:id="2551" w:name="_Toc71196885"/>
        <w:bookmarkEnd w:id="2551"/>
      </w:tr>
      <w:bookmarkEnd w:id="2528"/>
      <w:tr w:rsidR="00A04243" w:rsidRPr="005E115B" w:rsidDel="009661CB" w14:paraId="67BCCFE0" w14:textId="4C5D9C15" w:rsidTr="00CE2128">
        <w:trPr>
          <w:trHeight w:val="291"/>
          <w:jc w:val="center"/>
          <w:del w:id="2552" w:author="Fegie" w:date="2021-04-28T12:03:00Z"/>
        </w:trPr>
        <w:tc>
          <w:tcPr>
            <w:tcW w:w="558" w:type="dxa"/>
          </w:tcPr>
          <w:p w14:paraId="2EDBDAC7" w14:textId="70C4111C" w:rsidR="003B2B59" w:rsidRPr="005E115B" w:rsidDel="009661CB" w:rsidRDefault="003B2B59" w:rsidP="00D704D0">
            <w:pPr>
              <w:rPr>
                <w:del w:id="2553" w:author="Fegie" w:date="2021-04-28T12:03:00Z"/>
                <w:rFonts w:ascii="標楷體" w:eastAsia="標楷體" w:hAnsi="標楷體"/>
                <w:strike/>
                <w:color w:val="FF0000"/>
                <w:rPrChange w:id="2554" w:author="88692" w:date="2020-06-16T16:06:00Z">
                  <w:rPr>
                    <w:del w:id="2555" w:author="Fegie" w:date="2021-04-28T12:03:00Z"/>
                    <w:rFonts w:ascii="標楷體" w:eastAsia="標楷體" w:hAnsi="標楷體"/>
                  </w:rPr>
                </w:rPrChange>
              </w:rPr>
            </w:pPr>
            <w:del w:id="2556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57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26</w:delText>
              </w:r>
              <w:bookmarkStart w:id="2558" w:name="_Toc71196886"/>
              <w:bookmarkEnd w:id="2558"/>
            </w:del>
          </w:p>
        </w:tc>
        <w:tc>
          <w:tcPr>
            <w:tcW w:w="2152" w:type="dxa"/>
          </w:tcPr>
          <w:p w14:paraId="4364BE4A" w14:textId="719E03B0" w:rsidR="003B2B59" w:rsidRPr="005E115B" w:rsidDel="009661CB" w:rsidRDefault="003B2B59" w:rsidP="00D704D0">
            <w:pPr>
              <w:rPr>
                <w:del w:id="2559" w:author="Fegie" w:date="2021-04-28T12:03:00Z"/>
                <w:rFonts w:ascii="標楷體" w:eastAsia="標楷體" w:hAnsi="標楷體"/>
                <w:strike/>
                <w:color w:val="FF0000"/>
                <w:rPrChange w:id="2560" w:author="88692" w:date="2020-06-16T16:06:00Z">
                  <w:rPr>
                    <w:del w:id="2561" w:author="Fegie" w:date="2021-04-28T12:03:00Z"/>
                    <w:rFonts w:ascii="標楷體" w:eastAsia="標楷體" w:hAnsi="標楷體"/>
                  </w:rPr>
                </w:rPrChange>
              </w:rPr>
            </w:pPr>
            <w:del w:id="2562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63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 xml:space="preserve">15 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564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日薪</w:delText>
              </w:r>
              <w:bookmarkStart w:id="2565" w:name="_Toc71196887"/>
              <w:bookmarkEnd w:id="2565"/>
            </w:del>
          </w:p>
        </w:tc>
        <w:tc>
          <w:tcPr>
            <w:tcW w:w="1296" w:type="dxa"/>
          </w:tcPr>
          <w:p w14:paraId="0AE4E6FE" w14:textId="68BF8AA7" w:rsidR="003B2B59" w:rsidRPr="005E115B" w:rsidDel="009661CB" w:rsidRDefault="00A04243" w:rsidP="00D704D0">
            <w:pPr>
              <w:rPr>
                <w:del w:id="2566" w:author="Fegie" w:date="2021-04-28T12:03:00Z"/>
                <w:rFonts w:ascii="標楷體" w:eastAsia="標楷體" w:hAnsi="標楷體"/>
                <w:strike/>
                <w:color w:val="FF0000"/>
                <w:rPrChange w:id="2567" w:author="88692" w:date="2020-06-16T16:06:00Z">
                  <w:rPr>
                    <w:del w:id="2568" w:author="Fegie" w:date="2021-04-28T12:03:00Z"/>
                    <w:rFonts w:ascii="標楷體" w:eastAsia="標楷體" w:hAnsi="標楷體"/>
                  </w:rPr>
                </w:rPrChange>
              </w:rPr>
            </w:pPr>
            <w:del w:id="256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7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2571" w:name="_Toc71196888"/>
              <w:bookmarkEnd w:id="2571"/>
            </w:del>
          </w:p>
        </w:tc>
        <w:tc>
          <w:tcPr>
            <w:tcW w:w="1066" w:type="dxa"/>
          </w:tcPr>
          <w:p w14:paraId="0A7E440A" w14:textId="38F9F243" w:rsidR="003B2B59" w:rsidRPr="005E115B" w:rsidDel="009661CB" w:rsidRDefault="003B2B59" w:rsidP="00D704D0">
            <w:pPr>
              <w:rPr>
                <w:del w:id="2572" w:author="Fegie" w:date="2021-04-28T12:03:00Z"/>
                <w:rFonts w:ascii="標楷體" w:eastAsia="標楷體" w:hAnsi="標楷體"/>
                <w:strike/>
                <w:color w:val="FF0000"/>
                <w:rPrChange w:id="2573" w:author="88692" w:date="2020-06-16T16:06:00Z">
                  <w:rPr>
                    <w:del w:id="2574" w:author="Fegie" w:date="2021-04-28T12:03:00Z"/>
                    <w:rFonts w:ascii="標楷體" w:eastAsia="標楷體" w:hAnsi="標楷體"/>
                  </w:rPr>
                </w:rPrChange>
              </w:rPr>
            </w:pPr>
            <w:del w:id="2575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76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0</w:delText>
              </w:r>
              <w:bookmarkStart w:id="2577" w:name="_Toc71196889"/>
              <w:bookmarkEnd w:id="2577"/>
            </w:del>
          </w:p>
        </w:tc>
        <w:tc>
          <w:tcPr>
            <w:tcW w:w="1141" w:type="dxa"/>
          </w:tcPr>
          <w:p w14:paraId="2904FC17" w14:textId="67CFD871" w:rsidR="003B2B59" w:rsidRPr="005E115B" w:rsidDel="009661CB" w:rsidRDefault="003B2B59" w:rsidP="00D704D0">
            <w:pPr>
              <w:rPr>
                <w:del w:id="2578" w:author="Fegie" w:date="2021-04-28T12:03:00Z"/>
                <w:rFonts w:ascii="標楷體" w:eastAsia="標楷體" w:hAnsi="標楷體"/>
                <w:strike/>
                <w:color w:val="FF0000"/>
                <w:rPrChange w:id="2579" w:author="88692" w:date="2020-06-16T16:06:00Z">
                  <w:rPr>
                    <w:del w:id="258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81" w:name="_Toc71196890"/>
            <w:bookmarkEnd w:id="2581"/>
          </w:p>
        </w:tc>
        <w:tc>
          <w:tcPr>
            <w:tcW w:w="665" w:type="dxa"/>
          </w:tcPr>
          <w:p w14:paraId="3F47CAA2" w14:textId="2BAF5AAB" w:rsidR="003B2B59" w:rsidRPr="005E115B" w:rsidDel="009661CB" w:rsidRDefault="003B2B59" w:rsidP="00D704D0">
            <w:pPr>
              <w:rPr>
                <w:del w:id="2582" w:author="Fegie" w:date="2021-04-28T12:03:00Z"/>
                <w:rFonts w:ascii="標楷體" w:eastAsia="標楷體" w:hAnsi="標楷體"/>
                <w:strike/>
                <w:color w:val="FF0000"/>
                <w:rPrChange w:id="2583" w:author="88692" w:date="2020-06-16T16:06:00Z">
                  <w:rPr>
                    <w:del w:id="258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85" w:name="_Toc71196891"/>
            <w:bookmarkEnd w:id="2585"/>
          </w:p>
        </w:tc>
        <w:tc>
          <w:tcPr>
            <w:tcW w:w="691" w:type="dxa"/>
          </w:tcPr>
          <w:p w14:paraId="40357F3F" w14:textId="01361004" w:rsidR="003B2B59" w:rsidRPr="005E115B" w:rsidDel="009661CB" w:rsidRDefault="003B2B59" w:rsidP="00D704D0">
            <w:pPr>
              <w:rPr>
                <w:del w:id="2586" w:author="Fegie" w:date="2021-04-28T12:03:00Z"/>
                <w:rFonts w:ascii="標楷體" w:eastAsia="標楷體" w:hAnsi="標楷體"/>
                <w:strike/>
                <w:color w:val="FF0000"/>
                <w:rPrChange w:id="2587" w:author="88692" w:date="2020-06-16T16:06:00Z">
                  <w:rPr>
                    <w:del w:id="258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89" w:name="_Toc71196892"/>
            <w:bookmarkEnd w:id="2589"/>
          </w:p>
        </w:tc>
        <w:tc>
          <w:tcPr>
            <w:tcW w:w="3613" w:type="dxa"/>
          </w:tcPr>
          <w:p w14:paraId="5F5F57EC" w14:textId="24257747" w:rsidR="003B2B59" w:rsidRPr="005E115B" w:rsidDel="009661CB" w:rsidRDefault="003B2B59" w:rsidP="00D704D0">
            <w:pPr>
              <w:rPr>
                <w:del w:id="2590" w:author="Fegie" w:date="2021-04-28T12:03:00Z"/>
                <w:rFonts w:ascii="標楷體" w:eastAsia="標楷體" w:hAnsi="標楷體"/>
                <w:strike/>
                <w:color w:val="FF0000"/>
                <w:rPrChange w:id="2591" w:author="88692" w:date="2020-06-16T16:06:00Z">
                  <w:rPr>
                    <w:del w:id="2592" w:author="Fegie" w:date="2021-04-28T12:03:00Z"/>
                    <w:rFonts w:ascii="標楷體" w:eastAsia="標楷體" w:hAnsi="標楷體"/>
                  </w:rPr>
                </w:rPrChange>
              </w:rPr>
            </w:pPr>
            <w:del w:id="259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9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2595" w:name="_Toc71196893"/>
              <w:bookmarkEnd w:id="2595"/>
            </w:del>
          </w:p>
        </w:tc>
        <w:bookmarkStart w:id="2596" w:name="_Toc71196894"/>
        <w:bookmarkEnd w:id="2596"/>
      </w:tr>
      <w:tr w:rsidR="00A04243" w:rsidRPr="005E115B" w:rsidDel="009661CB" w14:paraId="0C0D0F71" w14:textId="73397909" w:rsidTr="00CE2128">
        <w:trPr>
          <w:trHeight w:val="291"/>
          <w:jc w:val="center"/>
          <w:del w:id="2597" w:author="Fegie" w:date="2021-04-28T12:03:00Z"/>
        </w:trPr>
        <w:tc>
          <w:tcPr>
            <w:tcW w:w="558" w:type="dxa"/>
          </w:tcPr>
          <w:p w14:paraId="517FA7BB" w14:textId="48CC85BA" w:rsidR="003B2B59" w:rsidRPr="005E115B" w:rsidDel="009661CB" w:rsidRDefault="003B2B59" w:rsidP="00D704D0">
            <w:pPr>
              <w:rPr>
                <w:del w:id="2598" w:author="Fegie" w:date="2021-04-28T12:03:00Z"/>
                <w:rFonts w:ascii="標楷體" w:eastAsia="標楷體" w:hAnsi="標楷體"/>
                <w:strike/>
                <w:color w:val="FF0000"/>
                <w:rPrChange w:id="2599" w:author="88692" w:date="2020-06-16T16:06:00Z">
                  <w:rPr>
                    <w:del w:id="2600" w:author="Fegie" w:date="2021-04-28T12:03:00Z"/>
                    <w:rFonts w:ascii="標楷體" w:eastAsia="標楷體" w:hAnsi="標楷體"/>
                  </w:rPr>
                </w:rPrChange>
              </w:rPr>
            </w:pPr>
            <w:del w:id="260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0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27</w:delText>
              </w:r>
              <w:bookmarkStart w:id="2603" w:name="_Toc71196895"/>
              <w:bookmarkEnd w:id="2603"/>
            </w:del>
          </w:p>
        </w:tc>
        <w:tc>
          <w:tcPr>
            <w:tcW w:w="2152" w:type="dxa"/>
          </w:tcPr>
          <w:p w14:paraId="2952853B" w14:textId="6600B15E" w:rsidR="003B2B59" w:rsidRPr="005E115B" w:rsidDel="009661CB" w:rsidRDefault="003B2B59" w:rsidP="00D704D0">
            <w:pPr>
              <w:rPr>
                <w:del w:id="2604" w:author="Fegie" w:date="2021-04-28T12:03:00Z"/>
                <w:rFonts w:ascii="標楷體" w:eastAsia="標楷體" w:hAnsi="標楷體"/>
                <w:strike/>
                <w:color w:val="FF0000"/>
                <w:rPrChange w:id="2605" w:author="88692" w:date="2020-06-16T16:06:00Z">
                  <w:rPr>
                    <w:del w:id="2606" w:author="Fegie" w:date="2021-04-28T12:03:00Z"/>
                    <w:rFonts w:ascii="標楷體" w:eastAsia="標楷體" w:hAnsi="標楷體"/>
                  </w:rPr>
                </w:rPrChange>
              </w:rPr>
            </w:pPr>
            <w:del w:id="2607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608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員工身份別</w:delText>
              </w:r>
              <w:bookmarkStart w:id="2609" w:name="_Toc71196896"/>
              <w:bookmarkEnd w:id="2609"/>
            </w:del>
          </w:p>
        </w:tc>
        <w:tc>
          <w:tcPr>
            <w:tcW w:w="1296" w:type="dxa"/>
          </w:tcPr>
          <w:p w14:paraId="5DCDE92C" w14:textId="1D45B538" w:rsidR="003B2B59" w:rsidRPr="005E115B" w:rsidDel="009661CB" w:rsidRDefault="00A04243" w:rsidP="00D64762">
            <w:pPr>
              <w:rPr>
                <w:del w:id="2610" w:author="Fegie" w:date="2021-04-28T12:03:00Z"/>
                <w:rFonts w:ascii="標楷體" w:eastAsia="標楷體" w:hAnsi="標楷體"/>
                <w:strike/>
                <w:color w:val="FF0000"/>
                <w:rPrChange w:id="2611" w:author="88692" w:date="2020-06-16T16:06:00Z">
                  <w:rPr>
                    <w:del w:id="2612" w:author="Fegie" w:date="2021-04-28T12:03:00Z"/>
                    <w:rFonts w:ascii="標楷體" w:eastAsia="標楷體" w:hAnsi="標楷體"/>
                  </w:rPr>
                </w:rPrChange>
              </w:rPr>
            </w:pPr>
            <w:del w:id="261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1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2615" w:name="_Toc71196897"/>
              <w:bookmarkEnd w:id="2615"/>
            </w:del>
          </w:p>
        </w:tc>
        <w:tc>
          <w:tcPr>
            <w:tcW w:w="1066" w:type="dxa"/>
          </w:tcPr>
          <w:p w14:paraId="3F77146D" w14:textId="1645F4FF" w:rsidR="003B2B59" w:rsidRPr="005E115B" w:rsidDel="009661CB" w:rsidRDefault="003B2B59" w:rsidP="00D704D0">
            <w:pPr>
              <w:rPr>
                <w:del w:id="2616" w:author="Fegie" w:date="2021-04-28T12:03:00Z"/>
                <w:rFonts w:ascii="標楷體" w:eastAsia="標楷體" w:hAnsi="標楷體"/>
                <w:strike/>
                <w:color w:val="FF0000"/>
                <w:rPrChange w:id="2617" w:author="88692" w:date="2020-06-16T16:06:00Z">
                  <w:rPr>
                    <w:del w:id="261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19" w:name="_Toc71196898"/>
            <w:bookmarkEnd w:id="2619"/>
          </w:p>
        </w:tc>
        <w:tc>
          <w:tcPr>
            <w:tcW w:w="1141" w:type="dxa"/>
          </w:tcPr>
          <w:p w14:paraId="56577276" w14:textId="14D49156" w:rsidR="003B2B59" w:rsidRPr="005E115B" w:rsidDel="009661CB" w:rsidRDefault="003B2B59" w:rsidP="00D704D0">
            <w:pPr>
              <w:rPr>
                <w:del w:id="2620" w:author="Fegie" w:date="2021-04-28T12:03:00Z"/>
                <w:rFonts w:ascii="標楷體" w:eastAsia="標楷體" w:hAnsi="標楷體"/>
                <w:strike/>
                <w:color w:val="FF0000"/>
                <w:rPrChange w:id="2621" w:author="88692" w:date="2020-06-16T16:06:00Z">
                  <w:rPr>
                    <w:del w:id="262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23" w:name="_Toc71196899"/>
            <w:bookmarkEnd w:id="2623"/>
          </w:p>
        </w:tc>
        <w:tc>
          <w:tcPr>
            <w:tcW w:w="665" w:type="dxa"/>
          </w:tcPr>
          <w:p w14:paraId="73CF030A" w14:textId="39D85AA6" w:rsidR="003B2B59" w:rsidRPr="005E115B" w:rsidDel="009661CB" w:rsidRDefault="003B2B59" w:rsidP="00D704D0">
            <w:pPr>
              <w:rPr>
                <w:del w:id="2624" w:author="Fegie" w:date="2021-04-28T12:03:00Z"/>
                <w:rFonts w:ascii="標楷體" w:eastAsia="標楷體" w:hAnsi="標楷體"/>
                <w:strike/>
                <w:color w:val="FF0000"/>
                <w:rPrChange w:id="2625" w:author="88692" w:date="2020-06-16T16:06:00Z">
                  <w:rPr>
                    <w:del w:id="262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27" w:name="_Toc71196900"/>
            <w:bookmarkEnd w:id="2627"/>
          </w:p>
        </w:tc>
        <w:tc>
          <w:tcPr>
            <w:tcW w:w="691" w:type="dxa"/>
          </w:tcPr>
          <w:p w14:paraId="67B47F3B" w14:textId="3C1A53F1" w:rsidR="003B2B59" w:rsidRPr="005E115B" w:rsidDel="009661CB" w:rsidRDefault="003B2B59" w:rsidP="00D704D0">
            <w:pPr>
              <w:rPr>
                <w:del w:id="2628" w:author="Fegie" w:date="2021-04-28T12:03:00Z"/>
                <w:rFonts w:ascii="標楷體" w:eastAsia="標楷體" w:hAnsi="標楷體"/>
                <w:strike/>
                <w:color w:val="FF0000"/>
                <w:rPrChange w:id="2629" w:author="88692" w:date="2020-06-16T16:06:00Z">
                  <w:rPr>
                    <w:del w:id="263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31" w:name="_Toc71196901"/>
            <w:bookmarkEnd w:id="2631"/>
          </w:p>
        </w:tc>
        <w:tc>
          <w:tcPr>
            <w:tcW w:w="3613" w:type="dxa"/>
          </w:tcPr>
          <w:p w14:paraId="1281EA28" w14:textId="5C640ED4" w:rsidR="003B2B59" w:rsidRPr="005E115B" w:rsidDel="009661CB" w:rsidRDefault="003B2B59" w:rsidP="00D704D0">
            <w:pPr>
              <w:rPr>
                <w:del w:id="2632" w:author="Fegie" w:date="2021-04-28T12:03:00Z"/>
                <w:rFonts w:ascii="標楷體" w:eastAsia="標楷體" w:hAnsi="標楷體"/>
                <w:strike/>
                <w:color w:val="FF0000"/>
                <w:rPrChange w:id="2633" w:author="88692" w:date="2020-06-16T16:06:00Z">
                  <w:rPr>
                    <w:del w:id="2634" w:author="Fegie" w:date="2021-04-28T12:03:00Z"/>
                    <w:rFonts w:ascii="標楷體" w:eastAsia="標楷體" w:hAnsi="標楷體"/>
                  </w:rPr>
                </w:rPrChange>
              </w:rPr>
            </w:pPr>
            <w:del w:id="2635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36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i.可不輸入；</w:delText>
              </w:r>
              <w:bookmarkStart w:id="2637" w:name="_Toc71196902"/>
              <w:bookmarkEnd w:id="2637"/>
            </w:del>
          </w:p>
          <w:p w14:paraId="1D00AD57" w14:textId="3A33496E" w:rsidR="003B2B59" w:rsidRPr="005E115B" w:rsidDel="009661CB" w:rsidRDefault="003B2B59" w:rsidP="00D704D0">
            <w:pPr>
              <w:ind w:firstLineChars="100" w:firstLine="240"/>
              <w:rPr>
                <w:del w:id="2638" w:author="Fegie" w:date="2021-04-28T12:03:00Z"/>
                <w:rFonts w:ascii="標楷體" w:eastAsia="標楷體" w:hAnsi="標楷體"/>
                <w:strike/>
                <w:color w:val="FF0000"/>
                <w:rPrChange w:id="2639" w:author="88692" w:date="2020-06-16T16:06:00Z">
                  <w:rPr>
                    <w:del w:id="2640" w:author="Fegie" w:date="2021-04-28T12:03:00Z"/>
                    <w:rFonts w:ascii="標楷體" w:eastAsia="標楷體" w:hAnsi="標楷體"/>
                  </w:rPr>
                </w:rPrChange>
              </w:rPr>
            </w:pPr>
            <w:del w:id="2641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642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員工代號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643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有值時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644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必須輸入</w:delText>
              </w:r>
              <w:bookmarkStart w:id="2645" w:name="_Toc71196903"/>
              <w:bookmarkEnd w:id="2645"/>
            </w:del>
          </w:p>
          <w:p w14:paraId="3E06ADE9" w14:textId="51E8186F" w:rsidR="003B2B59" w:rsidRPr="005E115B" w:rsidDel="009661CB" w:rsidRDefault="003B2B59" w:rsidP="00D32A8F">
            <w:pPr>
              <w:rPr>
                <w:del w:id="2646" w:author="Fegie" w:date="2021-04-28T12:03:00Z"/>
                <w:rFonts w:ascii="標楷體" w:eastAsia="標楷體" w:hAnsi="標楷體"/>
                <w:strike/>
                <w:color w:val="FF0000"/>
                <w:rPrChange w:id="2647" w:author="88692" w:date="2020-06-16T16:06:00Z">
                  <w:rPr>
                    <w:del w:id="2648" w:author="Fegie" w:date="2021-04-28T12:03:00Z"/>
                    <w:rFonts w:ascii="標楷體" w:eastAsia="標楷體" w:hAnsi="標楷體"/>
                  </w:rPr>
                </w:rPrChange>
              </w:rPr>
            </w:pPr>
            <w:del w:id="264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5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0:單位報備</w:delText>
              </w:r>
              <w:bookmarkStart w:id="2651" w:name="_Toc71196904"/>
              <w:bookmarkEnd w:id="2651"/>
            </w:del>
          </w:p>
          <w:p w14:paraId="214A8C2D" w14:textId="1FDEFCDB" w:rsidR="003B2B59" w:rsidRPr="005E115B" w:rsidDel="009661CB" w:rsidRDefault="003B2B59" w:rsidP="00D32A8F">
            <w:pPr>
              <w:rPr>
                <w:del w:id="2652" w:author="Fegie" w:date="2021-04-28T12:03:00Z"/>
                <w:rFonts w:ascii="標楷體" w:eastAsia="標楷體" w:hAnsi="標楷體"/>
                <w:strike/>
                <w:color w:val="FF0000"/>
                <w:rPrChange w:id="2653" w:author="88692" w:date="2020-06-16T16:06:00Z">
                  <w:rPr>
                    <w:del w:id="2654" w:author="Fegie" w:date="2021-04-28T12:03:00Z"/>
                    <w:rFonts w:ascii="標楷體" w:eastAsia="標楷體" w:hAnsi="標楷體"/>
                  </w:rPr>
                </w:rPrChange>
              </w:rPr>
            </w:pPr>
            <w:del w:id="2655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56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1:在職</w:delText>
              </w:r>
              <w:bookmarkStart w:id="2657" w:name="_Toc71196905"/>
              <w:bookmarkEnd w:id="2657"/>
            </w:del>
          </w:p>
          <w:p w14:paraId="43F06D98" w14:textId="521DD1E6" w:rsidR="003B2B59" w:rsidRPr="005E115B" w:rsidDel="009661CB" w:rsidRDefault="003B2B59" w:rsidP="00D32A8F">
            <w:pPr>
              <w:rPr>
                <w:del w:id="2658" w:author="Fegie" w:date="2021-04-28T12:03:00Z"/>
                <w:rFonts w:ascii="標楷體" w:eastAsia="標楷體" w:hAnsi="標楷體"/>
                <w:strike/>
                <w:color w:val="FF0000"/>
                <w:rPrChange w:id="2659" w:author="88692" w:date="2020-06-16T16:06:00Z">
                  <w:rPr>
                    <w:del w:id="2660" w:author="Fegie" w:date="2021-04-28T12:03:00Z"/>
                    <w:rFonts w:ascii="標楷體" w:eastAsia="標楷體" w:hAnsi="標楷體"/>
                  </w:rPr>
                </w:rPrChange>
              </w:rPr>
            </w:pPr>
            <w:del w:id="266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6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2:離職</w:delText>
              </w:r>
              <w:bookmarkStart w:id="2663" w:name="_Toc71196906"/>
              <w:bookmarkEnd w:id="2663"/>
            </w:del>
          </w:p>
          <w:p w14:paraId="79A9327D" w14:textId="08C075E7" w:rsidR="003B2B59" w:rsidRPr="005E115B" w:rsidDel="009661CB" w:rsidRDefault="003B2B59" w:rsidP="00D32A8F">
            <w:pPr>
              <w:rPr>
                <w:del w:id="2664" w:author="Fegie" w:date="2021-04-28T12:03:00Z"/>
                <w:rFonts w:ascii="標楷體" w:eastAsia="標楷體" w:hAnsi="標楷體"/>
                <w:strike/>
                <w:color w:val="FF0000"/>
                <w:rPrChange w:id="2665" w:author="88692" w:date="2020-06-16T16:06:00Z">
                  <w:rPr>
                    <w:del w:id="2666" w:author="Fegie" w:date="2021-04-28T12:03:00Z"/>
                    <w:rFonts w:ascii="標楷體" w:eastAsia="標楷體" w:hAnsi="標楷體"/>
                  </w:rPr>
                </w:rPrChange>
              </w:rPr>
            </w:pPr>
            <w:del w:id="2667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68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3:解聘</w:delText>
              </w:r>
              <w:bookmarkStart w:id="2669" w:name="_Toc71196907"/>
              <w:bookmarkEnd w:id="2669"/>
            </w:del>
          </w:p>
          <w:p w14:paraId="6B02D02E" w14:textId="751918B7" w:rsidR="003B2B59" w:rsidRPr="005E115B" w:rsidDel="009661CB" w:rsidRDefault="003B2B59" w:rsidP="00D32A8F">
            <w:pPr>
              <w:rPr>
                <w:del w:id="2670" w:author="Fegie" w:date="2021-04-28T12:03:00Z"/>
                <w:rFonts w:ascii="標楷體" w:eastAsia="標楷體" w:hAnsi="標楷體"/>
                <w:strike/>
                <w:color w:val="FF0000"/>
                <w:rPrChange w:id="2671" w:author="88692" w:date="2020-06-16T16:06:00Z">
                  <w:rPr>
                    <w:del w:id="2672" w:author="Fegie" w:date="2021-04-28T12:03:00Z"/>
                    <w:rFonts w:ascii="標楷體" w:eastAsia="標楷體" w:hAnsi="標楷體"/>
                  </w:rPr>
                </w:rPrChange>
              </w:rPr>
            </w:pPr>
            <w:del w:id="267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7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 xml:space="preserve">4:留職停薪 </w:delText>
              </w:r>
              <w:bookmarkStart w:id="2675" w:name="_Toc71196908"/>
              <w:bookmarkEnd w:id="2675"/>
            </w:del>
          </w:p>
          <w:p w14:paraId="65F96EC4" w14:textId="45019722" w:rsidR="003B2B59" w:rsidRPr="005E115B" w:rsidDel="009661CB" w:rsidRDefault="003B2B59" w:rsidP="00D32A8F">
            <w:pPr>
              <w:rPr>
                <w:del w:id="2676" w:author="Fegie" w:date="2021-04-28T12:03:00Z"/>
                <w:rFonts w:ascii="標楷體" w:eastAsia="標楷體" w:hAnsi="標楷體"/>
                <w:strike/>
                <w:color w:val="FF0000"/>
                <w:rPrChange w:id="2677" w:author="88692" w:date="2020-06-16T16:06:00Z">
                  <w:rPr>
                    <w:del w:id="2678" w:author="Fegie" w:date="2021-04-28T12:03:00Z"/>
                    <w:rFonts w:ascii="標楷體" w:eastAsia="標楷體" w:hAnsi="標楷體"/>
                  </w:rPr>
                </w:rPrChange>
              </w:rPr>
            </w:pPr>
            <w:del w:id="267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8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5:退休離職</w:delText>
              </w:r>
              <w:bookmarkStart w:id="2681" w:name="_Toc71196909"/>
              <w:bookmarkEnd w:id="2681"/>
            </w:del>
          </w:p>
          <w:p w14:paraId="2D1B515C" w14:textId="78E48E71" w:rsidR="003B2B59" w:rsidRPr="005E115B" w:rsidDel="009661CB" w:rsidRDefault="003B2B59" w:rsidP="00D32A8F">
            <w:pPr>
              <w:rPr>
                <w:del w:id="2682" w:author="Fegie" w:date="2021-04-28T12:03:00Z"/>
                <w:rFonts w:ascii="標楷體" w:eastAsia="標楷體" w:hAnsi="標楷體"/>
                <w:strike/>
                <w:color w:val="FF0000"/>
                <w:lang w:eastAsia="zh-HK"/>
                <w:rPrChange w:id="2683" w:author="88692" w:date="2020-06-16T16:06:00Z">
                  <w:rPr>
                    <w:del w:id="2684" w:author="Fegie" w:date="2021-04-28T12:03:00Z"/>
                    <w:rFonts w:ascii="標楷體" w:eastAsia="標楷體" w:hAnsi="標楷體"/>
                    <w:lang w:eastAsia="zh-HK"/>
                  </w:rPr>
                </w:rPrChange>
              </w:rPr>
            </w:pPr>
            <w:del w:id="2685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86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9:未報聘/內勤</w:delText>
              </w:r>
              <w:bookmarkStart w:id="2687" w:name="_Toc71196910"/>
              <w:bookmarkEnd w:id="2687"/>
            </w:del>
          </w:p>
        </w:tc>
        <w:bookmarkStart w:id="2688" w:name="_Toc71196911"/>
        <w:bookmarkEnd w:id="2688"/>
      </w:tr>
      <w:tr w:rsidR="00A04243" w:rsidRPr="005E115B" w:rsidDel="009661CB" w14:paraId="18598325" w14:textId="4B62E2DF" w:rsidTr="00CE2128">
        <w:trPr>
          <w:trHeight w:val="291"/>
          <w:jc w:val="center"/>
          <w:del w:id="2689" w:author="Fegie" w:date="2021-04-28T12:03:00Z"/>
        </w:trPr>
        <w:tc>
          <w:tcPr>
            <w:tcW w:w="558" w:type="dxa"/>
          </w:tcPr>
          <w:p w14:paraId="6C160D6F" w14:textId="3F08BDCE" w:rsidR="003B2B59" w:rsidRPr="005E115B" w:rsidDel="009661CB" w:rsidRDefault="003B2B59" w:rsidP="00D704D0">
            <w:pPr>
              <w:rPr>
                <w:del w:id="2690" w:author="Fegie" w:date="2021-04-28T12:03:00Z"/>
                <w:rFonts w:ascii="標楷體" w:eastAsia="標楷體" w:hAnsi="標楷體"/>
                <w:strike/>
                <w:color w:val="FF0000"/>
                <w:rPrChange w:id="2691" w:author="88692" w:date="2020-06-16T16:06:00Z">
                  <w:rPr>
                    <w:del w:id="2692" w:author="Fegie" w:date="2021-04-28T12:03:00Z"/>
                    <w:rFonts w:ascii="標楷體" w:eastAsia="標楷體" w:hAnsi="標楷體"/>
                  </w:rPr>
                </w:rPrChange>
              </w:rPr>
            </w:pPr>
            <w:del w:id="269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9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28</w:delText>
              </w:r>
              <w:bookmarkStart w:id="2695" w:name="_Toc71196912"/>
              <w:bookmarkEnd w:id="2695"/>
            </w:del>
          </w:p>
        </w:tc>
        <w:tc>
          <w:tcPr>
            <w:tcW w:w="2152" w:type="dxa"/>
          </w:tcPr>
          <w:p w14:paraId="250E3BAF" w14:textId="6D676860" w:rsidR="003B2B59" w:rsidRPr="005E115B" w:rsidDel="009661CB" w:rsidRDefault="003B2B59" w:rsidP="00D704D0">
            <w:pPr>
              <w:rPr>
                <w:del w:id="2696" w:author="Fegie" w:date="2021-04-28T12:03:00Z"/>
                <w:rFonts w:ascii="標楷體" w:eastAsia="標楷體" w:hAnsi="標楷體"/>
                <w:strike/>
                <w:color w:val="FF0000"/>
                <w:rPrChange w:id="2697" w:author="88692" w:date="2020-06-16T16:06:00Z">
                  <w:rPr>
                    <w:del w:id="2698" w:author="Fegie" w:date="2021-04-28T12:03:00Z"/>
                    <w:rFonts w:ascii="標楷體" w:eastAsia="標楷體" w:hAnsi="標楷體"/>
                  </w:rPr>
                </w:rPrChange>
              </w:rPr>
            </w:pPr>
            <w:del w:id="2699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00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到職日</w:delText>
              </w:r>
              <w:bookmarkStart w:id="2701" w:name="_Toc71196913"/>
              <w:bookmarkEnd w:id="2701"/>
            </w:del>
          </w:p>
        </w:tc>
        <w:tc>
          <w:tcPr>
            <w:tcW w:w="1296" w:type="dxa"/>
          </w:tcPr>
          <w:p w14:paraId="2E1472D4" w14:textId="5B31AA10" w:rsidR="003B2B59" w:rsidRPr="005E115B" w:rsidDel="009661CB" w:rsidRDefault="00A04243" w:rsidP="00D704D0">
            <w:pPr>
              <w:rPr>
                <w:del w:id="2702" w:author="Fegie" w:date="2021-04-28T12:03:00Z"/>
                <w:rFonts w:ascii="標楷體" w:eastAsia="標楷體" w:hAnsi="標楷體"/>
                <w:strike/>
                <w:color w:val="FF0000"/>
                <w:rPrChange w:id="2703" w:author="88692" w:date="2020-06-16T16:06:00Z">
                  <w:rPr>
                    <w:del w:id="2704" w:author="Fegie" w:date="2021-04-28T12:03:00Z"/>
                    <w:rFonts w:ascii="標楷體" w:eastAsia="標楷體" w:hAnsi="標楷體"/>
                  </w:rPr>
                </w:rPrChange>
              </w:rPr>
            </w:pPr>
            <w:del w:id="2705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06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999/99/99</w:delText>
              </w:r>
              <w:bookmarkStart w:id="2707" w:name="_Toc71196914"/>
              <w:bookmarkEnd w:id="2707"/>
            </w:del>
          </w:p>
        </w:tc>
        <w:tc>
          <w:tcPr>
            <w:tcW w:w="1066" w:type="dxa"/>
          </w:tcPr>
          <w:p w14:paraId="61860914" w14:textId="1B560A6C" w:rsidR="003B2B59" w:rsidRPr="005E115B" w:rsidDel="009661CB" w:rsidRDefault="003B2B59" w:rsidP="00D704D0">
            <w:pPr>
              <w:rPr>
                <w:del w:id="2708" w:author="Fegie" w:date="2021-04-28T12:03:00Z"/>
                <w:rFonts w:ascii="標楷體" w:eastAsia="標楷體" w:hAnsi="標楷體"/>
                <w:strike/>
                <w:color w:val="FF0000"/>
                <w:rPrChange w:id="2709" w:author="88692" w:date="2020-06-16T16:06:00Z">
                  <w:rPr>
                    <w:del w:id="271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711" w:name="_Toc71196915"/>
            <w:bookmarkEnd w:id="2711"/>
          </w:p>
        </w:tc>
        <w:tc>
          <w:tcPr>
            <w:tcW w:w="1141" w:type="dxa"/>
          </w:tcPr>
          <w:p w14:paraId="6E172AD7" w14:textId="4EDA8635" w:rsidR="003B2B59" w:rsidRPr="005E115B" w:rsidDel="009661CB" w:rsidRDefault="003B2B59" w:rsidP="00D704D0">
            <w:pPr>
              <w:rPr>
                <w:del w:id="2712" w:author="Fegie" w:date="2021-04-28T12:03:00Z"/>
                <w:rFonts w:ascii="標楷體" w:eastAsia="標楷體" w:hAnsi="標楷體"/>
                <w:strike/>
                <w:color w:val="FF0000"/>
                <w:rPrChange w:id="2713" w:author="88692" w:date="2020-06-16T16:06:00Z">
                  <w:rPr>
                    <w:del w:id="271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715" w:name="_Toc71196916"/>
            <w:bookmarkEnd w:id="2715"/>
          </w:p>
        </w:tc>
        <w:tc>
          <w:tcPr>
            <w:tcW w:w="665" w:type="dxa"/>
          </w:tcPr>
          <w:p w14:paraId="09D36D80" w14:textId="305B8934" w:rsidR="003B2B59" w:rsidRPr="005E115B" w:rsidDel="009661CB" w:rsidRDefault="003B2B59" w:rsidP="00D704D0">
            <w:pPr>
              <w:rPr>
                <w:del w:id="2716" w:author="Fegie" w:date="2021-04-28T12:03:00Z"/>
                <w:rFonts w:ascii="標楷體" w:eastAsia="標楷體" w:hAnsi="標楷體"/>
                <w:strike/>
                <w:color w:val="FF0000"/>
                <w:rPrChange w:id="2717" w:author="88692" w:date="2020-06-16T16:06:00Z">
                  <w:rPr>
                    <w:del w:id="271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719" w:name="_Toc71196917"/>
            <w:bookmarkEnd w:id="2719"/>
          </w:p>
        </w:tc>
        <w:tc>
          <w:tcPr>
            <w:tcW w:w="691" w:type="dxa"/>
          </w:tcPr>
          <w:p w14:paraId="0F1C707D" w14:textId="42AB6396" w:rsidR="003B2B59" w:rsidRPr="005E115B" w:rsidDel="009661CB" w:rsidRDefault="003B2B59" w:rsidP="00D704D0">
            <w:pPr>
              <w:rPr>
                <w:del w:id="2720" w:author="Fegie" w:date="2021-04-28T12:03:00Z"/>
                <w:rFonts w:ascii="標楷體" w:eastAsia="標楷體" w:hAnsi="標楷體"/>
                <w:strike/>
                <w:color w:val="FF0000"/>
                <w:rPrChange w:id="2721" w:author="88692" w:date="2020-06-16T16:06:00Z">
                  <w:rPr>
                    <w:del w:id="272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723" w:name="_Toc71196918"/>
            <w:bookmarkEnd w:id="2723"/>
          </w:p>
        </w:tc>
        <w:tc>
          <w:tcPr>
            <w:tcW w:w="3613" w:type="dxa"/>
          </w:tcPr>
          <w:p w14:paraId="51142C99" w14:textId="68CFB3A0" w:rsidR="003B2B59" w:rsidRPr="005E115B" w:rsidDel="009661CB" w:rsidRDefault="003B2B59" w:rsidP="00D704D0">
            <w:pPr>
              <w:rPr>
                <w:del w:id="2724" w:author="Fegie" w:date="2021-04-28T12:03:00Z"/>
                <w:rFonts w:ascii="標楷體" w:eastAsia="標楷體" w:hAnsi="標楷體"/>
                <w:strike/>
                <w:color w:val="FF0000"/>
                <w:rPrChange w:id="2725" w:author="88692" w:date="2020-06-16T16:06:00Z">
                  <w:rPr>
                    <w:del w:id="2726" w:author="Fegie" w:date="2021-04-28T12:03:00Z"/>
                    <w:rFonts w:ascii="標楷體" w:eastAsia="標楷體" w:hAnsi="標楷體"/>
                  </w:rPr>
                </w:rPrChange>
              </w:rPr>
            </w:pPr>
            <w:del w:id="2727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28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29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可不輸入；</w:delText>
              </w:r>
              <w:bookmarkStart w:id="2730" w:name="_Toc71196919"/>
              <w:bookmarkEnd w:id="2730"/>
            </w:del>
          </w:p>
          <w:p w14:paraId="0DFFC479" w14:textId="270396A5" w:rsidR="003B2B59" w:rsidRPr="005E115B" w:rsidDel="009661CB" w:rsidRDefault="003B2B59" w:rsidP="00D704D0">
            <w:pPr>
              <w:ind w:firstLineChars="100" w:firstLine="240"/>
              <w:rPr>
                <w:del w:id="2731" w:author="Fegie" w:date="2021-04-28T12:03:00Z"/>
                <w:rFonts w:ascii="標楷體" w:eastAsia="標楷體" w:hAnsi="標楷體"/>
                <w:strike/>
                <w:color w:val="FF0000"/>
                <w:lang w:eastAsia="zh-HK"/>
                <w:rPrChange w:id="2732" w:author="88692" w:date="2020-06-16T16:06:00Z">
                  <w:rPr>
                    <w:del w:id="2733" w:author="Fegie" w:date="2021-04-28T12:03:00Z"/>
                    <w:rFonts w:ascii="標楷體" w:eastAsia="標楷體" w:hAnsi="標楷體"/>
                    <w:lang w:eastAsia="zh-HK"/>
                  </w:rPr>
                </w:rPrChange>
              </w:rPr>
            </w:pPr>
            <w:del w:id="2734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35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員工代號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736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有值且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37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員工身份別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738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</w:delText>
              </w:r>
              <w:bookmarkStart w:id="2739" w:name="_Toc71196920"/>
              <w:bookmarkEnd w:id="2739"/>
            </w:del>
          </w:p>
          <w:p w14:paraId="28211619" w14:textId="2AEC6EC9" w:rsidR="003B2B59" w:rsidRPr="005E115B" w:rsidDel="009661CB" w:rsidRDefault="003B2B59" w:rsidP="00D704D0">
            <w:pPr>
              <w:ind w:firstLineChars="100" w:firstLine="240"/>
              <w:rPr>
                <w:del w:id="2740" w:author="Fegie" w:date="2021-04-28T12:03:00Z"/>
                <w:rFonts w:ascii="標楷體" w:eastAsia="標楷體" w:hAnsi="標楷體"/>
                <w:strike/>
                <w:color w:val="FF0000"/>
                <w:rPrChange w:id="2741" w:author="88692" w:date="2020-06-16T16:06:00Z">
                  <w:rPr>
                    <w:del w:id="2742" w:author="Fegie" w:date="2021-04-28T12:03:00Z"/>
                    <w:rFonts w:ascii="標楷體" w:eastAsia="標楷體" w:hAnsi="標楷體"/>
                  </w:rPr>
                </w:rPrChange>
              </w:rPr>
            </w:pPr>
            <w:del w:id="274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4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01:在職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745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時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46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必須輸入</w:delText>
              </w:r>
              <w:bookmarkStart w:id="2747" w:name="_Toc71196921"/>
              <w:bookmarkEnd w:id="2747"/>
            </w:del>
          </w:p>
        </w:tc>
        <w:bookmarkStart w:id="2748" w:name="_Toc71196922"/>
        <w:bookmarkEnd w:id="2748"/>
      </w:tr>
      <w:tr w:rsidR="00A04243" w:rsidRPr="005E115B" w:rsidDel="009661CB" w14:paraId="46D06C03" w14:textId="04E15EED" w:rsidTr="00CE2128">
        <w:trPr>
          <w:trHeight w:val="291"/>
          <w:jc w:val="center"/>
          <w:del w:id="2749" w:author="Fegie" w:date="2021-04-28T12:03:00Z"/>
        </w:trPr>
        <w:tc>
          <w:tcPr>
            <w:tcW w:w="558" w:type="dxa"/>
          </w:tcPr>
          <w:p w14:paraId="3D08CF8C" w14:textId="26FC551B" w:rsidR="003B2B59" w:rsidRPr="005E115B" w:rsidDel="009661CB" w:rsidRDefault="003B2B59" w:rsidP="00D704D0">
            <w:pPr>
              <w:rPr>
                <w:del w:id="2750" w:author="Fegie" w:date="2021-04-28T12:03:00Z"/>
                <w:rFonts w:ascii="標楷體" w:eastAsia="標楷體" w:hAnsi="標楷體"/>
                <w:strike/>
                <w:color w:val="FF0000"/>
                <w:rPrChange w:id="2751" w:author="88692" w:date="2020-06-16T16:06:00Z">
                  <w:rPr>
                    <w:del w:id="2752" w:author="Fegie" w:date="2021-04-28T12:03:00Z"/>
                    <w:rFonts w:ascii="標楷體" w:eastAsia="標楷體" w:hAnsi="標楷體"/>
                  </w:rPr>
                </w:rPrChange>
              </w:rPr>
            </w:pPr>
            <w:del w:id="275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5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29</w:delText>
              </w:r>
              <w:bookmarkStart w:id="2755" w:name="_Toc71196923"/>
              <w:bookmarkEnd w:id="2755"/>
            </w:del>
          </w:p>
        </w:tc>
        <w:tc>
          <w:tcPr>
            <w:tcW w:w="2152" w:type="dxa"/>
          </w:tcPr>
          <w:p w14:paraId="160F150A" w14:textId="65E30304" w:rsidR="003B2B59" w:rsidRPr="005E115B" w:rsidDel="009661CB" w:rsidRDefault="003B2B59" w:rsidP="00D704D0">
            <w:pPr>
              <w:rPr>
                <w:del w:id="2756" w:author="Fegie" w:date="2021-04-28T12:03:00Z"/>
                <w:rFonts w:ascii="標楷體" w:eastAsia="標楷體" w:hAnsi="標楷體"/>
                <w:strike/>
                <w:color w:val="FF0000"/>
                <w:rPrChange w:id="2757" w:author="88692" w:date="2020-06-16T16:06:00Z">
                  <w:rPr>
                    <w:del w:id="2758" w:author="Fegie" w:date="2021-04-28T12:03:00Z"/>
                    <w:rFonts w:ascii="標楷體" w:eastAsia="標楷體" w:hAnsi="標楷體"/>
                  </w:rPr>
                </w:rPrChange>
              </w:rPr>
            </w:pPr>
            <w:del w:id="2759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60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離</w:delText>
              </w:r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61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/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62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退日</w:delText>
              </w:r>
              <w:bookmarkStart w:id="2763" w:name="_Toc71196924"/>
              <w:bookmarkEnd w:id="2763"/>
            </w:del>
          </w:p>
        </w:tc>
        <w:tc>
          <w:tcPr>
            <w:tcW w:w="1296" w:type="dxa"/>
          </w:tcPr>
          <w:p w14:paraId="5BA6D8AE" w14:textId="4538FD22" w:rsidR="003B2B59" w:rsidRPr="005E115B" w:rsidDel="009661CB" w:rsidRDefault="00A04243" w:rsidP="00D704D0">
            <w:pPr>
              <w:rPr>
                <w:del w:id="2764" w:author="Fegie" w:date="2021-04-28T12:03:00Z"/>
                <w:rFonts w:ascii="標楷體" w:eastAsia="標楷體" w:hAnsi="標楷體"/>
                <w:strike/>
                <w:color w:val="FF0000"/>
                <w:rPrChange w:id="2765" w:author="88692" w:date="2020-06-16T16:06:00Z">
                  <w:rPr>
                    <w:del w:id="2766" w:author="Fegie" w:date="2021-04-28T12:03:00Z"/>
                    <w:rFonts w:ascii="標楷體" w:eastAsia="標楷體" w:hAnsi="標楷體"/>
                  </w:rPr>
                </w:rPrChange>
              </w:rPr>
            </w:pPr>
            <w:del w:id="2767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68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999/99/99</w:delText>
              </w:r>
              <w:bookmarkStart w:id="2769" w:name="_Toc71196925"/>
              <w:bookmarkEnd w:id="2769"/>
            </w:del>
          </w:p>
        </w:tc>
        <w:tc>
          <w:tcPr>
            <w:tcW w:w="1066" w:type="dxa"/>
          </w:tcPr>
          <w:p w14:paraId="2AD35FF5" w14:textId="3653CA08" w:rsidR="003B2B59" w:rsidRPr="005E115B" w:rsidDel="009661CB" w:rsidRDefault="003B2B59" w:rsidP="00D704D0">
            <w:pPr>
              <w:rPr>
                <w:del w:id="2770" w:author="Fegie" w:date="2021-04-28T12:03:00Z"/>
                <w:rFonts w:ascii="標楷體" w:eastAsia="標楷體" w:hAnsi="標楷體"/>
                <w:strike/>
                <w:color w:val="FF0000"/>
                <w:rPrChange w:id="2771" w:author="88692" w:date="2020-06-16T16:06:00Z">
                  <w:rPr>
                    <w:del w:id="277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773" w:name="_Toc71196926"/>
            <w:bookmarkEnd w:id="2773"/>
          </w:p>
        </w:tc>
        <w:tc>
          <w:tcPr>
            <w:tcW w:w="1141" w:type="dxa"/>
          </w:tcPr>
          <w:p w14:paraId="0A14FE31" w14:textId="477A7617" w:rsidR="003B2B59" w:rsidRPr="005E115B" w:rsidDel="009661CB" w:rsidRDefault="003B2B59" w:rsidP="00D704D0">
            <w:pPr>
              <w:rPr>
                <w:del w:id="2774" w:author="Fegie" w:date="2021-04-28T12:03:00Z"/>
                <w:rFonts w:ascii="標楷體" w:eastAsia="標楷體" w:hAnsi="標楷體"/>
                <w:strike/>
                <w:color w:val="FF0000"/>
                <w:rPrChange w:id="2775" w:author="88692" w:date="2020-06-16T16:06:00Z">
                  <w:rPr>
                    <w:del w:id="277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777" w:name="_Toc71196927"/>
            <w:bookmarkEnd w:id="2777"/>
          </w:p>
        </w:tc>
        <w:tc>
          <w:tcPr>
            <w:tcW w:w="665" w:type="dxa"/>
          </w:tcPr>
          <w:p w14:paraId="62685C84" w14:textId="40111A63" w:rsidR="003B2B59" w:rsidRPr="005E115B" w:rsidDel="009661CB" w:rsidRDefault="003B2B59" w:rsidP="00D704D0">
            <w:pPr>
              <w:rPr>
                <w:del w:id="2778" w:author="Fegie" w:date="2021-04-28T12:03:00Z"/>
                <w:rFonts w:ascii="標楷體" w:eastAsia="標楷體" w:hAnsi="標楷體"/>
                <w:strike/>
                <w:color w:val="FF0000"/>
                <w:rPrChange w:id="2779" w:author="88692" w:date="2020-06-16T16:06:00Z">
                  <w:rPr>
                    <w:del w:id="278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781" w:name="_Toc71196928"/>
            <w:bookmarkEnd w:id="2781"/>
          </w:p>
        </w:tc>
        <w:tc>
          <w:tcPr>
            <w:tcW w:w="691" w:type="dxa"/>
          </w:tcPr>
          <w:p w14:paraId="58B20F11" w14:textId="6B2E0D1F" w:rsidR="003B2B59" w:rsidRPr="005E115B" w:rsidDel="009661CB" w:rsidRDefault="003B2B59" w:rsidP="00D704D0">
            <w:pPr>
              <w:rPr>
                <w:del w:id="2782" w:author="Fegie" w:date="2021-04-28T12:03:00Z"/>
                <w:rFonts w:ascii="標楷體" w:eastAsia="標楷體" w:hAnsi="標楷體"/>
                <w:strike/>
                <w:color w:val="FF0000"/>
                <w:rPrChange w:id="2783" w:author="88692" w:date="2020-06-16T16:06:00Z">
                  <w:rPr>
                    <w:del w:id="278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785" w:name="_Toc71196929"/>
            <w:bookmarkEnd w:id="2785"/>
          </w:p>
        </w:tc>
        <w:tc>
          <w:tcPr>
            <w:tcW w:w="3613" w:type="dxa"/>
          </w:tcPr>
          <w:p w14:paraId="41F8D438" w14:textId="6F061C66" w:rsidR="003B2B59" w:rsidRPr="005E115B" w:rsidDel="009661CB" w:rsidRDefault="003B2B59" w:rsidP="00D704D0">
            <w:pPr>
              <w:rPr>
                <w:del w:id="2786" w:author="Fegie" w:date="2021-04-28T12:03:00Z"/>
                <w:rFonts w:ascii="標楷體" w:eastAsia="標楷體" w:hAnsi="標楷體"/>
                <w:strike/>
                <w:color w:val="FF0000"/>
                <w:rPrChange w:id="2787" w:author="88692" w:date="2020-06-16T16:06:00Z">
                  <w:rPr>
                    <w:del w:id="2788" w:author="Fegie" w:date="2021-04-28T12:03:00Z"/>
                    <w:rFonts w:ascii="標楷體" w:eastAsia="標楷體" w:hAnsi="標楷體"/>
                  </w:rPr>
                </w:rPrChange>
              </w:rPr>
            </w:pPr>
            <w:del w:id="278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9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91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可不輸入；</w:delText>
              </w:r>
              <w:bookmarkStart w:id="2792" w:name="_Toc71196930"/>
              <w:bookmarkEnd w:id="2792"/>
            </w:del>
          </w:p>
          <w:p w14:paraId="01F24868" w14:textId="70C3069B" w:rsidR="003B2B59" w:rsidRPr="005E115B" w:rsidDel="009661CB" w:rsidRDefault="003B2B59" w:rsidP="00D704D0">
            <w:pPr>
              <w:ind w:leftChars="100" w:left="240"/>
              <w:rPr>
                <w:del w:id="2793" w:author="Fegie" w:date="2021-04-28T12:03:00Z"/>
                <w:rFonts w:ascii="標楷體" w:eastAsia="標楷體" w:hAnsi="標楷體"/>
                <w:strike/>
                <w:color w:val="FF0000"/>
                <w:rPrChange w:id="2794" w:author="88692" w:date="2020-06-16T16:06:00Z">
                  <w:rPr>
                    <w:del w:id="2795" w:author="Fegie" w:date="2021-04-28T12:03:00Z"/>
                    <w:rFonts w:ascii="標楷體" w:eastAsia="標楷體" w:hAnsi="標楷體"/>
                  </w:rPr>
                </w:rPrChange>
              </w:rPr>
            </w:pPr>
            <w:del w:id="2796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97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員工代號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798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有值且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99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員工身份別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800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</w:delText>
              </w:r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801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 xml:space="preserve"> 02:離職/05:退休離職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802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時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03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必須輸入</w:delText>
              </w:r>
              <w:bookmarkStart w:id="2804" w:name="_Toc71196931"/>
              <w:bookmarkEnd w:id="2804"/>
            </w:del>
          </w:p>
        </w:tc>
        <w:bookmarkStart w:id="2805" w:name="_Toc71196932"/>
        <w:bookmarkEnd w:id="2805"/>
      </w:tr>
      <w:tr w:rsidR="000B5168" w:rsidRPr="005E115B" w:rsidDel="009661CB" w14:paraId="29B5E89E" w14:textId="55FF3303" w:rsidTr="00CE2128">
        <w:trPr>
          <w:trHeight w:val="291"/>
          <w:jc w:val="center"/>
          <w:ins w:id="2806" w:author="88692" w:date="2020-06-16T16:08:00Z"/>
          <w:del w:id="2807" w:author="Fegie" w:date="2021-04-28T12:03:00Z"/>
        </w:trPr>
        <w:tc>
          <w:tcPr>
            <w:tcW w:w="558" w:type="dxa"/>
          </w:tcPr>
          <w:p w14:paraId="409DD67F" w14:textId="55034BE4" w:rsidR="005E115B" w:rsidRPr="005E115B" w:rsidDel="009661CB" w:rsidRDefault="005E115B" w:rsidP="00D704D0">
            <w:pPr>
              <w:rPr>
                <w:ins w:id="2808" w:author="88692" w:date="2020-06-16T16:08:00Z"/>
                <w:del w:id="2809" w:author="Fegie" w:date="2021-04-28T12:03:00Z"/>
                <w:rFonts w:ascii="標楷體" w:eastAsia="標楷體" w:hAnsi="標楷體"/>
                <w:color w:val="FF0000"/>
                <w:rPrChange w:id="2810" w:author="88692" w:date="2020-06-16T16:08:00Z">
                  <w:rPr>
                    <w:ins w:id="2811" w:author="88692" w:date="2020-06-16T16:08:00Z"/>
                    <w:del w:id="2812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bookmarkStart w:id="2813" w:name="_Toc71196933"/>
            <w:bookmarkEnd w:id="2813"/>
          </w:p>
        </w:tc>
        <w:tc>
          <w:tcPr>
            <w:tcW w:w="2152" w:type="dxa"/>
          </w:tcPr>
          <w:p w14:paraId="023A9ABC" w14:textId="1851EE19" w:rsidR="005E115B" w:rsidRPr="005E115B" w:rsidDel="009661CB" w:rsidRDefault="005E115B" w:rsidP="00D704D0">
            <w:pPr>
              <w:rPr>
                <w:ins w:id="2814" w:author="88692" w:date="2020-06-16T16:08:00Z"/>
                <w:del w:id="2815" w:author="Fegie" w:date="2021-04-28T12:03:00Z"/>
                <w:rFonts w:ascii="標楷體" w:eastAsia="標楷體" w:hAnsi="標楷體"/>
                <w:color w:val="FF0000"/>
                <w:rPrChange w:id="2816" w:author="88692" w:date="2020-06-16T16:08:00Z">
                  <w:rPr>
                    <w:ins w:id="2817" w:author="88692" w:date="2020-06-16T16:08:00Z"/>
                    <w:del w:id="2818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2819" w:author="88692" w:date="2020-06-16T16:08:00Z">
              <w:del w:id="2820" w:author="Fegie" w:date="2021-04-28T12:03:00Z">
                <w:r w:rsidRPr="005E115B" w:rsidDel="009661CB">
                  <w:rPr>
                    <w:rFonts w:ascii="標楷體" w:eastAsia="標楷體" w:hAnsi="標楷體" w:hint="eastAsia"/>
                    <w:color w:val="FF0000"/>
                    <w:rPrChange w:id="2821" w:author="88692" w:date="2020-06-16T16:08:00Z">
                      <w:rPr>
                        <w:rFonts w:ascii="標楷體" w:eastAsia="標楷體" w:hAnsi="標楷體" w:hint="eastAsia"/>
                        <w:strike/>
                        <w:color w:val="FF0000"/>
                      </w:rPr>
                    </w:rPrChange>
                  </w:rPr>
                  <w:delText>英文姓名</w:delText>
                </w:r>
                <w:bookmarkStart w:id="2822" w:name="_Toc71196934"/>
                <w:bookmarkEnd w:id="2822"/>
              </w:del>
            </w:ins>
          </w:p>
        </w:tc>
        <w:tc>
          <w:tcPr>
            <w:tcW w:w="1296" w:type="dxa"/>
          </w:tcPr>
          <w:p w14:paraId="1D4EE003" w14:textId="271C4611" w:rsidR="005E115B" w:rsidRPr="005E115B" w:rsidDel="009661CB" w:rsidRDefault="000B5168" w:rsidP="00D704D0">
            <w:pPr>
              <w:rPr>
                <w:ins w:id="2823" w:author="88692" w:date="2020-06-16T16:08:00Z"/>
                <w:del w:id="2824" w:author="Fegie" w:date="2021-04-28T12:03:00Z"/>
                <w:rFonts w:ascii="標楷體" w:eastAsia="標楷體" w:hAnsi="標楷體"/>
                <w:color w:val="FF0000"/>
                <w:rPrChange w:id="2825" w:author="88692" w:date="2020-06-16T16:08:00Z">
                  <w:rPr>
                    <w:ins w:id="2826" w:author="88692" w:date="2020-06-16T16:08:00Z"/>
                    <w:del w:id="2827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2828" w:author="88692" w:date="2020-06-16T16:31:00Z">
              <w:del w:id="2829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X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(20)</w:delText>
                </w:r>
              </w:del>
            </w:ins>
            <w:bookmarkStart w:id="2830" w:name="_Toc71196935"/>
            <w:bookmarkEnd w:id="2830"/>
          </w:p>
        </w:tc>
        <w:tc>
          <w:tcPr>
            <w:tcW w:w="1066" w:type="dxa"/>
          </w:tcPr>
          <w:p w14:paraId="75F49207" w14:textId="02B8C75B" w:rsidR="005E115B" w:rsidRPr="005E115B" w:rsidDel="009661CB" w:rsidRDefault="005E115B" w:rsidP="00D704D0">
            <w:pPr>
              <w:rPr>
                <w:ins w:id="2831" w:author="88692" w:date="2020-06-16T16:08:00Z"/>
                <w:del w:id="2832" w:author="Fegie" w:date="2021-04-28T12:03:00Z"/>
                <w:rFonts w:ascii="標楷體" w:eastAsia="標楷體" w:hAnsi="標楷體"/>
                <w:color w:val="FF0000"/>
                <w:rPrChange w:id="2833" w:author="88692" w:date="2020-06-16T16:08:00Z">
                  <w:rPr>
                    <w:ins w:id="2834" w:author="88692" w:date="2020-06-16T16:08:00Z"/>
                    <w:del w:id="2835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bookmarkStart w:id="2836" w:name="_Toc71196936"/>
            <w:bookmarkEnd w:id="2836"/>
          </w:p>
        </w:tc>
        <w:tc>
          <w:tcPr>
            <w:tcW w:w="1141" w:type="dxa"/>
          </w:tcPr>
          <w:p w14:paraId="42931D90" w14:textId="05C4A4FC" w:rsidR="005E115B" w:rsidRPr="005E115B" w:rsidDel="009661CB" w:rsidRDefault="005E115B" w:rsidP="00D704D0">
            <w:pPr>
              <w:rPr>
                <w:ins w:id="2837" w:author="88692" w:date="2020-06-16T16:08:00Z"/>
                <w:del w:id="2838" w:author="Fegie" w:date="2021-04-28T12:03:00Z"/>
                <w:rFonts w:ascii="標楷體" w:eastAsia="標楷體" w:hAnsi="標楷體"/>
                <w:color w:val="FF0000"/>
                <w:rPrChange w:id="2839" w:author="88692" w:date="2020-06-16T16:08:00Z">
                  <w:rPr>
                    <w:ins w:id="2840" w:author="88692" w:date="2020-06-16T16:08:00Z"/>
                    <w:del w:id="2841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bookmarkStart w:id="2842" w:name="_Toc71196937"/>
            <w:bookmarkEnd w:id="2842"/>
          </w:p>
        </w:tc>
        <w:tc>
          <w:tcPr>
            <w:tcW w:w="665" w:type="dxa"/>
          </w:tcPr>
          <w:p w14:paraId="20E20371" w14:textId="63FA107E" w:rsidR="005E115B" w:rsidRPr="005E115B" w:rsidDel="009661CB" w:rsidRDefault="005E115B" w:rsidP="00D704D0">
            <w:pPr>
              <w:rPr>
                <w:ins w:id="2843" w:author="88692" w:date="2020-06-16T16:08:00Z"/>
                <w:del w:id="2844" w:author="Fegie" w:date="2021-04-28T12:03:00Z"/>
                <w:rFonts w:ascii="標楷體" w:eastAsia="標楷體" w:hAnsi="標楷體"/>
                <w:color w:val="FF0000"/>
                <w:rPrChange w:id="2845" w:author="88692" w:date="2020-06-16T16:08:00Z">
                  <w:rPr>
                    <w:ins w:id="2846" w:author="88692" w:date="2020-06-16T16:08:00Z"/>
                    <w:del w:id="2847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bookmarkStart w:id="2848" w:name="_Toc71196938"/>
            <w:bookmarkEnd w:id="2848"/>
          </w:p>
        </w:tc>
        <w:tc>
          <w:tcPr>
            <w:tcW w:w="691" w:type="dxa"/>
          </w:tcPr>
          <w:p w14:paraId="19AACFA2" w14:textId="0B57A468" w:rsidR="005E115B" w:rsidRPr="005E115B" w:rsidDel="009661CB" w:rsidRDefault="005E115B" w:rsidP="00D704D0">
            <w:pPr>
              <w:rPr>
                <w:ins w:id="2849" w:author="88692" w:date="2020-06-16T16:08:00Z"/>
                <w:del w:id="2850" w:author="Fegie" w:date="2021-04-28T12:03:00Z"/>
                <w:rFonts w:ascii="標楷體" w:eastAsia="標楷體" w:hAnsi="標楷體"/>
                <w:color w:val="FF0000"/>
                <w:rPrChange w:id="2851" w:author="88692" w:date="2020-06-16T16:08:00Z">
                  <w:rPr>
                    <w:ins w:id="2852" w:author="88692" w:date="2020-06-16T16:08:00Z"/>
                    <w:del w:id="2853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bookmarkStart w:id="2854" w:name="_Toc71196939"/>
            <w:bookmarkEnd w:id="2854"/>
          </w:p>
        </w:tc>
        <w:tc>
          <w:tcPr>
            <w:tcW w:w="3613" w:type="dxa"/>
          </w:tcPr>
          <w:p w14:paraId="48EC3B90" w14:textId="2C445F0D" w:rsidR="005E115B" w:rsidRPr="000B5168" w:rsidDel="009661CB" w:rsidRDefault="000B5168">
            <w:pPr>
              <w:rPr>
                <w:ins w:id="2855" w:author="88692" w:date="2020-06-16T16:08:00Z"/>
                <w:del w:id="2856" w:author="Fegie" w:date="2021-04-28T12:03:00Z"/>
                <w:rFonts w:ascii="標楷體" w:eastAsia="標楷體" w:hAnsi="標楷體"/>
                <w:color w:val="FF0000"/>
                <w:rPrChange w:id="2857" w:author="88692" w:date="2020-06-16T16:30:00Z">
                  <w:rPr>
                    <w:ins w:id="2858" w:author="88692" w:date="2020-06-16T16:08:00Z"/>
                    <w:del w:id="2859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2860" w:author="88692" w:date="2020-06-16T16:30:00Z">
              <w:del w:id="2861" w:author="Fegie" w:date="2021-04-28T12:03:00Z">
                <w:r w:rsidRPr="000B5168" w:rsidDel="009661CB">
                  <w:rPr>
                    <w:rFonts w:ascii="標楷體" w:eastAsia="標楷體" w:hAnsi="標楷體"/>
                    <w:color w:val="FF0000"/>
                    <w:rPrChange w:id="2862" w:author="88692" w:date="2020-06-16T16:30:00Z">
                      <w:rPr>
                        <w:rFonts w:ascii="標楷體" w:eastAsia="標楷體" w:hAnsi="標楷體"/>
                      </w:rPr>
                    </w:rPrChange>
                  </w:rPr>
                  <w:delText>i.可不輸入</w:delText>
                </w:r>
              </w:del>
            </w:ins>
            <w:bookmarkStart w:id="2863" w:name="_Toc71196940"/>
            <w:bookmarkEnd w:id="2863"/>
          </w:p>
        </w:tc>
        <w:bookmarkStart w:id="2864" w:name="_Toc71196941"/>
        <w:bookmarkEnd w:id="2864"/>
      </w:tr>
      <w:tr w:rsidR="005E115B" w:rsidRPr="005E115B" w:rsidDel="009661CB" w14:paraId="1BC40040" w14:textId="3203EC50" w:rsidTr="00CE2128">
        <w:trPr>
          <w:trHeight w:val="291"/>
          <w:jc w:val="center"/>
          <w:ins w:id="2865" w:author="88692" w:date="2020-06-16T16:08:00Z"/>
          <w:del w:id="2866" w:author="Fegie" w:date="2021-04-28T12:03:00Z"/>
        </w:trPr>
        <w:tc>
          <w:tcPr>
            <w:tcW w:w="558" w:type="dxa"/>
          </w:tcPr>
          <w:p w14:paraId="1304B8EE" w14:textId="3A54EA42" w:rsidR="005E115B" w:rsidRPr="005E115B" w:rsidDel="009661CB" w:rsidRDefault="005E115B" w:rsidP="00D704D0">
            <w:pPr>
              <w:rPr>
                <w:ins w:id="2867" w:author="88692" w:date="2020-06-16T16:08:00Z"/>
                <w:del w:id="2868" w:author="Fegie" w:date="2021-04-28T12:03:00Z"/>
                <w:rFonts w:ascii="標楷體" w:eastAsia="標楷體" w:hAnsi="標楷體"/>
                <w:color w:val="FF0000"/>
              </w:rPr>
            </w:pPr>
            <w:bookmarkStart w:id="2869" w:name="_Toc71196942"/>
            <w:bookmarkEnd w:id="2869"/>
          </w:p>
        </w:tc>
        <w:tc>
          <w:tcPr>
            <w:tcW w:w="2152" w:type="dxa"/>
          </w:tcPr>
          <w:p w14:paraId="37373BA2" w14:textId="656EEC28" w:rsidR="005E115B" w:rsidRPr="005E115B" w:rsidDel="009661CB" w:rsidRDefault="005E115B" w:rsidP="00D704D0">
            <w:pPr>
              <w:rPr>
                <w:ins w:id="2870" w:author="88692" w:date="2020-06-16T16:08:00Z"/>
                <w:del w:id="2871" w:author="Fegie" w:date="2021-04-28T12:03:00Z"/>
                <w:rFonts w:ascii="標楷體" w:eastAsia="標楷體" w:hAnsi="標楷體"/>
                <w:color w:val="FF0000"/>
              </w:rPr>
            </w:pPr>
            <w:ins w:id="2872" w:author="88692" w:date="2020-06-16T16:08:00Z">
              <w:del w:id="2873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教育程度代號</w:delText>
                </w:r>
                <w:bookmarkStart w:id="2874" w:name="_Toc71196943"/>
                <w:bookmarkEnd w:id="2874"/>
              </w:del>
            </w:ins>
          </w:p>
        </w:tc>
        <w:tc>
          <w:tcPr>
            <w:tcW w:w="1296" w:type="dxa"/>
          </w:tcPr>
          <w:p w14:paraId="5CF78007" w14:textId="6A54D288" w:rsidR="005E115B" w:rsidRPr="005E115B" w:rsidDel="009661CB" w:rsidRDefault="005E115B" w:rsidP="00D704D0">
            <w:pPr>
              <w:rPr>
                <w:ins w:id="2875" w:author="88692" w:date="2020-06-16T16:08:00Z"/>
                <w:del w:id="2876" w:author="Fegie" w:date="2021-04-28T12:03:00Z"/>
                <w:rFonts w:ascii="標楷體" w:eastAsia="標楷體" w:hAnsi="標楷體"/>
                <w:color w:val="FF0000"/>
              </w:rPr>
            </w:pPr>
            <w:ins w:id="2877" w:author="88692" w:date="2020-06-16T16:14:00Z">
              <w:del w:id="2878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X</w:delText>
                </w:r>
              </w:del>
            </w:ins>
            <w:ins w:id="2879" w:author="88692" w:date="2020-06-16T16:13:00Z">
              <w:del w:id="2880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(01)</w:delText>
                </w:r>
              </w:del>
            </w:ins>
            <w:bookmarkStart w:id="2881" w:name="_Toc71196944"/>
            <w:bookmarkEnd w:id="2881"/>
          </w:p>
        </w:tc>
        <w:tc>
          <w:tcPr>
            <w:tcW w:w="1066" w:type="dxa"/>
          </w:tcPr>
          <w:p w14:paraId="1DF78601" w14:textId="531DA863" w:rsidR="005E115B" w:rsidRPr="005E115B" w:rsidDel="009661CB" w:rsidRDefault="005E115B" w:rsidP="00D704D0">
            <w:pPr>
              <w:rPr>
                <w:ins w:id="2882" w:author="88692" w:date="2020-06-16T16:08:00Z"/>
                <w:del w:id="2883" w:author="Fegie" w:date="2021-04-28T12:03:00Z"/>
                <w:rFonts w:ascii="標楷體" w:eastAsia="標楷體" w:hAnsi="標楷體"/>
                <w:color w:val="FF0000"/>
              </w:rPr>
            </w:pPr>
            <w:bookmarkStart w:id="2884" w:name="_Toc71196945"/>
            <w:bookmarkEnd w:id="2884"/>
          </w:p>
        </w:tc>
        <w:tc>
          <w:tcPr>
            <w:tcW w:w="1141" w:type="dxa"/>
          </w:tcPr>
          <w:p w14:paraId="3BDC98B3" w14:textId="0F62AD10" w:rsidR="005E115B" w:rsidRPr="005E115B" w:rsidDel="009661CB" w:rsidRDefault="005E115B" w:rsidP="00D704D0">
            <w:pPr>
              <w:rPr>
                <w:ins w:id="2885" w:author="88692" w:date="2020-06-16T16:08:00Z"/>
                <w:del w:id="2886" w:author="Fegie" w:date="2021-04-28T12:03:00Z"/>
                <w:rFonts w:ascii="標楷體" w:eastAsia="標楷體" w:hAnsi="標楷體"/>
                <w:color w:val="FF0000"/>
              </w:rPr>
            </w:pPr>
            <w:ins w:id="2887" w:author="88692" w:date="2020-06-16T16:13:00Z">
              <w:del w:id="2888" w:author="Fegie" w:date="2021-04-28T12:03:00Z">
                <w:r w:rsidRPr="005E115B" w:rsidDel="009661CB">
                  <w:rPr>
                    <w:rFonts w:ascii="標楷體" w:eastAsia="標楷體" w:hAnsi="標楷體" w:hint="eastAsia"/>
                    <w:color w:val="FF0000"/>
                    <w:rPrChange w:id="2889" w:author="88692" w:date="2020-06-16T16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下拉式選單</w:delText>
                </w:r>
              </w:del>
            </w:ins>
            <w:bookmarkStart w:id="2890" w:name="_Toc71196946"/>
            <w:bookmarkEnd w:id="2890"/>
          </w:p>
        </w:tc>
        <w:tc>
          <w:tcPr>
            <w:tcW w:w="665" w:type="dxa"/>
          </w:tcPr>
          <w:p w14:paraId="18DAD7AF" w14:textId="5795FCED" w:rsidR="005E115B" w:rsidRPr="005E115B" w:rsidDel="009661CB" w:rsidRDefault="005E115B" w:rsidP="00D704D0">
            <w:pPr>
              <w:rPr>
                <w:ins w:id="2891" w:author="88692" w:date="2020-06-16T16:08:00Z"/>
                <w:del w:id="2892" w:author="Fegie" w:date="2021-04-28T12:03:00Z"/>
                <w:rFonts w:ascii="標楷體" w:eastAsia="標楷體" w:hAnsi="標楷體"/>
                <w:color w:val="FF0000"/>
              </w:rPr>
            </w:pPr>
            <w:bookmarkStart w:id="2893" w:name="_Toc71196947"/>
            <w:bookmarkEnd w:id="2893"/>
          </w:p>
        </w:tc>
        <w:tc>
          <w:tcPr>
            <w:tcW w:w="691" w:type="dxa"/>
          </w:tcPr>
          <w:p w14:paraId="1E910116" w14:textId="30150031" w:rsidR="005E115B" w:rsidRPr="005E115B" w:rsidDel="009661CB" w:rsidRDefault="005E115B" w:rsidP="00D704D0">
            <w:pPr>
              <w:rPr>
                <w:ins w:id="2894" w:author="88692" w:date="2020-06-16T16:08:00Z"/>
                <w:del w:id="2895" w:author="Fegie" w:date="2021-04-28T12:03:00Z"/>
                <w:rFonts w:ascii="標楷體" w:eastAsia="標楷體" w:hAnsi="標楷體"/>
                <w:color w:val="FF0000"/>
              </w:rPr>
            </w:pPr>
            <w:bookmarkStart w:id="2896" w:name="_Toc71196948"/>
            <w:bookmarkEnd w:id="2896"/>
          </w:p>
        </w:tc>
        <w:tc>
          <w:tcPr>
            <w:tcW w:w="3613" w:type="dxa"/>
          </w:tcPr>
          <w:p w14:paraId="0B78D5E4" w14:textId="3220B83A" w:rsidR="000B5168" w:rsidDel="009661CB" w:rsidRDefault="000B5168" w:rsidP="000B5168">
            <w:pPr>
              <w:rPr>
                <w:ins w:id="2897" w:author="88692" w:date="2020-06-16T16:33:00Z"/>
                <w:del w:id="2898" w:author="Fegie" w:date="2021-04-28T12:03:00Z"/>
                <w:rFonts w:ascii="標楷體" w:eastAsia="標楷體" w:hAnsi="標楷體"/>
                <w:color w:val="FF0000"/>
              </w:rPr>
            </w:pPr>
            <w:ins w:id="2899" w:author="88692" w:date="2020-06-16T16:32:00Z">
              <w:del w:id="2900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</w:del>
            </w:ins>
            <w:ins w:id="2901" w:author="88692" w:date="2020-06-16T16:31:00Z">
              <w:del w:id="2902" w:author="Fegie" w:date="2021-04-28T12:03:00Z">
                <w:r w:rsidRPr="000B5168" w:rsidDel="009661CB">
                  <w:rPr>
                    <w:rFonts w:ascii="標楷體" w:eastAsia="標楷體" w:hAnsi="標楷體" w:hint="eastAsia"/>
                    <w:color w:val="FF0000"/>
                    <w:rPrChange w:id="2903" w:author="88692" w:date="2020-06-16T16:31:00Z">
                      <w:rPr>
                        <w:rFonts w:hint="eastAsia"/>
                      </w:rPr>
                    </w:rPrChange>
                  </w:rPr>
                  <w:delText>可不輸入</w:delText>
                </w:r>
              </w:del>
            </w:ins>
            <w:bookmarkStart w:id="2904" w:name="_Toc71196949"/>
            <w:bookmarkEnd w:id="2904"/>
          </w:p>
          <w:p w14:paraId="6577FAF9" w14:textId="407A848D" w:rsidR="005E115B" w:rsidRPr="005E115B" w:rsidDel="009661CB" w:rsidRDefault="005E115B">
            <w:pPr>
              <w:rPr>
                <w:ins w:id="2905" w:author="88692" w:date="2020-06-16T16:13:00Z"/>
                <w:del w:id="2906" w:author="Fegie" w:date="2021-04-28T12:03:00Z"/>
                <w:rFonts w:ascii="標楷體" w:eastAsia="標楷體" w:hAnsi="標楷體"/>
                <w:color w:val="FF0000"/>
                <w:rPrChange w:id="2907" w:author="88692" w:date="2020-06-16T16:14:00Z">
                  <w:rPr>
                    <w:ins w:id="2908" w:author="88692" w:date="2020-06-16T16:13:00Z"/>
                    <w:del w:id="2909" w:author="Fegie" w:date="2021-04-28T12:03:00Z"/>
                  </w:rPr>
                </w:rPrChange>
              </w:rPr>
            </w:pPr>
            <w:ins w:id="2910" w:author="88692" w:date="2020-06-16T16:13:00Z">
              <w:del w:id="2911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  <w:rPrChange w:id="2912" w:author="88692" w:date="2020-06-16T16:14:00Z">
                      <w:rPr/>
                    </w:rPrChange>
                  </w:rPr>
                  <w:delText>1:</w:delText>
                </w:r>
                <w:r w:rsidRPr="005E115B" w:rsidDel="009661CB">
                  <w:rPr>
                    <w:rFonts w:ascii="標楷體" w:eastAsia="標楷體" w:hAnsi="標楷體" w:hint="eastAsia"/>
                    <w:color w:val="FF0000"/>
                    <w:rPrChange w:id="2913" w:author="88692" w:date="2020-06-16T16:14:00Z">
                      <w:rPr>
                        <w:rFonts w:hint="eastAsia"/>
                      </w:rPr>
                    </w:rPrChange>
                  </w:rPr>
                  <w:delText>小學以下</w:delText>
                </w:r>
                <w:bookmarkStart w:id="2914" w:name="_Toc71196950"/>
                <w:bookmarkEnd w:id="2914"/>
              </w:del>
            </w:ins>
          </w:p>
          <w:p w14:paraId="46E40EF4" w14:textId="533A9761" w:rsidR="005E115B" w:rsidRPr="005E115B" w:rsidDel="009661CB" w:rsidRDefault="005E115B" w:rsidP="005E115B">
            <w:pPr>
              <w:rPr>
                <w:ins w:id="2915" w:author="88692" w:date="2020-06-16T16:13:00Z"/>
                <w:del w:id="2916" w:author="Fegie" w:date="2021-04-28T12:03:00Z"/>
                <w:rFonts w:ascii="標楷體" w:eastAsia="標楷體" w:hAnsi="標楷體"/>
                <w:color w:val="FF0000"/>
              </w:rPr>
            </w:pPr>
            <w:ins w:id="2917" w:author="88692" w:date="2020-06-16T16:13:00Z">
              <w:del w:id="2918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2:國中</w:delText>
                </w:r>
                <w:bookmarkStart w:id="2919" w:name="_Toc71196951"/>
                <w:bookmarkEnd w:id="2919"/>
              </w:del>
            </w:ins>
          </w:p>
          <w:p w14:paraId="361E8114" w14:textId="2E98CC39" w:rsidR="005E115B" w:rsidRPr="005E115B" w:rsidDel="009661CB" w:rsidRDefault="005E115B" w:rsidP="005E115B">
            <w:pPr>
              <w:rPr>
                <w:ins w:id="2920" w:author="88692" w:date="2020-06-16T16:13:00Z"/>
                <w:del w:id="2921" w:author="Fegie" w:date="2021-04-28T12:03:00Z"/>
                <w:rFonts w:ascii="標楷體" w:eastAsia="標楷體" w:hAnsi="標楷體"/>
                <w:color w:val="FF0000"/>
              </w:rPr>
            </w:pPr>
            <w:ins w:id="2922" w:author="88692" w:date="2020-06-16T16:13:00Z">
              <w:del w:id="2923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3:高中職</w:delText>
                </w:r>
                <w:bookmarkStart w:id="2924" w:name="_Toc71196952"/>
                <w:bookmarkEnd w:id="2924"/>
              </w:del>
            </w:ins>
          </w:p>
          <w:p w14:paraId="4B4ABF52" w14:textId="219DA5F3" w:rsidR="005E115B" w:rsidRPr="005E115B" w:rsidDel="009661CB" w:rsidRDefault="005E115B" w:rsidP="005E115B">
            <w:pPr>
              <w:rPr>
                <w:ins w:id="2925" w:author="88692" w:date="2020-06-16T16:13:00Z"/>
                <w:del w:id="2926" w:author="Fegie" w:date="2021-04-28T12:03:00Z"/>
                <w:rFonts w:ascii="標楷體" w:eastAsia="標楷體" w:hAnsi="標楷體"/>
                <w:color w:val="FF0000"/>
              </w:rPr>
            </w:pPr>
            <w:ins w:id="2927" w:author="88692" w:date="2020-06-16T16:13:00Z">
              <w:del w:id="2928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4:專科學校</w:delText>
                </w:r>
                <w:bookmarkStart w:id="2929" w:name="_Toc71196953"/>
                <w:bookmarkEnd w:id="2929"/>
              </w:del>
            </w:ins>
          </w:p>
          <w:p w14:paraId="0D9A8B94" w14:textId="5F161E28" w:rsidR="005E115B" w:rsidRPr="005E115B" w:rsidDel="009661CB" w:rsidRDefault="005E115B" w:rsidP="005E115B">
            <w:pPr>
              <w:rPr>
                <w:ins w:id="2930" w:author="88692" w:date="2020-06-16T16:13:00Z"/>
                <w:del w:id="2931" w:author="Fegie" w:date="2021-04-28T12:03:00Z"/>
                <w:rFonts w:ascii="標楷體" w:eastAsia="標楷體" w:hAnsi="標楷體"/>
                <w:color w:val="FF0000"/>
              </w:rPr>
            </w:pPr>
            <w:ins w:id="2932" w:author="88692" w:date="2020-06-16T16:13:00Z">
              <w:del w:id="2933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5:大學</w:delText>
                </w:r>
                <w:bookmarkStart w:id="2934" w:name="_Toc71196954"/>
                <w:bookmarkEnd w:id="2934"/>
              </w:del>
            </w:ins>
          </w:p>
          <w:p w14:paraId="7CE9579F" w14:textId="74B92D3D" w:rsidR="005E115B" w:rsidRPr="005E115B" w:rsidDel="009661CB" w:rsidRDefault="005E115B" w:rsidP="005E115B">
            <w:pPr>
              <w:rPr>
                <w:ins w:id="2935" w:author="88692" w:date="2020-06-16T16:13:00Z"/>
                <w:del w:id="2936" w:author="Fegie" w:date="2021-04-28T12:03:00Z"/>
                <w:rFonts w:ascii="標楷體" w:eastAsia="標楷體" w:hAnsi="標楷體"/>
                <w:color w:val="FF0000"/>
              </w:rPr>
            </w:pPr>
            <w:ins w:id="2937" w:author="88692" w:date="2020-06-16T16:13:00Z">
              <w:del w:id="2938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6:研究所</w:delText>
                </w:r>
                <w:bookmarkStart w:id="2939" w:name="_Toc71196955"/>
                <w:bookmarkEnd w:id="2939"/>
              </w:del>
            </w:ins>
          </w:p>
          <w:p w14:paraId="3BE3586C" w14:textId="482441FA" w:rsidR="005E115B" w:rsidRPr="005E115B" w:rsidDel="009661CB" w:rsidRDefault="005E115B" w:rsidP="005E115B">
            <w:pPr>
              <w:rPr>
                <w:ins w:id="2940" w:author="88692" w:date="2020-06-16T16:08:00Z"/>
                <w:del w:id="2941" w:author="Fegie" w:date="2021-04-28T12:03:00Z"/>
                <w:rFonts w:ascii="標楷體" w:eastAsia="標楷體" w:hAnsi="標楷體"/>
                <w:color w:val="FF0000"/>
              </w:rPr>
            </w:pPr>
            <w:ins w:id="2942" w:author="88692" w:date="2020-06-16T16:13:00Z">
              <w:del w:id="2943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7:博士"</w:delText>
                </w:r>
              </w:del>
            </w:ins>
            <w:bookmarkStart w:id="2944" w:name="_Toc71196956"/>
            <w:bookmarkEnd w:id="2944"/>
          </w:p>
        </w:tc>
        <w:bookmarkStart w:id="2945" w:name="_Toc71196957"/>
        <w:bookmarkEnd w:id="2945"/>
      </w:tr>
      <w:tr w:rsidR="005E115B" w:rsidRPr="005E115B" w:rsidDel="009661CB" w14:paraId="080BD7C0" w14:textId="194EDD04" w:rsidTr="00CE2128">
        <w:trPr>
          <w:trHeight w:val="291"/>
          <w:jc w:val="center"/>
          <w:ins w:id="2946" w:author="88692" w:date="2020-06-16T16:09:00Z"/>
          <w:del w:id="2947" w:author="Fegie" w:date="2021-04-28T12:03:00Z"/>
        </w:trPr>
        <w:tc>
          <w:tcPr>
            <w:tcW w:w="558" w:type="dxa"/>
          </w:tcPr>
          <w:p w14:paraId="2020BDC3" w14:textId="5B8D8065" w:rsidR="005E115B" w:rsidRPr="005E115B" w:rsidDel="009661CB" w:rsidRDefault="005E115B" w:rsidP="00D704D0">
            <w:pPr>
              <w:rPr>
                <w:ins w:id="2948" w:author="88692" w:date="2020-06-16T16:09:00Z"/>
                <w:del w:id="2949" w:author="Fegie" w:date="2021-04-28T12:03:00Z"/>
                <w:rFonts w:ascii="標楷體" w:eastAsia="標楷體" w:hAnsi="標楷體"/>
                <w:color w:val="FF0000"/>
              </w:rPr>
            </w:pPr>
            <w:bookmarkStart w:id="2950" w:name="_Toc71196958"/>
            <w:bookmarkEnd w:id="2950"/>
          </w:p>
        </w:tc>
        <w:tc>
          <w:tcPr>
            <w:tcW w:w="2152" w:type="dxa"/>
          </w:tcPr>
          <w:p w14:paraId="231CA43A" w14:textId="74DA4440" w:rsidR="005E115B" w:rsidDel="009661CB" w:rsidRDefault="005E115B" w:rsidP="00D704D0">
            <w:pPr>
              <w:rPr>
                <w:ins w:id="2951" w:author="88692" w:date="2020-06-16T16:09:00Z"/>
                <w:del w:id="2952" w:author="Fegie" w:date="2021-04-28T12:03:00Z"/>
                <w:rFonts w:ascii="標楷體" w:eastAsia="標楷體" w:hAnsi="標楷體"/>
                <w:color w:val="FF0000"/>
              </w:rPr>
            </w:pPr>
            <w:ins w:id="2953" w:author="88692" w:date="2020-06-16T16:09:00Z">
              <w:del w:id="2954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自有住宅有無</w:delText>
                </w:r>
                <w:bookmarkStart w:id="2955" w:name="_Toc71196959"/>
                <w:bookmarkEnd w:id="2955"/>
              </w:del>
            </w:ins>
          </w:p>
        </w:tc>
        <w:tc>
          <w:tcPr>
            <w:tcW w:w="1296" w:type="dxa"/>
          </w:tcPr>
          <w:p w14:paraId="1CD51C5D" w14:textId="68346238" w:rsidR="005E115B" w:rsidRPr="005E115B" w:rsidDel="009661CB" w:rsidRDefault="005E115B" w:rsidP="00D704D0">
            <w:pPr>
              <w:rPr>
                <w:ins w:id="2956" w:author="88692" w:date="2020-06-16T16:09:00Z"/>
                <w:del w:id="2957" w:author="Fegie" w:date="2021-04-28T12:03:00Z"/>
                <w:rFonts w:ascii="標楷體" w:eastAsia="標楷體" w:hAnsi="標楷體"/>
                <w:color w:val="FF0000"/>
              </w:rPr>
            </w:pPr>
            <w:ins w:id="2958" w:author="88692" w:date="2020-06-16T16:14:00Z">
              <w:del w:id="2959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X(01)</w:delText>
                </w:r>
              </w:del>
            </w:ins>
            <w:bookmarkStart w:id="2960" w:name="_Toc71196960"/>
            <w:bookmarkEnd w:id="2960"/>
          </w:p>
        </w:tc>
        <w:tc>
          <w:tcPr>
            <w:tcW w:w="1066" w:type="dxa"/>
          </w:tcPr>
          <w:p w14:paraId="36ADE6B7" w14:textId="3CA8EAEA" w:rsidR="005E115B" w:rsidRPr="005E115B" w:rsidDel="009661CB" w:rsidRDefault="005E115B" w:rsidP="00D704D0">
            <w:pPr>
              <w:rPr>
                <w:ins w:id="2961" w:author="88692" w:date="2020-06-16T16:09:00Z"/>
                <w:del w:id="2962" w:author="Fegie" w:date="2021-04-28T12:03:00Z"/>
                <w:rFonts w:ascii="標楷體" w:eastAsia="標楷體" w:hAnsi="標楷體"/>
                <w:color w:val="FF0000"/>
              </w:rPr>
            </w:pPr>
            <w:bookmarkStart w:id="2963" w:name="_Toc71196961"/>
            <w:bookmarkEnd w:id="2963"/>
          </w:p>
        </w:tc>
        <w:tc>
          <w:tcPr>
            <w:tcW w:w="1141" w:type="dxa"/>
          </w:tcPr>
          <w:p w14:paraId="4878C688" w14:textId="04D56572" w:rsidR="005E115B" w:rsidRPr="005E115B" w:rsidDel="009661CB" w:rsidRDefault="005E115B" w:rsidP="00D704D0">
            <w:pPr>
              <w:rPr>
                <w:ins w:id="2964" w:author="88692" w:date="2020-06-16T16:09:00Z"/>
                <w:del w:id="2965" w:author="Fegie" w:date="2021-04-28T12:03:00Z"/>
                <w:rFonts w:ascii="標楷體" w:eastAsia="標楷體" w:hAnsi="標楷體"/>
                <w:color w:val="FF0000"/>
              </w:rPr>
            </w:pPr>
            <w:ins w:id="2966" w:author="88692" w:date="2020-06-16T16:14:00Z">
              <w:del w:id="2967" w:author="Fegie" w:date="2021-04-28T12:03:00Z"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下拉式選單</w:delText>
                </w:r>
              </w:del>
            </w:ins>
            <w:bookmarkStart w:id="2968" w:name="_Toc71196962"/>
            <w:bookmarkEnd w:id="2968"/>
          </w:p>
        </w:tc>
        <w:tc>
          <w:tcPr>
            <w:tcW w:w="665" w:type="dxa"/>
          </w:tcPr>
          <w:p w14:paraId="5C653741" w14:textId="09A17F37" w:rsidR="005E115B" w:rsidRPr="005E115B" w:rsidDel="009661CB" w:rsidRDefault="005E115B" w:rsidP="00D704D0">
            <w:pPr>
              <w:rPr>
                <w:ins w:id="2969" w:author="88692" w:date="2020-06-16T16:09:00Z"/>
                <w:del w:id="2970" w:author="Fegie" w:date="2021-04-28T12:03:00Z"/>
                <w:rFonts w:ascii="標楷體" w:eastAsia="標楷體" w:hAnsi="標楷體"/>
                <w:color w:val="FF0000"/>
              </w:rPr>
            </w:pPr>
            <w:bookmarkStart w:id="2971" w:name="_Toc71196963"/>
            <w:bookmarkEnd w:id="2971"/>
          </w:p>
        </w:tc>
        <w:tc>
          <w:tcPr>
            <w:tcW w:w="691" w:type="dxa"/>
          </w:tcPr>
          <w:p w14:paraId="3205AF60" w14:textId="139A0852" w:rsidR="005E115B" w:rsidRPr="005E115B" w:rsidDel="009661CB" w:rsidRDefault="005E115B" w:rsidP="00D704D0">
            <w:pPr>
              <w:rPr>
                <w:ins w:id="2972" w:author="88692" w:date="2020-06-16T16:09:00Z"/>
                <w:del w:id="2973" w:author="Fegie" w:date="2021-04-28T12:03:00Z"/>
                <w:rFonts w:ascii="標楷體" w:eastAsia="標楷體" w:hAnsi="標楷體"/>
                <w:color w:val="FF0000"/>
              </w:rPr>
            </w:pPr>
            <w:bookmarkStart w:id="2974" w:name="_Toc71196964"/>
            <w:bookmarkEnd w:id="2974"/>
          </w:p>
        </w:tc>
        <w:tc>
          <w:tcPr>
            <w:tcW w:w="3613" w:type="dxa"/>
          </w:tcPr>
          <w:p w14:paraId="16DAA9F0" w14:textId="2EB1CB71" w:rsidR="002755CF" w:rsidDel="009661CB" w:rsidRDefault="000B5168" w:rsidP="000B5168">
            <w:pPr>
              <w:rPr>
                <w:ins w:id="2975" w:author="88692" w:date="2020-06-16T16:33:00Z"/>
                <w:del w:id="2976" w:author="Fegie" w:date="2021-04-28T12:03:00Z"/>
                <w:rFonts w:ascii="標楷體" w:eastAsia="標楷體" w:hAnsi="標楷體"/>
                <w:color w:val="FF0000"/>
              </w:rPr>
            </w:pPr>
            <w:ins w:id="2977" w:author="88692" w:date="2020-06-16T16:33:00Z">
              <w:del w:id="2978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  <w:bookmarkStart w:id="2979" w:name="_Toc71196965"/>
                <w:bookmarkEnd w:id="2979"/>
              </w:del>
            </w:ins>
          </w:p>
          <w:p w14:paraId="278DC1C0" w14:textId="79788888" w:rsidR="005E115B" w:rsidRPr="005E115B" w:rsidDel="009661CB" w:rsidRDefault="005E115B" w:rsidP="005E115B">
            <w:pPr>
              <w:rPr>
                <w:ins w:id="2980" w:author="88692" w:date="2020-06-16T16:14:00Z"/>
                <w:del w:id="2981" w:author="Fegie" w:date="2021-04-28T12:03:00Z"/>
                <w:rFonts w:ascii="標楷體" w:eastAsia="標楷體" w:hAnsi="標楷體"/>
                <w:color w:val="FF0000"/>
              </w:rPr>
            </w:pPr>
            <w:ins w:id="2982" w:author="88692" w:date="2020-06-16T16:14:00Z">
              <w:del w:id="2983" w:author="Fegie" w:date="2021-04-28T12:03:00Z">
                <w:r w:rsidRPr="005E115B" w:rsidDel="009661CB">
                  <w:rPr>
                    <w:rFonts w:ascii="標楷體" w:eastAsia="標楷體" w:hAnsi="標楷體" w:hint="eastAsia"/>
                    <w:color w:val="FF0000"/>
                  </w:rPr>
                  <w:delText>Y:是</w:delText>
                </w:r>
                <w:bookmarkStart w:id="2984" w:name="_Toc71196966"/>
                <w:bookmarkEnd w:id="2984"/>
              </w:del>
            </w:ins>
          </w:p>
          <w:p w14:paraId="1F25CBE5" w14:textId="258C7AC7" w:rsidR="005E115B" w:rsidRPr="005E115B" w:rsidDel="009661CB" w:rsidRDefault="005E115B" w:rsidP="005E115B">
            <w:pPr>
              <w:rPr>
                <w:ins w:id="2985" w:author="88692" w:date="2020-06-16T16:09:00Z"/>
                <w:del w:id="2986" w:author="Fegie" w:date="2021-04-28T12:03:00Z"/>
                <w:rFonts w:ascii="標楷體" w:eastAsia="標楷體" w:hAnsi="標楷體"/>
                <w:color w:val="FF0000"/>
              </w:rPr>
            </w:pPr>
            <w:ins w:id="2987" w:author="88692" w:date="2020-06-16T16:14:00Z">
              <w:del w:id="2988" w:author="Fegie" w:date="2021-04-28T12:03:00Z">
                <w:r w:rsidRPr="005E115B" w:rsidDel="009661CB">
                  <w:rPr>
                    <w:rFonts w:ascii="標楷體" w:eastAsia="標楷體" w:hAnsi="標楷體" w:hint="eastAsia"/>
                    <w:color w:val="FF0000"/>
                  </w:rPr>
                  <w:delText>N:否</w:delText>
                </w:r>
              </w:del>
            </w:ins>
            <w:bookmarkStart w:id="2989" w:name="_Toc71196967"/>
            <w:bookmarkEnd w:id="2989"/>
          </w:p>
        </w:tc>
        <w:bookmarkStart w:id="2990" w:name="_Toc71196968"/>
        <w:bookmarkEnd w:id="2990"/>
      </w:tr>
      <w:tr w:rsidR="002755CF" w:rsidRPr="005E115B" w:rsidDel="009661CB" w14:paraId="5A77A93D" w14:textId="3C953151" w:rsidTr="00CE2128">
        <w:trPr>
          <w:trHeight w:val="291"/>
          <w:jc w:val="center"/>
          <w:ins w:id="2991" w:author="88692" w:date="2020-06-16T16:09:00Z"/>
          <w:del w:id="2992" w:author="Fegie" w:date="2021-04-28T12:03:00Z"/>
        </w:trPr>
        <w:tc>
          <w:tcPr>
            <w:tcW w:w="558" w:type="dxa"/>
          </w:tcPr>
          <w:p w14:paraId="29ED81EA" w14:textId="0181A931" w:rsidR="002755CF" w:rsidRPr="005E115B" w:rsidDel="009661CB" w:rsidRDefault="002755CF" w:rsidP="002755CF">
            <w:pPr>
              <w:rPr>
                <w:ins w:id="2993" w:author="88692" w:date="2020-06-16T16:09:00Z"/>
                <w:del w:id="2994" w:author="Fegie" w:date="2021-04-28T12:03:00Z"/>
                <w:rFonts w:ascii="標楷體" w:eastAsia="標楷體" w:hAnsi="標楷體"/>
                <w:color w:val="FF0000"/>
              </w:rPr>
            </w:pPr>
            <w:bookmarkStart w:id="2995" w:name="_Toc71196969"/>
            <w:bookmarkEnd w:id="2995"/>
          </w:p>
        </w:tc>
        <w:tc>
          <w:tcPr>
            <w:tcW w:w="2152" w:type="dxa"/>
          </w:tcPr>
          <w:p w14:paraId="179DC262" w14:textId="678648A4" w:rsidR="002755CF" w:rsidDel="009661CB" w:rsidRDefault="002755CF" w:rsidP="002755CF">
            <w:pPr>
              <w:rPr>
                <w:ins w:id="2996" w:author="88692" w:date="2020-06-16T16:09:00Z"/>
                <w:del w:id="2997" w:author="Fegie" w:date="2021-04-28T12:03:00Z"/>
                <w:rFonts w:ascii="標楷體" w:eastAsia="標楷體" w:hAnsi="標楷體"/>
                <w:color w:val="FF0000"/>
              </w:rPr>
            </w:pPr>
            <w:ins w:id="2998" w:author="88692" w:date="2020-06-16T16:09:00Z">
              <w:del w:id="2999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任職機構名稱</w:delText>
                </w:r>
                <w:bookmarkStart w:id="3000" w:name="_Toc71196970"/>
                <w:bookmarkEnd w:id="3000"/>
              </w:del>
            </w:ins>
          </w:p>
        </w:tc>
        <w:tc>
          <w:tcPr>
            <w:tcW w:w="1296" w:type="dxa"/>
          </w:tcPr>
          <w:p w14:paraId="1A36E1F3" w14:textId="2C627A0D" w:rsidR="002755CF" w:rsidRPr="002755CF" w:rsidDel="009661CB" w:rsidRDefault="002755CF" w:rsidP="002755CF">
            <w:pPr>
              <w:rPr>
                <w:ins w:id="3001" w:author="88692" w:date="2020-06-16T16:09:00Z"/>
                <w:del w:id="3002" w:author="Fegie" w:date="2021-04-28T12:03:00Z"/>
                <w:rFonts w:ascii="標楷體" w:eastAsia="標楷體" w:hAnsi="標楷體"/>
                <w:color w:val="FF0000"/>
              </w:rPr>
            </w:pPr>
            <w:ins w:id="3003" w:author="88692" w:date="2020-06-16T16:17:00Z">
              <w:del w:id="3004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005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X(60)</w:delText>
                </w:r>
              </w:del>
            </w:ins>
            <w:bookmarkStart w:id="3006" w:name="_Toc71196971"/>
            <w:bookmarkEnd w:id="3006"/>
          </w:p>
        </w:tc>
        <w:tc>
          <w:tcPr>
            <w:tcW w:w="1066" w:type="dxa"/>
          </w:tcPr>
          <w:p w14:paraId="4686F188" w14:textId="58F0FE91" w:rsidR="002755CF" w:rsidRPr="002755CF" w:rsidDel="009661CB" w:rsidRDefault="002755CF" w:rsidP="002755CF">
            <w:pPr>
              <w:rPr>
                <w:ins w:id="3007" w:author="88692" w:date="2020-06-16T16:09:00Z"/>
                <w:del w:id="3008" w:author="Fegie" w:date="2021-04-28T12:03:00Z"/>
                <w:rFonts w:ascii="標楷體" w:eastAsia="標楷體" w:hAnsi="標楷體"/>
                <w:color w:val="FF0000"/>
              </w:rPr>
            </w:pPr>
            <w:bookmarkStart w:id="3009" w:name="_Toc71196972"/>
            <w:bookmarkEnd w:id="3009"/>
          </w:p>
        </w:tc>
        <w:tc>
          <w:tcPr>
            <w:tcW w:w="1141" w:type="dxa"/>
          </w:tcPr>
          <w:p w14:paraId="41ECC878" w14:textId="3062E335" w:rsidR="002755CF" w:rsidRPr="002755CF" w:rsidDel="009661CB" w:rsidRDefault="002755CF" w:rsidP="002755CF">
            <w:pPr>
              <w:rPr>
                <w:ins w:id="3010" w:author="88692" w:date="2020-06-16T16:09:00Z"/>
                <w:del w:id="3011" w:author="Fegie" w:date="2021-04-28T12:03:00Z"/>
                <w:rFonts w:ascii="標楷體" w:eastAsia="標楷體" w:hAnsi="標楷體"/>
                <w:color w:val="FF0000"/>
              </w:rPr>
            </w:pPr>
            <w:bookmarkStart w:id="3012" w:name="_Toc71196973"/>
            <w:bookmarkEnd w:id="3012"/>
          </w:p>
        </w:tc>
        <w:tc>
          <w:tcPr>
            <w:tcW w:w="665" w:type="dxa"/>
          </w:tcPr>
          <w:p w14:paraId="33D38A2C" w14:textId="5CB33C9F" w:rsidR="002755CF" w:rsidRPr="002755CF" w:rsidDel="009661CB" w:rsidRDefault="002755CF" w:rsidP="002755CF">
            <w:pPr>
              <w:rPr>
                <w:ins w:id="3013" w:author="88692" w:date="2020-06-16T16:09:00Z"/>
                <w:del w:id="3014" w:author="Fegie" w:date="2021-04-28T12:03:00Z"/>
                <w:rFonts w:ascii="標楷體" w:eastAsia="標楷體" w:hAnsi="標楷體"/>
                <w:color w:val="FF0000"/>
              </w:rPr>
            </w:pPr>
            <w:bookmarkStart w:id="3015" w:name="_Toc71196974"/>
            <w:bookmarkEnd w:id="3015"/>
          </w:p>
        </w:tc>
        <w:tc>
          <w:tcPr>
            <w:tcW w:w="691" w:type="dxa"/>
          </w:tcPr>
          <w:p w14:paraId="55688702" w14:textId="63298DD4" w:rsidR="002755CF" w:rsidRPr="002755CF" w:rsidDel="009661CB" w:rsidRDefault="002755CF" w:rsidP="002755CF">
            <w:pPr>
              <w:rPr>
                <w:ins w:id="3016" w:author="88692" w:date="2020-06-16T16:09:00Z"/>
                <w:del w:id="3017" w:author="Fegie" w:date="2021-04-28T12:03:00Z"/>
                <w:rFonts w:ascii="標楷體" w:eastAsia="標楷體" w:hAnsi="標楷體"/>
                <w:color w:val="FF0000"/>
              </w:rPr>
            </w:pPr>
            <w:bookmarkStart w:id="3018" w:name="_Toc71196975"/>
            <w:bookmarkEnd w:id="3018"/>
          </w:p>
        </w:tc>
        <w:tc>
          <w:tcPr>
            <w:tcW w:w="3613" w:type="dxa"/>
          </w:tcPr>
          <w:p w14:paraId="26104D71" w14:textId="3300B10E" w:rsidR="002755CF" w:rsidRPr="002755CF" w:rsidDel="009661CB" w:rsidRDefault="000B5168" w:rsidP="002755CF">
            <w:pPr>
              <w:rPr>
                <w:ins w:id="3019" w:author="88692" w:date="2020-06-16T16:09:00Z"/>
                <w:del w:id="3020" w:author="Fegie" w:date="2021-04-28T12:03:00Z"/>
                <w:rFonts w:ascii="標楷體" w:eastAsia="標楷體" w:hAnsi="標楷體"/>
                <w:color w:val="FF0000"/>
              </w:rPr>
            </w:pPr>
            <w:ins w:id="3021" w:author="88692" w:date="2020-06-16T16:33:00Z">
              <w:del w:id="3022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023" w:name="_Toc71196976"/>
            <w:bookmarkEnd w:id="3023"/>
          </w:p>
        </w:tc>
        <w:bookmarkStart w:id="3024" w:name="_Toc71196977"/>
        <w:bookmarkEnd w:id="3024"/>
      </w:tr>
      <w:tr w:rsidR="002755CF" w:rsidRPr="005E115B" w:rsidDel="009661CB" w14:paraId="1F034C30" w14:textId="49610949" w:rsidTr="00CE2128">
        <w:trPr>
          <w:trHeight w:val="291"/>
          <w:jc w:val="center"/>
          <w:ins w:id="3025" w:author="88692" w:date="2020-06-16T16:09:00Z"/>
          <w:del w:id="3026" w:author="Fegie" w:date="2021-04-28T12:03:00Z"/>
        </w:trPr>
        <w:tc>
          <w:tcPr>
            <w:tcW w:w="558" w:type="dxa"/>
          </w:tcPr>
          <w:p w14:paraId="39AA10FF" w14:textId="4291B1FD" w:rsidR="002755CF" w:rsidRPr="005E115B" w:rsidDel="009661CB" w:rsidRDefault="002755CF" w:rsidP="002755CF">
            <w:pPr>
              <w:rPr>
                <w:ins w:id="3027" w:author="88692" w:date="2020-06-16T16:09:00Z"/>
                <w:del w:id="3028" w:author="Fegie" w:date="2021-04-28T12:03:00Z"/>
                <w:rFonts w:ascii="標楷體" w:eastAsia="標楷體" w:hAnsi="標楷體"/>
                <w:color w:val="FF0000"/>
              </w:rPr>
            </w:pPr>
            <w:bookmarkStart w:id="3029" w:name="_Toc71196978"/>
            <w:bookmarkEnd w:id="3029"/>
          </w:p>
        </w:tc>
        <w:tc>
          <w:tcPr>
            <w:tcW w:w="2152" w:type="dxa"/>
          </w:tcPr>
          <w:p w14:paraId="4C5AE977" w14:textId="5379E5E6" w:rsidR="002755CF" w:rsidDel="009661CB" w:rsidRDefault="002755CF" w:rsidP="002755CF">
            <w:pPr>
              <w:rPr>
                <w:ins w:id="3030" w:author="88692" w:date="2020-06-16T16:09:00Z"/>
                <w:del w:id="3031" w:author="Fegie" w:date="2021-04-28T12:03:00Z"/>
                <w:rFonts w:ascii="標楷體" w:eastAsia="標楷體" w:hAnsi="標楷體"/>
                <w:color w:val="FF0000"/>
              </w:rPr>
            </w:pPr>
            <w:bookmarkStart w:id="3032" w:name="_Hlk43217709"/>
            <w:ins w:id="3033" w:author="88692" w:date="2020-06-16T16:09:00Z">
              <w:del w:id="3034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任職機構</w:delText>
                </w:r>
              </w:del>
            </w:ins>
            <w:ins w:id="3035" w:author="88692" w:date="2020-06-16T16:10:00Z">
              <w:del w:id="3036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統編</w:delText>
                </w:r>
              </w:del>
            </w:ins>
            <w:bookmarkStart w:id="3037" w:name="_Toc71196979"/>
            <w:bookmarkEnd w:id="3032"/>
            <w:bookmarkEnd w:id="3037"/>
          </w:p>
        </w:tc>
        <w:tc>
          <w:tcPr>
            <w:tcW w:w="1296" w:type="dxa"/>
          </w:tcPr>
          <w:p w14:paraId="56BB6A79" w14:textId="6523ADD8" w:rsidR="002755CF" w:rsidRPr="002755CF" w:rsidDel="009661CB" w:rsidRDefault="002755CF" w:rsidP="002755CF">
            <w:pPr>
              <w:rPr>
                <w:ins w:id="3038" w:author="88692" w:date="2020-06-16T16:09:00Z"/>
                <w:del w:id="3039" w:author="Fegie" w:date="2021-04-28T12:03:00Z"/>
                <w:rFonts w:ascii="標楷體" w:eastAsia="標楷體" w:hAnsi="標楷體"/>
                <w:color w:val="FF0000"/>
              </w:rPr>
            </w:pPr>
            <w:ins w:id="3040" w:author="88692" w:date="2020-06-16T16:17:00Z">
              <w:del w:id="3041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042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X(08)</w:delText>
                </w:r>
              </w:del>
            </w:ins>
            <w:bookmarkStart w:id="3043" w:name="_Toc71196980"/>
            <w:bookmarkEnd w:id="3043"/>
          </w:p>
        </w:tc>
        <w:tc>
          <w:tcPr>
            <w:tcW w:w="1066" w:type="dxa"/>
          </w:tcPr>
          <w:p w14:paraId="6EF0818A" w14:textId="24D126BD" w:rsidR="002755CF" w:rsidRPr="002755CF" w:rsidDel="009661CB" w:rsidRDefault="002755CF" w:rsidP="002755CF">
            <w:pPr>
              <w:rPr>
                <w:ins w:id="3044" w:author="88692" w:date="2020-06-16T16:09:00Z"/>
                <w:del w:id="3045" w:author="Fegie" w:date="2021-04-28T12:03:00Z"/>
                <w:rFonts w:ascii="標楷體" w:eastAsia="標楷體" w:hAnsi="標楷體"/>
                <w:color w:val="FF0000"/>
              </w:rPr>
            </w:pPr>
            <w:bookmarkStart w:id="3046" w:name="_Toc71196981"/>
            <w:bookmarkEnd w:id="3046"/>
          </w:p>
        </w:tc>
        <w:tc>
          <w:tcPr>
            <w:tcW w:w="1141" w:type="dxa"/>
          </w:tcPr>
          <w:p w14:paraId="1BA68651" w14:textId="06C7F063" w:rsidR="002755CF" w:rsidRPr="002755CF" w:rsidDel="009661CB" w:rsidRDefault="002755CF" w:rsidP="002755CF">
            <w:pPr>
              <w:rPr>
                <w:ins w:id="3047" w:author="88692" w:date="2020-06-16T16:09:00Z"/>
                <w:del w:id="3048" w:author="Fegie" w:date="2021-04-28T12:03:00Z"/>
                <w:rFonts w:ascii="標楷體" w:eastAsia="標楷體" w:hAnsi="標楷體"/>
                <w:color w:val="FF0000"/>
              </w:rPr>
            </w:pPr>
            <w:bookmarkStart w:id="3049" w:name="_Toc71196982"/>
            <w:bookmarkEnd w:id="3049"/>
          </w:p>
        </w:tc>
        <w:tc>
          <w:tcPr>
            <w:tcW w:w="665" w:type="dxa"/>
          </w:tcPr>
          <w:p w14:paraId="5E7B9C94" w14:textId="3F5DC3A2" w:rsidR="002755CF" w:rsidRPr="002755CF" w:rsidDel="009661CB" w:rsidRDefault="002755CF" w:rsidP="002755CF">
            <w:pPr>
              <w:rPr>
                <w:ins w:id="3050" w:author="88692" w:date="2020-06-16T16:09:00Z"/>
                <w:del w:id="3051" w:author="Fegie" w:date="2021-04-28T12:03:00Z"/>
                <w:rFonts w:ascii="標楷體" w:eastAsia="標楷體" w:hAnsi="標楷體"/>
                <w:color w:val="FF0000"/>
              </w:rPr>
            </w:pPr>
            <w:bookmarkStart w:id="3052" w:name="_Toc71196983"/>
            <w:bookmarkEnd w:id="3052"/>
          </w:p>
        </w:tc>
        <w:tc>
          <w:tcPr>
            <w:tcW w:w="691" w:type="dxa"/>
          </w:tcPr>
          <w:p w14:paraId="4732BAB9" w14:textId="0B26E423" w:rsidR="002755CF" w:rsidRPr="002755CF" w:rsidDel="009661CB" w:rsidRDefault="002755CF" w:rsidP="002755CF">
            <w:pPr>
              <w:rPr>
                <w:ins w:id="3053" w:author="88692" w:date="2020-06-16T16:09:00Z"/>
                <w:del w:id="3054" w:author="Fegie" w:date="2021-04-28T12:03:00Z"/>
                <w:rFonts w:ascii="標楷體" w:eastAsia="標楷體" w:hAnsi="標楷體"/>
                <w:color w:val="FF0000"/>
              </w:rPr>
            </w:pPr>
            <w:bookmarkStart w:id="3055" w:name="_Toc71196984"/>
            <w:bookmarkEnd w:id="3055"/>
          </w:p>
        </w:tc>
        <w:tc>
          <w:tcPr>
            <w:tcW w:w="3613" w:type="dxa"/>
          </w:tcPr>
          <w:p w14:paraId="003226B3" w14:textId="0D7129E6" w:rsidR="002755CF" w:rsidRPr="002755CF" w:rsidDel="009661CB" w:rsidRDefault="000B5168">
            <w:pPr>
              <w:rPr>
                <w:ins w:id="3056" w:author="88692" w:date="2020-06-16T16:09:00Z"/>
                <w:del w:id="3057" w:author="Fegie" w:date="2021-04-28T12:03:00Z"/>
                <w:rFonts w:ascii="標楷體" w:eastAsia="標楷體" w:hAnsi="標楷體"/>
                <w:color w:val="FF0000"/>
              </w:rPr>
            </w:pPr>
            <w:ins w:id="3058" w:author="88692" w:date="2020-06-16T16:33:00Z">
              <w:del w:id="3059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060" w:name="_Toc71196985"/>
            <w:bookmarkEnd w:id="3060"/>
          </w:p>
        </w:tc>
        <w:bookmarkStart w:id="3061" w:name="_Toc71196986"/>
        <w:bookmarkEnd w:id="3061"/>
      </w:tr>
      <w:tr w:rsidR="002755CF" w:rsidRPr="005E115B" w:rsidDel="009661CB" w14:paraId="66199019" w14:textId="2FC204A2" w:rsidTr="00CE2128">
        <w:trPr>
          <w:trHeight w:val="291"/>
          <w:jc w:val="center"/>
          <w:ins w:id="3062" w:author="88692" w:date="2020-06-16T16:09:00Z"/>
          <w:del w:id="3063" w:author="Fegie" w:date="2021-04-28T12:03:00Z"/>
        </w:trPr>
        <w:tc>
          <w:tcPr>
            <w:tcW w:w="558" w:type="dxa"/>
          </w:tcPr>
          <w:p w14:paraId="3CCAC349" w14:textId="2AAE2038" w:rsidR="002755CF" w:rsidRPr="005E115B" w:rsidDel="009661CB" w:rsidRDefault="002755CF" w:rsidP="002755CF">
            <w:pPr>
              <w:rPr>
                <w:ins w:id="3064" w:author="88692" w:date="2020-06-16T16:09:00Z"/>
                <w:del w:id="3065" w:author="Fegie" w:date="2021-04-28T12:03:00Z"/>
                <w:rFonts w:ascii="標楷體" w:eastAsia="標楷體" w:hAnsi="標楷體"/>
                <w:color w:val="FF0000"/>
              </w:rPr>
            </w:pPr>
            <w:bookmarkStart w:id="3066" w:name="_Toc71196987"/>
            <w:bookmarkEnd w:id="3066"/>
          </w:p>
        </w:tc>
        <w:tc>
          <w:tcPr>
            <w:tcW w:w="2152" w:type="dxa"/>
          </w:tcPr>
          <w:p w14:paraId="49B2AF25" w14:textId="0679E62C" w:rsidR="002755CF" w:rsidDel="009661CB" w:rsidRDefault="002755CF" w:rsidP="002755CF">
            <w:pPr>
              <w:rPr>
                <w:ins w:id="3067" w:author="88692" w:date="2020-06-16T16:09:00Z"/>
                <w:del w:id="3068" w:author="Fegie" w:date="2021-04-28T12:03:00Z"/>
                <w:rFonts w:ascii="標楷體" w:eastAsia="標楷體" w:hAnsi="標楷體"/>
                <w:color w:val="FF0000"/>
              </w:rPr>
            </w:pPr>
            <w:ins w:id="3069" w:author="88692" w:date="2020-06-16T16:09:00Z">
              <w:del w:id="3070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任職機構</w:delText>
                </w:r>
              </w:del>
            </w:ins>
            <w:ins w:id="3071" w:author="88692" w:date="2020-06-16T16:10:00Z">
              <w:del w:id="3072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電話</w:delText>
                </w:r>
              </w:del>
            </w:ins>
            <w:bookmarkStart w:id="3073" w:name="_Toc71196988"/>
            <w:bookmarkEnd w:id="3073"/>
          </w:p>
        </w:tc>
        <w:tc>
          <w:tcPr>
            <w:tcW w:w="1296" w:type="dxa"/>
          </w:tcPr>
          <w:p w14:paraId="66F6004C" w14:textId="7EBD5EE7" w:rsidR="002755CF" w:rsidRPr="002755CF" w:rsidDel="009661CB" w:rsidRDefault="002755CF" w:rsidP="002755CF">
            <w:pPr>
              <w:rPr>
                <w:ins w:id="3074" w:author="88692" w:date="2020-06-16T16:09:00Z"/>
                <w:del w:id="3075" w:author="Fegie" w:date="2021-04-28T12:03:00Z"/>
                <w:rFonts w:ascii="標楷體" w:eastAsia="標楷體" w:hAnsi="標楷體"/>
                <w:color w:val="FF0000"/>
              </w:rPr>
            </w:pPr>
            <w:ins w:id="3076" w:author="88692" w:date="2020-06-16T16:17:00Z">
              <w:del w:id="3077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078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X(16)</w:delText>
                </w:r>
              </w:del>
            </w:ins>
            <w:bookmarkStart w:id="3079" w:name="_Toc71196989"/>
            <w:bookmarkEnd w:id="3079"/>
          </w:p>
        </w:tc>
        <w:tc>
          <w:tcPr>
            <w:tcW w:w="1066" w:type="dxa"/>
          </w:tcPr>
          <w:p w14:paraId="067645FE" w14:textId="41EECB63" w:rsidR="002755CF" w:rsidRPr="002755CF" w:rsidDel="009661CB" w:rsidRDefault="002755CF" w:rsidP="002755CF">
            <w:pPr>
              <w:rPr>
                <w:ins w:id="3080" w:author="88692" w:date="2020-06-16T16:09:00Z"/>
                <w:del w:id="3081" w:author="Fegie" w:date="2021-04-28T12:03:00Z"/>
                <w:rFonts w:ascii="標楷體" w:eastAsia="標楷體" w:hAnsi="標楷體"/>
                <w:color w:val="FF0000"/>
              </w:rPr>
            </w:pPr>
            <w:bookmarkStart w:id="3082" w:name="_Toc71196990"/>
            <w:bookmarkEnd w:id="3082"/>
          </w:p>
        </w:tc>
        <w:tc>
          <w:tcPr>
            <w:tcW w:w="1141" w:type="dxa"/>
          </w:tcPr>
          <w:p w14:paraId="0267E7B6" w14:textId="00FD7E65" w:rsidR="002755CF" w:rsidRPr="002755CF" w:rsidDel="009661CB" w:rsidRDefault="002755CF" w:rsidP="002755CF">
            <w:pPr>
              <w:rPr>
                <w:ins w:id="3083" w:author="88692" w:date="2020-06-16T16:09:00Z"/>
                <w:del w:id="3084" w:author="Fegie" w:date="2021-04-28T12:03:00Z"/>
                <w:rFonts w:ascii="標楷體" w:eastAsia="標楷體" w:hAnsi="標楷體"/>
                <w:color w:val="FF0000"/>
              </w:rPr>
            </w:pPr>
            <w:bookmarkStart w:id="3085" w:name="_Toc71196991"/>
            <w:bookmarkEnd w:id="3085"/>
          </w:p>
        </w:tc>
        <w:tc>
          <w:tcPr>
            <w:tcW w:w="665" w:type="dxa"/>
          </w:tcPr>
          <w:p w14:paraId="6730DAB3" w14:textId="17E68B9C" w:rsidR="002755CF" w:rsidRPr="002755CF" w:rsidDel="009661CB" w:rsidRDefault="002755CF" w:rsidP="002755CF">
            <w:pPr>
              <w:rPr>
                <w:ins w:id="3086" w:author="88692" w:date="2020-06-16T16:09:00Z"/>
                <w:del w:id="3087" w:author="Fegie" w:date="2021-04-28T12:03:00Z"/>
                <w:rFonts w:ascii="標楷體" w:eastAsia="標楷體" w:hAnsi="標楷體"/>
                <w:color w:val="FF0000"/>
              </w:rPr>
            </w:pPr>
            <w:bookmarkStart w:id="3088" w:name="_Toc71196992"/>
            <w:bookmarkEnd w:id="3088"/>
          </w:p>
        </w:tc>
        <w:tc>
          <w:tcPr>
            <w:tcW w:w="691" w:type="dxa"/>
          </w:tcPr>
          <w:p w14:paraId="5842FDF6" w14:textId="0286ABE1" w:rsidR="002755CF" w:rsidRPr="002755CF" w:rsidDel="009661CB" w:rsidRDefault="002755CF" w:rsidP="002755CF">
            <w:pPr>
              <w:rPr>
                <w:ins w:id="3089" w:author="88692" w:date="2020-06-16T16:09:00Z"/>
                <w:del w:id="3090" w:author="Fegie" w:date="2021-04-28T12:03:00Z"/>
                <w:rFonts w:ascii="標楷體" w:eastAsia="標楷體" w:hAnsi="標楷體"/>
                <w:color w:val="FF0000"/>
              </w:rPr>
            </w:pPr>
            <w:bookmarkStart w:id="3091" w:name="_Toc71196993"/>
            <w:bookmarkEnd w:id="3091"/>
          </w:p>
        </w:tc>
        <w:tc>
          <w:tcPr>
            <w:tcW w:w="3613" w:type="dxa"/>
          </w:tcPr>
          <w:p w14:paraId="1D15BDA8" w14:textId="26308DF0" w:rsidR="002755CF" w:rsidRPr="002755CF" w:rsidDel="009661CB" w:rsidRDefault="000B5168">
            <w:pPr>
              <w:rPr>
                <w:ins w:id="3092" w:author="88692" w:date="2020-06-16T16:09:00Z"/>
                <w:del w:id="3093" w:author="Fegie" w:date="2021-04-28T12:03:00Z"/>
                <w:rFonts w:ascii="標楷體" w:eastAsia="標楷體" w:hAnsi="標楷體"/>
                <w:color w:val="FF0000"/>
              </w:rPr>
            </w:pPr>
            <w:ins w:id="3094" w:author="88692" w:date="2020-06-16T16:33:00Z">
              <w:del w:id="3095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096" w:name="_Toc71196994"/>
            <w:bookmarkEnd w:id="3096"/>
          </w:p>
        </w:tc>
        <w:bookmarkStart w:id="3097" w:name="_Toc71196995"/>
        <w:bookmarkEnd w:id="3097"/>
      </w:tr>
      <w:tr w:rsidR="002755CF" w:rsidRPr="005E115B" w:rsidDel="009661CB" w14:paraId="0E6381A6" w14:textId="0E85D6FE" w:rsidTr="00CE2128">
        <w:trPr>
          <w:trHeight w:val="291"/>
          <w:jc w:val="center"/>
          <w:ins w:id="3098" w:author="88692" w:date="2020-06-16T16:10:00Z"/>
          <w:del w:id="3099" w:author="Fegie" w:date="2021-04-28T12:03:00Z"/>
        </w:trPr>
        <w:tc>
          <w:tcPr>
            <w:tcW w:w="558" w:type="dxa"/>
          </w:tcPr>
          <w:p w14:paraId="47F91C82" w14:textId="41388987" w:rsidR="002755CF" w:rsidRPr="005E115B" w:rsidDel="009661CB" w:rsidRDefault="002755CF" w:rsidP="002755CF">
            <w:pPr>
              <w:rPr>
                <w:ins w:id="3100" w:author="88692" w:date="2020-06-16T16:10:00Z"/>
                <w:del w:id="3101" w:author="Fegie" w:date="2021-04-28T12:03:00Z"/>
                <w:rFonts w:ascii="標楷體" w:eastAsia="標楷體" w:hAnsi="標楷體"/>
                <w:color w:val="FF0000"/>
              </w:rPr>
            </w:pPr>
            <w:bookmarkStart w:id="3102" w:name="_Toc71196996"/>
            <w:bookmarkEnd w:id="3102"/>
          </w:p>
        </w:tc>
        <w:tc>
          <w:tcPr>
            <w:tcW w:w="2152" w:type="dxa"/>
          </w:tcPr>
          <w:p w14:paraId="3AC7881C" w14:textId="071B5724" w:rsidR="002755CF" w:rsidDel="009661CB" w:rsidRDefault="002755CF" w:rsidP="002755CF">
            <w:pPr>
              <w:rPr>
                <w:ins w:id="3103" w:author="88692" w:date="2020-06-16T16:10:00Z"/>
                <w:del w:id="3104" w:author="Fegie" w:date="2021-04-28T12:03:00Z"/>
                <w:rFonts w:ascii="標楷體" w:eastAsia="標楷體" w:hAnsi="標楷體"/>
                <w:color w:val="FF0000"/>
              </w:rPr>
            </w:pPr>
            <w:ins w:id="3105" w:author="88692" w:date="2020-06-16T16:10:00Z">
              <w:del w:id="3106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職位名稱</w:delText>
                </w:r>
                <w:bookmarkStart w:id="3107" w:name="_Toc71196997"/>
                <w:bookmarkEnd w:id="3107"/>
              </w:del>
            </w:ins>
          </w:p>
        </w:tc>
        <w:tc>
          <w:tcPr>
            <w:tcW w:w="1296" w:type="dxa"/>
          </w:tcPr>
          <w:p w14:paraId="13BD6EB2" w14:textId="4E5B9039" w:rsidR="002755CF" w:rsidRPr="002755CF" w:rsidDel="009661CB" w:rsidRDefault="002755CF" w:rsidP="002755CF">
            <w:pPr>
              <w:rPr>
                <w:ins w:id="3108" w:author="88692" w:date="2020-06-16T16:10:00Z"/>
                <w:del w:id="3109" w:author="Fegie" w:date="2021-04-28T12:03:00Z"/>
                <w:rFonts w:ascii="標楷體" w:eastAsia="標楷體" w:hAnsi="標楷體"/>
                <w:color w:val="FF0000"/>
              </w:rPr>
            </w:pPr>
            <w:ins w:id="3110" w:author="88692" w:date="2020-06-16T16:17:00Z">
              <w:del w:id="3111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112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X(20)</w:delText>
                </w:r>
              </w:del>
            </w:ins>
            <w:bookmarkStart w:id="3113" w:name="_Toc71196998"/>
            <w:bookmarkEnd w:id="3113"/>
          </w:p>
        </w:tc>
        <w:tc>
          <w:tcPr>
            <w:tcW w:w="1066" w:type="dxa"/>
          </w:tcPr>
          <w:p w14:paraId="654C51F1" w14:textId="29B8A7CF" w:rsidR="002755CF" w:rsidRPr="002755CF" w:rsidDel="009661CB" w:rsidRDefault="002755CF" w:rsidP="002755CF">
            <w:pPr>
              <w:rPr>
                <w:ins w:id="3114" w:author="88692" w:date="2020-06-16T16:10:00Z"/>
                <w:del w:id="3115" w:author="Fegie" w:date="2021-04-28T12:03:00Z"/>
                <w:rFonts w:ascii="標楷體" w:eastAsia="標楷體" w:hAnsi="標楷體"/>
                <w:color w:val="FF0000"/>
              </w:rPr>
            </w:pPr>
            <w:bookmarkStart w:id="3116" w:name="_Toc71196999"/>
            <w:bookmarkEnd w:id="3116"/>
          </w:p>
        </w:tc>
        <w:tc>
          <w:tcPr>
            <w:tcW w:w="1141" w:type="dxa"/>
          </w:tcPr>
          <w:p w14:paraId="3BF07BFE" w14:textId="2C0A8685" w:rsidR="002755CF" w:rsidRPr="002755CF" w:rsidDel="009661CB" w:rsidRDefault="002755CF" w:rsidP="002755CF">
            <w:pPr>
              <w:rPr>
                <w:ins w:id="3117" w:author="88692" w:date="2020-06-16T16:10:00Z"/>
                <w:del w:id="3118" w:author="Fegie" w:date="2021-04-28T12:03:00Z"/>
                <w:rFonts w:ascii="標楷體" w:eastAsia="標楷體" w:hAnsi="標楷體"/>
                <w:color w:val="FF0000"/>
              </w:rPr>
            </w:pPr>
            <w:bookmarkStart w:id="3119" w:name="_Toc71197000"/>
            <w:bookmarkEnd w:id="3119"/>
          </w:p>
        </w:tc>
        <w:tc>
          <w:tcPr>
            <w:tcW w:w="665" w:type="dxa"/>
          </w:tcPr>
          <w:p w14:paraId="13D19944" w14:textId="2AD75962" w:rsidR="002755CF" w:rsidRPr="002755CF" w:rsidDel="009661CB" w:rsidRDefault="002755CF" w:rsidP="002755CF">
            <w:pPr>
              <w:rPr>
                <w:ins w:id="3120" w:author="88692" w:date="2020-06-16T16:10:00Z"/>
                <w:del w:id="3121" w:author="Fegie" w:date="2021-04-28T12:03:00Z"/>
                <w:rFonts w:ascii="標楷體" w:eastAsia="標楷體" w:hAnsi="標楷體"/>
                <w:color w:val="FF0000"/>
              </w:rPr>
            </w:pPr>
            <w:bookmarkStart w:id="3122" w:name="_Toc71197001"/>
            <w:bookmarkEnd w:id="3122"/>
          </w:p>
        </w:tc>
        <w:tc>
          <w:tcPr>
            <w:tcW w:w="691" w:type="dxa"/>
          </w:tcPr>
          <w:p w14:paraId="6AF17EF2" w14:textId="228CDFDE" w:rsidR="002755CF" w:rsidRPr="002755CF" w:rsidDel="009661CB" w:rsidRDefault="002755CF" w:rsidP="002755CF">
            <w:pPr>
              <w:rPr>
                <w:ins w:id="3123" w:author="88692" w:date="2020-06-16T16:10:00Z"/>
                <w:del w:id="3124" w:author="Fegie" w:date="2021-04-28T12:03:00Z"/>
                <w:rFonts w:ascii="標楷體" w:eastAsia="標楷體" w:hAnsi="標楷體"/>
                <w:color w:val="FF0000"/>
              </w:rPr>
            </w:pPr>
            <w:bookmarkStart w:id="3125" w:name="_Toc71197002"/>
            <w:bookmarkEnd w:id="3125"/>
          </w:p>
        </w:tc>
        <w:tc>
          <w:tcPr>
            <w:tcW w:w="3613" w:type="dxa"/>
          </w:tcPr>
          <w:p w14:paraId="4DA0016D" w14:textId="1F655BF7" w:rsidR="002755CF" w:rsidRPr="002755CF" w:rsidDel="009661CB" w:rsidRDefault="000B5168">
            <w:pPr>
              <w:rPr>
                <w:ins w:id="3126" w:author="88692" w:date="2020-06-16T16:10:00Z"/>
                <w:del w:id="3127" w:author="Fegie" w:date="2021-04-28T12:03:00Z"/>
                <w:rFonts w:ascii="標楷體" w:eastAsia="標楷體" w:hAnsi="標楷體"/>
                <w:color w:val="FF0000"/>
              </w:rPr>
            </w:pPr>
            <w:ins w:id="3128" w:author="88692" w:date="2020-06-16T16:33:00Z">
              <w:del w:id="3129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130" w:name="_Toc71197003"/>
            <w:bookmarkEnd w:id="3130"/>
          </w:p>
        </w:tc>
        <w:bookmarkStart w:id="3131" w:name="_Toc71197004"/>
        <w:bookmarkEnd w:id="3131"/>
      </w:tr>
      <w:tr w:rsidR="000B5168" w:rsidRPr="005E115B" w:rsidDel="009661CB" w14:paraId="114DE1CE" w14:textId="45AA84BB" w:rsidTr="00CE2128">
        <w:trPr>
          <w:trHeight w:val="291"/>
          <w:jc w:val="center"/>
          <w:ins w:id="3132" w:author="88692" w:date="2020-06-16T16:10:00Z"/>
          <w:del w:id="3133" w:author="Fegie" w:date="2021-04-28T12:03:00Z"/>
        </w:trPr>
        <w:tc>
          <w:tcPr>
            <w:tcW w:w="558" w:type="dxa"/>
          </w:tcPr>
          <w:p w14:paraId="561ED4D6" w14:textId="3F9593F5" w:rsidR="000B5168" w:rsidRPr="005E115B" w:rsidDel="009661CB" w:rsidRDefault="000B5168" w:rsidP="000B5168">
            <w:pPr>
              <w:rPr>
                <w:ins w:id="3134" w:author="88692" w:date="2020-06-16T16:10:00Z"/>
                <w:del w:id="3135" w:author="Fegie" w:date="2021-04-28T12:03:00Z"/>
                <w:rFonts w:ascii="標楷體" w:eastAsia="標楷體" w:hAnsi="標楷體"/>
                <w:color w:val="FF0000"/>
              </w:rPr>
            </w:pPr>
            <w:bookmarkStart w:id="3136" w:name="_Toc71197005"/>
            <w:bookmarkEnd w:id="3136"/>
          </w:p>
        </w:tc>
        <w:tc>
          <w:tcPr>
            <w:tcW w:w="2152" w:type="dxa"/>
          </w:tcPr>
          <w:p w14:paraId="77D8048F" w14:textId="5E18B00E" w:rsidR="000B5168" w:rsidDel="009661CB" w:rsidRDefault="000B5168" w:rsidP="000B5168">
            <w:pPr>
              <w:rPr>
                <w:ins w:id="3137" w:author="88692" w:date="2020-06-16T16:10:00Z"/>
                <w:del w:id="3138" w:author="Fegie" w:date="2021-04-28T12:03:00Z"/>
                <w:rFonts w:ascii="標楷體" w:eastAsia="標楷體" w:hAnsi="標楷體"/>
                <w:color w:val="FF0000"/>
              </w:rPr>
            </w:pPr>
            <w:ins w:id="3139" w:author="88692" w:date="2020-06-16T16:10:00Z">
              <w:del w:id="3140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服務年資</w:delText>
                </w:r>
                <w:bookmarkStart w:id="3141" w:name="_Toc71197006"/>
                <w:bookmarkEnd w:id="3141"/>
              </w:del>
            </w:ins>
          </w:p>
        </w:tc>
        <w:tc>
          <w:tcPr>
            <w:tcW w:w="1296" w:type="dxa"/>
          </w:tcPr>
          <w:p w14:paraId="3533D497" w14:textId="1343EB1E" w:rsidR="000B5168" w:rsidRPr="002755CF" w:rsidDel="009661CB" w:rsidRDefault="000B5168" w:rsidP="000B5168">
            <w:pPr>
              <w:rPr>
                <w:ins w:id="3142" w:author="88692" w:date="2020-06-16T16:10:00Z"/>
                <w:del w:id="3143" w:author="Fegie" w:date="2021-04-28T12:03:00Z"/>
                <w:rFonts w:ascii="標楷體" w:eastAsia="標楷體" w:hAnsi="標楷體"/>
                <w:color w:val="FF0000"/>
              </w:rPr>
            </w:pPr>
            <w:ins w:id="3144" w:author="88692" w:date="2020-06-16T16:17:00Z">
              <w:del w:id="3145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146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X(02)</w:delText>
                </w:r>
              </w:del>
            </w:ins>
            <w:bookmarkStart w:id="3147" w:name="_Toc71197007"/>
            <w:bookmarkEnd w:id="3147"/>
          </w:p>
        </w:tc>
        <w:tc>
          <w:tcPr>
            <w:tcW w:w="1066" w:type="dxa"/>
          </w:tcPr>
          <w:p w14:paraId="206F7B66" w14:textId="2F9F962C" w:rsidR="000B5168" w:rsidRPr="002755CF" w:rsidDel="009661CB" w:rsidRDefault="000B5168" w:rsidP="000B5168">
            <w:pPr>
              <w:rPr>
                <w:ins w:id="3148" w:author="88692" w:date="2020-06-16T16:10:00Z"/>
                <w:del w:id="3149" w:author="Fegie" w:date="2021-04-28T12:03:00Z"/>
                <w:rFonts w:ascii="標楷體" w:eastAsia="標楷體" w:hAnsi="標楷體"/>
                <w:color w:val="FF0000"/>
              </w:rPr>
            </w:pPr>
            <w:bookmarkStart w:id="3150" w:name="_Toc71197008"/>
            <w:bookmarkEnd w:id="3150"/>
          </w:p>
        </w:tc>
        <w:tc>
          <w:tcPr>
            <w:tcW w:w="1141" w:type="dxa"/>
          </w:tcPr>
          <w:p w14:paraId="6FDDCA06" w14:textId="1850D946" w:rsidR="000B5168" w:rsidRPr="002755CF" w:rsidDel="009661CB" w:rsidRDefault="000B5168" w:rsidP="000B5168">
            <w:pPr>
              <w:rPr>
                <w:ins w:id="3151" w:author="88692" w:date="2020-06-16T16:10:00Z"/>
                <w:del w:id="3152" w:author="Fegie" w:date="2021-04-28T12:03:00Z"/>
                <w:rFonts w:ascii="標楷體" w:eastAsia="標楷體" w:hAnsi="標楷體"/>
                <w:color w:val="FF0000"/>
              </w:rPr>
            </w:pPr>
            <w:bookmarkStart w:id="3153" w:name="_Toc71197009"/>
            <w:bookmarkEnd w:id="3153"/>
          </w:p>
        </w:tc>
        <w:tc>
          <w:tcPr>
            <w:tcW w:w="665" w:type="dxa"/>
          </w:tcPr>
          <w:p w14:paraId="2A9C3D72" w14:textId="70AC0A40" w:rsidR="000B5168" w:rsidRPr="002755CF" w:rsidDel="009661CB" w:rsidRDefault="000B5168" w:rsidP="000B5168">
            <w:pPr>
              <w:rPr>
                <w:ins w:id="3154" w:author="88692" w:date="2020-06-16T16:10:00Z"/>
                <w:del w:id="3155" w:author="Fegie" w:date="2021-04-28T12:03:00Z"/>
                <w:rFonts w:ascii="標楷體" w:eastAsia="標楷體" w:hAnsi="標楷體"/>
                <w:color w:val="FF0000"/>
              </w:rPr>
            </w:pPr>
            <w:bookmarkStart w:id="3156" w:name="_Toc71197010"/>
            <w:bookmarkEnd w:id="3156"/>
          </w:p>
        </w:tc>
        <w:tc>
          <w:tcPr>
            <w:tcW w:w="691" w:type="dxa"/>
          </w:tcPr>
          <w:p w14:paraId="46EDFC3B" w14:textId="13121F75" w:rsidR="000B5168" w:rsidRPr="002755CF" w:rsidDel="009661CB" w:rsidRDefault="000B5168" w:rsidP="000B5168">
            <w:pPr>
              <w:rPr>
                <w:ins w:id="3157" w:author="88692" w:date="2020-06-16T16:10:00Z"/>
                <w:del w:id="3158" w:author="Fegie" w:date="2021-04-28T12:03:00Z"/>
                <w:rFonts w:ascii="標楷體" w:eastAsia="標楷體" w:hAnsi="標楷體"/>
                <w:color w:val="FF0000"/>
              </w:rPr>
            </w:pPr>
            <w:bookmarkStart w:id="3159" w:name="_Toc71197011"/>
            <w:bookmarkEnd w:id="3159"/>
          </w:p>
        </w:tc>
        <w:tc>
          <w:tcPr>
            <w:tcW w:w="3613" w:type="dxa"/>
          </w:tcPr>
          <w:p w14:paraId="32F237A7" w14:textId="53CEF56F" w:rsidR="000B5168" w:rsidRPr="002755CF" w:rsidDel="009661CB" w:rsidRDefault="000B5168" w:rsidP="000B5168">
            <w:pPr>
              <w:rPr>
                <w:ins w:id="3160" w:author="88692" w:date="2020-06-16T16:10:00Z"/>
                <w:del w:id="3161" w:author="Fegie" w:date="2021-04-28T12:03:00Z"/>
                <w:rFonts w:ascii="標楷體" w:eastAsia="標楷體" w:hAnsi="標楷體"/>
                <w:color w:val="FF0000"/>
              </w:rPr>
            </w:pPr>
            <w:ins w:id="3162" w:author="88692" w:date="2020-06-16T16:34:00Z">
              <w:del w:id="3163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164" w:name="_Toc71197012"/>
            <w:bookmarkEnd w:id="3164"/>
          </w:p>
        </w:tc>
        <w:bookmarkStart w:id="3165" w:name="_Toc71197013"/>
        <w:bookmarkEnd w:id="3165"/>
      </w:tr>
      <w:tr w:rsidR="000B5168" w:rsidRPr="005E115B" w:rsidDel="009661CB" w14:paraId="0F300109" w14:textId="465DA366" w:rsidTr="00CE2128">
        <w:trPr>
          <w:trHeight w:val="291"/>
          <w:jc w:val="center"/>
          <w:ins w:id="3166" w:author="88692" w:date="2020-06-16T16:10:00Z"/>
          <w:del w:id="3167" w:author="Fegie" w:date="2021-04-28T12:03:00Z"/>
        </w:trPr>
        <w:tc>
          <w:tcPr>
            <w:tcW w:w="558" w:type="dxa"/>
          </w:tcPr>
          <w:p w14:paraId="59623376" w14:textId="39B2D8DE" w:rsidR="000B5168" w:rsidRPr="005E115B" w:rsidDel="009661CB" w:rsidRDefault="000B5168" w:rsidP="000B5168">
            <w:pPr>
              <w:rPr>
                <w:ins w:id="3168" w:author="88692" w:date="2020-06-16T16:10:00Z"/>
                <w:del w:id="3169" w:author="Fegie" w:date="2021-04-28T12:03:00Z"/>
                <w:rFonts w:ascii="標楷體" w:eastAsia="標楷體" w:hAnsi="標楷體"/>
                <w:color w:val="FF0000"/>
              </w:rPr>
            </w:pPr>
            <w:bookmarkStart w:id="3170" w:name="_Toc71197014"/>
            <w:bookmarkEnd w:id="3170"/>
          </w:p>
        </w:tc>
        <w:tc>
          <w:tcPr>
            <w:tcW w:w="2152" w:type="dxa"/>
          </w:tcPr>
          <w:p w14:paraId="275D2C2E" w14:textId="530421E6" w:rsidR="000B5168" w:rsidDel="009661CB" w:rsidRDefault="000B5168" w:rsidP="000B5168">
            <w:pPr>
              <w:rPr>
                <w:ins w:id="3171" w:author="88692" w:date="2020-06-16T16:10:00Z"/>
                <w:del w:id="3172" w:author="Fegie" w:date="2021-04-28T12:03:00Z"/>
                <w:rFonts w:ascii="標楷體" w:eastAsia="標楷體" w:hAnsi="標楷體"/>
                <w:color w:val="FF0000"/>
              </w:rPr>
            </w:pPr>
            <w:ins w:id="3173" w:author="88692" w:date="2020-06-16T16:10:00Z">
              <w:del w:id="3174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年收入</w:delText>
                </w:r>
                <w:bookmarkStart w:id="3175" w:name="_Toc71197015"/>
                <w:bookmarkEnd w:id="3175"/>
              </w:del>
            </w:ins>
          </w:p>
        </w:tc>
        <w:tc>
          <w:tcPr>
            <w:tcW w:w="1296" w:type="dxa"/>
          </w:tcPr>
          <w:p w14:paraId="3C74B348" w14:textId="5D011270" w:rsidR="000B5168" w:rsidRPr="002755CF" w:rsidDel="009661CB" w:rsidRDefault="000B5168" w:rsidP="000B5168">
            <w:pPr>
              <w:rPr>
                <w:ins w:id="3176" w:author="88692" w:date="2020-06-16T16:10:00Z"/>
                <w:del w:id="3177" w:author="Fegie" w:date="2021-04-28T12:03:00Z"/>
                <w:rFonts w:ascii="標楷體" w:eastAsia="標楷體" w:hAnsi="標楷體"/>
                <w:color w:val="FF0000"/>
              </w:rPr>
            </w:pPr>
            <w:ins w:id="3178" w:author="88692" w:date="2020-06-16T16:17:00Z">
              <w:del w:id="3179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180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9(09)</w:delText>
                </w:r>
              </w:del>
            </w:ins>
            <w:bookmarkStart w:id="3181" w:name="_Toc71197016"/>
            <w:bookmarkEnd w:id="3181"/>
          </w:p>
        </w:tc>
        <w:tc>
          <w:tcPr>
            <w:tcW w:w="1066" w:type="dxa"/>
          </w:tcPr>
          <w:p w14:paraId="640EB170" w14:textId="0D2D30F3" w:rsidR="000B5168" w:rsidRPr="002755CF" w:rsidDel="009661CB" w:rsidRDefault="000B5168" w:rsidP="000B5168">
            <w:pPr>
              <w:rPr>
                <w:ins w:id="3182" w:author="88692" w:date="2020-06-16T16:10:00Z"/>
                <w:del w:id="3183" w:author="Fegie" w:date="2021-04-28T12:03:00Z"/>
                <w:rFonts w:ascii="標楷體" w:eastAsia="標楷體" w:hAnsi="標楷體"/>
                <w:color w:val="FF0000"/>
              </w:rPr>
            </w:pPr>
            <w:bookmarkStart w:id="3184" w:name="_Toc71197017"/>
            <w:bookmarkEnd w:id="3184"/>
          </w:p>
        </w:tc>
        <w:tc>
          <w:tcPr>
            <w:tcW w:w="1141" w:type="dxa"/>
          </w:tcPr>
          <w:p w14:paraId="22B9FF30" w14:textId="19BBA116" w:rsidR="000B5168" w:rsidRPr="002755CF" w:rsidDel="009661CB" w:rsidRDefault="000B5168" w:rsidP="000B5168">
            <w:pPr>
              <w:rPr>
                <w:ins w:id="3185" w:author="88692" w:date="2020-06-16T16:10:00Z"/>
                <w:del w:id="3186" w:author="Fegie" w:date="2021-04-28T12:03:00Z"/>
                <w:rFonts w:ascii="標楷體" w:eastAsia="標楷體" w:hAnsi="標楷體"/>
                <w:color w:val="FF0000"/>
              </w:rPr>
            </w:pPr>
            <w:bookmarkStart w:id="3187" w:name="_Toc71197018"/>
            <w:bookmarkEnd w:id="3187"/>
          </w:p>
        </w:tc>
        <w:tc>
          <w:tcPr>
            <w:tcW w:w="665" w:type="dxa"/>
          </w:tcPr>
          <w:p w14:paraId="547FA4AF" w14:textId="4E1F956B" w:rsidR="000B5168" w:rsidRPr="002755CF" w:rsidDel="009661CB" w:rsidRDefault="000B5168" w:rsidP="000B5168">
            <w:pPr>
              <w:rPr>
                <w:ins w:id="3188" w:author="88692" w:date="2020-06-16T16:10:00Z"/>
                <w:del w:id="3189" w:author="Fegie" w:date="2021-04-28T12:03:00Z"/>
                <w:rFonts w:ascii="標楷體" w:eastAsia="標楷體" w:hAnsi="標楷體"/>
                <w:color w:val="FF0000"/>
              </w:rPr>
            </w:pPr>
            <w:bookmarkStart w:id="3190" w:name="_Toc71197019"/>
            <w:bookmarkEnd w:id="3190"/>
          </w:p>
        </w:tc>
        <w:tc>
          <w:tcPr>
            <w:tcW w:w="691" w:type="dxa"/>
          </w:tcPr>
          <w:p w14:paraId="3FDDBC05" w14:textId="2CB40E34" w:rsidR="000B5168" w:rsidRPr="002755CF" w:rsidDel="009661CB" w:rsidRDefault="000B5168" w:rsidP="000B5168">
            <w:pPr>
              <w:rPr>
                <w:ins w:id="3191" w:author="88692" w:date="2020-06-16T16:10:00Z"/>
                <w:del w:id="3192" w:author="Fegie" w:date="2021-04-28T12:03:00Z"/>
                <w:rFonts w:ascii="標楷體" w:eastAsia="標楷體" w:hAnsi="標楷體"/>
                <w:color w:val="FF0000"/>
              </w:rPr>
            </w:pPr>
            <w:bookmarkStart w:id="3193" w:name="_Toc71197020"/>
            <w:bookmarkEnd w:id="3193"/>
          </w:p>
        </w:tc>
        <w:tc>
          <w:tcPr>
            <w:tcW w:w="3613" w:type="dxa"/>
          </w:tcPr>
          <w:p w14:paraId="3882DB9E" w14:textId="0E7F57F2" w:rsidR="000B5168" w:rsidRPr="002755CF" w:rsidDel="009661CB" w:rsidRDefault="000B5168" w:rsidP="000B5168">
            <w:pPr>
              <w:rPr>
                <w:ins w:id="3194" w:author="88692" w:date="2020-06-16T16:10:00Z"/>
                <w:del w:id="3195" w:author="Fegie" w:date="2021-04-28T12:03:00Z"/>
                <w:rFonts w:ascii="標楷體" w:eastAsia="標楷體" w:hAnsi="標楷體"/>
                <w:color w:val="FF0000"/>
              </w:rPr>
            </w:pPr>
            <w:ins w:id="3196" w:author="88692" w:date="2020-06-16T16:34:00Z">
              <w:del w:id="3197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198" w:name="_Toc71197021"/>
            <w:bookmarkEnd w:id="3198"/>
          </w:p>
        </w:tc>
        <w:bookmarkStart w:id="3199" w:name="_Toc71197022"/>
        <w:bookmarkEnd w:id="3199"/>
      </w:tr>
      <w:tr w:rsidR="000B5168" w:rsidRPr="005E115B" w:rsidDel="009661CB" w14:paraId="243650CD" w14:textId="6C0BE396" w:rsidTr="00CE2128">
        <w:trPr>
          <w:trHeight w:val="291"/>
          <w:jc w:val="center"/>
          <w:ins w:id="3200" w:author="88692" w:date="2020-06-16T16:10:00Z"/>
          <w:del w:id="3201" w:author="Fegie" w:date="2021-04-28T12:03:00Z"/>
        </w:trPr>
        <w:tc>
          <w:tcPr>
            <w:tcW w:w="558" w:type="dxa"/>
          </w:tcPr>
          <w:p w14:paraId="53444095" w14:textId="11525AA5" w:rsidR="000B5168" w:rsidRPr="005E115B" w:rsidDel="009661CB" w:rsidRDefault="000B5168" w:rsidP="000B5168">
            <w:pPr>
              <w:rPr>
                <w:ins w:id="3202" w:author="88692" w:date="2020-06-16T16:10:00Z"/>
                <w:del w:id="3203" w:author="Fegie" w:date="2021-04-28T12:03:00Z"/>
                <w:rFonts w:ascii="標楷體" w:eastAsia="標楷體" w:hAnsi="標楷體"/>
                <w:color w:val="FF0000"/>
              </w:rPr>
            </w:pPr>
            <w:bookmarkStart w:id="3204" w:name="_Toc71197023"/>
            <w:bookmarkEnd w:id="3204"/>
          </w:p>
        </w:tc>
        <w:tc>
          <w:tcPr>
            <w:tcW w:w="2152" w:type="dxa"/>
          </w:tcPr>
          <w:p w14:paraId="7C6E75F2" w14:textId="15765596" w:rsidR="000B5168" w:rsidDel="009661CB" w:rsidRDefault="000B5168" w:rsidP="000B5168">
            <w:pPr>
              <w:rPr>
                <w:ins w:id="3205" w:author="88692" w:date="2020-06-16T16:10:00Z"/>
                <w:del w:id="3206" w:author="Fegie" w:date="2021-04-28T12:03:00Z"/>
                <w:rFonts w:ascii="標楷體" w:eastAsia="標楷體" w:hAnsi="標楷體"/>
                <w:color w:val="FF0000"/>
              </w:rPr>
            </w:pPr>
            <w:ins w:id="3207" w:author="88692" w:date="2020-06-16T16:11:00Z">
              <w:del w:id="3208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年收入資料年月</w:delText>
                </w:r>
              </w:del>
            </w:ins>
            <w:bookmarkStart w:id="3209" w:name="_Toc71197024"/>
            <w:bookmarkEnd w:id="3209"/>
          </w:p>
        </w:tc>
        <w:tc>
          <w:tcPr>
            <w:tcW w:w="1296" w:type="dxa"/>
          </w:tcPr>
          <w:p w14:paraId="34AFB6F5" w14:textId="44B34106" w:rsidR="000B5168" w:rsidRPr="002755CF" w:rsidDel="009661CB" w:rsidRDefault="000B5168" w:rsidP="000B5168">
            <w:pPr>
              <w:rPr>
                <w:ins w:id="3210" w:author="88692" w:date="2020-06-16T16:10:00Z"/>
                <w:del w:id="3211" w:author="Fegie" w:date="2021-04-28T12:03:00Z"/>
                <w:rFonts w:ascii="標楷體" w:eastAsia="標楷體" w:hAnsi="標楷體"/>
                <w:color w:val="FF0000"/>
              </w:rPr>
            </w:pPr>
            <w:ins w:id="3212" w:author="88692" w:date="2020-06-16T16:18:00Z">
              <w:del w:id="3213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14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X(0</w:delText>
                </w:r>
              </w:del>
            </w:ins>
            <w:ins w:id="3215" w:author="88692" w:date="2020-06-16T16:17:00Z">
              <w:del w:id="3216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17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6</w:delText>
                </w:r>
              </w:del>
            </w:ins>
            <w:ins w:id="3218" w:author="88692" w:date="2020-06-16T16:18:00Z">
              <w:del w:id="3219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20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)</w:delText>
                </w:r>
              </w:del>
            </w:ins>
            <w:bookmarkStart w:id="3221" w:name="_Toc71197025"/>
            <w:bookmarkEnd w:id="3221"/>
          </w:p>
        </w:tc>
        <w:tc>
          <w:tcPr>
            <w:tcW w:w="1066" w:type="dxa"/>
          </w:tcPr>
          <w:p w14:paraId="540A9A29" w14:textId="2BD26350" w:rsidR="000B5168" w:rsidRPr="002755CF" w:rsidDel="009661CB" w:rsidRDefault="000B5168" w:rsidP="000B5168">
            <w:pPr>
              <w:rPr>
                <w:ins w:id="3222" w:author="88692" w:date="2020-06-16T16:10:00Z"/>
                <w:del w:id="3223" w:author="Fegie" w:date="2021-04-28T12:03:00Z"/>
                <w:rFonts w:ascii="標楷體" w:eastAsia="標楷體" w:hAnsi="標楷體"/>
                <w:color w:val="FF0000"/>
              </w:rPr>
            </w:pPr>
            <w:bookmarkStart w:id="3224" w:name="_Toc71197026"/>
            <w:bookmarkEnd w:id="3224"/>
          </w:p>
        </w:tc>
        <w:tc>
          <w:tcPr>
            <w:tcW w:w="1141" w:type="dxa"/>
          </w:tcPr>
          <w:p w14:paraId="35C909D6" w14:textId="4138CFA0" w:rsidR="000B5168" w:rsidRPr="002755CF" w:rsidDel="009661CB" w:rsidRDefault="000B5168" w:rsidP="000B5168">
            <w:pPr>
              <w:rPr>
                <w:ins w:id="3225" w:author="88692" w:date="2020-06-16T16:10:00Z"/>
                <w:del w:id="3226" w:author="Fegie" w:date="2021-04-28T12:03:00Z"/>
                <w:rFonts w:ascii="標楷體" w:eastAsia="標楷體" w:hAnsi="標楷體"/>
                <w:color w:val="FF0000"/>
              </w:rPr>
            </w:pPr>
            <w:bookmarkStart w:id="3227" w:name="_Toc71197027"/>
            <w:bookmarkEnd w:id="3227"/>
          </w:p>
        </w:tc>
        <w:tc>
          <w:tcPr>
            <w:tcW w:w="665" w:type="dxa"/>
          </w:tcPr>
          <w:p w14:paraId="7C8B22A4" w14:textId="3B82059E" w:rsidR="000B5168" w:rsidRPr="002755CF" w:rsidDel="009661CB" w:rsidRDefault="000B5168" w:rsidP="000B5168">
            <w:pPr>
              <w:rPr>
                <w:ins w:id="3228" w:author="88692" w:date="2020-06-16T16:10:00Z"/>
                <w:del w:id="3229" w:author="Fegie" w:date="2021-04-28T12:03:00Z"/>
                <w:rFonts w:ascii="標楷體" w:eastAsia="標楷體" w:hAnsi="標楷體"/>
                <w:color w:val="FF0000"/>
              </w:rPr>
            </w:pPr>
            <w:bookmarkStart w:id="3230" w:name="_Toc71197028"/>
            <w:bookmarkEnd w:id="3230"/>
          </w:p>
        </w:tc>
        <w:tc>
          <w:tcPr>
            <w:tcW w:w="691" w:type="dxa"/>
          </w:tcPr>
          <w:p w14:paraId="00BCEDDC" w14:textId="061E45BC" w:rsidR="000B5168" w:rsidRPr="002755CF" w:rsidDel="009661CB" w:rsidRDefault="000B5168" w:rsidP="000B5168">
            <w:pPr>
              <w:rPr>
                <w:ins w:id="3231" w:author="88692" w:date="2020-06-16T16:10:00Z"/>
                <w:del w:id="3232" w:author="Fegie" w:date="2021-04-28T12:03:00Z"/>
                <w:rFonts w:ascii="標楷體" w:eastAsia="標楷體" w:hAnsi="標楷體"/>
                <w:color w:val="FF0000"/>
              </w:rPr>
            </w:pPr>
            <w:bookmarkStart w:id="3233" w:name="_Toc71197029"/>
            <w:bookmarkEnd w:id="3233"/>
          </w:p>
        </w:tc>
        <w:tc>
          <w:tcPr>
            <w:tcW w:w="3613" w:type="dxa"/>
          </w:tcPr>
          <w:p w14:paraId="6AFDC332" w14:textId="4D8B175B" w:rsidR="000B5168" w:rsidRPr="002755CF" w:rsidDel="009661CB" w:rsidRDefault="000B5168" w:rsidP="000B5168">
            <w:pPr>
              <w:rPr>
                <w:ins w:id="3234" w:author="88692" w:date="2020-06-16T16:10:00Z"/>
                <w:del w:id="3235" w:author="Fegie" w:date="2021-04-28T12:03:00Z"/>
                <w:rFonts w:ascii="標楷體" w:eastAsia="標楷體" w:hAnsi="標楷體"/>
                <w:color w:val="FF0000"/>
              </w:rPr>
            </w:pPr>
            <w:ins w:id="3236" w:author="88692" w:date="2020-06-16T16:34:00Z">
              <w:del w:id="3237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238" w:name="_Toc71197030"/>
            <w:bookmarkEnd w:id="3238"/>
          </w:p>
        </w:tc>
        <w:bookmarkStart w:id="3239" w:name="_Toc71197031"/>
        <w:bookmarkEnd w:id="3239"/>
      </w:tr>
      <w:tr w:rsidR="000B5168" w:rsidRPr="005E115B" w:rsidDel="009661CB" w14:paraId="1F88D1D3" w14:textId="1FD4B0D3" w:rsidTr="00CE2128">
        <w:trPr>
          <w:trHeight w:val="291"/>
          <w:jc w:val="center"/>
          <w:ins w:id="3240" w:author="88692" w:date="2020-06-16T16:11:00Z"/>
          <w:del w:id="3241" w:author="Fegie" w:date="2021-04-28T12:03:00Z"/>
        </w:trPr>
        <w:tc>
          <w:tcPr>
            <w:tcW w:w="558" w:type="dxa"/>
          </w:tcPr>
          <w:p w14:paraId="1A6A414E" w14:textId="1F26D00E" w:rsidR="000B5168" w:rsidRPr="005E115B" w:rsidDel="009661CB" w:rsidRDefault="000B5168" w:rsidP="000B5168">
            <w:pPr>
              <w:rPr>
                <w:ins w:id="3242" w:author="88692" w:date="2020-06-16T16:11:00Z"/>
                <w:del w:id="3243" w:author="Fegie" w:date="2021-04-28T12:03:00Z"/>
                <w:rFonts w:ascii="標楷體" w:eastAsia="標楷體" w:hAnsi="標楷體"/>
                <w:color w:val="FF0000"/>
              </w:rPr>
            </w:pPr>
            <w:bookmarkStart w:id="3244" w:name="_Toc71197032"/>
            <w:bookmarkEnd w:id="3244"/>
          </w:p>
        </w:tc>
        <w:tc>
          <w:tcPr>
            <w:tcW w:w="2152" w:type="dxa"/>
          </w:tcPr>
          <w:p w14:paraId="79580B00" w14:textId="002D2CD2" w:rsidR="000B5168" w:rsidDel="009661CB" w:rsidRDefault="00B003A6" w:rsidP="000B5168">
            <w:pPr>
              <w:rPr>
                <w:ins w:id="3245" w:author="88692" w:date="2020-06-16T16:11:00Z"/>
                <w:del w:id="3246" w:author="Fegie" w:date="2021-04-28T12:03:00Z"/>
                <w:rFonts w:ascii="標楷體" w:eastAsia="標楷體" w:hAnsi="標楷體"/>
                <w:color w:val="FF0000"/>
              </w:rPr>
            </w:pPr>
            <w:ins w:id="3247" w:author="88692" w:date="2020-06-18T11:17:00Z">
              <w:del w:id="3248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護</w:delText>
                </w:r>
              </w:del>
            </w:ins>
            <w:ins w:id="3249" w:author="88692" w:date="2020-06-16T16:11:00Z">
              <w:del w:id="3250" w:author="Fegie" w:date="2021-04-28T12:03:00Z">
                <w:r w:rsidR="000B5168" w:rsidDel="009661CB">
                  <w:rPr>
                    <w:rFonts w:ascii="標楷體" w:eastAsia="標楷體" w:hAnsi="標楷體" w:hint="eastAsia"/>
                    <w:color w:val="FF0000"/>
                  </w:rPr>
                  <w:delText>照號碼</w:delText>
                </w:r>
                <w:bookmarkStart w:id="3251" w:name="_Toc71197033"/>
                <w:bookmarkEnd w:id="3251"/>
              </w:del>
            </w:ins>
          </w:p>
        </w:tc>
        <w:tc>
          <w:tcPr>
            <w:tcW w:w="1296" w:type="dxa"/>
          </w:tcPr>
          <w:p w14:paraId="41AAEBA5" w14:textId="1CD75C38" w:rsidR="000B5168" w:rsidRPr="002755CF" w:rsidDel="009661CB" w:rsidRDefault="000B5168" w:rsidP="000B5168">
            <w:pPr>
              <w:rPr>
                <w:ins w:id="3252" w:author="88692" w:date="2020-06-16T16:11:00Z"/>
                <w:del w:id="3253" w:author="Fegie" w:date="2021-04-28T12:03:00Z"/>
                <w:rFonts w:ascii="標楷體" w:eastAsia="標楷體" w:hAnsi="標楷體"/>
                <w:color w:val="FF0000"/>
              </w:rPr>
            </w:pPr>
            <w:ins w:id="3254" w:author="88692" w:date="2020-06-16T16:18:00Z">
              <w:del w:id="3255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56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</w:delText>
                </w:r>
              </w:del>
            </w:ins>
            <w:ins w:id="3257" w:author="88692" w:date="2020-06-16T16:17:00Z">
              <w:del w:id="3258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59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20</w:delText>
                </w:r>
              </w:del>
            </w:ins>
            <w:ins w:id="3260" w:author="88692" w:date="2020-06-16T16:18:00Z">
              <w:del w:id="3261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62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)</w:delText>
                </w:r>
              </w:del>
            </w:ins>
            <w:bookmarkStart w:id="3263" w:name="_Toc71197034"/>
            <w:bookmarkEnd w:id="3263"/>
          </w:p>
        </w:tc>
        <w:tc>
          <w:tcPr>
            <w:tcW w:w="1066" w:type="dxa"/>
          </w:tcPr>
          <w:p w14:paraId="551F0177" w14:textId="0CF9865F" w:rsidR="000B5168" w:rsidRPr="002755CF" w:rsidDel="009661CB" w:rsidRDefault="000B5168" w:rsidP="000B5168">
            <w:pPr>
              <w:rPr>
                <w:ins w:id="3264" w:author="88692" w:date="2020-06-16T16:11:00Z"/>
                <w:del w:id="3265" w:author="Fegie" w:date="2021-04-28T12:03:00Z"/>
                <w:rFonts w:ascii="標楷體" w:eastAsia="標楷體" w:hAnsi="標楷體"/>
                <w:color w:val="FF0000"/>
              </w:rPr>
            </w:pPr>
            <w:bookmarkStart w:id="3266" w:name="_Toc71197035"/>
            <w:bookmarkEnd w:id="3266"/>
          </w:p>
        </w:tc>
        <w:tc>
          <w:tcPr>
            <w:tcW w:w="1141" w:type="dxa"/>
          </w:tcPr>
          <w:p w14:paraId="21881AFB" w14:textId="5BA49C90" w:rsidR="000B5168" w:rsidRPr="002755CF" w:rsidDel="009661CB" w:rsidRDefault="000B5168" w:rsidP="000B5168">
            <w:pPr>
              <w:rPr>
                <w:ins w:id="3267" w:author="88692" w:date="2020-06-16T16:11:00Z"/>
                <w:del w:id="3268" w:author="Fegie" w:date="2021-04-28T12:03:00Z"/>
                <w:rFonts w:ascii="標楷體" w:eastAsia="標楷體" w:hAnsi="標楷體"/>
                <w:color w:val="FF0000"/>
              </w:rPr>
            </w:pPr>
            <w:bookmarkStart w:id="3269" w:name="_Toc71197036"/>
            <w:bookmarkEnd w:id="3269"/>
          </w:p>
        </w:tc>
        <w:tc>
          <w:tcPr>
            <w:tcW w:w="665" w:type="dxa"/>
          </w:tcPr>
          <w:p w14:paraId="7D7FE679" w14:textId="5517270A" w:rsidR="000B5168" w:rsidRPr="002755CF" w:rsidDel="009661CB" w:rsidRDefault="000B5168" w:rsidP="000B5168">
            <w:pPr>
              <w:rPr>
                <w:ins w:id="3270" w:author="88692" w:date="2020-06-16T16:11:00Z"/>
                <w:del w:id="3271" w:author="Fegie" w:date="2021-04-28T12:03:00Z"/>
                <w:rFonts w:ascii="標楷體" w:eastAsia="標楷體" w:hAnsi="標楷體"/>
                <w:color w:val="FF0000"/>
              </w:rPr>
            </w:pPr>
            <w:bookmarkStart w:id="3272" w:name="_Toc71197037"/>
            <w:bookmarkEnd w:id="3272"/>
          </w:p>
        </w:tc>
        <w:tc>
          <w:tcPr>
            <w:tcW w:w="691" w:type="dxa"/>
          </w:tcPr>
          <w:p w14:paraId="2EB9A140" w14:textId="74418598" w:rsidR="000B5168" w:rsidRPr="002755CF" w:rsidDel="009661CB" w:rsidRDefault="000B5168" w:rsidP="000B5168">
            <w:pPr>
              <w:rPr>
                <w:ins w:id="3273" w:author="88692" w:date="2020-06-16T16:11:00Z"/>
                <w:del w:id="3274" w:author="Fegie" w:date="2021-04-28T12:03:00Z"/>
                <w:rFonts w:ascii="標楷體" w:eastAsia="標楷體" w:hAnsi="標楷體"/>
                <w:color w:val="FF0000"/>
              </w:rPr>
            </w:pPr>
            <w:bookmarkStart w:id="3275" w:name="_Toc71197038"/>
            <w:bookmarkEnd w:id="3275"/>
          </w:p>
        </w:tc>
        <w:tc>
          <w:tcPr>
            <w:tcW w:w="3613" w:type="dxa"/>
          </w:tcPr>
          <w:p w14:paraId="226BE04E" w14:textId="5B712CE8" w:rsidR="000B5168" w:rsidRPr="002755CF" w:rsidDel="009661CB" w:rsidRDefault="000B5168" w:rsidP="000B5168">
            <w:pPr>
              <w:rPr>
                <w:ins w:id="3276" w:author="88692" w:date="2020-06-16T16:11:00Z"/>
                <w:del w:id="3277" w:author="Fegie" w:date="2021-04-28T12:03:00Z"/>
                <w:rFonts w:ascii="標楷體" w:eastAsia="標楷體" w:hAnsi="標楷體"/>
                <w:color w:val="FF0000"/>
              </w:rPr>
            </w:pPr>
            <w:ins w:id="3278" w:author="88692" w:date="2020-06-16T16:34:00Z">
              <w:del w:id="3279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280" w:name="_Toc71197039"/>
            <w:bookmarkEnd w:id="3280"/>
          </w:p>
        </w:tc>
        <w:bookmarkStart w:id="3281" w:name="_Toc71197040"/>
        <w:bookmarkEnd w:id="3281"/>
      </w:tr>
      <w:tr w:rsidR="000B5168" w:rsidRPr="005E115B" w:rsidDel="009661CB" w14:paraId="70418440" w14:textId="6F9C126D" w:rsidTr="00CE2128">
        <w:trPr>
          <w:trHeight w:val="291"/>
          <w:jc w:val="center"/>
          <w:ins w:id="3282" w:author="88692" w:date="2020-06-16T16:11:00Z"/>
          <w:del w:id="3283" w:author="Fegie" w:date="2021-04-28T12:03:00Z"/>
        </w:trPr>
        <w:tc>
          <w:tcPr>
            <w:tcW w:w="558" w:type="dxa"/>
          </w:tcPr>
          <w:p w14:paraId="296DE695" w14:textId="3D9061C0" w:rsidR="000B5168" w:rsidRPr="005E115B" w:rsidDel="009661CB" w:rsidRDefault="000B5168" w:rsidP="000B5168">
            <w:pPr>
              <w:rPr>
                <w:ins w:id="3284" w:author="88692" w:date="2020-06-16T16:11:00Z"/>
                <w:del w:id="3285" w:author="Fegie" w:date="2021-04-28T12:03:00Z"/>
                <w:rFonts w:ascii="標楷體" w:eastAsia="標楷體" w:hAnsi="標楷體"/>
                <w:color w:val="FF0000"/>
              </w:rPr>
            </w:pPr>
            <w:bookmarkStart w:id="3286" w:name="_Toc71197041"/>
            <w:bookmarkEnd w:id="3286"/>
          </w:p>
        </w:tc>
        <w:tc>
          <w:tcPr>
            <w:tcW w:w="2152" w:type="dxa"/>
          </w:tcPr>
          <w:p w14:paraId="7833B5E5" w14:textId="47789881" w:rsidR="000B5168" w:rsidDel="009661CB" w:rsidRDefault="000B5168" w:rsidP="000B5168">
            <w:pPr>
              <w:rPr>
                <w:ins w:id="3287" w:author="88692" w:date="2020-06-16T16:11:00Z"/>
                <w:del w:id="3288" w:author="Fegie" w:date="2021-04-28T12:03:00Z"/>
                <w:rFonts w:ascii="標楷體" w:eastAsia="標楷體" w:hAnsi="標楷體"/>
                <w:color w:val="FF0000"/>
              </w:rPr>
            </w:pPr>
            <w:ins w:id="3289" w:author="88692" w:date="2020-06-16T16:11:00Z">
              <w:del w:id="3290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A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ML</w:delText>
                </w:r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職業別</w:delText>
                </w:r>
                <w:bookmarkStart w:id="3291" w:name="_Toc71197042"/>
                <w:bookmarkEnd w:id="3291"/>
              </w:del>
            </w:ins>
          </w:p>
        </w:tc>
        <w:tc>
          <w:tcPr>
            <w:tcW w:w="1296" w:type="dxa"/>
          </w:tcPr>
          <w:p w14:paraId="72D6153D" w14:textId="10709079" w:rsidR="000B5168" w:rsidRPr="002755CF" w:rsidDel="009661CB" w:rsidRDefault="000B5168" w:rsidP="000B5168">
            <w:pPr>
              <w:rPr>
                <w:ins w:id="3292" w:author="88692" w:date="2020-06-16T16:11:00Z"/>
                <w:del w:id="3293" w:author="Fegie" w:date="2021-04-28T12:03:00Z"/>
                <w:rFonts w:ascii="標楷體" w:eastAsia="標楷體" w:hAnsi="標楷體"/>
                <w:color w:val="FF0000"/>
              </w:rPr>
            </w:pPr>
            <w:ins w:id="3294" w:author="88692" w:date="2020-06-16T16:18:00Z">
              <w:del w:id="3295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96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X(0</w:delText>
                </w:r>
              </w:del>
            </w:ins>
            <w:ins w:id="3297" w:author="88692" w:date="2020-06-16T16:17:00Z">
              <w:del w:id="3298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99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3</w:delText>
                </w:r>
              </w:del>
            </w:ins>
            <w:ins w:id="3300" w:author="88692" w:date="2020-06-16T16:18:00Z">
              <w:del w:id="3301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02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)</w:delText>
                </w:r>
              </w:del>
            </w:ins>
            <w:bookmarkStart w:id="3303" w:name="_Toc71197043"/>
            <w:bookmarkEnd w:id="3303"/>
          </w:p>
        </w:tc>
        <w:tc>
          <w:tcPr>
            <w:tcW w:w="1066" w:type="dxa"/>
          </w:tcPr>
          <w:p w14:paraId="19F9B987" w14:textId="4963371E" w:rsidR="000B5168" w:rsidRPr="002755CF" w:rsidDel="009661CB" w:rsidRDefault="000B5168" w:rsidP="000B5168">
            <w:pPr>
              <w:rPr>
                <w:ins w:id="3304" w:author="88692" w:date="2020-06-16T16:11:00Z"/>
                <w:del w:id="3305" w:author="Fegie" w:date="2021-04-28T12:03:00Z"/>
                <w:rFonts w:ascii="標楷體" w:eastAsia="標楷體" w:hAnsi="標楷體"/>
                <w:color w:val="FF0000"/>
              </w:rPr>
            </w:pPr>
            <w:bookmarkStart w:id="3306" w:name="_Toc71197044"/>
            <w:bookmarkEnd w:id="3306"/>
          </w:p>
        </w:tc>
        <w:tc>
          <w:tcPr>
            <w:tcW w:w="1141" w:type="dxa"/>
          </w:tcPr>
          <w:p w14:paraId="1C4F26F8" w14:textId="7E464679" w:rsidR="000B5168" w:rsidRPr="002755CF" w:rsidDel="009661CB" w:rsidRDefault="000B5168" w:rsidP="000B5168">
            <w:pPr>
              <w:rPr>
                <w:ins w:id="3307" w:author="88692" w:date="2020-06-16T16:11:00Z"/>
                <w:del w:id="3308" w:author="Fegie" w:date="2021-04-28T12:03:00Z"/>
                <w:rFonts w:ascii="標楷體" w:eastAsia="標楷體" w:hAnsi="標楷體"/>
                <w:color w:val="FF0000"/>
              </w:rPr>
            </w:pPr>
            <w:bookmarkStart w:id="3309" w:name="_Toc71197045"/>
            <w:bookmarkEnd w:id="3309"/>
          </w:p>
        </w:tc>
        <w:tc>
          <w:tcPr>
            <w:tcW w:w="665" w:type="dxa"/>
          </w:tcPr>
          <w:p w14:paraId="2396B10B" w14:textId="690A8238" w:rsidR="000B5168" w:rsidRPr="002755CF" w:rsidDel="009661CB" w:rsidRDefault="000B5168" w:rsidP="000B5168">
            <w:pPr>
              <w:rPr>
                <w:ins w:id="3310" w:author="88692" w:date="2020-06-16T16:11:00Z"/>
                <w:del w:id="3311" w:author="Fegie" w:date="2021-04-28T12:03:00Z"/>
                <w:rFonts w:ascii="標楷體" w:eastAsia="標楷體" w:hAnsi="標楷體"/>
                <w:color w:val="FF0000"/>
              </w:rPr>
            </w:pPr>
            <w:bookmarkStart w:id="3312" w:name="_Toc71197046"/>
            <w:bookmarkEnd w:id="3312"/>
          </w:p>
        </w:tc>
        <w:tc>
          <w:tcPr>
            <w:tcW w:w="691" w:type="dxa"/>
          </w:tcPr>
          <w:p w14:paraId="6712A845" w14:textId="53329EB2" w:rsidR="000B5168" w:rsidRPr="002755CF" w:rsidDel="009661CB" w:rsidRDefault="000B5168" w:rsidP="000B5168">
            <w:pPr>
              <w:rPr>
                <w:ins w:id="3313" w:author="88692" w:date="2020-06-16T16:11:00Z"/>
                <w:del w:id="3314" w:author="Fegie" w:date="2021-04-28T12:03:00Z"/>
                <w:rFonts w:ascii="標楷體" w:eastAsia="標楷體" w:hAnsi="標楷體"/>
                <w:color w:val="FF0000"/>
              </w:rPr>
            </w:pPr>
            <w:bookmarkStart w:id="3315" w:name="_Toc71197047"/>
            <w:bookmarkEnd w:id="3315"/>
          </w:p>
        </w:tc>
        <w:tc>
          <w:tcPr>
            <w:tcW w:w="3613" w:type="dxa"/>
          </w:tcPr>
          <w:p w14:paraId="51CE3E86" w14:textId="2F33C1BC" w:rsidR="000B5168" w:rsidRPr="002755CF" w:rsidDel="009661CB" w:rsidRDefault="000B5168" w:rsidP="000B5168">
            <w:pPr>
              <w:rPr>
                <w:ins w:id="3316" w:author="88692" w:date="2020-06-16T16:11:00Z"/>
                <w:del w:id="3317" w:author="Fegie" w:date="2021-04-28T12:03:00Z"/>
                <w:rFonts w:ascii="標楷體" w:eastAsia="標楷體" w:hAnsi="標楷體"/>
                <w:color w:val="FF0000"/>
              </w:rPr>
            </w:pPr>
            <w:ins w:id="3318" w:author="88692" w:date="2020-06-16T16:34:00Z">
              <w:del w:id="3319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320" w:name="_Toc71197048"/>
            <w:bookmarkEnd w:id="3320"/>
          </w:p>
        </w:tc>
        <w:bookmarkStart w:id="3321" w:name="_Toc71197049"/>
        <w:bookmarkEnd w:id="3321"/>
      </w:tr>
      <w:tr w:rsidR="000B5168" w:rsidRPr="005E115B" w:rsidDel="009661CB" w14:paraId="51D8E810" w14:textId="77EA26BA" w:rsidTr="00CE2128">
        <w:trPr>
          <w:trHeight w:val="291"/>
          <w:jc w:val="center"/>
          <w:ins w:id="3322" w:author="88692" w:date="2020-06-16T16:11:00Z"/>
          <w:del w:id="3323" w:author="Fegie" w:date="2021-04-28T12:03:00Z"/>
        </w:trPr>
        <w:tc>
          <w:tcPr>
            <w:tcW w:w="558" w:type="dxa"/>
          </w:tcPr>
          <w:p w14:paraId="71490AB9" w14:textId="517BC43A" w:rsidR="000B5168" w:rsidRPr="005E115B" w:rsidDel="009661CB" w:rsidRDefault="000B5168" w:rsidP="000B5168">
            <w:pPr>
              <w:rPr>
                <w:ins w:id="3324" w:author="88692" w:date="2020-06-16T16:11:00Z"/>
                <w:del w:id="3325" w:author="Fegie" w:date="2021-04-28T12:03:00Z"/>
                <w:rFonts w:ascii="標楷體" w:eastAsia="標楷體" w:hAnsi="標楷體"/>
                <w:color w:val="FF0000"/>
              </w:rPr>
            </w:pPr>
            <w:bookmarkStart w:id="3326" w:name="_Toc71197050"/>
            <w:bookmarkEnd w:id="3326"/>
          </w:p>
        </w:tc>
        <w:tc>
          <w:tcPr>
            <w:tcW w:w="2152" w:type="dxa"/>
          </w:tcPr>
          <w:p w14:paraId="1A2D4E13" w14:textId="11B8387A" w:rsidR="000B5168" w:rsidDel="009661CB" w:rsidRDefault="000B5168" w:rsidP="000B5168">
            <w:pPr>
              <w:rPr>
                <w:ins w:id="3327" w:author="88692" w:date="2020-06-16T16:11:00Z"/>
                <w:del w:id="3328" w:author="Fegie" w:date="2021-04-28T12:03:00Z"/>
                <w:rFonts w:ascii="標楷體" w:eastAsia="標楷體" w:hAnsi="標楷體"/>
                <w:color w:val="FF0000"/>
              </w:rPr>
            </w:pPr>
            <w:ins w:id="3329" w:author="88692" w:date="2020-06-16T16:11:00Z">
              <w:del w:id="3330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A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ML</w:delText>
                </w:r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組織</w:delText>
                </w:r>
                <w:bookmarkStart w:id="3331" w:name="_Toc71197051"/>
                <w:bookmarkEnd w:id="3331"/>
              </w:del>
            </w:ins>
          </w:p>
        </w:tc>
        <w:tc>
          <w:tcPr>
            <w:tcW w:w="1296" w:type="dxa"/>
          </w:tcPr>
          <w:p w14:paraId="5718F3E9" w14:textId="1891D3AD" w:rsidR="000B5168" w:rsidRPr="002755CF" w:rsidDel="009661CB" w:rsidRDefault="000B5168" w:rsidP="000B5168">
            <w:pPr>
              <w:rPr>
                <w:ins w:id="3332" w:author="88692" w:date="2020-06-16T16:11:00Z"/>
                <w:del w:id="3333" w:author="Fegie" w:date="2021-04-28T12:03:00Z"/>
                <w:rFonts w:ascii="標楷體" w:eastAsia="標楷體" w:hAnsi="標楷體"/>
                <w:color w:val="FF0000"/>
              </w:rPr>
            </w:pPr>
            <w:ins w:id="3334" w:author="88692" w:date="2020-06-16T16:18:00Z">
              <w:del w:id="3335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36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X(0</w:delText>
                </w:r>
              </w:del>
            </w:ins>
            <w:ins w:id="3337" w:author="88692" w:date="2020-06-16T16:17:00Z">
              <w:del w:id="3338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39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3</w:delText>
                </w:r>
              </w:del>
            </w:ins>
            <w:ins w:id="3340" w:author="88692" w:date="2020-06-16T16:18:00Z">
              <w:del w:id="3341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42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)</w:delText>
                </w:r>
              </w:del>
            </w:ins>
            <w:bookmarkStart w:id="3343" w:name="_Toc71197052"/>
            <w:bookmarkEnd w:id="3343"/>
          </w:p>
        </w:tc>
        <w:tc>
          <w:tcPr>
            <w:tcW w:w="1066" w:type="dxa"/>
          </w:tcPr>
          <w:p w14:paraId="735216A5" w14:textId="2D724A9F" w:rsidR="000B5168" w:rsidRPr="002755CF" w:rsidDel="009661CB" w:rsidRDefault="000B5168" w:rsidP="000B5168">
            <w:pPr>
              <w:rPr>
                <w:ins w:id="3344" w:author="88692" w:date="2020-06-16T16:11:00Z"/>
                <w:del w:id="3345" w:author="Fegie" w:date="2021-04-28T12:03:00Z"/>
                <w:rFonts w:ascii="標楷體" w:eastAsia="標楷體" w:hAnsi="標楷體"/>
                <w:color w:val="FF0000"/>
              </w:rPr>
            </w:pPr>
            <w:bookmarkStart w:id="3346" w:name="_Toc71197053"/>
            <w:bookmarkEnd w:id="3346"/>
          </w:p>
        </w:tc>
        <w:tc>
          <w:tcPr>
            <w:tcW w:w="1141" w:type="dxa"/>
          </w:tcPr>
          <w:p w14:paraId="2F3BB273" w14:textId="14A58723" w:rsidR="000B5168" w:rsidRPr="002755CF" w:rsidDel="009661CB" w:rsidRDefault="000B5168" w:rsidP="000B5168">
            <w:pPr>
              <w:rPr>
                <w:ins w:id="3347" w:author="88692" w:date="2020-06-16T16:11:00Z"/>
                <w:del w:id="3348" w:author="Fegie" w:date="2021-04-28T12:03:00Z"/>
                <w:rFonts w:ascii="標楷體" w:eastAsia="標楷體" w:hAnsi="標楷體"/>
                <w:color w:val="FF0000"/>
              </w:rPr>
            </w:pPr>
            <w:bookmarkStart w:id="3349" w:name="_Toc71197054"/>
            <w:bookmarkEnd w:id="3349"/>
          </w:p>
        </w:tc>
        <w:tc>
          <w:tcPr>
            <w:tcW w:w="665" w:type="dxa"/>
          </w:tcPr>
          <w:p w14:paraId="2039BF05" w14:textId="2D3E073C" w:rsidR="000B5168" w:rsidRPr="002755CF" w:rsidDel="009661CB" w:rsidRDefault="000B5168" w:rsidP="000B5168">
            <w:pPr>
              <w:rPr>
                <w:ins w:id="3350" w:author="88692" w:date="2020-06-16T16:11:00Z"/>
                <w:del w:id="3351" w:author="Fegie" w:date="2021-04-28T12:03:00Z"/>
                <w:rFonts w:ascii="標楷體" w:eastAsia="標楷體" w:hAnsi="標楷體"/>
                <w:color w:val="FF0000"/>
              </w:rPr>
            </w:pPr>
            <w:bookmarkStart w:id="3352" w:name="_Toc71197055"/>
            <w:bookmarkEnd w:id="3352"/>
          </w:p>
        </w:tc>
        <w:tc>
          <w:tcPr>
            <w:tcW w:w="691" w:type="dxa"/>
          </w:tcPr>
          <w:p w14:paraId="6261E31A" w14:textId="3FA84125" w:rsidR="000B5168" w:rsidRPr="002755CF" w:rsidDel="009661CB" w:rsidRDefault="000B5168" w:rsidP="000B5168">
            <w:pPr>
              <w:rPr>
                <w:ins w:id="3353" w:author="88692" w:date="2020-06-16T16:11:00Z"/>
                <w:del w:id="3354" w:author="Fegie" w:date="2021-04-28T12:03:00Z"/>
                <w:rFonts w:ascii="標楷體" w:eastAsia="標楷體" w:hAnsi="標楷體"/>
                <w:color w:val="FF0000"/>
              </w:rPr>
            </w:pPr>
            <w:bookmarkStart w:id="3355" w:name="_Toc71197056"/>
            <w:bookmarkEnd w:id="3355"/>
          </w:p>
        </w:tc>
        <w:tc>
          <w:tcPr>
            <w:tcW w:w="3613" w:type="dxa"/>
          </w:tcPr>
          <w:p w14:paraId="605256CD" w14:textId="33845CD5" w:rsidR="000B5168" w:rsidRPr="002755CF" w:rsidDel="009661CB" w:rsidRDefault="000B5168" w:rsidP="000B5168">
            <w:pPr>
              <w:rPr>
                <w:ins w:id="3356" w:author="88692" w:date="2020-06-16T16:11:00Z"/>
                <w:del w:id="3357" w:author="Fegie" w:date="2021-04-28T12:03:00Z"/>
                <w:rFonts w:ascii="標楷體" w:eastAsia="標楷體" w:hAnsi="標楷體"/>
                <w:color w:val="FF0000"/>
              </w:rPr>
            </w:pPr>
            <w:ins w:id="3358" w:author="88692" w:date="2020-06-16T16:34:00Z">
              <w:del w:id="3359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360" w:name="_Toc71197057"/>
            <w:bookmarkEnd w:id="3360"/>
          </w:p>
        </w:tc>
        <w:bookmarkStart w:id="3361" w:name="_Toc71197058"/>
        <w:bookmarkEnd w:id="3361"/>
      </w:tr>
      <w:tr w:rsidR="000B5168" w:rsidRPr="005E115B" w:rsidDel="009661CB" w14:paraId="3730366D" w14:textId="001BB3BE" w:rsidTr="00CE2128">
        <w:trPr>
          <w:trHeight w:val="291"/>
          <w:jc w:val="center"/>
          <w:ins w:id="3362" w:author="88692" w:date="2020-06-16T16:11:00Z"/>
          <w:del w:id="3363" w:author="Fegie" w:date="2021-04-28T12:03:00Z"/>
        </w:trPr>
        <w:tc>
          <w:tcPr>
            <w:tcW w:w="558" w:type="dxa"/>
          </w:tcPr>
          <w:p w14:paraId="53163D8B" w14:textId="6CDC951E" w:rsidR="000B5168" w:rsidRPr="005E115B" w:rsidDel="009661CB" w:rsidRDefault="000B5168" w:rsidP="000B5168">
            <w:pPr>
              <w:rPr>
                <w:ins w:id="3364" w:author="88692" w:date="2020-06-16T16:11:00Z"/>
                <w:del w:id="3365" w:author="Fegie" w:date="2021-04-28T12:03:00Z"/>
                <w:rFonts w:ascii="標楷體" w:eastAsia="標楷體" w:hAnsi="標楷體"/>
                <w:color w:val="FF0000"/>
              </w:rPr>
            </w:pPr>
            <w:bookmarkStart w:id="3366" w:name="_Toc71197059"/>
            <w:bookmarkEnd w:id="3366"/>
          </w:p>
        </w:tc>
        <w:tc>
          <w:tcPr>
            <w:tcW w:w="2152" w:type="dxa"/>
          </w:tcPr>
          <w:p w14:paraId="1743D265" w14:textId="07A5D520" w:rsidR="000B5168" w:rsidDel="009661CB" w:rsidRDefault="000B5168" w:rsidP="000B5168">
            <w:pPr>
              <w:rPr>
                <w:ins w:id="3367" w:author="88692" w:date="2020-06-16T16:11:00Z"/>
                <w:del w:id="3368" w:author="Fegie" w:date="2021-04-28T12:03:00Z"/>
                <w:rFonts w:ascii="標楷體" w:eastAsia="標楷體" w:hAnsi="標楷體"/>
                <w:color w:val="FF0000"/>
              </w:rPr>
            </w:pPr>
            <w:ins w:id="3369" w:author="88692" w:date="2020-06-16T16:12:00Z">
              <w:del w:id="3370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原住民姓名</w:delText>
                </w:r>
              </w:del>
            </w:ins>
            <w:bookmarkStart w:id="3371" w:name="_Toc71197060"/>
            <w:bookmarkEnd w:id="3371"/>
          </w:p>
        </w:tc>
        <w:tc>
          <w:tcPr>
            <w:tcW w:w="1296" w:type="dxa"/>
          </w:tcPr>
          <w:p w14:paraId="1FEB1874" w14:textId="14342AD2" w:rsidR="000B5168" w:rsidRPr="002755CF" w:rsidDel="009661CB" w:rsidRDefault="000B5168" w:rsidP="000B5168">
            <w:pPr>
              <w:rPr>
                <w:ins w:id="3372" w:author="88692" w:date="2020-06-16T16:11:00Z"/>
                <w:del w:id="3373" w:author="Fegie" w:date="2021-04-28T12:03:00Z"/>
                <w:rFonts w:ascii="標楷體" w:eastAsia="標楷體" w:hAnsi="標楷體"/>
                <w:color w:val="FF0000"/>
              </w:rPr>
            </w:pPr>
            <w:ins w:id="3374" w:author="88692" w:date="2020-06-16T16:18:00Z">
              <w:del w:id="3375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76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</w:delText>
                </w:r>
              </w:del>
            </w:ins>
            <w:ins w:id="3377" w:author="88692" w:date="2020-06-16T16:17:00Z">
              <w:del w:id="3378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79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100</w:delText>
                </w:r>
              </w:del>
            </w:ins>
            <w:ins w:id="3380" w:author="88692" w:date="2020-06-16T16:18:00Z">
              <w:del w:id="3381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82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)</w:delText>
                </w:r>
              </w:del>
            </w:ins>
            <w:bookmarkStart w:id="3383" w:name="_Toc71197061"/>
            <w:bookmarkEnd w:id="3383"/>
          </w:p>
        </w:tc>
        <w:tc>
          <w:tcPr>
            <w:tcW w:w="1066" w:type="dxa"/>
          </w:tcPr>
          <w:p w14:paraId="1915D09E" w14:textId="305B7A0E" w:rsidR="000B5168" w:rsidRPr="002755CF" w:rsidDel="009661CB" w:rsidRDefault="000B5168" w:rsidP="000B5168">
            <w:pPr>
              <w:rPr>
                <w:ins w:id="3384" w:author="88692" w:date="2020-06-16T16:11:00Z"/>
                <w:del w:id="3385" w:author="Fegie" w:date="2021-04-28T12:03:00Z"/>
                <w:rFonts w:ascii="標楷體" w:eastAsia="標楷體" w:hAnsi="標楷體"/>
                <w:color w:val="FF0000"/>
              </w:rPr>
            </w:pPr>
            <w:bookmarkStart w:id="3386" w:name="_Toc71197062"/>
            <w:bookmarkEnd w:id="3386"/>
          </w:p>
        </w:tc>
        <w:tc>
          <w:tcPr>
            <w:tcW w:w="1141" w:type="dxa"/>
          </w:tcPr>
          <w:p w14:paraId="74F0F2E5" w14:textId="406634AA" w:rsidR="000B5168" w:rsidRPr="002755CF" w:rsidDel="009661CB" w:rsidRDefault="000B5168" w:rsidP="000B5168">
            <w:pPr>
              <w:rPr>
                <w:ins w:id="3387" w:author="88692" w:date="2020-06-16T16:11:00Z"/>
                <w:del w:id="3388" w:author="Fegie" w:date="2021-04-28T12:03:00Z"/>
                <w:rFonts w:ascii="標楷體" w:eastAsia="標楷體" w:hAnsi="標楷體"/>
                <w:color w:val="FF0000"/>
              </w:rPr>
            </w:pPr>
            <w:bookmarkStart w:id="3389" w:name="_Toc71197063"/>
            <w:bookmarkEnd w:id="3389"/>
          </w:p>
        </w:tc>
        <w:tc>
          <w:tcPr>
            <w:tcW w:w="665" w:type="dxa"/>
          </w:tcPr>
          <w:p w14:paraId="5AA32F8E" w14:textId="2BFF45D6" w:rsidR="000B5168" w:rsidRPr="002755CF" w:rsidDel="009661CB" w:rsidRDefault="000B5168" w:rsidP="000B5168">
            <w:pPr>
              <w:rPr>
                <w:ins w:id="3390" w:author="88692" w:date="2020-06-16T16:11:00Z"/>
                <w:del w:id="3391" w:author="Fegie" w:date="2021-04-28T12:03:00Z"/>
                <w:rFonts w:ascii="標楷體" w:eastAsia="標楷體" w:hAnsi="標楷體"/>
                <w:color w:val="FF0000"/>
              </w:rPr>
            </w:pPr>
            <w:bookmarkStart w:id="3392" w:name="_Toc71197064"/>
            <w:bookmarkEnd w:id="3392"/>
          </w:p>
        </w:tc>
        <w:tc>
          <w:tcPr>
            <w:tcW w:w="691" w:type="dxa"/>
          </w:tcPr>
          <w:p w14:paraId="416437DF" w14:textId="7B26E1AE" w:rsidR="000B5168" w:rsidRPr="002755CF" w:rsidDel="009661CB" w:rsidRDefault="000B5168" w:rsidP="000B5168">
            <w:pPr>
              <w:rPr>
                <w:ins w:id="3393" w:author="88692" w:date="2020-06-16T16:11:00Z"/>
                <w:del w:id="3394" w:author="Fegie" w:date="2021-04-28T12:03:00Z"/>
                <w:rFonts w:ascii="標楷體" w:eastAsia="標楷體" w:hAnsi="標楷體"/>
                <w:color w:val="FF0000"/>
              </w:rPr>
            </w:pPr>
            <w:bookmarkStart w:id="3395" w:name="_Toc71197065"/>
            <w:bookmarkEnd w:id="3395"/>
          </w:p>
        </w:tc>
        <w:tc>
          <w:tcPr>
            <w:tcW w:w="3613" w:type="dxa"/>
          </w:tcPr>
          <w:p w14:paraId="3CC04552" w14:textId="52A0DBC3" w:rsidR="000B5168" w:rsidRPr="002755CF" w:rsidDel="009661CB" w:rsidRDefault="000B5168" w:rsidP="000B5168">
            <w:pPr>
              <w:rPr>
                <w:ins w:id="3396" w:author="88692" w:date="2020-06-16T16:11:00Z"/>
                <w:del w:id="3397" w:author="Fegie" w:date="2021-04-28T12:03:00Z"/>
                <w:rFonts w:ascii="標楷體" w:eastAsia="標楷體" w:hAnsi="標楷體"/>
                <w:color w:val="FF0000"/>
              </w:rPr>
            </w:pPr>
            <w:ins w:id="3398" w:author="88692" w:date="2020-06-16T16:34:00Z">
              <w:del w:id="3399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400" w:name="_Toc71197066"/>
            <w:bookmarkEnd w:id="3400"/>
          </w:p>
        </w:tc>
        <w:bookmarkStart w:id="3401" w:name="_Toc71197067"/>
        <w:bookmarkEnd w:id="3401"/>
      </w:tr>
      <w:tr w:rsidR="00023EE8" w:rsidRPr="005E115B" w:rsidDel="009661CB" w14:paraId="42EE3830" w14:textId="2B5D8312" w:rsidTr="00CE2128">
        <w:trPr>
          <w:trHeight w:val="291"/>
          <w:jc w:val="center"/>
          <w:ins w:id="3402" w:author="88692" w:date="2020-06-16T16:49:00Z"/>
          <w:del w:id="3403" w:author="Fegie" w:date="2021-04-28T12:03:00Z"/>
        </w:trPr>
        <w:tc>
          <w:tcPr>
            <w:tcW w:w="558" w:type="dxa"/>
          </w:tcPr>
          <w:p w14:paraId="0EC2D283" w14:textId="41CB22B7" w:rsidR="00023EE8" w:rsidRPr="005E115B" w:rsidDel="009661CB" w:rsidRDefault="00023EE8" w:rsidP="000B5168">
            <w:pPr>
              <w:rPr>
                <w:ins w:id="3404" w:author="88692" w:date="2020-06-16T16:49:00Z"/>
                <w:del w:id="3405" w:author="Fegie" w:date="2021-04-28T12:03:00Z"/>
                <w:rFonts w:ascii="標楷體" w:eastAsia="標楷體" w:hAnsi="標楷體"/>
                <w:color w:val="FF0000"/>
              </w:rPr>
            </w:pPr>
            <w:bookmarkStart w:id="3406" w:name="_Toc71197068"/>
            <w:bookmarkEnd w:id="3406"/>
          </w:p>
        </w:tc>
        <w:tc>
          <w:tcPr>
            <w:tcW w:w="2152" w:type="dxa"/>
          </w:tcPr>
          <w:p w14:paraId="6312A296" w14:textId="28FFA425" w:rsidR="00023EE8" w:rsidDel="009661CB" w:rsidRDefault="00023EE8" w:rsidP="000B5168">
            <w:pPr>
              <w:rPr>
                <w:ins w:id="3407" w:author="88692" w:date="2020-06-16T16:49:00Z"/>
                <w:del w:id="3408" w:author="Fegie" w:date="2021-04-28T12:03:00Z"/>
                <w:rFonts w:ascii="標楷體" w:eastAsia="標楷體" w:hAnsi="標楷體"/>
                <w:color w:val="FF0000"/>
              </w:rPr>
            </w:pPr>
            <w:bookmarkStart w:id="3409" w:name="_Toc71197069"/>
            <w:bookmarkEnd w:id="3409"/>
          </w:p>
        </w:tc>
        <w:tc>
          <w:tcPr>
            <w:tcW w:w="1296" w:type="dxa"/>
          </w:tcPr>
          <w:p w14:paraId="5CF43AC5" w14:textId="7248E340" w:rsidR="00023EE8" w:rsidRPr="002755CF" w:rsidDel="009661CB" w:rsidRDefault="00023EE8" w:rsidP="000B5168">
            <w:pPr>
              <w:rPr>
                <w:ins w:id="3410" w:author="88692" w:date="2020-06-16T16:49:00Z"/>
                <w:del w:id="3411" w:author="Fegie" w:date="2021-04-28T12:03:00Z"/>
                <w:rFonts w:ascii="標楷體" w:eastAsia="標楷體" w:hAnsi="標楷體"/>
                <w:color w:val="FF0000"/>
              </w:rPr>
            </w:pPr>
            <w:bookmarkStart w:id="3412" w:name="_Toc71197070"/>
            <w:bookmarkEnd w:id="3412"/>
          </w:p>
        </w:tc>
        <w:tc>
          <w:tcPr>
            <w:tcW w:w="1066" w:type="dxa"/>
          </w:tcPr>
          <w:p w14:paraId="207F6F16" w14:textId="7142F6D9" w:rsidR="00023EE8" w:rsidRPr="002755CF" w:rsidDel="009661CB" w:rsidRDefault="00023EE8" w:rsidP="000B5168">
            <w:pPr>
              <w:rPr>
                <w:ins w:id="3413" w:author="88692" w:date="2020-06-16T16:49:00Z"/>
                <w:del w:id="3414" w:author="Fegie" w:date="2021-04-28T12:03:00Z"/>
                <w:rFonts w:ascii="標楷體" w:eastAsia="標楷體" w:hAnsi="標楷體"/>
                <w:color w:val="FF0000"/>
              </w:rPr>
            </w:pPr>
            <w:bookmarkStart w:id="3415" w:name="_Toc71197071"/>
            <w:bookmarkEnd w:id="3415"/>
          </w:p>
        </w:tc>
        <w:tc>
          <w:tcPr>
            <w:tcW w:w="1141" w:type="dxa"/>
          </w:tcPr>
          <w:p w14:paraId="53D55876" w14:textId="3104D28D" w:rsidR="00023EE8" w:rsidRPr="002755CF" w:rsidDel="009661CB" w:rsidRDefault="00023EE8" w:rsidP="000B5168">
            <w:pPr>
              <w:rPr>
                <w:ins w:id="3416" w:author="88692" w:date="2020-06-16T16:49:00Z"/>
                <w:del w:id="3417" w:author="Fegie" w:date="2021-04-28T12:03:00Z"/>
                <w:rFonts w:ascii="標楷體" w:eastAsia="標楷體" w:hAnsi="標楷體"/>
                <w:color w:val="FF0000"/>
              </w:rPr>
            </w:pPr>
            <w:bookmarkStart w:id="3418" w:name="_Toc71197072"/>
            <w:bookmarkEnd w:id="3418"/>
          </w:p>
        </w:tc>
        <w:tc>
          <w:tcPr>
            <w:tcW w:w="665" w:type="dxa"/>
          </w:tcPr>
          <w:p w14:paraId="3AAF8CEC" w14:textId="210E3E78" w:rsidR="00023EE8" w:rsidRPr="002755CF" w:rsidDel="009661CB" w:rsidRDefault="00023EE8" w:rsidP="000B5168">
            <w:pPr>
              <w:rPr>
                <w:ins w:id="3419" w:author="88692" w:date="2020-06-16T16:49:00Z"/>
                <w:del w:id="3420" w:author="Fegie" w:date="2021-04-28T12:03:00Z"/>
                <w:rFonts w:ascii="標楷體" w:eastAsia="標楷體" w:hAnsi="標楷體"/>
                <w:color w:val="FF0000"/>
              </w:rPr>
            </w:pPr>
            <w:bookmarkStart w:id="3421" w:name="_Toc71197073"/>
            <w:bookmarkEnd w:id="3421"/>
          </w:p>
        </w:tc>
        <w:tc>
          <w:tcPr>
            <w:tcW w:w="691" w:type="dxa"/>
          </w:tcPr>
          <w:p w14:paraId="7BBDFC58" w14:textId="3A7F53DE" w:rsidR="00023EE8" w:rsidRPr="002755CF" w:rsidDel="009661CB" w:rsidRDefault="00023EE8" w:rsidP="000B5168">
            <w:pPr>
              <w:rPr>
                <w:ins w:id="3422" w:author="88692" w:date="2020-06-16T16:49:00Z"/>
                <w:del w:id="3423" w:author="Fegie" w:date="2021-04-28T12:03:00Z"/>
                <w:rFonts w:ascii="標楷體" w:eastAsia="標楷體" w:hAnsi="標楷體"/>
                <w:color w:val="FF0000"/>
              </w:rPr>
            </w:pPr>
            <w:bookmarkStart w:id="3424" w:name="_Toc71197074"/>
            <w:bookmarkEnd w:id="3424"/>
          </w:p>
        </w:tc>
        <w:tc>
          <w:tcPr>
            <w:tcW w:w="3613" w:type="dxa"/>
          </w:tcPr>
          <w:p w14:paraId="4286A82A" w14:textId="41C1300F" w:rsidR="00023EE8" w:rsidDel="009661CB" w:rsidRDefault="00023EE8" w:rsidP="000B5168">
            <w:pPr>
              <w:rPr>
                <w:ins w:id="3425" w:author="88692" w:date="2020-06-16T16:49:00Z"/>
                <w:del w:id="3426" w:author="Fegie" w:date="2021-04-28T12:03:00Z"/>
                <w:rFonts w:ascii="標楷體" w:eastAsia="標楷體" w:hAnsi="標楷體"/>
                <w:color w:val="FF0000"/>
              </w:rPr>
            </w:pPr>
            <w:bookmarkStart w:id="3427" w:name="_Toc71197075"/>
            <w:bookmarkEnd w:id="3427"/>
          </w:p>
        </w:tc>
        <w:bookmarkStart w:id="3428" w:name="_Toc71197076"/>
        <w:bookmarkEnd w:id="3428"/>
      </w:tr>
      <w:tr w:rsidR="00BB5E4A" w:rsidRPr="00A04243" w:rsidDel="009661CB" w14:paraId="6888F70F" w14:textId="3ADCEC4E" w:rsidTr="00CE2128">
        <w:trPr>
          <w:trHeight w:val="291"/>
          <w:jc w:val="center"/>
          <w:del w:id="3429" w:author="Fegie" w:date="2021-04-28T12:03:00Z"/>
        </w:trPr>
        <w:tc>
          <w:tcPr>
            <w:tcW w:w="558" w:type="dxa"/>
          </w:tcPr>
          <w:p w14:paraId="44CC8BB4" w14:textId="3D7A184A" w:rsidR="00BB5E4A" w:rsidRPr="00A04243" w:rsidDel="009661CB" w:rsidRDefault="00BB5E4A" w:rsidP="00D704D0">
            <w:pPr>
              <w:rPr>
                <w:del w:id="3430" w:author="Fegie" w:date="2021-04-28T12:03:00Z"/>
                <w:rFonts w:ascii="標楷體" w:eastAsia="標楷體" w:hAnsi="標楷體"/>
              </w:rPr>
            </w:pPr>
            <w:bookmarkStart w:id="3431" w:name="_Toc71197077"/>
            <w:bookmarkEnd w:id="3431"/>
          </w:p>
        </w:tc>
        <w:tc>
          <w:tcPr>
            <w:tcW w:w="2152" w:type="dxa"/>
          </w:tcPr>
          <w:p w14:paraId="76185659" w14:textId="5082B937" w:rsidR="00BB5E4A" w:rsidRPr="00CE781C" w:rsidDel="009661CB" w:rsidRDefault="00BB5E4A" w:rsidP="00D704D0">
            <w:pPr>
              <w:rPr>
                <w:del w:id="3432" w:author="Fegie" w:date="2021-04-28T12:03:00Z"/>
                <w:rFonts w:ascii="標楷體" w:eastAsia="標楷體" w:hAnsi="標楷體"/>
                <w:color w:val="FF0000"/>
              </w:rPr>
            </w:pPr>
            <w:del w:id="3433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電話種類</w:delText>
              </w:r>
              <w:bookmarkStart w:id="3434" w:name="_Toc71197078"/>
              <w:bookmarkEnd w:id="3434"/>
            </w:del>
          </w:p>
        </w:tc>
        <w:tc>
          <w:tcPr>
            <w:tcW w:w="1296" w:type="dxa"/>
          </w:tcPr>
          <w:p w14:paraId="1EB58BFF" w14:textId="4B3943A7" w:rsidR="00BB5E4A" w:rsidRPr="00CE781C" w:rsidDel="009661CB" w:rsidRDefault="00CE2128" w:rsidP="00D704D0">
            <w:pPr>
              <w:rPr>
                <w:del w:id="3435" w:author="Fegie" w:date="2021-04-28T12:03:00Z"/>
                <w:rFonts w:ascii="標楷體" w:eastAsia="標楷體" w:hAnsi="標楷體"/>
                <w:color w:val="FF0000"/>
              </w:rPr>
            </w:pPr>
            <w:del w:id="3436" w:author="Fegie" w:date="2021-04-28T12:03:00Z">
              <w:r w:rsidDel="009661CB">
                <w:rPr>
                  <w:rFonts w:ascii="標楷體" w:eastAsia="標楷體" w:hAnsi="標楷體" w:hint="eastAsia"/>
                  <w:color w:val="FF0000"/>
                </w:rPr>
                <w:delText>XXXX</w:delText>
              </w:r>
              <w:r w:rsidR="009321E3" w:rsidDel="009661CB">
                <w:rPr>
                  <w:rFonts w:ascii="標楷體" w:eastAsia="標楷體" w:hAnsi="標楷體" w:hint="eastAsia"/>
                  <w:color w:val="FF0000"/>
                </w:rPr>
                <w:delText>XXXX</w:delText>
              </w:r>
              <w:bookmarkStart w:id="3437" w:name="_Toc71197079"/>
              <w:bookmarkEnd w:id="3437"/>
            </w:del>
          </w:p>
        </w:tc>
        <w:tc>
          <w:tcPr>
            <w:tcW w:w="1066" w:type="dxa"/>
          </w:tcPr>
          <w:p w14:paraId="35C86C43" w14:textId="6EE535DB" w:rsidR="00BB5E4A" w:rsidRPr="00CE781C" w:rsidDel="009661CB" w:rsidRDefault="00BB5E4A" w:rsidP="00D704D0">
            <w:pPr>
              <w:rPr>
                <w:del w:id="3438" w:author="Fegie" w:date="2021-04-28T12:03:00Z"/>
                <w:rFonts w:ascii="標楷體" w:eastAsia="標楷體" w:hAnsi="標楷體"/>
                <w:color w:val="FF0000"/>
              </w:rPr>
            </w:pPr>
            <w:bookmarkStart w:id="3439" w:name="_Toc71197080"/>
            <w:bookmarkEnd w:id="3439"/>
          </w:p>
        </w:tc>
        <w:tc>
          <w:tcPr>
            <w:tcW w:w="1141" w:type="dxa"/>
          </w:tcPr>
          <w:p w14:paraId="64EE09C6" w14:textId="6A500ABE" w:rsidR="00BB5E4A" w:rsidRPr="00CE781C" w:rsidDel="009661CB" w:rsidRDefault="00BB5E4A" w:rsidP="00D704D0">
            <w:pPr>
              <w:rPr>
                <w:del w:id="3440" w:author="Fegie" w:date="2021-04-28T12:03:00Z"/>
                <w:rFonts w:ascii="標楷體" w:eastAsia="標楷體" w:hAnsi="標楷體"/>
                <w:color w:val="FF0000"/>
              </w:rPr>
            </w:pPr>
            <w:bookmarkStart w:id="3441" w:name="_Toc71197081"/>
            <w:bookmarkEnd w:id="3441"/>
          </w:p>
        </w:tc>
        <w:tc>
          <w:tcPr>
            <w:tcW w:w="665" w:type="dxa"/>
          </w:tcPr>
          <w:p w14:paraId="1AF9DD0E" w14:textId="1BB9025A" w:rsidR="00BB5E4A" w:rsidRPr="00CE781C" w:rsidDel="009661CB" w:rsidRDefault="00BB5E4A" w:rsidP="00D704D0">
            <w:pPr>
              <w:rPr>
                <w:del w:id="3442" w:author="Fegie" w:date="2021-04-28T12:03:00Z"/>
                <w:rFonts w:ascii="標楷體" w:eastAsia="標楷體" w:hAnsi="標楷體"/>
                <w:color w:val="FF0000"/>
              </w:rPr>
            </w:pPr>
            <w:bookmarkStart w:id="3443" w:name="_Toc71197082"/>
            <w:bookmarkEnd w:id="3443"/>
          </w:p>
        </w:tc>
        <w:tc>
          <w:tcPr>
            <w:tcW w:w="691" w:type="dxa"/>
          </w:tcPr>
          <w:p w14:paraId="7EA219AE" w14:textId="239BFCAE" w:rsidR="00BB5E4A" w:rsidRPr="00CE781C" w:rsidDel="009661CB" w:rsidRDefault="00BB5E4A" w:rsidP="00D704D0">
            <w:pPr>
              <w:rPr>
                <w:del w:id="3444" w:author="Fegie" w:date="2021-04-28T12:03:00Z"/>
                <w:rFonts w:ascii="標楷體" w:eastAsia="標楷體" w:hAnsi="標楷體"/>
                <w:color w:val="FF0000"/>
              </w:rPr>
            </w:pPr>
            <w:bookmarkStart w:id="3445" w:name="_Toc71197083"/>
            <w:bookmarkEnd w:id="3445"/>
          </w:p>
        </w:tc>
        <w:tc>
          <w:tcPr>
            <w:tcW w:w="3613" w:type="dxa"/>
          </w:tcPr>
          <w:p w14:paraId="2BC01FDF" w14:textId="478EBB24" w:rsidR="00BB5E4A" w:rsidRPr="00CE781C" w:rsidDel="009661CB" w:rsidRDefault="00BB5E4A" w:rsidP="00BB5E4A">
            <w:pPr>
              <w:rPr>
                <w:del w:id="3446" w:author="Fegie" w:date="2021-04-28T12:03:00Z"/>
                <w:rFonts w:ascii="標楷體" w:eastAsia="標楷體" w:hAnsi="標楷體"/>
                <w:color w:val="FF0000"/>
              </w:rPr>
            </w:pPr>
            <w:del w:id="3447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448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刪除&amp;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</w:delText>
              </w:r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]功能，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R="00CE2128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3449" w:name="_Toc71197084"/>
              <w:bookmarkEnd w:id="3449"/>
            </w:del>
          </w:p>
          <w:p w14:paraId="04938B00" w14:textId="04FA7D6D" w:rsidR="00BB5E4A" w:rsidRPr="00CE781C" w:rsidDel="009661CB" w:rsidRDefault="00BB5E4A" w:rsidP="00BB5E4A">
            <w:pPr>
              <w:rPr>
                <w:del w:id="3450" w:author="Fegie" w:date="2021-04-28T12:03:00Z"/>
                <w:rFonts w:ascii="標楷體" w:eastAsia="標楷體" w:hAnsi="標楷體"/>
                <w:color w:val="FF0000"/>
              </w:rPr>
            </w:pPr>
            <w:del w:id="3451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01: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公司</w:delText>
              </w:r>
              <w:bookmarkStart w:id="3452" w:name="_Toc71197085"/>
              <w:bookmarkEnd w:id="3452"/>
            </w:del>
          </w:p>
          <w:p w14:paraId="2B484270" w14:textId="286133E8" w:rsidR="00BB5E4A" w:rsidRPr="00CE781C" w:rsidDel="009661CB" w:rsidRDefault="00BB5E4A" w:rsidP="00BB5E4A">
            <w:pPr>
              <w:rPr>
                <w:del w:id="3453" w:author="Fegie" w:date="2021-04-28T12:03:00Z"/>
                <w:rFonts w:ascii="標楷體" w:eastAsia="標楷體" w:hAnsi="標楷體"/>
                <w:color w:val="FF0000"/>
              </w:rPr>
            </w:pPr>
            <w:del w:id="3454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02: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住家</w:delText>
              </w:r>
              <w:bookmarkStart w:id="3455" w:name="_Toc71197086"/>
              <w:bookmarkEnd w:id="3455"/>
            </w:del>
          </w:p>
          <w:p w14:paraId="0E298873" w14:textId="0C01FBB4" w:rsidR="00BB5E4A" w:rsidRPr="00CE781C" w:rsidDel="009661CB" w:rsidRDefault="00BB5E4A" w:rsidP="00BB5E4A">
            <w:pPr>
              <w:rPr>
                <w:del w:id="3456" w:author="Fegie" w:date="2021-04-28T12:03:00Z"/>
                <w:rFonts w:ascii="標楷體" w:eastAsia="標楷體" w:hAnsi="標楷體"/>
                <w:color w:val="FF0000"/>
              </w:rPr>
            </w:pPr>
            <w:del w:id="3457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03: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手機</w:delText>
              </w:r>
              <w:bookmarkStart w:id="3458" w:name="_Toc71197087"/>
              <w:bookmarkEnd w:id="3458"/>
            </w:del>
          </w:p>
          <w:p w14:paraId="6A645B5F" w14:textId="35F417A3" w:rsidR="00BB5E4A" w:rsidRPr="00CE781C" w:rsidDel="009661CB" w:rsidRDefault="00BB5E4A" w:rsidP="00BB5E4A">
            <w:pPr>
              <w:rPr>
                <w:del w:id="3459" w:author="Fegie" w:date="2021-04-28T12:03:00Z"/>
                <w:rFonts w:ascii="標楷體" w:eastAsia="標楷體" w:hAnsi="標楷體"/>
                <w:color w:val="FF0000"/>
              </w:rPr>
            </w:pPr>
            <w:del w:id="3460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04: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傳真</w:delText>
              </w:r>
              <w:bookmarkStart w:id="3461" w:name="_Toc71197088"/>
              <w:bookmarkEnd w:id="3461"/>
            </w:del>
          </w:p>
          <w:p w14:paraId="2712432D" w14:textId="4D304C16" w:rsidR="00BB5E4A" w:rsidRPr="00CE781C" w:rsidDel="009661CB" w:rsidRDefault="00BB5E4A" w:rsidP="00BB5E4A">
            <w:pPr>
              <w:rPr>
                <w:del w:id="3462" w:author="Fegie" w:date="2021-04-28T12:03:00Z"/>
                <w:rFonts w:ascii="標楷體" w:eastAsia="標楷體" w:hAnsi="標楷體"/>
                <w:color w:val="FF0000"/>
              </w:rPr>
            </w:pPr>
            <w:del w:id="3463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05: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簡訊</w:delText>
              </w:r>
              <w:bookmarkStart w:id="3464" w:name="_Toc71197089"/>
              <w:bookmarkEnd w:id="3464"/>
            </w:del>
          </w:p>
          <w:p w14:paraId="02A7CBE6" w14:textId="324ABE27" w:rsidR="00BB5E4A" w:rsidRPr="00CE781C" w:rsidDel="009661CB" w:rsidRDefault="00BB5E4A" w:rsidP="00BB5E4A">
            <w:pPr>
              <w:rPr>
                <w:del w:id="3465" w:author="Fegie" w:date="2021-04-28T12:03:00Z"/>
                <w:rFonts w:ascii="標楷體" w:eastAsia="標楷體" w:hAnsi="標楷體"/>
                <w:color w:val="FF0000"/>
              </w:rPr>
            </w:pPr>
            <w:del w:id="3466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06: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催收聯絡</w:delText>
              </w:r>
              <w:bookmarkStart w:id="3467" w:name="_Toc71197090"/>
              <w:bookmarkEnd w:id="3467"/>
            </w:del>
          </w:p>
          <w:p w14:paraId="7A45F305" w14:textId="2C6BB3C9" w:rsidR="00BB5E4A" w:rsidRPr="00CE781C" w:rsidDel="009661CB" w:rsidRDefault="00BB5E4A" w:rsidP="00BB5E4A">
            <w:pPr>
              <w:rPr>
                <w:del w:id="3468" w:author="Fegie" w:date="2021-04-28T12:03:00Z"/>
                <w:rFonts w:ascii="標楷體" w:eastAsia="標楷體" w:hAnsi="標楷體"/>
                <w:color w:val="FF0000"/>
              </w:rPr>
            </w:pPr>
            <w:del w:id="3469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09: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其他</w:delText>
              </w:r>
              <w:bookmarkStart w:id="3470" w:name="_Toc71197091"/>
              <w:bookmarkEnd w:id="3470"/>
            </w:del>
          </w:p>
        </w:tc>
        <w:bookmarkStart w:id="3471" w:name="_Toc71197092"/>
        <w:bookmarkEnd w:id="3471"/>
      </w:tr>
      <w:tr w:rsidR="00BB5E4A" w:rsidRPr="00A04243" w:rsidDel="009661CB" w14:paraId="3D0C1296" w14:textId="1F43BF57" w:rsidTr="00CE2128">
        <w:trPr>
          <w:trHeight w:val="291"/>
          <w:jc w:val="center"/>
          <w:del w:id="3472" w:author="Fegie" w:date="2021-04-28T12:03:00Z"/>
        </w:trPr>
        <w:tc>
          <w:tcPr>
            <w:tcW w:w="558" w:type="dxa"/>
          </w:tcPr>
          <w:p w14:paraId="697AEF1C" w14:textId="48622E59" w:rsidR="00BB5E4A" w:rsidRPr="00A04243" w:rsidDel="009661CB" w:rsidRDefault="00BB5E4A" w:rsidP="00D704D0">
            <w:pPr>
              <w:rPr>
                <w:del w:id="3473" w:author="Fegie" w:date="2021-04-28T12:03:00Z"/>
                <w:rFonts w:ascii="標楷體" w:eastAsia="標楷體" w:hAnsi="標楷體"/>
              </w:rPr>
            </w:pPr>
            <w:bookmarkStart w:id="3474" w:name="_Toc71197093"/>
            <w:bookmarkEnd w:id="3474"/>
          </w:p>
        </w:tc>
        <w:tc>
          <w:tcPr>
            <w:tcW w:w="2152" w:type="dxa"/>
          </w:tcPr>
          <w:p w14:paraId="2C33FE42" w14:textId="79E855F9" w:rsidR="00BB5E4A" w:rsidRPr="00CE781C" w:rsidDel="009661CB" w:rsidRDefault="00BB5E4A" w:rsidP="00D704D0">
            <w:pPr>
              <w:rPr>
                <w:del w:id="3475" w:author="Fegie" w:date="2021-04-28T12:03:00Z"/>
                <w:rFonts w:ascii="標楷體" w:eastAsia="標楷體" w:hAnsi="標楷體"/>
                <w:color w:val="FF0000"/>
              </w:rPr>
            </w:pPr>
            <w:del w:id="3476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電話號碼</w:delText>
              </w:r>
              <w:bookmarkStart w:id="3477" w:name="_Toc71197094"/>
              <w:bookmarkEnd w:id="3477"/>
            </w:del>
          </w:p>
        </w:tc>
        <w:tc>
          <w:tcPr>
            <w:tcW w:w="1296" w:type="dxa"/>
          </w:tcPr>
          <w:p w14:paraId="61ADF1D5" w14:textId="1B230D0B" w:rsidR="00BB5E4A" w:rsidRPr="00CE781C" w:rsidDel="009661CB" w:rsidRDefault="00BB5E4A" w:rsidP="00D704D0">
            <w:pPr>
              <w:rPr>
                <w:del w:id="3478" w:author="Fegie" w:date="2021-04-28T12:03:00Z"/>
                <w:rFonts w:ascii="標楷體" w:eastAsia="標楷體" w:hAnsi="標楷體"/>
                <w:color w:val="FF0000"/>
              </w:rPr>
            </w:pPr>
            <w:del w:id="3479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X(15)</w:delText>
              </w:r>
              <w:bookmarkStart w:id="3480" w:name="_Toc71197095"/>
              <w:bookmarkEnd w:id="3480"/>
            </w:del>
          </w:p>
        </w:tc>
        <w:tc>
          <w:tcPr>
            <w:tcW w:w="1066" w:type="dxa"/>
          </w:tcPr>
          <w:p w14:paraId="692359A2" w14:textId="2AB8262E" w:rsidR="00BB5E4A" w:rsidRPr="00A04243" w:rsidDel="009661CB" w:rsidRDefault="00BB5E4A" w:rsidP="00D704D0">
            <w:pPr>
              <w:rPr>
                <w:del w:id="3481" w:author="Fegie" w:date="2021-04-28T12:03:00Z"/>
                <w:rFonts w:ascii="標楷體" w:eastAsia="標楷體" w:hAnsi="標楷體"/>
              </w:rPr>
            </w:pPr>
            <w:bookmarkStart w:id="3482" w:name="_Toc71197096"/>
            <w:bookmarkEnd w:id="3482"/>
          </w:p>
        </w:tc>
        <w:tc>
          <w:tcPr>
            <w:tcW w:w="1141" w:type="dxa"/>
          </w:tcPr>
          <w:p w14:paraId="0C329337" w14:textId="759D7B9D" w:rsidR="00BB5E4A" w:rsidRPr="00A04243" w:rsidDel="009661CB" w:rsidRDefault="00BB5E4A" w:rsidP="00D704D0">
            <w:pPr>
              <w:rPr>
                <w:del w:id="3483" w:author="Fegie" w:date="2021-04-28T12:03:00Z"/>
                <w:rFonts w:ascii="標楷體" w:eastAsia="標楷體" w:hAnsi="標楷體"/>
              </w:rPr>
            </w:pPr>
            <w:bookmarkStart w:id="3484" w:name="_Toc71197097"/>
            <w:bookmarkEnd w:id="3484"/>
          </w:p>
        </w:tc>
        <w:tc>
          <w:tcPr>
            <w:tcW w:w="665" w:type="dxa"/>
          </w:tcPr>
          <w:p w14:paraId="0B466606" w14:textId="359C2C20" w:rsidR="00BB5E4A" w:rsidRPr="00A04243" w:rsidDel="009661CB" w:rsidRDefault="00BB5E4A" w:rsidP="00D704D0">
            <w:pPr>
              <w:rPr>
                <w:del w:id="3485" w:author="Fegie" w:date="2021-04-28T12:03:00Z"/>
                <w:rFonts w:ascii="標楷體" w:eastAsia="標楷體" w:hAnsi="標楷體"/>
              </w:rPr>
            </w:pPr>
            <w:bookmarkStart w:id="3486" w:name="_Toc71197098"/>
            <w:bookmarkEnd w:id="3486"/>
          </w:p>
        </w:tc>
        <w:tc>
          <w:tcPr>
            <w:tcW w:w="691" w:type="dxa"/>
          </w:tcPr>
          <w:p w14:paraId="26C49AC5" w14:textId="4355854B" w:rsidR="00BB5E4A" w:rsidRPr="00A04243" w:rsidDel="009661CB" w:rsidRDefault="00BB5E4A" w:rsidP="00D704D0">
            <w:pPr>
              <w:rPr>
                <w:del w:id="3487" w:author="Fegie" w:date="2021-04-28T12:03:00Z"/>
                <w:rFonts w:ascii="標楷體" w:eastAsia="標楷體" w:hAnsi="標楷體"/>
              </w:rPr>
            </w:pPr>
            <w:bookmarkStart w:id="3488" w:name="_Toc71197099"/>
            <w:bookmarkEnd w:id="3488"/>
          </w:p>
        </w:tc>
        <w:tc>
          <w:tcPr>
            <w:tcW w:w="3613" w:type="dxa"/>
          </w:tcPr>
          <w:p w14:paraId="5F723FF2" w14:textId="44558107" w:rsidR="00BB5E4A" w:rsidRPr="00A04243" w:rsidDel="009661CB" w:rsidRDefault="00BB5E4A" w:rsidP="00D704D0">
            <w:pPr>
              <w:rPr>
                <w:del w:id="3489" w:author="Fegie" w:date="2021-04-28T12:03:00Z"/>
                <w:rFonts w:ascii="標楷體" w:eastAsia="標楷體" w:hAnsi="標楷體"/>
              </w:rPr>
            </w:pPr>
            <w:del w:id="3490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491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492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3493" w:name="_Toc71197100"/>
              <w:bookmarkEnd w:id="3493"/>
            </w:del>
          </w:p>
        </w:tc>
        <w:bookmarkStart w:id="3494" w:name="_Toc71197101"/>
        <w:bookmarkEnd w:id="3494"/>
      </w:tr>
      <w:tr w:rsidR="00CE2128" w:rsidRPr="00A04243" w:rsidDel="009661CB" w14:paraId="6EBD704B" w14:textId="74536675" w:rsidTr="00CE2128">
        <w:trPr>
          <w:trHeight w:val="291"/>
          <w:jc w:val="center"/>
          <w:del w:id="3495" w:author="Fegie" w:date="2021-04-28T12:03:00Z"/>
        </w:trPr>
        <w:tc>
          <w:tcPr>
            <w:tcW w:w="558" w:type="dxa"/>
          </w:tcPr>
          <w:p w14:paraId="1331DF02" w14:textId="05101F43" w:rsidR="00CE2128" w:rsidRPr="00A04243" w:rsidDel="009661CB" w:rsidRDefault="00CE2128" w:rsidP="00D704D0">
            <w:pPr>
              <w:rPr>
                <w:del w:id="3496" w:author="Fegie" w:date="2021-04-28T12:03:00Z"/>
                <w:rFonts w:ascii="標楷體" w:eastAsia="標楷體" w:hAnsi="標楷體"/>
              </w:rPr>
            </w:pPr>
            <w:bookmarkStart w:id="3497" w:name="_Toc71197102"/>
            <w:bookmarkEnd w:id="3497"/>
          </w:p>
        </w:tc>
        <w:tc>
          <w:tcPr>
            <w:tcW w:w="2152" w:type="dxa"/>
          </w:tcPr>
          <w:p w14:paraId="7B451362" w14:textId="52D1B190" w:rsidR="00CE2128" w:rsidRPr="00CE781C" w:rsidDel="009661CB" w:rsidRDefault="00CE2128" w:rsidP="00D704D0">
            <w:pPr>
              <w:rPr>
                <w:del w:id="3498" w:author="Fegie" w:date="2021-04-28T12:03:00Z"/>
                <w:rFonts w:ascii="標楷體" w:eastAsia="標楷體" w:hAnsi="標楷體"/>
                <w:color w:val="FF0000"/>
              </w:rPr>
            </w:pPr>
            <w:del w:id="3499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與借款人關係</w:delText>
              </w:r>
              <w:bookmarkStart w:id="3500" w:name="_Toc71197103"/>
              <w:bookmarkEnd w:id="3500"/>
            </w:del>
          </w:p>
        </w:tc>
        <w:tc>
          <w:tcPr>
            <w:tcW w:w="1296" w:type="dxa"/>
          </w:tcPr>
          <w:p w14:paraId="240597A1" w14:textId="7B9DB1C8" w:rsidR="00CE2128" w:rsidRPr="00CE781C" w:rsidDel="009661CB" w:rsidRDefault="00CE2128" w:rsidP="00D704D0">
            <w:pPr>
              <w:rPr>
                <w:del w:id="3501" w:author="Fegie" w:date="2021-04-28T12:03:00Z"/>
                <w:rFonts w:ascii="標楷體" w:eastAsia="標楷體" w:hAnsi="標楷體"/>
                <w:color w:val="FF0000"/>
              </w:rPr>
            </w:pPr>
            <w:del w:id="3502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X(2)</w:delText>
              </w:r>
              <w:bookmarkStart w:id="3503" w:name="_Toc71197104"/>
              <w:bookmarkEnd w:id="3503"/>
            </w:del>
          </w:p>
        </w:tc>
        <w:tc>
          <w:tcPr>
            <w:tcW w:w="1066" w:type="dxa"/>
          </w:tcPr>
          <w:p w14:paraId="0596CD3D" w14:textId="6BBA3479" w:rsidR="00CE2128" w:rsidRPr="00A04243" w:rsidDel="009661CB" w:rsidRDefault="00CE2128" w:rsidP="00D704D0">
            <w:pPr>
              <w:rPr>
                <w:del w:id="3504" w:author="Fegie" w:date="2021-04-28T12:03:00Z"/>
                <w:rFonts w:ascii="標楷體" w:eastAsia="標楷體" w:hAnsi="標楷體"/>
              </w:rPr>
            </w:pPr>
            <w:bookmarkStart w:id="3505" w:name="_Toc71197105"/>
            <w:bookmarkEnd w:id="3505"/>
          </w:p>
        </w:tc>
        <w:tc>
          <w:tcPr>
            <w:tcW w:w="1141" w:type="dxa"/>
          </w:tcPr>
          <w:p w14:paraId="054C5729" w14:textId="617BF8AC" w:rsidR="00CE2128" w:rsidRPr="00A04243" w:rsidDel="009661CB" w:rsidRDefault="00CE2128" w:rsidP="00D704D0">
            <w:pPr>
              <w:rPr>
                <w:del w:id="3506" w:author="Fegie" w:date="2021-04-28T12:03:00Z"/>
                <w:rFonts w:ascii="標楷體" w:eastAsia="標楷體" w:hAnsi="標楷體"/>
              </w:rPr>
            </w:pPr>
            <w:bookmarkStart w:id="3507" w:name="_Toc71197106"/>
            <w:bookmarkEnd w:id="3507"/>
          </w:p>
        </w:tc>
        <w:tc>
          <w:tcPr>
            <w:tcW w:w="665" w:type="dxa"/>
          </w:tcPr>
          <w:p w14:paraId="5CB863A2" w14:textId="6BFFBBEB" w:rsidR="00CE2128" w:rsidRPr="00A04243" w:rsidDel="009661CB" w:rsidRDefault="00CE2128" w:rsidP="00D704D0">
            <w:pPr>
              <w:rPr>
                <w:del w:id="3508" w:author="Fegie" w:date="2021-04-28T12:03:00Z"/>
                <w:rFonts w:ascii="標楷體" w:eastAsia="標楷體" w:hAnsi="標楷體"/>
              </w:rPr>
            </w:pPr>
            <w:bookmarkStart w:id="3509" w:name="_Toc71197107"/>
            <w:bookmarkEnd w:id="3509"/>
          </w:p>
        </w:tc>
        <w:tc>
          <w:tcPr>
            <w:tcW w:w="691" w:type="dxa"/>
          </w:tcPr>
          <w:p w14:paraId="28D33058" w14:textId="4CD9139E" w:rsidR="00CE2128" w:rsidRPr="00A04243" w:rsidDel="009661CB" w:rsidRDefault="00CE2128" w:rsidP="00D704D0">
            <w:pPr>
              <w:rPr>
                <w:del w:id="3510" w:author="Fegie" w:date="2021-04-28T12:03:00Z"/>
                <w:rFonts w:ascii="標楷體" w:eastAsia="標楷體" w:hAnsi="標楷體"/>
              </w:rPr>
            </w:pPr>
            <w:bookmarkStart w:id="3511" w:name="_Toc71197108"/>
            <w:bookmarkEnd w:id="3511"/>
          </w:p>
        </w:tc>
        <w:tc>
          <w:tcPr>
            <w:tcW w:w="3613" w:type="dxa"/>
          </w:tcPr>
          <w:p w14:paraId="48F2686D" w14:textId="07924888" w:rsidR="00CE2128" w:rsidDel="009661CB" w:rsidRDefault="00CE2128" w:rsidP="00D704D0">
            <w:pPr>
              <w:rPr>
                <w:del w:id="3512" w:author="Fegie" w:date="2021-04-28T12:03:00Z"/>
                <w:rFonts w:ascii="標楷體" w:eastAsia="標楷體" w:hAnsi="標楷體"/>
                <w:color w:val="FF0000"/>
              </w:rPr>
            </w:pPr>
            <w:del w:id="3513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514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515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3516" w:name="_Toc71197109"/>
              <w:bookmarkEnd w:id="3516"/>
            </w:del>
          </w:p>
          <w:p w14:paraId="169CE9E1" w14:textId="15D244E7" w:rsidR="00CE2128" w:rsidRPr="00CE781C" w:rsidDel="009661CB" w:rsidRDefault="00CE2128" w:rsidP="00CE2128">
            <w:pPr>
              <w:rPr>
                <w:del w:id="3517" w:author="Fegie" w:date="2021-04-28T12:03:00Z"/>
                <w:rFonts w:ascii="標楷體" w:eastAsia="標楷體" w:hAnsi="標楷體"/>
                <w:color w:val="FF0000"/>
              </w:rPr>
            </w:pPr>
            <w:del w:id="3518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空白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>:本人</w:delText>
              </w:r>
              <w:bookmarkStart w:id="3519" w:name="_Toc71197110"/>
              <w:bookmarkEnd w:id="3519"/>
            </w:del>
          </w:p>
          <w:p w14:paraId="1CC50CC5" w14:textId="186A08B6" w:rsidR="00CE2128" w:rsidRPr="00CE781C" w:rsidDel="009661CB" w:rsidRDefault="00CE2128" w:rsidP="00CE2128">
            <w:pPr>
              <w:rPr>
                <w:del w:id="3520" w:author="Fegie" w:date="2021-04-28T12:03:00Z"/>
                <w:rFonts w:ascii="標楷體" w:eastAsia="標楷體" w:hAnsi="標楷體"/>
                <w:color w:val="FF0000"/>
              </w:rPr>
            </w:pPr>
            <w:del w:id="3521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01: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夫</w:delText>
              </w:r>
              <w:bookmarkStart w:id="3522" w:name="_Toc71197111"/>
              <w:bookmarkEnd w:id="3522"/>
            </w:del>
          </w:p>
          <w:p w14:paraId="4E87A59A" w14:textId="305830D5" w:rsidR="00CE2128" w:rsidRPr="00CE781C" w:rsidDel="009661CB" w:rsidRDefault="00CE2128" w:rsidP="00CE2128">
            <w:pPr>
              <w:rPr>
                <w:del w:id="3523" w:author="Fegie" w:date="2021-04-28T12:03:00Z"/>
                <w:rFonts w:ascii="標楷體" w:eastAsia="標楷體" w:hAnsi="標楷體"/>
                <w:color w:val="FF0000"/>
              </w:rPr>
            </w:pPr>
            <w:del w:id="3524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02: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妻</w:delText>
              </w:r>
              <w:bookmarkStart w:id="3525" w:name="_Toc71197112"/>
              <w:bookmarkEnd w:id="3525"/>
            </w:del>
          </w:p>
          <w:p w14:paraId="44E8DC16" w14:textId="28C742D6" w:rsidR="00CE2128" w:rsidRPr="00CE781C" w:rsidDel="009661CB" w:rsidRDefault="00CE2128" w:rsidP="00CE2128">
            <w:pPr>
              <w:rPr>
                <w:del w:id="3526" w:author="Fegie" w:date="2021-04-28T12:03:00Z"/>
                <w:rFonts w:ascii="標楷體" w:eastAsia="標楷體" w:hAnsi="標楷體"/>
                <w:color w:val="FF0000"/>
              </w:rPr>
            </w:pPr>
            <w:del w:id="3527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03: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父</w:delText>
              </w:r>
              <w:bookmarkStart w:id="3528" w:name="_Toc71197113"/>
              <w:bookmarkEnd w:id="3528"/>
            </w:del>
          </w:p>
          <w:p w14:paraId="34501B59" w14:textId="1BE495B4" w:rsidR="00CE2128" w:rsidRPr="00CE781C" w:rsidDel="009661CB" w:rsidRDefault="00CE2128" w:rsidP="00CE2128">
            <w:pPr>
              <w:rPr>
                <w:del w:id="3529" w:author="Fegie" w:date="2021-04-28T12:03:00Z"/>
                <w:rFonts w:ascii="標楷體" w:eastAsia="標楷體" w:hAnsi="標楷體"/>
                <w:color w:val="FF0000"/>
              </w:rPr>
            </w:pPr>
            <w:del w:id="3530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04: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母</w:delText>
              </w:r>
              <w:bookmarkStart w:id="3531" w:name="_Toc71197114"/>
              <w:bookmarkEnd w:id="3531"/>
            </w:del>
          </w:p>
          <w:p w14:paraId="0035F9A1" w14:textId="31CDDEAA" w:rsidR="00CE2128" w:rsidRPr="00CE781C" w:rsidDel="009661CB" w:rsidRDefault="00CE2128" w:rsidP="00CE2128">
            <w:pPr>
              <w:rPr>
                <w:del w:id="3532" w:author="Fegie" w:date="2021-04-28T12:03:00Z"/>
                <w:rFonts w:ascii="標楷體" w:eastAsia="標楷體" w:hAnsi="標楷體"/>
                <w:color w:val="FF0000"/>
              </w:rPr>
            </w:pPr>
            <w:del w:id="3533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05: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子</w:delText>
              </w:r>
              <w:bookmarkStart w:id="3534" w:name="_Toc71197115"/>
              <w:bookmarkEnd w:id="3534"/>
            </w:del>
          </w:p>
          <w:p w14:paraId="31B6563A" w14:textId="4E925B9C" w:rsidR="00CE2128" w:rsidRPr="00CE781C" w:rsidDel="009661CB" w:rsidRDefault="00CE2128" w:rsidP="00CE2128">
            <w:pPr>
              <w:rPr>
                <w:del w:id="3535" w:author="Fegie" w:date="2021-04-28T12:03:00Z"/>
                <w:rFonts w:ascii="標楷體" w:eastAsia="標楷體" w:hAnsi="標楷體"/>
                <w:color w:val="FF0000"/>
              </w:rPr>
            </w:pPr>
            <w:del w:id="3536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06: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女</w:delText>
              </w:r>
              <w:bookmarkStart w:id="3537" w:name="_Toc71197116"/>
              <w:bookmarkEnd w:id="3537"/>
            </w:del>
          </w:p>
          <w:p w14:paraId="3B16C684" w14:textId="58F509B9" w:rsidR="00CE2128" w:rsidRPr="00CE781C" w:rsidDel="009661CB" w:rsidRDefault="00CE2128" w:rsidP="00CE2128">
            <w:pPr>
              <w:rPr>
                <w:del w:id="3538" w:author="Fegie" w:date="2021-04-28T12:03:00Z"/>
                <w:rFonts w:ascii="標楷體" w:eastAsia="標楷體" w:hAnsi="標楷體"/>
                <w:color w:val="FF0000"/>
              </w:rPr>
            </w:pPr>
            <w:del w:id="3539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07: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兄</w:delText>
              </w:r>
              <w:bookmarkStart w:id="3540" w:name="_Toc71197117"/>
              <w:bookmarkEnd w:id="3540"/>
            </w:del>
          </w:p>
          <w:p w14:paraId="73CA76D7" w14:textId="39482D26" w:rsidR="00CE2128" w:rsidRPr="00CE781C" w:rsidDel="009661CB" w:rsidRDefault="00CE2128" w:rsidP="00CE2128">
            <w:pPr>
              <w:rPr>
                <w:del w:id="3541" w:author="Fegie" w:date="2021-04-28T12:03:00Z"/>
                <w:rFonts w:ascii="標楷體" w:eastAsia="標楷體" w:hAnsi="標楷體"/>
                <w:color w:val="FF0000"/>
              </w:rPr>
            </w:pPr>
            <w:del w:id="3542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08: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弟</w:delText>
              </w:r>
              <w:bookmarkStart w:id="3543" w:name="_Toc71197118"/>
              <w:bookmarkEnd w:id="3543"/>
            </w:del>
          </w:p>
          <w:p w14:paraId="393DFB7C" w14:textId="3A754E7D" w:rsidR="00CE2128" w:rsidRPr="00CE781C" w:rsidDel="009661CB" w:rsidRDefault="00CE2128" w:rsidP="00CE2128">
            <w:pPr>
              <w:rPr>
                <w:del w:id="3544" w:author="Fegie" w:date="2021-04-28T12:03:00Z"/>
                <w:rFonts w:ascii="標楷體" w:eastAsia="標楷體" w:hAnsi="標楷體"/>
                <w:color w:val="FF0000"/>
              </w:rPr>
            </w:pPr>
            <w:del w:id="3545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09: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姊</w:delText>
              </w:r>
              <w:bookmarkStart w:id="3546" w:name="_Toc71197119"/>
              <w:bookmarkEnd w:id="3546"/>
            </w:del>
          </w:p>
          <w:p w14:paraId="19E594BF" w14:textId="0DA77C62" w:rsidR="00CE2128" w:rsidRPr="00CE781C" w:rsidDel="009661CB" w:rsidRDefault="00CE2128" w:rsidP="00CE2128">
            <w:pPr>
              <w:rPr>
                <w:del w:id="3547" w:author="Fegie" w:date="2021-04-28T12:03:00Z"/>
                <w:rFonts w:ascii="標楷體" w:eastAsia="標楷體" w:hAnsi="標楷體"/>
                <w:color w:val="FF0000"/>
              </w:rPr>
            </w:pPr>
            <w:del w:id="3548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10: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妹</w:delText>
              </w:r>
              <w:bookmarkStart w:id="3549" w:name="_Toc71197120"/>
              <w:bookmarkEnd w:id="3549"/>
            </w:del>
          </w:p>
          <w:p w14:paraId="17882EEB" w14:textId="79B1A5DA" w:rsidR="00CE2128" w:rsidRPr="00CE781C" w:rsidDel="009661CB" w:rsidRDefault="00CE2128" w:rsidP="00CE2128">
            <w:pPr>
              <w:rPr>
                <w:del w:id="3550" w:author="Fegie" w:date="2021-04-28T12:03:00Z"/>
                <w:rFonts w:ascii="標楷體" w:eastAsia="標楷體" w:hAnsi="標楷體"/>
                <w:color w:val="FF0000"/>
              </w:rPr>
            </w:pPr>
            <w:del w:id="3551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11: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姪子</w:delText>
              </w:r>
              <w:bookmarkStart w:id="3552" w:name="_Toc71197121"/>
              <w:bookmarkEnd w:id="3552"/>
            </w:del>
          </w:p>
          <w:p w14:paraId="5E7CA471" w14:textId="3EA5A90E" w:rsidR="00CE2128" w:rsidRPr="00A04243" w:rsidDel="009661CB" w:rsidRDefault="00CE2128" w:rsidP="00CE2128">
            <w:pPr>
              <w:rPr>
                <w:del w:id="3553" w:author="Fegie" w:date="2021-04-28T12:03:00Z"/>
                <w:rFonts w:ascii="標楷體" w:eastAsia="標楷體" w:hAnsi="標楷體"/>
              </w:rPr>
            </w:pPr>
            <w:del w:id="3554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99: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其他</w:delText>
              </w:r>
              <w:bookmarkStart w:id="3555" w:name="_Toc71197122"/>
              <w:bookmarkEnd w:id="3555"/>
            </w:del>
          </w:p>
        </w:tc>
        <w:bookmarkStart w:id="3556" w:name="_Toc71197123"/>
        <w:bookmarkEnd w:id="3556"/>
      </w:tr>
      <w:tr w:rsidR="00CE2128" w:rsidRPr="00A04243" w:rsidDel="009661CB" w14:paraId="2A0C5C37" w14:textId="6BAB7B5B" w:rsidTr="00CE2128">
        <w:trPr>
          <w:trHeight w:val="291"/>
          <w:jc w:val="center"/>
          <w:del w:id="3557" w:author="Fegie" w:date="2021-04-28T12:03:00Z"/>
        </w:trPr>
        <w:tc>
          <w:tcPr>
            <w:tcW w:w="558" w:type="dxa"/>
          </w:tcPr>
          <w:p w14:paraId="7489E700" w14:textId="3E8E97AE" w:rsidR="00CE2128" w:rsidRPr="00A04243" w:rsidDel="009661CB" w:rsidRDefault="00CE2128" w:rsidP="00D704D0">
            <w:pPr>
              <w:rPr>
                <w:del w:id="3558" w:author="Fegie" w:date="2021-04-28T12:03:00Z"/>
                <w:rFonts w:ascii="標楷體" w:eastAsia="標楷體" w:hAnsi="標楷體"/>
              </w:rPr>
            </w:pPr>
            <w:bookmarkStart w:id="3559" w:name="_Toc71197124"/>
            <w:bookmarkEnd w:id="3559"/>
          </w:p>
        </w:tc>
        <w:tc>
          <w:tcPr>
            <w:tcW w:w="2152" w:type="dxa"/>
          </w:tcPr>
          <w:p w14:paraId="696FF1A5" w14:textId="4CAAE291" w:rsidR="00CE2128" w:rsidRPr="00CE781C" w:rsidDel="009661CB" w:rsidRDefault="00CE2128" w:rsidP="00D704D0">
            <w:pPr>
              <w:rPr>
                <w:del w:id="3560" w:author="Fegie" w:date="2021-04-28T12:03:00Z"/>
                <w:rFonts w:ascii="標楷體" w:eastAsia="標楷體" w:hAnsi="標楷體"/>
                <w:color w:val="FF0000"/>
              </w:rPr>
            </w:pPr>
            <w:del w:id="3561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聯絡人姓名</w:delText>
              </w:r>
              <w:bookmarkStart w:id="3562" w:name="_Toc71197125"/>
              <w:bookmarkEnd w:id="3562"/>
            </w:del>
          </w:p>
        </w:tc>
        <w:tc>
          <w:tcPr>
            <w:tcW w:w="1296" w:type="dxa"/>
          </w:tcPr>
          <w:p w14:paraId="06963085" w14:textId="10B0DB02" w:rsidR="00CE2128" w:rsidRPr="00CE781C" w:rsidDel="009661CB" w:rsidRDefault="00CE2128" w:rsidP="00D704D0">
            <w:pPr>
              <w:rPr>
                <w:del w:id="3563" w:author="Fegie" w:date="2021-04-28T12:03:00Z"/>
                <w:rFonts w:ascii="標楷體" w:eastAsia="標楷體" w:hAnsi="標楷體"/>
                <w:color w:val="FF0000"/>
              </w:rPr>
            </w:pPr>
            <w:del w:id="3564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X(14)</w:delText>
              </w:r>
              <w:bookmarkStart w:id="3565" w:name="_Toc71197126"/>
              <w:bookmarkEnd w:id="3565"/>
            </w:del>
          </w:p>
        </w:tc>
        <w:tc>
          <w:tcPr>
            <w:tcW w:w="1066" w:type="dxa"/>
          </w:tcPr>
          <w:p w14:paraId="4AD00F2B" w14:textId="6BCEA022" w:rsidR="00CE2128" w:rsidRPr="00A04243" w:rsidDel="009661CB" w:rsidRDefault="00CE2128" w:rsidP="00D704D0">
            <w:pPr>
              <w:rPr>
                <w:del w:id="3566" w:author="Fegie" w:date="2021-04-28T12:03:00Z"/>
                <w:rFonts w:ascii="標楷體" w:eastAsia="標楷體" w:hAnsi="標楷體"/>
              </w:rPr>
            </w:pPr>
            <w:bookmarkStart w:id="3567" w:name="_Toc71197127"/>
            <w:bookmarkEnd w:id="3567"/>
          </w:p>
        </w:tc>
        <w:tc>
          <w:tcPr>
            <w:tcW w:w="1141" w:type="dxa"/>
          </w:tcPr>
          <w:p w14:paraId="2AE2CEF2" w14:textId="70E23255" w:rsidR="00CE2128" w:rsidRPr="00A04243" w:rsidDel="009661CB" w:rsidRDefault="00CE2128" w:rsidP="00D704D0">
            <w:pPr>
              <w:rPr>
                <w:del w:id="3568" w:author="Fegie" w:date="2021-04-28T12:03:00Z"/>
                <w:rFonts w:ascii="標楷體" w:eastAsia="標楷體" w:hAnsi="標楷體"/>
              </w:rPr>
            </w:pPr>
            <w:bookmarkStart w:id="3569" w:name="_Toc71197128"/>
            <w:bookmarkEnd w:id="3569"/>
          </w:p>
        </w:tc>
        <w:tc>
          <w:tcPr>
            <w:tcW w:w="665" w:type="dxa"/>
          </w:tcPr>
          <w:p w14:paraId="5A29EA16" w14:textId="30B1DBFE" w:rsidR="00CE2128" w:rsidRPr="00A04243" w:rsidDel="009661CB" w:rsidRDefault="00CE2128" w:rsidP="00D704D0">
            <w:pPr>
              <w:rPr>
                <w:del w:id="3570" w:author="Fegie" w:date="2021-04-28T12:03:00Z"/>
                <w:rFonts w:ascii="標楷體" w:eastAsia="標楷體" w:hAnsi="標楷體"/>
              </w:rPr>
            </w:pPr>
            <w:bookmarkStart w:id="3571" w:name="_Toc71197129"/>
            <w:bookmarkEnd w:id="3571"/>
          </w:p>
        </w:tc>
        <w:tc>
          <w:tcPr>
            <w:tcW w:w="691" w:type="dxa"/>
          </w:tcPr>
          <w:p w14:paraId="15063579" w14:textId="32517584" w:rsidR="00CE2128" w:rsidRPr="00A04243" w:rsidDel="009661CB" w:rsidRDefault="00CE2128" w:rsidP="00D704D0">
            <w:pPr>
              <w:rPr>
                <w:del w:id="3572" w:author="Fegie" w:date="2021-04-28T12:03:00Z"/>
                <w:rFonts w:ascii="標楷體" w:eastAsia="標楷體" w:hAnsi="標楷體"/>
              </w:rPr>
            </w:pPr>
            <w:bookmarkStart w:id="3573" w:name="_Toc71197130"/>
            <w:bookmarkEnd w:id="3573"/>
          </w:p>
        </w:tc>
        <w:tc>
          <w:tcPr>
            <w:tcW w:w="3613" w:type="dxa"/>
          </w:tcPr>
          <w:p w14:paraId="2A3E1084" w14:textId="60AD192B" w:rsidR="00CE2128" w:rsidRPr="00A04243" w:rsidDel="009661CB" w:rsidRDefault="00CE2128" w:rsidP="00D704D0">
            <w:pPr>
              <w:rPr>
                <w:del w:id="3574" w:author="Fegie" w:date="2021-04-28T12:03:00Z"/>
                <w:rFonts w:ascii="標楷體" w:eastAsia="標楷體" w:hAnsi="標楷體"/>
              </w:rPr>
            </w:pPr>
            <w:del w:id="3575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576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577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3578" w:name="_Toc71197131"/>
              <w:bookmarkEnd w:id="3578"/>
            </w:del>
          </w:p>
        </w:tc>
        <w:bookmarkStart w:id="3579" w:name="_Toc71197132"/>
        <w:bookmarkEnd w:id="3579"/>
      </w:tr>
      <w:tr w:rsidR="00CE2128" w:rsidRPr="00A04243" w:rsidDel="009661CB" w14:paraId="3B93EB79" w14:textId="737A497C" w:rsidTr="00CE2128">
        <w:trPr>
          <w:trHeight w:val="291"/>
          <w:jc w:val="center"/>
          <w:del w:id="3580" w:author="Fegie" w:date="2021-04-28T12:03:00Z"/>
        </w:trPr>
        <w:tc>
          <w:tcPr>
            <w:tcW w:w="558" w:type="dxa"/>
          </w:tcPr>
          <w:p w14:paraId="373A6FAA" w14:textId="2CA8521D" w:rsidR="00CE2128" w:rsidRPr="00A04243" w:rsidDel="009661CB" w:rsidRDefault="00CE2128" w:rsidP="00D704D0">
            <w:pPr>
              <w:rPr>
                <w:del w:id="3581" w:author="Fegie" w:date="2021-04-28T12:03:00Z"/>
                <w:rFonts w:ascii="標楷體" w:eastAsia="標楷體" w:hAnsi="標楷體"/>
              </w:rPr>
            </w:pPr>
            <w:bookmarkStart w:id="3582" w:name="_Toc71197133"/>
            <w:bookmarkEnd w:id="3582"/>
          </w:p>
        </w:tc>
        <w:tc>
          <w:tcPr>
            <w:tcW w:w="2152" w:type="dxa"/>
          </w:tcPr>
          <w:p w14:paraId="57DAA3C0" w14:textId="76C30DEF" w:rsidR="00CE2128" w:rsidRPr="00CE781C" w:rsidDel="009661CB" w:rsidRDefault="00CE2128" w:rsidP="00D704D0">
            <w:pPr>
              <w:rPr>
                <w:del w:id="3583" w:author="Fegie" w:date="2021-04-28T12:03:00Z"/>
                <w:rFonts w:ascii="標楷體" w:eastAsia="標楷體" w:hAnsi="標楷體"/>
                <w:color w:val="FF0000"/>
              </w:rPr>
            </w:pPr>
            <w:del w:id="3584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啟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用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記號</w:delText>
              </w:r>
              <w:bookmarkStart w:id="3585" w:name="_Toc71197134"/>
              <w:bookmarkEnd w:id="3585"/>
            </w:del>
          </w:p>
        </w:tc>
        <w:tc>
          <w:tcPr>
            <w:tcW w:w="1296" w:type="dxa"/>
          </w:tcPr>
          <w:p w14:paraId="79C8D22A" w14:textId="2C6BAD6E" w:rsidR="00CE2128" w:rsidRPr="00CE781C" w:rsidDel="009661CB" w:rsidRDefault="00CE2128" w:rsidP="00D704D0">
            <w:pPr>
              <w:rPr>
                <w:del w:id="3586" w:author="Fegie" w:date="2021-04-28T12:03:00Z"/>
                <w:rFonts w:ascii="標楷體" w:eastAsia="標楷體" w:hAnsi="標楷體"/>
                <w:color w:val="FF0000"/>
              </w:rPr>
            </w:pPr>
            <w:del w:id="3587" w:author="Fegie" w:date="2021-04-28T12:03:00Z">
              <w:r w:rsidDel="009661CB">
                <w:rPr>
                  <w:rFonts w:ascii="標楷體" w:eastAsia="標楷體" w:hAnsi="標楷體" w:hint="eastAsia"/>
                  <w:color w:val="FF0000"/>
                </w:rPr>
                <w:delText>X(2)</w:delText>
              </w:r>
              <w:bookmarkStart w:id="3588" w:name="_Toc71197135"/>
              <w:bookmarkEnd w:id="3588"/>
            </w:del>
          </w:p>
        </w:tc>
        <w:tc>
          <w:tcPr>
            <w:tcW w:w="1066" w:type="dxa"/>
          </w:tcPr>
          <w:p w14:paraId="28339829" w14:textId="39E91028" w:rsidR="00CE2128" w:rsidRPr="00A04243" w:rsidDel="009661CB" w:rsidRDefault="00CE2128" w:rsidP="00D704D0">
            <w:pPr>
              <w:rPr>
                <w:del w:id="3589" w:author="Fegie" w:date="2021-04-28T12:03:00Z"/>
                <w:rFonts w:ascii="標楷體" w:eastAsia="標楷體" w:hAnsi="標楷體"/>
              </w:rPr>
            </w:pPr>
            <w:bookmarkStart w:id="3590" w:name="_Toc71197136"/>
            <w:bookmarkEnd w:id="3590"/>
          </w:p>
        </w:tc>
        <w:tc>
          <w:tcPr>
            <w:tcW w:w="1141" w:type="dxa"/>
          </w:tcPr>
          <w:p w14:paraId="5E611CF5" w14:textId="3D1D950A" w:rsidR="00CE2128" w:rsidRPr="00A04243" w:rsidDel="009661CB" w:rsidRDefault="00CE2128" w:rsidP="00D704D0">
            <w:pPr>
              <w:rPr>
                <w:del w:id="3591" w:author="Fegie" w:date="2021-04-28T12:03:00Z"/>
                <w:rFonts w:ascii="標楷體" w:eastAsia="標楷體" w:hAnsi="標楷體"/>
              </w:rPr>
            </w:pPr>
            <w:bookmarkStart w:id="3592" w:name="_Toc71197137"/>
            <w:bookmarkEnd w:id="3592"/>
          </w:p>
        </w:tc>
        <w:tc>
          <w:tcPr>
            <w:tcW w:w="665" w:type="dxa"/>
          </w:tcPr>
          <w:p w14:paraId="4EA0C875" w14:textId="32EB778D" w:rsidR="00CE2128" w:rsidRPr="00A04243" w:rsidDel="009661CB" w:rsidRDefault="00CE2128" w:rsidP="00D704D0">
            <w:pPr>
              <w:rPr>
                <w:del w:id="3593" w:author="Fegie" w:date="2021-04-28T12:03:00Z"/>
                <w:rFonts w:ascii="標楷體" w:eastAsia="標楷體" w:hAnsi="標楷體"/>
              </w:rPr>
            </w:pPr>
            <w:bookmarkStart w:id="3594" w:name="_Toc71197138"/>
            <w:bookmarkEnd w:id="3594"/>
          </w:p>
        </w:tc>
        <w:tc>
          <w:tcPr>
            <w:tcW w:w="691" w:type="dxa"/>
          </w:tcPr>
          <w:p w14:paraId="09370819" w14:textId="0E562AAD" w:rsidR="00CE2128" w:rsidRPr="00A04243" w:rsidDel="009661CB" w:rsidRDefault="00CE2128" w:rsidP="00D704D0">
            <w:pPr>
              <w:rPr>
                <w:del w:id="3595" w:author="Fegie" w:date="2021-04-28T12:03:00Z"/>
                <w:rFonts w:ascii="標楷體" w:eastAsia="標楷體" w:hAnsi="標楷體"/>
              </w:rPr>
            </w:pPr>
            <w:bookmarkStart w:id="3596" w:name="_Toc71197139"/>
            <w:bookmarkEnd w:id="3596"/>
          </w:p>
        </w:tc>
        <w:tc>
          <w:tcPr>
            <w:tcW w:w="3613" w:type="dxa"/>
          </w:tcPr>
          <w:p w14:paraId="1F3E6786" w14:textId="5653CE9D" w:rsidR="00CE2128" w:rsidRPr="00362205" w:rsidDel="009661CB" w:rsidRDefault="00CE2128" w:rsidP="00877AF8">
            <w:pPr>
              <w:rPr>
                <w:del w:id="3597" w:author="Fegie" w:date="2021-04-28T12:03:00Z"/>
                <w:rFonts w:ascii="標楷體" w:eastAsia="標楷體" w:hAnsi="標楷體"/>
              </w:rPr>
            </w:pPr>
            <w:del w:id="3598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599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600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3601" w:name="_Toc71197140"/>
              <w:bookmarkEnd w:id="3601"/>
            </w:del>
          </w:p>
          <w:p w14:paraId="38163B40" w14:textId="10205C4F" w:rsidR="00CE2128" w:rsidRPr="00CE781C" w:rsidDel="009661CB" w:rsidRDefault="00E8798B" w:rsidP="00877AF8">
            <w:pPr>
              <w:rPr>
                <w:del w:id="3602" w:author="Fegie" w:date="2021-04-28T12:03:00Z"/>
                <w:rFonts w:ascii="標楷體" w:eastAsia="標楷體" w:hAnsi="標楷體"/>
                <w:color w:val="FF0000"/>
              </w:rPr>
            </w:pPr>
            <w:ins w:id="3603" w:author="88692" w:date="2020-06-17T10:09:00Z">
              <w:del w:id="3604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Y</w:delText>
                </w:r>
              </w:del>
            </w:ins>
            <w:del w:id="3605" w:author="Fegie" w:date="2021-04-28T12:03:00Z">
              <w:r w:rsidR="00CE2128" w:rsidRPr="00CE781C" w:rsidDel="009661CB">
                <w:rPr>
                  <w:rFonts w:ascii="標楷體" w:eastAsia="標楷體" w:hAnsi="標楷體"/>
                  <w:color w:val="FF0000"/>
                </w:rPr>
                <w:delText xml:space="preserve">0:啟用  </w:delText>
              </w:r>
              <w:bookmarkStart w:id="3606" w:name="_Toc71197141"/>
              <w:bookmarkEnd w:id="3606"/>
            </w:del>
          </w:p>
          <w:p w14:paraId="47EBC93C" w14:textId="0FA2CC0A" w:rsidR="00CE2128" w:rsidRPr="00A04243" w:rsidDel="009661CB" w:rsidRDefault="00E8798B" w:rsidP="00D704D0">
            <w:pPr>
              <w:rPr>
                <w:del w:id="3607" w:author="Fegie" w:date="2021-04-28T12:03:00Z"/>
                <w:rFonts w:ascii="標楷體" w:eastAsia="標楷體" w:hAnsi="標楷體"/>
              </w:rPr>
            </w:pPr>
            <w:ins w:id="3608" w:author="88692" w:date="2020-06-17T10:09:00Z">
              <w:del w:id="3609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N</w:delText>
                </w:r>
              </w:del>
            </w:ins>
            <w:del w:id="3610" w:author="Fegie" w:date="2021-04-28T12:03:00Z">
              <w:r w:rsidR="00CE2128" w:rsidRPr="00CE781C" w:rsidDel="009661CB">
                <w:rPr>
                  <w:rFonts w:ascii="標楷體" w:eastAsia="標楷體" w:hAnsi="標楷體"/>
                  <w:color w:val="FF0000"/>
                </w:rPr>
                <w:delText>1:未啟用</w:delText>
              </w:r>
            </w:del>
            <w:ins w:id="3611" w:author="88692" w:date="2020-06-17T10:43:00Z">
              <w:del w:id="3612" w:author="Fegie" w:date="2021-04-28T12:03:00Z">
                <w:r w:rsidR="0015734C" w:rsidDel="009661CB">
                  <w:rPr>
                    <w:rFonts w:ascii="標楷體" w:eastAsia="標楷體" w:hAnsi="標楷體" w:hint="eastAsia"/>
                    <w:color w:val="FF0000"/>
                  </w:rPr>
                  <w:delText>停</w:delText>
                </w:r>
              </w:del>
            </w:ins>
            <w:ins w:id="3613" w:author="88692" w:date="2020-06-17T10:09:00Z">
              <w:del w:id="3614" w:author="Fegie" w:date="2021-04-28T12:03:00Z">
                <w:r w:rsidRPr="00E8798B" w:rsidDel="009661CB">
                  <w:rPr>
                    <w:rFonts w:ascii="標楷體" w:eastAsia="標楷體" w:hAnsi="標楷體" w:hint="eastAsia"/>
                    <w:color w:val="FF0000"/>
                  </w:rPr>
                  <w:delText>用</w:delText>
                </w:r>
              </w:del>
            </w:ins>
            <w:bookmarkStart w:id="3615" w:name="_Toc71197142"/>
            <w:bookmarkEnd w:id="3615"/>
          </w:p>
        </w:tc>
        <w:bookmarkStart w:id="3616" w:name="_Toc71197143"/>
        <w:bookmarkEnd w:id="3616"/>
      </w:tr>
      <w:tr w:rsidR="00CE2128" w:rsidRPr="00A04243" w:rsidDel="009661CB" w14:paraId="7AD96849" w14:textId="07777A47" w:rsidTr="00CE2128">
        <w:trPr>
          <w:trHeight w:val="291"/>
          <w:jc w:val="center"/>
          <w:del w:id="3617" w:author="Fegie" w:date="2021-04-28T12:03:00Z"/>
        </w:trPr>
        <w:tc>
          <w:tcPr>
            <w:tcW w:w="558" w:type="dxa"/>
          </w:tcPr>
          <w:p w14:paraId="34BD5148" w14:textId="3562208B" w:rsidR="00CE2128" w:rsidRPr="00A04243" w:rsidDel="009661CB" w:rsidRDefault="00CE2128" w:rsidP="00D704D0">
            <w:pPr>
              <w:rPr>
                <w:del w:id="3618" w:author="Fegie" w:date="2021-04-28T12:03:00Z"/>
                <w:rFonts w:ascii="標楷體" w:eastAsia="標楷體" w:hAnsi="標楷體"/>
              </w:rPr>
            </w:pPr>
            <w:bookmarkStart w:id="3619" w:name="_Toc71197144"/>
            <w:bookmarkEnd w:id="3619"/>
          </w:p>
        </w:tc>
        <w:tc>
          <w:tcPr>
            <w:tcW w:w="2152" w:type="dxa"/>
          </w:tcPr>
          <w:p w14:paraId="5DE40634" w14:textId="321A07D0" w:rsidR="00CE2128" w:rsidRPr="00CE781C" w:rsidDel="009661CB" w:rsidRDefault="00CE2128" w:rsidP="00D704D0">
            <w:pPr>
              <w:rPr>
                <w:del w:id="3620" w:author="Fegie" w:date="2021-04-28T12:03:00Z"/>
                <w:rFonts w:ascii="標楷體" w:eastAsia="標楷體" w:hAnsi="標楷體"/>
                <w:color w:val="FF0000"/>
              </w:rPr>
            </w:pPr>
            <w:del w:id="3621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備註</w:delText>
              </w:r>
              <w:bookmarkStart w:id="3622" w:name="_Toc71197145"/>
              <w:bookmarkEnd w:id="3622"/>
            </w:del>
          </w:p>
        </w:tc>
        <w:tc>
          <w:tcPr>
            <w:tcW w:w="1296" w:type="dxa"/>
          </w:tcPr>
          <w:p w14:paraId="0FCEEAEF" w14:textId="6630E860" w:rsidR="00CE2128" w:rsidRPr="00A04243" w:rsidDel="009661CB" w:rsidRDefault="00CE2128">
            <w:pPr>
              <w:rPr>
                <w:del w:id="3623" w:author="Fegie" w:date="2021-04-28T12:03:00Z"/>
                <w:rFonts w:ascii="標楷體" w:eastAsia="標楷體" w:hAnsi="標楷體"/>
              </w:rPr>
            </w:pPr>
            <w:del w:id="3624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X(4</w:delText>
              </w:r>
              <w:r w:rsidDel="009661CB">
                <w:rPr>
                  <w:rFonts w:ascii="標楷體" w:eastAsia="標楷體" w:hAnsi="標楷體" w:hint="eastAsia"/>
                  <w:color w:val="FF0000"/>
                </w:rPr>
                <w:delText>0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)</w:delText>
              </w:r>
              <w:bookmarkStart w:id="3625" w:name="_Toc71197146"/>
              <w:bookmarkEnd w:id="3625"/>
            </w:del>
          </w:p>
        </w:tc>
        <w:tc>
          <w:tcPr>
            <w:tcW w:w="1066" w:type="dxa"/>
          </w:tcPr>
          <w:p w14:paraId="101797D6" w14:textId="7D4F9259" w:rsidR="00CE2128" w:rsidRPr="00A04243" w:rsidDel="009661CB" w:rsidRDefault="00CE2128" w:rsidP="00D704D0">
            <w:pPr>
              <w:rPr>
                <w:del w:id="3626" w:author="Fegie" w:date="2021-04-28T12:03:00Z"/>
                <w:rFonts w:ascii="標楷體" w:eastAsia="標楷體" w:hAnsi="標楷體"/>
              </w:rPr>
            </w:pPr>
            <w:bookmarkStart w:id="3627" w:name="_Toc71197147"/>
            <w:bookmarkEnd w:id="3627"/>
          </w:p>
        </w:tc>
        <w:tc>
          <w:tcPr>
            <w:tcW w:w="1141" w:type="dxa"/>
          </w:tcPr>
          <w:p w14:paraId="7428AB61" w14:textId="70AE5A9D" w:rsidR="00CE2128" w:rsidRPr="00A04243" w:rsidDel="009661CB" w:rsidRDefault="00CE2128" w:rsidP="00D704D0">
            <w:pPr>
              <w:rPr>
                <w:del w:id="3628" w:author="Fegie" w:date="2021-04-28T12:03:00Z"/>
                <w:rFonts w:ascii="標楷體" w:eastAsia="標楷體" w:hAnsi="標楷體"/>
              </w:rPr>
            </w:pPr>
            <w:bookmarkStart w:id="3629" w:name="_Toc71197148"/>
            <w:bookmarkEnd w:id="3629"/>
          </w:p>
        </w:tc>
        <w:tc>
          <w:tcPr>
            <w:tcW w:w="665" w:type="dxa"/>
          </w:tcPr>
          <w:p w14:paraId="5743A2BF" w14:textId="6BD723A8" w:rsidR="00CE2128" w:rsidRPr="00A04243" w:rsidDel="009661CB" w:rsidRDefault="00CE2128" w:rsidP="00D704D0">
            <w:pPr>
              <w:rPr>
                <w:del w:id="3630" w:author="Fegie" w:date="2021-04-28T12:03:00Z"/>
                <w:rFonts w:ascii="標楷體" w:eastAsia="標楷體" w:hAnsi="標楷體"/>
              </w:rPr>
            </w:pPr>
            <w:bookmarkStart w:id="3631" w:name="_Toc71197149"/>
            <w:bookmarkEnd w:id="3631"/>
          </w:p>
        </w:tc>
        <w:tc>
          <w:tcPr>
            <w:tcW w:w="691" w:type="dxa"/>
          </w:tcPr>
          <w:p w14:paraId="58C752A0" w14:textId="377FD027" w:rsidR="00CE2128" w:rsidRPr="00A04243" w:rsidDel="009661CB" w:rsidRDefault="00CE2128" w:rsidP="00D704D0">
            <w:pPr>
              <w:rPr>
                <w:del w:id="3632" w:author="Fegie" w:date="2021-04-28T12:03:00Z"/>
                <w:rFonts w:ascii="標楷體" w:eastAsia="標楷體" w:hAnsi="標楷體"/>
              </w:rPr>
            </w:pPr>
            <w:bookmarkStart w:id="3633" w:name="_Toc71197150"/>
            <w:bookmarkEnd w:id="3633"/>
          </w:p>
        </w:tc>
        <w:tc>
          <w:tcPr>
            <w:tcW w:w="3613" w:type="dxa"/>
          </w:tcPr>
          <w:p w14:paraId="71B9AAC6" w14:textId="1CEB3C5D" w:rsidR="00CE2128" w:rsidRPr="00A04243" w:rsidDel="009661CB" w:rsidRDefault="00CE2128" w:rsidP="00D704D0">
            <w:pPr>
              <w:rPr>
                <w:del w:id="3634" w:author="Fegie" w:date="2021-04-28T12:03:00Z"/>
                <w:rFonts w:ascii="標楷體" w:eastAsia="標楷體" w:hAnsi="標楷體"/>
              </w:rPr>
            </w:pPr>
            <w:del w:id="3635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636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637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3638" w:name="_Toc71197151"/>
              <w:bookmarkEnd w:id="3638"/>
            </w:del>
          </w:p>
        </w:tc>
        <w:bookmarkStart w:id="3639" w:name="_Toc71197152"/>
        <w:bookmarkEnd w:id="3639"/>
      </w:tr>
      <w:tr w:rsidR="00CE2128" w:rsidRPr="00A04243" w:rsidDel="009661CB" w14:paraId="0DB91ABE" w14:textId="79D6DA46" w:rsidTr="00CE2128">
        <w:trPr>
          <w:trHeight w:val="291"/>
          <w:jc w:val="center"/>
          <w:del w:id="3640" w:author="Fegie" w:date="2021-04-28T12:03:00Z"/>
        </w:trPr>
        <w:tc>
          <w:tcPr>
            <w:tcW w:w="558" w:type="dxa"/>
          </w:tcPr>
          <w:p w14:paraId="0182AA31" w14:textId="0D9ABC01" w:rsidR="00CE2128" w:rsidRPr="00A04243" w:rsidDel="009661CB" w:rsidRDefault="00CE2128" w:rsidP="00D704D0">
            <w:pPr>
              <w:rPr>
                <w:del w:id="3641" w:author="Fegie" w:date="2021-04-28T12:03:00Z"/>
                <w:rFonts w:ascii="標楷體" w:eastAsia="標楷體" w:hAnsi="標楷體"/>
              </w:rPr>
            </w:pPr>
            <w:bookmarkStart w:id="3642" w:name="_Toc71197153"/>
            <w:bookmarkEnd w:id="3642"/>
          </w:p>
        </w:tc>
        <w:tc>
          <w:tcPr>
            <w:tcW w:w="2152" w:type="dxa"/>
          </w:tcPr>
          <w:p w14:paraId="0CC7BC0C" w14:textId="042B2D69" w:rsidR="00CE2128" w:rsidRPr="00A04243" w:rsidDel="009661CB" w:rsidRDefault="00CE2128" w:rsidP="00D704D0">
            <w:pPr>
              <w:rPr>
                <w:del w:id="3643" w:author="Fegie" w:date="2021-04-28T12:03:00Z"/>
                <w:rFonts w:ascii="標楷體" w:eastAsia="標楷體" w:hAnsi="標楷體"/>
              </w:rPr>
            </w:pPr>
            <w:bookmarkStart w:id="3644" w:name="_Toc71197154"/>
            <w:bookmarkEnd w:id="3644"/>
          </w:p>
        </w:tc>
        <w:tc>
          <w:tcPr>
            <w:tcW w:w="1296" w:type="dxa"/>
          </w:tcPr>
          <w:p w14:paraId="6585CC35" w14:textId="0779CDB8" w:rsidR="00CE2128" w:rsidRPr="00A04243" w:rsidDel="009661CB" w:rsidRDefault="00CE2128" w:rsidP="00D704D0">
            <w:pPr>
              <w:rPr>
                <w:del w:id="3645" w:author="Fegie" w:date="2021-04-28T12:03:00Z"/>
                <w:rFonts w:ascii="標楷體" w:eastAsia="標楷體" w:hAnsi="標楷體"/>
              </w:rPr>
            </w:pPr>
            <w:bookmarkStart w:id="3646" w:name="_Toc71197155"/>
            <w:bookmarkEnd w:id="3646"/>
          </w:p>
        </w:tc>
        <w:tc>
          <w:tcPr>
            <w:tcW w:w="1066" w:type="dxa"/>
          </w:tcPr>
          <w:p w14:paraId="58F80D45" w14:textId="66D5C4A3" w:rsidR="00CE2128" w:rsidRPr="00A04243" w:rsidDel="009661CB" w:rsidRDefault="00CE2128" w:rsidP="00D704D0">
            <w:pPr>
              <w:rPr>
                <w:del w:id="3647" w:author="Fegie" w:date="2021-04-28T12:03:00Z"/>
                <w:rFonts w:ascii="標楷體" w:eastAsia="標楷體" w:hAnsi="標楷體"/>
              </w:rPr>
            </w:pPr>
            <w:bookmarkStart w:id="3648" w:name="_Toc71197156"/>
            <w:bookmarkEnd w:id="3648"/>
          </w:p>
        </w:tc>
        <w:tc>
          <w:tcPr>
            <w:tcW w:w="1141" w:type="dxa"/>
          </w:tcPr>
          <w:p w14:paraId="3F21E389" w14:textId="31E59548" w:rsidR="00CE2128" w:rsidRPr="00A04243" w:rsidDel="009661CB" w:rsidRDefault="00CE2128" w:rsidP="00D704D0">
            <w:pPr>
              <w:rPr>
                <w:del w:id="3649" w:author="Fegie" w:date="2021-04-28T12:03:00Z"/>
                <w:rFonts w:ascii="標楷體" w:eastAsia="標楷體" w:hAnsi="標楷體"/>
              </w:rPr>
            </w:pPr>
            <w:bookmarkStart w:id="3650" w:name="_Toc71197157"/>
            <w:bookmarkEnd w:id="3650"/>
          </w:p>
        </w:tc>
        <w:tc>
          <w:tcPr>
            <w:tcW w:w="665" w:type="dxa"/>
          </w:tcPr>
          <w:p w14:paraId="1222E5F3" w14:textId="4F9CAC7E" w:rsidR="00CE2128" w:rsidRPr="00A04243" w:rsidDel="009661CB" w:rsidRDefault="00CE2128" w:rsidP="00D704D0">
            <w:pPr>
              <w:rPr>
                <w:del w:id="3651" w:author="Fegie" w:date="2021-04-28T12:03:00Z"/>
                <w:rFonts w:ascii="標楷體" w:eastAsia="標楷體" w:hAnsi="標楷體"/>
              </w:rPr>
            </w:pPr>
            <w:bookmarkStart w:id="3652" w:name="_Toc71197158"/>
            <w:bookmarkEnd w:id="3652"/>
          </w:p>
        </w:tc>
        <w:tc>
          <w:tcPr>
            <w:tcW w:w="691" w:type="dxa"/>
          </w:tcPr>
          <w:p w14:paraId="5FDC5352" w14:textId="48924699" w:rsidR="00CE2128" w:rsidRPr="00A04243" w:rsidDel="009661CB" w:rsidRDefault="00CE2128" w:rsidP="00D704D0">
            <w:pPr>
              <w:rPr>
                <w:del w:id="3653" w:author="Fegie" w:date="2021-04-28T12:03:00Z"/>
                <w:rFonts w:ascii="標楷體" w:eastAsia="標楷體" w:hAnsi="標楷體"/>
              </w:rPr>
            </w:pPr>
            <w:bookmarkStart w:id="3654" w:name="_Toc71197159"/>
            <w:bookmarkEnd w:id="3654"/>
          </w:p>
        </w:tc>
        <w:tc>
          <w:tcPr>
            <w:tcW w:w="3613" w:type="dxa"/>
          </w:tcPr>
          <w:p w14:paraId="22756BE6" w14:textId="2EAB39D8" w:rsidR="00CE2128" w:rsidRPr="00A04243" w:rsidDel="009661CB" w:rsidRDefault="00CE2128" w:rsidP="00D704D0">
            <w:pPr>
              <w:rPr>
                <w:del w:id="3655" w:author="Fegie" w:date="2021-04-28T12:03:00Z"/>
                <w:rFonts w:ascii="標楷體" w:eastAsia="標楷體" w:hAnsi="標楷體"/>
              </w:rPr>
            </w:pPr>
            <w:bookmarkStart w:id="3656" w:name="_Toc71197160"/>
            <w:bookmarkEnd w:id="3656"/>
          </w:p>
        </w:tc>
        <w:bookmarkStart w:id="3657" w:name="_Toc71197161"/>
        <w:bookmarkEnd w:id="3657"/>
      </w:tr>
    </w:tbl>
    <w:p w14:paraId="1143A9BE" w14:textId="4280A238" w:rsidR="00A04243" w:rsidDel="009661CB" w:rsidRDefault="00A04243" w:rsidP="00252F5F">
      <w:pPr>
        <w:rPr>
          <w:del w:id="3658" w:author="Fegie" w:date="2021-04-28T12:03:00Z"/>
          <w:rFonts w:ascii="標楷體" w:eastAsia="標楷體" w:hAnsi="標楷體"/>
        </w:rPr>
      </w:pPr>
      <w:bookmarkStart w:id="3659" w:name="_Toc71197162"/>
      <w:bookmarkEnd w:id="3659"/>
    </w:p>
    <w:p w14:paraId="6BD392C5" w14:textId="272B02A4" w:rsidR="00A04243" w:rsidDel="009661CB" w:rsidRDefault="00A04243">
      <w:pPr>
        <w:widowControl/>
        <w:rPr>
          <w:del w:id="3660" w:author="Fegie" w:date="2021-04-28T12:03:00Z"/>
          <w:rFonts w:ascii="標楷體" w:eastAsia="標楷體" w:hAnsi="標楷體"/>
        </w:rPr>
      </w:pPr>
      <w:del w:id="3661" w:author="Fegie" w:date="2021-04-28T12:03:00Z">
        <w:r w:rsidDel="009661CB">
          <w:rPr>
            <w:rFonts w:ascii="標楷體" w:eastAsia="標楷體" w:hAnsi="標楷體"/>
          </w:rPr>
          <w:br w:type="page"/>
        </w:r>
      </w:del>
    </w:p>
    <w:p w14:paraId="2EB28AFA" w14:textId="38112578" w:rsidR="00252F5F" w:rsidRPr="009B2BD3" w:rsidDel="009661CB" w:rsidRDefault="00252F5F" w:rsidP="00252F5F">
      <w:pPr>
        <w:rPr>
          <w:del w:id="3662" w:author="Fegie" w:date="2021-04-28T12:03:00Z"/>
          <w:rFonts w:ascii="標楷體" w:eastAsia="標楷體" w:hAnsi="標楷體"/>
        </w:rPr>
      </w:pPr>
      <w:bookmarkStart w:id="3663" w:name="_Toc71197163"/>
      <w:bookmarkEnd w:id="3663"/>
    </w:p>
    <w:p w14:paraId="128A5298" w14:textId="2A5BA957" w:rsidR="0031051C" w:rsidRPr="003163F8" w:rsidDel="009661CB" w:rsidRDefault="0031051C" w:rsidP="003163F8">
      <w:pPr>
        <w:pStyle w:val="3"/>
        <w:numPr>
          <w:ilvl w:val="5"/>
          <w:numId w:val="6"/>
        </w:numPr>
        <w:ind w:left="1701" w:hanging="1134"/>
        <w:rPr>
          <w:del w:id="3664" w:author="Fegie" w:date="2021-04-28T12:03:00Z"/>
          <w:rFonts w:hAnsi="標楷體"/>
        </w:rPr>
      </w:pPr>
      <w:del w:id="3665" w:author="Fegie" w:date="2021-04-28T12:03:00Z">
        <w:r w:rsidRPr="009B2BD3" w:rsidDel="009661CB">
          <w:rPr>
            <w:rFonts w:hAnsi="標楷體" w:hint="eastAsia"/>
          </w:rPr>
          <w:delText>L</w:delText>
        </w:r>
        <w:r w:rsidRPr="003163F8" w:rsidDel="009661CB">
          <w:rPr>
            <w:rFonts w:hAnsi="標楷體" w:hint="eastAsia"/>
          </w:rPr>
          <w:delText>110</w:delText>
        </w:r>
        <w:r w:rsidRPr="003163F8" w:rsidDel="009661CB">
          <w:rPr>
            <w:rFonts w:hAnsi="標楷體"/>
          </w:rPr>
          <w:delText xml:space="preserve">2 </w:delText>
        </w:r>
        <w:r w:rsidRPr="003163F8" w:rsidDel="009661CB">
          <w:rPr>
            <w:rFonts w:hAnsi="標楷體" w:hint="eastAsia"/>
          </w:rPr>
          <w:delText>顧客基本資料維護</w:delText>
        </w:r>
        <w:r w:rsidRPr="009B2BD3" w:rsidDel="009661CB">
          <w:rPr>
            <w:rFonts w:hAnsi="標楷體" w:hint="eastAsia"/>
          </w:rPr>
          <w:delText>-法人</w:delText>
        </w:r>
        <w:bookmarkStart w:id="3666" w:name="_Toc71197164"/>
        <w:bookmarkEnd w:id="3666"/>
      </w:del>
    </w:p>
    <w:p w14:paraId="5F8F466B" w14:textId="4ED1BC26" w:rsidR="0031051C" w:rsidRPr="009B2BD3" w:rsidDel="009661CB" w:rsidRDefault="0031051C" w:rsidP="0031051C">
      <w:pPr>
        <w:pStyle w:val="a"/>
        <w:rPr>
          <w:del w:id="3667" w:author="Fegie" w:date="2021-04-28T12:03:00Z"/>
          <w:rFonts w:ascii="標楷體" w:hAnsi="標楷體"/>
          <w:sz w:val="24"/>
        </w:rPr>
      </w:pPr>
      <w:del w:id="3668" w:author="Fegie" w:date="2021-04-28T12:03:00Z">
        <w:r w:rsidRPr="009B2BD3" w:rsidDel="009661CB">
          <w:rPr>
            <w:rFonts w:ascii="標楷體" w:hAnsi="標楷體"/>
            <w:sz w:val="24"/>
          </w:rPr>
          <w:delText>功能說明</w:delText>
        </w:r>
        <w:bookmarkStart w:id="3669" w:name="_Toc71197165"/>
        <w:bookmarkEnd w:id="3669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1051C" w:rsidRPr="009B2BD3" w:rsidDel="009661CB" w14:paraId="00A25B82" w14:textId="45F56986" w:rsidTr="000F4BD9">
        <w:trPr>
          <w:trHeight w:val="277"/>
          <w:del w:id="367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8D4F5D" w14:textId="49BC5980" w:rsidR="0031051C" w:rsidRPr="009B2BD3" w:rsidDel="009661CB" w:rsidRDefault="0031051C" w:rsidP="000F4BD9">
            <w:pPr>
              <w:rPr>
                <w:del w:id="3671" w:author="Fegie" w:date="2021-04-28T12:03:00Z"/>
                <w:rFonts w:ascii="標楷體" w:eastAsia="標楷體" w:hAnsi="標楷體"/>
              </w:rPr>
            </w:pPr>
            <w:del w:id="367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3673" w:name="_Toc71197166"/>
              <w:bookmarkEnd w:id="367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2A6A1E" w14:textId="334FDA8A" w:rsidR="0031051C" w:rsidRPr="009B2BD3" w:rsidDel="009661CB" w:rsidRDefault="0031051C" w:rsidP="000F4BD9">
            <w:pPr>
              <w:rPr>
                <w:del w:id="3674" w:author="Fegie" w:date="2021-04-28T12:03:00Z"/>
                <w:rFonts w:ascii="標楷體" w:eastAsia="標楷體" w:hAnsi="標楷體"/>
              </w:rPr>
            </w:pPr>
            <w:del w:id="367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顧客基本資料維護-法人</w:delText>
              </w:r>
              <w:bookmarkStart w:id="3676" w:name="_Toc71197167"/>
              <w:bookmarkEnd w:id="3676"/>
            </w:del>
          </w:p>
          <w:p w14:paraId="6435D7BD" w14:textId="66FAFE29" w:rsidR="0031051C" w:rsidRPr="004A690C" w:rsidDel="009661CB" w:rsidRDefault="00F45AF8" w:rsidP="000F4BD9">
            <w:pPr>
              <w:rPr>
                <w:del w:id="3677" w:author="Fegie" w:date="2021-04-28T12:03:00Z"/>
                <w:rFonts w:ascii="標楷體" w:eastAsia="標楷體" w:hAnsi="標楷體"/>
                <w:strike/>
                <w:rPrChange w:id="3678" w:author="88692" w:date="2020-06-18T11:00:00Z">
                  <w:rPr>
                    <w:del w:id="3679" w:author="Fegie" w:date="2021-04-28T12:03:00Z"/>
                    <w:rFonts w:ascii="標楷體" w:eastAsia="標楷體" w:hAnsi="標楷體"/>
                  </w:rPr>
                </w:rPrChange>
              </w:rPr>
            </w:pPr>
            <w:del w:id="3680" w:author="Fegie" w:date="2021-04-28T12:03:00Z">
              <w:r w:rsidRPr="004A690C" w:rsidDel="009661CB">
                <w:rPr>
                  <w:rFonts w:ascii="標楷體" w:eastAsia="標楷體" w:hAnsi="標楷體" w:hint="eastAsia"/>
                  <w:strike/>
                  <w:color w:val="FF0000"/>
                  <w:rPrChange w:id="3681" w:author="88692" w:date="2020-06-18T11:00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顧客資料主檔增加</w:delText>
              </w:r>
              <w:r w:rsidRPr="004A690C" w:rsidDel="009661CB">
                <w:rPr>
                  <w:rFonts w:ascii="標楷體" w:eastAsia="標楷體" w:hAnsi="標楷體"/>
                  <w:strike/>
                  <w:color w:val="FF0000"/>
                  <w:rPrChange w:id="3682" w:author="88692" w:date="2020-06-18T11:00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delText>[居留證號碼]註記，建檔時身分證號不依身分</w:delText>
              </w:r>
              <w:r w:rsidRPr="004A690C" w:rsidDel="009661CB">
                <w:rPr>
                  <w:rFonts w:ascii="標楷體" w:eastAsia="標楷體" w:hAnsi="標楷體" w:hint="eastAsia"/>
                  <w:strike/>
                  <w:color w:val="FF0000"/>
                  <w:rPrChange w:id="3683" w:author="88692" w:date="2020-06-18T11:00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證檢碼邏輯。</w:delText>
              </w:r>
              <w:bookmarkStart w:id="3684" w:name="_Toc71197168"/>
              <w:bookmarkEnd w:id="3684"/>
            </w:del>
          </w:p>
        </w:tc>
        <w:bookmarkStart w:id="3685" w:name="_Toc71197169"/>
        <w:bookmarkEnd w:id="3685"/>
      </w:tr>
      <w:tr w:rsidR="0031051C" w:rsidRPr="009B2BD3" w:rsidDel="009661CB" w14:paraId="004C52C8" w14:textId="3836225C" w:rsidTr="000F4BD9">
        <w:trPr>
          <w:trHeight w:val="277"/>
          <w:del w:id="368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9D48A4" w14:textId="4C7768CC" w:rsidR="0031051C" w:rsidRPr="009B2BD3" w:rsidDel="009661CB" w:rsidRDefault="0031051C" w:rsidP="000F4BD9">
            <w:pPr>
              <w:rPr>
                <w:del w:id="3687" w:author="Fegie" w:date="2021-04-28T12:03:00Z"/>
                <w:rFonts w:ascii="標楷體" w:eastAsia="標楷體" w:hAnsi="標楷體"/>
              </w:rPr>
            </w:pPr>
            <w:del w:id="368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3689" w:name="_Toc71197170"/>
              <w:bookmarkEnd w:id="368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F8A12E" w14:textId="1BFC46D5" w:rsidR="0031051C" w:rsidRPr="009B2BD3" w:rsidDel="009661CB" w:rsidRDefault="0031051C" w:rsidP="000F4BD9">
            <w:pPr>
              <w:rPr>
                <w:del w:id="3690" w:author="Fegie" w:date="2021-04-28T12:03:00Z"/>
                <w:rFonts w:ascii="標楷體" w:eastAsia="標楷體" w:hAnsi="標楷體"/>
              </w:rPr>
            </w:pPr>
            <w:bookmarkStart w:id="3691" w:name="_Toc71197171"/>
            <w:bookmarkEnd w:id="3691"/>
          </w:p>
        </w:tc>
        <w:bookmarkStart w:id="3692" w:name="_Toc71197172"/>
        <w:bookmarkEnd w:id="3692"/>
      </w:tr>
      <w:tr w:rsidR="0031051C" w:rsidRPr="009B2BD3" w:rsidDel="009661CB" w14:paraId="0417247C" w14:textId="1B55B1E7" w:rsidTr="000F4BD9">
        <w:trPr>
          <w:trHeight w:val="773"/>
          <w:del w:id="369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B1079E2" w14:textId="38557E12" w:rsidR="0031051C" w:rsidRPr="009B2BD3" w:rsidDel="009661CB" w:rsidRDefault="0031051C" w:rsidP="000F4BD9">
            <w:pPr>
              <w:rPr>
                <w:del w:id="3694" w:author="Fegie" w:date="2021-04-28T12:03:00Z"/>
                <w:rFonts w:ascii="標楷體" w:eastAsia="標楷體" w:hAnsi="標楷體"/>
              </w:rPr>
            </w:pPr>
            <w:del w:id="369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3696" w:name="_Toc71197173"/>
              <w:bookmarkEnd w:id="369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208190" w14:textId="42D25D65" w:rsidR="0031051C" w:rsidRPr="009B2BD3" w:rsidDel="009661CB" w:rsidRDefault="0031051C" w:rsidP="000F4BD9">
            <w:pPr>
              <w:rPr>
                <w:del w:id="3697" w:author="Fegie" w:date="2021-04-28T12:03:00Z"/>
                <w:rFonts w:ascii="標楷體" w:eastAsia="標楷體" w:hAnsi="標楷體"/>
              </w:rPr>
            </w:pPr>
            <w:bookmarkStart w:id="3698" w:name="_Toc71197174"/>
            <w:bookmarkEnd w:id="3698"/>
          </w:p>
        </w:tc>
        <w:bookmarkStart w:id="3699" w:name="_Toc71197175"/>
        <w:bookmarkEnd w:id="3699"/>
      </w:tr>
      <w:tr w:rsidR="0031051C" w:rsidRPr="009B2BD3" w:rsidDel="009661CB" w14:paraId="7A0AC5F1" w14:textId="6037E00D" w:rsidTr="000F4BD9">
        <w:trPr>
          <w:trHeight w:val="321"/>
          <w:del w:id="370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DF4F9A" w14:textId="4B69AD4D" w:rsidR="0031051C" w:rsidRPr="009B2BD3" w:rsidDel="009661CB" w:rsidRDefault="0031051C" w:rsidP="000F4BD9">
            <w:pPr>
              <w:rPr>
                <w:del w:id="3701" w:author="Fegie" w:date="2021-04-28T12:03:00Z"/>
                <w:rFonts w:ascii="標楷體" w:eastAsia="標楷體" w:hAnsi="標楷體"/>
              </w:rPr>
            </w:pPr>
            <w:del w:id="370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3703" w:name="_Toc71197176"/>
              <w:bookmarkEnd w:id="370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FD78A9" w14:textId="302A4222" w:rsidR="0031051C" w:rsidRPr="009B2BD3" w:rsidDel="009661CB" w:rsidRDefault="0031051C" w:rsidP="000F4BD9">
            <w:pPr>
              <w:rPr>
                <w:del w:id="3704" w:author="Fegie" w:date="2021-04-28T12:03:00Z"/>
                <w:rFonts w:ascii="標楷體" w:eastAsia="標楷體" w:hAnsi="標楷體"/>
              </w:rPr>
            </w:pPr>
            <w:bookmarkStart w:id="3705" w:name="_Toc71197177"/>
            <w:bookmarkEnd w:id="3705"/>
          </w:p>
        </w:tc>
        <w:bookmarkStart w:id="3706" w:name="_Toc71197178"/>
        <w:bookmarkEnd w:id="3706"/>
      </w:tr>
      <w:tr w:rsidR="0031051C" w:rsidRPr="009B2BD3" w:rsidDel="009661CB" w14:paraId="196BE463" w14:textId="32DB8FED" w:rsidTr="000F4BD9">
        <w:trPr>
          <w:trHeight w:val="1311"/>
          <w:del w:id="370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58AF48" w14:textId="101D2A10" w:rsidR="0031051C" w:rsidRPr="009B2BD3" w:rsidDel="009661CB" w:rsidRDefault="0031051C" w:rsidP="000F4BD9">
            <w:pPr>
              <w:rPr>
                <w:del w:id="3708" w:author="Fegie" w:date="2021-04-28T12:03:00Z"/>
                <w:rFonts w:ascii="標楷體" w:eastAsia="標楷體" w:hAnsi="標楷體"/>
              </w:rPr>
            </w:pPr>
            <w:del w:id="370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3710" w:name="_Toc71197179"/>
              <w:bookmarkEnd w:id="371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491309" w14:textId="49E35FB5" w:rsidR="0031051C" w:rsidRPr="009B2BD3" w:rsidDel="009661CB" w:rsidRDefault="0031051C" w:rsidP="000F4BD9">
            <w:pPr>
              <w:rPr>
                <w:del w:id="3711" w:author="Fegie" w:date="2021-04-28T12:03:00Z"/>
                <w:rFonts w:ascii="標楷體" w:eastAsia="標楷體" w:hAnsi="標楷體"/>
              </w:rPr>
            </w:pPr>
            <w:bookmarkStart w:id="3712" w:name="_Toc71197180"/>
            <w:bookmarkEnd w:id="3712"/>
          </w:p>
        </w:tc>
        <w:bookmarkStart w:id="3713" w:name="_Toc71197181"/>
        <w:bookmarkEnd w:id="3713"/>
      </w:tr>
      <w:tr w:rsidR="0031051C" w:rsidRPr="009B2BD3" w:rsidDel="009661CB" w14:paraId="6206FCC3" w14:textId="606D5BA9" w:rsidTr="000F4BD9">
        <w:trPr>
          <w:trHeight w:val="278"/>
          <w:del w:id="371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257292" w14:textId="71FE3EE1" w:rsidR="0031051C" w:rsidRPr="009B2BD3" w:rsidDel="009661CB" w:rsidRDefault="0031051C" w:rsidP="000F4BD9">
            <w:pPr>
              <w:rPr>
                <w:del w:id="3715" w:author="Fegie" w:date="2021-04-28T12:03:00Z"/>
                <w:rFonts w:ascii="標楷體" w:eastAsia="標楷體" w:hAnsi="標楷體"/>
              </w:rPr>
            </w:pPr>
            <w:del w:id="371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3717" w:name="_Toc71197182"/>
              <w:bookmarkEnd w:id="371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A92541" w14:textId="41BF3BFE" w:rsidR="0031051C" w:rsidRPr="009B2BD3" w:rsidDel="009661CB" w:rsidRDefault="0031051C" w:rsidP="000F4BD9">
            <w:pPr>
              <w:rPr>
                <w:del w:id="3718" w:author="Fegie" w:date="2021-04-28T12:03:00Z"/>
                <w:rFonts w:ascii="標楷體" w:eastAsia="標楷體" w:hAnsi="標楷體"/>
              </w:rPr>
            </w:pPr>
            <w:bookmarkStart w:id="3719" w:name="_Toc71197183"/>
            <w:bookmarkEnd w:id="3719"/>
          </w:p>
        </w:tc>
        <w:bookmarkStart w:id="3720" w:name="_Toc71197184"/>
        <w:bookmarkEnd w:id="3720"/>
      </w:tr>
      <w:tr w:rsidR="0031051C" w:rsidRPr="009B2BD3" w:rsidDel="009661CB" w14:paraId="2406263C" w14:textId="1CE112BA" w:rsidTr="000F4BD9">
        <w:trPr>
          <w:trHeight w:val="358"/>
          <w:del w:id="372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1BAFFD" w14:textId="7976FDEC" w:rsidR="0031051C" w:rsidRPr="009B2BD3" w:rsidDel="009661CB" w:rsidRDefault="0031051C" w:rsidP="000F4BD9">
            <w:pPr>
              <w:rPr>
                <w:del w:id="3722" w:author="Fegie" w:date="2021-04-28T12:03:00Z"/>
                <w:rFonts w:ascii="標楷體" w:eastAsia="標楷體" w:hAnsi="標楷體"/>
              </w:rPr>
            </w:pPr>
            <w:del w:id="372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3724" w:name="_Toc71197185"/>
              <w:bookmarkEnd w:id="372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3B4D02" w14:textId="436BE29A" w:rsidR="0031051C" w:rsidRPr="009B2BD3" w:rsidDel="009661CB" w:rsidRDefault="00877AF8" w:rsidP="000F4BD9">
            <w:pPr>
              <w:rPr>
                <w:del w:id="3725" w:author="Fegie" w:date="2021-04-28T12:03:00Z"/>
                <w:rFonts w:ascii="標楷體" w:eastAsia="標楷體" w:hAnsi="標楷體"/>
              </w:rPr>
            </w:pPr>
            <w:del w:id="3726" w:author="Fegie" w:date="2021-04-28T12:03:00Z">
              <w:r w:rsidRPr="00344823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727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728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344823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344823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344823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729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，刪除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3730" w:author="88692" w:date="2020-06-18T09:45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時聯絡電話檔一併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731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。</w:delText>
              </w:r>
              <w:bookmarkStart w:id="3732" w:name="_Toc71197186"/>
              <w:bookmarkEnd w:id="3732"/>
            </w:del>
          </w:p>
        </w:tc>
        <w:bookmarkStart w:id="3733" w:name="_Toc71197187"/>
        <w:bookmarkEnd w:id="3733"/>
      </w:tr>
      <w:tr w:rsidR="0031051C" w:rsidRPr="009B2BD3" w:rsidDel="009661CB" w14:paraId="4900037A" w14:textId="7B0FBAC9" w:rsidTr="000F4BD9">
        <w:trPr>
          <w:trHeight w:val="278"/>
          <w:del w:id="373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F5A3D7" w14:textId="6CD82821" w:rsidR="0031051C" w:rsidRPr="009B2BD3" w:rsidDel="009661CB" w:rsidRDefault="0031051C" w:rsidP="000F4BD9">
            <w:pPr>
              <w:rPr>
                <w:del w:id="3735" w:author="Fegie" w:date="2021-04-28T12:03:00Z"/>
                <w:rFonts w:ascii="標楷體" w:eastAsia="標楷體" w:hAnsi="標楷體"/>
              </w:rPr>
            </w:pPr>
            <w:del w:id="373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3737" w:name="_Toc71197188"/>
              <w:bookmarkEnd w:id="373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9B32FD" w14:textId="3B886822" w:rsidR="0031051C" w:rsidRPr="009B2BD3" w:rsidDel="009661CB" w:rsidRDefault="0031051C" w:rsidP="000F4BD9">
            <w:pPr>
              <w:rPr>
                <w:del w:id="3738" w:author="Fegie" w:date="2021-04-28T12:03:00Z"/>
                <w:rFonts w:ascii="標楷體" w:eastAsia="標楷體" w:hAnsi="標楷體"/>
              </w:rPr>
            </w:pPr>
            <w:bookmarkStart w:id="3739" w:name="_Toc71197189"/>
            <w:bookmarkEnd w:id="3739"/>
          </w:p>
        </w:tc>
        <w:bookmarkStart w:id="3740" w:name="_Toc71197190"/>
        <w:bookmarkEnd w:id="3740"/>
      </w:tr>
    </w:tbl>
    <w:p w14:paraId="20924AEB" w14:textId="257DBA71" w:rsidR="0031051C" w:rsidRPr="009B2BD3" w:rsidDel="009661CB" w:rsidRDefault="0031051C" w:rsidP="0031051C">
      <w:pPr>
        <w:rPr>
          <w:del w:id="3741" w:author="Fegie" w:date="2021-04-28T12:03:00Z"/>
          <w:rFonts w:ascii="標楷體" w:eastAsia="標楷體" w:hAnsi="標楷體"/>
        </w:rPr>
      </w:pPr>
      <w:bookmarkStart w:id="3742" w:name="_Toc71197191"/>
      <w:bookmarkEnd w:id="3742"/>
    </w:p>
    <w:p w14:paraId="2750ECEB" w14:textId="6366399F" w:rsidR="0031051C" w:rsidRPr="009B2BD3" w:rsidDel="009661CB" w:rsidRDefault="0031051C" w:rsidP="0031051C">
      <w:pPr>
        <w:rPr>
          <w:del w:id="3743" w:author="Fegie" w:date="2021-04-28T12:03:00Z"/>
          <w:rFonts w:ascii="標楷體" w:eastAsia="標楷體" w:hAnsi="標楷體"/>
        </w:rPr>
      </w:pPr>
      <w:bookmarkStart w:id="3744" w:name="_Toc71197192"/>
      <w:bookmarkEnd w:id="3744"/>
    </w:p>
    <w:p w14:paraId="669DBB26" w14:textId="63BD67EB" w:rsidR="0031051C" w:rsidRPr="009B2BD3" w:rsidDel="009661CB" w:rsidRDefault="0031051C" w:rsidP="0031051C">
      <w:pPr>
        <w:rPr>
          <w:del w:id="3745" w:author="Fegie" w:date="2021-04-28T12:03:00Z"/>
          <w:rFonts w:ascii="標楷體" w:eastAsia="標楷體" w:hAnsi="標楷體"/>
        </w:rPr>
      </w:pPr>
      <w:bookmarkStart w:id="3746" w:name="_Toc71197193"/>
      <w:bookmarkEnd w:id="3746"/>
    </w:p>
    <w:p w14:paraId="4C21A175" w14:textId="7448966F" w:rsidR="0031051C" w:rsidRPr="009B2BD3" w:rsidDel="009661CB" w:rsidRDefault="0031051C" w:rsidP="0031051C">
      <w:pPr>
        <w:rPr>
          <w:del w:id="3747" w:author="Fegie" w:date="2021-04-28T12:03:00Z"/>
          <w:rFonts w:ascii="標楷體" w:eastAsia="標楷體" w:hAnsi="標楷體"/>
        </w:rPr>
      </w:pPr>
      <w:bookmarkStart w:id="3748" w:name="_Toc71197194"/>
      <w:bookmarkEnd w:id="3748"/>
    </w:p>
    <w:p w14:paraId="413BDA9F" w14:textId="1FC00807" w:rsidR="0031051C" w:rsidRPr="009B2BD3" w:rsidDel="009661CB" w:rsidRDefault="0031051C" w:rsidP="0031051C">
      <w:pPr>
        <w:rPr>
          <w:del w:id="3749" w:author="Fegie" w:date="2021-04-28T12:03:00Z"/>
          <w:rFonts w:ascii="標楷體" w:eastAsia="標楷體" w:hAnsi="標楷體"/>
        </w:rPr>
      </w:pPr>
      <w:bookmarkStart w:id="3750" w:name="_Toc71197195"/>
      <w:bookmarkEnd w:id="3750"/>
    </w:p>
    <w:p w14:paraId="303EECCA" w14:textId="2500B702" w:rsidR="0031051C" w:rsidRPr="009B2BD3" w:rsidDel="009661CB" w:rsidRDefault="0031051C" w:rsidP="0031051C">
      <w:pPr>
        <w:rPr>
          <w:del w:id="3751" w:author="Fegie" w:date="2021-04-28T12:03:00Z"/>
          <w:rFonts w:ascii="標楷體" w:eastAsia="標楷體" w:hAnsi="標楷體"/>
        </w:rPr>
      </w:pPr>
      <w:bookmarkStart w:id="3752" w:name="_Toc71197196"/>
      <w:bookmarkEnd w:id="3752"/>
    </w:p>
    <w:p w14:paraId="790ED1DA" w14:textId="27797FA0" w:rsidR="0031051C" w:rsidRPr="009B2BD3" w:rsidDel="009661CB" w:rsidRDefault="0031051C" w:rsidP="0031051C">
      <w:pPr>
        <w:rPr>
          <w:del w:id="3753" w:author="Fegie" w:date="2021-04-28T12:03:00Z"/>
          <w:rFonts w:ascii="標楷體" w:eastAsia="標楷體" w:hAnsi="標楷體"/>
        </w:rPr>
      </w:pPr>
      <w:bookmarkStart w:id="3754" w:name="_Toc71197197"/>
      <w:bookmarkEnd w:id="3754"/>
    </w:p>
    <w:p w14:paraId="48959B8B" w14:textId="5E321440" w:rsidR="0031051C" w:rsidRPr="009B2BD3" w:rsidDel="009661CB" w:rsidRDefault="0031051C" w:rsidP="0031051C">
      <w:pPr>
        <w:rPr>
          <w:del w:id="3755" w:author="Fegie" w:date="2021-04-28T12:03:00Z"/>
          <w:rFonts w:ascii="標楷體" w:eastAsia="標楷體" w:hAnsi="標楷體"/>
        </w:rPr>
      </w:pPr>
      <w:del w:id="3756" w:author="Fegie" w:date="2021-04-28T12:03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2E7D0D5F" w14:textId="40369FA0" w:rsidR="0031051C" w:rsidRPr="009B2BD3" w:rsidDel="009661CB" w:rsidRDefault="0031051C" w:rsidP="0031051C">
      <w:pPr>
        <w:pStyle w:val="a"/>
        <w:rPr>
          <w:del w:id="3757" w:author="Fegie" w:date="2021-04-28T12:03:00Z"/>
          <w:rFonts w:ascii="標楷體" w:hAnsi="標楷體"/>
        </w:rPr>
      </w:pPr>
      <w:del w:id="3758" w:author="Fegie" w:date="2021-04-28T12:03:00Z">
        <w:r w:rsidRPr="009B2BD3" w:rsidDel="009661CB">
          <w:rPr>
            <w:rFonts w:ascii="標楷體" w:hAnsi="標楷體"/>
          </w:rPr>
          <w:delText>UI畫面</w:delText>
        </w:r>
        <w:bookmarkStart w:id="3759" w:name="_Toc71197198"/>
        <w:bookmarkEnd w:id="3759"/>
      </w:del>
    </w:p>
    <w:p w14:paraId="0E76C23E" w14:textId="4E892F22" w:rsidR="0031051C" w:rsidRPr="009B2BD3" w:rsidDel="009661CB" w:rsidRDefault="0031051C" w:rsidP="0031051C">
      <w:pPr>
        <w:pStyle w:val="42"/>
        <w:spacing w:after="72"/>
        <w:ind w:left="1133"/>
        <w:rPr>
          <w:del w:id="3760" w:author="Fegie" w:date="2021-04-28T12:03:00Z"/>
          <w:rFonts w:ascii="標楷體" w:hAnsi="標楷體"/>
        </w:rPr>
      </w:pPr>
      <w:del w:id="3761" w:author="Fegie" w:date="2021-04-28T12:03:00Z">
        <w:r w:rsidRPr="009B2BD3" w:rsidDel="009661CB">
          <w:rPr>
            <w:rFonts w:ascii="標楷體" w:hAnsi="標楷體" w:hint="eastAsia"/>
          </w:rPr>
          <w:delText>輸入畫面：</w:delText>
        </w:r>
        <w:bookmarkStart w:id="3762" w:name="_Toc71197199"/>
        <w:bookmarkEnd w:id="3762"/>
      </w:del>
    </w:p>
    <w:p w14:paraId="7D0677FF" w14:textId="3CE89CA8" w:rsidR="00131A8A" w:rsidDel="009661CB" w:rsidRDefault="007E3AAD" w:rsidP="00131A8A">
      <w:pPr>
        <w:pStyle w:val="a"/>
        <w:numPr>
          <w:ilvl w:val="0"/>
          <w:numId w:val="0"/>
        </w:numPr>
        <w:rPr>
          <w:del w:id="3763" w:author="Fegie" w:date="2021-04-28T12:03:00Z"/>
          <w:rFonts w:ascii="標楷體" w:hAnsi="標楷體"/>
        </w:rPr>
      </w:pPr>
      <w:del w:id="3764" w:author="Fegie" w:date="2021-04-28T12:03:00Z">
        <w:r w:rsidRPr="009B2BD3" w:rsidDel="009661CB">
          <w:rPr>
            <w:rFonts w:ascii="標楷體" w:hAnsi="標楷體"/>
            <w:noProof/>
          </w:rPr>
          <w:drawing>
            <wp:inline distT="0" distB="0" distL="0" distR="0" wp14:anchorId="057C116C" wp14:editId="03B50E71">
              <wp:extent cx="6489700" cy="2603500"/>
              <wp:effectExtent l="0" t="0" r="6350" b="6350"/>
              <wp:docPr id="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9700" cy="2603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9B2BD3" w:rsidDel="009661CB">
          <w:rPr>
            <w:rFonts w:ascii="標楷體" w:hAnsi="標楷體"/>
            <w:noProof/>
          </w:rPr>
          <w:drawing>
            <wp:inline distT="0" distB="0" distL="0" distR="0" wp14:anchorId="53F7ACFD" wp14:editId="5FB438A1">
              <wp:extent cx="6489700" cy="2647950"/>
              <wp:effectExtent l="0" t="0" r="6350" b="0"/>
              <wp:docPr id="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9700" cy="2647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3765" w:author="余家興" w:date="2020-02-07T15:33:00Z">
        <w:del w:id="3766" w:author="Fegie" w:date="2021-04-28T12:03:00Z">
          <w:r w:rsidR="00F030D1" w:rsidRPr="00F030D1" w:rsidDel="009661CB">
            <w:rPr>
              <w:rFonts w:ascii="標楷體" w:hAnsi="標楷體"/>
              <w:noProof/>
              <w:rPrChange w:id="3767" w:author="Unknown">
                <w:rPr>
                  <w:noProof/>
                </w:rPr>
              </w:rPrChange>
            </w:rPr>
            <w:drawing>
              <wp:inline distT="0" distB="0" distL="0" distR="0" wp14:anchorId="1FED66B6" wp14:editId="718A0F02">
                <wp:extent cx="6681986" cy="3573780"/>
                <wp:effectExtent l="0" t="0" r="0" b="0"/>
                <wp:docPr id="15" name="圖片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81986" cy="3573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F030D1" w:rsidRPr="00F030D1" w:rsidDel="009661CB">
            <w:rPr>
              <w:rFonts w:ascii="標楷體" w:hAnsi="標楷體"/>
              <w:noProof/>
              <w:rPrChange w:id="3768" w:author="Unknown">
                <w:rPr>
                  <w:noProof/>
                </w:rPr>
              </w:rPrChange>
            </w:rPr>
            <w:drawing>
              <wp:inline distT="0" distB="0" distL="0" distR="0" wp14:anchorId="586EB716" wp14:editId="2A72AE78">
                <wp:extent cx="6720840" cy="1120140"/>
                <wp:effectExtent l="0" t="0" r="0" b="0"/>
                <wp:docPr id="21" name="圖片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20840" cy="1120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3769" w:name="_Toc71197200"/>
      <w:bookmarkEnd w:id="3769"/>
    </w:p>
    <w:p w14:paraId="7C3669AB" w14:textId="105493CE" w:rsidR="00131A8A" w:rsidDel="009661CB" w:rsidRDefault="00131A8A">
      <w:pPr>
        <w:widowControl/>
        <w:rPr>
          <w:ins w:id="3770" w:author="余家興" w:date="2020-02-07T15:35:00Z"/>
          <w:del w:id="3771" w:author="Fegie" w:date="2021-04-28T12:03:00Z"/>
          <w:rFonts w:ascii="標楷體" w:hAnsi="標楷體"/>
        </w:rPr>
      </w:pPr>
      <w:del w:id="3772" w:author="Fegie" w:date="2021-04-28T12:03:00Z">
        <w:r w:rsidDel="009661CB">
          <w:rPr>
            <w:rFonts w:ascii="標楷體" w:hAnsi="標楷體"/>
          </w:rPr>
          <w:br w:type="page"/>
        </w:r>
      </w:del>
    </w:p>
    <w:p w14:paraId="4E80C506" w14:textId="0BB4A7AB" w:rsidR="00F030D1" w:rsidDel="009661CB" w:rsidRDefault="00F030D1">
      <w:pPr>
        <w:widowControl/>
        <w:rPr>
          <w:del w:id="3773" w:author="Fegie" w:date="2021-04-28T12:03:00Z"/>
          <w:rFonts w:ascii="標楷體" w:eastAsia="標楷體" w:hAnsi="標楷體"/>
          <w:sz w:val="26"/>
        </w:rPr>
      </w:pPr>
      <w:ins w:id="3774" w:author="余家興" w:date="2020-02-07T15:35:00Z">
        <w:del w:id="3775" w:author="Fegie" w:date="2021-04-28T12:03:00Z">
          <w:r w:rsidRPr="00F030D1" w:rsidDel="009661CB">
            <w:rPr>
              <w:rFonts w:ascii="標楷體" w:eastAsia="標楷體" w:hAnsi="標楷體"/>
              <w:noProof/>
              <w:sz w:val="26"/>
              <w:rPrChange w:id="3776" w:author="Unknown">
                <w:rPr>
                  <w:noProof/>
                </w:rPr>
              </w:rPrChange>
            </w:rPr>
            <w:drawing>
              <wp:inline distT="0" distB="0" distL="0" distR="0" wp14:anchorId="0C9C0584" wp14:editId="588C5D36">
                <wp:extent cx="6707795" cy="3665220"/>
                <wp:effectExtent l="0" t="0" r="0" b="0"/>
                <wp:docPr id="22" name="圖片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7795" cy="3665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Pr="00F030D1" w:rsidDel="009661CB">
            <w:rPr>
              <w:rFonts w:ascii="標楷體" w:eastAsia="標楷體" w:hAnsi="標楷體"/>
              <w:noProof/>
              <w:sz w:val="26"/>
              <w:rPrChange w:id="3777" w:author="Unknown">
                <w:rPr>
                  <w:noProof/>
                </w:rPr>
              </w:rPrChange>
            </w:rPr>
            <w:drawing>
              <wp:inline distT="0" distB="0" distL="0" distR="0" wp14:anchorId="1BE0CCAB" wp14:editId="1A186CC1">
                <wp:extent cx="6701742" cy="1470660"/>
                <wp:effectExtent l="0" t="0" r="0" b="0"/>
                <wp:docPr id="23" name="圖片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1742" cy="1470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3778" w:name="_Toc71197201"/>
      <w:bookmarkEnd w:id="3778"/>
    </w:p>
    <w:p w14:paraId="3D13536B" w14:textId="29A7B379" w:rsidR="00131A8A" w:rsidDel="009661CB" w:rsidRDefault="00131A8A" w:rsidP="00131A8A">
      <w:pPr>
        <w:pStyle w:val="a"/>
        <w:numPr>
          <w:ilvl w:val="0"/>
          <w:numId w:val="0"/>
        </w:numPr>
        <w:rPr>
          <w:del w:id="3779" w:author="Fegie" w:date="2021-04-28T12:03:00Z"/>
          <w:rFonts w:ascii="標楷體" w:hAnsi="標楷體"/>
          <w:color w:val="FF0000"/>
        </w:rPr>
      </w:pPr>
      <w:del w:id="3780" w:author="Fegie" w:date="2021-04-28T12:03:00Z">
        <w:r w:rsidRPr="00FA5570" w:rsidDel="009661CB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FA5570" w:rsidDel="009661CB">
          <w:rPr>
            <w:rFonts w:ascii="標楷體" w:hAnsi="標楷體"/>
            <w:color w:val="FF0000"/>
            <w:lang w:eastAsia="zh-HK"/>
          </w:rPr>
          <w:delText>: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 xml:space="preserve"> [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新增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>]功能結束後，畫面自動連到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[</w:delText>
        </w:r>
        <w:r w:rsidRPr="00FA5570" w:rsidDel="009661CB">
          <w:rPr>
            <w:rFonts w:ascii="標楷體" w:hAnsi="標楷體" w:hint="eastAsia"/>
            <w:color w:val="FF0000"/>
          </w:rPr>
          <w:delText>L1105</w:delText>
        </w:r>
        <w:r w:rsidRPr="00FA5570" w:rsidDel="009661CB">
          <w:rPr>
            <w:rFonts w:ascii="標楷體" w:hAnsi="標楷體"/>
            <w:color w:val="FF0000"/>
          </w:rPr>
          <w:delText xml:space="preserve"> </w:delText>
        </w:r>
        <w:r w:rsidRPr="00FA5570" w:rsidDel="009661CB">
          <w:rPr>
            <w:rFonts w:ascii="標楷體" w:hAnsi="標楷體" w:hint="eastAsia"/>
            <w:color w:val="FF0000"/>
          </w:rPr>
          <w:delText>顧客聯絡電話維護]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建立</w:delText>
        </w:r>
        <w:r w:rsidRPr="00FA5570" w:rsidDel="009661CB">
          <w:rPr>
            <w:rFonts w:ascii="標楷體" w:hAnsi="標楷體" w:hint="eastAsia"/>
            <w:color w:val="FF0000"/>
          </w:rPr>
          <w:delText>聯絡電話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資訊</w:delText>
        </w:r>
        <w:bookmarkStart w:id="3781" w:name="_Toc71197202"/>
        <w:bookmarkEnd w:id="3781"/>
      </w:del>
    </w:p>
    <w:p w14:paraId="2973FA5A" w14:textId="24A0587C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782" w:author="Fegie" w:date="2021-04-28T12:03:00Z"/>
          <w:rFonts w:ascii="標楷體" w:eastAsia="標楷體" w:hAnsi="標楷體"/>
          <w:sz w:val="20"/>
        </w:rPr>
      </w:pPr>
      <w:del w:id="3783" w:author="Fegie" w:date="2021-04-28T12:03:00Z">
        <w:r w:rsidDel="009661CB">
          <w:rPr>
            <w:rFonts w:ascii="標楷體" w:eastAsia="標楷體" w:hAnsi="標楷體" w:hint="eastAsia"/>
            <w:sz w:val="20"/>
          </w:rPr>
          <w:delText>[</w:delText>
        </w:r>
        <w:r w:rsidRPr="0075306B" w:rsidDel="009661CB">
          <w:rPr>
            <w:rFonts w:ascii="標楷體" w:eastAsia="標楷體" w:hAnsi="標楷體" w:hint="eastAsia"/>
            <w:sz w:val="20"/>
          </w:rPr>
          <w:delText>L110</w:delText>
        </w:r>
        <w:r w:rsidDel="009661CB">
          <w:rPr>
            <w:rFonts w:ascii="標楷體" w:eastAsia="標楷體" w:hAnsi="標楷體" w:hint="eastAsia"/>
            <w:sz w:val="20"/>
          </w:rPr>
          <w:delText>2</w:delText>
        </w:r>
        <w:r w:rsidDel="009661CB">
          <w:rPr>
            <w:rFonts w:ascii="標楷體" w:eastAsia="標楷體" w:hAnsi="標楷體"/>
            <w:sz w:val="20"/>
          </w:rPr>
          <w:delText>]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顧客基本資料維護</w:delText>
        </w:r>
        <w:r w:rsidRPr="003F4935" w:rsidDel="009661CB">
          <w:rPr>
            <w:rFonts w:ascii="標楷體" w:eastAsia="標楷體" w:hAnsi="標楷體" w:hint="eastAsia"/>
            <w:sz w:val="20"/>
          </w:rPr>
          <w:delText>-</w:delText>
        </w:r>
        <w:r w:rsidRPr="0031051C" w:rsidDel="009661CB">
          <w:rPr>
            <w:rFonts w:ascii="標楷體" w:eastAsia="標楷體" w:hAnsi="標楷體" w:hint="eastAsia"/>
            <w:sz w:val="20"/>
          </w:rPr>
          <w:delText>法人</w:delText>
        </w:r>
        <w:bookmarkStart w:id="3784" w:name="_Toc71197203"/>
        <w:bookmarkEnd w:id="3784"/>
      </w:del>
    </w:p>
    <w:p w14:paraId="6158174D" w14:textId="366F4C23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785" w:author="Fegie" w:date="2021-04-28T12:03:00Z"/>
          <w:rFonts w:ascii="標楷體" w:eastAsia="標楷體" w:hAnsi="標楷體"/>
          <w:sz w:val="20"/>
        </w:rPr>
      </w:pPr>
      <w:bookmarkStart w:id="3786" w:name="_Toc71197204"/>
      <w:bookmarkEnd w:id="3786"/>
    </w:p>
    <w:p w14:paraId="0B82BF31" w14:textId="2CBB9B8F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787" w:author="Fegie" w:date="2021-04-28T12:03:00Z"/>
          <w:rFonts w:ascii="標楷體" w:eastAsia="標楷體" w:hAnsi="標楷體"/>
          <w:sz w:val="20"/>
        </w:rPr>
      </w:pPr>
      <w:del w:id="3788" w:author="Fegie" w:date="2021-04-28T12:03:00Z">
        <w:r w:rsidRPr="008A3089" w:rsidDel="009661CB">
          <w:rPr>
            <w:rFonts w:ascii="標楷體" w:eastAsia="標楷體" w:hAnsi="標楷體" w:hint="eastAsia"/>
            <w:sz w:val="20"/>
          </w:rPr>
          <w:delText>功能           : 9  [顯示名稱</w:delText>
        </w:r>
        <w:r w:rsidDel="009661CB">
          <w:rPr>
            <w:rFonts w:ascii="標楷體" w:eastAsia="標楷體" w:hAnsi="標楷體" w:hint="eastAsia"/>
            <w:sz w:val="20"/>
          </w:rPr>
          <w:delText>]</w:delText>
        </w:r>
        <w:bookmarkStart w:id="3789" w:name="_Toc71197205"/>
        <w:bookmarkEnd w:id="3789"/>
      </w:del>
    </w:p>
    <w:p w14:paraId="31ED6297" w14:textId="26A694C4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790" w:author="Fegie" w:date="2021-04-28T12:03:00Z"/>
          <w:rFonts w:ascii="標楷體" w:eastAsia="標楷體" w:hAnsi="標楷體"/>
          <w:sz w:val="20"/>
        </w:rPr>
      </w:pPr>
      <w:del w:id="3791" w:author="Fegie" w:date="2021-04-28T12:03:00Z">
        <w:r w:rsidRPr="0031051C" w:rsidDel="009661CB">
          <w:rPr>
            <w:rFonts w:ascii="標楷體" w:eastAsia="標楷體" w:hAnsi="標楷體" w:hint="eastAsia"/>
            <w:sz w:val="20"/>
          </w:rPr>
          <w:delText>統一編號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</w:delText>
        </w:r>
        <w:r w:rsidDel="009661CB">
          <w:rPr>
            <w:rFonts w:ascii="標楷體" w:eastAsia="標楷體" w:hAnsi="標楷體"/>
            <w:sz w:val="20"/>
          </w:rPr>
          <w:delText>XXXXXXXX</w:delText>
        </w:r>
        <w:bookmarkStart w:id="3792" w:name="_Toc71197206"/>
        <w:bookmarkEnd w:id="3792"/>
      </w:del>
    </w:p>
    <w:p w14:paraId="7AEBFFA3" w14:textId="6D0DDBEF" w:rsidR="00EE10C6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793" w:author="Fegie" w:date="2021-04-28T12:03:00Z"/>
          <w:rFonts w:ascii="標楷體" w:eastAsia="標楷體" w:hAnsi="標楷體"/>
          <w:sz w:val="20"/>
        </w:rPr>
      </w:pPr>
      <w:del w:id="3794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公司名稱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: </w:delText>
        </w:r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3795" w:name="_Toc71197207"/>
        <w:bookmarkEnd w:id="3795"/>
      </w:del>
    </w:p>
    <w:p w14:paraId="4ABB06AD" w14:textId="7A2640DF" w:rsidR="00EE10C6" w:rsidRPr="0075306B" w:rsidDel="009661CB" w:rsidRDefault="00EE10C6" w:rsidP="00CE781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900" w:firstLine="1800"/>
        <w:rPr>
          <w:del w:id="3796" w:author="Fegie" w:date="2021-04-28T12:03:00Z"/>
          <w:rFonts w:ascii="標楷體" w:eastAsia="標楷體" w:hAnsi="標楷體"/>
          <w:sz w:val="20"/>
        </w:rPr>
      </w:pPr>
      <w:del w:id="3797" w:author="Fegie" w:date="2021-04-28T12:03:00Z"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3798" w:name="_Toc71197208"/>
        <w:bookmarkEnd w:id="3798"/>
      </w:del>
    </w:p>
    <w:p w14:paraId="03FBFB6F" w14:textId="53C484E8" w:rsidR="00131A8A" w:rsidRPr="0075306B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799" w:author="Fegie" w:date="2021-04-28T12:03:00Z"/>
          <w:rFonts w:ascii="標楷體" w:eastAsia="標楷體" w:hAnsi="標楷體"/>
          <w:sz w:val="20"/>
        </w:rPr>
      </w:pPr>
      <w:del w:id="3800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設立日期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: 999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bookmarkStart w:id="3801" w:name="_Toc71197209"/>
        <w:bookmarkEnd w:id="3801"/>
      </w:del>
    </w:p>
    <w:p w14:paraId="74E989F8" w14:textId="7D8C7006" w:rsidR="00131A8A" w:rsidRPr="00FA5570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02" w:author="Fegie" w:date="2021-04-28T12:03:00Z"/>
          <w:rFonts w:ascii="標楷體" w:eastAsia="標楷體" w:hAnsi="標楷體"/>
          <w:color w:val="FF0000"/>
          <w:sz w:val="20"/>
        </w:rPr>
      </w:pPr>
      <w:del w:id="3803" w:author="Fegie" w:date="2021-04-28T12:03:00Z">
        <w:r w:rsidRPr="00FA5570" w:rsidDel="009661CB">
          <w:rPr>
            <w:rFonts w:ascii="標楷體" w:eastAsia="標楷體" w:hAnsi="標楷體" w:hint="eastAsia"/>
            <w:color w:val="FF0000"/>
            <w:sz w:val="20"/>
          </w:rPr>
          <w:delText>客戶別         : 99</w:delText>
        </w:r>
        <w:bookmarkStart w:id="3804" w:name="_Toc71197210"/>
        <w:bookmarkEnd w:id="3804"/>
      </w:del>
    </w:p>
    <w:p w14:paraId="3E5ED539" w14:textId="0C543D7D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05" w:author="Fegie" w:date="2021-04-28T12:03:00Z"/>
          <w:rFonts w:ascii="標楷體" w:eastAsia="標楷體" w:hAnsi="標楷體"/>
          <w:sz w:val="20"/>
        </w:rPr>
      </w:pPr>
      <w:del w:id="3806" w:author="Fegie" w:date="2021-04-28T12:03:00Z">
        <w:r w:rsidRPr="00FC2147" w:rsidDel="009661CB">
          <w:rPr>
            <w:rFonts w:ascii="標楷體" w:eastAsia="標楷體" w:hAnsi="標楷體" w:hint="eastAsia"/>
            <w:sz w:val="20"/>
          </w:rPr>
          <w:delText>行業別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999999</w:delText>
        </w:r>
        <w:bookmarkStart w:id="3807" w:name="_Toc71197211"/>
        <w:bookmarkEnd w:id="3807"/>
      </w:del>
    </w:p>
    <w:p w14:paraId="5726B55C" w14:textId="1AF15E06" w:rsidR="00131A8A" w:rsidRPr="00D96C41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08" w:author="Fegie" w:date="2021-04-28T12:03:00Z"/>
          <w:rFonts w:ascii="標楷體" w:eastAsia="標楷體" w:hAnsi="標楷體"/>
          <w:sz w:val="20"/>
        </w:rPr>
      </w:pPr>
      <w:del w:id="3809" w:author="Fegie" w:date="2021-04-28T12:03:00Z">
        <w:r w:rsidRPr="00D96C41" w:rsidDel="009661CB">
          <w:rPr>
            <w:rFonts w:ascii="標楷體" w:eastAsia="標楷體" w:hAnsi="標楷體" w:hint="eastAsia"/>
            <w:sz w:val="20"/>
          </w:rPr>
          <w:delText xml:space="preserve">國籍           : </w:delText>
        </w:r>
        <w:r w:rsidRPr="00D96C41" w:rsidDel="009661CB">
          <w:rPr>
            <w:rFonts w:ascii="標楷體" w:eastAsia="標楷體" w:hAnsi="標楷體"/>
            <w:sz w:val="20"/>
          </w:rPr>
          <w:delText>XX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FA5570" w:rsidDel="009661CB">
          <w:rPr>
            <w:rFonts w:ascii="標楷體" w:eastAsia="標楷體" w:hAnsi="標楷體" w:hint="eastAsia"/>
            <w:sz w:val="20"/>
          </w:rPr>
          <w:delText>[顯示名稱]</w:delText>
        </w:r>
        <w:bookmarkStart w:id="3810" w:name="_Toc71197212"/>
        <w:bookmarkEnd w:id="3810"/>
      </w:del>
    </w:p>
    <w:p w14:paraId="03087978" w14:textId="774A0CC2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11" w:author="Fegie" w:date="2021-04-28T12:03:00Z"/>
          <w:rFonts w:ascii="標楷體" w:eastAsia="標楷體" w:hAnsi="標楷體"/>
          <w:sz w:val="20"/>
        </w:rPr>
      </w:pPr>
      <w:del w:id="3812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負責人</w:delText>
        </w:r>
        <w:r w:rsidR="00716B9A" w:rsidRPr="00CE781C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  <w:r w:rsidR="00131A8A" w:rsidDel="009661CB">
          <w:rPr>
            <w:rFonts w:ascii="標楷體" w:eastAsia="標楷體" w:hAnsi="標楷體"/>
            <w:sz w:val="20"/>
          </w:rPr>
          <w:delText>XXXXXXXXXX</w:delText>
        </w:r>
        <w:bookmarkStart w:id="3813" w:name="_Toc71197213"/>
        <w:bookmarkEnd w:id="3813"/>
      </w:del>
    </w:p>
    <w:p w14:paraId="7728AB69" w14:textId="663C38AE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14" w:author="Fegie" w:date="2021-04-28T12:03:00Z"/>
          <w:rFonts w:ascii="標楷體" w:eastAsia="標楷體" w:hAnsi="標楷體"/>
          <w:sz w:val="20"/>
        </w:rPr>
      </w:pPr>
      <w:del w:id="3815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負責人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>姓名</w:delText>
        </w:r>
        <w:r w:rsidR="00131A8A" w:rsidDel="009661CB">
          <w:rPr>
            <w:rFonts w:ascii="標楷體" w:eastAsia="標楷體" w:hAnsi="標楷體" w:hint="eastAsia"/>
            <w:sz w:val="20"/>
          </w:rPr>
          <w:delText xml:space="preserve">     : </w:delText>
        </w:r>
      </w:del>
      <w:ins w:id="3816" w:author="88692" w:date="2020-06-16T17:18:00Z">
        <w:del w:id="3817" w:author="Fegie" w:date="2021-04-28T12:03:00Z">
          <w:r w:rsidR="00260569" w:rsidRPr="00260569" w:rsidDel="009661CB">
            <w:rPr>
              <w:rFonts w:ascii="標楷體" w:eastAsia="標楷體" w:hAnsi="標楷體"/>
              <w:sz w:val="16"/>
              <w:szCs w:val="16"/>
            </w:rPr>
            <w:delText>XXXXXXXXXXXXXXXXXXXXXXXXXXXXXXXXXXXXXXXXXXXXXXXXXXXXXXXXXXXXXXXXXXXXXXXXXXXXXXXXXXXXXXXXXXXXXXXXXXXX</w:delText>
          </w:r>
        </w:del>
      </w:ins>
      <w:del w:id="3818" w:author="Fegie" w:date="2021-04-28T12:03:00Z">
        <w:r w:rsidR="00131A8A" w:rsidDel="009661CB">
          <w:rPr>
            <w:rFonts w:ascii="標楷體" w:eastAsia="標楷體" w:hAnsi="標楷體" w:hint="eastAsia"/>
            <w:sz w:val="20"/>
          </w:rPr>
          <w:delText>XXXXXXXXXX</w:delText>
        </w:r>
        <w:r w:rsidR="00131A8A" w:rsidRPr="00E801D1" w:rsidDel="009661CB">
          <w:rPr>
            <w:rFonts w:ascii="標楷體" w:eastAsia="標楷體" w:hAnsi="標楷體" w:hint="eastAsia"/>
            <w:sz w:val="20"/>
          </w:rPr>
          <w:delText>XXXX</w:delText>
        </w:r>
        <w:bookmarkStart w:id="3819" w:name="_Toc71197214"/>
        <w:bookmarkEnd w:id="3819"/>
      </w:del>
    </w:p>
    <w:p w14:paraId="6E44CB89" w14:textId="4295D3BE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20" w:author="Fegie" w:date="2021-04-28T12:03:00Z"/>
          <w:rFonts w:ascii="標楷體" w:eastAsia="標楷體" w:hAnsi="標楷體"/>
          <w:strike/>
          <w:color w:val="FF0000"/>
          <w:sz w:val="20"/>
          <w:rPrChange w:id="3821" w:author="88692" w:date="2020-06-16T17:11:00Z">
            <w:rPr>
              <w:del w:id="3822" w:author="Fegie" w:date="2021-04-28T12:03:00Z"/>
              <w:rFonts w:ascii="標楷體" w:eastAsia="標楷體" w:hAnsi="標楷體"/>
              <w:sz w:val="20"/>
            </w:rPr>
          </w:rPrChange>
        </w:rPr>
      </w:pPr>
      <w:del w:id="3823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824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聯絡人姓名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825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 xml:space="preserve">     : XXXXXXXXXXXXXX</w:delText>
        </w:r>
        <w:bookmarkStart w:id="3826" w:name="_Toc71197215"/>
        <w:bookmarkEnd w:id="3826"/>
      </w:del>
    </w:p>
    <w:p w14:paraId="6041495E" w14:textId="1717E95D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27" w:author="Fegie" w:date="2021-04-28T12:03:00Z"/>
          <w:rFonts w:ascii="標楷體" w:eastAsia="標楷體" w:hAnsi="標楷體"/>
          <w:sz w:val="20"/>
        </w:rPr>
      </w:pPr>
      <w:del w:id="3828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>郵遞區號   : 99999</w:delText>
        </w:r>
        <w:bookmarkStart w:id="3829" w:name="_Toc71197216"/>
        <w:bookmarkEnd w:id="3829"/>
      </w:del>
    </w:p>
    <w:p w14:paraId="43A88C11" w14:textId="378A067D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30" w:author="Fegie" w:date="2021-04-28T12:03:00Z"/>
          <w:rFonts w:ascii="標楷體" w:eastAsia="標楷體" w:hAnsi="標楷體"/>
          <w:sz w:val="20"/>
        </w:rPr>
      </w:pPr>
      <w:del w:id="3831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>地址       : XXXXXXXXXXXXXXXXXXXXXXXXXXXXXXXX</w:delText>
        </w:r>
        <w:r w:rsidR="00131A8A"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3832" w:name="_Toc71197217"/>
        <w:bookmarkEnd w:id="3832"/>
      </w:del>
    </w:p>
    <w:p w14:paraId="341237C0" w14:textId="7DD1CE82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33" w:author="Fegie" w:date="2021-04-28T12:03:00Z"/>
          <w:rFonts w:ascii="標楷體" w:eastAsia="標楷體" w:hAnsi="標楷體"/>
          <w:sz w:val="20"/>
        </w:rPr>
      </w:pPr>
      <w:del w:id="3834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通訊郵遞區號   : 99999</w:delText>
        </w:r>
        <w:bookmarkStart w:id="3835" w:name="_Toc71197218"/>
        <w:bookmarkEnd w:id="3835"/>
      </w:del>
    </w:p>
    <w:p w14:paraId="39F196D8" w14:textId="6D2F1495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36" w:author="Fegie" w:date="2021-04-28T12:03:00Z"/>
          <w:rFonts w:ascii="標楷體" w:eastAsia="標楷體" w:hAnsi="標楷體"/>
          <w:sz w:val="20"/>
        </w:rPr>
      </w:pPr>
      <w:del w:id="3837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3838" w:name="_Toc71197219"/>
        <w:bookmarkEnd w:id="3838"/>
      </w:del>
    </w:p>
    <w:p w14:paraId="0434AAFF" w14:textId="4BFB8574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39" w:author="Fegie" w:date="2021-04-28T12:03:00Z"/>
          <w:rFonts w:ascii="標楷體" w:eastAsia="標楷體" w:hAnsi="標楷體"/>
          <w:sz w:val="20"/>
        </w:rPr>
      </w:pPr>
      <w:del w:id="3840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電子信箱       : XXXXXXXXXXXXXXXXXXXXXXXXXXXXXXXXXXXXXXXXXXXXXXXXXX</w:delText>
        </w:r>
        <w:bookmarkStart w:id="3841" w:name="_Toc71197220"/>
        <w:bookmarkEnd w:id="3841"/>
      </w:del>
    </w:p>
    <w:p w14:paraId="7390B9E5" w14:textId="0B3B9BBE" w:rsidR="00131A8A" w:rsidRPr="00FA5570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42" w:author="Fegie" w:date="2021-04-28T12:03:00Z"/>
          <w:rFonts w:ascii="標楷體" w:eastAsia="標楷體" w:hAnsi="標楷體"/>
          <w:sz w:val="20"/>
        </w:rPr>
      </w:pPr>
      <w:bookmarkStart w:id="3843" w:name="_Toc71197221"/>
      <w:bookmarkEnd w:id="3843"/>
    </w:p>
    <w:p w14:paraId="12388E6A" w14:textId="6759F39F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44" w:author="Fegie" w:date="2021-04-28T12:03:00Z"/>
          <w:rFonts w:ascii="標楷體" w:eastAsia="標楷體" w:hAnsi="標楷體"/>
          <w:strike/>
          <w:color w:val="FF0000"/>
          <w:sz w:val="20"/>
          <w:rPrChange w:id="3845" w:author="88692" w:date="2020-06-16T17:11:00Z">
            <w:rPr>
              <w:del w:id="3846" w:author="Fegie" w:date="2021-04-28T12:03:00Z"/>
              <w:rFonts w:ascii="標楷體" w:eastAsia="標楷體" w:hAnsi="標楷體"/>
              <w:sz w:val="20"/>
            </w:rPr>
          </w:rPrChange>
        </w:rPr>
      </w:pPr>
      <w:del w:id="3847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848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849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850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為授信限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851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制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852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對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853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象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854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>: 9</w:delText>
        </w:r>
        <w:bookmarkStart w:id="3855" w:name="_Toc71197222"/>
        <w:bookmarkEnd w:id="3855"/>
      </w:del>
    </w:p>
    <w:p w14:paraId="1EBC34AD" w14:textId="020A7E91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56" w:author="Fegie" w:date="2021-04-28T12:03:00Z"/>
          <w:rFonts w:ascii="標楷體" w:eastAsia="標楷體" w:hAnsi="標楷體"/>
          <w:strike/>
          <w:color w:val="FF0000"/>
          <w:sz w:val="20"/>
          <w:rPrChange w:id="3857" w:author="88692" w:date="2020-06-16T17:11:00Z">
            <w:rPr>
              <w:del w:id="3858" w:author="Fegie" w:date="2021-04-28T12:03:00Z"/>
              <w:rFonts w:ascii="標楷體" w:eastAsia="標楷體" w:hAnsi="標楷體"/>
              <w:sz w:val="20"/>
            </w:rPr>
          </w:rPrChange>
        </w:rPr>
      </w:pPr>
      <w:del w:id="3859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860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861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862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為利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863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害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864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關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865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係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866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人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867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 xml:space="preserve">: 9                   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868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869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870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為準利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871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害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872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關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873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係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874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人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875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>: 9</w:delText>
        </w:r>
        <w:bookmarkStart w:id="3876" w:name="_Toc71197223"/>
        <w:bookmarkEnd w:id="3876"/>
      </w:del>
    </w:p>
    <w:p w14:paraId="353DA538" w14:textId="67A62CCE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77" w:author="Fegie" w:date="2021-04-28T12:03:00Z"/>
          <w:rFonts w:ascii="標楷體" w:eastAsia="標楷體" w:hAnsi="標楷體"/>
          <w:strike/>
          <w:color w:val="FF0000"/>
          <w:sz w:val="20"/>
          <w:rPrChange w:id="3878" w:author="88692" w:date="2020-06-16T17:11:00Z">
            <w:rPr>
              <w:del w:id="3879" w:author="Fegie" w:date="2021-04-28T12:03:00Z"/>
              <w:rFonts w:ascii="標楷體" w:eastAsia="標楷體" w:hAnsi="標楷體"/>
              <w:sz w:val="20"/>
            </w:rPr>
          </w:rPrChange>
        </w:rPr>
      </w:pPr>
      <w:bookmarkStart w:id="3880" w:name="_Toc71197224"/>
      <w:bookmarkEnd w:id="3880"/>
    </w:p>
    <w:p w14:paraId="18F81D0E" w14:textId="53F4464F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81" w:author="Fegie" w:date="2021-04-28T12:03:00Z"/>
          <w:rFonts w:ascii="標楷體" w:eastAsia="標楷體" w:hAnsi="標楷體"/>
          <w:sz w:val="20"/>
        </w:rPr>
      </w:pPr>
      <w:del w:id="3882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企金別         : 9</w:delText>
        </w:r>
      </w:del>
      <w:ins w:id="3883" w:author="88692" w:date="2020-06-16T17:11:00Z">
        <w:del w:id="3884" w:author="Fegie" w:date="2021-04-28T12:03:00Z">
          <w:r w:rsidR="00260569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3885" w:name="_Toc71197225"/>
      <w:bookmarkEnd w:id="3885"/>
    </w:p>
    <w:p w14:paraId="017F4F0C" w14:textId="47568F03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86" w:author="Fegie" w:date="2021-04-28T12:03:00Z"/>
          <w:rFonts w:ascii="標楷體" w:eastAsia="標楷體" w:hAnsi="標楷體"/>
          <w:strike/>
          <w:color w:val="FF0000"/>
          <w:sz w:val="20"/>
          <w:rPrChange w:id="3887" w:author="88692" w:date="2020-06-16T17:11:00Z">
            <w:rPr>
              <w:del w:id="3888" w:author="Fegie" w:date="2021-04-28T12:03:00Z"/>
              <w:rFonts w:ascii="標楷體" w:eastAsia="標楷體" w:hAnsi="標楷體"/>
              <w:sz w:val="20"/>
            </w:rPr>
          </w:rPrChange>
        </w:rPr>
      </w:pPr>
      <w:del w:id="3889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890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交互運用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891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 xml:space="preserve">       : XXXXXX               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892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開放查詢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893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 xml:space="preserve">       : 9</w:delText>
        </w:r>
        <w:bookmarkStart w:id="3894" w:name="_Toc71197226"/>
        <w:bookmarkEnd w:id="3894"/>
      </w:del>
    </w:p>
    <w:p w14:paraId="0C08323D" w14:textId="5EB93271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3895" w:author="88692" w:date="2020-06-16T17:11:00Z"/>
          <w:del w:id="3896" w:author="Fegie" w:date="2021-04-28T12:03:00Z"/>
          <w:rFonts w:ascii="標楷體" w:eastAsia="標楷體" w:hAnsi="標楷體"/>
          <w:sz w:val="20"/>
        </w:rPr>
      </w:pPr>
      <w:bookmarkStart w:id="3897" w:name="_Toc71197227"/>
      <w:bookmarkEnd w:id="3897"/>
    </w:p>
    <w:p w14:paraId="7E705254" w14:textId="43A445E0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3898" w:author="88692" w:date="2020-06-16T17:12:00Z"/>
          <w:del w:id="3899" w:author="Fegie" w:date="2021-04-28T12:03:00Z"/>
          <w:rFonts w:ascii="標楷體" w:eastAsia="標楷體" w:hAnsi="標楷體"/>
          <w:sz w:val="20"/>
        </w:rPr>
      </w:pPr>
      <w:ins w:id="3900" w:author="88692" w:date="2020-06-16T17:12:00Z">
        <w:del w:id="3901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英文名</w:delText>
          </w:r>
        </w:del>
      </w:ins>
      <w:ins w:id="3902" w:author="88692" w:date="2020-06-16T17:13:00Z">
        <w:del w:id="3903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>稱</w:delText>
          </w:r>
        </w:del>
      </w:ins>
      <w:ins w:id="3904" w:author="88692" w:date="2020-06-16T17:12:00Z">
        <w:del w:id="3905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XXXXXXXXXXXXXXXXXXXX</w:delText>
          </w:r>
          <w:bookmarkStart w:id="3906" w:name="_Toc71197228"/>
          <w:bookmarkEnd w:id="3906"/>
        </w:del>
      </w:ins>
    </w:p>
    <w:p w14:paraId="5DBDBACE" w14:textId="5A015560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3907" w:author="88692" w:date="2020-06-16T17:12:00Z"/>
          <w:del w:id="3908" w:author="Fegie" w:date="2021-04-28T12:03:00Z"/>
          <w:rFonts w:ascii="標楷體" w:eastAsia="標楷體" w:hAnsi="標楷體"/>
          <w:sz w:val="20"/>
        </w:rPr>
      </w:pPr>
      <w:ins w:id="3909" w:author="88692" w:date="2020-06-16T17:12:00Z">
        <w:del w:id="3910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   : 999999999</w:delText>
          </w:r>
          <w:bookmarkStart w:id="3911" w:name="_Toc71197229"/>
          <w:bookmarkEnd w:id="3911"/>
        </w:del>
      </w:ins>
    </w:p>
    <w:p w14:paraId="52B462BA" w14:textId="4462A4CD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3912" w:author="88692" w:date="2020-06-16T17:12:00Z"/>
          <w:del w:id="3913" w:author="Fegie" w:date="2021-04-28T12:03:00Z"/>
          <w:rFonts w:ascii="標楷體" w:eastAsia="標楷體" w:hAnsi="標楷體"/>
          <w:sz w:val="20"/>
        </w:rPr>
      </w:pPr>
      <w:ins w:id="3914" w:author="88692" w:date="2020-06-16T17:12:00Z">
        <w:del w:id="3915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年收入資料年月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>: XXXXXX</w:delText>
          </w:r>
          <w:bookmarkStart w:id="3916" w:name="_Toc71197230"/>
          <w:bookmarkEnd w:id="3916"/>
        </w:del>
      </w:ins>
    </w:p>
    <w:p w14:paraId="2725703E" w14:textId="175921E5" w:rsidR="00260569" w:rsidRPr="00260569" w:rsidDel="009661CB" w:rsidRDefault="00260569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17" w:author="Fegie" w:date="2021-04-28T12:03:00Z"/>
          <w:rFonts w:ascii="標楷體" w:eastAsia="標楷體" w:hAnsi="標楷體"/>
          <w:sz w:val="20"/>
        </w:rPr>
      </w:pPr>
      <w:bookmarkStart w:id="3918" w:name="_Toc71197231"/>
      <w:bookmarkEnd w:id="3918"/>
    </w:p>
    <w:p w14:paraId="317C0E73" w14:textId="37924A23" w:rsidR="00131A8A" w:rsidDel="009661CB" w:rsidRDefault="00131A8A" w:rsidP="00131A8A">
      <w:pPr>
        <w:pStyle w:val="a"/>
        <w:numPr>
          <w:ilvl w:val="0"/>
          <w:numId w:val="0"/>
        </w:numPr>
        <w:rPr>
          <w:del w:id="3919" w:author="Fegie" w:date="2021-04-28T12:03:00Z"/>
          <w:rFonts w:ascii="標楷體" w:hAnsi="標楷體"/>
        </w:rPr>
      </w:pPr>
      <w:del w:id="3920" w:author="Fegie" w:date="2021-04-28T12:03:00Z">
        <w:r w:rsidRPr="009B2BD3" w:rsidDel="009661CB">
          <w:rPr>
            <w:rFonts w:ascii="標楷體" w:hAnsi="標楷體"/>
          </w:rPr>
          <w:br w:type="page"/>
        </w:r>
      </w:del>
    </w:p>
    <w:p w14:paraId="7F433145" w14:textId="2BCD3442" w:rsidR="00131A8A" w:rsidDel="009661CB" w:rsidRDefault="00131A8A" w:rsidP="00131A8A">
      <w:pPr>
        <w:pStyle w:val="a"/>
        <w:numPr>
          <w:ilvl w:val="0"/>
          <w:numId w:val="0"/>
        </w:numPr>
        <w:rPr>
          <w:del w:id="3921" w:author="Fegie" w:date="2021-04-28T12:03:00Z"/>
          <w:rFonts w:ascii="標楷體" w:hAnsi="標楷體"/>
          <w:color w:val="FF0000"/>
        </w:rPr>
      </w:pPr>
      <w:del w:id="3922" w:author="Fegie" w:date="2021-04-28T12:03:00Z">
        <w:r w:rsidRPr="00FA5570" w:rsidDel="009661CB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FA5570" w:rsidDel="009661CB">
          <w:rPr>
            <w:rFonts w:ascii="標楷體" w:hAnsi="標楷體"/>
            <w:color w:val="FF0000"/>
            <w:lang w:eastAsia="zh-HK"/>
          </w:rPr>
          <w:delText>: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 xml:space="preserve"> [</w:delText>
        </w:r>
        <w:r w:rsidRPr="00677B9B" w:rsidDel="009661CB">
          <w:rPr>
            <w:rFonts w:ascii="標楷體" w:hAnsi="標楷體" w:hint="eastAsia"/>
            <w:strike/>
            <w:color w:val="FF0000"/>
            <w:lang w:eastAsia="zh-HK"/>
            <w:rPrChange w:id="3923" w:author="88692" w:date="2020-06-18T09:46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刪除</w:delText>
        </w:r>
        <w:r w:rsidRPr="00677B9B" w:rsidDel="009661CB">
          <w:rPr>
            <w:rFonts w:ascii="標楷體" w:hAnsi="標楷體"/>
            <w:strike/>
            <w:color w:val="FF0000"/>
            <w:lang w:eastAsia="zh-HK"/>
            <w:rPrChange w:id="3924" w:author="88692" w:date="2020-06-18T09:46:00Z">
              <w:rPr>
                <w:rFonts w:ascii="標楷體" w:hAnsi="標楷體"/>
                <w:color w:val="FF0000"/>
                <w:lang w:eastAsia="zh-HK"/>
              </w:rPr>
            </w:rPrChange>
          </w:rPr>
          <w:delText>&amp;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>查詢]功能，</w:delText>
        </w:r>
        <w:r w:rsidRPr="00FA5570" w:rsidDel="009661CB">
          <w:rPr>
            <w:rFonts w:ascii="標楷體" w:hAnsi="標楷體" w:hint="eastAsia"/>
            <w:color w:val="FF0000"/>
          </w:rPr>
          <w:delText>聯絡電話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資訊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>為多筆式輸出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lang w:eastAsia="zh-HK"/>
            <w:rPrChange w:id="3925" w:author="88692" w:date="2020-06-18T09:46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，刪除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rPrChange w:id="3926" w:author="88692" w:date="2020-06-18T09:46:00Z">
              <w:rPr>
                <w:rFonts w:ascii="標楷體" w:hAnsi="標楷體" w:hint="eastAsia"/>
                <w:color w:val="FF0000"/>
              </w:rPr>
            </w:rPrChange>
          </w:rPr>
          <w:delText>時聯絡電話檔一併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lang w:eastAsia="zh-HK"/>
            <w:rPrChange w:id="3927" w:author="88692" w:date="2020-06-18T09:46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刪除</w:delText>
        </w:r>
        <w:r w:rsidR="00877AF8" w:rsidDel="009661CB">
          <w:rPr>
            <w:rFonts w:ascii="標楷體" w:hAnsi="標楷體" w:hint="eastAsia"/>
            <w:color w:val="FF0000"/>
            <w:lang w:eastAsia="zh-HK"/>
          </w:rPr>
          <w:delText>。</w:delText>
        </w:r>
        <w:bookmarkStart w:id="3928" w:name="_Toc71197232"/>
        <w:bookmarkEnd w:id="3928"/>
      </w:del>
    </w:p>
    <w:p w14:paraId="4FC6244E" w14:textId="06E87EA3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29" w:author="Fegie" w:date="2021-04-28T12:03:00Z"/>
          <w:rFonts w:ascii="標楷體" w:eastAsia="標楷體" w:hAnsi="標楷體"/>
          <w:sz w:val="20"/>
        </w:rPr>
      </w:pPr>
      <w:del w:id="3930" w:author="Fegie" w:date="2021-04-28T12:03:00Z">
        <w:r w:rsidDel="009661CB">
          <w:rPr>
            <w:rFonts w:ascii="標楷體" w:eastAsia="標楷體" w:hAnsi="標楷體" w:hint="eastAsia"/>
            <w:sz w:val="20"/>
          </w:rPr>
          <w:delText>[</w:delText>
        </w:r>
        <w:r w:rsidRPr="0075306B" w:rsidDel="009661CB">
          <w:rPr>
            <w:rFonts w:ascii="標楷體" w:eastAsia="標楷體" w:hAnsi="標楷體" w:hint="eastAsia"/>
            <w:sz w:val="20"/>
          </w:rPr>
          <w:delText>L110</w:delText>
        </w:r>
        <w:r w:rsidDel="009661CB">
          <w:rPr>
            <w:rFonts w:ascii="標楷體" w:eastAsia="標楷體" w:hAnsi="標楷體" w:hint="eastAsia"/>
            <w:sz w:val="20"/>
          </w:rPr>
          <w:delText>2</w:delText>
        </w:r>
        <w:r w:rsidDel="009661CB">
          <w:rPr>
            <w:rFonts w:ascii="標楷體" w:eastAsia="標楷體" w:hAnsi="標楷體"/>
            <w:sz w:val="20"/>
          </w:rPr>
          <w:delText>]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顧客基本資料維護</w:delText>
        </w:r>
        <w:r w:rsidRPr="003F4935" w:rsidDel="009661CB">
          <w:rPr>
            <w:rFonts w:ascii="標楷體" w:eastAsia="標楷體" w:hAnsi="標楷體" w:hint="eastAsia"/>
            <w:sz w:val="20"/>
          </w:rPr>
          <w:delText>-</w:delText>
        </w:r>
        <w:r w:rsidRPr="0031051C" w:rsidDel="009661CB">
          <w:rPr>
            <w:rFonts w:ascii="標楷體" w:eastAsia="標楷體" w:hAnsi="標楷體" w:hint="eastAsia"/>
            <w:sz w:val="20"/>
          </w:rPr>
          <w:delText>法人</w:delText>
        </w:r>
        <w:bookmarkStart w:id="3931" w:name="_Toc71197233"/>
        <w:bookmarkEnd w:id="3931"/>
      </w:del>
    </w:p>
    <w:p w14:paraId="7F6BACB5" w14:textId="204EE724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32" w:author="Fegie" w:date="2021-04-28T12:03:00Z"/>
          <w:rFonts w:ascii="標楷體" w:eastAsia="標楷體" w:hAnsi="標楷體"/>
          <w:sz w:val="20"/>
        </w:rPr>
      </w:pPr>
      <w:bookmarkStart w:id="3933" w:name="_Toc71197234"/>
      <w:bookmarkEnd w:id="3933"/>
    </w:p>
    <w:p w14:paraId="60CD9CEE" w14:textId="2785144F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34" w:author="Fegie" w:date="2021-04-28T12:03:00Z"/>
          <w:rFonts w:ascii="標楷體" w:eastAsia="標楷體" w:hAnsi="標楷體"/>
          <w:sz w:val="20"/>
        </w:rPr>
      </w:pPr>
      <w:del w:id="3935" w:author="Fegie" w:date="2021-04-28T12:03:00Z">
        <w:r w:rsidRPr="008A3089" w:rsidDel="009661CB">
          <w:rPr>
            <w:rFonts w:ascii="標楷體" w:eastAsia="標楷體" w:hAnsi="標楷體" w:hint="eastAsia"/>
            <w:sz w:val="20"/>
          </w:rPr>
          <w:delText>功能           : 9  [顯示名稱</w:delText>
        </w:r>
        <w:r w:rsidDel="009661CB">
          <w:rPr>
            <w:rFonts w:ascii="標楷體" w:eastAsia="標楷體" w:hAnsi="標楷體" w:hint="eastAsia"/>
            <w:sz w:val="20"/>
          </w:rPr>
          <w:delText>]</w:delText>
        </w:r>
        <w:bookmarkStart w:id="3936" w:name="_Toc71197235"/>
        <w:bookmarkEnd w:id="3936"/>
      </w:del>
    </w:p>
    <w:p w14:paraId="4B0A35FF" w14:textId="31D9A5EA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37" w:author="Fegie" w:date="2021-04-28T12:03:00Z"/>
          <w:rFonts w:ascii="標楷體" w:eastAsia="標楷體" w:hAnsi="標楷體"/>
          <w:sz w:val="20"/>
        </w:rPr>
      </w:pPr>
      <w:del w:id="3938" w:author="Fegie" w:date="2021-04-28T12:03:00Z">
        <w:r w:rsidRPr="0031051C" w:rsidDel="009661CB">
          <w:rPr>
            <w:rFonts w:ascii="標楷體" w:eastAsia="標楷體" w:hAnsi="標楷體" w:hint="eastAsia"/>
            <w:sz w:val="20"/>
          </w:rPr>
          <w:delText>統一編號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</w:delText>
        </w:r>
        <w:r w:rsidDel="009661CB">
          <w:rPr>
            <w:rFonts w:ascii="標楷體" w:eastAsia="標楷體" w:hAnsi="標楷體"/>
            <w:sz w:val="20"/>
          </w:rPr>
          <w:delText>XXXXXXXX</w:delText>
        </w:r>
        <w:bookmarkStart w:id="3939" w:name="_Toc71197236"/>
        <w:bookmarkEnd w:id="3939"/>
      </w:del>
    </w:p>
    <w:p w14:paraId="61C641D0" w14:textId="4F74037F" w:rsidR="00EE10C6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40" w:author="Fegie" w:date="2021-04-28T12:03:00Z"/>
          <w:rFonts w:ascii="標楷體" w:eastAsia="標楷體" w:hAnsi="標楷體"/>
          <w:sz w:val="20"/>
        </w:rPr>
      </w:pPr>
      <w:del w:id="3941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公司名稱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: </w:delText>
        </w:r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3942" w:name="_Toc71197237"/>
        <w:bookmarkEnd w:id="3942"/>
      </w:del>
    </w:p>
    <w:p w14:paraId="0DD7C206" w14:textId="773817F4" w:rsidR="00EE10C6" w:rsidRPr="0075306B" w:rsidDel="009661CB" w:rsidRDefault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900" w:firstLine="1800"/>
        <w:rPr>
          <w:del w:id="3943" w:author="Fegie" w:date="2021-04-28T12:03:00Z"/>
          <w:rFonts w:ascii="標楷體" w:eastAsia="標楷體" w:hAnsi="標楷體"/>
          <w:sz w:val="20"/>
        </w:rPr>
      </w:pPr>
      <w:del w:id="3944" w:author="Fegie" w:date="2021-04-28T12:03:00Z"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3945" w:name="_Toc71197238"/>
        <w:bookmarkEnd w:id="3945"/>
      </w:del>
    </w:p>
    <w:p w14:paraId="293B2484" w14:textId="76C156B3" w:rsidR="00EE10C6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46" w:author="Fegie" w:date="2021-04-28T12:03:00Z"/>
          <w:rFonts w:ascii="標楷體" w:eastAsia="標楷體" w:hAnsi="標楷體"/>
          <w:sz w:val="20"/>
        </w:rPr>
      </w:pPr>
      <w:del w:id="3947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設立日期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: 999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bookmarkStart w:id="3948" w:name="_Toc71197239"/>
        <w:bookmarkEnd w:id="3948"/>
      </w:del>
    </w:p>
    <w:p w14:paraId="5CF4A89A" w14:textId="3F0C2606" w:rsidR="00131A8A" w:rsidRPr="00FA5570" w:rsidDel="009661CB" w:rsidRDefault="00131A8A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49" w:author="Fegie" w:date="2021-04-28T12:03:00Z"/>
          <w:rFonts w:ascii="標楷體" w:eastAsia="標楷體" w:hAnsi="標楷體"/>
          <w:color w:val="FF0000"/>
          <w:sz w:val="20"/>
        </w:rPr>
      </w:pPr>
      <w:del w:id="3950" w:author="Fegie" w:date="2021-04-28T12:03:00Z">
        <w:r w:rsidRPr="00FA5570" w:rsidDel="009661CB">
          <w:rPr>
            <w:rFonts w:ascii="標楷體" w:eastAsia="標楷體" w:hAnsi="標楷體" w:hint="eastAsia"/>
            <w:color w:val="FF0000"/>
            <w:sz w:val="20"/>
          </w:rPr>
          <w:delText>客戶別         : 99</w:delText>
        </w:r>
        <w:bookmarkStart w:id="3951" w:name="_Toc71197240"/>
        <w:bookmarkEnd w:id="3951"/>
      </w:del>
    </w:p>
    <w:p w14:paraId="30F5152E" w14:textId="17DEDE15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52" w:author="Fegie" w:date="2021-04-28T12:03:00Z"/>
          <w:rFonts w:ascii="標楷體" w:eastAsia="標楷體" w:hAnsi="標楷體"/>
          <w:sz w:val="20"/>
        </w:rPr>
      </w:pPr>
      <w:del w:id="3953" w:author="Fegie" w:date="2021-04-28T12:03:00Z">
        <w:r w:rsidRPr="00FC2147" w:rsidDel="009661CB">
          <w:rPr>
            <w:rFonts w:ascii="標楷體" w:eastAsia="標楷體" w:hAnsi="標楷體" w:hint="eastAsia"/>
            <w:sz w:val="20"/>
          </w:rPr>
          <w:delText>行業別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999999</w:delText>
        </w:r>
        <w:bookmarkStart w:id="3954" w:name="_Toc71197241"/>
        <w:bookmarkEnd w:id="3954"/>
      </w:del>
    </w:p>
    <w:p w14:paraId="453A5B81" w14:textId="53F23D29" w:rsidR="00131A8A" w:rsidRPr="00D96C41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55" w:author="Fegie" w:date="2021-04-28T12:03:00Z"/>
          <w:rFonts w:ascii="標楷體" w:eastAsia="標楷體" w:hAnsi="標楷體"/>
          <w:sz w:val="20"/>
        </w:rPr>
      </w:pPr>
      <w:del w:id="3956" w:author="Fegie" w:date="2021-04-28T12:03:00Z">
        <w:r w:rsidRPr="00D96C41" w:rsidDel="009661CB">
          <w:rPr>
            <w:rFonts w:ascii="標楷體" w:eastAsia="標楷體" w:hAnsi="標楷體" w:hint="eastAsia"/>
            <w:sz w:val="20"/>
          </w:rPr>
          <w:delText xml:space="preserve">國籍           : </w:delText>
        </w:r>
        <w:r w:rsidRPr="00D96C41" w:rsidDel="009661CB">
          <w:rPr>
            <w:rFonts w:ascii="標楷體" w:eastAsia="標楷體" w:hAnsi="標楷體"/>
            <w:sz w:val="20"/>
          </w:rPr>
          <w:delText>XX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FA5570" w:rsidDel="009661CB">
          <w:rPr>
            <w:rFonts w:ascii="標楷體" w:eastAsia="標楷體" w:hAnsi="標楷體" w:hint="eastAsia"/>
            <w:sz w:val="20"/>
          </w:rPr>
          <w:delText>[顯示名稱]</w:delText>
        </w:r>
        <w:bookmarkStart w:id="3957" w:name="_Toc71197242"/>
        <w:bookmarkEnd w:id="3957"/>
      </w:del>
    </w:p>
    <w:p w14:paraId="6AD53CE0" w14:textId="2571581B" w:rsidR="00EE10C6" w:rsidRPr="0075306B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58" w:author="Fegie" w:date="2021-04-28T12:03:00Z"/>
          <w:rFonts w:ascii="標楷體" w:eastAsia="標楷體" w:hAnsi="標楷體"/>
          <w:sz w:val="20"/>
        </w:rPr>
      </w:pPr>
      <w:del w:id="3959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負責人</w:delText>
        </w:r>
        <w:r w:rsidR="00716B9A" w:rsidRPr="00CE781C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  <w:r w:rsidDel="009661CB">
          <w:rPr>
            <w:rFonts w:ascii="標楷體" w:eastAsia="標楷體" w:hAnsi="標楷體"/>
            <w:sz w:val="20"/>
          </w:rPr>
          <w:delText>XXXXXXXXXX</w:delText>
        </w:r>
        <w:bookmarkStart w:id="3960" w:name="_Toc71197243"/>
        <w:bookmarkEnd w:id="3960"/>
      </w:del>
    </w:p>
    <w:p w14:paraId="118D557D" w14:textId="24FD5E50" w:rsidR="00EE10C6" w:rsidRPr="0075306B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61" w:author="Fegie" w:date="2021-04-28T12:03:00Z"/>
          <w:rFonts w:ascii="標楷體" w:eastAsia="標楷體" w:hAnsi="標楷體"/>
          <w:sz w:val="20"/>
        </w:rPr>
      </w:pPr>
      <w:del w:id="3962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負責人</w:delText>
        </w:r>
        <w:r w:rsidRPr="0075306B" w:rsidDel="009661CB">
          <w:rPr>
            <w:rFonts w:ascii="標楷體" w:eastAsia="標楷體" w:hAnsi="標楷體" w:hint="eastAsia"/>
            <w:sz w:val="20"/>
          </w:rPr>
          <w:delText>姓名</w:delText>
        </w:r>
        <w:r w:rsidDel="009661CB">
          <w:rPr>
            <w:rFonts w:ascii="標楷體" w:eastAsia="標楷體" w:hAnsi="標楷體" w:hint="eastAsia"/>
            <w:sz w:val="20"/>
          </w:rPr>
          <w:delText xml:space="preserve">     : XXXXXXXXXX</w:delText>
        </w:r>
        <w:r w:rsidRPr="00E801D1" w:rsidDel="009661CB">
          <w:rPr>
            <w:rFonts w:ascii="標楷體" w:eastAsia="標楷體" w:hAnsi="標楷體" w:hint="eastAsia"/>
            <w:sz w:val="20"/>
          </w:rPr>
          <w:delText>XXXX</w:delText>
        </w:r>
        <w:bookmarkStart w:id="3963" w:name="_Toc71197244"/>
        <w:bookmarkEnd w:id="3963"/>
      </w:del>
    </w:p>
    <w:p w14:paraId="7615567A" w14:textId="5B51681D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64" w:author="Fegie" w:date="2021-04-28T12:03:00Z"/>
          <w:rFonts w:ascii="標楷體" w:eastAsia="標楷體" w:hAnsi="標楷體"/>
          <w:strike/>
          <w:color w:val="FF0000"/>
          <w:sz w:val="20"/>
          <w:rPrChange w:id="3965" w:author="88692" w:date="2020-06-16T17:13:00Z">
            <w:rPr>
              <w:del w:id="3966" w:author="Fegie" w:date="2021-04-28T12:03:00Z"/>
              <w:rFonts w:ascii="標楷體" w:eastAsia="標楷體" w:hAnsi="標楷體"/>
              <w:sz w:val="20"/>
            </w:rPr>
          </w:rPrChange>
        </w:rPr>
      </w:pPr>
      <w:del w:id="3967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68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聯絡人姓名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969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 xml:space="preserve">     : XXXXXXXXXXXXXX</w:delText>
        </w:r>
        <w:bookmarkStart w:id="3970" w:name="_Toc71197245"/>
        <w:bookmarkEnd w:id="3970"/>
      </w:del>
    </w:p>
    <w:p w14:paraId="2BA37DC2" w14:textId="0FA355CD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71" w:author="Fegie" w:date="2021-04-28T12:03:00Z"/>
          <w:rFonts w:ascii="標楷體" w:eastAsia="標楷體" w:hAnsi="標楷體"/>
          <w:sz w:val="20"/>
        </w:rPr>
      </w:pPr>
      <w:del w:id="3972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>郵遞區號   : 99999</w:delText>
        </w:r>
        <w:bookmarkStart w:id="3973" w:name="_Toc71197246"/>
        <w:bookmarkEnd w:id="3973"/>
      </w:del>
    </w:p>
    <w:p w14:paraId="3A1C43A2" w14:textId="60F16B46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74" w:author="Fegie" w:date="2021-04-28T12:03:00Z"/>
          <w:rFonts w:ascii="標楷體" w:eastAsia="標楷體" w:hAnsi="標楷體"/>
          <w:sz w:val="20"/>
        </w:rPr>
      </w:pPr>
      <w:del w:id="3975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>地址       : XXXXXXXXXXXXXXXXXXXXXXXXXXXXXXXX</w:delText>
        </w:r>
        <w:r w:rsidR="00131A8A"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3976" w:name="_Toc71197247"/>
        <w:bookmarkEnd w:id="3976"/>
      </w:del>
    </w:p>
    <w:p w14:paraId="695B749E" w14:textId="7361314D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77" w:author="Fegie" w:date="2021-04-28T12:03:00Z"/>
          <w:rFonts w:ascii="標楷體" w:eastAsia="標楷體" w:hAnsi="標楷體"/>
          <w:sz w:val="20"/>
        </w:rPr>
      </w:pPr>
      <w:del w:id="3978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通訊郵遞區號   : 99999</w:delText>
        </w:r>
        <w:bookmarkStart w:id="3979" w:name="_Toc71197248"/>
        <w:bookmarkEnd w:id="3979"/>
      </w:del>
    </w:p>
    <w:p w14:paraId="7495B846" w14:textId="052D514A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80" w:author="Fegie" w:date="2021-04-28T12:03:00Z"/>
          <w:rFonts w:ascii="標楷體" w:eastAsia="標楷體" w:hAnsi="標楷體"/>
          <w:sz w:val="20"/>
        </w:rPr>
      </w:pPr>
      <w:del w:id="3981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3982" w:name="_Toc71197249"/>
        <w:bookmarkEnd w:id="3982"/>
      </w:del>
    </w:p>
    <w:p w14:paraId="2ECB3E55" w14:textId="073ED9FA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83" w:author="Fegie" w:date="2021-04-28T12:03:00Z"/>
          <w:rFonts w:ascii="標楷體" w:eastAsia="標楷體" w:hAnsi="標楷體"/>
          <w:sz w:val="20"/>
        </w:rPr>
      </w:pPr>
      <w:del w:id="3984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電子信箱       : XXXXXXXXXXXXXXXXXXXXXXXXXXXXXXXXXXXXXXXXXXXXXXXXXX</w:delText>
        </w:r>
        <w:bookmarkStart w:id="3985" w:name="_Toc71197250"/>
        <w:bookmarkEnd w:id="3985"/>
      </w:del>
    </w:p>
    <w:p w14:paraId="462301BE" w14:textId="113CF6E8" w:rsidR="00131A8A" w:rsidRPr="00FA5570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86" w:author="Fegie" w:date="2021-04-28T12:03:00Z"/>
          <w:rFonts w:ascii="標楷體" w:eastAsia="標楷體" w:hAnsi="標楷體"/>
          <w:sz w:val="20"/>
        </w:rPr>
      </w:pPr>
      <w:bookmarkStart w:id="3987" w:name="_Toc71197251"/>
      <w:bookmarkEnd w:id="3987"/>
    </w:p>
    <w:p w14:paraId="4806BF13" w14:textId="51FD2CC5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88" w:author="Fegie" w:date="2021-04-28T12:03:00Z"/>
          <w:rFonts w:ascii="標楷體" w:eastAsia="標楷體" w:hAnsi="標楷體"/>
          <w:strike/>
          <w:color w:val="FF0000"/>
          <w:sz w:val="20"/>
          <w:rPrChange w:id="3989" w:author="88692" w:date="2020-06-16T17:13:00Z">
            <w:rPr>
              <w:del w:id="3990" w:author="Fegie" w:date="2021-04-28T12:03:00Z"/>
              <w:rFonts w:ascii="標楷體" w:eastAsia="標楷體" w:hAnsi="標楷體"/>
              <w:sz w:val="20"/>
            </w:rPr>
          </w:rPrChange>
        </w:rPr>
      </w:pPr>
      <w:del w:id="3991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92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93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94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為授信限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95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制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96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對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97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象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998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>: 9</w:delText>
        </w:r>
        <w:bookmarkStart w:id="3999" w:name="_Toc71197252"/>
        <w:bookmarkEnd w:id="3999"/>
      </w:del>
    </w:p>
    <w:p w14:paraId="45DD08B4" w14:textId="3B11EF59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00" w:author="Fegie" w:date="2021-04-28T12:03:00Z"/>
          <w:rFonts w:ascii="標楷體" w:eastAsia="標楷體" w:hAnsi="標楷體"/>
          <w:strike/>
          <w:color w:val="FF0000"/>
          <w:sz w:val="20"/>
          <w:rPrChange w:id="4001" w:author="88692" w:date="2020-06-16T17:13:00Z">
            <w:rPr>
              <w:del w:id="4002" w:author="Fegie" w:date="2021-04-28T12:03:00Z"/>
              <w:rFonts w:ascii="標楷體" w:eastAsia="標楷體" w:hAnsi="標楷體"/>
              <w:sz w:val="20"/>
            </w:rPr>
          </w:rPrChange>
        </w:rPr>
      </w:pPr>
      <w:del w:id="4003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04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05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06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為利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07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害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08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關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09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係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10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人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4011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 xml:space="preserve">: 9                   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12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13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14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為準利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15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害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16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關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17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係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18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人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4019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>: 9</w:delText>
        </w:r>
        <w:bookmarkStart w:id="4020" w:name="_Toc71197253"/>
        <w:bookmarkEnd w:id="4020"/>
      </w:del>
    </w:p>
    <w:p w14:paraId="4BA3C233" w14:textId="3A17EC3E" w:rsidR="00131A8A" w:rsidRPr="00FA5570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21" w:author="Fegie" w:date="2021-04-28T12:03:00Z"/>
          <w:rFonts w:ascii="標楷體" w:eastAsia="標楷體" w:hAnsi="標楷體"/>
          <w:sz w:val="20"/>
        </w:rPr>
      </w:pPr>
      <w:bookmarkStart w:id="4022" w:name="_Toc71197254"/>
      <w:bookmarkEnd w:id="4022"/>
    </w:p>
    <w:p w14:paraId="645DEC14" w14:textId="11973B72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23" w:author="Fegie" w:date="2021-04-28T12:03:00Z"/>
          <w:rFonts w:ascii="標楷體" w:eastAsia="標楷體" w:hAnsi="標楷體"/>
          <w:sz w:val="20"/>
        </w:rPr>
      </w:pPr>
      <w:del w:id="4024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 xml:space="preserve">企金別         : </w:delText>
        </w:r>
      </w:del>
      <w:ins w:id="4025" w:author="88692" w:date="2020-06-16T17:20:00Z">
        <w:del w:id="4026" w:author="Fegie" w:date="2021-04-28T12:03:00Z">
          <w:r w:rsidR="009F3DC3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del w:id="4027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9</w:delText>
        </w:r>
        <w:bookmarkStart w:id="4028" w:name="_Toc71197255"/>
        <w:bookmarkEnd w:id="4028"/>
      </w:del>
    </w:p>
    <w:p w14:paraId="02369509" w14:textId="2CEBA4CD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29" w:author="Fegie" w:date="2021-04-28T12:03:00Z"/>
          <w:rFonts w:ascii="標楷體" w:eastAsia="標楷體" w:hAnsi="標楷體"/>
          <w:strike/>
          <w:color w:val="FF0000"/>
          <w:sz w:val="20"/>
          <w:rPrChange w:id="4030" w:author="88692" w:date="2020-06-16T17:13:00Z">
            <w:rPr>
              <w:del w:id="4031" w:author="Fegie" w:date="2021-04-28T12:03:00Z"/>
              <w:rFonts w:ascii="標楷體" w:eastAsia="標楷體" w:hAnsi="標楷體"/>
              <w:sz w:val="20"/>
            </w:rPr>
          </w:rPrChange>
        </w:rPr>
      </w:pPr>
      <w:del w:id="4032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33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交互運用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4034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 xml:space="preserve">       : XXXXXX               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35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開放查詢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4036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 xml:space="preserve">       : 9</w:delText>
        </w:r>
        <w:bookmarkStart w:id="4037" w:name="_Toc71197256"/>
        <w:bookmarkEnd w:id="4037"/>
      </w:del>
    </w:p>
    <w:p w14:paraId="71A06D24" w14:textId="7D1B8CFA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038" w:author="88692" w:date="2020-06-16T17:13:00Z"/>
          <w:del w:id="4039" w:author="Fegie" w:date="2021-04-28T12:03:00Z"/>
          <w:rFonts w:ascii="標楷體" w:eastAsia="標楷體" w:hAnsi="標楷體"/>
          <w:sz w:val="20"/>
        </w:rPr>
      </w:pPr>
      <w:ins w:id="4040" w:author="88692" w:date="2020-06-16T17:13:00Z">
        <w:del w:id="4041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英文名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稱 </w:delText>
          </w:r>
          <w:r w:rsidDel="009661CB">
            <w:rPr>
              <w:rFonts w:ascii="標楷體" w:eastAsia="標楷體" w:hAnsi="標楷體"/>
              <w:sz w:val="20"/>
            </w:rPr>
            <w:delText xml:space="preserve">  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XXXXXXXXXXXXXXXXXXXX</w:delText>
          </w:r>
          <w:bookmarkStart w:id="4042" w:name="_Toc71197257"/>
          <w:bookmarkEnd w:id="4042"/>
        </w:del>
      </w:ins>
    </w:p>
    <w:p w14:paraId="3287E242" w14:textId="6FF9B423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043" w:author="88692" w:date="2020-06-16T17:13:00Z"/>
          <w:del w:id="4044" w:author="Fegie" w:date="2021-04-28T12:03:00Z"/>
          <w:rFonts w:ascii="標楷體" w:eastAsia="標楷體" w:hAnsi="標楷體"/>
          <w:sz w:val="20"/>
        </w:rPr>
      </w:pPr>
      <w:ins w:id="4045" w:author="88692" w:date="2020-06-16T17:13:00Z">
        <w:del w:id="4046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   : 999999999</w:delText>
          </w:r>
          <w:bookmarkStart w:id="4047" w:name="_Toc71197258"/>
          <w:bookmarkEnd w:id="4047"/>
        </w:del>
      </w:ins>
    </w:p>
    <w:p w14:paraId="21FFD246" w14:textId="37643B6B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048" w:author="88692" w:date="2020-06-16T17:13:00Z"/>
          <w:del w:id="4049" w:author="Fegie" w:date="2021-04-28T12:03:00Z"/>
          <w:rFonts w:ascii="標楷體" w:eastAsia="標楷體" w:hAnsi="標楷體"/>
          <w:sz w:val="20"/>
        </w:rPr>
      </w:pPr>
      <w:ins w:id="4050" w:author="88692" w:date="2020-06-16T17:13:00Z">
        <w:del w:id="4051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年收入資料年月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>: XXXXXX</w:delText>
          </w:r>
          <w:bookmarkStart w:id="4052" w:name="_Toc71197259"/>
          <w:bookmarkEnd w:id="4052"/>
        </w:del>
      </w:ins>
    </w:p>
    <w:p w14:paraId="03001E9D" w14:textId="1B484533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53" w:author="Fegie" w:date="2021-04-28T12:03:00Z"/>
          <w:rFonts w:ascii="標楷體" w:eastAsia="標楷體" w:hAnsi="標楷體"/>
          <w:color w:val="000000" w:themeColor="text1"/>
          <w:sz w:val="20"/>
          <w:rPrChange w:id="4054" w:author="88692" w:date="2020-06-16T17:13:00Z">
            <w:rPr>
              <w:del w:id="4055" w:author="Fegie" w:date="2021-04-28T12:03:00Z"/>
              <w:rFonts w:ascii="標楷體" w:eastAsia="標楷體" w:hAnsi="標楷體"/>
              <w:sz w:val="20"/>
            </w:rPr>
          </w:rPrChange>
        </w:rPr>
      </w:pPr>
      <w:bookmarkStart w:id="4056" w:name="_Toc71197260"/>
      <w:bookmarkEnd w:id="4056"/>
    </w:p>
    <w:p w14:paraId="36A32430" w14:textId="490D7F63" w:rsidR="00131A8A" w:rsidRPr="00FA5570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57" w:author="Fegie" w:date="2021-04-28T12:03:00Z"/>
          <w:rFonts w:ascii="標楷體" w:eastAsia="標楷體" w:hAnsi="標楷體"/>
          <w:color w:val="FF0000"/>
          <w:sz w:val="20"/>
        </w:rPr>
      </w:pPr>
      <w:del w:id="4058" w:author="Fegie" w:date="2021-04-28T12:03:00Z">
        <w:r w:rsidRPr="00FA5570" w:rsidDel="009661CB">
          <w:rPr>
            <w:rFonts w:ascii="標楷體" w:eastAsia="標楷體" w:hAnsi="標楷體" w:hint="eastAsia"/>
            <w:color w:val="FF0000"/>
            <w:sz w:val="20"/>
          </w:rPr>
          <w:delText xml:space="preserve">電話種類 電話號碼 與借款人關係 聯絡人姓名 啟用記號 備註 </w:delText>
        </w:r>
        <w:bookmarkStart w:id="4059" w:name="_Toc71197261"/>
        <w:bookmarkEnd w:id="4059"/>
      </w:del>
    </w:p>
    <w:p w14:paraId="2BB003ED" w14:textId="214E3481" w:rsidR="00131A8A" w:rsidRPr="00D845A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60" w:author="Fegie" w:date="2021-04-28T12:03:00Z"/>
          <w:rFonts w:ascii="標楷體" w:eastAsia="標楷體" w:hAnsi="標楷體"/>
          <w:sz w:val="20"/>
        </w:rPr>
      </w:pPr>
      <w:del w:id="4061" w:author="Fegie" w:date="2021-04-28T12:03:00Z">
        <w:r w:rsidRPr="00FA5570" w:rsidDel="009661CB">
          <w:rPr>
            <w:rFonts w:ascii="標楷體" w:eastAsia="標楷體" w:hAnsi="標楷體"/>
            <w:color w:val="FF0000"/>
            <w:sz w:val="20"/>
          </w:rPr>
          <w:delText>……</w:delText>
        </w:r>
        <w:bookmarkStart w:id="4062" w:name="_Toc71197262"/>
        <w:bookmarkEnd w:id="4062"/>
      </w:del>
    </w:p>
    <w:p w14:paraId="1A9359AA" w14:textId="690D50DE" w:rsidR="0031051C" w:rsidRPr="009B2BD3" w:rsidDel="009661CB" w:rsidRDefault="0031051C" w:rsidP="0031051C">
      <w:pPr>
        <w:pStyle w:val="a"/>
        <w:numPr>
          <w:ilvl w:val="0"/>
          <w:numId w:val="0"/>
        </w:numPr>
        <w:rPr>
          <w:del w:id="4063" w:author="Fegie" w:date="2021-04-28T12:03:00Z"/>
          <w:rFonts w:ascii="標楷體" w:hAnsi="標楷體"/>
        </w:rPr>
      </w:pPr>
      <w:del w:id="4064" w:author="Fegie" w:date="2021-04-28T12:03:00Z">
        <w:r w:rsidRPr="009B2BD3" w:rsidDel="009661CB">
          <w:rPr>
            <w:rFonts w:ascii="標楷體" w:hAnsi="標楷體"/>
          </w:rPr>
          <w:br w:type="page"/>
        </w:r>
      </w:del>
    </w:p>
    <w:p w14:paraId="21E39BF0" w14:textId="53661F51" w:rsidR="0031051C" w:rsidRPr="009B2BD3" w:rsidDel="009661CB" w:rsidRDefault="00A04243" w:rsidP="0031051C">
      <w:pPr>
        <w:pStyle w:val="a"/>
        <w:rPr>
          <w:del w:id="4065" w:author="Fegie" w:date="2021-04-28T12:03:00Z"/>
          <w:rFonts w:ascii="標楷體" w:hAnsi="標楷體"/>
        </w:rPr>
      </w:pPr>
      <w:del w:id="4066" w:author="Fegie" w:date="2021-04-28T12:03:00Z">
        <w:r w:rsidDel="009661CB">
          <w:rPr>
            <w:rFonts w:hint="eastAsia"/>
          </w:rPr>
          <w:delText>輸入</w:delText>
        </w:r>
        <w:r w:rsidR="0031051C" w:rsidRPr="009B2BD3" w:rsidDel="009661CB">
          <w:rPr>
            <w:rFonts w:ascii="標楷體" w:hAnsi="標楷體"/>
          </w:rPr>
          <w:delText>畫面資料說明</w:delText>
        </w:r>
        <w:bookmarkStart w:id="4067" w:name="_Toc71197263"/>
        <w:bookmarkEnd w:id="4067"/>
      </w:del>
    </w:p>
    <w:tbl>
      <w:tblPr>
        <w:tblW w:w="1118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2152"/>
        <w:gridCol w:w="14"/>
        <w:gridCol w:w="1282"/>
        <w:gridCol w:w="14"/>
        <w:gridCol w:w="1052"/>
        <w:gridCol w:w="20"/>
        <w:gridCol w:w="1121"/>
        <w:gridCol w:w="26"/>
        <w:gridCol w:w="639"/>
        <w:gridCol w:w="28"/>
        <w:gridCol w:w="663"/>
        <w:gridCol w:w="29"/>
        <w:gridCol w:w="3423"/>
        <w:gridCol w:w="161"/>
      </w:tblGrid>
      <w:tr w:rsidR="007E48C8" w:rsidRPr="009B2BD3" w:rsidDel="009661CB" w14:paraId="126E1B56" w14:textId="7D226B0E" w:rsidTr="00CE781C">
        <w:trPr>
          <w:gridAfter w:val="1"/>
          <w:wAfter w:w="161" w:type="dxa"/>
          <w:trHeight w:val="388"/>
          <w:jc w:val="center"/>
          <w:del w:id="4068" w:author="Fegie" w:date="2021-04-28T12:03:00Z"/>
        </w:trPr>
        <w:tc>
          <w:tcPr>
            <w:tcW w:w="558" w:type="dxa"/>
            <w:vMerge w:val="restart"/>
          </w:tcPr>
          <w:p w14:paraId="33E1FD1C" w14:textId="2A76BA9E" w:rsidR="007E48C8" w:rsidRPr="009B2BD3" w:rsidDel="009661CB" w:rsidRDefault="007E48C8" w:rsidP="000F4BD9">
            <w:pPr>
              <w:rPr>
                <w:del w:id="4069" w:author="Fegie" w:date="2021-04-28T12:03:00Z"/>
                <w:rFonts w:ascii="標楷體" w:eastAsia="標楷體" w:hAnsi="標楷體"/>
              </w:rPr>
            </w:pPr>
            <w:del w:id="407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序號</w:delText>
              </w:r>
              <w:bookmarkStart w:id="4071" w:name="_Toc71197264"/>
              <w:bookmarkEnd w:id="4071"/>
            </w:del>
          </w:p>
        </w:tc>
        <w:tc>
          <w:tcPr>
            <w:tcW w:w="2166" w:type="dxa"/>
            <w:gridSpan w:val="2"/>
            <w:vMerge w:val="restart"/>
          </w:tcPr>
          <w:p w14:paraId="7FB7FA7A" w14:textId="254E6919" w:rsidR="007E48C8" w:rsidRPr="009B2BD3" w:rsidDel="009661CB" w:rsidRDefault="007E48C8" w:rsidP="000F4BD9">
            <w:pPr>
              <w:rPr>
                <w:del w:id="4072" w:author="Fegie" w:date="2021-04-28T12:03:00Z"/>
                <w:rFonts w:ascii="標楷體" w:eastAsia="標楷體" w:hAnsi="標楷體"/>
              </w:rPr>
            </w:pPr>
            <w:del w:id="407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欄位</w:delText>
              </w:r>
              <w:bookmarkStart w:id="4074" w:name="_Toc71197265"/>
              <w:bookmarkEnd w:id="4074"/>
            </w:del>
          </w:p>
        </w:tc>
        <w:tc>
          <w:tcPr>
            <w:tcW w:w="4874" w:type="dxa"/>
            <w:gridSpan w:val="10"/>
          </w:tcPr>
          <w:p w14:paraId="50111C52" w14:textId="66D51258" w:rsidR="007E48C8" w:rsidRPr="009B2BD3" w:rsidDel="009661CB" w:rsidRDefault="007E48C8" w:rsidP="007E48C8">
            <w:pPr>
              <w:jc w:val="center"/>
              <w:rPr>
                <w:del w:id="4075" w:author="Fegie" w:date="2021-04-28T12:03:00Z"/>
                <w:rFonts w:ascii="標楷體" w:eastAsia="標楷體" w:hAnsi="標楷體"/>
              </w:rPr>
            </w:pPr>
            <w:del w:id="407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說明</w:delText>
              </w:r>
              <w:bookmarkStart w:id="4077" w:name="_Toc71197266"/>
              <w:bookmarkEnd w:id="4077"/>
            </w:del>
          </w:p>
        </w:tc>
        <w:tc>
          <w:tcPr>
            <w:tcW w:w="3423" w:type="dxa"/>
            <w:vMerge w:val="restart"/>
          </w:tcPr>
          <w:p w14:paraId="3B785553" w14:textId="4B32F65F" w:rsidR="007E48C8" w:rsidRPr="009B2BD3" w:rsidDel="009661CB" w:rsidRDefault="007E48C8" w:rsidP="000F4BD9">
            <w:pPr>
              <w:rPr>
                <w:del w:id="4078" w:author="Fegie" w:date="2021-04-28T12:03:00Z"/>
                <w:rFonts w:ascii="標楷體" w:eastAsia="標楷體" w:hAnsi="標楷體"/>
              </w:rPr>
            </w:pPr>
            <w:del w:id="407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4080" w:name="_Toc71197267"/>
              <w:bookmarkEnd w:id="4080"/>
            </w:del>
          </w:p>
        </w:tc>
        <w:bookmarkStart w:id="4081" w:name="_Toc71197268"/>
        <w:bookmarkEnd w:id="4081"/>
      </w:tr>
      <w:tr w:rsidR="007E48C8" w:rsidRPr="009B2BD3" w:rsidDel="009661CB" w14:paraId="76683356" w14:textId="1C14381E" w:rsidTr="00CE781C">
        <w:trPr>
          <w:gridAfter w:val="1"/>
          <w:wAfter w:w="161" w:type="dxa"/>
          <w:trHeight w:val="244"/>
          <w:jc w:val="center"/>
          <w:del w:id="4082" w:author="Fegie" w:date="2021-04-28T12:03:00Z"/>
        </w:trPr>
        <w:tc>
          <w:tcPr>
            <w:tcW w:w="558" w:type="dxa"/>
            <w:vMerge/>
          </w:tcPr>
          <w:p w14:paraId="251B5EFA" w14:textId="2C720268" w:rsidR="007E48C8" w:rsidRPr="009B2BD3" w:rsidDel="009661CB" w:rsidRDefault="007E48C8" w:rsidP="000F4BD9">
            <w:pPr>
              <w:rPr>
                <w:del w:id="4083" w:author="Fegie" w:date="2021-04-28T12:03:00Z"/>
                <w:rFonts w:ascii="標楷體" w:eastAsia="標楷體" w:hAnsi="標楷體"/>
              </w:rPr>
            </w:pPr>
            <w:bookmarkStart w:id="4084" w:name="_Toc71197269"/>
            <w:bookmarkEnd w:id="4084"/>
          </w:p>
        </w:tc>
        <w:tc>
          <w:tcPr>
            <w:tcW w:w="2166" w:type="dxa"/>
            <w:gridSpan w:val="2"/>
            <w:vMerge/>
          </w:tcPr>
          <w:p w14:paraId="26176128" w14:textId="2CD30F3F" w:rsidR="007E48C8" w:rsidRPr="009B2BD3" w:rsidDel="009661CB" w:rsidRDefault="007E48C8" w:rsidP="000F4BD9">
            <w:pPr>
              <w:rPr>
                <w:del w:id="4085" w:author="Fegie" w:date="2021-04-28T12:03:00Z"/>
                <w:rFonts w:ascii="標楷體" w:eastAsia="標楷體" w:hAnsi="標楷體"/>
              </w:rPr>
            </w:pPr>
            <w:bookmarkStart w:id="4086" w:name="_Toc71197270"/>
            <w:bookmarkEnd w:id="4086"/>
          </w:p>
        </w:tc>
        <w:tc>
          <w:tcPr>
            <w:tcW w:w="1296" w:type="dxa"/>
            <w:gridSpan w:val="2"/>
          </w:tcPr>
          <w:p w14:paraId="69F7082E" w14:textId="752A0433" w:rsidR="007E48C8" w:rsidRPr="009B2BD3" w:rsidDel="009661CB" w:rsidRDefault="007E48C8" w:rsidP="000F4BD9">
            <w:pPr>
              <w:rPr>
                <w:del w:id="4087" w:author="Fegie" w:date="2021-04-28T12:03:00Z"/>
                <w:rFonts w:ascii="標楷體" w:eastAsia="標楷體" w:hAnsi="標楷體"/>
              </w:rPr>
            </w:pPr>
            <w:del w:id="408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4089" w:name="_Toc71197271"/>
              <w:bookmarkEnd w:id="4089"/>
            </w:del>
          </w:p>
        </w:tc>
        <w:tc>
          <w:tcPr>
            <w:tcW w:w="1072" w:type="dxa"/>
            <w:gridSpan w:val="2"/>
          </w:tcPr>
          <w:p w14:paraId="4501C5F2" w14:textId="7CB0209E" w:rsidR="007E48C8" w:rsidRPr="009B2BD3" w:rsidDel="009661CB" w:rsidRDefault="007E48C8" w:rsidP="000F4BD9">
            <w:pPr>
              <w:rPr>
                <w:del w:id="4090" w:author="Fegie" w:date="2021-04-28T12:03:00Z"/>
                <w:rFonts w:ascii="標楷體" w:eastAsia="標楷體" w:hAnsi="標楷體"/>
              </w:rPr>
            </w:pPr>
            <w:del w:id="409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預設值</w:delText>
              </w:r>
              <w:bookmarkStart w:id="4092" w:name="_Toc71197272"/>
              <w:bookmarkEnd w:id="4092"/>
            </w:del>
          </w:p>
        </w:tc>
        <w:tc>
          <w:tcPr>
            <w:tcW w:w="1147" w:type="dxa"/>
            <w:gridSpan w:val="2"/>
          </w:tcPr>
          <w:p w14:paraId="7013AAB4" w14:textId="3556128E" w:rsidR="007E48C8" w:rsidRPr="009B2BD3" w:rsidDel="009661CB" w:rsidRDefault="007E48C8" w:rsidP="000F4BD9">
            <w:pPr>
              <w:rPr>
                <w:del w:id="4093" w:author="Fegie" w:date="2021-04-28T12:03:00Z"/>
                <w:rFonts w:ascii="標楷體" w:eastAsia="標楷體" w:hAnsi="標楷體"/>
              </w:rPr>
            </w:pPr>
            <w:del w:id="409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選單內容</w:delText>
              </w:r>
              <w:bookmarkStart w:id="4095" w:name="_Toc71197273"/>
              <w:bookmarkEnd w:id="4095"/>
            </w:del>
          </w:p>
        </w:tc>
        <w:tc>
          <w:tcPr>
            <w:tcW w:w="667" w:type="dxa"/>
            <w:gridSpan w:val="2"/>
          </w:tcPr>
          <w:p w14:paraId="3D88BAC5" w14:textId="600DF45D" w:rsidR="007E48C8" w:rsidRPr="009B2BD3" w:rsidDel="009661CB" w:rsidRDefault="007E48C8" w:rsidP="000F4BD9">
            <w:pPr>
              <w:rPr>
                <w:del w:id="4096" w:author="Fegie" w:date="2021-04-28T12:03:00Z"/>
                <w:rFonts w:ascii="標楷體" w:eastAsia="標楷體" w:hAnsi="標楷體"/>
              </w:rPr>
            </w:pPr>
            <w:del w:id="409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必填</w:delText>
              </w:r>
              <w:bookmarkStart w:id="4098" w:name="_Toc71197274"/>
              <w:bookmarkEnd w:id="4098"/>
            </w:del>
          </w:p>
        </w:tc>
        <w:tc>
          <w:tcPr>
            <w:tcW w:w="692" w:type="dxa"/>
            <w:gridSpan w:val="2"/>
          </w:tcPr>
          <w:p w14:paraId="4171E950" w14:textId="35D096A1" w:rsidR="007E48C8" w:rsidRPr="009B2BD3" w:rsidDel="009661CB" w:rsidRDefault="007E48C8" w:rsidP="000F4BD9">
            <w:pPr>
              <w:rPr>
                <w:del w:id="4099" w:author="Fegie" w:date="2021-04-28T12:03:00Z"/>
                <w:rFonts w:ascii="標楷體" w:eastAsia="標楷體" w:hAnsi="標楷體"/>
              </w:rPr>
            </w:pPr>
            <w:del w:id="410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R/W</w:delText>
              </w:r>
              <w:bookmarkStart w:id="4101" w:name="_Toc71197275"/>
              <w:bookmarkEnd w:id="4101"/>
            </w:del>
          </w:p>
        </w:tc>
        <w:tc>
          <w:tcPr>
            <w:tcW w:w="3423" w:type="dxa"/>
            <w:vMerge/>
          </w:tcPr>
          <w:p w14:paraId="4A10826C" w14:textId="1E2F6A78" w:rsidR="007E48C8" w:rsidRPr="009B2BD3" w:rsidDel="009661CB" w:rsidRDefault="007E48C8" w:rsidP="000F4BD9">
            <w:pPr>
              <w:rPr>
                <w:del w:id="4102" w:author="Fegie" w:date="2021-04-28T12:03:00Z"/>
                <w:rFonts w:ascii="標楷體" w:eastAsia="標楷體" w:hAnsi="標楷體"/>
              </w:rPr>
            </w:pPr>
            <w:bookmarkStart w:id="4103" w:name="_Toc71197276"/>
            <w:bookmarkEnd w:id="4103"/>
          </w:p>
        </w:tc>
        <w:bookmarkStart w:id="4104" w:name="_Toc71197277"/>
        <w:bookmarkEnd w:id="4104"/>
      </w:tr>
      <w:tr w:rsidR="007E48C8" w:rsidRPr="009B2BD3" w:rsidDel="009661CB" w14:paraId="3A4BBE6A" w14:textId="4BBD9A5B" w:rsidTr="00CE781C">
        <w:trPr>
          <w:gridAfter w:val="1"/>
          <w:wAfter w:w="161" w:type="dxa"/>
          <w:trHeight w:val="244"/>
          <w:jc w:val="center"/>
          <w:del w:id="4105" w:author="Fegie" w:date="2021-04-28T12:03:00Z"/>
        </w:trPr>
        <w:tc>
          <w:tcPr>
            <w:tcW w:w="558" w:type="dxa"/>
          </w:tcPr>
          <w:p w14:paraId="16865CBC" w14:textId="3E323FBB" w:rsidR="007E48C8" w:rsidRPr="009B2BD3" w:rsidDel="009661CB" w:rsidRDefault="007E48C8" w:rsidP="000F4BD9">
            <w:pPr>
              <w:rPr>
                <w:del w:id="4106" w:author="Fegie" w:date="2021-04-28T12:03:00Z"/>
                <w:rFonts w:ascii="標楷體" w:eastAsia="標楷體" w:hAnsi="標楷體"/>
              </w:rPr>
            </w:pPr>
            <w:del w:id="410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1.</w:delText>
              </w:r>
              <w:bookmarkStart w:id="4108" w:name="_Toc71197278"/>
              <w:bookmarkEnd w:id="4108"/>
            </w:del>
          </w:p>
        </w:tc>
        <w:tc>
          <w:tcPr>
            <w:tcW w:w="2166" w:type="dxa"/>
            <w:gridSpan w:val="2"/>
          </w:tcPr>
          <w:p w14:paraId="3BA060C1" w14:textId="76DDB113" w:rsidR="007E48C8" w:rsidRPr="009B2BD3" w:rsidDel="009661CB" w:rsidRDefault="007E48C8" w:rsidP="000F4BD9">
            <w:pPr>
              <w:rPr>
                <w:del w:id="4109" w:author="Fegie" w:date="2021-04-28T12:03:00Z"/>
                <w:rFonts w:ascii="標楷體" w:eastAsia="標楷體" w:hAnsi="標楷體"/>
              </w:rPr>
            </w:pPr>
            <w:del w:id="411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功能</w:delText>
              </w:r>
              <w:bookmarkStart w:id="4111" w:name="_Toc71197279"/>
              <w:bookmarkEnd w:id="4111"/>
            </w:del>
          </w:p>
        </w:tc>
        <w:tc>
          <w:tcPr>
            <w:tcW w:w="1296" w:type="dxa"/>
            <w:gridSpan w:val="2"/>
          </w:tcPr>
          <w:p w14:paraId="12AC9865" w14:textId="59A30185" w:rsidR="007E48C8" w:rsidRPr="009B2BD3" w:rsidDel="009661CB" w:rsidRDefault="007E48C8" w:rsidP="000F4BD9">
            <w:pPr>
              <w:rPr>
                <w:del w:id="4112" w:author="Fegie" w:date="2021-04-28T12:03:00Z"/>
                <w:rFonts w:ascii="標楷體" w:eastAsia="標楷體" w:hAnsi="標楷體"/>
              </w:rPr>
            </w:pPr>
            <w:del w:id="4113" w:author="Fegie" w:date="2021-04-28T12:03:00Z">
              <w:r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4114" w:name="_Toc71197280"/>
              <w:bookmarkEnd w:id="4114"/>
            </w:del>
          </w:p>
        </w:tc>
        <w:tc>
          <w:tcPr>
            <w:tcW w:w="1072" w:type="dxa"/>
            <w:gridSpan w:val="2"/>
          </w:tcPr>
          <w:p w14:paraId="025F0AB9" w14:textId="5D7E40A7" w:rsidR="007E48C8" w:rsidRPr="009B2BD3" w:rsidDel="009661CB" w:rsidRDefault="007E48C8" w:rsidP="000F4BD9">
            <w:pPr>
              <w:rPr>
                <w:del w:id="4115" w:author="Fegie" w:date="2021-04-28T12:03:00Z"/>
                <w:rFonts w:ascii="標楷體" w:eastAsia="標楷體" w:hAnsi="標楷體"/>
              </w:rPr>
            </w:pPr>
            <w:bookmarkStart w:id="4116" w:name="_Toc71197281"/>
            <w:bookmarkEnd w:id="4116"/>
          </w:p>
        </w:tc>
        <w:tc>
          <w:tcPr>
            <w:tcW w:w="1147" w:type="dxa"/>
            <w:gridSpan w:val="2"/>
          </w:tcPr>
          <w:p w14:paraId="132B1F3F" w14:textId="77180F27" w:rsidR="007E48C8" w:rsidRPr="009B2BD3" w:rsidDel="009661CB" w:rsidRDefault="007E48C8" w:rsidP="000F4BD9">
            <w:pPr>
              <w:rPr>
                <w:del w:id="4117" w:author="Fegie" w:date="2021-04-28T12:03:00Z"/>
                <w:rFonts w:ascii="標楷體" w:eastAsia="標楷體" w:hAnsi="標楷體"/>
              </w:rPr>
            </w:pPr>
            <w:del w:id="411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4119" w:name="_Toc71197282"/>
              <w:bookmarkEnd w:id="4119"/>
            </w:del>
          </w:p>
        </w:tc>
        <w:tc>
          <w:tcPr>
            <w:tcW w:w="667" w:type="dxa"/>
            <w:gridSpan w:val="2"/>
          </w:tcPr>
          <w:p w14:paraId="785A64AA" w14:textId="2ED87CDA" w:rsidR="007E48C8" w:rsidRPr="009B2BD3" w:rsidDel="009661CB" w:rsidRDefault="007E48C8" w:rsidP="000F4BD9">
            <w:pPr>
              <w:rPr>
                <w:del w:id="4120" w:author="Fegie" w:date="2021-04-28T12:03:00Z"/>
                <w:rFonts w:ascii="標楷體" w:eastAsia="標楷體" w:hAnsi="標楷體"/>
              </w:rPr>
            </w:pPr>
            <w:del w:id="412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122" w:name="_Toc71197283"/>
              <w:bookmarkEnd w:id="4122"/>
            </w:del>
          </w:p>
        </w:tc>
        <w:tc>
          <w:tcPr>
            <w:tcW w:w="692" w:type="dxa"/>
            <w:gridSpan w:val="2"/>
          </w:tcPr>
          <w:p w14:paraId="3ED4C81E" w14:textId="423A85A5" w:rsidR="007E48C8" w:rsidRPr="009B2BD3" w:rsidDel="009661CB" w:rsidRDefault="007E48C8" w:rsidP="000F4BD9">
            <w:pPr>
              <w:rPr>
                <w:del w:id="4123" w:author="Fegie" w:date="2021-04-28T12:03:00Z"/>
                <w:rFonts w:ascii="標楷體" w:eastAsia="標楷體" w:hAnsi="標楷體"/>
              </w:rPr>
            </w:pPr>
            <w:bookmarkStart w:id="4124" w:name="_Toc71197284"/>
            <w:bookmarkEnd w:id="4124"/>
          </w:p>
        </w:tc>
        <w:tc>
          <w:tcPr>
            <w:tcW w:w="3423" w:type="dxa"/>
          </w:tcPr>
          <w:p w14:paraId="040DF235" w14:textId="63BC79F4" w:rsidR="007E48C8" w:rsidRPr="009B2BD3" w:rsidDel="009661CB" w:rsidRDefault="007E48C8" w:rsidP="000F4BD9">
            <w:pPr>
              <w:rPr>
                <w:del w:id="4125" w:author="Fegie" w:date="2021-04-28T12:03:00Z"/>
                <w:rFonts w:ascii="標楷體" w:eastAsia="標楷體" w:hAnsi="標楷體"/>
              </w:rPr>
            </w:pPr>
            <w:del w:id="412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4127" w:name="_Toc71197285"/>
              <w:bookmarkEnd w:id="4127"/>
            </w:del>
          </w:p>
          <w:p w14:paraId="26117D6C" w14:textId="2ABD6AA6" w:rsidR="007E48C8" w:rsidRPr="009B2BD3" w:rsidDel="009661CB" w:rsidRDefault="007E48C8" w:rsidP="000F4BD9">
            <w:pPr>
              <w:rPr>
                <w:del w:id="4128" w:author="Fegie" w:date="2021-04-28T12:03:00Z"/>
                <w:rFonts w:ascii="標楷體" w:eastAsia="標楷體" w:hAnsi="標楷體"/>
              </w:rPr>
            </w:pPr>
            <w:del w:id="412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1: 新增</w:delText>
              </w:r>
              <w:bookmarkStart w:id="4130" w:name="_Toc71197286"/>
              <w:bookmarkEnd w:id="4130"/>
            </w:del>
          </w:p>
          <w:p w14:paraId="08056B7C" w14:textId="037615D0" w:rsidR="007E48C8" w:rsidRPr="00677B9B" w:rsidDel="009661CB" w:rsidRDefault="007E48C8" w:rsidP="000F4BD9">
            <w:pPr>
              <w:rPr>
                <w:del w:id="4131" w:author="Fegie" w:date="2021-04-28T12:03:00Z"/>
                <w:rFonts w:ascii="標楷體" w:eastAsia="標楷體" w:hAnsi="標楷體"/>
                <w:strike/>
                <w:color w:val="FF0000"/>
                <w:rPrChange w:id="4132" w:author="88692" w:date="2020-06-18T09:46:00Z">
                  <w:rPr>
                    <w:del w:id="4133" w:author="Fegie" w:date="2021-04-28T12:03:00Z"/>
                    <w:rFonts w:ascii="標楷體" w:eastAsia="標楷體" w:hAnsi="標楷體"/>
                  </w:rPr>
                </w:rPrChange>
              </w:rPr>
            </w:pPr>
            <w:del w:id="4134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4135" w:author="88692" w:date="2020-06-18T09:46:00Z">
                    <w:rPr>
                      <w:rFonts w:ascii="標楷體" w:eastAsia="標楷體" w:hAnsi="標楷體"/>
                    </w:rPr>
                  </w:rPrChange>
                </w:rPr>
                <w:delText xml:space="preserve">4: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4136" w:author="88692" w:date="2020-06-18T09:46:00Z">
                    <w:rPr>
                      <w:rFonts w:ascii="標楷體" w:eastAsia="標楷體" w:hAnsi="標楷體" w:hint="eastAsia"/>
                    </w:rPr>
                  </w:rPrChange>
                </w:rPr>
                <w:delText>刪除</w:delText>
              </w:r>
              <w:bookmarkStart w:id="4137" w:name="_Toc71197287"/>
              <w:bookmarkEnd w:id="4137"/>
            </w:del>
          </w:p>
          <w:p w14:paraId="52F91FF4" w14:textId="3E75E421" w:rsidR="007E48C8" w:rsidRPr="009B2BD3" w:rsidDel="009661CB" w:rsidRDefault="007E48C8" w:rsidP="000F4BD9">
            <w:pPr>
              <w:rPr>
                <w:del w:id="4138" w:author="Fegie" w:date="2021-04-28T12:03:00Z"/>
                <w:rFonts w:ascii="標楷體" w:eastAsia="標楷體" w:hAnsi="標楷體"/>
              </w:rPr>
            </w:pPr>
            <w:del w:id="413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5: 查詢</w:delText>
              </w:r>
              <w:bookmarkStart w:id="4140" w:name="_Toc71197288"/>
              <w:bookmarkEnd w:id="4140"/>
            </w:del>
          </w:p>
        </w:tc>
        <w:bookmarkStart w:id="4141" w:name="_Toc71197289"/>
        <w:bookmarkEnd w:id="4141"/>
      </w:tr>
      <w:tr w:rsidR="007E48C8" w:rsidRPr="009B2BD3" w:rsidDel="009661CB" w14:paraId="1DECFF12" w14:textId="06EDE696" w:rsidTr="00CE781C">
        <w:trPr>
          <w:gridAfter w:val="1"/>
          <w:wAfter w:w="161" w:type="dxa"/>
          <w:trHeight w:val="291"/>
          <w:jc w:val="center"/>
          <w:del w:id="4142" w:author="Fegie" w:date="2021-04-28T12:03:00Z"/>
        </w:trPr>
        <w:tc>
          <w:tcPr>
            <w:tcW w:w="558" w:type="dxa"/>
          </w:tcPr>
          <w:p w14:paraId="06D4BC22" w14:textId="3DCE5C4F" w:rsidR="007E48C8" w:rsidRPr="009B2BD3" w:rsidDel="009661CB" w:rsidRDefault="007E48C8" w:rsidP="000F4BD9">
            <w:pPr>
              <w:rPr>
                <w:del w:id="4143" w:author="Fegie" w:date="2021-04-28T12:03:00Z"/>
                <w:rFonts w:ascii="標楷體" w:eastAsia="標楷體" w:hAnsi="標楷體"/>
              </w:rPr>
            </w:pPr>
            <w:del w:id="414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2</w:delText>
              </w:r>
              <w:bookmarkStart w:id="4145" w:name="_Toc71197290"/>
              <w:bookmarkEnd w:id="4145"/>
            </w:del>
          </w:p>
        </w:tc>
        <w:tc>
          <w:tcPr>
            <w:tcW w:w="2166" w:type="dxa"/>
            <w:gridSpan w:val="2"/>
          </w:tcPr>
          <w:p w14:paraId="2A420CBD" w14:textId="0E37881A" w:rsidR="007E48C8" w:rsidRPr="009B2BD3" w:rsidDel="009661CB" w:rsidRDefault="007E48C8" w:rsidP="000F4BD9">
            <w:pPr>
              <w:rPr>
                <w:del w:id="4146" w:author="Fegie" w:date="2021-04-28T12:03:00Z"/>
                <w:rFonts w:ascii="標楷體" w:eastAsia="標楷體" w:hAnsi="標楷體"/>
              </w:rPr>
            </w:pPr>
            <w:del w:id="414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統一編號  </w:delText>
              </w:r>
              <w:bookmarkStart w:id="4148" w:name="_Toc71197291"/>
              <w:bookmarkEnd w:id="4148"/>
            </w:del>
          </w:p>
        </w:tc>
        <w:tc>
          <w:tcPr>
            <w:tcW w:w="1296" w:type="dxa"/>
            <w:gridSpan w:val="2"/>
          </w:tcPr>
          <w:p w14:paraId="42EF84D4" w14:textId="0B58666A" w:rsidR="007E48C8" w:rsidRPr="009B2BD3" w:rsidDel="009661CB" w:rsidRDefault="007E48C8" w:rsidP="000F4BD9">
            <w:pPr>
              <w:rPr>
                <w:del w:id="4149" w:author="Fegie" w:date="2021-04-28T12:03:00Z"/>
                <w:rFonts w:ascii="標楷體" w:eastAsia="標楷體" w:hAnsi="標楷體"/>
              </w:rPr>
            </w:pPr>
            <w:del w:id="4150" w:author="Fegie" w:date="2021-04-28T12:03:00Z">
              <w:r w:rsidDel="009661CB">
                <w:rPr>
                  <w:rFonts w:ascii="標楷體" w:eastAsia="標楷體" w:hAnsi="標楷體" w:hint="eastAsia"/>
                </w:rPr>
                <w:delText>X(08)</w:delText>
              </w:r>
              <w:bookmarkStart w:id="4151" w:name="_Toc71197292"/>
              <w:bookmarkEnd w:id="4151"/>
            </w:del>
          </w:p>
        </w:tc>
        <w:tc>
          <w:tcPr>
            <w:tcW w:w="1072" w:type="dxa"/>
            <w:gridSpan w:val="2"/>
          </w:tcPr>
          <w:p w14:paraId="79C78E81" w14:textId="595DA182" w:rsidR="007E48C8" w:rsidRPr="009B2BD3" w:rsidDel="009661CB" w:rsidRDefault="007E48C8" w:rsidP="000F4BD9">
            <w:pPr>
              <w:rPr>
                <w:del w:id="4152" w:author="Fegie" w:date="2021-04-28T12:03:00Z"/>
                <w:rFonts w:ascii="標楷體" w:eastAsia="標楷體" w:hAnsi="標楷體"/>
              </w:rPr>
            </w:pPr>
            <w:bookmarkStart w:id="4153" w:name="_Toc71197293"/>
            <w:bookmarkEnd w:id="4153"/>
          </w:p>
        </w:tc>
        <w:tc>
          <w:tcPr>
            <w:tcW w:w="1147" w:type="dxa"/>
            <w:gridSpan w:val="2"/>
          </w:tcPr>
          <w:p w14:paraId="77B2F4BA" w14:textId="7809F07C" w:rsidR="007E48C8" w:rsidRPr="009B2BD3" w:rsidDel="009661CB" w:rsidRDefault="007E48C8" w:rsidP="000F4BD9">
            <w:pPr>
              <w:rPr>
                <w:del w:id="4154" w:author="Fegie" w:date="2021-04-28T12:03:00Z"/>
                <w:rFonts w:ascii="標楷體" w:eastAsia="標楷體" w:hAnsi="標楷體"/>
              </w:rPr>
            </w:pPr>
            <w:bookmarkStart w:id="4155" w:name="_Toc71197294"/>
            <w:bookmarkEnd w:id="4155"/>
          </w:p>
        </w:tc>
        <w:tc>
          <w:tcPr>
            <w:tcW w:w="667" w:type="dxa"/>
            <w:gridSpan w:val="2"/>
          </w:tcPr>
          <w:p w14:paraId="27638C2B" w14:textId="48FBF8D5" w:rsidR="007E48C8" w:rsidRPr="009B2BD3" w:rsidDel="009661CB" w:rsidRDefault="007E48C8" w:rsidP="000F4BD9">
            <w:pPr>
              <w:rPr>
                <w:del w:id="4156" w:author="Fegie" w:date="2021-04-28T12:03:00Z"/>
                <w:rFonts w:ascii="標楷體" w:eastAsia="標楷體" w:hAnsi="標楷體"/>
              </w:rPr>
            </w:pPr>
            <w:del w:id="415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158" w:name="_Toc71197295"/>
              <w:bookmarkEnd w:id="4158"/>
            </w:del>
          </w:p>
        </w:tc>
        <w:tc>
          <w:tcPr>
            <w:tcW w:w="692" w:type="dxa"/>
            <w:gridSpan w:val="2"/>
          </w:tcPr>
          <w:p w14:paraId="31050631" w14:textId="0585D042" w:rsidR="007E48C8" w:rsidRPr="009B2BD3" w:rsidDel="009661CB" w:rsidRDefault="007E48C8" w:rsidP="000F4BD9">
            <w:pPr>
              <w:rPr>
                <w:del w:id="4159" w:author="Fegie" w:date="2021-04-28T12:03:00Z"/>
                <w:rFonts w:ascii="標楷體" w:eastAsia="標楷體" w:hAnsi="標楷體"/>
              </w:rPr>
            </w:pPr>
            <w:bookmarkStart w:id="4160" w:name="_Toc71197296"/>
            <w:bookmarkEnd w:id="4160"/>
          </w:p>
        </w:tc>
        <w:tc>
          <w:tcPr>
            <w:tcW w:w="3423" w:type="dxa"/>
          </w:tcPr>
          <w:p w14:paraId="28CB64F6" w14:textId="41341A9E" w:rsidR="007E48C8" w:rsidRPr="009B2BD3" w:rsidDel="009661CB" w:rsidRDefault="007E48C8" w:rsidP="000F4BD9">
            <w:pPr>
              <w:rPr>
                <w:del w:id="4161" w:author="Fegie" w:date="2021-04-28T12:03:00Z"/>
                <w:rFonts w:ascii="標楷體" w:eastAsia="標楷體" w:hAnsi="標楷體"/>
              </w:rPr>
            </w:pPr>
            <w:del w:id="416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4163" w:name="_Toc71197297"/>
              <w:bookmarkEnd w:id="4163"/>
            </w:del>
          </w:p>
        </w:tc>
        <w:bookmarkStart w:id="4164" w:name="_Toc71197298"/>
        <w:bookmarkEnd w:id="4164"/>
      </w:tr>
      <w:tr w:rsidR="007E48C8" w:rsidRPr="009B2BD3" w:rsidDel="009661CB" w14:paraId="1940665B" w14:textId="4909642B" w:rsidTr="00CE781C">
        <w:trPr>
          <w:gridAfter w:val="1"/>
          <w:wAfter w:w="161" w:type="dxa"/>
          <w:trHeight w:val="291"/>
          <w:jc w:val="center"/>
          <w:del w:id="4165" w:author="Fegie" w:date="2021-04-28T12:03:00Z"/>
        </w:trPr>
        <w:tc>
          <w:tcPr>
            <w:tcW w:w="558" w:type="dxa"/>
          </w:tcPr>
          <w:p w14:paraId="280216E1" w14:textId="5AB547FE" w:rsidR="007E48C8" w:rsidRPr="009B2BD3" w:rsidDel="009661CB" w:rsidRDefault="007E48C8" w:rsidP="000F4BD9">
            <w:pPr>
              <w:rPr>
                <w:del w:id="4166" w:author="Fegie" w:date="2021-04-28T12:03:00Z"/>
                <w:rFonts w:ascii="標楷體" w:eastAsia="標楷體" w:hAnsi="標楷體"/>
              </w:rPr>
            </w:pPr>
            <w:del w:id="416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3</w:delText>
              </w:r>
              <w:bookmarkStart w:id="4168" w:name="_Toc71197299"/>
              <w:bookmarkEnd w:id="4168"/>
            </w:del>
          </w:p>
        </w:tc>
        <w:tc>
          <w:tcPr>
            <w:tcW w:w="2166" w:type="dxa"/>
            <w:gridSpan w:val="2"/>
          </w:tcPr>
          <w:p w14:paraId="73347832" w14:textId="03B36AED" w:rsidR="007E48C8" w:rsidRPr="009B2BD3" w:rsidDel="009661CB" w:rsidRDefault="007E48C8" w:rsidP="000F4BD9">
            <w:pPr>
              <w:rPr>
                <w:del w:id="4169" w:author="Fegie" w:date="2021-04-28T12:03:00Z"/>
                <w:rFonts w:ascii="標楷體" w:eastAsia="標楷體" w:hAnsi="標楷體"/>
              </w:rPr>
            </w:pPr>
            <w:del w:id="417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公司名稱        </w:delText>
              </w:r>
              <w:bookmarkStart w:id="4171" w:name="_Toc71197300"/>
              <w:bookmarkEnd w:id="4171"/>
            </w:del>
          </w:p>
        </w:tc>
        <w:tc>
          <w:tcPr>
            <w:tcW w:w="1296" w:type="dxa"/>
            <w:gridSpan w:val="2"/>
          </w:tcPr>
          <w:p w14:paraId="3EF41ACA" w14:textId="192D1457" w:rsidR="007E48C8" w:rsidRPr="00A04243" w:rsidDel="009661CB" w:rsidRDefault="007E48C8" w:rsidP="00A4784A">
            <w:pPr>
              <w:rPr>
                <w:del w:id="4172" w:author="Fegie" w:date="2021-04-28T12:03:00Z"/>
                <w:rFonts w:ascii="標楷體" w:eastAsia="標楷體" w:hAnsi="標楷體"/>
              </w:rPr>
            </w:pPr>
            <w:del w:id="417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X(100)</w:delText>
              </w:r>
              <w:bookmarkStart w:id="4174" w:name="_Toc71197301"/>
              <w:bookmarkEnd w:id="4174"/>
            </w:del>
          </w:p>
        </w:tc>
        <w:tc>
          <w:tcPr>
            <w:tcW w:w="1072" w:type="dxa"/>
            <w:gridSpan w:val="2"/>
          </w:tcPr>
          <w:p w14:paraId="35B47E57" w14:textId="71721888" w:rsidR="007E48C8" w:rsidRPr="009B2BD3" w:rsidDel="009661CB" w:rsidRDefault="007E48C8" w:rsidP="000F4BD9">
            <w:pPr>
              <w:rPr>
                <w:del w:id="4175" w:author="Fegie" w:date="2021-04-28T12:03:00Z"/>
                <w:rFonts w:ascii="標楷體" w:eastAsia="標楷體" w:hAnsi="標楷體"/>
              </w:rPr>
            </w:pPr>
            <w:bookmarkStart w:id="4176" w:name="_Toc71197302"/>
            <w:bookmarkEnd w:id="4176"/>
          </w:p>
        </w:tc>
        <w:tc>
          <w:tcPr>
            <w:tcW w:w="1147" w:type="dxa"/>
            <w:gridSpan w:val="2"/>
          </w:tcPr>
          <w:p w14:paraId="685FA9F8" w14:textId="41240BD2" w:rsidR="007E48C8" w:rsidRPr="009B2BD3" w:rsidDel="009661CB" w:rsidRDefault="007E48C8" w:rsidP="000F4BD9">
            <w:pPr>
              <w:rPr>
                <w:del w:id="4177" w:author="Fegie" w:date="2021-04-28T12:03:00Z"/>
                <w:rFonts w:ascii="標楷體" w:eastAsia="標楷體" w:hAnsi="標楷體"/>
              </w:rPr>
            </w:pPr>
            <w:bookmarkStart w:id="4178" w:name="_Toc71197303"/>
            <w:bookmarkEnd w:id="4178"/>
          </w:p>
        </w:tc>
        <w:tc>
          <w:tcPr>
            <w:tcW w:w="667" w:type="dxa"/>
            <w:gridSpan w:val="2"/>
          </w:tcPr>
          <w:p w14:paraId="39086B2E" w14:textId="06DF985A" w:rsidR="007E48C8" w:rsidRPr="009B2BD3" w:rsidDel="009661CB" w:rsidRDefault="007E48C8" w:rsidP="000F4BD9">
            <w:pPr>
              <w:rPr>
                <w:del w:id="4179" w:author="Fegie" w:date="2021-04-28T12:03:00Z"/>
                <w:rFonts w:ascii="標楷體" w:eastAsia="標楷體" w:hAnsi="標楷體"/>
              </w:rPr>
            </w:pPr>
            <w:del w:id="418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181" w:name="_Toc71197304"/>
              <w:bookmarkEnd w:id="4181"/>
            </w:del>
          </w:p>
        </w:tc>
        <w:tc>
          <w:tcPr>
            <w:tcW w:w="692" w:type="dxa"/>
            <w:gridSpan w:val="2"/>
          </w:tcPr>
          <w:p w14:paraId="1304A69F" w14:textId="4AE4603A" w:rsidR="007E48C8" w:rsidRPr="009B2BD3" w:rsidDel="009661CB" w:rsidRDefault="007E48C8" w:rsidP="000F4BD9">
            <w:pPr>
              <w:rPr>
                <w:del w:id="4182" w:author="Fegie" w:date="2021-04-28T12:03:00Z"/>
                <w:rFonts w:ascii="標楷體" w:eastAsia="標楷體" w:hAnsi="標楷體"/>
              </w:rPr>
            </w:pPr>
            <w:bookmarkStart w:id="4183" w:name="_Toc71197305"/>
            <w:bookmarkEnd w:id="4183"/>
          </w:p>
        </w:tc>
        <w:tc>
          <w:tcPr>
            <w:tcW w:w="3423" w:type="dxa"/>
          </w:tcPr>
          <w:p w14:paraId="3478CC3F" w14:textId="6EE101A7" w:rsidR="007E48C8" w:rsidRPr="009B2BD3" w:rsidDel="009661CB" w:rsidRDefault="007E48C8" w:rsidP="000F4BD9">
            <w:pPr>
              <w:rPr>
                <w:del w:id="4184" w:author="Fegie" w:date="2021-04-28T12:03:00Z"/>
                <w:rFonts w:ascii="標楷體" w:eastAsia="標楷體" w:hAnsi="標楷體"/>
              </w:rPr>
            </w:pPr>
            <w:del w:id="418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186" w:name="_Toc71197306"/>
              <w:bookmarkEnd w:id="4186"/>
            </w:del>
          </w:p>
        </w:tc>
        <w:bookmarkStart w:id="4187" w:name="_Toc71197307"/>
        <w:bookmarkEnd w:id="4187"/>
      </w:tr>
      <w:tr w:rsidR="007E48C8" w:rsidRPr="009B2BD3" w:rsidDel="009661CB" w14:paraId="79039DDB" w14:textId="1432A4F6" w:rsidTr="00CE781C">
        <w:trPr>
          <w:gridAfter w:val="1"/>
          <w:wAfter w:w="161" w:type="dxa"/>
          <w:trHeight w:val="291"/>
          <w:jc w:val="center"/>
          <w:del w:id="4188" w:author="Fegie" w:date="2021-04-28T12:03:00Z"/>
        </w:trPr>
        <w:tc>
          <w:tcPr>
            <w:tcW w:w="558" w:type="dxa"/>
          </w:tcPr>
          <w:p w14:paraId="56A35FE3" w14:textId="346D2166" w:rsidR="007E48C8" w:rsidRPr="009B2BD3" w:rsidDel="009661CB" w:rsidRDefault="007E48C8" w:rsidP="000F4BD9">
            <w:pPr>
              <w:rPr>
                <w:del w:id="4189" w:author="Fegie" w:date="2021-04-28T12:03:00Z"/>
                <w:rFonts w:ascii="標楷體" w:eastAsia="標楷體" w:hAnsi="標楷體"/>
              </w:rPr>
            </w:pPr>
            <w:del w:id="419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4</w:delText>
              </w:r>
              <w:bookmarkStart w:id="4191" w:name="_Toc71197308"/>
              <w:bookmarkEnd w:id="4191"/>
            </w:del>
          </w:p>
        </w:tc>
        <w:tc>
          <w:tcPr>
            <w:tcW w:w="2166" w:type="dxa"/>
            <w:gridSpan w:val="2"/>
          </w:tcPr>
          <w:p w14:paraId="54A27575" w14:textId="795D3E6F" w:rsidR="007E48C8" w:rsidRPr="009B2BD3" w:rsidDel="009661CB" w:rsidRDefault="007E48C8" w:rsidP="00DE5738">
            <w:pPr>
              <w:rPr>
                <w:del w:id="4192" w:author="Fegie" w:date="2021-04-28T12:03:00Z"/>
                <w:rFonts w:ascii="標楷體" w:eastAsia="標楷體" w:hAnsi="標楷體"/>
              </w:rPr>
            </w:pPr>
            <w:del w:id="419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設立日期</w:delText>
              </w:r>
              <w:bookmarkStart w:id="4194" w:name="_Toc71197309"/>
              <w:bookmarkEnd w:id="4194"/>
            </w:del>
          </w:p>
        </w:tc>
        <w:tc>
          <w:tcPr>
            <w:tcW w:w="1296" w:type="dxa"/>
            <w:gridSpan w:val="2"/>
          </w:tcPr>
          <w:p w14:paraId="7780FC37" w14:textId="3A773C9F" w:rsidR="007E48C8" w:rsidRPr="00A04243" w:rsidDel="009661CB" w:rsidRDefault="007E48C8" w:rsidP="00A4784A">
            <w:pPr>
              <w:rPr>
                <w:del w:id="4195" w:author="Fegie" w:date="2021-04-28T12:03:00Z"/>
                <w:rFonts w:ascii="標楷體" w:eastAsia="標楷體" w:hAnsi="標楷體"/>
              </w:rPr>
            </w:pPr>
            <w:del w:id="419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999/99/99</w:delText>
              </w:r>
              <w:bookmarkStart w:id="4197" w:name="_Toc71197310"/>
              <w:bookmarkEnd w:id="4197"/>
            </w:del>
          </w:p>
        </w:tc>
        <w:tc>
          <w:tcPr>
            <w:tcW w:w="1072" w:type="dxa"/>
            <w:gridSpan w:val="2"/>
          </w:tcPr>
          <w:p w14:paraId="2A58CDB5" w14:textId="0B5D836B" w:rsidR="007E48C8" w:rsidRPr="009B2BD3" w:rsidDel="009661CB" w:rsidRDefault="007E48C8" w:rsidP="000F4BD9">
            <w:pPr>
              <w:rPr>
                <w:del w:id="4198" w:author="Fegie" w:date="2021-04-28T12:03:00Z"/>
                <w:rFonts w:ascii="標楷體" w:eastAsia="標楷體" w:hAnsi="標楷體"/>
              </w:rPr>
            </w:pPr>
            <w:bookmarkStart w:id="4199" w:name="_Toc71197311"/>
            <w:bookmarkEnd w:id="4199"/>
          </w:p>
        </w:tc>
        <w:tc>
          <w:tcPr>
            <w:tcW w:w="1147" w:type="dxa"/>
            <w:gridSpan w:val="2"/>
          </w:tcPr>
          <w:p w14:paraId="2BD858D2" w14:textId="1D8769AE" w:rsidR="007E48C8" w:rsidRPr="009B2BD3" w:rsidDel="009661CB" w:rsidRDefault="007E48C8" w:rsidP="000F4BD9">
            <w:pPr>
              <w:rPr>
                <w:del w:id="4200" w:author="Fegie" w:date="2021-04-28T12:03:00Z"/>
                <w:rFonts w:ascii="標楷體" w:eastAsia="標楷體" w:hAnsi="標楷體"/>
              </w:rPr>
            </w:pPr>
            <w:bookmarkStart w:id="4201" w:name="_Toc71197312"/>
            <w:bookmarkEnd w:id="4201"/>
          </w:p>
        </w:tc>
        <w:tc>
          <w:tcPr>
            <w:tcW w:w="667" w:type="dxa"/>
            <w:gridSpan w:val="2"/>
          </w:tcPr>
          <w:p w14:paraId="25D42F61" w14:textId="37FBF62C" w:rsidR="007E48C8" w:rsidRPr="009B2BD3" w:rsidDel="009661CB" w:rsidRDefault="007E48C8" w:rsidP="000F4BD9">
            <w:pPr>
              <w:rPr>
                <w:del w:id="4202" w:author="Fegie" w:date="2021-04-28T12:03:00Z"/>
                <w:rFonts w:ascii="標楷體" w:eastAsia="標楷體" w:hAnsi="標楷體"/>
              </w:rPr>
            </w:pPr>
            <w:del w:id="420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204" w:name="_Toc71197313"/>
              <w:bookmarkEnd w:id="4204"/>
            </w:del>
          </w:p>
        </w:tc>
        <w:tc>
          <w:tcPr>
            <w:tcW w:w="692" w:type="dxa"/>
            <w:gridSpan w:val="2"/>
          </w:tcPr>
          <w:p w14:paraId="582A73D4" w14:textId="581FC0D6" w:rsidR="007E48C8" w:rsidRPr="009B2BD3" w:rsidDel="009661CB" w:rsidRDefault="007E48C8" w:rsidP="000F4BD9">
            <w:pPr>
              <w:rPr>
                <w:del w:id="4205" w:author="Fegie" w:date="2021-04-28T12:03:00Z"/>
                <w:rFonts w:ascii="標楷體" w:eastAsia="標楷體" w:hAnsi="標楷體"/>
              </w:rPr>
            </w:pPr>
            <w:bookmarkStart w:id="4206" w:name="_Toc71197314"/>
            <w:bookmarkEnd w:id="4206"/>
          </w:p>
        </w:tc>
        <w:tc>
          <w:tcPr>
            <w:tcW w:w="3423" w:type="dxa"/>
          </w:tcPr>
          <w:p w14:paraId="6FAA72D1" w14:textId="13F40A0F" w:rsidR="007E48C8" w:rsidRPr="009B2BD3" w:rsidDel="009661CB" w:rsidRDefault="007E48C8" w:rsidP="000F4BD9">
            <w:pPr>
              <w:rPr>
                <w:del w:id="4207" w:author="Fegie" w:date="2021-04-28T12:03:00Z"/>
                <w:rFonts w:ascii="標楷體" w:eastAsia="標楷體" w:hAnsi="標楷體"/>
              </w:rPr>
            </w:pPr>
            <w:del w:id="420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209" w:name="_Toc71197315"/>
              <w:bookmarkEnd w:id="4209"/>
            </w:del>
          </w:p>
        </w:tc>
        <w:bookmarkStart w:id="4210" w:name="_Toc71197316"/>
        <w:bookmarkEnd w:id="4210"/>
      </w:tr>
      <w:tr w:rsidR="007E48C8" w:rsidRPr="009B2BD3" w:rsidDel="009661CB" w14:paraId="65F9F502" w14:textId="4F312DCE" w:rsidTr="00CE781C">
        <w:trPr>
          <w:gridAfter w:val="1"/>
          <w:wAfter w:w="161" w:type="dxa"/>
          <w:trHeight w:val="291"/>
          <w:jc w:val="center"/>
          <w:del w:id="4211" w:author="Fegie" w:date="2021-04-28T12:03:00Z"/>
        </w:trPr>
        <w:tc>
          <w:tcPr>
            <w:tcW w:w="558" w:type="dxa"/>
          </w:tcPr>
          <w:p w14:paraId="1ACBC3FC" w14:textId="762DF88E" w:rsidR="007E48C8" w:rsidRPr="009B2BD3" w:rsidDel="009661CB" w:rsidRDefault="007E48C8" w:rsidP="000F4BD9">
            <w:pPr>
              <w:rPr>
                <w:del w:id="4212" w:author="Fegie" w:date="2021-04-28T12:03:00Z"/>
                <w:rFonts w:ascii="標楷體" w:eastAsia="標楷體" w:hAnsi="標楷體"/>
              </w:rPr>
            </w:pPr>
            <w:del w:id="421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5</w:delText>
              </w:r>
              <w:bookmarkStart w:id="4214" w:name="_Toc71197317"/>
              <w:bookmarkEnd w:id="4214"/>
            </w:del>
          </w:p>
        </w:tc>
        <w:tc>
          <w:tcPr>
            <w:tcW w:w="2166" w:type="dxa"/>
            <w:gridSpan w:val="2"/>
          </w:tcPr>
          <w:p w14:paraId="162A63E8" w14:textId="0F691828" w:rsidR="007E48C8" w:rsidRPr="00CE781C" w:rsidDel="009661CB" w:rsidRDefault="007E48C8" w:rsidP="000F4BD9">
            <w:pPr>
              <w:rPr>
                <w:del w:id="4215" w:author="Fegie" w:date="2021-04-28T12:03:00Z"/>
                <w:rFonts w:ascii="標楷體" w:eastAsia="標楷體" w:hAnsi="標楷體"/>
                <w:color w:val="FF0000"/>
              </w:rPr>
            </w:pPr>
            <w:del w:id="4216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客戶別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      </w:delText>
              </w:r>
              <w:bookmarkStart w:id="4217" w:name="_Toc71197318"/>
              <w:bookmarkEnd w:id="4217"/>
            </w:del>
          </w:p>
        </w:tc>
        <w:tc>
          <w:tcPr>
            <w:tcW w:w="1296" w:type="dxa"/>
            <w:gridSpan w:val="2"/>
          </w:tcPr>
          <w:p w14:paraId="73476816" w14:textId="7596987C" w:rsidR="007E48C8" w:rsidRPr="00CE781C" w:rsidDel="009661CB" w:rsidRDefault="007E48C8" w:rsidP="000F4BD9">
            <w:pPr>
              <w:rPr>
                <w:del w:id="4218" w:author="Fegie" w:date="2021-04-28T12:03:00Z"/>
                <w:rFonts w:ascii="標楷體" w:eastAsia="標楷體" w:hAnsi="標楷體"/>
                <w:color w:val="FF0000"/>
              </w:rPr>
            </w:pPr>
            <w:del w:id="4219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r w:rsidR="0006376E"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bookmarkStart w:id="4220" w:name="_Toc71197319"/>
              <w:bookmarkEnd w:id="4220"/>
            </w:del>
          </w:p>
        </w:tc>
        <w:tc>
          <w:tcPr>
            <w:tcW w:w="1072" w:type="dxa"/>
            <w:gridSpan w:val="2"/>
          </w:tcPr>
          <w:p w14:paraId="157105A9" w14:textId="2D64B533" w:rsidR="007E48C8" w:rsidRPr="009B2BD3" w:rsidDel="009661CB" w:rsidRDefault="007E48C8" w:rsidP="000F4BD9">
            <w:pPr>
              <w:rPr>
                <w:del w:id="4221" w:author="Fegie" w:date="2021-04-28T12:03:00Z"/>
                <w:rFonts w:ascii="標楷體" w:eastAsia="標楷體" w:hAnsi="標楷體"/>
              </w:rPr>
            </w:pPr>
            <w:bookmarkStart w:id="4222" w:name="_Toc71197320"/>
            <w:bookmarkEnd w:id="4222"/>
          </w:p>
        </w:tc>
        <w:tc>
          <w:tcPr>
            <w:tcW w:w="1147" w:type="dxa"/>
            <w:gridSpan w:val="2"/>
          </w:tcPr>
          <w:p w14:paraId="2BF2ED00" w14:textId="01FCECF7" w:rsidR="007E48C8" w:rsidRPr="009B2BD3" w:rsidDel="009661CB" w:rsidRDefault="007E48C8" w:rsidP="000F4BD9">
            <w:pPr>
              <w:rPr>
                <w:del w:id="4223" w:author="Fegie" w:date="2021-04-28T12:03:00Z"/>
                <w:rFonts w:ascii="標楷體" w:eastAsia="標楷體" w:hAnsi="標楷體"/>
              </w:rPr>
            </w:pPr>
            <w:del w:id="422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4225" w:name="_Toc71197321"/>
              <w:bookmarkEnd w:id="4225"/>
            </w:del>
          </w:p>
        </w:tc>
        <w:tc>
          <w:tcPr>
            <w:tcW w:w="667" w:type="dxa"/>
            <w:gridSpan w:val="2"/>
          </w:tcPr>
          <w:p w14:paraId="217AF337" w14:textId="3D1F32E9" w:rsidR="007E48C8" w:rsidRPr="009B2BD3" w:rsidDel="009661CB" w:rsidRDefault="007E48C8" w:rsidP="000F4BD9">
            <w:pPr>
              <w:rPr>
                <w:del w:id="4226" w:author="Fegie" w:date="2021-04-28T12:03:00Z"/>
                <w:rFonts w:ascii="標楷體" w:eastAsia="標楷體" w:hAnsi="標楷體"/>
              </w:rPr>
            </w:pPr>
            <w:del w:id="422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228" w:name="_Toc71197322"/>
              <w:bookmarkEnd w:id="4228"/>
            </w:del>
          </w:p>
        </w:tc>
        <w:tc>
          <w:tcPr>
            <w:tcW w:w="692" w:type="dxa"/>
            <w:gridSpan w:val="2"/>
          </w:tcPr>
          <w:p w14:paraId="04D15322" w14:textId="70F0DA07" w:rsidR="007E48C8" w:rsidRPr="009B2BD3" w:rsidDel="009661CB" w:rsidRDefault="007E48C8" w:rsidP="000F4BD9">
            <w:pPr>
              <w:rPr>
                <w:del w:id="4229" w:author="Fegie" w:date="2021-04-28T12:03:00Z"/>
                <w:rFonts w:ascii="標楷體" w:eastAsia="標楷體" w:hAnsi="標楷體"/>
              </w:rPr>
            </w:pPr>
            <w:bookmarkStart w:id="4230" w:name="_Toc71197323"/>
            <w:bookmarkEnd w:id="4230"/>
          </w:p>
        </w:tc>
        <w:tc>
          <w:tcPr>
            <w:tcW w:w="3423" w:type="dxa"/>
          </w:tcPr>
          <w:p w14:paraId="6D6F0422" w14:textId="3E12C48C" w:rsidR="007E48C8" w:rsidRPr="009B2BD3" w:rsidDel="009661CB" w:rsidRDefault="007E48C8" w:rsidP="000F4BD9">
            <w:pPr>
              <w:rPr>
                <w:del w:id="4231" w:author="Fegie" w:date="2021-04-28T12:03:00Z"/>
                <w:rFonts w:ascii="標楷體" w:eastAsia="標楷體" w:hAnsi="標楷體"/>
              </w:rPr>
            </w:pPr>
            <w:del w:id="423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233" w:name="_Toc71197324"/>
              <w:bookmarkEnd w:id="4233"/>
            </w:del>
          </w:p>
          <w:p w14:paraId="56FE82D0" w14:textId="275B065C" w:rsidR="007E48C8" w:rsidRPr="009B2BD3" w:rsidDel="009661CB" w:rsidRDefault="0006376E" w:rsidP="000F4BD9">
            <w:pPr>
              <w:rPr>
                <w:del w:id="4234" w:author="Fegie" w:date="2021-04-28T12:03:00Z"/>
                <w:rFonts w:ascii="標楷體" w:eastAsia="標楷體" w:hAnsi="標楷體"/>
              </w:rPr>
            </w:pPr>
            <w:del w:id="4235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0: 一般</w:delText>
              </w:r>
              <w:bookmarkStart w:id="4236" w:name="_Toc71197325"/>
              <w:bookmarkEnd w:id="4236"/>
            </w:del>
          </w:p>
          <w:p w14:paraId="7CED4624" w14:textId="468EB88C" w:rsidR="007E48C8" w:rsidRPr="009B2BD3" w:rsidDel="009661CB" w:rsidRDefault="0006376E" w:rsidP="000F4BD9">
            <w:pPr>
              <w:rPr>
                <w:del w:id="4237" w:author="Fegie" w:date="2021-04-28T12:03:00Z"/>
                <w:rFonts w:ascii="標楷體" w:eastAsia="標楷體" w:hAnsi="標楷體"/>
              </w:rPr>
            </w:pPr>
            <w:del w:id="4238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1: 員工</w:delText>
              </w:r>
              <w:bookmarkStart w:id="4239" w:name="_Toc71197326"/>
              <w:bookmarkEnd w:id="4239"/>
            </w:del>
          </w:p>
          <w:p w14:paraId="35A8D874" w14:textId="1AAFA4C2" w:rsidR="007E48C8" w:rsidRPr="009B2BD3" w:rsidDel="009661CB" w:rsidRDefault="0006376E" w:rsidP="000F4BD9">
            <w:pPr>
              <w:rPr>
                <w:del w:id="4240" w:author="Fegie" w:date="2021-04-28T12:03:00Z"/>
                <w:rFonts w:ascii="標楷體" w:eastAsia="標楷體" w:hAnsi="標楷體"/>
              </w:rPr>
            </w:pPr>
            <w:del w:id="4241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2: 三十年房貸</w:delText>
              </w:r>
              <w:bookmarkStart w:id="4242" w:name="_Toc71197327"/>
              <w:bookmarkEnd w:id="4242"/>
            </w:del>
          </w:p>
          <w:p w14:paraId="298499E8" w14:textId="64223274" w:rsidR="007E48C8" w:rsidRPr="009B2BD3" w:rsidDel="009661CB" w:rsidRDefault="0006376E" w:rsidP="000F4BD9">
            <w:pPr>
              <w:rPr>
                <w:del w:id="4243" w:author="Fegie" w:date="2021-04-28T12:03:00Z"/>
                <w:rFonts w:ascii="標楷體" w:eastAsia="標楷體" w:hAnsi="標楷體"/>
              </w:rPr>
            </w:pPr>
            <w:del w:id="4244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3: 關企公司</w:delText>
              </w:r>
              <w:bookmarkStart w:id="4245" w:name="_Toc71197328"/>
              <w:bookmarkEnd w:id="4245"/>
            </w:del>
          </w:p>
          <w:p w14:paraId="5F1122DC" w14:textId="03A81A6E" w:rsidR="007E48C8" w:rsidRPr="009B2BD3" w:rsidDel="009661CB" w:rsidRDefault="0006376E" w:rsidP="000F4BD9">
            <w:pPr>
              <w:rPr>
                <w:del w:id="4246" w:author="Fegie" w:date="2021-04-28T12:03:00Z"/>
                <w:rFonts w:ascii="標楷體" w:eastAsia="標楷體" w:hAnsi="標楷體"/>
              </w:rPr>
            </w:pPr>
            <w:del w:id="4247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4: 關企員工</w:delText>
              </w:r>
              <w:bookmarkStart w:id="4248" w:name="_Toc71197329"/>
              <w:bookmarkEnd w:id="4248"/>
            </w:del>
          </w:p>
          <w:p w14:paraId="2F733A00" w14:textId="34D0B89D" w:rsidR="007E48C8" w:rsidRPr="009B2BD3" w:rsidDel="009661CB" w:rsidRDefault="0006376E" w:rsidP="000F4BD9">
            <w:pPr>
              <w:rPr>
                <w:del w:id="4249" w:author="Fegie" w:date="2021-04-28T12:03:00Z"/>
                <w:rFonts w:ascii="標楷體" w:eastAsia="標楷體" w:hAnsi="標楷體"/>
              </w:rPr>
            </w:pPr>
            <w:del w:id="4250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5: 保戶</w:delText>
              </w:r>
              <w:bookmarkStart w:id="4251" w:name="_Toc71197330"/>
              <w:bookmarkEnd w:id="4251"/>
            </w:del>
          </w:p>
          <w:p w14:paraId="7284D0F0" w14:textId="6CE47B96" w:rsidR="007E48C8" w:rsidRPr="009B2BD3" w:rsidDel="009661CB" w:rsidRDefault="0006376E" w:rsidP="000F4BD9">
            <w:pPr>
              <w:rPr>
                <w:del w:id="4252" w:author="Fegie" w:date="2021-04-28T12:03:00Z"/>
                <w:rFonts w:ascii="標楷體" w:eastAsia="標楷體" w:hAnsi="標楷體"/>
              </w:rPr>
            </w:pPr>
            <w:del w:id="4253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6: 團體戶</w:delText>
              </w:r>
              <w:bookmarkStart w:id="4254" w:name="_Toc71197331"/>
              <w:bookmarkEnd w:id="4254"/>
            </w:del>
          </w:p>
          <w:p w14:paraId="6C507734" w14:textId="4A08D070" w:rsidR="007E48C8" w:rsidRPr="009B2BD3" w:rsidDel="009661CB" w:rsidRDefault="0006376E" w:rsidP="000F4BD9">
            <w:pPr>
              <w:rPr>
                <w:del w:id="4255" w:author="Fegie" w:date="2021-04-28T12:03:00Z"/>
                <w:rFonts w:ascii="標楷體" w:eastAsia="標楷體" w:hAnsi="標楷體"/>
              </w:rPr>
            </w:pPr>
            <w:del w:id="4256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9: 新二階員工</w:delText>
              </w:r>
              <w:bookmarkStart w:id="4257" w:name="_Toc71197332"/>
              <w:bookmarkEnd w:id="4257"/>
            </w:del>
          </w:p>
        </w:tc>
        <w:bookmarkStart w:id="4258" w:name="_Toc71197333"/>
        <w:bookmarkEnd w:id="4258"/>
      </w:tr>
      <w:tr w:rsidR="007E48C8" w:rsidRPr="009B2BD3" w:rsidDel="009661CB" w14:paraId="427457CD" w14:textId="1FF18DFA" w:rsidTr="00CE781C">
        <w:trPr>
          <w:gridAfter w:val="1"/>
          <w:wAfter w:w="161" w:type="dxa"/>
          <w:trHeight w:val="291"/>
          <w:jc w:val="center"/>
          <w:del w:id="4259" w:author="Fegie" w:date="2021-04-28T12:03:00Z"/>
        </w:trPr>
        <w:tc>
          <w:tcPr>
            <w:tcW w:w="558" w:type="dxa"/>
          </w:tcPr>
          <w:p w14:paraId="413935F4" w14:textId="0827D4C3" w:rsidR="007E48C8" w:rsidRPr="009B2BD3" w:rsidDel="009661CB" w:rsidRDefault="007E48C8" w:rsidP="000F4BD9">
            <w:pPr>
              <w:rPr>
                <w:del w:id="4260" w:author="Fegie" w:date="2021-04-28T12:03:00Z"/>
                <w:rFonts w:ascii="標楷體" w:eastAsia="標楷體" w:hAnsi="標楷體"/>
              </w:rPr>
            </w:pPr>
            <w:del w:id="426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6</w:delText>
              </w:r>
              <w:bookmarkStart w:id="4262" w:name="_Toc71197334"/>
              <w:bookmarkEnd w:id="4262"/>
            </w:del>
          </w:p>
        </w:tc>
        <w:tc>
          <w:tcPr>
            <w:tcW w:w="2166" w:type="dxa"/>
            <w:gridSpan w:val="2"/>
          </w:tcPr>
          <w:p w14:paraId="4AD79E84" w14:textId="2D9DDFAB" w:rsidR="007E48C8" w:rsidRPr="009B2BD3" w:rsidDel="009661CB" w:rsidRDefault="007E48C8" w:rsidP="000F4BD9">
            <w:pPr>
              <w:rPr>
                <w:del w:id="4263" w:author="Fegie" w:date="2021-04-28T12:03:00Z"/>
                <w:rFonts w:ascii="標楷體" w:eastAsia="標楷體" w:hAnsi="標楷體"/>
              </w:rPr>
            </w:pPr>
            <w:del w:id="426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行業別</w:delText>
              </w:r>
              <w:bookmarkStart w:id="4265" w:name="_Toc71197335"/>
              <w:bookmarkEnd w:id="4265"/>
            </w:del>
          </w:p>
        </w:tc>
        <w:tc>
          <w:tcPr>
            <w:tcW w:w="1296" w:type="dxa"/>
            <w:gridSpan w:val="2"/>
          </w:tcPr>
          <w:p w14:paraId="4CE915BA" w14:textId="6AB65DB2" w:rsidR="007E48C8" w:rsidRPr="00A04243" w:rsidDel="009661CB" w:rsidRDefault="007E48C8" w:rsidP="00A4784A">
            <w:pPr>
              <w:rPr>
                <w:del w:id="4266" w:author="Fegie" w:date="2021-04-28T12:03:00Z"/>
                <w:rFonts w:ascii="標楷體" w:eastAsia="標楷體" w:hAnsi="標楷體"/>
              </w:rPr>
            </w:pPr>
            <w:del w:id="4267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999999</w:delText>
              </w:r>
              <w:bookmarkStart w:id="4268" w:name="_Toc71197336"/>
              <w:bookmarkEnd w:id="4268"/>
            </w:del>
          </w:p>
        </w:tc>
        <w:tc>
          <w:tcPr>
            <w:tcW w:w="1072" w:type="dxa"/>
            <w:gridSpan w:val="2"/>
          </w:tcPr>
          <w:p w14:paraId="24F3705E" w14:textId="71356D52" w:rsidR="007E48C8" w:rsidRPr="009B2BD3" w:rsidDel="009661CB" w:rsidRDefault="007E48C8" w:rsidP="000F4BD9">
            <w:pPr>
              <w:rPr>
                <w:del w:id="4269" w:author="Fegie" w:date="2021-04-28T12:03:00Z"/>
                <w:rFonts w:ascii="標楷體" w:eastAsia="標楷體" w:hAnsi="標楷體"/>
              </w:rPr>
            </w:pPr>
            <w:bookmarkStart w:id="4270" w:name="_Toc71197337"/>
            <w:bookmarkEnd w:id="4270"/>
          </w:p>
        </w:tc>
        <w:tc>
          <w:tcPr>
            <w:tcW w:w="1147" w:type="dxa"/>
            <w:gridSpan w:val="2"/>
          </w:tcPr>
          <w:p w14:paraId="2A2A79ED" w14:textId="29AFE611" w:rsidR="007E48C8" w:rsidRPr="009B2BD3" w:rsidDel="009661CB" w:rsidRDefault="007E48C8" w:rsidP="000F4BD9">
            <w:pPr>
              <w:rPr>
                <w:del w:id="4271" w:author="Fegie" w:date="2021-04-28T12:03:00Z"/>
                <w:rFonts w:ascii="標楷體" w:eastAsia="標楷體" w:hAnsi="標楷體"/>
              </w:rPr>
            </w:pPr>
            <w:bookmarkStart w:id="4272" w:name="_Toc71197338"/>
            <w:bookmarkEnd w:id="4272"/>
          </w:p>
        </w:tc>
        <w:tc>
          <w:tcPr>
            <w:tcW w:w="667" w:type="dxa"/>
            <w:gridSpan w:val="2"/>
          </w:tcPr>
          <w:p w14:paraId="3A944048" w14:textId="664C41D2" w:rsidR="007E48C8" w:rsidRPr="009B2BD3" w:rsidDel="009661CB" w:rsidRDefault="007E48C8" w:rsidP="000F4BD9">
            <w:pPr>
              <w:rPr>
                <w:del w:id="4273" w:author="Fegie" w:date="2021-04-28T12:03:00Z"/>
                <w:rFonts w:ascii="標楷體" w:eastAsia="標楷體" w:hAnsi="標楷體"/>
              </w:rPr>
            </w:pPr>
            <w:del w:id="427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275" w:name="_Toc71197339"/>
              <w:bookmarkEnd w:id="4275"/>
            </w:del>
          </w:p>
        </w:tc>
        <w:tc>
          <w:tcPr>
            <w:tcW w:w="692" w:type="dxa"/>
            <w:gridSpan w:val="2"/>
          </w:tcPr>
          <w:p w14:paraId="6472D30F" w14:textId="1685F2E1" w:rsidR="007E48C8" w:rsidRPr="009B2BD3" w:rsidDel="009661CB" w:rsidRDefault="007E48C8" w:rsidP="000F4BD9">
            <w:pPr>
              <w:rPr>
                <w:del w:id="4276" w:author="Fegie" w:date="2021-04-28T12:03:00Z"/>
                <w:rFonts w:ascii="標楷體" w:eastAsia="標楷體" w:hAnsi="標楷體"/>
              </w:rPr>
            </w:pPr>
            <w:bookmarkStart w:id="4277" w:name="_Toc71197340"/>
            <w:bookmarkEnd w:id="4277"/>
          </w:p>
        </w:tc>
        <w:tc>
          <w:tcPr>
            <w:tcW w:w="3423" w:type="dxa"/>
          </w:tcPr>
          <w:p w14:paraId="2417DC8A" w14:textId="2063639F" w:rsidR="007E48C8" w:rsidRPr="009B2BD3" w:rsidDel="009661CB" w:rsidRDefault="007E48C8" w:rsidP="000F4BD9">
            <w:pPr>
              <w:rPr>
                <w:del w:id="4278" w:author="Fegie" w:date="2021-04-28T12:03:00Z"/>
                <w:rFonts w:ascii="標楷體" w:eastAsia="標楷體" w:hAnsi="標楷體"/>
              </w:rPr>
            </w:pPr>
            <w:del w:id="427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280" w:name="_Toc71197341"/>
              <w:bookmarkEnd w:id="4280"/>
            </w:del>
          </w:p>
        </w:tc>
        <w:bookmarkStart w:id="4281" w:name="_Toc71197342"/>
        <w:bookmarkEnd w:id="4281"/>
      </w:tr>
      <w:tr w:rsidR="007E48C8" w:rsidRPr="009B2BD3" w:rsidDel="009661CB" w14:paraId="02757A82" w14:textId="35B28A24" w:rsidTr="00CE781C">
        <w:trPr>
          <w:gridAfter w:val="1"/>
          <w:wAfter w:w="161" w:type="dxa"/>
          <w:trHeight w:val="291"/>
          <w:jc w:val="center"/>
          <w:del w:id="4282" w:author="Fegie" w:date="2021-04-28T12:03:00Z"/>
        </w:trPr>
        <w:tc>
          <w:tcPr>
            <w:tcW w:w="558" w:type="dxa"/>
          </w:tcPr>
          <w:p w14:paraId="045919C2" w14:textId="0AE990D0" w:rsidR="007E48C8" w:rsidRPr="009B2BD3" w:rsidDel="009661CB" w:rsidRDefault="007E48C8" w:rsidP="00E64824">
            <w:pPr>
              <w:rPr>
                <w:del w:id="4283" w:author="Fegie" w:date="2021-04-28T12:03:00Z"/>
                <w:rFonts w:ascii="標楷體" w:eastAsia="標楷體" w:hAnsi="標楷體"/>
              </w:rPr>
            </w:pPr>
            <w:del w:id="428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7</w:delText>
              </w:r>
              <w:bookmarkStart w:id="4285" w:name="_Toc71197343"/>
              <w:bookmarkEnd w:id="4285"/>
            </w:del>
          </w:p>
        </w:tc>
        <w:tc>
          <w:tcPr>
            <w:tcW w:w="2166" w:type="dxa"/>
            <w:gridSpan w:val="2"/>
          </w:tcPr>
          <w:p w14:paraId="693DE97C" w14:textId="76FB81D4" w:rsidR="007E48C8" w:rsidRPr="009B2BD3" w:rsidDel="009661CB" w:rsidRDefault="007E48C8" w:rsidP="00E64824">
            <w:pPr>
              <w:rPr>
                <w:del w:id="4286" w:author="Fegie" w:date="2021-04-28T12:03:00Z"/>
                <w:rFonts w:ascii="標楷體" w:eastAsia="標楷體" w:hAnsi="標楷體"/>
              </w:rPr>
            </w:pPr>
            <w:del w:id="428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國籍        </w:delText>
              </w:r>
              <w:bookmarkStart w:id="4288" w:name="_Toc71197344"/>
              <w:bookmarkEnd w:id="4288"/>
            </w:del>
          </w:p>
        </w:tc>
        <w:tc>
          <w:tcPr>
            <w:tcW w:w="1296" w:type="dxa"/>
            <w:gridSpan w:val="2"/>
          </w:tcPr>
          <w:p w14:paraId="07333B3A" w14:textId="75103555" w:rsidR="007E48C8" w:rsidRPr="00A04243" w:rsidDel="009661CB" w:rsidRDefault="007E48C8" w:rsidP="00A4784A">
            <w:pPr>
              <w:rPr>
                <w:del w:id="4289" w:author="Fegie" w:date="2021-04-28T12:03:00Z"/>
                <w:rFonts w:ascii="標楷體" w:eastAsia="標楷體" w:hAnsi="標楷體"/>
              </w:rPr>
            </w:pPr>
            <w:del w:id="429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XX</w:delText>
              </w:r>
              <w:bookmarkStart w:id="4291" w:name="_Toc71197345"/>
              <w:bookmarkEnd w:id="4291"/>
            </w:del>
          </w:p>
        </w:tc>
        <w:tc>
          <w:tcPr>
            <w:tcW w:w="1072" w:type="dxa"/>
            <w:gridSpan w:val="2"/>
          </w:tcPr>
          <w:p w14:paraId="5373D93D" w14:textId="31F05657" w:rsidR="007E48C8" w:rsidRPr="007E48C8" w:rsidDel="009661CB" w:rsidRDefault="007E48C8" w:rsidP="00E64824">
            <w:pPr>
              <w:rPr>
                <w:del w:id="4292" w:author="Fegie" w:date="2021-04-28T12:03:00Z"/>
                <w:rFonts w:ascii="標楷體" w:eastAsia="標楷體" w:hAnsi="標楷體"/>
              </w:rPr>
            </w:pPr>
            <w:del w:id="4293" w:author="Fegie" w:date="2021-04-28T12:03:00Z">
              <w:r w:rsidRPr="007E48C8" w:rsidDel="009661CB">
                <w:rPr>
                  <w:rFonts w:ascii="標楷體" w:eastAsia="標楷體" w:hAnsi="標楷體" w:hint="eastAsia"/>
                </w:rPr>
                <w:delText>TW</w:delText>
              </w:r>
              <w:bookmarkStart w:id="4294" w:name="_Toc71197346"/>
              <w:bookmarkEnd w:id="4294"/>
            </w:del>
          </w:p>
        </w:tc>
        <w:tc>
          <w:tcPr>
            <w:tcW w:w="1147" w:type="dxa"/>
            <w:gridSpan w:val="2"/>
          </w:tcPr>
          <w:p w14:paraId="1E61E9B4" w14:textId="1735A8F2" w:rsidR="007E48C8" w:rsidRPr="007E48C8" w:rsidDel="009661CB" w:rsidRDefault="007E48C8" w:rsidP="00E64824">
            <w:pPr>
              <w:rPr>
                <w:del w:id="4295" w:author="Fegie" w:date="2021-04-28T12:03:00Z"/>
                <w:rFonts w:ascii="標楷體" w:eastAsia="標楷體" w:hAnsi="標楷體"/>
              </w:rPr>
            </w:pPr>
            <w:del w:id="4296" w:author="Fegie" w:date="2021-04-28T12:03:00Z">
              <w:r w:rsidRPr="007E48C8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4297" w:name="_Toc71197347"/>
              <w:bookmarkEnd w:id="4297"/>
            </w:del>
          </w:p>
        </w:tc>
        <w:tc>
          <w:tcPr>
            <w:tcW w:w="667" w:type="dxa"/>
            <w:gridSpan w:val="2"/>
          </w:tcPr>
          <w:p w14:paraId="2D4F717D" w14:textId="723388E8" w:rsidR="007E48C8" w:rsidRPr="009B2BD3" w:rsidDel="009661CB" w:rsidRDefault="007E48C8" w:rsidP="00E64824">
            <w:pPr>
              <w:rPr>
                <w:del w:id="4298" w:author="Fegie" w:date="2021-04-28T12:03:00Z"/>
                <w:rFonts w:ascii="標楷體" w:eastAsia="標楷體" w:hAnsi="標楷體"/>
              </w:rPr>
            </w:pPr>
            <w:del w:id="429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300" w:name="_Toc71197348"/>
              <w:bookmarkEnd w:id="4300"/>
            </w:del>
          </w:p>
        </w:tc>
        <w:tc>
          <w:tcPr>
            <w:tcW w:w="692" w:type="dxa"/>
            <w:gridSpan w:val="2"/>
          </w:tcPr>
          <w:p w14:paraId="5BC18CBE" w14:textId="3E18207F" w:rsidR="007E48C8" w:rsidRPr="009B2BD3" w:rsidDel="009661CB" w:rsidRDefault="007E48C8" w:rsidP="00E64824">
            <w:pPr>
              <w:rPr>
                <w:del w:id="4301" w:author="Fegie" w:date="2021-04-28T12:03:00Z"/>
                <w:rFonts w:ascii="標楷體" w:eastAsia="標楷體" w:hAnsi="標楷體"/>
              </w:rPr>
            </w:pPr>
            <w:bookmarkStart w:id="4302" w:name="_Toc71197349"/>
            <w:bookmarkEnd w:id="4302"/>
          </w:p>
        </w:tc>
        <w:tc>
          <w:tcPr>
            <w:tcW w:w="3423" w:type="dxa"/>
          </w:tcPr>
          <w:p w14:paraId="2B41480A" w14:textId="1628C8F8" w:rsidR="007E48C8" w:rsidRPr="009B2BD3" w:rsidDel="009661CB" w:rsidRDefault="007E48C8" w:rsidP="00E64824">
            <w:pPr>
              <w:rPr>
                <w:del w:id="4303" w:author="Fegie" w:date="2021-04-28T12:03:00Z"/>
                <w:rFonts w:ascii="標楷體" w:eastAsia="標楷體" w:hAnsi="標楷體"/>
              </w:rPr>
            </w:pPr>
            <w:del w:id="430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4305" w:name="_Toc71197350"/>
              <w:bookmarkEnd w:id="4305"/>
            </w:del>
          </w:p>
        </w:tc>
        <w:bookmarkStart w:id="4306" w:name="_Toc71197351"/>
        <w:bookmarkEnd w:id="4306"/>
      </w:tr>
      <w:tr w:rsidR="007E48C8" w:rsidRPr="009B2BD3" w:rsidDel="009661CB" w14:paraId="18D58F07" w14:textId="16E20EAB" w:rsidTr="00CE781C">
        <w:trPr>
          <w:gridAfter w:val="1"/>
          <w:wAfter w:w="161" w:type="dxa"/>
          <w:trHeight w:val="291"/>
          <w:jc w:val="center"/>
          <w:del w:id="4307" w:author="Fegie" w:date="2021-04-28T12:03:00Z"/>
        </w:trPr>
        <w:tc>
          <w:tcPr>
            <w:tcW w:w="558" w:type="dxa"/>
          </w:tcPr>
          <w:p w14:paraId="6FE97CA7" w14:textId="145171D7" w:rsidR="007E48C8" w:rsidRPr="009B2BD3" w:rsidDel="009661CB" w:rsidRDefault="007E48C8" w:rsidP="00E64824">
            <w:pPr>
              <w:rPr>
                <w:del w:id="4308" w:author="Fegie" w:date="2021-04-28T12:03:00Z"/>
                <w:rFonts w:ascii="標楷體" w:eastAsia="標楷體" w:hAnsi="標楷體"/>
              </w:rPr>
            </w:pPr>
            <w:del w:id="430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8</w:delText>
              </w:r>
              <w:bookmarkStart w:id="4310" w:name="_Toc71197352"/>
              <w:bookmarkEnd w:id="4310"/>
            </w:del>
          </w:p>
        </w:tc>
        <w:tc>
          <w:tcPr>
            <w:tcW w:w="2166" w:type="dxa"/>
            <w:gridSpan w:val="2"/>
          </w:tcPr>
          <w:p w14:paraId="6B60120C" w14:textId="4952C676" w:rsidR="007E48C8" w:rsidRPr="009B2BD3" w:rsidDel="009661CB" w:rsidRDefault="007E48C8" w:rsidP="00E64824">
            <w:pPr>
              <w:rPr>
                <w:del w:id="4311" w:author="Fegie" w:date="2021-04-28T12:03:00Z"/>
                <w:rFonts w:ascii="標楷體" w:eastAsia="標楷體" w:hAnsi="標楷體"/>
              </w:rPr>
            </w:pPr>
            <w:del w:id="431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負責人</w:delText>
              </w:r>
              <w:r w:rsidR="00716B9A" w:rsidRPr="00FF693A" w:rsidDel="009661CB">
                <w:rPr>
                  <w:rFonts w:ascii="標楷體" w:eastAsia="標楷體" w:hAnsi="標楷體" w:hint="eastAsia"/>
                  <w:color w:val="FF0000"/>
                </w:rPr>
                <w:delText>身分證字號</w:delText>
              </w:r>
              <w:bookmarkStart w:id="4313" w:name="_Toc71197353"/>
              <w:bookmarkEnd w:id="4313"/>
            </w:del>
          </w:p>
        </w:tc>
        <w:tc>
          <w:tcPr>
            <w:tcW w:w="1296" w:type="dxa"/>
            <w:gridSpan w:val="2"/>
          </w:tcPr>
          <w:p w14:paraId="5FA13F2F" w14:textId="668964B1" w:rsidR="007E48C8" w:rsidRPr="00A04243" w:rsidDel="009661CB" w:rsidRDefault="007E48C8" w:rsidP="00A4784A">
            <w:pPr>
              <w:rPr>
                <w:del w:id="4314" w:author="Fegie" w:date="2021-04-28T12:03:00Z"/>
                <w:rFonts w:ascii="標楷體" w:eastAsia="標楷體" w:hAnsi="標楷體"/>
              </w:rPr>
            </w:pPr>
            <w:del w:id="431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4316" w:name="_Toc71197354"/>
              <w:bookmarkEnd w:id="4316"/>
            </w:del>
          </w:p>
        </w:tc>
        <w:tc>
          <w:tcPr>
            <w:tcW w:w="1072" w:type="dxa"/>
            <w:gridSpan w:val="2"/>
          </w:tcPr>
          <w:p w14:paraId="4801CC69" w14:textId="3FE8B6EA" w:rsidR="007E48C8" w:rsidRPr="009B2BD3" w:rsidDel="009661CB" w:rsidRDefault="007E48C8" w:rsidP="00E64824">
            <w:pPr>
              <w:rPr>
                <w:del w:id="4317" w:author="Fegie" w:date="2021-04-28T12:03:00Z"/>
                <w:rFonts w:ascii="標楷體" w:eastAsia="標楷體" w:hAnsi="標楷體"/>
              </w:rPr>
            </w:pPr>
            <w:bookmarkStart w:id="4318" w:name="_Toc71197355"/>
            <w:bookmarkEnd w:id="4318"/>
          </w:p>
        </w:tc>
        <w:tc>
          <w:tcPr>
            <w:tcW w:w="1147" w:type="dxa"/>
            <w:gridSpan w:val="2"/>
          </w:tcPr>
          <w:p w14:paraId="080BA5ED" w14:textId="5DBDF5F7" w:rsidR="007E48C8" w:rsidRPr="009B2BD3" w:rsidDel="009661CB" w:rsidRDefault="007E48C8" w:rsidP="00E64824">
            <w:pPr>
              <w:rPr>
                <w:del w:id="4319" w:author="Fegie" w:date="2021-04-28T12:03:00Z"/>
                <w:rFonts w:ascii="標楷體" w:eastAsia="標楷體" w:hAnsi="標楷體"/>
              </w:rPr>
            </w:pPr>
            <w:bookmarkStart w:id="4320" w:name="_Toc71197356"/>
            <w:bookmarkEnd w:id="4320"/>
          </w:p>
        </w:tc>
        <w:tc>
          <w:tcPr>
            <w:tcW w:w="667" w:type="dxa"/>
            <w:gridSpan w:val="2"/>
          </w:tcPr>
          <w:p w14:paraId="41E9170A" w14:textId="5B91DF18" w:rsidR="007E48C8" w:rsidRPr="009B2BD3" w:rsidDel="009661CB" w:rsidRDefault="007E48C8" w:rsidP="00E64824">
            <w:pPr>
              <w:rPr>
                <w:del w:id="4321" w:author="Fegie" w:date="2021-04-28T12:03:00Z"/>
                <w:rFonts w:ascii="標楷體" w:eastAsia="標楷體" w:hAnsi="標楷體"/>
              </w:rPr>
            </w:pPr>
            <w:bookmarkStart w:id="4322" w:name="_Toc71197357"/>
            <w:bookmarkEnd w:id="4322"/>
          </w:p>
        </w:tc>
        <w:tc>
          <w:tcPr>
            <w:tcW w:w="692" w:type="dxa"/>
            <w:gridSpan w:val="2"/>
          </w:tcPr>
          <w:p w14:paraId="2625BF57" w14:textId="062877CF" w:rsidR="007E48C8" w:rsidRPr="009B2BD3" w:rsidDel="009661CB" w:rsidRDefault="007E48C8" w:rsidP="00E64824">
            <w:pPr>
              <w:rPr>
                <w:del w:id="4323" w:author="Fegie" w:date="2021-04-28T12:03:00Z"/>
                <w:rFonts w:ascii="標楷體" w:eastAsia="標楷體" w:hAnsi="標楷體"/>
              </w:rPr>
            </w:pPr>
            <w:bookmarkStart w:id="4324" w:name="_Toc71197358"/>
            <w:bookmarkEnd w:id="4324"/>
          </w:p>
        </w:tc>
        <w:tc>
          <w:tcPr>
            <w:tcW w:w="3423" w:type="dxa"/>
          </w:tcPr>
          <w:p w14:paraId="112A24E1" w14:textId="0C9DA57B" w:rsidR="007E48C8" w:rsidRPr="009B2BD3" w:rsidDel="009661CB" w:rsidRDefault="007E48C8" w:rsidP="00E64824">
            <w:pPr>
              <w:rPr>
                <w:del w:id="4325" w:author="Fegie" w:date="2021-04-28T12:03:00Z"/>
                <w:rFonts w:ascii="標楷體" w:eastAsia="標楷體" w:hAnsi="標楷體"/>
              </w:rPr>
            </w:pPr>
            <w:del w:id="432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4327" w:name="_Toc71197359"/>
              <w:bookmarkEnd w:id="4327"/>
            </w:del>
          </w:p>
        </w:tc>
        <w:bookmarkStart w:id="4328" w:name="_Toc71197360"/>
        <w:bookmarkEnd w:id="4328"/>
      </w:tr>
      <w:tr w:rsidR="007E48C8" w:rsidRPr="009B2BD3" w:rsidDel="009661CB" w14:paraId="42F8F30C" w14:textId="16DDD11D" w:rsidTr="00CE781C">
        <w:trPr>
          <w:gridAfter w:val="1"/>
          <w:wAfter w:w="161" w:type="dxa"/>
          <w:trHeight w:val="291"/>
          <w:jc w:val="center"/>
          <w:del w:id="4329" w:author="Fegie" w:date="2021-04-28T12:03:00Z"/>
        </w:trPr>
        <w:tc>
          <w:tcPr>
            <w:tcW w:w="558" w:type="dxa"/>
          </w:tcPr>
          <w:p w14:paraId="53DCB75D" w14:textId="75910B9F" w:rsidR="007E48C8" w:rsidRPr="009B2BD3" w:rsidDel="009661CB" w:rsidRDefault="007E48C8" w:rsidP="00E64824">
            <w:pPr>
              <w:rPr>
                <w:del w:id="4330" w:author="Fegie" w:date="2021-04-28T12:03:00Z"/>
                <w:rFonts w:ascii="標楷體" w:eastAsia="標楷體" w:hAnsi="標楷體"/>
              </w:rPr>
            </w:pPr>
            <w:del w:id="433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9</w:delText>
              </w:r>
              <w:bookmarkStart w:id="4332" w:name="_Toc71197361"/>
              <w:bookmarkEnd w:id="4332"/>
            </w:del>
          </w:p>
        </w:tc>
        <w:tc>
          <w:tcPr>
            <w:tcW w:w="2166" w:type="dxa"/>
            <w:gridSpan w:val="2"/>
          </w:tcPr>
          <w:p w14:paraId="557350FD" w14:textId="77E96955" w:rsidR="007E48C8" w:rsidRPr="009B2BD3" w:rsidDel="009661CB" w:rsidRDefault="007E48C8" w:rsidP="00E64824">
            <w:pPr>
              <w:rPr>
                <w:del w:id="4333" w:author="Fegie" w:date="2021-04-28T12:03:00Z"/>
                <w:rFonts w:ascii="標楷體" w:eastAsia="標楷體" w:hAnsi="標楷體"/>
              </w:rPr>
            </w:pPr>
            <w:del w:id="433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負責人姓名    </w:delText>
              </w:r>
              <w:bookmarkStart w:id="4335" w:name="_Toc71197362"/>
              <w:bookmarkEnd w:id="4335"/>
            </w:del>
          </w:p>
        </w:tc>
        <w:tc>
          <w:tcPr>
            <w:tcW w:w="1296" w:type="dxa"/>
            <w:gridSpan w:val="2"/>
          </w:tcPr>
          <w:p w14:paraId="43F6CA75" w14:textId="43026E55" w:rsidR="007E48C8" w:rsidRPr="00A04243" w:rsidDel="009661CB" w:rsidRDefault="007E48C8" w:rsidP="00A4784A">
            <w:pPr>
              <w:rPr>
                <w:del w:id="4336" w:author="Fegie" w:date="2021-04-28T12:03:00Z"/>
                <w:rFonts w:ascii="標楷體" w:eastAsia="標楷體" w:hAnsi="標楷體"/>
              </w:rPr>
            </w:pPr>
            <w:del w:id="433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</w:delText>
              </w:r>
            </w:del>
            <w:ins w:id="4338" w:author="88692" w:date="2020-06-16T17:15:00Z">
              <w:del w:id="4339" w:author="Fegie" w:date="2021-04-28T12:03:00Z">
                <w:r w:rsidR="00260569" w:rsidDel="009661CB">
                  <w:rPr>
                    <w:rFonts w:ascii="標楷體" w:eastAsia="標楷體" w:hAnsi="標楷體" w:hint="eastAsia"/>
                  </w:rPr>
                  <w:delText>0</w:delText>
                </w:r>
                <w:r w:rsidR="00260569" w:rsidDel="009661CB">
                  <w:rPr>
                    <w:rFonts w:ascii="標楷體" w:eastAsia="標楷體" w:hAnsi="標楷體"/>
                  </w:rPr>
                  <w:delText>0</w:delText>
                </w:r>
              </w:del>
            </w:ins>
            <w:del w:id="434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4)</w:delText>
              </w:r>
              <w:bookmarkStart w:id="4341" w:name="_Toc71197363"/>
              <w:bookmarkEnd w:id="4341"/>
            </w:del>
          </w:p>
        </w:tc>
        <w:tc>
          <w:tcPr>
            <w:tcW w:w="1072" w:type="dxa"/>
            <w:gridSpan w:val="2"/>
          </w:tcPr>
          <w:p w14:paraId="6DC1CE75" w14:textId="4F4F7B8F" w:rsidR="007E48C8" w:rsidRPr="009B2BD3" w:rsidDel="009661CB" w:rsidRDefault="007E48C8" w:rsidP="00E64824">
            <w:pPr>
              <w:rPr>
                <w:del w:id="4342" w:author="Fegie" w:date="2021-04-28T12:03:00Z"/>
                <w:rFonts w:ascii="標楷體" w:eastAsia="標楷體" w:hAnsi="標楷體"/>
              </w:rPr>
            </w:pPr>
            <w:bookmarkStart w:id="4343" w:name="_Toc71197364"/>
            <w:bookmarkEnd w:id="4343"/>
          </w:p>
        </w:tc>
        <w:tc>
          <w:tcPr>
            <w:tcW w:w="1147" w:type="dxa"/>
            <w:gridSpan w:val="2"/>
          </w:tcPr>
          <w:p w14:paraId="3F1A442F" w14:textId="3743FE22" w:rsidR="007E48C8" w:rsidRPr="009B2BD3" w:rsidDel="009661CB" w:rsidRDefault="007E48C8" w:rsidP="00E64824">
            <w:pPr>
              <w:rPr>
                <w:del w:id="4344" w:author="Fegie" w:date="2021-04-28T12:03:00Z"/>
                <w:rFonts w:ascii="標楷體" w:eastAsia="標楷體" w:hAnsi="標楷體"/>
              </w:rPr>
            </w:pPr>
            <w:bookmarkStart w:id="4345" w:name="_Toc71197365"/>
            <w:bookmarkEnd w:id="4345"/>
          </w:p>
        </w:tc>
        <w:tc>
          <w:tcPr>
            <w:tcW w:w="667" w:type="dxa"/>
            <w:gridSpan w:val="2"/>
          </w:tcPr>
          <w:p w14:paraId="6DB68548" w14:textId="46792861" w:rsidR="007E48C8" w:rsidRPr="009B2BD3" w:rsidDel="009661CB" w:rsidRDefault="007E48C8" w:rsidP="00E64824">
            <w:pPr>
              <w:rPr>
                <w:del w:id="4346" w:author="Fegie" w:date="2021-04-28T12:03:00Z"/>
                <w:rFonts w:ascii="標楷體" w:eastAsia="標楷體" w:hAnsi="標楷體"/>
              </w:rPr>
            </w:pPr>
            <w:bookmarkStart w:id="4347" w:name="_Toc71197366"/>
            <w:bookmarkEnd w:id="4347"/>
          </w:p>
        </w:tc>
        <w:tc>
          <w:tcPr>
            <w:tcW w:w="692" w:type="dxa"/>
            <w:gridSpan w:val="2"/>
          </w:tcPr>
          <w:p w14:paraId="0E23FC91" w14:textId="310EFCC3" w:rsidR="007E48C8" w:rsidRPr="009B2BD3" w:rsidDel="009661CB" w:rsidRDefault="007E48C8" w:rsidP="00E64824">
            <w:pPr>
              <w:rPr>
                <w:del w:id="4348" w:author="Fegie" w:date="2021-04-28T12:03:00Z"/>
                <w:rFonts w:ascii="標楷體" w:eastAsia="標楷體" w:hAnsi="標楷體"/>
              </w:rPr>
            </w:pPr>
            <w:bookmarkStart w:id="4349" w:name="_Toc71197367"/>
            <w:bookmarkEnd w:id="4349"/>
          </w:p>
        </w:tc>
        <w:tc>
          <w:tcPr>
            <w:tcW w:w="3423" w:type="dxa"/>
          </w:tcPr>
          <w:p w14:paraId="159CFF40" w14:textId="2EF562D8" w:rsidR="007E48C8" w:rsidRPr="009B2BD3" w:rsidDel="009661CB" w:rsidRDefault="007E48C8" w:rsidP="00E64824">
            <w:pPr>
              <w:rPr>
                <w:del w:id="4350" w:author="Fegie" w:date="2021-04-28T12:03:00Z"/>
                <w:rFonts w:ascii="標楷體" w:eastAsia="標楷體" w:hAnsi="標楷體"/>
              </w:rPr>
            </w:pPr>
            <w:del w:id="435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4352" w:name="_Toc71197368"/>
              <w:bookmarkEnd w:id="4352"/>
            </w:del>
          </w:p>
        </w:tc>
        <w:bookmarkStart w:id="4353" w:name="_Toc71197369"/>
        <w:bookmarkEnd w:id="4353"/>
      </w:tr>
      <w:tr w:rsidR="00825903" w:rsidRPr="00825903" w:rsidDel="009661CB" w14:paraId="0D448E41" w14:textId="19CBEB56" w:rsidTr="00CE781C">
        <w:trPr>
          <w:gridAfter w:val="1"/>
          <w:wAfter w:w="161" w:type="dxa"/>
          <w:trHeight w:val="291"/>
          <w:jc w:val="center"/>
          <w:del w:id="4354" w:author="Fegie" w:date="2021-04-28T12:03:00Z"/>
        </w:trPr>
        <w:tc>
          <w:tcPr>
            <w:tcW w:w="558" w:type="dxa"/>
          </w:tcPr>
          <w:p w14:paraId="6390E10F" w14:textId="1DCD61A7" w:rsidR="007E48C8" w:rsidRPr="00825903" w:rsidDel="009661CB" w:rsidRDefault="007E48C8" w:rsidP="00E64824">
            <w:pPr>
              <w:rPr>
                <w:del w:id="4355" w:author="Fegie" w:date="2021-04-28T12:03:00Z"/>
                <w:rFonts w:ascii="標楷體" w:eastAsia="標楷體" w:hAnsi="標楷體"/>
                <w:strike/>
                <w:color w:val="FF0000"/>
                <w:rPrChange w:id="4356" w:author="88692" w:date="2020-06-16T15:31:00Z">
                  <w:rPr>
                    <w:del w:id="4357" w:author="Fegie" w:date="2021-04-28T12:03:00Z"/>
                    <w:rFonts w:ascii="標楷體" w:eastAsia="標楷體" w:hAnsi="標楷體"/>
                  </w:rPr>
                </w:rPrChange>
              </w:rPr>
            </w:pPr>
            <w:del w:id="4358" w:author="Fegie" w:date="2021-04-28T12:03:00Z">
              <w:r w:rsidRPr="00825903" w:rsidDel="009661CB">
                <w:rPr>
                  <w:rFonts w:ascii="標楷體" w:eastAsia="標楷體" w:hAnsi="標楷體"/>
                  <w:strike/>
                  <w:color w:val="FF0000"/>
                  <w:rPrChange w:id="4359" w:author="88692" w:date="2020-06-16T15:31:00Z">
                    <w:rPr>
                      <w:rFonts w:ascii="標楷體" w:eastAsia="標楷體" w:hAnsi="標楷體"/>
                    </w:rPr>
                  </w:rPrChange>
                </w:rPr>
                <w:delText>10</w:delText>
              </w:r>
              <w:bookmarkStart w:id="4360" w:name="_Toc71197370"/>
              <w:bookmarkEnd w:id="4360"/>
            </w:del>
          </w:p>
        </w:tc>
        <w:tc>
          <w:tcPr>
            <w:tcW w:w="2166" w:type="dxa"/>
            <w:gridSpan w:val="2"/>
          </w:tcPr>
          <w:p w14:paraId="4816E426" w14:textId="69777DB6" w:rsidR="007E48C8" w:rsidRPr="00825903" w:rsidDel="009661CB" w:rsidRDefault="007E48C8" w:rsidP="00E64824">
            <w:pPr>
              <w:rPr>
                <w:del w:id="4361" w:author="Fegie" w:date="2021-04-28T12:03:00Z"/>
                <w:rFonts w:ascii="標楷體" w:eastAsia="標楷體" w:hAnsi="標楷體"/>
                <w:strike/>
                <w:color w:val="FF0000"/>
                <w:rPrChange w:id="4362" w:author="88692" w:date="2020-06-16T15:31:00Z">
                  <w:rPr>
                    <w:del w:id="4363" w:author="Fegie" w:date="2021-04-28T12:03:00Z"/>
                    <w:rFonts w:ascii="標楷體" w:eastAsia="標楷體" w:hAnsi="標楷體"/>
                  </w:rPr>
                </w:rPrChange>
              </w:rPr>
            </w:pPr>
            <w:del w:id="4364" w:author="Fegie" w:date="2021-04-28T12:03:00Z">
              <w:r w:rsidRPr="00825903" w:rsidDel="009661CB">
                <w:rPr>
                  <w:rFonts w:ascii="標楷體" w:eastAsia="標楷體" w:hAnsi="標楷體" w:hint="eastAsia"/>
                  <w:strike/>
                  <w:color w:val="FF0000"/>
                  <w:rPrChange w:id="4365" w:author="88692" w:date="2020-06-16T15:31:00Z">
                    <w:rPr>
                      <w:rFonts w:ascii="標楷體" w:eastAsia="標楷體" w:hAnsi="標楷體" w:hint="eastAsia"/>
                    </w:rPr>
                  </w:rPrChange>
                </w:rPr>
                <w:delText>聯絡人姓名</w:delText>
              </w:r>
              <w:r w:rsidRPr="00825903" w:rsidDel="009661CB">
                <w:rPr>
                  <w:rFonts w:ascii="標楷體" w:eastAsia="標楷體" w:hAnsi="標楷體"/>
                  <w:strike/>
                  <w:color w:val="FF0000"/>
                  <w:rPrChange w:id="4366" w:author="88692" w:date="2020-06-16T15:31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4367" w:name="_Toc71197371"/>
              <w:bookmarkEnd w:id="4367"/>
            </w:del>
          </w:p>
        </w:tc>
        <w:tc>
          <w:tcPr>
            <w:tcW w:w="1296" w:type="dxa"/>
            <w:gridSpan w:val="2"/>
          </w:tcPr>
          <w:p w14:paraId="313B6EA1" w14:textId="39D749E1" w:rsidR="007E48C8" w:rsidRPr="00825903" w:rsidDel="009661CB" w:rsidRDefault="007E48C8" w:rsidP="00A4784A">
            <w:pPr>
              <w:rPr>
                <w:del w:id="4368" w:author="Fegie" w:date="2021-04-28T12:03:00Z"/>
                <w:rFonts w:ascii="標楷體" w:eastAsia="標楷體" w:hAnsi="標楷體"/>
                <w:strike/>
                <w:color w:val="FF0000"/>
                <w:rPrChange w:id="4369" w:author="88692" w:date="2020-06-16T15:31:00Z">
                  <w:rPr>
                    <w:del w:id="4370" w:author="Fegie" w:date="2021-04-28T12:03:00Z"/>
                    <w:rFonts w:ascii="標楷體" w:eastAsia="標楷體" w:hAnsi="標楷體"/>
                  </w:rPr>
                </w:rPrChange>
              </w:rPr>
            </w:pPr>
            <w:del w:id="4371" w:author="Fegie" w:date="2021-04-28T12:03:00Z">
              <w:r w:rsidRPr="00825903" w:rsidDel="009661CB">
                <w:rPr>
                  <w:rFonts w:ascii="標楷體" w:eastAsia="標楷體" w:hAnsi="標楷體"/>
                  <w:strike/>
                  <w:color w:val="FF0000"/>
                  <w:rPrChange w:id="4372" w:author="88692" w:date="2020-06-16T15:31:00Z">
                    <w:rPr>
                      <w:rFonts w:ascii="標楷體" w:eastAsia="標楷體" w:hAnsi="標楷體"/>
                    </w:rPr>
                  </w:rPrChange>
                </w:rPr>
                <w:delText>X(14)</w:delText>
              </w:r>
              <w:bookmarkStart w:id="4373" w:name="_Toc71197372"/>
              <w:bookmarkEnd w:id="4373"/>
            </w:del>
          </w:p>
        </w:tc>
        <w:tc>
          <w:tcPr>
            <w:tcW w:w="1072" w:type="dxa"/>
            <w:gridSpan w:val="2"/>
          </w:tcPr>
          <w:p w14:paraId="500FF4BF" w14:textId="133A0D70" w:rsidR="007E48C8" w:rsidRPr="00825903" w:rsidDel="009661CB" w:rsidRDefault="007E48C8" w:rsidP="00E64824">
            <w:pPr>
              <w:rPr>
                <w:del w:id="4374" w:author="Fegie" w:date="2021-04-28T12:03:00Z"/>
                <w:rFonts w:ascii="標楷體" w:eastAsia="標楷體" w:hAnsi="標楷體"/>
                <w:strike/>
                <w:color w:val="FF0000"/>
                <w:rPrChange w:id="4375" w:author="88692" w:date="2020-06-16T15:31:00Z">
                  <w:rPr>
                    <w:del w:id="437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377" w:name="_Toc71197373"/>
            <w:bookmarkEnd w:id="4377"/>
          </w:p>
        </w:tc>
        <w:tc>
          <w:tcPr>
            <w:tcW w:w="1147" w:type="dxa"/>
            <w:gridSpan w:val="2"/>
          </w:tcPr>
          <w:p w14:paraId="0F2D308F" w14:textId="35224D37" w:rsidR="007E48C8" w:rsidRPr="00825903" w:rsidDel="009661CB" w:rsidRDefault="007E48C8" w:rsidP="00E64824">
            <w:pPr>
              <w:rPr>
                <w:del w:id="4378" w:author="Fegie" w:date="2021-04-28T12:03:00Z"/>
                <w:rFonts w:ascii="標楷體" w:eastAsia="標楷體" w:hAnsi="標楷體"/>
                <w:strike/>
                <w:color w:val="FF0000"/>
                <w:rPrChange w:id="4379" w:author="88692" w:date="2020-06-16T15:31:00Z">
                  <w:rPr>
                    <w:del w:id="438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381" w:name="_Toc71197374"/>
            <w:bookmarkEnd w:id="4381"/>
          </w:p>
        </w:tc>
        <w:tc>
          <w:tcPr>
            <w:tcW w:w="667" w:type="dxa"/>
            <w:gridSpan w:val="2"/>
          </w:tcPr>
          <w:p w14:paraId="53ACAA60" w14:textId="7FF9146A" w:rsidR="007E48C8" w:rsidRPr="00825903" w:rsidDel="009661CB" w:rsidRDefault="007E48C8" w:rsidP="00E64824">
            <w:pPr>
              <w:rPr>
                <w:del w:id="4382" w:author="Fegie" w:date="2021-04-28T12:03:00Z"/>
                <w:rFonts w:ascii="標楷體" w:eastAsia="標楷體" w:hAnsi="標楷體"/>
                <w:strike/>
                <w:color w:val="FF0000"/>
                <w:rPrChange w:id="4383" w:author="88692" w:date="2020-06-16T15:31:00Z">
                  <w:rPr>
                    <w:del w:id="438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385" w:name="_Toc71197375"/>
            <w:bookmarkEnd w:id="4385"/>
          </w:p>
        </w:tc>
        <w:tc>
          <w:tcPr>
            <w:tcW w:w="692" w:type="dxa"/>
            <w:gridSpan w:val="2"/>
          </w:tcPr>
          <w:p w14:paraId="22110935" w14:textId="119113C2" w:rsidR="007E48C8" w:rsidRPr="00825903" w:rsidDel="009661CB" w:rsidRDefault="007E48C8" w:rsidP="00E64824">
            <w:pPr>
              <w:rPr>
                <w:del w:id="4386" w:author="Fegie" w:date="2021-04-28T12:03:00Z"/>
                <w:rFonts w:ascii="標楷體" w:eastAsia="標楷體" w:hAnsi="標楷體"/>
                <w:strike/>
                <w:color w:val="FF0000"/>
                <w:rPrChange w:id="4387" w:author="88692" w:date="2020-06-16T15:31:00Z">
                  <w:rPr>
                    <w:del w:id="438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389" w:name="_Toc71197376"/>
            <w:bookmarkEnd w:id="4389"/>
          </w:p>
        </w:tc>
        <w:tc>
          <w:tcPr>
            <w:tcW w:w="3423" w:type="dxa"/>
          </w:tcPr>
          <w:p w14:paraId="029AF20D" w14:textId="1E64BDA3" w:rsidR="007E48C8" w:rsidRPr="00825903" w:rsidDel="009661CB" w:rsidRDefault="007E48C8" w:rsidP="00E64824">
            <w:pPr>
              <w:rPr>
                <w:del w:id="4390" w:author="Fegie" w:date="2021-04-28T12:03:00Z"/>
                <w:rFonts w:ascii="標楷體" w:eastAsia="標楷體" w:hAnsi="標楷體"/>
                <w:strike/>
                <w:color w:val="FF0000"/>
                <w:rPrChange w:id="4391" w:author="88692" w:date="2020-06-16T15:31:00Z">
                  <w:rPr>
                    <w:del w:id="4392" w:author="Fegie" w:date="2021-04-28T12:03:00Z"/>
                    <w:rFonts w:ascii="標楷體" w:eastAsia="標楷體" w:hAnsi="標楷體"/>
                  </w:rPr>
                </w:rPrChange>
              </w:rPr>
            </w:pPr>
            <w:del w:id="4393" w:author="Fegie" w:date="2021-04-28T12:03:00Z">
              <w:r w:rsidRPr="00825903" w:rsidDel="009661CB">
                <w:rPr>
                  <w:rFonts w:ascii="標楷體" w:eastAsia="標楷體" w:hAnsi="標楷體"/>
                  <w:strike/>
                  <w:color w:val="FF0000"/>
                  <w:rPrChange w:id="4394" w:author="88692" w:date="2020-06-16T15:31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395" w:name="_Toc71197377"/>
              <w:bookmarkEnd w:id="4395"/>
            </w:del>
          </w:p>
        </w:tc>
        <w:bookmarkStart w:id="4396" w:name="_Toc71197378"/>
        <w:bookmarkEnd w:id="4396"/>
      </w:tr>
      <w:tr w:rsidR="007E48C8" w:rsidRPr="009B2BD3" w:rsidDel="009661CB" w14:paraId="263B71C4" w14:textId="7AC12FEA" w:rsidTr="00CE781C">
        <w:trPr>
          <w:gridAfter w:val="1"/>
          <w:wAfter w:w="161" w:type="dxa"/>
          <w:trHeight w:val="291"/>
          <w:jc w:val="center"/>
          <w:del w:id="4397" w:author="Fegie" w:date="2021-04-28T12:03:00Z"/>
        </w:trPr>
        <w:tc>
          <w:tcPr>
            <w:tcW w:w="558" w:type="dxa"/>
          </w:tcPr>
          <w:p w14:paraId="1A120991" w14:textId="5E761F19" w:rsidR="007E48C8" w:rsidRPr="009B2BD3" w:rsidDel="009661CB" w:rsidRDefault="007E48C8" w:rsidP="00E64824">
            <w:pPr>
              <w:rPr>
                <w:del w:id="4398" w:author="Fegie" w:date="2021-04-28T12:03:00Z"/>
                <w:rFonts w:ascii="標楷體" w:eastAsia="標楷體" w:hAnsi="標楷體"/>
              </w:rPr>
            </w:pPr>
            <w:del w:id="439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1</w:delText>
              </w:r>
              <w:bookmarkStart w:id="4400" w:name="_Toc71197379"/>
              <w:bookmarkEnd w:id="4400"/>
            </w:del>
          </w:p>
        </w:tc>
        <w:tc>
          <w:tcPr>
            <w:tcW w:w="2166" w:type="dxa"/>
            <w:gridSpan w:val="2"/>
          </w:tcPr>
          <w:p w14:paraId="4105C1C1" w14:textId="69CD02DC" w:rsidR="007E48C8" w:rsidRPr="009B2BD3" w:rsidDel="009661CB" w:rsidRDefault="007E48C8" w:rsidP="00E64824">
            <w:pPr>
              <w:rPr>
                <w:del w:id="4401" w:author="Fegie" w:date="2021-04-28T12:03:00Z"/>
                <w:rFonts w:ascii="標楷體" w:eastAsia="標楷體" w:hAnsi="標楷體"/>
              </w:rPr>
            </w:pPr>
            <w:del w:id="440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公司郵遞區號</w:delText>
              </w:r>
              <w:bookmarkStart w:id="4403" w:name="_Toc71197380"/>
              <w:bookmarkEnd w:id="4403"/>
            </w:del>
          </w:p>
        </w:tc>
        <w:tc>
          <w:tcPr>
            <w:tcW w:w="1296" w:type="dxa"/>
            <w:gridSpan w:val="2"/>
          </w:tcPr>
          <w:p w14:paraId="14E6DBA6" w14:textId="32E68245" w:rsidR="007E48C8" w:rsidRPr="00A04243" w:rsidDel="009661CB" w:rsidRDefault="007E48C8" w:rsidP="00A4784A">
            <w:pPr>
              <w:rPr>
                <w:del w:id="4404" w:author="Fegie" w:date="2021-04-28T12:03:00Z"/>
                <w:rFonts w:ascii="標楷體" w:eastAsia="標楷體" w:hAnsi="標楷體"/>
              </w:rPr>
            </w:pPr>
            <w:del w:id="4405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4406" w:name="_Toc71197381"/>
              <w:bookmarkEnd w:id="4406"/>
            </w:del>
          </w:p>
        </w:tc>
        <w:tc>
          <w:tcPr>
            <w:tcW w:w="1072" w:type="dxa"/>
            <w:gridSpan w:val="2"/>
          </w:tcPr>
          <w:p w14:paraId="778538E2" w14:textId="50206A01" w:rsidR="007E48C8" w:rsidRPr="009B2BD3" w:rsidDel="009661CB" w:rsidRDefault="007E48C8" w:rsidP="00E64824">
            <w:pPr>
              <w:rPr>
                <w:del w:id="4407" w:author="Fegie" w:date="2021-04-28T12:03:00Z"/>
                <w:rFonts w:ascii="標楷體" w:eastAsia="標楷體" w:hAnsi="標楷體"/>
              </w:rPr>
            </w:pPr>
            <w:bookmarkStart w:id="4408" w:name="_Toc71197382"/>
            <w:bookmarkEnd w:id="4408"/>
          </w:p>
        </w:tc>
        <w:tc>
          <w:tcPr>
            <w:tcW w:w="1147" w:type="dxa"/>
            <w:gridSpan w:val="2"/>
          </w:tcPr>
          <w:p w14:paraId="4CE41E2D" w14:textId="068F9982" w:rsidR="007E48C8" w:rsidRPr="009B2BD3" w:rsidDel="009661CB" w:rsidRDefault="007E48C8" w:rsidP="00E64824">
            <w:pPr>
              <w:rPr>
                <w:del w:id="4409" w:author="Fegie" w:date="2021-04-28T12:03:00Z"/>
                <w:rFonts w:ascii="標楷體" w:eastAsia="標楷體" w:hAnsi="標楷體"/>
              </w:rPr>
            </w:pPr>
            <w:bookmarkStart w:id="4410" w:name="_Toc71197383"/>
            <w:bookmarkEnd w:id="4410"/>
          </w:p>
        </w:tc>
        <w:tc>
          <w:tcPr>
            <w:tcW w:w="667" w:type="dxa"/>
            <w:gridSpan w:val="2"/>
          </w:tcPr>
          <w:p w14:paraId="666689B9" w14:textId="0FF8CFB4" w:rsidR="007E48C8" w:rsidRPr="009B2BD3" w:rsidDel="009661CB" w:rsidRDefault="007E48C8" w:rsidP="00E64824">
            <w:pPr>
              <w:rPr>
                <w:del w:id="4411" w:author="Fegie" w:date="2021-04-28T12:03:00Z"/>
                <w:rFonts w:ascii="標楷體" w:eastAsia="標楷體" w:hAnsi="標楷體"/>
              </w:rPr>
            </w:pPr>
            <w:del w:id="441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413" w:name="_Toc71197384"/>
              <w:bookmarkEnd w:id="4413"/>
            </w:del>
          </w:p>
        </w:tc>
        <w:tc>
          <w:tcPr>
            <w:tcW w:w="692" w:type="dxa"/>
            <w:gridSpan w:val="2"/>
          </w:tcPr>
          <w:p w14:paraId="06BE7532" w14:textId="5744D5AD" w:rsidR="007E48C8" w:rsidRPr="009B2BD3" w:rsidDel="009661CB" w:rsidRDefault="007E48C8" w:rsidP="00E64824">
            <w:pPr>
              <w:rPr>
                <w:del w:id="4414" w:author="Fegie" w:date="2021-04-28T12:03:00Z"/>
                <w:rFonts w:ascii="標楷體" w:eastAsia="標楷體" w:hAnsi="標楷體"/>
              </w:rPr>
            </w:pPr>
            <w:bookmarkStart w:id="4415" w:name="_Toc71197385"/>
            <w:bookmarkEnd w:id="4415"/>
          </w:p>
        </w:tc>
        <w:tc>
          <w:tcPr>
            <w:tcW w:w="3423" w:type="dxa"/>
          </w:tcPr>
          <w:p w14:paraId="53A2C3B9" w14:textId="4D16B240" w:rsidR="007E48C8" w:rsidRPr="009B2BD3" w:rsidDel="009661CB" w:rsidRDefault="007E48C8" w:rsidP="00E64824">
            <w:pPr>
              <w:rPr>
                <w:del w:id="4416" w:author="Fegie" w:date="2021-04-28T12:03:00Z"/>
                <w:rFonts w:ascii="標楷體" w:eastAsia="標楷體" w:hAnsi="標楷體"/>
              </w:rPr>
            </w:pPr>
            <w:del w:id="441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418" w:name="_Toc71197386"/>
              <w:bookmarkEnd w:id="4418"/>
            </w:del>
          </w:p>
        </w:tc>
        <w:bookmarkStart w:id="4419" w:name="_Toc71197387"/>
        <w:bookmarkEnd w:id="4419"/>
      </w:tr>
      <w:tr w:rsidR="007E48C8" w:rsidRPr="009B2BD3" w:rsidDel="009661CB" w14:paraId="1971C47D" w14:textId="267056EB" w:rsidTr="00CE781C">
        <w:trPr>
          <w:gridAfter w:val="1"/>
          <w:wAfter w:w="161" w:type="dxa"/>
          <w:trHeight w:val="291"/>
          <w:jc w:val="center"/>
          <w:del w:id="4420" w:author="Fegie" w:date="2021-04-28T12:03:00Z"/>
        </w:trPr>
        <w:tc>
          <w:tcPr>
            <w:tcW w:w="558" w:type="dxa"/>
          </w:tcPr>
          <w:p w14:paraId="518832B6" w14:textId="15F0D36C" w:rsidR="007E48C8" w:rsidRPr="009B2BD3" w:rsidDel="009661CB" w:rsidRDefault="007E48C8" w:rsidP="00E64824">
            <w:pPr>
              <w:rPr>
                <w:del w:id="4421" w:author="Fegie" w:date="2021-04-28T12:03:00Z"/>
                <w:rFonts w:ascii="標楷體" w:eastAsia="標楷體" w:hAnsi="標楷體"/>
              </w:rPr>
            </w:pPr>
            <w:del w:id="442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2</w:delText>
              </w:r>
              <w:bookmarkStart w:id="4423" w:name="_Toc71197388"/>
              <w:bookmarkEnd w:id="4423"/>
            </w:del>
          </w:p>
        </w:tc>
        <w:tc>
          <w:tcPr>
            <w:tcW w:w="2166" w:type="dxa"/>
            <w:gridSpan w:val="2"/>
          </w:tcPr>
          <w:p w14:paraId="710E4708" w14:textId="1E2D086F" w:rsidR="007E48C8" w:rsidRPr="009B2BD3" w:rsidDel="009661CB" w:rsidRDefault="007E48C8" w:rsidP="00E64824">
            <w:pPr>
              <w:rPr>
                <w:del w:id="4424" w:author="Fegie" w:date="2021-04-28T12:03:00Z"/>
                <w:rFonts w:ascii="標楷體" w:eastAsia="標楷體" w:hAnsi="標楷體"/>
              </w:rPr>
            </w:pPr>
            <w:del w:id="442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公司地址    </w:delText>
              </w:r>
              <w:bookmarkStart w:id="4426" w:name="_Toc71197389"/>
              <w:bookmarkEnd w:id="4426"/>
            </w:del>
          </w:p>
        </w:tc>
        <w:tc>
          <w:tcPr>
            <w:tcW w:w="1296" w:type="dxa"/>
            <w:gridSpan w:val="2"/>
          </w:tcPr>
          <w:p w14:paraId="4BC7F2B8" w14:textId="3938C1B0" w:rsidR="007E48C8" w:rsidRPr="00A04243" w:rsidDel="009661CB" w:rsidRDefault="007E48C8" w:rsidP="00A4784A">
            <w:pPr>
              <w:rPr>
                <w:del w:id="4427" w:author="Fegie" w:date="2021-04-28T12:03:00Z"/>
                <w:rFonts w:ascii="標楷體" w:eastAsia="標楷體" w:hAnsi="標楷體"/>
              </w:rPr>
            </w:pPr>
            <w:del w:id="442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4429" w:name="_Toc71197390"/>
              <w:bookmarkEnd w:id="4429"/>
            </w:del>
          </w:p>
        </w:tc>
        <w:tc>
          <w:tcPr>
            <w:tcW w:w="1072" w:type="dxa"/>
            <w:gridSpan w:val="2"/>
          </w:tcPr>
          <w:p w14:paraId="50B75D93" w14:textId="516B4312" w:rsidR="007E48C8" w:rsidRPr="009B2BD3" w:rsidDel="009661CB" w:rsidRDefault="007E48C8" w:rsidP="00E64824">
            <w:pPr>
              <w:rPr>
                <w:del w:id="4430" w:author="Fegie" w:date="2021-04-28T12:03:00Z"/>
                <w:rFonts w:ascii="標楷體" w:eastAsia="標楷體" w:hAnsi="標楷體"/>
              </w:rPr>
            </w:pPr>
            <w:bookmarkStart w:id="4431" w:name="_Toc71197391"/>
            <w:bookmarkEnd w:id="4431"/>
          </w:p>
        </w:tc>
        <w:tc>
          <w:tcPr>
            <w:tcW w:w="1147" w:type="dxa"/>
            <w:gridSpan w:val="2"/>
          </w:tcPr>
          <w:p w14:paraId="258DBD5A" w14:textId="1AF8E3FB" w:rsidR="007E48C8" w:rsidRPr="009B2BD3" w:rsidDel="009661CB" w:rsidRDefault="007E48C8" w:rsidP="00E64824">
            <w:pPr>
              <w:rPr>
                <w:del w:id="4432" w:author="Fegie" w:date="2021-04-28T12:03:00Z"/>
                <w:rFonts w:ascii="標楷體" w:eastAsia="標楷體" w:hAnsi="標楷體"/>
              </w:rPr>
            </w:pPr>
            <w:bookmarkStart w:id="4433" w:name="_Toc71197392"/>
            <w:bookmarkEnd w:id="4433"/>
          </w:p>
        </w:tc>
        <w:tc>
          <w:tcPr>
            <w:tcW w:w="667" w:type="dxa"/>
            <w:gridSpan w:val="2"/>
          </w:tcPr>
          <w:p w14:paraId="49A5DD38" w14:textId="3FB00029" w:rsidR="007E48C8" w:rsidRPr="009B2BD3" w:rsidDel="009661CB" w:rsidRDefault="007E48C8" w:rsidP="00E64824">
            <w:pPr>
              <w:rPr>
                <w:del w:id="4434" w:author="Fegie" w:date="2021-04-28T12:03:00Z"/>
                <w:rFonts w:ascii="標楷體" w:eastAsia="標楷體" w:hAnsi="標楷體"/>
              </w:rPr>
            </w:pPr>
            <w:del w:id="443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436" w:name="_Toc71197393"/>
              <w:bookmarkEnd w:id="4436"/>
            </w:del>
          </w:p>
        </w:tc>
        <w:tc>
          <w:tcPr>
            <w:tcW w:w="692" w:type="dxa"/>
            <w:gridSpan w:val="2"/>
          </w:tcPr>
          <w:p w14:paraId="7B2477AB" w14:textId="5E02F61E" w:rsidR="007E48C8" w:rsidRPr="009B2BD3" w:rsidDel="009661CB" w:rsidRDefault="007E48C8" w:rsidP="00E64824">
            <w:pPr>
              <w:rPr>
                <w:del w:id="4437" w:author="Fegie" w:date="2021-04-28T12:03:00Z"/>
                <w:rFonts w:ascii="標楷體" w:eastAsia="標楷體" w:hAnsi="標楷體"/>
              </w:rPr>
            </w:pPr>
            <w:bookmarkStart w:id="4438" w:name="_Toc71197394"/>
            <w:bookmarkEnd w:id="4438"/>
          </w:p>
        </w:tc>
        <w:tc>
          <w:tcPr>
            <w:tcW w:w="3423" w:type="dxa"/>
          </w:tcPr>
          <w:p w14:paraId="410FE284" w14:textId="730BCACF" w:rsidR="007E48C8" w:rsidRPr="009B2BD3" w:rsidDel="009661CB" w:rsidRDefault="007E48C8" w:rsidP="00E64824">
            <w:pPr>
              <w:rPr>
                <w:del w:id="4439" w:author="Fegie" w:date="2021-04-28T12:03:00Z"/>
                <w:rFonts w:ascii="標楷體" w:eastAsia="標楷體" w:hAnsi="標楷體"/>
              </w:rPr>
            </w:pPr>
            <w:del w:id="444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441" w:name="_Toc71197395"/>
              <w:bookmarkEnd w:id="4441"/>
            </w:del>
          </w:p>
        </w:tc>
        <w:bookmarkStart w:id="4442" w:name="_Toc71197396"/>
        <w:bookmarkEnd w:id="4442"/>
      </w:tr>
      <w:tr w:rsidR="007E48C8" w:rsidRPr="009B2BD3" w:rsidDel="009661CB" w14:paraId="61E6E118" w14:textId="584A6248" w:rsidTr="00CE781C">
        <w:trPr>
          <w:gridAfter w:val="1"/>
          <w:wAfter w:w="161" w:type="dxa"/>
          <w:trHeight w:val="291"/>
          <w:jc w:val="center"/>
          <w:del w:id="4443" w:author="Fegie" w:date="2021-04-28T12:03:00Z"/>
        </w:trPr>
        <w:tc>
          <w:tcPr>
            <w:tcW w:w="558" w:type="dxa"/>
          </w:tcPr>
          <w:p w14:paraId="3C8B9D6B" w14:textId="0DBE35E6" w:rsidR="007E48C8" w:rsidRPr="009B2BD3" w:rsidDel="009661CB" w:rsidRDefault="007E48C8" w:rsidP="00E64824">
            <w:pPr>
              <w:rPr>
                <w:del w:id="4444" w:author="Fegie" w:date="2021-04-28T12:03:00Z"/>
                <w:rFonts w:ascii="標楷體" w:eastAsia="標楷體" w:hAnsi="標楷體"/>
              </w:rPr>
            </w:pPr>
            <w:del w:id="444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3</w:delText>
              </w:r>
              <w:bookmarkStart w:id="4446" w:name="_Toc71197397"/>
              <w:bookmarkEnd w:id="4446"/>
            </w:del>
          </w:p>
        </w:tc>
        <w:tc>
          <w:tcPr>
            <w:tcW w:w="2166" w:type="dxa"/>
            <w:gridSpan w:val="2"/>
          </w:tcPr>
          <w:p w14:paraId="5322D994" w14:textId="0FE4F23C" w:rsidR="007E48C8" w:rsidRPr="00CE781C" w:rsidDel="009661CB" w:rsidRDefault="007E48C8" w:rsidP="00E64824">
            <w:pPr>
              <w:rPr>
                <w:del w:id="4447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448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公司電話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4449" w:name="_Toc71197398"/>
              <w:bookmarkEnd w:id="4449"/>
            </w:del>
          </w:p>
        </w:tc>
        <w:tc>
          <w:tcPr>
            <w:tcW w:w="1296" w:type="dxa"/>
            <w:gridSpan w:val="2"/>
          </w:tcPr>
          <w:p w14:paraId="7B01D615" w14:textId="3903E59A" w:rsidR="007E48C8" w:rsidRPr="00CE781C" w:rsidDel="009661CB" w:rsidRDefault="007E48C8" w:rsidP="00A4784A">
            <w:pPr>
              <w:rPr>
                <w:del w:id="4450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451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4452" w:name="_Toc71197399"/>
              <w:bookmarkEnd w:id="4452"/>
            </w:del>
          </w:p>
        </w:tc>
        <w:tc>
          <w:tcPr>
            <w:tcW w:w="1072" w:type="dxa"/>
            <w:gridSpan w:val="2"/>
          </w:tcPr>
          <w:p w14:paraId="107EE33C" w14:textId="658C272D" w:rsidR="007E48C8" w:rsidRPr="00CE781C" w:rsidDel="009661CB" w:rsidRDefault="007E48C8" w:rsidP="00E64824">
            <w:pPr>
              <w:rPr>
                <w:del w:id="445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454" w:name="_Toc71197400"/>
            <w:bookmarkEnd w:id="4454"/>
          </w:p>
        </w:tc>
        <w:tc>
          <w:tcPr>
            <w:tcW w:w="1147" w:type="dxa"/>
            <w:gridSpan w:val="2"/>
          </w:tcPr>
          <w:p w14:paraId="6EE03528" w14:textId="4CC7C835" w:rsidR="007E48C8" w:rsidRPr="00CE781C" w:rsidDel="009661CB" w:rsidRDefault="007E48C8" w:rsidP="00E64824">
            <w:pPr>
              <w:rPr>
                <w:del w:id="445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456" w:name="_Toc71197401"/>
            <w:bookmarkEnd w:id="4456"/>
          </w:p>
        </w:tc>
        <w:tc>
          <w:tcPr>
            <w:tcW w:w="667" w:type="dxa"/>
            <w:gridSpan w:val="2"/>
          </w:tcPr>
          <w:p w14:paraId="2A6440DC" w14:textId="27587172" w:rsidR="007E48C8" w:rsidRPr="00CE781C" w:rsidDel="009661CB" w:rsidRDefault="007E48C8" w:rsidP="00E64824">
            <w:pPr>
              <w:rPr>
                <w:del w:id="445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458" w:name="_Toc71197402"/>
            <w:bookmarkEnd w:id="4458"/>
          </w:p>
        </w:tc>
        <w:tc>
          <w:tcPr>
            <w:tcW w:w="692" w:type="dxa"/>
            <w:gridSpan w:val="2"/>
          </w:tcPr>
          <w:p w14:paraId="6318FF2D" w14:textId="0704F43D" w:rsidR="007E48C8" w:rsidRPr="00CE781C" w:rsidDel="009661CB" w:rsidRDefault="007E48C8" w:rsidP="00E64824">
            <w:pPr>
              <w:rPr>
                <w:del w:id="445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460" w:name="_Toc71197403"/>
            <w:bookmarkEnd w:id="4460"/>
          </w:p>
        </w:tc>
        <w:tc>
          <w:tcPr>
            <w:tcW w:w="3423" w:type="dxa"/>
          </w:tcPr>
          <w:p w14:paraId="51025795" w14:textId="73066B2C" w:rsidR="007E48C8" w:rsidRPr="00CE781C" w:rsidDel="009661CB" w:rsidRDefault="007E48C8" w:rsidP="00E64824">
            <w:pPr>
              <w:rPr>
                <w:del w:id="446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462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i.可不輸入</w:delText>
              </w:r>
              <w:bookmarkStart w:id="4463" w:name="_Toc71197404"/>
              <w:bookmarkEnd w:id="4463"/>
            </w:del>
          </w:p>
        </w:tc>
        <w:bookmarkStart w:id="4464" w:name="_Toc71197405"/>
        <w:bookmarkEnd w:id="4464"/>
      </w:tr>
      <w:tr w:rsidR="007E48C8" w:rsidRPr="009B2BD3" w:rsidDel="009661CB" w14:paraId="3A9755BF" w14:textId="5BEF62C4" w:rsidTr="00CE781C">
        <w:trPr>
          <w:gridAfter w:val="1"/>
          <w:wAfter w:w="161" w:type="dxa"/>
          <w:trHeight w:val="291"/>
          <w:jc w:val="center"/>
          <w:del w:id="4465" w:author="Fegie" w:date="2021-04-28T12:03:00Z"/>
        </w:trPr>
        <w:tc>
          <w:tcPr>
            <w:tcW w:w="558" w:type="dxa"/>
          </w:tcPr>
          <w:p w14:paraId="71563A1F" w14:textId="2123A6F8" w:rsidR="007E48C8" w:rsidRPr="009B2BD3" w:rsidDel="009661CB" w:rsidRDefault="007E48C8" w:rsidP="00E64824">
            <w:pPr>
              <w:rPr>
                <w:del w:id="4466" w:author="Fegie" w:date="2021-04-28T12:03:00Z"/>
                <w:rFonts w:ascii="標楷體" w:eastAsia="標楷體" w:hAnsi="標楷體"/>
              </w:rPr>
            </w:pPr>
            <w:del w:id="446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4</w:delText>
              </w:r>
              <w:bookmarkStart w:id="4468" w:name="_Toc71197406"/>
              <w:bookmarkEnd w:id="4468"/>
            </w:del>
          </w:p>
        </w:tc>
        <w:tc>
          <w:tcPr>
            <w:tcW w:w="2166" w:type="dxa"/>
            <w:gridSpan w:val="2"/>
          </w:tcPr>
          <w:p w14:paraId="1400A064" w14:textId="1500A18C" w:rsidR="007E48C8" w:rsidRPr="009B2BD3" w:rsidDel="009661CB" w:rsidRDefault="007E48C8" w:rsidP="00E64824">
            <w:pPr>
              <w:rPr>
                <w:del w:id="4469" w:author="Fegie" w:date="2021-04-28T12:03:00Z"/>
                <w:rFonts w:ascii="標楷體" w:eastAsia="標楷體" w:hAnsi="標楷體"/>
              </w:rPr>
            </w:pPr>
            <w:del w:id="447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通訊郵遞區號</w:delText>
              </w:r>
              <w:bookmarkStart w:id="4471" w:name="_Toc71197407"/>
              <w:bookmarkEnd w:id="4471"/>
            </w:del>
          </w:p>
        </w:tc>
        <w:tc>
          <w:tcPr>
            <w:tcW w:w="1296" w:type="dxa"/>
            <w:gridSpan w:val="2"/>
          </w:tcPr>
          <w:p w14:paraId="7715C9CE" w14:textId="0CC12EAC" w:rsidR="007E48C8" w:rsidRPr="00A04243" w:rsidDel="009661CB" w:rsidRDefault="007E48C8" w:rsidP="00A4784A">
            <w:pPr>
              <w:rPr>
                <w:del w:id="4472" w:author="Fegie" w:date="2021-04-28T12:03:00Z"/>
                <w:rFonts w:ascii="標楷體" w:eastAsia="標楷體" w:hAnsi="標楷體"/>
              </w:rPr>
            </w:pPr>
            <w:del w:id="4473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4474" w:name="_Toc71197408"/>
              <w:bookmarkEnd w:id="4474"/>
            </w:del>
          </w:p>
        </w:tc>
        <w:tc>
          <w:tcPr>
            <w:tcW w:w="1072" w:type="dxa"/>
            <w:gridSpan w:val="2"/>
          </w:tcPr>
          <w:p w14:paraId="19EBEDDB" w14:textId="6A2831E8" w:rsidR="007E48C8" w:rsidRPr="009B2BD3" w:rsidDel="009661CB" w:rsidRDefault="007E48C8" w:rsidP="00E64824">
            <w:pPr>
              <w:rPr>
                <w:del w:id="4475" w:author="Fegie" w:date="2021-04-28T12:03:00Z"/>
                <w:rFonts w:ascii="標楷體" w:eastAsia="標楷體" w:hAnsi="標楷體"/>
              </w:rPr>
            </w:pPr>
            <w:bookmarkStart w:id="4476" w:name="_Toc71197409"/>
            <w:bookmarkEnd w:id="4476"/>
          </w:p>
        </w:tc>
        <w:tc>
          <w:tcPr>
            <w:tcW w:w="1147" w:type="dxa"/>
            <w:gridSpan w:val="2"/>
          </w:tcPr>
          <w:p w14:paraId="0B10B484" w14:textId="230F7EAE" w:rsidR="007E48C8" w:rsidRPr="009B2BD3" w:rsidDel="009661CB" w:rsidRDefault="007E48C8" w:rsidP="00E64824">
            <w:pPr>
              <w:rPr>
                <w:del w:id="4477" w:author="Fegie" w:date="2021-04-28T12:03:00Z"/>
                <w:rFonts w:ascii="標楷體" w:eastAsia="標楷體" w:hAnsi="標楷體"/>
              </w:rPr>
            </w:pPr>
            <w:bookmarkStart w:id="4478" w:name="_Toc71197410"/>
            <w:bookmarkEnd w:id="4478"/>
          </w:p>
        </w:tc>
        <w:tc>
          <w:tcPr>
            <w:tcW w:w="667" w:type="dxa"/>
            <w:gridSpan w:val="2"/>
          </w:tcPr>
          <w:p w14:paraId="1AE9EA25" w14:textId="33F080AE" w:rsidR="007E48C8" w:rsidRPr="009B2BD3" w:rsidDel="009661CB" w:rsidRDefault="007E48C8" w:rsidP="00E64824">
            <w:pPr>
              <w:rPr>
                <w:del w:id="4479" w:author="Fegie" w:date="2021-04-28T12:03:00Z"/>
                <w:rFonts w:ascii="標楷體" w:eastAsia="標楷體" w:hAnsi="標楷體"/>
              </w:rPr>
            </w:pPr>
            <w:del w:id="448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481" w:name="_Toc71197411"/>
              <w:bookmarkEnd w:id="4481"/>
            </w:del>
          </w:p>
        </w:tc>
        <w:tc>
          <w:tcPr>
            <w:tcW w:w="692" w:type="dxa"/>
            <w:gridSpan w:val="2"/>
          </w:tcPr>
          <w:p w14:paraId="1AC85E24" w14:textId="2C855021" w:rsidR="007E48C8" w:rsidRPr="009B2BD3" w:rsidDel="009661CB" w:rsidRDefault="007E48C8" w:rsidP="00E64824">
            <w:pPr>
              <w:rPr>
                <w:del w:id="4482" w:author="Fegie" w:date="2021-04-28T12:03:00Z"/>
                <w:rFonts w:ascii="標楷體" w:eastAsia="標楷體" w:hAnsi="標楷體"/>
              </w:rPr>
            </w:pPr>
            <w:bookmarkStart w:id="4483" w:name="_Toc71197412"/>
            <w:bookmarkEnd w:id="4483"/>
          </w:p>
        </w:tc>
        <w:tc>
          <w:tcPr>
            <w:tcW w:w="3423" w:type="dxa"/>
          </w:tcPr>
          <w:p w14:paraId="13D0569C" w14:textId="529C943A" w:rsidR="007E48C8" w:rsidRPr="009B2BD3" w:rsidDel="009661CB" w:rsidRDefault="007E48C8" w:rsidP="00E64824">
            <w:pPr>
              <w:rPr>
                <w:del w:id="4484" w:author="Fegie" w:date="2021-04-28T12:03:00Z"/>
                <w:rFonts w:ascii="標楷體" w:eastAsia="標楷體" w:hAnsi="標楷體"/>
              </w:rPr>
            </w:pPr>
            <w:del w:id="448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486" w:name="_Toc71197413"/>
              <w:bookmarkEnd w:id="4486"/>
            </w:del>
          </w:p>
        </w:tc>
        <w:bookmarkStart w:id="4487" w:name="_Toc71197414"/>
        <w:bookmarkEnd w:id="4487"/>
      </w:tr>
      <w:tr w:rsidR="007E48C8" w:rsidRPr="009B2BD3" w:rsidDel="009661CB" w14:paraId="7CB8F874" w14:textId="01DCDB99" w:rsidTr="00CE781C">
        <w:trPr>
          <w:gridAfter w:val="1"/>
          <w:wAfter w:w="161" w:type="dxa"/>
          <w:trHeight w:val="291"/>
          <w:jc w:val="center"/>
          <w:del w:id="4488" w:author="Fegie" w:date="2021-04-28T12:03:00Z"/>
        </w:trPr>
        <w:tc>
          <w:tcPr>
            <w:tcW w:w="558" w:type="dxa"/>
          </w:tcPr>
          <w:p w14:paraId="5AC14744" w14:textId="7789D3E2" w:rsidR="007E48C8" w:rsidRPr="009B2BD3" w:rsidDel="009661CB" w:rsidRDefault="007E48C8" w:rsidP="00E64824">
            <w:pPr>
              <w:rPr>
                <w:del w:id="4489" w:author="Fegie" w:date="2021-04-28T12:03:00Z"/>
                <w:rFonts w:ascii="標楷體" w:eastAsia="標楷體" w:hAnsi="標楷體"/>
              </w:rPr>
            </w:pPr>
            <w:del w:id="449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5</w:delText>
              </w:r>
              <w:bookmarkStart w:id="4491" w:name="_Toc71197415"/>
              <w:bookmarkEnd w:id="4491"/>
            </w:del>
          </w:p>
        </w:tc>
        <w:tc>
          <w:tcPr>
            <w:tcW w:w="2166" w:type="dxa"/>
            <w:gridSpan w:val="2"/>
          </w:tcPr>
          <w:p w14:paraId="43D7F576" w14:textId="29D6F602" w:rsidR="007E48C8" w:rsidRPr="009B2BD3" w:rsidDel="009661CB" w:rsidRDefault="007E48C8" w:rsidP="00E64824">
            <w:pPr>
              <w:rPr>
                <w:del w:id="4492" w:author="Fegie" w:date="2021-04-28T12:03:00Z"/>
                <w:rFonts w:ascii="標楷體" w:eastAsia="標楷體" w:hAnsi="標楷體"/>
              </w:rPr>
            </w:pPr>
            <w:del w:id="449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通訊地址    </w:delText>
              </w:r>
              <w:bookmarkStart w:id="4494" w:name="_Toc71197416"/>
              <w:bookmarkEnd w:id="4494"/>
            </w:del>
          </w:p>
        </w:tc>
        <w:tc>
          <w:tcPr>
            <w:tcW w:w="1296" w:type="dxa"/>
            <w:gridSpan w:val="2"/>
          </w:tcPr>
          <w:p w14:paraId="4EF09013" w14:textId="76942724" w:rsidR="007E48C8" w:rsidRPr="00A04243" w:rsidDel="009661CB" w:rsidRDefault="007E48C8" w:rsidP="00A4784A">
            <w:pPr>
              <w:rPr>
                <w:del w:id="4495" w:author="Fegie" w:date="2021-04-28T12:03:00Z"/>
                <w:rFonts w:ascii="標楷體" w:eastAsia="標楷體" w:hAnsi="標楷體"/>
              </w:rPr>
            </w:pPr>
            <w:del w:id="449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4497" w:name="_Toc71197417"/>
              <w:bookmarkEnd w:id="4497"/>
            </w:del>
          </w:p>
        </w:tc>
        <w:tc>
          <w:tcPr>
            <w:tcW w:w="1072" w:type="dxa"/>
            <w:gridSpan w:val="2"/>
          </w:tcPr>
          <w:p w14:paraId="7DD40B6E" w14:textId="2CAE9886" w:rsidR="007E48C8" w:rsidRPr="009B2BD3" w:rsidDel="009661CB" w:rsidRDefault="007E48C8" w:rsidP="00E64824">
            <w:pPr>
              <w:rPr>
                <w:del w:id="4498" w:author="Fegie" w:date="2021-04-28T12:03:00Z"/>
                <w:rFonts w:ascii="標楷體" w:eastAsia="標楷體" w:hAnsi="標楷體"/>
              </w:rPr>
            </w:pPr>
            <w:bookmarkStart w:id="4499" w:name="_Toc71197418"/>
            <w:bookmarkEnd w:id="4499"/>
          </w:p>
        </w:tc>
        <w:tc>
          <w:tcPr>
            <w:tcW w:w="1147" w:type="dxa"/>
            <w:gridSpan w:val="2"/>
          </w:tcPr>
          <w:p w14:paraId="4AC775B1" w14:textId="411E1DAD" w:rsidR="007E48C8" w:rsidRPr="009B2BD3" w:rsidDel="009661CB" w:rsidRDefault="007E48C8" w:rsidP="00E64824">
            <w:pPr>
              <w:rPr>
                <w:del w:id="4500" w:author="Fegie" w:date="2021-04-28T12:03:00Z"/>
                <w:rFonts w:ascii="標楷體" w:eastAsia="標楷體" w:hAnsi="標楷體"/>
              </w:rPr>
            </w:pPr>
            <w:bookmarkStart w:id="4501" w:name="_Toc71197419"/>
            <w:bookmarkEnd w:id="4501"/>
          </w:p>
        </w:tc>
        <w:tc>
          <w:tcPr>
            <w:tcW w:w="667" w:type="dxa"/>
            <w:gridSpan w:val="2"/>
          </w:tcPr>
          <w:p w14:paraId="60FAF585" w14:textId="3AB72D34" w:rsidR="007E48C8" w:rsidRPr="009B2BD3" w:rsidDel="009661CB" w:rsidRDefault="007E48C8" w:rsidP="00E64824">
            <w:pPr>
              <w:rPr>
                <w:del w:id="4502" w:author="Fegie" w:date="2021-04-28T12:03:00Z"/>
                <w:rFonts w:ascii="標楷體" w:eastAsia="標楷體" w:hAnsi="標楷體"/>
              </w:rPr>
            </w:pPr>
            <w:del w:id="450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504" w:name="_Toc71197420"/>
              <w:bookmarkEnd w:id="4504"/>
            </w:del>
          </w:p>
        </w:tc>
        <w:tc>
          <w:tcPr>
            <w:tcW w:w="692" w:type="dxa"/>
            <w:gridSpan w:val="2"/>
          </w:tcPr>
          <w:p w14:paraId="16A9D094" w14:textId="204DEC46" w:rsidR="007E48C8" w:rsidRPr="009B2BD3" w:rsidDel="009661CB" w:rsidRDefault="007E48C8" w:rsidP="00E64824">
            <w:pPr>
              <w:rPr>
                <w:del w:id="4505" w:author="Fegie" w:date="2021-04-28T12:03:00Z"/>
                <w:rFonts w:ascii="標楷體" w:eastAsia="標楷體" w:hAnsi="標楷體"/>
              </w:rPr>
            </w:pPr>
            <w:bookmarkStart w:id="4506" w:name="_Toc71197421"/>
            <w:bookmarkEnd w:id="4506"/>
          </w:p>
        </w:tc>
        <w:tc>
          <w:tcPr>
            <w:tcW w:w="3423" w:type="dxa"/>
          </w:tcPr>
          <w:p w14:paraId="0BB36867" w14:textId="16EC49EE" w:rsidR="007E48C8" w:rsidRPr="009B2BD3" w:rsidDel="009661CB" w:rsidRDefault="007E48C8" w:rsidP="00E64824">
            <w:pPr>
              <w:rPr>
                <w:del w:id="4507" w:author="Fegie" w:date="2021-04-28T12:03:00Z"/>
                <w:rFonts w:ascii="標楷體" w:eastAsia="標楷體" w:hAnsi="標楷體"/>
              </w:rPr>
            </w:pPr>
            <w:del w:id="450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509" w:name="_Toc71197422"/>
              <w:bookmarkEnd w:id="4509"/>
            </w:del>
          </w:p>
        </w:tc>
        <w:bookmarkStart w:id="4510" w:name="_Toc71197423"/>
        <w:bookmarkEnd w:id="4510"/>
      </w:tr>
      <w:tr w:rsidR="007E48C8" w:rsidRPr="009B2BD3" w:rsidDel="009661CB" w14:paraId="56BBC347" w14:textId="66277182" w:rsidTr="00CE781C">
        <w:trPr>
          <w:gridAfter w:val="1"/>
          <w:wAfter w:w="161" w:type="dxa"/>
          <w:trHeight w:val="291"/>
          <w:jc w:val="center"/>
          <w:del w:id="4511" w:author="Fegie" w:date="2021-04-28T12:03:00Z"/>
        </w:trPr>
        <w:tc>
          <w:tcPr>
            <w:tcW w:w="558" w:type="dxa"/>
          </w:tcPr>
          <w:p w14:paraId="5F206D74" w14:textId="79628D6B" w:rsidR="007E48C8" w:rsidRPr="009B2BD3" w:rsidDel="009661CB" w:rsidRDefault="007E48C8" w:rsidP="00E64824">
            <w:pPr>
              <w:rPr>
                <w:del w:id="4512" w:author="Fegie" w:date="2021-04-28T12:03:00Z"/>
                <w:rFonts w:ascii="標楷體" w:eastAsia="標楷體" w:hAnsi="標楷體"/>
              </w:rPr>
            </w:pPr>
            <w:del w:id="451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6</w:delText>
              </w:r>
              <w:bookmarkStart w:id="4514" w:name="_Toc71197424"/>
              <w:bookmarkEnd w:id="4514"/>
            </w:del>
          </w:p>
        </w:tc>
        <w:tc>
          <w:tcPr>
            <w:tcW w:w="2166" w:type="dxa"/>
            <w:gridSpan w:val="2"/>
          </w:tcPr>
          <w:p w14:paraId="7A13E9F5" w14:textId="500AD0CB" w:rsidR="007E48C8" w:rsidRPr="00CE781C" w:rsidDel="009661CB" w:rsidRDefault="007E48C8" w:rsidP="00E64824">
            <w:pPr>
              <w:rPr>
                <w:del w:id="451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16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-O1 </w:delText>
              </w:r>
              <w:bookmarkStart w:id="4517" w:name="_Toc71197425"/>
              <w:bookmarkEnd w:id="4517"/>
            </w:del>
          </w:p>
        </w:tc>
        <w:tc>
          <w:tcPr>
            <w:tcW w:w="1296" w:type="dxa"/>
            <w:gridSpan w:val="2"/>
          </w:tcPr>
          <w:p w14:paraId="69034EA4" w14:textId="6DF24173" w:rsidR="007E48C8" w:rsidRPr="00CE781C" w:rsidDel="009661CB" w:rsidRDefault="007E48C8" w:rsidP="00A4784A">
            <w:pPr>
              <w:rPr>
                <w:del w:id="451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19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4520" w:name="_Toc71197426"/>
              <w:bookmarkEnd w:id="4520"/>
            </w:del>
          </w:p>
        </w:tc>
        <w:tc>
          <w:tcPr>
            <w:tcW w:w="1072" w:type="dxa"/>
            <w:gridSpan w:val="2"/>
          </w:tcPr>
          <w:p w14:paraId="3EECE67C" w14:textId="01C5CCB2" w:rsidR="007E48C8" w:rsidRPr="00CE781C" w:rsidDel="009661CB" w:rsidRDefault="007E48C8" w:rsidP="00E64824">
            <w:pPr>
              <w:rPr>
                <w:del w:id="452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22" w:name="_Toc71197427"/>
            <w:bookmarkEnd w:id="4522"/>
          </w:p>
        </w:tc>
        <w:tc>
          <w:tcPr>
            <w:tcW w:w="1147" w:type="dxa"/>
            <w:gridSpan w:val="2"/>
            <w:vMerge w:val="restart"/>
          </w:tcPr>
          <w:p w14:paraId="2152F505" w14:textId="3A778095" w:rsidR="007E48C8" w:rsidRPr="00CE781C" w:rsidDel="009661CB" w:rsidRDefault="007E48C8" w:rsidP="00E64824">
            <w:pPr>
              <w:rPr>
                <w:del w:id="452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24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至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少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輸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入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一組</w:delText>
              </w:r>
              <w:bookmarkStart w:id="4525" w:name="_Toc71197428"/>
              <w:bookmarkEnd w:id="4525"/>
            </w:del>
          </w:p>
        </w:tc>
        <w:tc>
          <w:tcPr>
            <w:tcW w:w="667" w:type="dxa"/>
            <w:gridSpan w:val="2"/>
            <w:vMerge w:val="restart"/>
          </w:tcPr>
          <w:p w14:paraId="068E8FB8" w14:textId="50FDB4A3" w:rsidR="007E48C8" w:rsidRPr="00CE781C" w:rsidDel="009661CB" w:rsidRDefault="007E48C8" w:rsidP="00E64824">
            <w:pPr>
              <w:rPr>
                <w:del w:id="452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27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V</w:delText>
              </w:r>
              <w:bookmarkStart w:id="4528" w:name="_Toc71197429"/>
              <w:bookmarkEnd w:id="4528"/>
            </w:del>
          </w:p>
        </w:tc>
        <w:tc>
          <w:tcPr>
            <w:tcW w:w="692" w:type="dxa"/>
            <w:gridSpan w:val="2"/>
          </w:tcPr>
          <w:p w14:paraId="262C4396" w14:textId="3007A67C" w:rsidR="007E48C8" w:rsidRPr="00CE781C" w:rsidDel="009661CB" w:rsidRDefault="007E48C8" w:rsidP="00E64824">
            <w:pPr>
              <w:rPr>
                <w:del w:id="452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30" w:name="_Toc71197430"/>
            <w:bookmarkEnd w:id="4530"/>
          </w:p>
        </w:tc>
        <w:tc>
          <w:tcPr>
            <w:tcW w:w="3423" w:type="dxa"/>
            <w:vMerge w:val="restart"/>
          </w:tcPr>
          <w:p w14:paraId="0B299EBF" w14:textId="76EC668F" w:rsidR="007E48C8" w:rsidRPr="00CE781C" w:rsidDel="009661CB" w:rsidRDefault="007E48C8" w:rsidP="00E64824">
            <w:pPr>
              <w:rPr>
                <w:del w:id="453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32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i.聯絡電話、手機號碼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至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少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輸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入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一組</w:delText>
              </w:r>
              <w:bookmarkStart w:id="4533" w:name="_Toc71197431"/>
              <w:bookmarkEnd w:id="4533"/>
            </w:del>
          </w:p>
        </w:tc>
        <w:bookmarkStart w:id="4534" w:name="_Toc71197432"/>
        <w:bookmarkEnd w:id="4534"/>
      </w:tr>
      <w:tr w:rsidR="007E48C8" w:rsidRPr="009B2BD3" w:rsidDel="009661CB" w14:paraId="4221D6D1" w14:textId="5CCB1CD1" w:rsidTr="00CE781C">
        <w:trPr>
          <w:gridAfter w:val="1"/>
          <w:wAfter w:w="161" w:type="dxa"/>
          <w:trHeight w:val="291"/>
          <w:jc w:val="center"/>
          <w:del w:id="4535" w:author="Fegie" w:date="2021-04-28T12:03:00Z"/>
        </w:trPr>
        <w:tc>
          <w:tcPr>
            <w:tcW w:w="558" w:type="dxa"/>
          </w:tcPr>
          <w:p w14:paraId="7C3F55FA" w14:textId="123A8848" w:rsidR="007E48C8" w:rsidRPr="009B2BD3" w:rsidDel="009661CB" w:rsidRDefault="007E48C8" w:rsidP="00E64824">
            <w:pPr>
              <w:rPr>
                <w:del w:id="4536" w:author="Fegie" w:date="2021-04-28T12:03:00Z"/>
                <w:rFonts w:ascii="標楷體" w:eastAsia="標楷體" w:hAnsi="標楷體"/>
              </w:rPr>
            </w:pPr>
            <w:bookmarkStart w:id="4537" w:name="_Toc71197433"/>
            <w:bookmarkEnd w:id="4537"/>
          </w:p>
        </w:tc>
        <w:tc>
          <w:tcPr>
            <w:tcW w:w="2166" w:type="dxa"/>
            <w:gridSpan w:val="2"/>
          </w:tcPr>
          <w:p w14:paraId="24D25A33" w14:textId="7FF93557" w:rsidR="007E48C8" w:rsidRPr="00CE781C" w:rsidDel="009661CB" w:rsidRDefault="007E48C8" w:rsidP="00E64824">
            <w:pPr>
              <w:rPr>
                <w:del w:id="453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39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-O2 </w:delText>
              </w:r>
              <w:bookmarkStart w:id="4540" w:name="_Toc71197434"/>
              <w:bookmarkEnd w:id="4540"/>
            </w:del>
          </w:p>
        </w:tc>
        <w:tc>
          <w:tcPr>
            <w:tcW w:w="1296" w:type="dxa"/>
            <w:gridSpan w:val="2"/>
          </w:tcPr>
          <w:p w14:paraId="34DB0C1A" w14:textId="51BA44D8" w:rsidR="007E48C8" w:rsidRPr="00CE781C" w:rsidDel="009661CB" w:rsidRDefault="007E48C8" w:rsidP="00A4784A">
            <w:pPr>
              <w:rPr>
                <w:del w:id="454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42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4543" w:name="_Toc71197435"/>
              <w:bookmarkEnd w:id="4543"/>
            </w:del>
          </w:p>
        </w:tc>
        <w:tc>
          <w:tcPr>
            <w:tcW w:w="1072" w:type="dxa"/>
            <w:gridSpan w:val="2"/>
          </w:tcPr>
          <w:p w14:paraId="526C166A" w14:textId="71EFEE54" w:rsidR="007E48C8" w:rsidRPr="00CE781C" w:rsidDel="009661CB" w:rsidRDefault="007E48C8" w:rsidP="00E64824">
            <w:pPr>
              <w:rPr>
                <w:del w:id="454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45" w:name="_Toc71197436"/>
            <w:bookmarkEnd w:id="4545"/>
          </w:p>
        </w:tc>
        <w:tc>
          <w:tcPr>
            <w:tcW w:w="1147" w:type="dxa"/>
            <w:gridSpan w:val="2"/>
            <w:vMerge/>
          </w:tcPr>
          <w:p w14:paraId="17A4B99A" w14:textId="1C9700E2" w:rsidR="007E48C8" w:rsidRPr="00CE781C" w:rsidDel="009661CB" w:rsidRDefault="007E48C8" w:rsidP="00E64824">
            <w:pPr>
              <w:rPr>
                <w:del w:id="454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47" w:name="_Toc71197437"/>
            <w:bookmarkEnd w:id="4547"/>
          </w:p>
        </w:tc>
        <w:tc>
          <w:tcPr>
            <w:tcW w:w="667" w:type="dxa"/>
            <w:gridSpan w:val="2"/>
            <w:vMerge/>
          </w:tcPr>
          <w:p w14:paraId="2570FB4D" w14:textId="68099506" w:rsidR="007E48C8" w:rsidRPr="00CE781C" w:rsidDel="009661CB" w:rsidRDefault="007E48C8" w:rsidP="00E64824">
            <w:pPr>
              <w:rPr>
                <w:del w:id="454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49" w:name="_Toc71197438"/>
            <w:bookmarkEnd w:id="4549"/>
          </w:p>
        </w:tc>
        <w:tc>
          <w:tcPr>
            <w:tcW w:w="692" w:type="dxa"/>
            <w:gridSpan w:val="2"/>
          </w:tcPr>
          <w:p w14:paraId="7A656ED8" w14:textId="52A6E67D" w:rsidR="007E48C8" w:rsidRPr="00CE781C" w:rsidDel="009661CB" w:rsidRDefault="007E48C8" w:rsidP="00E64824">
            <w:pPr>
              <w:rPr>
                <w:del w:id="455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51" w:name="_Toc71197439"/>
            <w:bookmarkEnd w:id="4551"/>
          </w:p>
        </w:tc>
        <w:tc>
          <w:tcPr>
            <w:tcW w:w="3423" w:type="dxa"/>
            <w:vMerge/>
          </w:tcPr>
          <w:p w14:paraId="205A4550" w14:textId="67E5250C" w:rsidR="007E48C8" w:rsidRPr="00CE781C" w:rsidDel="009661CB" w:rsidRDefault="007E48C8" w:rsidP="00E64824">
            <w:pPr>
              <w:rPr>
                <w:del w:id="4552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53" w:name="_Toc71197440"/>
            <w:bookmarkEnd w:id="4553"/>
          </w:p>
        </w:tc>
        <w:bookmarkStart w:id="4554" w:name="_Toc71197441"/>
        <w:bookmarkEnd w:id="4554"/>
      </w:tr>
      <w:tr w:rsidR="007E48C8" w:rsidRPr="009B2BD3" w:rsidDel="009661CB" w14:paraId="04613C7C" w14:textId="6169DAAC" w:rsidTr="00CE781C">
        <w:trPr>
          <w:gridAfter w:val="1"/>
          <w:wAfter w:w="161" w:type="dxa"/>
          <w:trHeight w:val="291"/>
          <w:jc w:val="center"/>
          <w:del w:id="4555" w:author="Fegie" w:date="2021-04-28T12:03:00Z"/>
        </w:trPr>
        <w:tc>
          <w:tcPr>
            <w:tcW w:w="558" w:type="dxa"/>
          </w:tcPr>
          <w:p w14:paraId="273AF814" w14:textId="771D677F" w:rsidR="007E48C8" w:rsidRPr="009B2BD3" w:rsidDel="009661CB" w:rsidRDefault="007E48C8" w:rsidP="00E64824">
            <w:pPr>
              <w:rPr>
                <w:del w:id="4556" w:author="Fegie" w:date="2021-04-28T12:03:00Z"/>
                <w:rFonts w:ascii="標楷體" w:eastAsia="標楷體" w:hAnsi="標楷體"/>
              </w:rPr>
            </w:pPr>
            <w:bookmarkStart w:id="4557" w:name="_Toc71197442"/>
            <w:bookmarkEnd w:id="4557"/>
          </w:p>
        </w:tc>
        <w:tc>
          <w:tcPr>
            <w:tcW w:w="2166" w:type="dxa"/>
            <w:gridSpan w:val="2"/>
          </w:tcPr>
          <w:p w14:paraId="1C4BDD2D" w14:textId="5176DD02" w:rsidR="007E48C8" w:rsidRPr="00CE781C" w:rsidDel="009661CB" w:rsidRDefault="007E48C8" w:rsidP="00E64824">
            <w:pPr>
              <w:rPr>
                <w:del w:id="455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59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手機號碼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4560" w:name="_Toc71197443"/>
              <w:bookmarkEnd w:id="4560"/>
            </w:del>
          </w:p>
        </w:tc>
        <w:tc>
          <w:tcPr>
            <w:tcW w:w="1296" w:type="dxa"/>
            <w:gridSpan w:val="2"/>
          </w:tcPr>
          <w:p w14:paraId="2570CCE2" w14:textId="7F1507CF" w:rsidR="007E48C8" w:rsidRPr="00CE781C" w:rsidDel="009661CB" w:rsidRDefault="007E48C8" w:rsidP="00A4784A">
            <w:pPr>
              <w:rPr>
                <w:del w:id="456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62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X(10)</w:delText>
              </w:r>
              <w:bookmarkStart w:id="4563" w:name="_Toc71197444"/>
              <w:bookmarkEnd w:id="4563"/>
            </w:del>
          </w:p>
        </w:tc>
        <w:tc>
          <w:tcPr>
            <w:tcW w:w="1072" w:type="dxa"/>
            <w:gridSpan w:val="2"/>
          </w:tcPr>
          <w:p w14:paraId="7370C327" w14:textId="64D97AD2" w:rsidR="007E48C8" w:rsidRPr="00CE781C" w:rsidDel="009661CB" w:rsidRDefault="007E48C8" w:rsidP="00E64824">
            <w:pPr>
              <w:rPr>
                <w:del w:id="456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65" w:name="_Toc71197445"/>
            <w:bookmarkEnd w:id="4565"/>
          </w:p>
        </w:tc>
        <w:tc>
          <w:tcPr>
            <w:tcW w:w="1147" w:type="dxa"/>
            <w:gridSpan w:val="2"/>
            <w:vMerge/>
          </w:tcPr>
          <w:p w14:paraId="47FBB331" w14:textId="0649B66A" w:rsidR="007E48C8" w:rsidRPr="00CE781C" w:rsidDel="009661CB" w:rsidRDefault="007E48C8" w:rsidP="00E64824">
            <w:pPr>
              <w:rPr>
                <w:del w:id="456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67" w:name="_Toc71197446"/>
            <w:bookmarkEnd w:id="4567"/>
          </w:p>
        </w:tc>
        <w:tc>
          <w:tcPr>
            <w:tcW w:w="667" w:type="dxa"/>
            <w:gridSpan w:val="2"/>
            <w:vMerge/>
          </w:tcPr>
          <w:p w14:paraId="1E163ABD" w14:textId="54E7B81B" w:rsidR="007E48C8" w:rsidRPr="00CE781C" w:rsidDel="009661CB" w:rsidRDefault="007E48C8" w:rsidP="00E64824">
            <w:pPr>
              <w:rPr>
                <w:del w:id="456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69" w:name="_Toc71197447"/>
            <w:bookmarkEnd w:id="4569"/>
          </w:p>
        </w:tc>
        <w:tc>
          <w:tcPr>
            <w:tcW w:w="692" w:type="dxa"/>
            <w:gridSpan w:val="2"/>
          </w:tcPr>
          <w:p w14:paraId="55D839A1" w14:textId="588EB51B" w:rsidR="007E48C8" w:rsidRPr="00CE781C" w:rsidDel="009661CB" w:rsidRDefault="007E48C8" w:rsidP="00E64824">
            <w:pPr>
              <w:rPr>
                <w:del w:id="457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71" w:name="_Toc71197448"/>
            <w:bookmarkEnd w:id="4571"/>
          </w:p>
        </w:tc>
        <w:tc>
          <w:tcPr>
            <w:tcW w:w="3423" w:type="dxa"/>
            <w:vMerge/>
          </w:tcPr>
          <w:p w14:paraId="6327AE94" w14:textId="75C6A9B7" w:rsidR="007E48C8" w:rsidRPr="00CE781C" w:rsidDel="009661CB" w:rsidRDefault="007E48C8" w:rsidP="00E64824">
            <w:pPr>
              <w:rPr>
                <w:del w:id="4572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73" w:name="_Toc71197449"/>
            <w:bookmarkEnd w:id="4573"/>
          </w:p>
        </w:tc>
        <w:bookmarkStart w:id="4574" w:name="_Toc71197450"/>
        <w:bookmarkEnd w:id="4574"/>
      </w:tr>
      <w:tr w:rsidR="007E48C8" w:rsidRPr="009B2BD3" w:rsidDel="009661CB" w14:paraId="5481C681" w14:textId="13B24354" w:rsidTr="00CE781C">
        <w:trPr>
          <w:gridAfter w:val="1"/>
          <w:wAfter w:w="161" w:type="dxa"/>
          <w:trHeight w:val="291"/>
          <w:jc w:val="center"/>
          <w:del w:id="4575" w:author="Fegie" w:date="2021-04-28T12:03:00Z"/>
        </w:trPr>
        <w:tc>
          <w:tcPr>
            <w:tcW w:w="558" w:type="dxa"/>
          </w:tcPr>
          <w:p w14:paraId="215A16EC" w14:textId="34F6E8CE" w:rsidR="007E48C8" w:rsidRPr="009B2BD3" w:rsidDel="009661CB" w:rsidRDefault="007E48C8" w:rsidP="00E64824">
            <w:pPr>
              <w:rPr>
                <w:del w:id="4576" w:author="Fegie" w:date="2021-04-28T12:03:00Z"/>
                <w:rFonts w:ascii="標楷體" w:eastAsia="標楷體" w:hAnsi="標楷體"/>
              </w:rPr>
            </w:pPr>
            <w:bookmarkStart w:id="4577" w:name="_Toc71197451"/>
            <w:bookmarkEnd w:id="4577"/>
          </w:p>
        </w:tc>
        <w:tc>
          <w:tcPr>
            <w:tcW w:w="2166" w:type="dxa"/>
            <w:gridSpan w:val="2"/>
          </w:tcPr>
          <w:p w14:paraId="182E2637" w14:textId="4F272C20" w:rsidR="007E48C8" w:rsidRPr="00CE781C" w:rsidDel="009661CB" w:rsidRDefault="007E48C8" w:rsidP="00E64824">
            <w:pPr>
              <w:rPr>
                <w:del w:id="457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79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傳真號碼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4580" w:name="_Toc71197452"/>
              <w:bookmarkEnd w:id="4580"/>
            </w:del>
          </w:p>
        </w:tc>
        <w:tc>
          <w:tcPr>
            <w:tcW w:w="1296" w:type="dxa"/>
            <w:gridSpan w:val="2"/>
          </w:tcPr>
          <w:p w14:paraId="3D7CD496" w14:textId="75D871AA" w:rsidR="007E48C8" w:rsidRPr="00CE781C" w:rsidDel="009661CB" w:rsidRDefault="007E48C8" w:rsidP="00A4784A">
            <w:pPr>
              <w:rPr>
                <w:del w:id="458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82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X(10)</w:delText>
              </w:r>
              <w:bookmarkStart w:id="4583" w:name="_Toc71197453"/>
              <w:bookmarkEnd w:id="4583"/>
            </w:del>
          </w:p>
        </w:tc>
        <w:tc>
          <w:tcPr>
            <w:tcW w:w="1072" w:type="dxa"/>
            <w:gridSpan w:val="2"/>
          </w:tcPr>
          <w:p w14:paraId="78F458B4" w14:textId="0B8D80E5" w:rsidR="007E48C8" w:rsidRPr="00CE781C" w:rsidDel="009661CB" w:rsidRDefault="007E48C8" w:rsidP="00E64824">
            <w:pPr>
              <w:rPr>
                <w:del w:id="458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85" w:name="_Toc71197454"/>
            <w:bookmarkEnd w:id="4585"/>
          </w:p>
        </w:tc>
        <w:tc>
          <w:tcPr>
            <w:tcW w:w="1147" w:type="dxa"/>
            <w:gridSpan w:val="2"/>
          </w:tcPr>
          <w:p w14:paraId="50FBE5E7" w14:textId="4E9687AA" w:rsidR="007E48C8" w:rsidRPr="00CE781C" w:rsidDel="009661CB" w:rsidRDefault="007E48C8" w:rsidP="00E64824">
            <w:pPr>
              <w:rPr>
                <w:del w:id="458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87" w:name="_Toc71197455"/>
            <w:bookmarkEnd w:id="4587"/>
          </w:p>
        </w:tc>
        <w:tc>
          <w:tcPr>
            <w:tcW w:w="667" w:type="dxa"/>
            <w:gridSpan w:val="2"/>
          </w:tcPr>
          <w:p w14:paraId="6AAFBA23" w14:textId="7FDF609E" w:rsidR="007E48C8" w:rsidRPr="00CE781C" w:rsidDel="009661CB" w:rsidRDefault="007E48C8" w:rsidP="00E64824">
            <w:pPr>
              <w:rPr>
                <w:del w:id="458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89" w:name="_Toc71197456"/>
            <w:bookmarkEnd w:id="4589"/>
          </w:p>
        </w:tc>
        <w:tc>
          <w:tcPr>
            <w:tcW w:w="692" w:type="dxa"/>
            <w:gridSpan w:val="2"/>
          </w:tcPr>
          <w:p w14:paraId="7284CE24" w14:textId="378A81C3" w:rsidR="007E48C8" w:rsidRPr="00CE781C" w:rsidDel="009661CB" w:rsidRDefault="007E48C8" w:rsidP="00E64824">
            <w:pPr>
              <w:rPr>
                <w:del w:id="459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91" w:name="_Toc71197457"/>
            <w:bookmarkEnd w:id="4591"/>
          </w:p>
        </w:tc>
        <w:tc>
          <w:tcPr>
            <w:tcW w:w="3423" w:type="dxa"/>
          </w:tcPr>
          <w:p w14:paraId="6BE53DD3" w14:textId="7D9D3975" w:rsidR="007E48C8" w:rsidRPr="00CE781C" w:rsidDel="009661CB" w:rsidRDefault="007E48C8" w:rsidP="00E64824">
            <w:pPr>
              <w:rPr>
                <w:del w:id="4592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93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i.可不輸入</w:delText>
              </w:r>
              <w:bookmarkStart w:id="4594" w:name="_Toc71197458"/>
              <w:bookmarkEnd w:id="4594"/>
            </w:del>
          </w:p>
        </w:tc>
        <w:bookmarkStart w:id="4595" w:name="_Toc71197459"/>
        <w:bookmarkEnd w:id="4595"/>
      </w:tr>
      <w:tr w:rsidR="007E48C8" w:rsidRPr="009B2BD3" w:rsidDel="009661CB" w14:paraId="50B877D9" w14:textId="11A5B0E4" w:rsidTr="00CE781C">
        <w:trPr>
          <w:gridAfter w:val="1"/>
          <w:wAfter w:w="161" w:type="dxa"/>
          <w:trHeight w:val="291"/>
          <w:jc w:val="center"/>
          <w:del w:id="4596" w:author="Fegie" w:date="2021-04-28T12:03:00Z"/>
        </w:trPr>
        <w:tc>
          <w:tcPr>
            <w:tcW w:w="558" w:type="dxa"/>
          </w:tcPr>
          <w:p w14:paraId="11A930A3" w14:textId="24F52B20" w:rsidR="007E48C8" w:rsidRPr="009B2BD3" w:rsidDel="009661CB" w:rsidRDefault="007E48C8" w:rsidP="00E64824">
            <w:pPr>
              <w:rPr>
                <w:del w:id="4597" w:author="Fegie" w:date="2021-04-28T12:03:00Z"/>
                <w:rFonts w:ascii="標楷體" w:eastAsia="標楷體" w:hAnsi="標楷體"/>
              </w:rPr>
            </w:pPr>
            <w:del w:id="459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7</w:delText>
              </w:r>
              <w:bookmarkStart w:id="4599" w:name="_Toc71197460"/>
              <w:bookmarkEnd w:id="4599"/>
            </w:del>
          </w:p>
        </w:tc>
        <w:tc>
          <w:tcPr>
            <w:tcW w:w="2166" w:type="dxa"/>
            <w:gridSpan w:val="2"/>
          </w:tcPr>
          <w:p w14:paraId="22BB94AA" w14:textId="5547F064" w:rsidR="007E48C8" w:rsidRPr="009B2BD3" w:rsidDel="009661CB" w:rsidRDefault="007E48C8" w:rsidP="00E64824">
            <w:pPr>
              <w:rPr>
                <w:del w:id="4600" w:author="Fegie" w:date="2021-04-28T12:03:00Z"/>
                <w:rFonts w:ascii="標楷體" w:eastAsia="標楷體" w:hAnsi="標楷體"/>
              </w:rPr>
            </w:pPr>
            <w:del w:id="460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電子信箱    </w:delText>
              </w:r>
              <w:bookmarkStart w:id="4602" w:name="_Toc71197461"/>
              <w:bookmarkEnd w:id="4602"/>
            </w:del>
          </w:p>
        </w:tc>
        <w:tc>
          <w:tcPr>
            <w:tcW w:w="1296" w:type="dxa"/>
            <w:gridSpan w:val="2"/>
          </w:tcPr>
          <w:p w14:paraId="1143011F" w14:textId="3BBE61D5" w:rsidR="007E48C8" w:rsidRPr="00A04243" w:rsidDel="009661CB" w:rsidRDefault="007E48C8" w:rsidP="00A4784A">
            <w:pPr>
              <w:rPr>
                <w:del w:id="4603" w:author="Fegie" w:date="2021-04-28T12:03:00Z"/>
                <w:rFonts w:ascii="標楷體" w:eastAsia="標楷體" w:hAnsi="標楷體"/>
              </w:rPr>
            </w:pPr>
            <w:del w:id="460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4605" w:name="_Toc71197462"/>
              <w:bookmarkEnd w:id="4605"/>
            </w:del>
          </w:p>
        </w:tc>
        <w:tc>
          <w:tcPr>
            <w:tcW w:w="1072" w:type="dxa"/>
            <w:gridSpan w:val="2"/>
          </w:tcPr>
          <w:p w14:paraId="528EC10D" w14:textId="11BBF183" w:rsidR="007E48C8" w:rsidRPr="009B2BD3" w:rsidDel="009661CB" w:rsidRDefault="007E48C8" w:rsidP="00E64824">
            <w:pPr>
              <w:rPr>
                <w:del w:id="4606" w:author="Fegie" w:date="2021-04-28T12:03:00Z"/>
                <w:rFonts w:ascii="標楷體" w:eastAsia="標楷體" w:hAnsi="標楷體"/>
              </w:rPr>
            </w:pPr>
            <w:bookmarkStart w:id="4607" w:name="_Toc71197463"/>
            <w:bookmarkEnd w:id="4607"/>
          </w:p>
        </w:tc>
        <w:tc>
          <w:tcPr>
            <w:tcW w:w="1147" w:type="dxa"/>
            <w:gridSpan w:val="2"/>
          </w:tcPr>
          <w:p w14:paraId="4990F1CE" w14:textId="722CECDA" w:rsidR="007E48C8" w:rsidRPr="009B2BD3" w:rsidDel="009661CB" w:rsidRDefault="007E48C8" w:rsidP="00E64824">
            <w:pPr>
              <w:rPr>
                <w:del w:id="4608" w:author="Fegie" w:date="2021-04-28T12:03:00Z"/>
                <w:rFonts w:ascii="標楷體" w:eastAsia="標楷體" w:hAnsi="標楷體"/>
              </w:rPr>
            </w:pPr>
            <w:bookmarkStart w:id="4609" w:name="_Toc71197464"/>
            <w:bookmarkEnd w:id="4609"/>
          </w:p>
        </w:tc>
        <w:tc>
          <w:tcPr>
            <w:tcW w:w="667" w:type="dxa"/>
            <w:gridSpan w:val="2"/>
          </w:tcPr>
          <w:p w14:paraId="58993CC2" w14:textId="4087653A" w:rsidR="007E48C8" w:rsidRPr="009B2BD3" w:rsidDel="009661CB" w:rsidRDefault="007E48C8" w:rsidP="00E64824">
            <w:pPr>
              <w:rPr>
                <w:del w:id="4610" w:author="Fegie" w:date="2021-04-28T12:03:00Z"/>
                <w:rFonts w:ascii="標楷體" w:eastAsia="標楷體" w:hAnsi="標楷體"/>
              </w:rPr>
            </w:pPr>
            <w:bookmarkStart w:id="4611" w:name="_Toc71197465"/>
            <w:bookmarkEnd w:id="4611"/>
          </w:p>
        </w:tc>
        <w:tc>
          <w:tcPr>
            <w:tcW w:w="692" w:type="dxa"/>
            <w:gridSpan w:val="2"/>
          </w:tcPr>
          <w:p w14:paraId="09BCBEEA" w14:textId="254329A1" w:rsidR="007E48C8" w:rsidRPr="009B2BD3" w:rsidDel="009661CB" w:rsidRDefault="007E48C8" w:rsidP="00E64824">
            <w:pPr>
              <w:rPr>
                <w:del w:id="4612" w:author="Fegie" w:date="2021-04-28T12:03:00Z"/>
                <w:rFonts w:ascii="標楷體" w:eastAsia="標楷體" w:hAnsi="標楷體"/>
              </w:rPr>
            </w:pPr>
            <w:bookmarkStart w:id="4613" w:name="_Toc71197466"/>
            <w:bookmarkEnd w:id="4613"/>
          </w:p>
        </w:tc>
        <w:tc>
          <w:tcPr>
            <w:tcW w:w="3423" w:type="dxa"/>
          </w:tcPr>
          <w:p w14:paraId="28F4C1B8" w14:textId="3F99FDAD" w:rsidR="007E48C8" w:rsidRPr="009B2BD3" w:rsidDel="009661CB" w:rsidRDefault="007E48C8" w:rsidP="00E64824">
            <w:pPr>
              <w:rPr>
                <w:del w:id="4614" w:author="Fegie" w:date="2021-04-28T12:03:00Z"/>
                <w:rFonts w:ascii="標楷體" w:eastAsia="標楷體" w:hAnsi="標楷體"/>
              </w:rPr>
            </w:pPr>
            <w:del w:id="461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4616" w:name="_Toc71197467"/>
              <w:bookmarkEnd w:id="4616"/>
            </w:del>
          </w:p>
        </w:tc>
        <w:bookmarkStart w:id="4617" w:name="_Toc71197468"/>
        <w:bookmarkEnd w:id="4617"/>
      </w:tr>
      <w:tr w:rsidR="008E0412" w:rsidRPr="008E0412" w:rsidDel="009661CB" w14:paraId="78665DFA" w14:textId="49A9492C" w:rsidTr="00CE781C">
        <w:trPr>
          <w:gridAfter w:val="1"/>
          <w:wAfter w:w="161" w:type="dxa"/>
          <w:trHeight w:val="291"/>
          <w:jc w:val="center"/>
          <w:del w:id="4618" w:author="Fegie" w:date="2021-04-28T12:03:00Z"/>
        </w:trPr>
        <w:tc>
          <w:tcPr>
            <w:tcW w:w="558" w:type="dxa"/>
          </w:tcPr>
          <w:p w14:paraId="4FDAAF06" w14:textId="6C570C4F" w:rsidR="007E48C8" w:rsidRPr="008E0412" w:rsidDel="009661CB" w:rsidRDefault="007E48C8" w:rsidP="00D704D0">
            <w:pPr>
              <w:rPr>
                <w:del w:id="4619" w:author="Fegie" w:date="2021-04-28T12:03:00Z"/>
                <w:rFonts w:ascii="標楷體" w:eastAsia="標楷體" w:hAnsi="標楷體"/>
                <w:strike/>
                <w:color w:val="FF0000"/>
                <w:rPrChange w:id="4620" w:author="88692" w:date="2020-06-16T15:57:00Z">
                  <w:rPr>
                    <w:del w:id="4621" w:author="Fegie" w:date="2021-04-28T12:03:00Z"/>
                    <w:rFonts w:ascii="標楷體" w:eastAsia="標楷體" w:hAnsi="標楷體"/>
                  </w:rPr>
                </w:rPrChange>
              </w:rPr>
            </w:pPr>
            <w:del w:id="4622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623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18</w:delText>
              </w:r>
              <w:bookmarkStart w:id="4624" w:name="_Toc71197469"/>
              <w:bookmarkEnd w:id="4624"/>
            </w:del>
          </w:p>
        </w:tc>
        <w:tc>
          <w:tcPr>
            <w:tcW w:w="2166" w:type="dxa"/>
            <w:gridSpan w:val="2"/>
          </w:tcPr>
          <w:p w14:paraId="1379684D" w14:textId="6C5A316E" w:rsidR="007E48C8" w:rsidRPr="008E0412" w:rsidDel="009661CB" w:rsidRDefault="007E48C8" w:rsidP="00D704D0">
            <w:pPr>
              <w:rPr>
                <w:del w:id="4625" w:author="Fegie" w:date="2021-04-28T12:03:00Z"/>
                <w:rFonts w:ascii="標楷體" w:eastAsia="標楷體" w:hAnsi="標楷體"/>
                <w:strike/>
                <w:color w:val="FF0000"/>
                <w:rPrChange w:id="4626" w:author="88692" w:date="2020-06-16T15:57:00Z">
                  <w:rPr>
                    <w:del w:id="4627" w:author="Fegie" w:date="2021-04-28T12:03:00Z"/>
                    <w:rFonts w:ascii="標楷體" w:eastAsia="標楷體" w:hAnsi="標楷體"/>
                  </w:rPr>
                </w:rPrChange>
              </w:rPr>
            </w:pPr>
            <w:del w:id="4628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629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630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631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為授信限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632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制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633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對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634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象</w:delText>
              </w:r>
              <w:bookmarkStart w:id="4635" w:name="_Toc71197470"/>
              <w:bookmarkEnd w:id="4635"/>
            </w:del>
          </w:p>
        </w:tc>
        <w:tc>
          <w:tcPr>
            <w:tcW w:w="1296" w:type="dxa"/>
            <w:gridSpan w:val="2"/>
          </w:tcPr>
          <w:p w14:paraId="33A313C3" w14:textId="0C514C0B" w:rsidR="007E48C8" w:rsidRPr="008E0412" w:rsidDel="009661CB" w:rsidRDefault="007E48C8" w:rsidP="00A4784A">
            <w:pPr>
              <w:rPr>
                <w:del w:id="4636" w:author="Fegie" w:date="2021-04-28T12:03:00Z"/>
                <w:rFonts w:ascii="標楷體" w:eastAsia="標楷體" w:hAnsi="標楷體"/>
                <w:strike/>
                <w:color w:val="FF0000"/>
                <w:rPrChange w:id="4637" w:author="88692" w:date="2020-06-16T15:57:00Z">
                  <w:rPr>
                    <w:del w:id="4638" w:author="Fegie" w:date="2021-04-28T12:03:00Z"/>
                    <w:rFonts w:ascii="標楷體" w:eastAsia="標楷體" w:hAnsi="標楷體"/>
                  </w:rPr>
                </w:rPrChange>
              </w:rPr>
            </w:pPr>
            <w:del w:id="4639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640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4641" w:name="_Toc71197471"/>
              <w:bookmarkEnd w:id="4641"/>
            </w:del>
          </w:p>
        </w:tc>
        <w:tc>
          <w:tcPr>
            <w:tcW w:w="1072" w:type="dxa"/>
            <w:gridSpan w:val="2"/>
          </w:tcPr>
          <w:p w14:paraId="1239E5C0" w14:textId="25DEE703" w:rsidR="007E48C8" w:rsidRPr="008E0412" w:rsidDel="009661CB" w:rsidRDefault="007E48C8" w:rsidP="00D704D0">
            <w:pPr>
              <w:rPr>
                <w:del w:id="4642" w:author="Fegie" w:date="2021-04-28T12:03:00Z"/>
                <w:rFonts w:ascii="標楷體" w:eastAsia="標楷體" w:hAnsi="標楷體"/>
                <w:strike/>
                <w:color w:val="FF0000"/>
                <w:rPrChange w:id="4643" w:author="88692" w:date="2020-06-16T15:57:00Z">
                  <w:rPr>
                    <w:del w:id="464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645" w:name="_Toc71197472"/>
            <w:bookmarkEnd w:id="4645"/>
          </w:p>
        </w:tc>
        <w:tc>
          <w:tcPr>
            <w:tcW w:w="1147" w:type="dxa"/>
            <w:gridSpan w:val="2"/>
          </w:tcPr>
          <w:p w14:paraId="522FBC48" w14:textId="73512D96" w:rsidR="007E48C8" w:rsidRPr="008E0412" w:rsidDel="009661CB" w:rsidRDefault="007E48C8" w:rsidP="00D704D0">
            <w:pPr>
              <w:rPr>
                <w:del w:id="4646" w:author="Fegie" w:date="2021-04-28T12:03:00Z"/>
                <w:rFonts w:ascii="標楷體" w:eastAsia="標楷體" w:hAnsi="標楷體"/>
                <w:strike/>
                <w:color w:val="FF0000"/>
                <w:rPrChange w:id="4647" w:author="88692" w:date="2020-06-16T15:57:00Z">
                  <w:rPr>
                    <w:del w:id="464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649" w:name="_Toc71197473"/>
            <w:bookmarkEnd w:id="4649"/>
          </w:p>
        </w:tc>
        <w:tc>
          <w:tcPr>
            <w:tcW w:w="667" w:type="dxa"/>
            <w:gridSpan w:val="2"/>
          </w:tcPr>
          <w:p w14:paraId="0C570594" w14:textId="0C4EC8FC" w:rsidR="007E48C8" w:rsidRPr="008E0412" w:rsidDel="009661CB" w:rsidRDefault="007E48C8" w:rsidP="00D704D0">
            <w:pPr>
              <w:rPr>
                <w:del w:id="4650" w:author="Fegie" w:date="2021-04-28T12:03:00Z"/>
                <w:rFonts w:ascii="標楷體" w:eastAsia="標楷體" w:hAnsi="標楷體"/>
                <w:strike/>
                <w:color w:val="FF0000"/>
                <w:rPrChange w:id="4651" w:author="88692" w:date="2020-06-16T15:57:00Z">
                  <w:rPr>
                    <w:del w:id="465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653" w:name="_Toc71197474"/>
            <w:bookmarkEnd w:id="4653"/>
          </w:p>
        </w:tc>
        <w:tc>
          <w:tcPr>
            <w:tcW w:w="692" w:type="dxa"/>
            <w:gridSpan w:val="2"/>
          </w:tcPr>
          <w:p w14:paraId="017DB611" w14:textId="458117D4" w:rsidR="007E48C8" w:rsidRPr="008E0412" w:rsidDel="009661CB" w:rsidRDefault="007E48C8" w:rsidP="00D704D0">
            <w:pPr>
              <w:rPr>
                <w:del w:id="4654" w:author="Fegie" w:date="2021-04-28T12:03:00Z"/>
                <w:rFonts w:ascii="標楷體" w:eastAsia="標楷體" w:hAnsi="標楷體"/>
                <w:strike/>
                <w:color w:val="FF0000"/>
                <w:rPrChange w:id="4655" w:author="88692" w:date="2020-06-16T15:57:00Z">
                  <w:rPr>
                    <w:del w:id="465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657" w:name="_Toc71197475"/>
            <w:bookmarkEnd w:id="4657"/>
          </w:p>
        </w:tc>
        <w:tc>
          <w:tcPr>
            <w:tcW w:w="3423" w:type="dxa"/>
          </w:tcPr>
          <w:p w14:paraId="4EBE5F99" w14:textId="2F437341" w:rsidR="007E48C8" w:rsidRPr="008E0412" w:rsidDel="009661CB" w:rsidRDefault="007E48C8" w:rsidP="00D704D0">
            <w:pPr>
              <w:rPr>
                <w:del w:id="4658" w:author="Fegie" w:date="2021-04-28T12:03:00Z"/>
                <w:rFonts w:ascii="標楷體" w:eastAsia="標楷體" w:hAnsi="標楷體"/>
                <w:strike/>
                <w:color w:val="FF0000"/>
                <w:rPrChange w:id="4659" w:author="88692" w:date="2020-06-16T15:57:00Z">
                  <w:rPr>
                    <w:del w:id="4660" w:author="Fegie" w:date="2021-04-28T12:03:00Z"/>
                    <w:rFonts w:ascii="標楷體" w:eastAsia="標楷體" w:hAnsi="標楷體"/>
                  </w:rPr>
                </w:rPrChange>
              </w:rPr>
            </w:pPr>
            <w:del w:id="4661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662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663" w:name="_Toc71197476"/>
              <w:bookmarkEnd w:id="4663"/>
            </w:del>
          </w:p>
        </w:tc>
        <w:bookmarkStart w:id="4664" w:name="_Toc71197477"/>
        <w:bookmarkEnd w:id="4664"/>
      </w:tr>
      <w:tr w:rsidR="008E0412" w:rsidRPr="008E0412" w:rsidDel="009661CB" w14:paraId="79E6C0C6" w14:textId="0A4743C1" w:rsidTr="00CE781C">
        <w:trPr>
          <w:gridAfter w:val="1"/>
          <w:wAfter w:w="161" w:type="dxa"/>
          <w:trHeight w:val="291"/>
          <w:jc w:val="center"/>
          <w:del w:id="4665" w:author="Fegie" w:date="2021-04-28T12:03:00Z"/>
        </w:trPr>
        <w:tc>
          <w:tcPr>
            <w:tcW w:w="558" w:type="dxa"/>
          </w:tcPr>
          <w:p w14:paraId="0A302C9F" w14:textId="1CF9E102" w:rsidR="007E48C8" w:rsidRPr="008E0412" w:rsidDel="009661CB" w:rsidRDefault="007E48C8" w:rsidP="00D704D0">
            <w:pPr>
              <w:rPr>
                <w:del w:id="4666" w:author="Fegie" w:date="2021-04-28T12:03:00Z"/>
                <w:rFonts w:ascii="標楷體" w:eastAsia="標楷體" w:hAnsi="標楷體"/>
                <w:strike/>
                <w:color w:val="FF0000"/>
                <w:rPrChange w:id="4667" w:author="88692" w:date="2020-06-16T15:57:00Z">
                  <w:rPr>
                    <w:del w:id="4668" w:author="Fegie" w:date="2021-04-28T12:03:00Z"/>
                    <w:rFonts w:ascii="標楷體" w:eastAsia="標楷體" w:hAnsi="標楷體"/>
                  </w:rPr>
                </w:rPrChange>
              </w:rPr>
            </w:pPr>
            <w:del w:id="4669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670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19</w:delText>
              </w:r>
              <w:bookmarkStart w:id="4671" w:name="_Toc71197478"/>
              <w:bookmarkEnd w:id="4671"/>
            </w:del>
          </w:p>
        </w:tc>
        <w:tc>
          <w:tcPr>
            <w:tcW w:w="2166" w:type="dxa"/>
            <w:gridSpan w:val="2"/>
          </w:tcPr>
          <w:p w14:paraId="752C7958" w14:textId="09E9BEBF" w:rsidR="007E48C8" w:rsidRPr="008E0412" w:rsidDel="009661CB" w:rsidRDefault="007E48C8" w:rsidP="00D704D0">
            <w:pPr>
              <w:rPr>
                <w:del w:id="4672" w:author="Fegie" w:date="2021-04-28T12:03:00Z"/>
                <w:rFonts w:ascii="標楷體" w:eastAsia="標楷體" w:hAnsi="標楷體"/>
                <w:strike/>
                <w:color w:val="FF0000"/>
                <w:rPrChange w:id="4673" w:author="88692" w:date="2020-06-16T15:57:00Z">
                  <w:rPr>
                    <w:del w:id="4674" w:author="Fegie" w:date="2021-04-28T12:03:00Z"/>
                    <w:rFonts w:ascii="標楷體" w:eastAsia="標楷體" w:hAnsi="標楷體"/>
                  </w:rPr>
                </w:rPrChange>
              </w:rPr>
            </w:pPr>
            <w:del w:id="4675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676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677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678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為利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679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害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680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關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681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係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682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人</w:delText>
              </w:r>
              <w:bookmarkStart w:id="4683" w:name="_Toc71197479"/>
              <w:bookmarkEnd w:id="4683"/>
            </w:del>
          </w:p>
        </w:tc>
        <w:tc>
          <w:tcPr>
            <w:tcW w:w="1296" w:type="dxa"/>
            <w:gridSpan w:val="2"/>
          </w:tcPr>
          <w:p w14:paraId="46381DE7" w14:textId="3998ABE5" w:rsidR="007E48C8" w:rsidRPr="008E0412" w:rsidDel="009661CB" w:rsidRDefault="007E48C8" w:rsidP="00A4784A">
            <w:pPr>
              <w:rPr>
                <w:del w:id="4684" w:author="Fegie" w:date="2021-04-28T12:03:00Z"/>
                <w:rFonts w:ascii="標楷體" w:eastAsia="標楷體" w:hAnsi="標楷體"/>
                <w:strike/>
                <w:color w:val="FF0000"/>
                <w:rPrChange w:id="4685" w:author="88692" w:date="2020-06-16T15:57:00Z">
                  <w:rPr>
                    <w:del w:id="4686" w:author="Fegie" w:date="2021-04-28T12:03:00Z"/>
                    <w:rFonts w:ascii="標楷體" w:eastAsia="標楷體" w:hAnsi="標楷體"/>
                  </w:rPr>
                </w:rPrChange>
              </w:rPr>
            </w:pPr>
            <w:del w:id="4687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688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4689" w:name="_Toc71197480"/>
              <w:bookmarkEnd w:id="4689"/>
            </w:del>
          </w:p>
        </w:tc>
        <w:tc>
          <w:tcPr>
            <w:tcW w:w="1072" w:type="dxa"/>
            <w:gridSpan w:val="2"/>
          </w:tcPr>
          <w:p w14:paraId="71E00759" w14:textId="31073DAB" w:rsidR="007E48C8" w:rsidRPr="008E0412" w:rsidDel="009661CB" w:rsidRDefault="007E48C8" w:rsidP="00D704D0">
            <w:pPr>
              <w:rPr>
                <w:del w:id="4690" w:author="Fegie" w:date="2021-04-28T12:03:00Z"/>
                <w:rFonts w:ascii="標楷體" w:eastAsia="標楷體" w:hAnsi="標楷體"/>
                <w:strike/>
                <w:color w:val="FF0000"/>
                <w:rPrChange w:id="4691" w:author="88692" w:date="2020-06-16T15:57:00Z">
                  <w:rPr>
                    <w:del w:id="469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693" w:name="_Toc71197481"/>
            <w:bookmarkEnd w:id="4693"/>
          </w:p>
        </w:tc>
        <w:tc>
          <w:tcPr>
            <w:tcW w:w="1147" w:type="dxa"/>
            <w:gridSpan w:val="2"/>
          </w:tcPr>
          <w:p w14:paraId="3A86D8C5" w14:textId="7DD59BEA" w:rsidR="007E48C8" w:rsidRPr="008E0412" w:rsidDel="009661CB" w:rsidRDefault="007E48C8" w:rsidP="00D704D0">
            <w:pPr>
              <w:rPr>
                <w:del w:id="4694" w:author="Fegie" w:date="2021-04-28T12:03:00Z"/>
                <w:rFonts w:ascii="標楷體" w:eastAsia="標楷體" w:hAnsi="標楷體"/>
                <w:strike/>
                <w:color w:val="FF0000"/>
                <w:rPrChange w:id="4695" w:author="88692" w:date="2020-06-16T15:57:00Z">
                  <w:rPr>
                    <w:del w:id="469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697" w:name="_Toc71197482"/>
            <w:bookmarkEnd w:id="4697"/>
          </w:p>
        </w:tc>
        <w:tc>
          <w:tcPr>
            <w:tcW w:w="667" w:type="dxa"/>
            <w:gridSpan w:val="2"/>
          </w:tcPr>
          <w:p w14:paraId="6236C5B8" w14:textId="06CB5533" w:rsidR="007E48C8" w:rsidRPr="008E0412" w:rsidDel="009661CB" w:rsidRDefault="007E48C8" w:rsidP="00D704D0">
            <w:pPr>
              <w:rPr>
                <w:del w:id="4698" w:author="Fegie" w:date="2021-04-28T12:03:00Z"/>
                <w:rFonts w:ascii="標楷體" w:eastAsia="標楷體" w:hAnsi="標楷體"/>
                <w:strike/>
                <w:color w:val="FF0000"/>
                <w:rPrChange w:id="4699" w:author="88692" w:date="2020-06-16T15:57:00Z">
                  <w:rPr>
                    <w:del w:id="470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01" w:name="_Toc71197483"/>
            <w:bookmarkEnd w:id="4701"/>
          </w:p>
        </w:tc>
        <w:tc>
          <w:tcPr>
            <w:tcW w:w="692" w:type="dxa"/>
            <w:gridSpan w:val="2"/>
          </w:tcPr>
          <w:p w14:paraId="6A4C20F9" w14:textId="41903C4D" w:rsidR="007E48C8" w:rsidRPr="008E0412" w:rsidDel="009661CB" w:rsidRDefault="007E48C8" w:rsidP="00D704D0">
            <w:pPr>
              <w:rPr>
                <w:del w:id="4702" w:author="Fegie" w:date="2021-04-28T12:03:00Z"/>
                <w:rFonts w:ascii="標楷體" w:eastAsia="標楷體" w:hAnsi="標楷體"/>
                <w:strike/>
                <w:color w:val="FF0000"/>
                <w:rPrChange w:id="4703" w:author="88692" w:date="2020-06-16T15:57:00Z">
                  <w:rPr>
                    <w:del w:id="470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05" w:name="_Toc71197484"/>
            <w:bookmarkEnd w:id="4705"/>
          </w:p>
        </w:tc>
        <w:tc>
          <w:tcPr>
            <w:tcW w:w="3423" w:type="dxa"/>
          </w:tcPr>
          <w:p w14:paraId="0599D756" w14:textId="6377E98A" w:rsidR="007E48C8" w:rsidRPr="008E0412" w:rsidDel="009661CB" w:rsidRDefault="007E48C8" w:rsidP="00D704D0">
            <w:pPr>
              <w:rPr>
                <w:del w:id="4706" w:author="Fegie" w:date="2021-04-28T12:03:00Z"/>
                <w:rFonts w:ascii="標楷體" w:eastAsia="標楷體" w:hAnsi="標楷體"/>
                <w:strike/>
                <w:color w:val="FF0000"/>
                <w:rPrChange w:id="4707" w:author="88692" w:date="2020-06-16T15:57:00Z">
                  <w:rPr>
                    <w:del w:id="4708" w:author="Fegie" w:date="2021-04-28T12:03:00Z"/>
                    <w:rFonts w:ascii="標楷體" w:eastAsia="標楷體" w:hAnsi="標楷體"/>
                  </w:rPr>
                </w:rPrChange>
              </w:rPr>
            </w:pPr>
            <w:del w:id="4709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710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711" w:name="_Toc71197485"/>
              <w:bookmarkEnd w:id="4711"/>
            </w:del>
          </w:p>
        </w:tc>
        <w:bookmarkStart w:id="4712" w:name="_Toc71197486"/>
        <w:bookmarkEnd w:id="4712"/>
      </w:tr>
      <w:tr w:rsidR="008E0412" w:rsidRPr="008E0412" w:rsidDel="009661CB" w14:paraId="068CD027" w14:textId="320ECF5E" w:rsidTr="00CE781C">
        <w:trPr>
          <w:gridAfter w:val="1"/>
          <w:wAfter w:w="161" w:type="dxa"/>
          <w:trHeight w:val="291"/>
          <w:jc w:val="center"/>
          <w:del w:id="4713" w:author="Fegie" w:date="2021-04-28T12:03:00Z"/>
        </w:trPr>
        <w:tc>
          <w:tcPr>
            <w:tcW w:w="558" w:type="dxa"/>
          </w:tcPr>
          <w:p w14:paraId="247E7786" w14:textId="524F7023" w:rsidR="007E48C8" w:rsidRPr="008E0412" w:rsidDel="009661CB" w:rsidRDefault="007E48C8" w:rsidP="00D704D0">
            <w:pPr>
              <w:rPr>
                <w:del w:id="4714" w:author="Fegie" w:date="2021-04-28T12:03:00Z"/>
                <w:rFonts w:ascii="標楷體" w:eastAsia="標楷體" w:hAnsi="標楷體"/>
                <w:strike/>
                <w:color w:val="FF0000"/>
                <w:rPrChange w:id="4715" w:author="88692" w:date="2020-06-16T15:57:00Z">
                  <w:rPr>
                    <w:del w:id="4716" w:author="Fegie" w:date="2021-04-28T12:03:00Z"/>
                    <w:rFonts w:ascii="標楷體" w:eastAsia="標楷體" w:hAnsi="標楷體"/>
                  </w:rPr>
                </w:rPrChange>
              </w:rPr>
            </w:pPr>
            <w:del w:id="4717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718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20</w:delText>
              </w:r>
              <w:bookmarkStart w:id="4719" w:name="_Toc71197487"/>
              <w:bookmarkEnd w:id="4719"/>
            </w:del>
          </w:p>
        </w:tc>
        <w:tc>
          <w:tcPr>
            <w:tcW w:w="2166" w:type="dxa"/>
            <w:gridSpan w:val="2"/>
          </w:tcPr>
          <w:p w14:paraId="22BC1271" w14:textId="119421E9" w:rsidR="007E48C8" w:rsidRPr="008E0412" w:rsidDel="009661CB" w:rsidRDefault="007E48C8" w:rsidP="00D704D0">
            <w:pPr>
              <w:rPr>
                <w:del w:id="4720" w:author="Fegie" w:date="2021-04-28T12:03:00Z"/>
                <w:rFonts w:ascii="標楷體" w:eastAsia="標楷體" w:hAnsi="標楷體"/>
                <w:strike/>
                <w:color w:val="FF0000"/>
                <w:rPrChange w:id="4721" w:author="88692" w:date="2020-06-16T15:57:00Z">
                  <w:rPr>
                    <w:del w:id="4722" w:author="Fegie" w:date="2021-04-28T12:03:00Z"/>
                    <w:rFonts w:ascii="標楷體" w:eastAsia="標楷體" w:hAnsi="標楷體"/>
                  </w:rPr>
                </w:rPrChange>
              </w:rPr>
            </w:pPr>
            <w:del w:id="4723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24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25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26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為準利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27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害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28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關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29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係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30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人</w:delText>
              </w:r>
              <w:bookmarkStart w:id="4731" w:name="_Toc71197488"/>
              <w:bookmarkEnd w:id="4731"/>
            </w:del>
          </w:p>
        </w:tc>
        <w:tc>
          <w:tcPr>
            <w:tcW w:w="1296" w:type="dxa"/>
            <w:gridSpan w:val="2"/>
          </w:tcPr>
          <w:p w14:paraId="241C4CD3" w14:textId="55012B7E" w:rsidR="007E48C8" w:rsidRPr="008E0412" w:rsidDel="009661CB" w:rsidRDefault="007E48C8" w:rsidP="00A4784A">
            <w:pPr>
              <w:rPr>
                <w:del w:id="4732" w:author="Fegie" w:date="2021-04-28T12:03:00Z"/>
                <w:rFonts w:ascii="標楷體" w:eastAsia="標楷體" w:hAnsi="標楷體"/>
                <w:strike/>
                <w:color w:val="FF0000"/>
                <w:rPrChange w:id="4733" w:author="88692" w:date="2020-06-16T15:57:00Z">
                  <w:rPr>
                    <w:del w:id="4734" w:author="Fegie" w:date="2021-04-28T12:03:00Z"/>
                    <w:rFonts w:ascii="標楷體" w:eastAsia="標楷體" w:hAnsi="標楷體"/>
                  </w:rPr>
                </w:rPrChange>
              </w:rPr>
            </w:pPr>
            <w:del w:id="4735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736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4737" w:name="_Toc71197489"/>
              <w:bookmarkEnd w:id="4737"/>
            </w:del>
          </w:p>
        </w:tc>
        <w:tc>
          <w:tcPr>
            <w:tcW w:w="1072" w:type="dxa"/>
            <w:gridSpan w:val="2"/>
          </w:tcPr>
          <w:p w14:paraId="6CBBF0F9" w14:textId="28EE71FE" w:rsidR="007E48C8" w:rsidRPr="008E0412" w:rsidDel="009661CB" w:rsidRDefault="007E48C8" w:rsidP="00D704D0">
            <w:pPr>
              <w:rPr>
                <w:del w:id="4738" w:author="Fegie" w:date="2021-04-28T12:03:00Z"/>
                <w:rFonts w:ascii="標楷體" w:eastAsia="標楷體" w:hAnsi="標楷體"/>
                <w:strike/>
                <w:color w:val="FF0000"/>
                <w:rPrChange w:id="4739" w:author="88692" w:date="2020-06-16T15:57:00Z">
                  <w:rPr>
                    <w:del w:id="474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41" w:name="_Toc71197490"/>
            <w:bookmarkEnd w:id="4741"/>
          </w:p>
        </w:tc>
        <w:tc>
          <w:tcPr>
            <w:tcW w:w="1147" w:type="dxa"/>
            <w:gridSpan w:val="2"/>
          </w:tcPr>
          <w:p w14:paraId="011874C0" w14:textId="5E97E25B" w:rsidR="007E48C8" w:rsidRPr="008E0412" w:rsidDel="009661CB" w:rsidRDefault="007E48C8" w:rsidP="00D704D0">
            <w:pPr>
              <w:rPr>
                <w:del w:id="4742" w:author="Fegie" w:date="2021-04-28T12:03:00Z"/>
                <w:rFonts w:ascii="標楷體" w:eastAsia="標楷體" w:hAnsi="標楷體"/>
                <w:strike/>
                <w:color w:val="FF0000"/>
                <w:rPrChange w:id="4743" w:author="88692" w:date="2020-06-16T15:57:00Z">
                  <w:rPr>
                    <w:del w:id="474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45" w:name="_Toc71197491"/>
            <w:bookmarkEnd w:id="4745"/>
          </w:p>
        </w:tc>
        <w:tc>
          <w:tcPr>
            <w:tcW w:w="667" w:type="dxa"/>
            <w:gridSpan w:val="2"/>
          </w:tcPr>
          <w:p w14:paraId="224399A2" w14:textId="03D3A909" w:rsidR="007E48C8" w:rsidRPr="008E0412" w:rsidDel="009661CB" w:rsidRDefault="007E48C8" w:rsidP="00D704D0">
            <w:pPr>
              <w:rPr>
                <w:del w:id="4746" w:author="Fegie" w:date="2021-04-28T12:03:00Z"/>
                <w:rFonts w:ascii="標楷體" w:eastAsia="標楷體" w:hAnsi="標楷體"/>
                <w:strike/>
                <w:color w:val="FF0000"/>
                <w:rPrChange w:id="4747" w:author="88692" w:date="2020-06-16T15:57:00Z">
                  <w:rPr>
                    <w:del w:id="474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49" w:name="_Toc71197492"/>
            <w:bookmarkEnd w:id="4749"/>
          </w:p>
        </w:tc>
        <w:tc>
          <w:tcPr>
            <w:tcW w:w="692" w:type="dxa"/>
            <w:gridSpan w:val="2"/>
          </w:tcPr>
          <w:p w14:paraId="166991F4" w14:textId="6A0867ED" w:rsidR="007E48C8" w:rsidRPr="008E0412" w:rsidDel="009661CB" w:rsidRDefault="007E48C8" w:rsidP="00D704D0">
            <w:pPr>
              <w:rPr>
                <w:del w:id="4750" w:author="Fegie" w:date="2021-04-28T12:03:00Z"/>
                <w:rFonts w:ascii="標楷體" w:eastAsia="標楷體" w:hAnsi="標楷體"/>
                <w:strike/>
                <w:color w:val="FF0000"/>
                <w:rPrChange w:id="4751" w:author="88692" w:date="2020-06-16T15:57:00Z">
                  <w:rPr>
                    <w:del w:id="475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53" w:name="_Toc71197493"/>
            <w:bookmarkEnd w:id="4753"/>
          </w:p>
        </w:tc>
        <w:tc>
          <w:tcPr>
            <w:tcW w:w="3423" w:type="dxa"/>
          </w:tcPr>
          <w:p w14:paraId="6B110229" w14:textId="0594A1C6" w:rsidR="007E48C8" w:rsidRPr="008E0412" w:rsidDel="009661CB" w:rsidRDefault="007E48C8" w:rsidP="00D704D0">
            <w:pPr>
              <w:rPr>
                <w:del w:id="4754" w:author="Fegie" w:date="2021-04-28T12:03:00Z"/>
                <w:rFonts w:ascii="標楷體" w:eastAsia="標楷體" w:hAnsi="標楷體"/>
                <w:strike/>
                <w:color w:val="FF0000"/>
                <w:rPrChange w:id="4755" w:author="88692" w:date="2020-06-16T15:57:00Z">
                  <w:rPr>
                    <w:del w:id="4756" w:author="Fegie" w:date="2021-04-28T12:03:00Z"/>
                    <w:rFonts w:ascii="標楷體" w:eastAsia="標楷體" w:hAnsi="標楷體"/>
                  </w:rPr>
                </w:rPrChange>
              </w:rPr>
            </w:pPr>
            <w:del w:id="4757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758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759" w:name="_Toc71197494"/>
              <w:bookmarkEnd w:id="4759"/>
            </w:del>
          </w:p>
        </w:tc>
        <w:bookmarkStart w:id="4760" w:name="_Toc71197495"/>
        <w:bookmarkEnd w:id="4760"/>
      </w:tr>
      <w:tr w:rsidR="007E48C8" w:rsidRPr="009B2BD3" w:rsidDel="009661CB" w14:paraId="684E05DF" w14:textId="590A9331" w:rsidTr="00CE781C">
        <w:trPr>
          <w:gridAfter w:val="1"/>
          <w:wAfter w:w="161" w:type="dxa"/>
          <w:trHeight w:val="291"/>
          <w:jc w:val="center"/>
          <w:del w:id="4761" w:author="Fegie" w:date="2021-04-28T12:03:00Z"/>
        </w:trPr>
        <w:tc>
          <w:tcPr>
            <w:tcW w:w="558" w:type="dxa"/>
          </w:tcPr>
          <w:p w14:paraId="631A1D97" w14:textId="3882466D" w:rsidR="007E48C8" w:rsidRPr="009B2BD3" w:rsidDel="009661CB" w:rsidRDefault="007E48C8" w:rsidP="00D704D0">
            <w:pPr>
              <w:rPr>
                <w:del w:id="4762" w:author="Fegie" w:date="2021-04-28T12:03:00Z"/>
                <w:rFonts w:ascii="標楷體" w:eastAsia="標楷體" w:hAnsi="標楷體"/>
              </w:rPr>
            </w:pPr>
            <w:del w:id="476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2</w:delText>
              </w:r>
              <w:r w:rsidRPr="009B2BD3" w:rsidDel="009661CB">
                <w:rPr>
                  <w:rFonts w:ascii="標楷體" w:eastAsia="標楷體" w:hAnsi="標楷體"/>
                </w:rPr>
                <w:delText>1</w:delText>
              </w:r>
              <w:bookmarkStart w:id="4764" w:name="_Toc71197496"/>
              <w:bookmarkEnd w:id="4764"/>
            </w:del>
          </w:p>
        </w:tc>
        <w:tc>
          <w:tcPr>
            <w:tcW w:w="2166" w:type="dxa"/>
            <w:gridSpan w:val="2"/>
          </w:tcPr>
          <w:p w14:paraId="7BEE173F" w14:textId="5F94C3CD" w:rsidR="007E48C8" w:rsidRPr="009B2BD3" w:rsidDel="009661CB" w:rsidRDefault="007E48C8" w:rsidP="00D704D0">
            <w:pPr>
              <w:rPr>
                <w:del w:id="4765" w:author="Fegie" w:date="2021-04-28T12:03:00Z"/>
                <w:rFonts w:ascii="標楷體" w:eastAsia="標楷體" w:hAnsi="標楷體"/>
              </w:rPr>
            </w:pPr>
            <w:del w:id="476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企金別      </w:delText>
              </w:r>
              <w:bookmarkStart w:id="4767" w:name="_Toc71197497"/>
              <w:bookmarkEnd w:id="4767"/>
            </w:del>
          </w:p>
        </w:tc>
        <w:tc>
          <w:tcPr>
            <w:tcW w:w="1296" w:type="dxa"/>
            <w:gridSpan w:val="2"/>
          </w:tcPr>
          <w:p w14:paraId="77FED394" w14:textId="7FB1C917" w:rsidR="007E48C8" w:rsidRPr="00A04243" w:rsidDel="009661CB" w:rsidRDefault="009F3DC3" w:rsidP="00A4784A">
            <w:pPr>
              <w:rPr>
                <w:del w:id="4768" w:author="Fegie" w:date="2021-04-28T12:03:00Z"/>
                <w:rFonts w:ascii="標楷體" w:eastAsia="標楷體" w:hAnsi="標楷體"/>
              </w:rPr>
            </w:pPr>
            <w:ins w:id="4769" w:author="88692" w:date="2020-06-16T17:21:00Z">
              <w:del w:id="4770" w:author="Fegie" w:date="2021-04-28T12:03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4771" w:author="Fegie" w:date="2021-04-28T12:03:00Z">
              <w:r w:rsidR="007E48C8"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4772" w:name="_Toc71197498"/>
              <w:bookmarkEnd w:id="4772"/>
            </w:del>
          </w:p>
        </w:tc>
        <w:tc>
          <w:tcPr>
            <w:tcW w:w="1072" w:type="dxa"/>
            <w:gridSpan w:val="2"/>
          </w:tcPr>
          <w:p w14:paraId="0607D32C" w14:textId="5AB049F5" w:rsidR="007E48C8" w:rsidRPr="009B2BD3" w:rsidDel="009661CB" w:rsidRDefault="007E48C8" w:rsidP="00D704D0">
            <w:pPr>
              <w:rPr>
                <w:del w:id="4773" w:author="Fegie" w:date="2021-04-28T12:03:00Z"/>
                <w:rFonts w:ascii="標楷體" w:eastAsia="標楷體" w:hAnsi="標楷體"/>
              </w:rPr>
            </w:pPr>
            <w:del w:id="477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0</w:delText>
              </w:r>
              <w:bookmarkStart w:id="4775" w:name="_Toc71197499"/>
              <w:bookmarkEnd w:id="4775"/>
            </w:del>
          </w:p>
        </w:tc>
        <w:tc>
          <w:tcPr>
            <w:tcW w:w="1147" w:type="dxa"/>
            <w:gridSpan w:val="2"/>
          </w:tcPr>
          <w:p w14:paraId="753D02F1" w14:textId="38120FED" w:rsidR="007E48C8" w:rsidRPr="009B2BD3" w:rsidDel="009661CB" w:rsidRDefault="007E48C8" w:rsidP="00D704D0">
            <w:pPr>
              <w:rPr>
                <w:del w:id="4776" w:author="Fegie" w:date="2021-04-28T12:03:00Z"/>
                <w:rFonts w:ascii="標楷體" w:eastAsia="標楷體" w:hAnsi="標楷體"/>
              </w:rPr>
            </w:pPr>
            <w:bookmarkStart w:id="4777" w:name="_Toc71197500"/>
            <w:bookmarkEnd w:id="4777"/>
          </w:p>
        </w:tc>
        <w:tc>
          <w:tcPr>
            <w:tcW w:w="667" w:type="dxa"/>
            <w:gridSpan w:val="2"/>
          </w:tcPr>
          <w:p w14:paraId="40A6CE16" w14:textId="27F9BB5C" w:rsidR="007E48C8" w:rsidRPr="009B2BD3" w:rsidDel="009661CB" w:rsidRDefault="007E48C8" w:rsidP="00D704D0">
            <w:pPr>
              <w:rPr>
                <w:del w:id="4778" w:author="Fegie" w:date="2021-04-28T12:03:00Z"/>
                <w:rFonts w:ascii="標楷體" w:eastAsia="標楷體" w:hAnsi="標楷體"/>
              </w:rPr>
            </w:pPr>
            <w:bookmarkStart w:id="4779" w:name="_Toc71197501"/>
            <w:bookmarkEnd w:id="4779"/>
          </w:p>
        </w:tc>
        <w:tc>
          <w:tcPr>
            <w:tcW w:w="692" w:type="dxa"/>
            <w:gridSpan w:val="2"/>
          </w:tcPr>
          <w:p w14:paraId="5A3D099E" w14:textId="32957E1B" w:rsidR="007E48C8" w:rsidRPr="009B2BD3" w:rsidDel="009661CB" w:rsidRDefault="007E48C8" w:rsidP="00D704D0">
            <w:pPr>
              <w:rPr>
                <w:del w:id="4780" w:author="Fegie" w:date="2021-04-28T12:03:00Z"/>
                <w:rFonts w:ascii="標楷體" w:eastAsia="標楷體" w:hAnsi="標楷體"/>
              </w:rPr>
            </w:pPr>
            <w:bookmarkStart w:id="4781" w:name="_Toc71197502"/>
            <w:bookmarkEnd w:id="4781"/>
          </w:p>
        </w:tc>
        <w:tc>
          <w:tcPr>
            <w:tcW w:w="3423" w:type="dxa"/>
          </w:tcPr>
          <w:p w14:paraId="72A6D441" w14:textId="6766285D" w:rsidR="007E48C8" w:rsidRPr="009B2BD3" w:rsidDel="009661CB" w:rsidRDefault="007E48C8" w:rsidP="00D704D0">
            <w:pPr>
              <w:rPr>
                <w:del w:id="4782" w:author="Fegie" w:date="2021-04-28T12:03:00Z"/>
                <w:rFonts w:ascii="標楷體" w:eastAsia="標楷體" w:hAnsi="標楷體"/>
              </w:rPr>
            </w:pPr>
            <w:del w:id="478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4784" w:name="_Toc71197503"/>
              <w:bookmarkEnd w:id="4784"/>
            </w:del>
          </w:p>
          <w:p w14:paraId="0529A400" w14:textId="2F45D73E" w:rsidR="007E48C8" w:rsidRPr="009B2BD3" w:rsidDel="009661CB" w:rsidRDefault="007E48C8" w:rsidP="00D704D0">
            <w:pPr>
              <w:rPr>
                <w:del w:id="4785" w:author="Fegie" w:date="2021-04-28T12:03:00Z"/>
                <w:rFonts w:ascii="標楷體" w:eastAsia="標楷體" w:hAnsi="標楷體"/>
              </w:rPr>
            </w:pPr>
            <w:del w:id="478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0:個金</w:delText>
              </w:r>
              <w:bookmarkStart w:id="4787" w:name="_Toc71197504"/>
              <w:bookmarkEnd w:id="4787"/>
            </w:del>
          </w:p>
          <w:p w14:paraId="29853425" w14:textId="6829AB81" w:rsidR="007E48C8" w:rsidRPr="009B2BD3" w:rsidDel="009661CB" w:rsidRDefault="007E48C8" w:rsidP="00D704D0">
            <w:pPr>
              <w:rPr>
                <w:del w:id="4788" w:author="Fegie" w:date="2021-04-28T12:03:00Z"/>
                <w:rFonts w:ascii="標楷體" w:eastAsia="標楷體" w:hAnsi="標楷體"/>
              </w:rPr>
            </w:pPr>
            <w:del w:id="478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1:企金</w:delText>
              </w:r>
              <w:bookmarkStart w:id="4790" w:name="_Toc71197505"/>
              <w:bookmarkEnd w:id="4790"/>
            </w:del>
          </w:p>
          <w:p w14:paraId="762E465B" w14:textId="4DDE0249" w:rsidR="007E48C8" w:rsidRPr="009B2BD3" w:rsidDel="009661CB" w:rsidRDefault="007E48C8" w:rsidP="00D704D0">
            <w:pPr>
              <w:rPr>
                <w:del w:id="4791" w:author="Fegie" w:date="2021-04-28T12:03:00Z"/>
                <w:rFonts w:ascii="標楷體" w:eastAsia="標楷體" w:hAnsi="標楷體"/>
              </w:rPr>
            </w:pPr>
            <w:del w:id="479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2:企金自然人</w:delText>
              </w:r>
              <w:bookmarkStart w:id="4793" w:name="_Toc71197506"/>
              <w:bookmarkEnd w:id="4793"/>
            </w:del>
          </w:p>
        </w:tc>
        <w:bookmarkStart w:id="4794" w:name="_Toc71197507"/>
        <w:bookmarkEnd w:id="4794"/>
      </w:tr>
      <w:tr w:rsidR="008E0412" w:rsidRPr="008E0412" w:rsidDel="009661CB" w14:paraId="5F7907ED" w14:textId="07C3920D" w:rsidTr="00CE781C">
        <w:trPr>
          <w:gridAfter w:val="1"/>
          <w:wAfter w:w="161" w:type="dxa"/>
          <w:trHeight w:val="291"/>
          <w:jc w:val="center"/>
          <w:del w:id="4795" w:author="Fegie" w:date="2021-04-28T12:03:00Z"/>
        </w:trPr>
        <w:tc>
          <w:tcPr>
            <w:tcW w:w="558" w:type="dxa"/>
          </w:tcPr>
          <w:p w14:paraId="14441CBF" w14:textId="59E84B75" w:rsidR="007E48C8" w:rsidRPr="008E0412" w:rsidDel="009661CB" w:rsidRDefault="007E48C8" w:rsidP="00D704D0">
            <w:pPr>
              <w:rPr>
                <w:del w:id="4796" w:author="Fegie" w:date="2021-04-28T12:03:00Z"/>
                <w:rFonts w:ascii="標楷體" w:eastAsia="標楷體" w:hAnsi="標楷體"/>
                <w:strike/>
                <w:color w:val="FF0000"/>
                <w:rPrChange w:id="4797" w:author="88692" w:date="2020-06-16T15:57:00Z">
                  <w:rPr>
                    <w:del w:id="4798" w:author="Fegie" w:date="2021-04-28T12:03:00Z"/>
                    <w:rFonts w:ascii="標楷體" w:eastAsia="標楷體" w:hAnsi="標楷體"/>
                  </w:rPr>
                </w:rPrChange>
              </w:rPr>
            </w:pPr>
            <w:del w:id="4799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00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22</w:delText>
              </w:r>
              <w:bookmarkStart w:id="4801" w:name="_Toc71197508"/>
              <w:bookmarkEnd w:id="4801"/>
            </w:del>
          </w:p>
        </w:tc>
        <w:tc>
          <w:tcPr>
            <w:tcW w:w="2166" w:type="dxa"/>
            <w:gridSpan w:val="2"/>
          </w:tcPr>
          <w:p w14:paraId="140F91F9" w14:textId="0711F4DF" w:rsidR="007E48C8" w:rsidRPr="008E0412" w:rsidDel="009661CB" w:rsidRDefault="007E48C8" w:rsidP="00D704D0">
            <w:pPr>
              <w:rPr>
                <w:del w:id="4802" w:author="Fegie" w:date="2021-04-28T12:03:00Z"/>
                <w:rFonts w:ascii="標楷體" w:eastAsia="標楷體" w:hAnsi="標楷體"/>
                <w:strike/>
                <w:color w:val="FF0000"/>
                <w:rPrChange w:id="4803" w:author="88692" w:date="2020-06-16T15:57:00Z">
                  <w:rPr>
                    <w:del w:id="4804" w:author="Fegie" w:date="2021-04-28T12:03:00Z"/>
                    <w:rFonts w:ascii="標楷體" w:eastAsia="標楷體" w:hAnsi="標楷體"/>
                  </w:rPr>
                </w:rPrChange>
              </w:rPr>
            </w:pPr>
            <w:del w:id="4805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806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交互運用</w:delText>
              </w:r>
              <w:bookmarkStart w:id="4807" w:name="_Toc71197509"/>
              <w:bookmarkEnd w:id="4807"/>
            </w:del>
          </w:p>
        </w:tc>
        <w:tc>
          <w:tcPr>
            <w:tcW w:w="1296" w:type="dxa"/>
            <w:gridSpan w:val="2"/>
          </w:tcPr>
          <w:p w14:paraId="345FB4FB" w14:textId="2F3D53D0" w:rsidR="007E48C8" w:rsidRPr="008E0412" w:rsidDel="009661CB" w:rsidRDefault="007E48C8" w:rsidP="00A4784A">
            <w:pPr>
              <w:rPr>
                <w:del w:id="4808" w:author="Fegie" w:date="2021-04-28T12:03:00Z"/>
                <w:rFonts w:ascii="標楷體" w:eastAsia="標楷體" w:hAnsi="標楷體"/>
                <w:strike/>
                <w:color w:val="FF0000"/>
                <w:rPrChange w:id="4809" w:author="88692" w:date="2020-06-16T15:57:00Z">
                  <w:rPr>
                    <w:del w:id="4810" w:author="Fegie" w:date="2021-04-28T12:03:00Z"/>
                    <w:rFonts w:ascii="標楷體" w:eastAsia="標楷體" w:hAnsi="標楷體"/>
                  </w:rPr>
                </w:rPrChange>
              </w:rPr>
            </w:pPr>
            <w:del w:id="4811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12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XXXXXX</w:delText>
              </w:r>
              <w:bookmarkStart w:id="4813" w:name="_Toc71197510"/>
              <w:bookmarkEnd w:id="4813"/>
            </w:del>
          </w:p>
        </w:tc>
        <w:tc>
          <w:tcPr>
            <w:tcW w:w="1072" w:type="dxa"/>
            <w:gridSpan w:val="2"/>
          </w:tcPr>
          <w:p w14:paraId="56AECB83" w14:textId="5EC52BBA" w:rsidR="007E48C8" w:rsidRPr="008E0412" w:rsidDel="009661CB" w:rsidRDefault="007E48C8" w:rsidP="00D704D0">
            <w:pPr>
              <w:rPr>
                <w:del w:id="4814" w:author="Fegie" w:date="2021-04-28T12:03:00Z"/>
                <w:rFonts w:ascii="標楷體" w:eastAsia="標楷體" w:hAnsi="標楷體"/>
                <w:strike/>
                <w:color w:val="FF0000"/>
                <w:rPrChange w:id="4815" w:author="88692" w:date="2020-06-16T15:57:00Z">
                  <w:rPr>
                    <w:del w:id="481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17" w:name="_Toc71197511"/>
            <w:bookmarkEnd w:id="4817"/>
          </w:p>
        </w:tc>
        <w:tc>
          <w:tcPr>
            <w:tcW w:w="1147" w:type="dxa"/>
            <w:gridSpan w:val="2"/>
          </w:tcPr>
          <w:p w14:paraId="0AC241A0" w14:textId="4D2B5E41" w:rsidR="007E48C8" w:rsidRPr="008E0412" w:rsidDel="009661CB" w:rsidRDefault="007E48C8" w:rsidP="00D704D0">
            <w:pPr>
              <w:rPr>
                <w:del w:id="4818" w:author="Fegie" w:date="2021-04-28T12:03:00Z"/>
                <w:rFonts w:ascii="標楷體" w:eastAsia="標楷體" w:hAnsi="標楷體"/>
                <w:strike/>
                <w:color w:val="FF0000"/>
                <w:rPrChange w:id="4819" w:author="88692" w:date="2020-06-16T15:57:00Z">
                  <w:rPr>
                    <w:del w:id="482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21" w:name="_Toc71197512"/>
            <w:bookmarkEnd w:id="4821"/>
          </w:p>
        </w:tc>
        <w:tc>
          <w:tcPr>
            <w:tcW w:w="667" w:type="dxa"/>
            <w:gridSpan w:val="2"/>
          </w:tcPr>
          <w:p w14:paraId="595C5337" w14:textId="13CBBBBB" w:rsidR="007E48C8" w:rsidRPr="008E0412" w:rsidDel="009661CB" w:rsidRDefault="007E48C8" w:rsidP="00D704D0">
            <w:pPr>
              <w:rPr>
                <w:del w:id="4822" w:author="Fegie" w:date="2021-04-28T12:03:00Z"/>
                <w:rFonts w:ascii="標楷體" w:eastAsia="標楷體" w:hAnsi="標楷體"/>
                <w:strike/>
                <w:color w:val="FF0000"/>
                <w:rPrChange w:id="4823" w:author="88692" w:date="2020-06-16T15:57:00Z">
                  <w:rPr>
                    <w:del w:id="482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25" w:name="_Toc71197513"/>
            <w:bookmarkEnd w:id="4825"/>
          </w:p>
        </w:tc>
        <w:tc>
          <w:tcPr>
            <w:tcW w:w="692" w:type="dxa"/>
            <w:gridSpan w:val="2"/>
          </w:tcPr>
          <w:p w14:paraId="45F158BF" w14:textId="09EDBFCA" w:rsidR="007E48C8" w:rsidRPr="008E0412" w:rsidDel="009661CB" w:rsidRDefault="007E48C8" w:rsidP="00D704D0">
            <w:pPr>
              <w:rPr>
                <w:del w:id="4826" w:author="Fegie" w:date="2021-04-28T12:03:00Z"/>
                <w:rFonts w:ascii="標楷體" w:eastAsia="標楷體" w:hAnsi="標楷體"/>
                <w:strike/>
                <w:color w:val="FF0000"/>
                <w:rPrChange w:id="4827" w:author="88692" w:date="2020-06-16T15:57:00Z">
                  <w:rPr>
                    <w:del w:id="482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29" w:name="_Toc71197514"/>
            <w:bookmarkEnd w:id="4829"/>
          </w:p>
        </w:tc>
        <w:tc>
          <w:tcPr>
            <w:tcW w:w="3423" w:type="dxa"/>
          </w:tcPr>
          <w:p w14:paraId="56E66337" w14:textId="72F04CEA" w:rsidR="007E48C8" w:rsidRPr="008E0412" w:rsidDel="009661CB" w:rsidRDefault="007E48C8" w:rsidP="00D704D0">
            <w:pPr>
              <w:rPr>
                <w:del w:id="4830" w:author="Fegie" w:date="2021-04-28T12:03:00Z"/>
                <w:rFonts w:ascii="標楷體" w:eastAsia="標楷體" w:hAnsi="標楷體"/>
                <w:strike/>
                <w:color w:val="FF0000"/>
                <w:rPrChange w:id="4831" w:author="88692" w:date="2020-06-16T15:57:00Z">
                  <w:rPr>
                    <w:del w:id="4832" w:author="Fegie" w:date="2021-04-28T12:03:00Z"/>
                    <w:rFonts w:ascii="標楷體" w:eastAsia="標楷體" w:hAnsi="標楷體"/>
                  </w:rPr>
                </w:rPrChange>
              </w:rPr>
            </w:pPr>
            <w:del w:id="4833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34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835" w:name="_Toc71197515"/>
              <w:bookmarkEnd w:id="4835"/>
            </w:del>
          </w:p>
        </w:tc>
        <w:bookmarkStart w:id="4836" w:name="_Toc71197516"/>
        <w:bookmarkEnd w:id="4836"/>
      </w:tr>
      <w:tr w:rsidR="008E0412" w:rsidRPr="008E0412" w:rsidDel="009661CB" w14:paraId="518FF441" w14:textId="4B25F65C" w:rsidTr="00CE781C">
        <w:trPr>
          <w:gridAfter w:val="1"/>
          <w:wAfter w:w="161" w:type="dxa"/>
          <w:trHeight w:val="291"/>
          <w:jc w:val="center"/>
          <w:del w:id="4837" w:author="Fegie" w:date="2021-04-28T12:03:00Z"/>
        </w:trPr>
        <w:tc>
          <w:tcPr>
            <w:tcW w:w="558" w:type="dxa"/>
          </w:tcPr>
          <w:p w14:paraId="4131EBDC" w14:textId="07F1C8B7" w:rsidR="007E48C8" w:rsidRPr="008E0412" w:rsidDel="009661CB" w:rsidRDefault="007E48C8" w:rsidP="00D704D0">
            <w:pPr>
              <w:rPr>
                <w:del w:id="4838" w:author="Fegie" w:date="2021-04-28T12:03:00Z"/>
                <w:rFonts w:ascii="標楷體" w:eastAsia="標楷體" w:hAnsi="標楷體"/>
                <w:strike/>
                <w:color w:val="FF0000"/>
                <w:rPrChange w:id="4839" w:author="88692" w:date="2020-06-16T15:57:00Z">
                  <w:rPr>
                    <w:del w:id="4840" w:author="Fegie" w:date="2021-04-28T12:03:00Z"/>
                    <w:rFonts w:ascii="標楷體" w:eastAsia="標楷體" w:hAnsi="標楷體"/>
                  </w:rPr>
                </w:rPrChange>
              </w:rPr>
            </w:pPr>
            <w:del w:id="4841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42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23</w:delText>
              </w:r>
              <w:bookmarkStart w:id="4843" w:name="_Toc71197517"/>
              <w:bookmarkEnd w:id="4843"/>
            </w:del>
          </w:p>
        </w:tc>
        <w:tc>
          <w:tcPr>
            <w:tcW w:w="2166" w:type="dxa"/>
            <w:gridSpan w:val="2"/>
          </w:tcPr>
          <w:p w14:paraId="33322BD1" w14:textId="65BCB291" w:rsidR="007E48C8" w:rsidRPr="008E0412" w:rsidDel="009661CB" w:rsidRDefault="007E48C8" w:rsidP="00D704D0">
            <w:pPr>
              <w:rPr>
                <w:del w:id="4844" w:author="Fegie" w:date="2021-04-28T12:03:00Z"/>
                <w:rFonts w:ascii="標楷體" w:eastAsia="標楷體" w:hAnsi="標楷體"/>
                <w:strike/>
                <w:color w:val="FF0000"/>
                <w:rPrChange w:id="4845" w:author="88692" w:date="2020-06-16T15:57:00Z">
                  <w:rPr>
                    <w:del w:id="4846" w:author="Fegie" w:date="2021-04-28T12:03:00Z"/>
                    <w:rFonts w:ascii="標楷體" w:eastAsia="標楷體" w:hAnsi="標楷體"/>
                  </w:rPr>
                </w:rPrChange>
              </w:rPr>
            </w:pPr>
            <w:del w:id="4847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848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開放查詢</w:delText>
              </w:r>
              <w:bookmarkStart w:id="4849" w:name="_Toc71197518"/>
              <w:bookmarkEnd w:id="4849"/>
            </w:del>
          </w:p>
        </w:tc>
        <w:tc>
          <w:tcPr>
            <w:tcW w:w="1296" w:type="dxa"/>
            <w:gridSpan w:val="2"/>
          </w:tcPr>
          <w:p w14:paraId="26C7C30D" w14:textId="1A08BF4C" w:rsidR="007E48C8" w:rsidRPr="008E0412" w:rsidDel="009661CB" w:rsidRDefault="007E48C8" w:rsidP="00A4784A">
            <w:pPr>
              <w:rPr>
                <w:del w:id="4850" w:author="Fegie" w:date="2021-04-28T12:03:00Z"/>
                <w:rFonts w:ascii="標楷體" w:eastAsia="標楷體" w:hAnsi="標楷體"/>
                <w:strike/>
                <w:color w:val="FF0000"/>
                <w:rPrChange w:id="4851" w:author="88692" w:date="2020-06-16T15:57:00Z">
                  <w:rPr>
                    <w:del w:id="4852" w:author="Fegie" w:date="2021-04-28T12:03:00Z"/>
                    <w:rFonts w:ascii="標楷體" w:eastAsia="標楷體" w:hAnsi="標楷體"/>
                  </w:rPr>
                </w:rPrChange>
              </w:rPr>
            </w:pPr>
            <w:del w:id="4853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54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4855" w:name="_Toc71197519"/>
              <w:bookmarkEnd w:id="4855"/>
            </w:del>
          </w:p>
        </w:tc>
        <w:tc>
          <w:tcPr>
            <w:tcW w:w="1072" w:type="dxa"/>
            <w:gridSpan w:val="2"/>
          </w:tcPr>
          <w:p w14:paraId="58928032" w14:textId="6DDEE6DE" w:rsidR="007E48C8" w:rsidRPr="008E0412" w:rsidDel="009661CB" w:rsidRDefault="007E48C8" w:rsidP="00D704D0">
            <w:pPr>
              <w:rPr>
                <w:del w:id="4856" w:author="Fegie" w:date="2021-04-28T12:03:00Z"/>
                <w:rFonts w:ascii="標楷體" w:eastAsia="標楷體" w:hAnsi="標楷體"/>
                <w:strike/>
                <w:color w:val="FF0000"/>
                <w:rPrChange w:id="4857" w:author="88692" w:date="2020-06-16T15:57:00Z">
                  <w:rPr>
                    <w:del w:id="4858" w:author="Fegie" w:date="2021-04-28T12:03:00Z"/>
                    <w:rFonts w:ascii="標楷體" w:eastAsia="標楷體" w:hAnsi="標楷體"/>
                  </w:rPr>
                </w:rPrChange>
              </w:rPr>
            </w:pPr>
            <w:del w:id="4859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60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0</w:delText>
              </w:r>
              <w:bookmarkStart w:id="4861" w:name="_Toc71197520"/>
              <w:bookmarkEnd w:id="4861"/>
            </w:del>
          </w:p>
        </w:tc>
        <w:tc>
          <w:tcPr>
            <w:tcW w:w="1147" w:type="dxa"/>
            <w:gridSpan w:val="2"/>
          </w:tcPr>
          <w:p w14:paraId="074CDA08" w14:textId="1B4BC6B7" w:rsidR="007E48C8" w:rsidRPr="008E0412" w:rsidDel="009661CB" w:rsidRDefault="007E48C8" w:rsidP="00D704D0">
            <w:pPr>
              <w:rPr>
                <w:del w:id="4862" w:author="Fegie" w:date="2021-04-28T12:03:00Z"/>
                <w:rFonts w:ascii="標楷體" w:eastAsia="標楷體" w:hAnsi="標楷體"/>
                <w:strike/>
                <w:color w:val="FF0000"/>
                <w:rPrChange w:id="4863" w:author="88692" w:date="2020-06-16T15:57:00Z">
                  <w:rPr>
                    <w:del w:id="486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65" w:name="_Toc71197521"/>
            <w:bookmarkEnd w:id="4865"/>
          </w:p>
        </w:tc>
        <w:tc>
          <w:tcPr>
            <w:tcW w:w="667" w:type="dxa"/>
            <w:gridSpan w:val="2"/>
          </w:tcPr>
          <w:p w14:paraId="2A550C8C" w14:textId="45131BE5" w:rsidR="007E48C8" w:rsidRPr="008E0412" w:rsidDel="009661CB" w:rsidRDefault="007E48C8" w:rsidP="00D704D0">
            <w:pPr>
              <w:rPr>
                <w:del w:id="4866" w:author="Fegie" w:date="2021-04-28T12:03:00Z"/>
                <w:rFonts w:ascii="標楷體" w:eastAsia="標楷體" w:hAnsi="標楷體"/>
                <w:strike/>
                <w:color w:val="FF0000"/>
                <w:rPrChange w:id="4867" w:author="88692" w:date="2020-06-16T15:57:00Z">
                  <w:rPr>
                    <w:del w:id="486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69" w:name="_Toc71197522"/>
            <w:bookmarkEnd w:id="4869"/>
          </w:p>
        </w:tc>
        <w:tc>
          <w:tcPr>
            <w:tcW w:w="692" w:type="dxa"/>
            <w:gridSpan w:val="2"/>
          </w:tcPr>
          <w:p w14:paraId="1BCF0DB6" w14:textId="0921E9A0" w:rsidR="007E48C8" w:rsidRPr="008E0412" w:rsidDel="009661CB" w:rsidRDefault="007E48C8" w:rsidP="00D704D0">
            <w:pPr>
              <w:rPr>
                <w:del w:id="4870" w:author="Fegie" w:date="2021-04-28T12:03:00Z"/>
                <w:rFonts w:ascii="標楷體" w:eastAsia="標楷體" w:hAnsi="標楷體"/>
                <w:strike/>
                <w:color w:val="FF0000"/>
                <w:rPrChange w:id="4871" w:author="88692" w:date="2020-06-16T15:57:00Z">
                  <w:rPr>
                    <w:del w:id="487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73" w:name="_Toc71197523"/>
            <w:bookmarkEnd w:id="4873"/>
          </w:p>
        </w:tc>
        <w:tc>
          <w:tcPr>
            <w:tcW w:w="3423" w:type="dxa"/>
          </w:tcPr>
          <w:p w14:paraId="714DB117" w14:textId="317CC180" w:rsidR="007E48C8" w:rsidRPr="008E0412" w:rsidDel="009661CB" w:rsidRDefault="007E48C8" w:rsidP="00D704D0">
            <w:pPr>
              <w:rPr>
                <w:del w:id="4874" w:author="Fegie" w:date="2021-04-28T12:03:00Z"/>
                <w:rFonts w:ascii="標楷體" w:eastAsia="標楷體" w:hAnsi="標楷體"/>
                <w:strike/>
                <w:color w:val="FF0000"/>
                <w:rPrChange w:id="4875" w:author="88692" w:date="2020-06-16T15:57:00Z">
                  <w:rPr>
                    <w:del w:id="4876" w:author="Fegie" w:date="2021-04-28T12:03:00Z"/>
                    <w:rFonts w:ascii="標楷體" w:eastAsia="標楷體" w:hAnsi="標楷體"/>
                  </w:rPr>
                </w:rPrChange>
              </w:rPr>
            </w:pPr>
            <w:del w:id="4877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78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879" w:name="_Toc71197524"/>
              <w:bookmarkEnd w:id="4879"/>
            </w:del>
          </w:p>
          <w:p w14:paraId="4C8FC57A" w14:textId="1B919B80" w:rsidR="007E48C8" w:rsidRPr="008E0412" w:rsidDel="009661CB" w:rsidRDefault="007E48C8" w:rsidP="00D704D0">
            <w:pPr>
              <w:rPr>
                <w:del w:id="4880" w:author="Fegie" w:date="2021-04-28T12:03:00Z"/>
                <w:rFonts w:ascii="標楷體" w:eastAsia="標楷體" w:hAnsi="標楷體"/>
                <w:strike/>
                <w:color w:val="FF0000"/>
                <w:rPrChange w:id="4881" w:author="88692" w:date="2020-06-16T15:57:00Z">
                  <w:rPr>
                    <w:del w:id="4882" w:author="Fegie" w:date="2021-04-28T12:03:00Z"/>
                    <w:rFonts w:ascii="標楷體" w:eastAsia="標楷體" w:hAnsi="標楷體"/>
                  </w:rPr>
                </w:rPrChange>
              </w:rPr>
            </w:pPr>
            <w:del w:id="4883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84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 xml:space="preserve">0: 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885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4886" w:name="_Toc71197525"/>
              <w:bookmarkEnd w:id="4886"/>
            </w:del>
          </w:p>
          <w:p w14:paraId="4297B88E" w14:textId="10EF65ED" w:rsidR="007E48C8" w:rsidRPr="008E0412" w:rsidDel="009661CB" w:rsidRDefault="007E48C8" w:rsidP="00D704D0">
            <w:pPr>
              <w:rPr>
                <w:del w:id="4887" w:author="Fegie" w:date="2021-04-28T12:03:00Z"/>
                <w:rFonts w:ascii="標楷體" w:eastAsia="標楷體" w:hAnsi="標楷體"/>
                <w:strike/>
                <w:color w:val="FF0000"/>
                <w:rPrChange w:id="4888" w:author="88692" w:date="2020-06-16T15:57:00Z">
                  <w:rPr>
                    <w:del w:id="4889" w:author="Fegie" w:date="2021-04-28T12:03:00Z"/>
                    <w:rFonts w:ascii="標楷體" w:eastAsia="標楷體" w:hAnsi="標楷體"/>
                  </w:rPr>
                </w:rPrChange>
              </w:rPr>
            </w:pPr>
            <w:del w:id="4890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91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 xml:space="preserve">1: 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892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893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4894" w:name="_Toc71197526"/>
              <w:bookmarkEnd w:id="4894"/>
            </w:del>
          </w:p>
        </w:tc>
        <w:bookmarkStart w:id="4895" w:name="_Toc71197527"/>
        <w:bookmarkEnd w:id="4895"/>
      </w:tr>
      <w:tr w:rsidR="009F3DC3" w:rsidRPr="00B83C14" w:rsidDel="009661CB" w14:paraId="648202B2" w14:textId="026A21FC" w:rsidTr="009F3DC3">
        <w:trPr>
          <w:trHeight w:val="291"/>
          <w:jc w:val="center"/>
          <w:ins w:id="4896" w:author="88692" w:date="2020-06-16T17:22:00Z"/>
          <w:del w:id="4897" w:author="Fegie" w:date="2021-04-28T12:03:00Z"/>
        </w:trPr>
        <w:tc>
          <w:tcPr>
            <w:tcW w:w="558" w:type="dxa"/>
          </w:tcPr>
          <w:p w14:paraId="5267DEFA" w14:textId="0A690948" w:rsidR="009F3DC3" w:rsidRPr="00B83C14" w:rsidDel="009661CB" w:rsidRDefault="009F3DC3" w:rsidP="009F3DC3">
            <w:pPr>
              <w:rPr>
                <w:ins w:id="4898" w:author="88692" w:date="2020-06-16T17:22:00Z"/>
                <w:del w:id="4899" w:author="Fegie" w:date="2021-04-28T12:03:00Z"/>
                <w:rFonts w:ascii="標楷體" w:eastAsia="標楷體" w:hAnsi="標楷體"/>
                <w:color w:val="FF0000"/>
              </w:rPr>
            </w:pPr>
            <w:bookmarkStart w:id="4900" w:name="_Toc71197528"/>
            <w:bookmarkEnd w:id="4900"/>
          </w:p>
        </w:tc>
        <w:tc>
          <w:tcPr>
            <w:tcW w:w="2152" w:type="dxa"/>
          </w:tcPr>
          <w:p w14:paraId="75E1F994" w14:textId="22551F9B" w:rsidR="009F3DC3" w:rsidRPr="00B83C14" w:rsidDel="009661CB" w:rsidRDefault="009F3DC3" w:rsidP="009F3DC3">
            <w:pPr>
              <w:rPr>
                <w:ins w:id="4901" w:author="88692" w:date="2020-06-16T17:22:00Z"/>
                <w:del w:id="4902" w:author="Fegie" w:date="2021-04-28T12:03:00Z"/>
                <w:rFonts w:ascii="標楷體" w:eastAsia="標楷體" w:hAnsi="標楷體"/>
                <w:color w:val="FF0000"/>
              </w:rPr>
            </w:pPr>
            <w:ins w:id="4903" w:author="88692" w:date="2020-06-16T17:22:00Z">
              <w:del w:id="4904" w:author="Fegie" w:date="2021-04-28T12:03:00Z"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英文名</w:delText>
                </w:r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稱</w:delText>
                </w:r>
                <w:bookmarkStart w:id="4905" w:name="_Toc71197529"/>
                <w:bookmarkEnd w:id="4905"/>
              </w:del>
            </w:ins>
          </w:p>
        </w:tc>
        <w:tc>
          <w:tcPr>
            <w:tcW w:w="1296" w:type="dxa"/>
            <w:gridSpan w:val="2"/>
          </w:tcPr>
          <w:p w14:paraId="79309E05" w14:textId="7E95E850" w:rsidR="009F3DC3" w:rsidRPr="00B83C14" w:rsidDel="009661CB" w:rsidRDefault="009F3DC3" w:rsidP="009F3DC3">
            <w:pPr>
              <w:rPr>
                <w:ins w:id="4906" w:author="88692" w:date="2020-06-16T17:22:00Z"/>
                <w:del w:id="4907" w:author="Fegie" w:date="2021-04-28T12:03:00Z"/>
                <w:rFonts w:ascii="標楷體" w:eastAsia="標楷體" w:hAnsi="標楷體"/>
                <w:color w:val="FF0000"/>
              </w:rPr>
            </w:pPr>
            <w:ins w:id="4908" w:author="88692" w:date="2020-06-16T17:22:00Z">
              <w:del w:id="4909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X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(20)</w:delText>
                </w:r>
                <w:bookmarkStart w:id="4910" w:name="_Toc71197530"/>
                <w:bookmarkEnd w:id="4910"/>
              </w:del>
            </w:ins>
          </w:p>
        </w:tc>
        <w:tc>
          <w:tcPr>
            <w:tcW w:w="1066" w:type="dxa"/>
            <w:gridSpan w:val="2"/>
          </w:tcPr>
          <w:p w14:paraId="592B1E60" w14:textId="57FE3BAC" w:rsidR="009F3DC3" w:rsidRPr="00B83C14" w:rsidDel="009661CB" w:rsidRDefault="009F3DC3" w:rsidP="009F3DC3">
            <w:pPr>
              <w:rPr>
                <w:ins w:id="4911" w:author="88692" w:date="2020-06-16T17:22:00Z"/>
                <w:del w:id="4912" w:author="Fegie" w:date="2021-04-28T12:03:00Z"/>
                <w:rFonts w:ascii="標楷體" w:eastAsia="標楷體" w:hAnsi="標楷體"/>
                <w:color w:val="FF0000"/>
              </w:rPr>
            </w:pPr>
            <w:bookmarkStart w:id="4913" w:name="_Toc71197531"/>
            <w:bookmarkEnd w:id="4913"/>
          </w:p>
        </w:tc>
        <w:tc>
          <w:tcPr>
            <w:tcW w:w="1141" w:type="dxa"/>
            <w:gridSpan w:val="2"/>
          </w:tcPr>
          <w:p w14:paraId="66392CC1" w14:textId="4F442401" w:rsidR="009F3DC3" w:rsidRPr="00B83C14" w:rsidDel="009661CB" w:rsidRDefault="009F3DC3" w:rsidP="009F3DC3">
            <w:pPr>
              <w:rPr>
                <w:ins w:id="4914" w:author="88692" w:date="2020-06-16T17:22:00Z"/>
                <w:del w:id="4915" w:author="Fegie" w:date="2021-04-28T12:03:00Z"/>
                <w:rFonts w:ascii="標楷體" w:eastAsia="標楷體" w:hAnsi="標楷體"/>
                <w:color w:val="FF0000"/>
              </w:rPr>
            </w:pPr>
            <w:bookmarkStart w:id="4916" w:name="_Toc71197532"/>
            <w:bookmarkEnd w:id="4916"/>
          </w:p>
        </w:tc>
        <w:tc>
          <w:tcPr>
            <w:tcW w:w="665" w:type="dxa"/>
            <w:gridSpan w:val="2"/>
          </w:tcPr>
          <w:p w14:paraId="3A76C6D3" w14:textId="04261122" w:rsidR="009F3DC3" w:rsidRPr="00B83C14" w:rsidDel="009661CB" w:rsidRDefault="009F3DC3" w:rsidP="009F3DC3">
            <w:pPr>
              <w:rPr>
                <w:ins w:id="4917" w:author="88692" w:date="2020-06-16T17:22:00Z"/>
                <w:del w:id="4918" w:author="Fegie" w:date="2021-04-28T12:03:00Z"/>
                <w:rFonts w:ascii="標楷體" w:eastAsia="標楷體" w:hAnsi="標楷體"/>
                <w:color w:val="FF0000"/>
              </w:rPr>
            </w:pPr>
            <w:bookmarkStart w:id="4919" w:name="_Toc71197533"/>
            <w:bookmarkEnd w:id="4919"/>
          </w:p>
        </w:tc>
        <w:tc>
          <w:tcPr>
            <w:tcW w:w="691" w:type="dxa"/>
            <w:gridSpan w:val="2"/>
          </w:tcPr>
          <w:p w14:paraId="79B656E7" w14:textId="436C05DD" w:rsidR="009F3DC3" w:rsidRPr="00B83C14" w:rsidDel="009661CB" w:rsidRDefault="009F3DC3" w:rsidP="009F3DC3">
            <w:pPr>
              <w:rPr>
                <w:ins w:id="4920" w:author="88692" w:date="2020-06-16T17:22:00Z"/>
                <w:del w:id="4921" w:author="Fegie" w:date="2021-04-28T12:03:00Z"/>
                <w:rFonts w:ascii="標楷體" w:eastAsia="標楷體" w:hAnsi="標楷體"/>
                <w:color w:val="FF0000"/>
              </w:rPr>
            </w:pPr>
            <w:bookmarkStart w:id="4922" w:name="_Toc71197534"/>
            <w:bookmarkEnd w:id="4922"/>
          </w:p>
        </w:tc>
        <w:tc>
          <w:tcPr>
            <w:tcW w:w="3613" w:type="dxa"/>
            <w:gridSpan w:val="3"/>
          </w:tcPr>
          <w:p w14:paraId="6330DC58" w14:textId="46493B06" w:rsidR="009F3DC3" w:rsidRPr="00B83C14" w:rsidDel="009661CB" w:rsidRDefault="009F3DC3" w:rsidP="009F3DC3">
            <w:pPr>
              <w:rPr>
                <w:ins w:id="4923" w:author="88692" w:date="2020-06-16T17:22:00Z"/>
                <w:del w:id="4924" w:author="Fegie" w:date="2021-04-28T12:03:00Z"/>
                <w:rFonts w:ascii="標楷體" w:eastAsia="標楷體" w:hAnsi="標楷體"/>
                <w:color w:val="FF0000"/>
              </w:rPr>
            </w:pPr>
            <w:ins w:id="4925" w:author="88692" w:date="2020-06-16T17:22:00Z">
              <w:del w:id="4926" w:author="Fegie" w:date="2021-04-28T12:03:00Z"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i.可不輸入</w:delText>
                </w:r>
                <w:bookmarkStart w:id="4927" w:name="_Toc71197535"/>
                <w:bookmarkEnd w:id="4927"/>
              </w:del>
            </w:ins>
          </w:p>
        </w:tc>
        <w:bookmarkStart w:id="4928" w:name="_Toc71197536"/>
        <w:bookmarkEnd w:id="4928"/>
      </w:tr>
      <w:tr w:rsidR="009F3DC3" w:rsidRPr="00B83C14" w:rsidDel="009661CB" w14:paraId="1244D365" w14:textId="51EBBC25" w:rsidTr="009F3DC3">
        <w:trPr>
          <w:trHeight w:val="291"/>
          <w:jc w:val="center"/>
          <w:ins w:id="4929" w:author="88692" w:date="2020-06-16T17:22:00Z"/>
          <w:del w:id="4930" w:author="Fegie" w:date="2021-04-28T12:03:00Z"/>
        </w:trPr>
        <w:tc>
          <w:tcPr>
            <w:tcW w:w="558" w:type="dxa"/>
          </w:tcPr>
          <w:p w14:paraId="381EA342" w14:textId="3CA67AFE" w:rsidR="009F3DC3" w:rsidRPr="00B83C14" w:rsidDel="009661CB" w:rsidRDefault="009F3DC3" w:rsidP="009F3DC3">
            <w:pPr>
              <w:rPr>
                <w:ins w:id="4931" w:author="88692" w:date="2020-06-16T17:22:00Z"/>
                <w:del w:id="4932" w:author="Fegie" w:date="2021-04-28T12:03:00Z"/>
                <w:rFonts w:ascii="標楷體" w:eastAsia="標楷體" w:hAnsi="標楷體"/>
                <w:color w:val="FF0000"/>
              </w:rPr>
            </w:pPr>
            <w:bookmarkStart w:id="4933" w:name="_Toc71197537"/>
            <w:bookmarkEnd w:id="4933"/>
          </w:p>
        </w:tc>
        <w:tc>
          <w:tcPr>
            <w:tcW w:w="2152" w:type="dxa"/>
          </w:tcPr>
          <w:p w14:paraId="0A69E469" w14:textId="163CA26C" w:rsidR="009F3DC3" w:rsidDel="009661CB" w:rsidRDefault="009F3DC3" w:rsidP="009F3DC3">
            <w:pPr>
              <w:rPr>
                <w:ins w:id="4934" w:author="88692" w:date="2020-06-16T17:22:00Z"/>
                <w:del w:id="4935" w:author="Fegie" w:date="2021-04-28T12:03:00Z"/>
                <w:rFonts w:ascii="標楷體" w:eastAsia="標楷體" w:hAnsi="標楷體"/>
                <w:color w:val="FF0000"/>
              </w:rPr>
            </w:pPr>
            <w:ins w:id="4936" w:author="88692" w:date="2020-06-16T17:22:00Z">
              <w:del w:id="4937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年收入</w:delText>
                </w:r>
                <w:bookmarkStart w:id="4938" w:name="_Toc71197538"/>
                <w:bookmarkEnd w:id="4938"/>
              </w:del>
            </w:ins>
          </w:p>
        </w:tc>
        <w:tc>
          <w:tcPr>
            <w:tcW w:w="1296" w:type="dxa"/>
            <w:gridSpan w:val="2"/>
          </w:tcPr>
          <w:p w14:paraId="1B6C43EC" w14:textId="0EE3517B" w:rsidR="009F3DC3" w:rsidRPr="00B83C14" w:rsidDel="009661CB" w:rsidRDefault="009F3DC3" w:rsidP="009F3DC3">
            <w:pPr>
              <w:rPr>
                <w:ins w:id="4939" w:author="88692" w:date="2020-06-16T17:22:00Z"/>
                <w:del w:id="4940" w:author="Fegie" w:date="2021-04-28T12:03:00Z"/>
                <w:rFonts w:ascii="標楷體" w:eastAsia="標楷體" w:hAnsi="標楷體"/>
                <w:color w:val="FF0000"/>
              </w:rPr>
            </w:pPr>
            <w:ins w:id="4941" w:author="88692" w:date="2020-06-16T17:22:00Z">
              <w:del w:id="4942" w:author="Fegie" w:date="2021-04-28T12:03:00Z">
                <w:r w:rsidRPr="00B83C14" w:rsidDel="009661CB">
                  <w:rPr>
                    <w:rFonts w:ascii="標楷體" w:eastAsia="標楷體" w:hAnsi="標楷體"/>
                    <w:color w:val="FF0000"/>
                  </w:rPr>
                  <w:delText>9(0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9</w:delText>
                </w:r>
                <w:r w:rsidRPr="00B83C14" w:rsidDel="009661CB">
                  <w:rPr>
                    <w:rFonts w:ascii="標楷體" w:eastAsia="標楷體" w:hAnsi="標楷體"/>
                    <w:color w:val="FF0000"/>
                  </w:rPr>
                  <w:delText>)</w:delText>
                </w:r>
                <w:bookmarkStart w:id="4943" w:name="_Toc71197539"/>
                <w:bookmarkEnd w:id="4943"/>
              </w:del>
            </w:ins>
          </w:p>
        </w:tc>
        <w:tc>
          <w:tcPr>
            <w:tcW w:w="1066" w:type="dxa"/>
            <w:gridSpan w:val="2"/>
          </w:tcPr>
          <w:p w14:paraId="23767BEB" w14:textId="41B99A06" w:rsidR="009F3DC3" w:rsidRPr="00B83C14" w:rsidDel="009661CB" w:rsidRDefault="009F3DC3" w:rsidP="009F3DC3">
            <w:pPr>
              <w:rPr>
                <w:ins w:id="4944" w:author="88692" w:date="2020-06-16T17:22:00Z"/>
                <w:del w:id="4945" w:author="Fegie" w:date="2021-04-28T12:03:00Z"/>
                <w:rFonts w:ascii="標楷體" w:eastAsia="標楷體" w:hAnsi="標楷體"/>
                <w:color w:val="FF0000"/>
              </w:rPr>
            </w:pPr>
            <w:bookmarkStart w:id="4946" w:name="_Toc71197540"/>
            <w:bookmarkEnd w:id="4946"/>
          </w:p>
        </w:tc>
        <w:tc>
          <w:tcPr>
            <w:tcW w:w="1141" w:type="dxa"/>
            <w:gridSpan w:val="2"/>
          </w:tcPr>
          <w:p w14:paraId="137CAF48" w14:textId="0856B6D1" w:rsidR="009F3DC3" w:rsidRPr="00B83C14" w:rsidDel="009661CB" w:rsidRDefault="009F3DC3" w:rsidP="009F3DC3">
            <w:pPr>
              <w:rPr>
                <w:ins w:id="4947" w:author="88692" w:date="2020-06-16T17:22:00Z"/>
                <w:del w:id="4948" w:author="Fegie" w:date="2021-04-28T12:03:00Z"/>
                <w:rFonts w:ascii="標楷體" w:eastAsia="標楷體" w:hAnsi="標楷體"/>
                <w:color w:val="FF0000"/>
              </w:rPr>
            </w:pPr>
            <w:bookmarkStart w:id="4949" w:name="_Toc71197541"/>
            <w:bookmarkEnd w:id="4949"/>
          </w:p>
        </w:tc>
        <w:tc>
          <w:tcPr>
            <w:tcW w:w="665" w:type="dxa"/>
            <w:gridSpan w:val="2"/>
          </w:tcPr>
          <w:p w14:paraId="315D0685" w14:textId="01B03337" w:rsidR="009F3DC3" w:rsidRPr="00B83C14" w:rsidDel="009661CB" w:rsidRDefault="009F3DC3" w:rsidP="009F3DC3">
            <w:pPr>
              <w:rPr>
                <w:ins w:id="4950" w:author="88692" w:date="2020-06-16T17:22:00Z"/>
                <w:del w:id="4951" w:author="Fegie" w:date="2021-04-28T12:03:00Z"/>
                <w:rFonts w:ascii="標楷體" w:eastAsia="標楷體" w:hAnsi="標楷體"/>
                <w:color w:val="FF0000"/>
              </w:rPr>
            </w:pPr>
            <w:bookmarkStart w:id="4952" w:name="_Toc71197542"/>
            <w:bookmarkEnd w:id="4952"/>
          </w:p>
        </w:tc>
        <w:tc>
          <w:tcPr>
            <w:tcW w:w="691" w:type="dxa"/>
            <w:gridSpan w:val="2"/>
          </w:tcPr>
          <w:p w14:paraId="58CFD9FB" w14:textId="5FA97CCD" w:rsidR="009F3DC3" w:rsidRPr="00B83C14" w:rsidDel="009661CB" w:rsidRDefault="009F3DC3" w:rsidP="009F3DC3">
            <w:pPr>
              <w:rPr>
                <w:ins w:id="4953" w:author="88692" w:date="2020-06-16T17:22:00Z"/>
                <w:del w:id="4954" w:author="Fegie" w:date="2021-04-28T12:03:00Z"/>
                <w:rFonts w:ascii="標楷體" w:eastAsia="標楷體" w:hAnsi="標楷體"/>
                <w:color w:val="FF0000"/>
              </w:rPr>
            </w:pPr>
            <w:bookmarkStart w:id="4955" w:name="_Toc71197543"/>
            <w:bookmarkEnd w:id="4955"/>
          </w:p>
        </w:tc>
        <w:tc>
          <w:tcPr>
            <w:tcW w:w="3613" w:type="dxa"/>
            <w:gridSpan w:val="3"/>
          </w:tcPr>
          <w:p w14:paraId="38EA5ED5" w14:textId="6928810D" w:rsidR="009F3DC3" w:rsidRPr="00B83C14" w:rsidDel="009661CB" w:rsidRDefault="009F3DC3" w:rsidP="009F3DC3">
            <w:pPr>
              <w:rPr>
                <w:ins w:id="4956" w:author="88692" w:date="2020-06-16T17:22:00Z"/>
                <w:del w:id="4957" w:author="Fegie" w:date="2021-04-28T12:03:00Z"/>
                <w:rFonts w:ascii="標楷體" w:eastAsia="標楷體" w:hAnsi="標楷體"/>
                <w:color w:val="FF0000"/>
              </w:rPr>
            </w:pPr>
            <w:ins w:id="4958" w:author="88692" w:date="2020-06-16T17:22:00Z">
              <w:del w:id="4959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  <w:bookmarkStart w:id="4960" w:name="_Toc71197544"/>
                <w:bookmarkEnd w:id="4960"/>
              </w:del>
            </w:ins>
          </w:p>
        </w:tc>
        <w:bookmarkStart w:id="4961" w:name="_Toc71197545"/>
        <w:bookmarkEnd w:id="4961"/>
      </w:tr>
      <w:tr w:rsidR="009F3DC3" w:rsidRPr="00B83C14" w:rsidDel="009661CB" w14:paraId="5CB1B283" w14:textId="5DE0BB22" w:rsidTr="009F3DC3">
        <w:trPr>
          <w:trHeight w:val="291"/>
          <w:jc w:val="center"/>
          <w:ins w:id="4962" w:author="88692" w:date="2020-06-16T17:22:00Z"/>
          <w:del w:id="4963" w:author="Fegie" w:date="2021-04-28T12:03:00Z"/>
        </w:trPr>
        <w:tc>
          <w:tcPr>
            <w:tcW w:w="558" w:type="dxa"/>
          </w:tcPr>
          <w:p w14:paraId="756E7E23" w14:textId="5B9DAAE9" w:rsidR="009F3DC3" w:rsidRPr="00B83C14" w:rsidDel="009661CB" w:rsidRDefault="009F3DC3" w:rsidP="009F3DC3">
            <w:pPr>
              <w:rPr>
                <w:ins w:id="4964" w:author="88692" w:date="2020-06-16T17:22:00Z"/>
                <w:del w:id="4965" w:author="Fegie" w:date="2021-04-28T12:03:00Z"/>
                <w:rFonts w:ascii="標楷體" w:eastAsia="標楷體" w:hAnsi="標楷體"/>
                <w:color w:val="FF0000"/>
              </w:rPr>
            </w:pPr>
            <w:bookmarkStart w:id="4966" w:name="_Toc71197546"/>
            <w:bookmarkEnd w:id="4966"/>
          </w:p>
        </w:tc>
        <w:tc>
          <w:tcPr>
            <w:tcW w:w="2152" w:type="dxa"/>
          </w:tcPr>
          <w:p w14:paraId="2AEA0A9D" w14:textId="3FDDBDB3" w:rsidR="009F3DC3" w:rsidDel="009661CB" w:rsidRDefault="009F3DC3" w:rsidP="009F3DC3">
            <w:pPr>
              <w:rPr>
                <w:ins w:id="4967" w:author="88692" w:date="2020-06-16T17:22:00Z"/>
                <w:del w:id="4968" w:author="Fegie" w:date="2021-04-28T12:03:00Z"/>
                <w:rFonts w:ascii="標楷體" w:eastAsia="標楷體" w:hAnsi="標楷體"/>
                <w:color w:val="FF0000"/>
              </w:rPr>
            </w:pPr>
            <w:ins w:id="4969" w:author="88692" w:date="2020-06-16T17:22:00Z">
              <w:del w:id="4970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年收入資料年月</w:delText>
                </w:r>
                <w:bookmarkStart w:id="4971" w:name="_Toc71197547"/>
                <w:bookmarkEnd w:id="4971"/>
              </w:del>
            </w:ins>
          </w:p>
        </w:tc>
        <w:tc>
          <w:tcPr>
            <w:tcW w:w="1296" w:type="dxa"/>
            <w:gridSpan w:val="2"/>
          </w:tcPr>
          <w:p w14:paraId="6FA5F349" w14:textId="5AC80B26" w:rsidR="009F3DC3" w:rsidRPr="00B83C14" w:rsidDel="009661CB" w:rsidRDefault="009F3DC3" w:rsidP="009F3DC3">
            <w:pPr>
              <w:rPr>
                <w:ins w:id="4972" w:author="88692" w:date="2020-06-16T17:22:00Z"/>
                <w:del w:id="4973" w:author="Fegie" w:date="2021-04-28T12:03:00Z"/>
                <w:rFonts w:ascii="標楷體" w:eastAsia="標楷體" w:hAnsi="標楷體"/>
                <w:color w:val="FF0000"/>
              </w:rPr>
            </w:pPr>
            <w:ins w:id="4974" w:author="88692" w:date="2020-06-16T17:22:00Z">
              <w:del w:id="4975" w:author="Fegie" w:date="2021-04-28T12:03:00Z">
                <w:r w:rsidRPr="00B83C14" w:rsidDel="009661CB">
                  <w:rPr>
                    <w:rFonts w:ascii="標楷體" w:eastAsia="標楷體" w:hAnsi="標楷體"/>
                    <w:color w:val="FF0000"/>
                  </w:rPr>
                  <w:delText>X(0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6</w:delText>
                </w:r>
                <w:r w:rsidRPr="00B83C14" w:rsidDel="009661CB">
                  <w:rPr>
                    <w:rFonts w:ascii="標楷體" w:eastAsia="標楷體" w:hAnsi="標楷體"/>
                    <w:color w:val="FF0000"/>
                  </w:rPr>
                  <w:delText>)</w:delText>
                </w:r>
                <w:bookmarkStart w:id="4976" w:name="_Toc71197548"/>
                <w:bookmarkEnd w:id="4976"/>
              </w:del>
            </w:ins>
          </w:p>
        </w:tc>
        <w:tc>
          <w:tcPr>
            <w:tcW w:w="1066" w:type="dxa"/>
            <w:gridSpan w:val="2"/>
          </w:tcPr>
          <w:p w14:paraId="4C7337F2" w14:textId="476085D9" w:rsidR="009F3DC3" w:rsidRPr="00B83C14" w:rsidDel="009661CB" w:rsidRDefault="009F3DC3" w:rsidP="009F3DC3">
            <w:pPr>
              <w:rPr>
                <w:ins w:id="4977" w:author="88692" w:date="2020-06-16T17:22:00Z"/>
                <w:del w:id="4978" w:author="Fegie" w:date="2021-04-28T12:03:00Z"/>
                <w:rFonts w:ascii="標楷體" w:eastAsia="標楷體" w:hAnsi="標楷體"/>
                <w:color w:val="FF0000"/>
              </w:rPr>
            </w:pPr>
            <w:bookmarkStart w:id="4979" w:name="_Toc71197549"/>
            <w:bookmarkEnd w:id="4979"/>
          </w:p>
        </w:tc>
        <w:tc>
          <w:tcPr>
            <w:tcW w:w="1141" w:type="dxa"/>
            <w:gridSpan w:val="2"/>
          </w:tcPr>
          <w:p w14:paraId="7B3625A3" w14:textId="5CFBB5E3" w:rsidR="009F3DC3" w:rsidRPr="00B83C14" w:rsidDel="009661CB" w:rsidRDefault="009F3DC3" w:rsidP="009F3DC3">
            <w:pPr>
              <w:rPr>
                <w:ins w:id="4980" w:author="88692" w:date="2020-06-16T17:22:00Z"/>
                <w:del w:id="4981" w:author="Fegie" w:date="2021-04-28T12:03:00Z"/>
                <w:rFonts w:ascii="標楷體" w:eastAsia="標楷體" w:hAnsi="標楷體"/>
                <w:color w:val="FF0000"/>
              </w:rPr>
            </w:pPr>
            <w:bookmarkStart w:id="4982" w:name="_Toc71197550"/>
            <w:bookmarkEnd w:id="4982"/>
          </w:p>
        </w:tc>
        <w:tc>
          <w:tcPr>
            <w:tcW w:w="665" w:type="dxa"/>
            <w:gridSpan w:val="2"/>
          </w:tcPr>
          <w:p w14:paraId="674EDF8A" w14:textId="3F7DC06C" w:rsidR="009F3DC3" w:rsidRPr="00B83C14" w:rsidDel="009661CB" w:rsidRDefault="009F3DC3" w:rsidP="009F3DC3">
            <w:pPr>
              <w:rPr>
                <w:ins w:id="4983" w:author="88692" w:date="2020-06-16T17:22:00Z"/>
                <w:del w:id="4984" w:author="Fegie" w:date="2021-04-28T12:03:00Z"/>
                <w:rFonts w:ascii="標楷體" w:eastAsia="標楷體" w:hAnsi="標楷體"/>
                <w:color w:val="FF0000"/>
              </w:rPr>
            </w:pPr>
            <w:bookmarkStart w:id="4985" w:name="_Toc71197551"/>
            <w:bookmarkEnd w:id="4985"/>
          </w:p>
        </w:tc>
        <w:tc>
          <w:tcPr>
            <w:tcW w:w="691" w:type="dxa"/>
            <w:gridSpan w:val="2"/>
          </w:tcPr>
          <w:p w14:paraId="57E29EC0" w14:textId="564BCBD8" w:rsidR="009F3DC3" w:rsidRPr="00B83C14" w:rsidDel="009661CB" w:rsidRDefault="009F3DC3" w:rsidP="009F3DC3">
            <w:pPr>
              <w:rPr>
                <w:ins w:id="4986" w:author="88692" w:date="2020-06-16T17:22:00Z"/>
                <w:del w:id="4987" w:author="Fegie" w:date="2021-04-28T12:03:00Z"/>
                <w:rFonts w:ascii="標楷體" w:eastAsia="標楷體" w:hAnsi="標楷體"/>
                <w:color w:val="FF0000"/>
              </w:rPr>
            </w:pPr>
            <w:bookmarkStart w:id="4988" w:name="_Toc71197552"/>
            <w:bookmarkEnd w:id="4988"/>
          </w:p>
        </w:tc>
        <w:tc>
          <w:tcPr>
            <w:tcW w:w="3613" w:type="dxa"/>
            <w:gridSpan w:val="3"/>
          </w:tcPr>
          <w:p w14:paraId="2BF121FD" w14:textId="7B393CDC" w:rsidR="009F3DC3" w:rsidRPr="00B83C14" w:rsidDel="009661CB" w:rsidRDefault="009F3DC3" w:rsidP="009F3DC3">
            <w:pPr>
              <w:rPr>
                <w:ins w:id="4989" w:author="88692" w:date="2020-06-16T17:22:00Z"/>
                <w:del w:id="4990" w:author="Fegie" w:date="2021-04-28T12:03:00Z"/>
                <w:rFonts w:ascii="標楷體" w:eastAsia="標楷體" w:hAnsi="標楷體"/>
                <w:color w:val="FF0000"/>
              </w:rPr>
            </w:pPr>
            <w:ins w:id="4991" w:author="88692" w:date="2020-06-16T17:22:00Z">
              <w:del w:id="4992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  <w:bookmarkStart w:id="4993" w:name="_Toc71197553"/>
                <w:bookmarkEnd w:id="4993"/>
              </w:del>
            </w:ins>
          </w:p>
        </w:tc>
        <w:bookmarkStart w:id="4994" w:name="_Toc71197554"/>
        <w:bookmarkEnd w:id="4994"/>
      </w:tr>
      <w:tr w:rsidR="00EE10C6" w:rsidRPr="00A04243" w:rsidDel="009661CB" w14:paraId="1F510E39" w14:textId="1DF261C2" w:rsidTr="00EE10C6">
        <w:trPr>
          <w:trHeight w:val="291"/>
          <w:jc w:val="center"/>
          <w:del w:id="4995" w:author="Fegie" w:date="2021-04-28T12:03:00Z"/>
        </w:trPr>
        <w:tc>
          <w:tcPr>
            <w:tcW w:w="558" w:type="dxa"/>
          </w:tcPr>
          <w:p w14:paraId="1A9A4532" w14:textId="1177E0E5" w:rsidR="00EE10C6" w:rsidRPr="00A04243" w:rsidDel="009661CB" w:rsidRDefault="00EE10C6" w:rsidP="00877AF8">
            <w:pPr>
              <w:rPr>
                <w:del w:id="4996" w:author="Fegie" w:date="2021-04-28T12:03:00Z"/>
                <w:rFonts w:ascii="標楷體" w:eastAsia="標楷體" w:hAnsi="標楷體"/>
              </w:rPr>
            </w:pPr>
            <w:bookmarkStart w:id="4997" w:name="_Toc71197555"/>
            <w:bookmarkEnd w:id="4997"/>
          </w:p>
        </w:tc>
        <w:tc>
          <w:tcPr>
            <w:tcW w:w="2152" w:type="dxa"/>
          </w:tcPr>
          <w:p w14:paraId="2B5D5200" w14:textId="4DAAE1C9" w:rsidR="00EE10C6" w:rsidRPr="00FA5570" w:rsidDel="009661CB" w:rsidRDefault="00EE10C6" w:rsidP="00877AF8">
            <w:pPr>
              <w:rPr>
                <w:del w:id="4998" w:author="Fegie" w:date="2021-04-28T12:03:00Z"/>
                <w:rFonts w:ascii="標楷體" w:eastAsia="標楷體" w:hAnsi="標楷體"/>
                <w:color w:val="FF0000"/>
              </w:rPr>
            </w:pPr>
            <w:del w:id="4999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電話種類</w:delText>
              </w:r>
              <w:bookmarkStart w:id="5000" w:name="_Toc71197556"/>
              <w:bookmarkEnd w:id="5000"/>
            </w:del>
          </w:p>
        </w:tc>
        <w:tc>
          <w:tcPr>
            <w:tcW w:w="1296" w:type="dxa"/>
            <w:gridSpan w:val="2"/>
          </w:tcPr>
          <w:p w14:paraId="361FA4BD" w14:textId="716C5FBD" w:rsidR="00EE10C6" w:rsidRPr="00FA5570" w:rsidDel="009661CB" w:rsidRDefault="00EE10C6" w:rsidP="00877AF8">
            <w:pPr>
              <w:rPr>
                <w:del w:id="5001" w:author="Fegie" w:date="2021-04-28T12:03:00Z"/>
                <w:rFonts w:ascii="標楷體" w:eastAsia="標楷體" w:hAnsi="標楷體"/>
                <w:color w:val="FF0000"/>
              </w:rPr>
            </w:pPr>
            <w:del w:id="5002" w:author="Fegie" w:date="2021-04-28T12:03:00Z">
              <w:r w:rsidDel="009661CB">
                <w:rPr>
                  <w:rFonts w:ascii="標楷體" w:eastAsia="標楷體" w:hAnsi="標楷體" w:hint="eastAsia"/>
                  <w:color w:val="FF0000"/>
                </w:rPr>
                <w:delText>XXXX</w:delText>
              </w:r>
              <w:r w:rsidR="00B51858" w:rsidDel="009661CB">
                <w:rPr>
                  <w:rFonts w:ascii="標楷體" w:eastAsia="標楷體" w:hAnsi="標楷體" w:hint="eastAsia"/>
                  <w:color w:val="FF0000"/>
                </w:rPr>
                <w:delText>XXXX</w:delText>
              </w:r>
              <w:bookmarkStart w:id="5003" w:name="_Toc71197557"/>
              <w:bookmarkEnd w:id="5003"/>
            </w:del>
          </w:p>
        </w:tc>
        <w:tc>
          <w:tcPr>
            <w:tcW w:w="1066" w:type="dxa"/>
            <w:gridSpan w:val="2"/>
          </w:tcPr>
          <w:p w14:paraId="76FFBF39" w14:textId="65A1D569" w:rsidR="00EE10C6" w:rsidRPr="00FA5570" w:rsidDel="009661CB" w:rsidRDefault="00EE10C6" w:rsidP="00877AF8">
            <w:pPr>
              <w:rPr>
                <w:del w:id="5004" w:author="Fegie" w:date="2021-04-28T12:03:00Z"/>
                <w:rFonts w:ascii="標楷體" w:eastAsia="標楷體" w:hAnsi="標楷體"/>
                <w:color w:val="FF0000"/>
              </w:rPr>
            </w:pPr>
            <w:bookmarkStart w:id="5005" w:name="_Toc71197558"/>
            <w:bookmarkEnd w:id="5005"/>
          </w:p>
        </w:tc>
        <w:tc>
          <w:tcPr>
            <w:tcW w:w="1141" w:type="dxa"/>
            <w:gridSpan w:val="2"/>
          </w:tcPr>
          <w:p w14:paraId="4C57E25F" w14:textId="0C8511D0" w:rsidR="00EE10C6" w:rsidRPr="00FA5570" w:rsidDel="009661CB" w:rsidRDefault="00EE10C6" w:rsidP="00877AF8">
            <w:pPr>
              <w:rPr>
                <w:del w:id="5006" w:author="Fegie" w:date="2021-04-28T12:03:00Z"/>
                <w:rFonts w:ascii="標楷體" w:eastAsia="標楷體" w:hAnsi="標楷體"/>
                <w:color w:val="FF0000"/>
              </w:rPr>
            </w:pPr>
            <w:bookmarkStart w:id="5007" w:name="_Toc71197559"/>
            <w:bookmarkEnd w:id="5007"/>
          </w:p>
        </w:tc>
        <w:tc>
          <w:tcPr>
            <w:tcW w:w="665" w:type="dxa"/>
            <w:gridSpan w:val="2"/>
          </w:tcPr>
          <w:p w14:paraId="6294294E" w14:textId="680904EB" w:rsidR="00EE10C6" w:rsidRPr="00FA5570" w:rsidDel="009661CB" w:rsidRDefault="00EE10C6" w:rsidP="00877AF8">
            <w:pPr>
              <w:rPr>
                <w:del w:id="5008" w:author="Fegie" w:date="2021-04-28T12:03:00Z"/>
                <w:rFonts w:ascii="標楷體" w:eastAsia="標楷體" w:hAnsi="標楷體"/>
                <w:color w:val="FF0000"/>
              </w:rPr>
            </w:pPr>
            <w:bookmarkStart w:id="5009" w:name="_Toc71197560"/>
            <w:bookmarkEnd w:id="5009"/>
          </w:p>
        </w:tc>
        <w:tc>
          <w:tcPr>
            <w:tcW w:w="691" w:type="dxa"/>
            <w:gridSpan w:val="2"/>
          </w:tcPr>
          <w:p w14:paraId="69018A86" w14:textId="3D0E9997" w:rsidR="00EE10C6" w:rsidRPr="00FA5570" w:rsidDel="009661CB" w:rsidRDefault="00EE10C6" w:rsidP="00877AF8">
            <w:pPr>
              <w:rPr>
                <w:del w:id="5010" w:author="Fegie" w:date="2021-04-28T12:03:00Z"/>
                <w:rFonts w:ascii="標楷體" w:eastAsia="標楷體" w:hAnsi="標楷體"/>
                <w:color w:val="FF0000"/>
              </w:rPr>
            </w:pPr>
            <w:bookmarkStart w:id="5011" w:name="_Toc71197561"/>
            <w:bookmarkEnd w:id="5011"/>
          </w:p>
        </w:tc>
        <w:tc>
          <w:tcPr>
            <w:tcW w:w="3613" w:type="dxa"/>
            <w:gridSpan w:val="3"/>
          </w:tcPr>
          <w:p w14:paraId="7B2C13D0" w14:textId="41FED878" w:rsidR="00EE10C6" w:rsidRPr="00FA5570" w:rsidDel="009661CB" w:rsidRDefault="00EE10C6" w:rsidP="00877AF8">
            <w:pPr>
              <w:rPr>
                <w:del w:id="5012" w:author="Fegie" w:date="2021-04-28T12:03:00Z"/>
                <w:rFonts w:ascii="標楷體" w:eastAsia="標楷體" w:hAnsi="標楷體"/>
                <w:color w:val="FF0000"/>
              </w:rPr>
            </w:pPr>
            <w:del w:id="5013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014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015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5016" w:name="_Toc71197562"/>
              <w:bookmarkEnd w:id="5016"/>
            </w:del>
          </w:p>
          <w:p w14:paraId="65010A4C" w14:textId="149602B4" w:rsidR="00EE10C6" w:rsidRPr="00FA5570" w:rsidDel="009661CB" w:rsidRDefault="00EE10C6" w:rsidP="00877AF8">
            <w:pPr>
              <w:rPr>
                <w:del w:id="5017" w:author="Fegie" w:date="2021-04-28T12:03:00Z"/>
                <w:rFonts w:ascii="標楷體" w:eastAsia="標楷體" w:hAnsi="標楷體"/>
                <w:color w:val="FF0000"/>
              </w:rPr>
            </w:pPr>
            <w:del w:id="5018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01: 公司</w:delText>
              </w:r>
              <w:bookmarkStart w:id="5019" w:name="_Toc71197563"/>
              <w:bookmarkEnd w:id="5019"/>
            </w:del>
          </w:p>
          <w:p w14:paraId="73F4E9A3" w14:textId="0A3DAB80" w:rsidR="00EE10C6" w:rsidRPr="00FA5570" w:rsidDel="009661CB" w:rsidRDefault="00EE10C6" w:rsidP="00877AF8">
            <w:pPr>
              <w:rPr>
                <w:del w:id="5020" w:author="Fegie" w:date="2021-04-28T12:03:00Z"/>
                <w:rFonts w:ascii="標楷體" w:eastAsia="標楷體" w:hAnsi="標楷體"/>
                <w:color w:val="FF0000"/>
              </w:rPr>
            </w:pPr>
            <w:del w:id="5021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02: 住家</w:delText>
              </w:r>
              <w:bookmarkStart w:id="5022" w:name="_Toc71197564"/>
              <w:bookmarkEnd w:id="5022"/>
            </w:del>
          </w:p>
          <w:p w14:paraId="15B3FEDD" w14:textId="571B43C3" w:rsidR="00EE10C6" w:rsidRPr="00FA5570" w:rsidDel="009661CB" w:rsidRDefault="00EE10C6" w:rsidP="00877AF8">
            <w:pPr>
              <w:rPr>
                <w:del w:id="5023" w:author="Fegie" w:date="2021-04-28T12:03:00Z"/>
                <w:rFonts w:ascii="標楷體" w:eastAsia="標楷體" w:hAnsi="標楷體"/>
                <w:color w:val="FF0000"/>
              </w:rPr>
            </w:pPr>
            <w:del w:id="5024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03: 手機</w:delText>
              </w:r>
              <w:bookmarkStart w:id="5025" w:name="_Toc71197565"/>
              <w:bookmarkEnd w:id="5025"/>
            </w:del>
          </w:p>
          <w:p w14:paraId="35452673" w14:textId="5014A9DA" w:rsidR="00EE10C6" w:rsidRPr="00FA5570" w:rsidDel="009661CB" w:rsidRDefault="00EE10C6" w:rsidP="00877AF8">
            <w:pPr>
              <w:rPr>
                <w:del w:id="5026" w:author="Fegie" w:date="2021-04-28T12:03:00Z"/>
                <w:rFonts w:ascii="標楷體" w:eastAsia="標楷體" w:hAnsi="標楷體"/>
                <w:color w:val="FF0000"/>
              </w:rPr>
            </w:pPr>
            <w:del w:id="5027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04: 傳真</w:delText>
              </w:r>
              <w:bookmarkStart w:id="5028" w:name="_Toc71197566"/>
              <w:bookmarkEnd w:id="5028"/>
            </w:del>
          </w:p>
          <w:p w14:paraId="38E0CC2A" w14:textId="17F338B4" w:rsidR="00EE10C6" w:rsidRPr="00FA5570" w:rsidDel="009661CB" w:rsidRDefault="00EE10C6" w:rsidP="00877AF8">
            <w:pPr>
              <w:rPr>
                <w:del w:id="5029" w:author="Fegie" w:date="2021-04-28T12:03:00Z"/>
                <w:rFonts w:ascii="標楷體" w:eastAsia="標楷體" w:hAnsi="標楷體"/>
                <w:color w:val="FF0000"/>
              </w:rPr>
            </w:pPr>
            <w:del w:id="5030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05: 簡訊</w:delText>
              </w:r>
              <w:bookmarkStart w:id="5031" w:name="_Toc71197567"/>
              <w:bookmarkEnd w:id="5031"/>
            </w:del>
          </w:p>
          <w:p w14:paraId="23053E8D" w14:textId="5FCA5EC6" w:rsidR="00EE10C6" w:rsidRPr="00FA5570" w:rsidDel="009661CB" w:rsidRDefault="00EE10C6" w:rsidP="00877AF8">
            <w:pPr>
              <w:rPr>
                <w:del w:id="5032" w:author="Fegie" w:date="2021-04-28T12:03:00Z"/>
                <w:rFonts w:ascii="標楷體" w:eastAsia="標楷體" w:hAnsi="標楷體"/>
                <w:color w:val="FF0000"/>
              </w:rPr>
            </w:pPr>
            <w:del w:id="5033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06: 催收聯絡</w:delText>
              </w:r>
              <w:bookmarkStart w:id="5034" w:name="_Toc71197568"/>
              <w:bookmarkEnd w:id="5034"/>
            </w:del>
          </w:p>
          <w:p w14:paraId="1B3D7227" w14:textId="496AB6C4" w:rsidR="00EE10C6" w:rsidRPr="00FA5570" w:rsidDel="009661CB" w:rsidRDefault="00EE10C6" w:rsidP="00877AF8">
            <w:pPr>
              <w:rPr>
                <w:del w:id="5035" w:author="Fegie" w:date="2021-04-28T12:03:00Z"/>
                <w:rFonts w:ascii="標楷體" w:eastAsia="標楷體" w:hAnsi="標楷體"/>
                <w:color w:val="FF0000"/>
              </w:rPr>
            </w:pPr>
            <w:del w:id="5036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09: 其他</w:delText>
              </w:r>
              <w:bookmarkStart w:id="5037" w:name="_Toc71197569"/>
              <w:bookmarkEnd w:id="5037"/>
            </w:del>
          </w:p>
        </w:tc>
        <w:bookmarkStart w:id="5038" w:name="_Toc71197570"/>
        <w:bookmarkEnd w:id="5038"/>
      </w:tr>
      <w:tr w:rsidR="00EE10C6" w:rsidRPr="00A04243" w:rsidDel="009661CB" w14:paraId="713BA411" w14:textId="00F42236" w:rsidTr="00EE10C6">
        <w:trPr>
          <w:trHeight w:val="291"/>
          <w:jc w:val="center"/>
          <w:del w:id="5039" w:author="Fegie" w:date="2021-04-28T12:03:00Z"/>
        </w:trPr>
        <w:tc>
          <w:tcPr>
            <w:tcW w:w="558" w:type="dxa"/>
          </w:tcPr>
          <w:p w14:paraId="039B6233" w14:textId="769D202C" w:rsidR="00EE10C6" w:rsidRPr="00A04243" w:rsidDel="009661CB" w:rsidRDefault="00EE10C6" w:rsidP="00877AF8">
            <w:pPr>
              <w:rPr>
                <w:del w:id="5040" w:author="Fegie" w:date="2021-04-28T12:03:00Z"/>
                <w:rFonts w:ascii="標楷體" w:eastAsia="標楷體" w:hAnsi="標楷體"/>
              </w:rPr>
            </w:pPr>
            <w:bookmarkStart w:id="5041" w:name="_Toc71197571"/>
            <w:bookmarkEnd w:id="5041"/>
          </w:p>
        </w:tc>
        <w:tc>
          <w:tcPr>
            <w:tcW w:w="2152" w:type="dxa"/>
          </w:tcPr>
          <w:p w14:paraId="7B12E88F" w14:textId="599B53CF" w:rsidR="00EE10C6" w:rsidRPr="00FA5570" w:rsidDel="009661CB" w:rsidRDefault="00EE10C6" w:rsidP="00877AF8">
            <w:pPr>
              <w:rPr>
                <w:del w:id="5042" w:author="Fegie" w:date="2021-04-28T12:03:00Z"/>
                <w:rFonts w:ascii="標楷體" w:eastAsia="標楷體" w:hAnsi="標楷體"/>
                <w:color w:val="FF0000"/>
              </w:rPr>
            </w:pPr>
            <w:del w:id="5043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電話號碼</w:delText>
              </w:r>
              <w:bookmarkStart w:id="5044" w:name="_Toc71197572"/>
              <w:bookmarkEnd w:id="5044"/>
            </w:del>
          </w:p>
        </w:tc>
        <w:tc>
          <w:tcPr>
            <w:tcW w:w="1296" w:type="dxa"/>
            <w:gridSpan w:val="2"/>
          </w:tcPr>
          <w:p w14:paraId="1F70B255" w14:textId="743BFDCE" w:rsidR="00EE10C6" w:rsidRPr="00FA5570" w:rsidDel="009661CB" w:rsidRDefault="00EE10C6" w:rsidP="00877AF8">
            <w:pPr>
              <w:rPr>
                <w:del w:id="5045" w:author="Fegie" w:date="2021-04-28T12:03:00Z"/>
                <w:rFonts w:ascii="標楷體" w:eastAsia="標楷體" w:hAnsi="標楷體"/>
                <w:color w:val="FF0000"/>
              </w:rPr>
            </w:pPr>
            <w:del w:id="5046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X(15)</w:delText>
              </w:r>
              <w:bookmarkStart w:id="5047" w:name="_Toc71197573"/>
              <w:bookmarkEnd w:id="5047"/>
            </w:del>
          </w:p>
        </w:tc>
        <w:tc>
          <w:tcPr>
            <w:tcW w:w="1066" w:type="dxa"/>
            <w:gridSpan w:val="2"/>
          </w:tcPr>
          <w:p w14:paraId="41762E70" w14:textId="3C84CE68" w:rsidR="00EE10C6" w:rsidRPr="00A04243" w:rsidDel="009661CB" w:rsidRDefault="00EE10C6" w:rsidP="00877AF8">
            <w:pPr>
              <w:rPr>
                <w:del w:id="5048" w:author="Fegie" w:date="2021-04-28T12:03:00Z"/>
                <w:rFonts w:ascii="標楷體" w:eastAsia="標楷體" w:hAnsi="標楷體"/>
              </w:rPr>
            </w:pPr>
            <w:bookmarkStart w:id="5049" w:name="_Toc71197574"/>
            <w:bookmarkEnd w:id="5049"/>
          </w:p>
        </w:tc>
        <w:tc>
          <w:tcPr>
            <w:tcW w:w="1141" w:type="dxa"/>
            <w:gridSpan w:val="2"/>
          </w:tcPr>
          <w:p w14:paraId="6DE04412" w14:textId="4DEF4E50" w:rsidR="00EE10C6" w:rsidRPr="00A04243" w:rsidDel="009661CB" w:rsidRDefault="00EE10C6" w:rsidP="00877AF8">
            <w:pPr>
              <w:rPr>
                <w:del w:id="5050" w:author="Fegie" w:date="2021-04-28T12:03:00Z"/>
                <w:rFonts w:ascii="標楷體" w:eastAsia="標楷體" w:hAnsi="標楷體"/>
              </w:rPr>
            </w:pPr>
            <w:bookmarkStart w:id="5051" w:name="_Toc71197575"/>
            <w:bookmarkEnd w:id="5051"/>
          </w:p>
        </w:tc>
        <w:tc>
          <w:tcPr>
            <w:tcW w:w="665" w:type="dxa"/>
            <w:gridSpan w:val="2"/>
          </w:tcPr>
          <w:p w14:paraId="4FA04805" w14:textId="709C276E" w:rsidR="00EE10C6" w:rsidRPr="00A04243" w:rsidDel="009661CB" w:rsidRDefault="00EE10C6" w:rsidP="00877AF8">
            <w:pPr>
              <w:rPr>
                <w:del w:id="5052" w:author="Fegie" w:date="2021-04-28T12:03:00Z"/>
                <w:rFonts w:ascii="標楷體" w:eastAsia="標楷體" w:hAnsi="標楷體"/>
              </w:rPr>
            </w:pPr>
            <w:bookmarkStart w:id="5053" w:name="_Toc71197576"/>
            <w:bookmarkEnd w:id="5053"/>
          </w:p>
        </w:tc>
        <w:tc>
          <w:tcPr>
            <w:tcW w:w="691" w:type="dxa"/>
            <w:gridSpan w:val="2"/>
          </w:tcPr>
          <w:p w14:paraId="52F7CDCB" w14:textId="31A19508" w:rsidR="00EE10C6" w:rsidRPr="00A04243" w:rsidDel="009661CB" w:rsidRDefault="00EE10C6" w:rsidP="00877AF8">
            <w:pPr>
              <w:rPr>
                <w:del w:id="5054" w:author="Fegie" w:date="2021-04-28T12:03:00Z"/>
                <w:rFonts w:ascii="標楷體" w:eastAsia="標楷體" w:hAnsi="標楷體"/>
              </w:rPr>
            </w:pPr>
            <w:bookmarkStart w:id="5055" w:name="_Toc71197577"/>
            <w:bookmarkEnd w:id="5055"/>
          </w:p>
        </w:tc>
        <w:tc>
          <w:tcPr>
            <w:tcW w:w="3613" w:type="dxa"/>
            <w:gridSpan w:val="3"/>
          </w:tcPr>
          <w:p w14:paraId="079EC6C2" w14:textId="4897C1D7" w:rsidR="00EE10C6" w:rsidRPr="00A04243" w:rsidDel="009661CB" w:rsidRDefault="00EE10C6" w:rsidP="00877AF8">
            <w:pPr>
              <w:rPr>
                <w:del w:id="5056" w:author="Fegie" w:date="2021-04-28T12:03:00Z"/>
                <w:rFonts w:ascii="標楷體" w:eastAsia="標楷體" w:hAnsi="標楷體"/>
              </w:rPr>
            </w:pPr>
            <w:del w:id="5057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058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059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5060" w:name="_Toc71197578"/>
              <w:bookmarkEnd w:id="5060"/>
            </w:del>
          </w:p>
        </w:tc>
        <w:bookmarkStart w:id="5061" w:name="_Toc71197579"/>
        <w:bookmarkEnd w:id="5061"/>
      </w:tr>
      <w:tr w:rsidR="00EE10C6" w:rsidRPr="00A04243" w:rsidDel="009661CB" w14:paraId="6A3DBAB2" w14:textId="06F8EB39" w:rsidTr="00EE10C6">
        <w:trPr>
          <w:trHeight w:val="291"/>
          <w:jc w:val="center"/>
          <w:del w:id="5062" w:author="Fegie" w:date="2021-04-28T12:03:00Z"/>
        </w:trPr>
        <w:tc>
          <w:tcPr>
            <w:tcW w:w="558" w:type="dxa"/>
          </w:tcPr>
          <w:p w14:paraId="181204BB" w14:textId="30D12193" w:rsidR="00EE10C6" w:rsidRPr="00A04243" w:rsidDel="009661CB" w:rsidRDefault="00EE10C6" w:rsidP="00877AF8">
            <w:pPr>
              <w:rPr>
                <w:del w:id="5063" w:author="Fegie" w:date="2021-04-28T12:03:00Z"/>
                <w:rFonts w:ascii="標楷體" w:eastAsia="標楷體" w:hAnsi="標楷體"/>
              </w:rPr>
            </w:pPr>
            <w:bookmarkStart w:id="5064" w:name="_Toc71197580"/>
            <w:bookmarkEnd w:id="5064"/>
          </w:p>
        </w:tc>
        <w:tc>
          <w:tcPr>
            <w:tcW w:w="2152" w:type="dxa"/>
          </w:tcPr>
          <w:p w14:paraId="064C4AC9" w14:textId="7867FF5B" w:rsidR="00EE10C6" w:rsidRPr="00FA5570" w:rsidDel="009661CB" w:rsidRDefault="00EE10C6" w:rsidP="00877AF8">
            <w:pPr>
              <w:rPr>
                <w:del w:id="5065" w:author="Fegie" w:date="2021-04-28T12:03:00Z"/>
                <w:rFonts w:ascii="標楷體" w:eastAsia="標楷體" w:hAnsi="標楷體"/>
                <w:color w:val="FF0000"/>
              </w:rPr>
            </w:pPr>
            <w:del w:id="5066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與借款人關係</w:delText>
              </w:r>
              <w:bookmarkStart w:id="5067" w:name="_Toc71197581"/>
              <w:bookmarkEnd w:id="5067"/>
            </w:del>
          </w:p>
        </w:tc>
        <w:tc>
          <w:tcPr>
            <w:tcW w:w="1296" w:type="dxa"/>
            <w:gridSpan w:val="2"/>
          </w:tcPr>
          <w:p w14:paraId="37DDB41F" w14:textId="77AFC33A" w:rsidR="00EE10C6" w:rsidRPr="00FA5570" w:rsidDel="009661CB" w:rsidRDefault="00EE10C6" w:rsidP="00877AF8">
            <w:pPr>
              <w:rPr>
                <w:del w:id="5068" w:author="Fegie" w:date="2021-04-28T12:03:00Z"/>
                <w:rFonts w:ascii="標楷體" w:eastAsia="標楷體" w:hAnsi="標楷體"/>
                <w:color w:val="FF0000"/>
              </w:rPr>
            </w:pPr>
            <w:del w:id="5069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X(2)</w:delText>
              </w:r>
              <w:bookmarkStart w:id="5070" w:name="_Toc71197582"/>
              <w:bookmarkEnd w:id="5070"/>
            </w:del>
          </w:p>
        </w:tc>
        <w:tc>
          <w:tcPr>
            <w:tcW w:w="1066" w:type="dxa"/>
            <w:gridSpan w:val="2"/>
          </w:tcPr>
          <w:p w14:paraId="4F53DE74" w14:textId="2CE185CD" w:rsidR="00EE10C6" w:rsidRPr="00A04243" w:rsidDel="009661CB" w:rsidRDefault="00EE10C6" w:rsidP="00877AF8">
            <w:pPr>
              <w:rPr>
                <w:del w:id="5071" w:author="Fegie" w:date="2021-04-28T12:03:00Z"/>
                <w:rFonts w:ascii="標楷體" w:eastAsia="標楷體" w:hAnsi="標楷體"/>
              </w:rPr>
            </w:pPr>
            <w:bookmarkStart w:id="5072" w:name="_Toc71197583"/>
            <w:bookmarkEnd w:id="5072"/>
          </w:p>
        </w:tc>
        <w:tc>
          <w:tcPr>
            <w:tcW w:w="1141" w:type="dxa"/>
            <w:gridSpan w:val="2"/>
          </w:tcPr>
          <w:p w14:paraId="5F89F622" w14:textId="62D6DB84" w:rsidR="00EE10C6" w:rsidRPr="00A04243" w:rsidDel="009661CB" w:rsidRDefault="00EE10C6" w:rsidP="00877AF8">
            <w:pPr>
              <w:rPr>
                <w:del w:id="5073" w:author="Fegie" w:date="2021-04-28T12:03:00Z"/>
                <w:rFonts w:ascii="標楷體" w:eastAsia="標楷體" w:hAnsi="標楷體"/>
              </w:rPr>
            </w:pPr>
            <w:bookmarkStart w:id="5074" w:name="_Toc71197584"/>
            <w:bookmarkEnd w:id="5074"/>
          </w:p>
        </w:tc>
        <w:tc>
          <w:tcPr>
            <w:tcW w:w="665" w:type="dxa"/>
            <w:gridSpan w:val="2"/>
          </w:tcPr>
          <w:p w14:paraId="4AB46911" w14:textId="67B0532F" w:rsidR="00EE10C6" w:rsidRPr="00A04243" w:rsidDel="009661CB" w:rsidRDefault="00EE10C6" w:rsidP="00877AF8">
            <w:pPr>
              <w:rPr>
                <w:del w:id="5075" w:author="Fegie" w:date="2021-04-28T12:03:00Z"/>
                <w:rFonts w:ascii="標楷體" w:eastAsia="標楷體" w:hAnsi="標楷體"/>
              </w:rPr>
            </w:pPr>
            <w:bookmarkStart w:id="5076" w:name="_Toc71197585"/>
            <w:bookmarkEnd w:id="5076"/>
          </w:p>
        </w:tc>
        <w:tc>
          <w:tcPr>
            <w:tcW w:w="691" w:type="dxa"/>
            <w:gridSpan w:val="2"/>
          </w:tcPr>
          <w:p w14:paraId="062F8E8A" w14:textId="7274120E" w:rsidR="00EE10C6" w:rsidRPr="00A04243" w:rsidDel="009661CB" w:rsidRDefault="00EE10C6" w:rsidP="00877AF8">
            <w:pPr>
              <w:rPr>
                <w:del w:id="5077" w:author="Fegie" w:date="2021-04-28T12:03:00Z"/>
                <w:rFonts w:ascii="標楷體" w:eastAsia="標楷體" w:hAnsi="標楷體"/>
              </w:rPr>
            </w:pPr>
            <w:bookmarkStart w:id="5078" w:name="_Toc71197586"/>
            <w:bookmarkEnd w:id="5078"/>
          </w:p>
        </w:tc>
        <w:tc>
          <w:tcPr>
            <w:tcW w:w="3613" w:type="dxa"/>
            <w:gridSpan w:val="3"/>
          </w:tcPr>
          <w:p w14:paraId="697C040B" w14:textId="5CEDCE51" w:rsidR="00EE10C6" w:rsidDel="009661CB" w:rsidRDefault="00EE10C6" w:rsidP="00877AF8">
            <w:pPr>
              <w:rPr>
                <w:del w:id="5079" w:author="Fegie" w:date="2021-04-28T12:03:00Z"/>
                <w:rFonts w:ascii="標楷體" w:eastAsia="標楷體" w:hAnsi="標楷體"/>
                <w:color w:val="FF0000"/>
              </w:rPr>
            </w:pPr>
            <w:del w:id="5080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081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082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5083" w:name="_Toc71197587"/>
              <w:bookmarkEnd w:id="5083"/>
            </w:del>
          </w:p>
          <w:p w14:paraId="55B417E0" w14:textId="074FFD1D" w:rsidR="00EE10C6" w:rsidRPr="00FA5570" w:rsidDel="009661CB" w:rsidRDefault="00EE10C6" w:rsidP="00877AF8">
            <w:pPr>
              <w:rPr>
                <w:del w:id="5084" w:author="Fegie" w:date="2021-04-28T12:03:00Z"/>
                <w:rFonts w:ascii="標楷體" w:eastAsia="標楷體" w:hAnsi="標楷體"/>
                <w:color w:val="FF0000"/>
              </w:rPr>
            </w:pPr>
            <w:del w:id="5085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空白:本人</w:delText>
              </w:r>
              <w:bookmarkStart w:id="5086" w:name="_Toc71197588"/>
              <w:bookmarkEnd w:id="5086"/>
            </w:del>
          </w:p>
          <w:p w14:paraId="7904CC35" w14:textId="6ABA2C98" w:rsidR="00EE10C6" w:rsidRPr="00FA5570" w:rsidDel="009661CB" w:rsidRDefault="00EE10C6" w:rsidP="00877AF8">
            <w:pPr>
              <w:rPr>
                <w:del w:id="5087" w:author="Fegie" w:date="2021-04-28T12:03:00Z"/>
                <w:rFonts w:ascii="標楷體" w:eastAsia="標楷體" w:hAnsi="標楷體"/>
                <w:color w:val="FF0000"/>
              </w:rPr>
            </w:pPr>
            <w:del w:id="5088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01: 夫</w:delText>
              </w:r>
              <w:bookmarkStart w:id="5089" w:name="_Toc71197589"/>
              <w:bookmarkEnd w:id="5089"/>
            </w:del>
          </w:p>
          <w:p w14:paraId="481AF34E" w14:textId="66B35A7D" w:rsidR="00EE10C6" w:rsidRPr="00FA5570" w:rsidDel="009661CB" w:rsidRDefault="00EE10C6" w:rsidP="00877AF8">
            <w:pPr>
              <w:rPr>
                <w:del w:id="5090" w:author="Fegie" w:date="2021-04-28T12:03:00Z"/>
                <w:rFonts w:ascii="標楷體" w:eastAsia="標楷體" w:hAnsi="標楷體"/>
                <w:color w:val="FF0000"/>
              </w:rPr>
            </w:pPr>
            <w:del w:id="5091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02: 妻</w:delText>
              </w:r>
              <w:bookmarkStart w:id="5092" w:name="_Toc71197590"/>
              <w:bookmarkEnd w:id="5092"/>
            </w:del>
          </w:p>
          <w:p w14:paraId="4CF4E076" w14:textId="39781EA6" w:rsidR="00EE10C6" w:rsidRPr="00FA5570" w:rsidDel="009661CB" w:rsidRDefault="00EE10C6" w:rsidP="00877AF8">
            <w:pPr>
              <w:rPr>
                <w:del w:id="5093" w:author="Fegie" w:date="2021-04-28T12:03:00Z"/>
                <w:rFonts w:ascii="標楷體" w:eastAsia="標楷體" w:hAnsi="標楷體"/>
                <w:color w:val="FF0000"/>
              </w:rPr>
            </w:pPr>
            <w:del w:id="5094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03: 父</w:delText>
              </w:r>
              <w:bookmarkStart w:id="5095" w:name="_Toc71197591"/>
              <w:bookmarkEnd w:id="5095"/>
            </w:del>
          </w:p>
          <w:p w14:paraId="6953E2A3" w14:textId="446AD075" w:rsidR="00EE10C6" w:rsidRPr="00FA5570" w:rsidDel="009661CB" w:rsidRDefault="00EE10C6" w:rsidP="00877AF8">
            <w:pPr>
              <w:rPr>
                <w:del w:id="5096" w:author="Fegie" w:date="2021-04-28T12:03:00Z"/>
                <w:rFonts w:ascii="標楷體" w:eastAsia="標楷體" w:hAnsi="標楷體"/>
                <w:color w:val="FF0000"/>
              </w:rPr>
            </w:pPr>
            <w:del w:id="5097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04: 母</w:delText>
              </w:r>
              <w:bookmarkStart w:id="5098" w:name="_Toc71197592"/>
              <w:bookmarkEnd w:id="5098"/>
            </w:del>
          </w:p>
          <w:p w14:paraId="522A63E6" w14:textId="73A5BA91" w:rsidR="00EE10C6" w:rsidRPr="00FA5570" w:rsidDel="009661CB" w:rsidRDefault="00EE10C6" w:rsidP="00877AF8">
            <w:pPr>
              <w:rPr>
                <w:del w:id="5099" w:author="Fegie" w:date="2021-04-28T12:03:00Z"/>
                <w:rFonts w:ascii="標楷體" w:eastAsia="標楷體" w:hAnsi="標楷體"/>
                <w:color w:val="FF0000"/>
              </w:rPr>
            </w:pPr>
            <w:del w:id="5100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05: 子</w:delText>
              </w:r>
              <w:bookmarkStart w:id="5101" w:name="_Toc71197593"/>
              <w:bookmarkEnd w:id="5101"/>
            </w:del>
          </w:p>
          <w:p w14:paraId="3F4762D8" w14:textId="5E160265" w:rsidR="00EE10C6" w:rsidRPr="00FA5570" w:rsidDel="009661CB" w:rsidRDefault="00EE10C6" w:rsidP="00877AF8">
            <w:pPr>
              <w:rPr>
                <w:del w:id="5102" w:author="Fegie" w:date="2021-04-28T12:03:00Z"/>
                <w:rFonts w:ascii="標楷體" w:eastAsia="標楷體" w:hAnsi="標楷體"/>
                <w:color w:val="FF0000"/>
              </w:rPr>
            </w:pPr>
            <w:del w:id="5103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06: 女</w:delText>
              </w:r>
              <w:bookmarkStart w:id="5104" w:name="_Toc71197594"/>
              <w:bookmarkEnd w:id="5104"/>
            </w:del>
          </w:p>
          <w:p w14:paraId="30A7CEB6" w14:textId="585B4CA0" w:rsidR="00EE10C6" w:rsidRPr="00FA5570" w:rsidDel="009661CB" w:rsidRDefault="00EE10C6" w:rsidP="00877AF8">
            <w:pPr>
              <w:rPr>
                <w:del w:id="5105" w:author="Fegie" w:date="2021-04-28T12:03:00Z"/>
                <w:rFonts w:ascii="標楷體" w:eastAsia="標楷體" w:hAnsi="標楷體"/>
                <w:color w:val="FF0000"/>
              </w:rPr>
            </w:pPr>
            <w:del w:id="5106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07: 兄</w:delText>
              </w:r>
              <w:bookmarkStart w:id="5107" w:name="_Toc71197595"/>
              <w:bookmarkEnd w:id="5107"/>
            </w:del>
          </w:p>
          <w:p w14:paraId="30B1F894" w14:textId="4E4ED69B" w:rsidR="00EE10C6" w:rsidRPr="00FA5570" w:rsidDel="009661CB" w:rsidRDefault="00EE10C6" w:rsidP="00877AF8">
            <w:pPr>
              <w:rPr>
                <w:del w:id="5108" w:author="Fegie" w:date="2021-04-28T12:03:00Z"/>
                <w:rFonts w:ascii="標楷體" w:eastAsia="標楷體" w:hAnsi="標楷體"/>
                <w:color w:val="FF0000"/>
              </w:rPr>
            </w:pPr>
            <w:del w:id="5109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08: 弟</w:delText>
              </w:r>
              <w:bookmarkStart w:id="5110" w:name="_Toc71197596"/>
              <w:bookmarkEnd w:id="5110"/>
            </w:del>
          </w:p>
          <w:p w14:paraId="369A2526" w14:textId="539F9AA8" w:rsidR="00EE10C6" w:rsidRPr="00FA5570" w:rsidDel="009661CB" w:rsidRDefault="00EE10C6" w:rsidP="00877AF8">
            <w:pPr>
              <w:rPr>
                <w:del w:id="5111" w:author="Fegie" w:date="2021-04-28T12:03:00Z"/>
                <w:rFonts w:ascii="標楷體" w:eastAsia="標楷體" w:hAnsi="標楷體"/>
                <w:color w:val="FF0000"/>
              </w:rPr>
            </w:pPr>
            <w:del w:id="5112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09: 姊</w:delText>
              </w:r>
              <w:bookmarkStart w:id="5113" w:name="_Toc71197597"/>
              <w:bookmarkEnd w:id="5113"/>
            </w:del>
          </w:p>
          <w:p w14:paraId="52900569" w14:textId="6DD6E999" w:rsidR="00EE10C6" w:rsidRPr="00FA5570" w:rsidDel="009661CB" w:rsidRDefault="00EE10C6" w:rsidP="00877AF8">
            <w:pPr>
              <w:rPr>
                <w:del w:id="5114" w:author="Fegie" w:date="2021-04-28T12:03:00Z"/>
                <w:rFonts w:ascii="標楷體" w:eastAsia="標楷體" w:hAnsi="標楷體"/>
                <w:color w:val="FF0000"/>
              </w:rPr>
            </w:pPr>
            <w:del w:id="5115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10: 妹</w:delText>
              </w:r>
              <w:bookmarkStart w:id="5116" w:name="_Toc71197598"/>
              <w:bookmarkEnd w:id="5116"/>
            </w:del>
          </w:p>
          <w:p w14:paraId="7A2C687B" w14:textId="15E52D80" w:rsidR="00EE10C6" w:rsidRPr="00FA5570" w:rsidDel="009661CB" w:rsidRDefault="00EE10C6" w:rsidP="00877AF8">
            <w:pPr>
              <w:rPr>
                <w:del w:id="5117" w:author="Fegie" w:date="2021-04-28T12:03:00Z"/>
                <w:rFonts w:ascii="標楷體" w:eastAsia="標楷體" w:hAnsi="標楷體"/>
                <w:color w:val="FF0000"/>
              </w:rPr>
            </w:pPr>
            <w:del w:id="5118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11: 姪子</w:delText>
              </w:r>
              <w:bookmarkStart w:id="5119" w:name="_Toc71197599"/>
              <w:bookmarkEnd w:id="5119"/>
            </w:del>
          </w:p>
          <w:p w14:paraId="14B120A3" w14:textId="4468E3D3" w:rsidR="00EE10C6" w:rsidRPr="00A04243" w:rsidDel="009661CB" w:rsidRDefault="00EE10C6" w:rsidP="00877AF8">
            <w:pPr>
              <w:rPr>
                <w:del w:id="5120" w:author="Fegie" w:date="2021-04-28T12:03:00Z"/>
                <w:rFonts w:ascii="標楷體" w:eastAsia="標楷體" w:hAnsi="標楷體"/>
              </w:rPr>
            </w:pPr>
            <w:del w:id="5121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99: 其他</w:delText>
              </w:r>
              <w:bookmarkStart w:id="5122" w:name="_Toc71197600"/>
              <w:bookmarkEnd w:id="5122"/>
            </w:del>
          </w:p>
        </w:tc>
        <w:bookmarkStart w:id="5123" w:name="_Toc71197601"/>
        <w:bookmarkEnd w:id="5123"/>
      </w:tr>
      <w:tr w:rsidR="00EE10C6" w:rsidRPr="00A04243" w:rsidDel="009661CB" w14:paraId="39599D12" w14:textId="39F1C30E" w:rsidTr="00EE10C6">
        <w:trPr>
          <w:trHeight w:val="291"/>
          <w:jc w:val="center"/>
          <w:del w:id="5124" w:author="Fegie" w:date="2021-04-28T12:03:00Z"/>
        </w:trPr>
        <w:tc>
          <w:tcPr>
            <w:tcW w:w="558" w:type="dxa"/>
          </w:tcPr>
          <w:p w14:paraId="5D302251" w14:textId="1664ADD2" w:rsidR="00EE10C6" w:rsidRPr="00A04243" w:rsidDel="009661CB" w:rsidRDefault="00EE10C6" w:rsidP="00877AF8">
            <w:pPr>
              <w:rPr>
                <w:del w:id="5125" w:author="Fegie" w:date="2021-04-28T12:03:00Z"/>
                <w:rFonts w:ascii="標楷體" w:eastAsia="標楷體" w:hAnsi="標楷體"/>
              </w:rPr>
            </w:pPr>
            <w:bookmarkStart w:id="5126" w:name="_Toc71197602"/>
            <w:bookmarkEnd w:id="5126"/>
          </w:p>
        </w:tc>
        <w:tc>
          <w:tcPr>
            <w:tcW w:w="2152" w:type="dxa"/>
          </w:tcPr>
          <w:p w14:paraId="1AA16D99" w14:textId="05007D82" w:rsidR="00EE10C6" w:rsidRPr="00FA5570" w:rsidDel="009661CB" w:rsidRDefault="00EE10C6" w:rsidP="00877AF8">
            <w:pPr>
              <w:rPr>
                <w:del w:id="5127" w:author="Fegie" w:date="2021-04-28T12:03:00Z"/>
                <w:rFonts w:ascii="標楷體" w:eastAsia="標楷體" w:hAnsi="標楷體"/>
                <w:color w:val="FF0000"/>
              </w:rPr>
            </w:pPr>
            <w:del w:id="5128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聯絡人姓名</w:delText>
              </w:r>
              <w:bookmarkStart w:id="5129" w:name="_Toc71197603"/>
              <w:bookmarkEnd w:id="5129"/>
            </w:del>
          </w:p>
        </w:tc>
        <w:tc>
          <w:tcPr>
            <w:tcW w:w="1296" w:type="dxa"/>
            <w:gridSpan w:val="2"/>
          </w:tcPr>
          <w:p w14:paraId="3DF636D6" w14:textId="48914EFC" w:rsidR="00EE10C6" w:rsidRPr="00FA5570" w:rsidDel="009661CB" w:rsidRDefault="00EE10C6" w:rsidP="00877AF8">
            <w:pPr>
              <w:rPr>
                <w:del w:id="5130" w:author="Fegie" w:date="2021-04-28T12:03:00Z"/>
                <w:rFonts w:ascii="標楷體" w:eastAsia="標楷體" w:hAnsi="標楷體"/>
                <w:color w:val="FF0000"/>
              </w:rPr>
            </w:pPr>
            <w:del w:id="5131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X(14)</w:delText>
              </w:r>
              <w:bookmarkStart w:id="5132" w:name="_Toc71197604"/>
              <w:bookmarkEnd w:id="5132"/>
            </w:del>
          </w:p>
        </w:tc>
        <w:tc>
          <w:tcPr>
            <w:tcW w:w="1066" w:type="dxa"/>
            <w:gridSpan w:val="2"/>
          </w:tcPr>
          <w:p w14:paraId="29A288AF" w14:textId="099002D3" w:rsidR="00EE10C6" w:rsidRPr="00A04243" w:rsidDel="009661CB" w:rsidRDefault="00EE10C6" w:rsidP="00877AF8">
            <w:pPr>
              <w:rPr>
                <w:del w:id="5133" w:author="Fegie" w:date="2021-04-28T12:03:00Z"/>
                <w:rFonts w:ascii="標楷體" w:eastAsia="標楷體" w:hAnsi="標楷體"/>
              </w:rPr>
            </w:pPr>
            <w:bookmarkStart w:id="5134" w:name="_Toc71197605"/>
            <w:bookmarkEnd w:id="5134"/>
          </w:p>
        </w:tc>
        <w:tc>
          <w:tcPr>
            <w:tcW w:w="1141" w:type="dxa"/>
            <w:gridSpan w:val="2"/>
          </w:tcPr>
          <w:p w14:paraId="5B626C5A" w14:textId="74C913FE" w:rsidR="00EE10C6" w:rsidRPr="00A04243" w:rsidDel="009661CB" w:rsidRDefault="00EE10C6" w:rsidP="00877AF8">
            <w:pPr>
              <w:rPr>
                <w:del w:id="5135" w:author="Fegie" w:date="2021-04-28T12:03:00Z"/>
                <w:rFonts w:ascii="標楷體" w:eastAsia="標楷體" w:hAnsi="標楷體"/>
              </w:rPr>
            </w:pPr>
            <w:bookmarkStart w:id="5136" w:name="_Toc71197606"/>
            <w:bookmarkEnd w:id="5136"/>
          </w:p>
        </w:tc>
        <w:tc>
          <w:tcPr>
            <w:tcW w:w="665" w:type="dxa"/>
            <w:gridSpan w:val="2"/>
          </w:tcPr>
          <w:p w14:paraId="69E39D2C" w14:textId="6110F214" w:rsidR="00EE10C6" w:rsidRPr="00A04243" w:rsidDel="009661CB" w:rsidRDefault="00EE10C6" w:rsidP="00877AF8">
            <w:pPr>
              <w:rPr>
                <w:del w:id="5137" w:author="Fegie" w:date="2021-04-28T12:03:00Z"/>
                <w:rFonts w:ascii="標楷體" w:eastAsia="標楷體" w:hAnsi="標楷體"/>
              </w:rPr>
            </w:pPr>
            <w:bookmarkStart w:id="5138" w:name="_Toc71197607"/>
            <w:bookmarkEnd w:id="5138"/>
          </w:p>
        </w:tc>
        <w:tc>
          <w:tcPr>
            <w:tcW w:w="691" w:type="dxa"/>
            <w:gridSpan w:val="2"/>
          </w:tcPr>
          <w:p w14:paraId="5C119113" w14:textId="6223DE60" w:rsidR="00EE10C6" w:rsidRPr="00A04243" w:rsidDel="009661CB" w:rsidRDefault="00EE10C6" w:rsidP="00877AF8">
            <w:pPr>
              <w:rPr>
                <w:del w:id="5139" w:author="Fegie" w:date="2021-04-28T12:03:00Z"/>
                <w:rFonts w:ascii="標楷體" w:eastAsia="標楷體" w:hAnsi="標楷體"/>
              </w:rPr>
            </w:pPr>
            <w:bookmarkStart w:id="5140" w:name="_Toc71197608"/>
            <w:bookmarkEnd w:id="5140"/>
          </w:p>
        </w:tc>
        <w:tc>
          <w:tcPr>
            <w:tcW w:w="3613" w:type="dxa"/>
            <w:gridSpan w:val="3"/>
          </w:tcPr>
          <w:p w14:paraId="28F77BEB" w14:textId="11FD3548" w:rsidR="00EE10C6" w:rsidRPr="00A04243" w:rsidDel="009661CB" w:rsidRDefault="00EE10C6" w:rsidP="00877AF8">
            <w:pPr>
              <w:rPr>
                <w:del w:id="5141" w:author="Fegie" w:date="2021-04-28T12:03:00Z"/>
                <w:rFonts w:ascii="標楷體" w:eastAsia="標楷體" w:hAnsi="標楷體"/>
              </w:rPr>
            </w:pPr>
            <w:del w:id="5142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143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144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5145" w:name="_Toc71197609"/>
              <w:bookmarkEnd w:id="5145"/>
            </w:del>
          </w:p>
        </w:tc>
        <w:bookmarkStart w:id="5146" w:name="_Toc71197610"/>
        <w:bookmarkEnd w:id="5146"/>
      </w:tr>
      <w:tr w:rsidR="00EE10C6" w:rsidRPr="00A04243" w:rsidDel="009661CB" w14:paraId="54816389" w14:textId="6EE33EF9" w:rsidTr="00EE10C6">
        <w:trPr>
          <w:trHeight w:val="291"/>
          <w:jc w:val="center"/>
          <w:del w:id="5147" w:author="Fegie" w:date="2021-04-28T12:03:00Z"/>
        </w:trPr>
        <w:tc>
          <w:tcPr>
            <w:tcW w:w="558" w:type="dxa"/>
          </w:tcPr>
          <w:p w14:paraId="3DEB85F1" w14:textId="0AD4B6E6" w:rsidR="00EE10C6" w:rsidRPr="00A04243" w:rsidDel="009661CB" w:rsidRDefault="00EE10C6" w:rsidP="00877AF8">
            <w:pPr>
              <w:rPr>
                <w:del w:id="5148" w:author="Fegie" w:date="2021-04-28T12:03:00Z"/>
                <w:rFonts w:ascii="標楷體" w:eastAsia="標楷體" w:hAnsi="標楷體"/>
              </w:rPr>
            </w:pPr>
            <w:bookmarkStart w:id="5149" w:name="_Toc71197611"/>
            <w:bookmarkEnd w:id="5149"/>
          </w:p>
        </w:tc>
        <w:tc>
          <w:tcPr>
            <w:tcW w:w="2152" w:type="dxa"/>
          </w:tcPr>
          <w:p w14:paraId="0F7E568E" w14:textId="6DD5D475" w:rsidR="00EE10C6" w:rsidRPr="00FA5570" w:rsidDel="009661CB" w:rsidRDefault="00EE10C6" w:rsidP="00877AF8">
            <w:pPr>
              <w:rPr>
                <w:del w:id="5150" w:author="Fegie" w:date="2021-04-28T12:03:00Z"/>
                <w:rFonts w:ascii="標楷體" w:eastAsia="標楷體" w:hAnsi="標楷體"/>
                <w:color w:val="FF0000"/>
              </w:rPr>
            </w:pPr>
            <w:del w:id="5151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啟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用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記號</w:delText>
              </w:r>
              <w:bookmarkStart w:id="5152" w:name="_Toc71197612"/>
              <w:bookmarkEnd w:id="5152"/>
            </w:del>
          </w:p>
        </w:tc>
        <w:tc>
          <w:tcPr>
            <w:tcW w:w="1296" w:type="dxa"/>
            <w:gridSpan w:val="2"/>
          </w:tcPr>
          <w:p w14:paraId="7CCB3D8E" w14:textId="4435A928" w:rsidR="00EE10C6" w:rsidRPr="00FA5570" w:rsidDel="009661CB" w:rsidRDefault="00EE10C6" w:rsidP="00877AF8">
            <w:pPr>
              <w:rPr>
                <w:del w:id="5153" w:author="Fegie" w:date="2021-04-28T12:03:00Z"/>
                <w:rFonts w:ascii="標楷體" w:eastAsia="標楷體" w:hAnsi="標楷體"/>
                <w:color w:val="FF0000"/>
              </w:rPr>
            </w:pPr>
            <w:del w:id="5154" w:author="Fegie" w:date="2021-04-28T12:03:00Z">
              <w:r w:rsidDel="009661CB">
                <w:rPr>
                  <w:rFonts w:ascii="標楷體" w:eastAsia="標楷體" w:hAnsi="標楷體" w:hint="eastAsia"/>
                  <w:color w:val="FF0000"/>
                </w:rPr>
                <w:delText>X(2)</w:delText>
              </w:r>
              <w:bookmarkStart w:id="5155" w:name="_Toc71197613"/>
              <w:bookmarkEnd w:id="5155"/>
            </w:del>
          </w:p>
        </w:tc>
        <w:tc>
          <w:tcPr>
            <w:tcW w:w="1066" w:type="dxa"/>
            <w:gridSpan w:val="2"/>
          </w:tcPr>
          <w:p w14:paraId="1C0564BA" w14:textId="59A74E61" w:rsidR="00EE10C6" w:rsidRPr="00A04243" w:rsidDel="009661CB" w:rsidRDefault="00EE10C6" w:rsidP="00877AF8">
            <w:pPr>
              <w:rPr>
                <w:del w:id="5156" w:author="Fegie" w:date="2021-04-28T12:03:00Z"/>
                <w:rFonts w:ascii="標楷體" w:eastAsia="標楷體" w:hAnsi="標楷體"/>
              </w:rPr>
            </w:pPr>
            <w:bookmarkStart w:id="5157" w:name="_Toc71197614"/>
            <w:bookmarkEnd w:id="5157"/>
          </w:p>
        </w:tc>
        <w:tc>
          <w:tcPr>
            <w:tcW w:w="1141" w:type="dxa"/>
            <w:gridSpan w:val="2"/>
          </w:tcPr>
          <w:p w14:paraId="15F5FC07" w14:textId="0276B9D5" w:rsidR="00EE10C6" w:rsidRPr="00A04243" w:rsidDel="009661CB" w:rsidRDefault="00EE10C6" w:rsidP="00877AF8">
            <w:pPr>
              <w:rPr>
                <w:del w:id="5158" w:author="Fegie" w:date="2021-04-28T12:03:00Z"/>
                <w:rFonts w:ascii="標楷體" w:eastAsia="標楷體" w:hAnsi="標楷體"/>
              </w:rPr>
            </w:pPr>
            <w:bookmarkStart w:id="5159" w:name="_Toc71197615"/>
            <w:bookmarkEnd w:id="5159"/>
          </w:p>
        </w:tc>
        <w:tc>
          <w:tcPr>
            <w:tcW w:w="665" w:type="dxa"/>
            <w:gridSpan w:val="2"/>
          </w:tcPr>
          <w:p w14:paraId="18D264D3" w14:textId="1FC3C4A6" w:rsidR="00EE10C6" w:rsidRPr="00A04243" w:rsidDel="009661CB" w:rsidRDefault="00EE10C6" w:rsidP="00877AF8">
            <w:pPr>
              <w:rPr>
                <w:del w:id="5160" w:author="Fegie" w:date="2021-04-28T12:03:00Z"/>
                <w:rFonts w:ascii="標楷體" w:eastAsia="標楷體" w:hAnsi="標楷體"/>
              </w:rPr>
            </w:pPr>
            <w:bookmarkStart w:id="5161" w:name="_Toc71197616"/>
            <w:bookmarkEnd w:id="5161"/>
          </w:p>
        </w:tc>
        <w:tc>
          <w:tcPr>
            <w:tcW w:w="691" w:type="dxa"/>
            <w:gridSpan w:val="2"/>
          </w:tcPr>
          <w:p w14:paraId="5A72A2AE" w14:textId="345BC47D" w:rsidR="00EE10C6" w:rsidRPr="00A04243" w:rsidDel="009661CB" w:rsidRDefault="00EE10C6" w:rsidP="00877AF8">
            <w:pPr>
              <w:rPr>
                <w:del w:id="5162" w:author="Fegie" w:date="2021-04-28T12:03:00Z"/>
                <w:rFonts w:ascii="標楷體" w:eastAsia="標楷體" w:hAnsi="標楷體"/>
              </w:rPr>
            </w:pPr>
            <w:bookmarkStart w:id="5163" w:name="_Toc71197617"/>
            <w:bookmarkEnd w:id="5163"/>
          </w:p>
        </w:tc>
        <w:tc>
          <w:tcPr>
            <w:tcW w:w="3613" w:type="dxa"/>
            <w:gridSpan w:val="3"/>
          </w:tcPr>
          <w:p w14:paraId="7AD7D79B" w14:textId="4F6DFD8C" w:rsidR="00EE10C6" w:rsidRPr="00362205" w:rsidDel="009661CB" w:rsidRDefault="00EE10C6" w:rsidP="00877AF8">
            <w:pPr>
              <w:rPr>
                <w:del w:id="5164" w:author="Fegie" w:date="2021-04-28T12:03:00Z"/>
                <w:rFonts w:ascii="標楷體" w:eastAsia="標楷體" w:hAnsi="標楷體"/>
              </w:rPr>
            </w:pPr>
            <w:del w:id="5165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166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167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5168" w:name="_Toc71197618"/>
              <w:bookmarkEnd w:id="5168"/>
            </w:del>
          </w:p>
          <w:p w14:paraId="457752D0" w14:textId="2EDF20B5" w:rsidR="00EE10C6" w:rsidRPr="00FA5570" w:rsidDel="009661CB" w:rsidRDefault="00E8798B" w:rsidP="00877AF8">
            <w:pPr>
              <w:rPr>
                <w:del w:id="5169" w:author="Fegie" w:date="2021-04-28T12:03:00Z"/>
                <w:rFonts w:ascii="標楷體" w:eastAsia="標楷體" w:hAnsi="標楷體"/>
                <w:color w:val="FF0000"/>
              </w:rPr>
            </w:pPr>
            <w:ins w:id="5170" w:author="88692" w:date="2020-06-17T10:09:00Z">
              <w:del w:id="5171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Y</w:delText>
                </w:r>
              </w:del>
            </w:ins>
            <w:del w:id="5172" w:author="Fegie" w:date="2021-04-28T12:03:00Z">
              <w:r w:rsidR="00EE10C6" w:rsidRPr="00FA5570" w:rsidDel="009661CB">
                <w:rPr>
                  <w:rFonts w:ascii="標楷體" w:eastAsia="標楷體" w:hAnsi="標楷體" w:hint="eastAsia"/>
                  <w:color w:val="FF0000"/>
                </w:rPr>
                <w:delText xml:space="preserve">0:啟用 </w:delText>
              </w:r>
              <w:r w:rsidR="00EE10C6" w:rsidRPr="00FA5570" w:rsidDel="009661CB">
                <w:rPr>
                  <w:rFonts w:ascii="標楷體" w:eastAsia="標楷體" w:hAnsi="標楷體"/>
                  <w:color w:val="FF0000"/>
                </w:rPr>
                <w:delText xml:space="preserve"> </w:delText>
              </w:r>
              <w:bookmarkStart w:id="5173" w:name="_Toc71197619"/>
              <w:bookmarkEnd w:id="5173"/>
            </w:del>
          </w:p>
          <w:p w14:paraId="0DB0D8FF" w14:textId="68325B3E" w:rsidR="00EE10C6" w:rsidRPr="00A04243" w:rsidDel="009661CB" w:rsidRDefault="00E8798B" w:rsidP="00877AF8">
            <w:pPr>
              <w:rPr>
                <w:del w:id="5174" w:author="Fegie" w:date="2021-04-28T12:03:00Z"/>
                <w:rFonts w:ascii="標楷體" w:eastAsia="標楷體" w:hAnsi="標楷體"/>
              </w:rPr>
            </w:pPr>
            <w:ins w:id="5175" w:author="88692" w:date="2020-06-17T10:09:00Z">
              <w:del w:id="5176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N</w:delText>
                </w:r>
              </w:del>
            </w:ins>
            <w:del w:id="5177" w:author="Fegie" w:date="2021-04-28T12:03:00Z">
              <w:r w:rsidR="00EE10C6" w:rsidRPr="00FA5570" w:rsidDel="009661CB">
                <w:rPr>
                  <w:rFonts w:ascii="標楷體" w:eastAsia="標楷體" w:hAnsi="標楷體" w:hint="eastAsia"/>
                  <w:color w:val="FF0000"/>
                </w:rPr>
                <w:delText>1:未啟用</w:delText>
              </w:r>
            </w:del>
            <w:ins w:id="5178" w:author="88692" w:date="2020-06-17T10:41:00Z">
              <w:del w:id="5179" w:author="Fegie" w:date="2021-04-28T12:03:00Z">
                <w:r w:rsidR="0015734C" w:rsidDel="009661CB">
                  <w:rPr>
                    <w:rFonts w:ascii="標楷體" w:eastAsia="標楷體" w:hAnsi="標楷體" w:hint="eastAsia"/>
                    <w:color w:val="FF0000"/>
                  </w:rPr>
                  <w:delText>停用</w:delText>
                </w:r>
              </w:del>
            </w:ins>
            <w:bookmarkStart w:id="5180" w:name="_Toc71197620"/>
            <w:bookmarkEnd w:id="5180"/>
          </w:p>
        </w:tc>
        <w:bookmarkStart w:id="5181" w:name="_Toc71197621"/>
        <w:bookmarkEnd w:id="5181"/>
      </w:tr>
      <w:tr w:rsidR="00EE10C6" w:rsidRPr="00A04243" w:rsidDel="009661CB" w14:paraId="017DF527" w14:textId="2E6881B8" w:rsidTr="00EE10C6">
        <w:trPr>
          <w:trHeight w:val="291"/>
          <w:jc w:val="center"/>
          <w:del w:id="5182" w:author="Fegie" w:date="2021-04-28T12:03:00Z"/>
        </w:trPr>
        <w:tc>
          <w:tcPr>
            <w:tcW w:w="558" w:type="dxa"/>
          </w:tcPr>
          <w:p w14:paraId="02D461C1" w14:textId="1EF3D46A" w:rsidR="00EE10C6" w:rsidRPr="00A04243" w:rsidDel="009661CB" w:rsidRDefault="00EE10C6" w:rsidP="00877AF8">
            <w:pPr>
              <w:rPr>
                <w:del w:id="5183" w:author="Fegie" w:date="2021-04-28T12:03:00Z"/>
                <w:rFonts w:ascii="標楷體" w:eastAsia="標楷體" w:hAnsi="標楷體"/>
              </w:rPr>
            </w:pPr>
            <w:bookmarkStart w:id="5184" w:name="_Toc71197622"/>
            <w:bookmarkEnd w:id="5184"/>
          </w:p>
        </w:tc>
        <w:tc>
          <w:tcPr>
            <w:tcW w:w="2152" w:type="dxa"/>
          </w:tcPr>
          <w:p w14:paraId="28B6DA91" w14:textId="319C53B8" w:rsidR="00EE10C6" w:rsidRPr="00FA5570" w:rsidDel="009661CB" w:rsidRDefault="00EE10C6" w:rsidP="00877AF8">
            <w:pPr>
              <w:rPr>
                <w:del w:id="5185" w:author="Fegie" w:date="2021-04-28T12:03:00Z"/>
                <w:rFonts w:ascii="標楷體" w:eastAsia="標楷體" w:hAnsi="標楷體"/>
                <w:color w:val="FF0000"/>
              </w:rPr>
            </w:pPr>
            <w:del w:id="5186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備註</w:delText>
              </w:r>
              <w:bookmarkStart w:id="5187" w:name="_Toc71197623"/>
              <w:bookmarkEnd w:id="5187"/>
            </w:del>
          </w:p>
        </w:tc>
        <w:tc>
          <w:tcPr>
            <w:tcW w:w="1296" w:type="dxa"/>
            <w:gridSpan w:val="2"/>
          </w:tcPr>
          <w:p w14:paraId="09EBC206" w14:textId="5DD10D05" w:rsidR="00EE10C6" w:rsidRPr="00A04243" w:rsidDel="009661CB" w:rsidRDefault="00EE10C6" w:rsidP="00877AF8">
            <w:pPr>
              <w:rPr>
                <w:del w:id="5188" w:author="Fegie" w:date="2021-04-28T12:03:00Z"/>
                <w:rFonts w:ascii="標楷體" w:eastAsia="標楷體" w:hAnsi="標楷體"/>
              </w:rPr>
            </w:pPr>
            <w:del w:id="5189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X(4</w:delText>
              </w:r>
              <w:r w:rsidDel="009661CB">
                <w:rPr>
                  <w:rFonts w:ascii="標楷體" w:eastAsia="標楷體" w:hAnsi="標楷體" w:hint="eastAsia"/>
                  <w:color w:val="FF0000"/>
                </w:rPr>
                <w:delText>0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)</w:delText>
              </w:r>
              <w:bookmarkStart w:id="5190" w:name="_Toc71197624"/>
              <w:bookmarkEnd w:id="5190"/>
            </w:del>
          </w:p>
        </w:tc>
        <w:tc>
          <w:tcPr>
            <w:tcW w:w="1066" w:type="dxa"/>
            <w:gridSpan w:val="2"/>
          </w:tcPr>
          <w:p w14:paraId="347F2663" w14:textId="37ED6CBB" w:rsidR="00EE10C6" w:rsidRPr="00A04243" w:rsidDel="009661CB" w:rsidRDefault="00EE10C6" w:rsidP="00877AF8">
            <w:pPr>
              <w:rPr>
                <w:del w:id="5191" w:author="Fegie" w:date="2021-04-28T12:03:00Z"/>
                <w:rFonts w:ascii="標楷體" w:eastAsia="標楷體" w:hAnsi="標楷體"/>
              </w:rPr>
            </w:pPr>
            <w:bookmarkStart w:id="5192" w:name="_Toc71197625"/>
            <w:bookmarkEnd w:id="5192"/>
          </w:p>
        </w:tc>
        <w:tc>
          <w:tcPr>
            <w:tcW w:w="1141" w:type="dxa"/>
            <w:gridSpan w:val="2"/>
          </w:tcPr>
          <w:p w14:paraId="0CF08560" w14:textId="2A711BB3" w:rsidR="00EE10C6" w:rsidRPr="00A04243" w:rsidDel="009661CB" w:rsidRDefault="00EE10C6" w:rsidP="00877AF8">
            <w:pPr>
              <w:rPr>
                <w:del w:id="5193" w:author="Fegie" w:date="2021-04-28T12:03:00Z"/>
                <w:rFonts w:ascii="標楷體" w:eastAsia="標楷體" w:hAnsi="標楷體"/>
              </w:rPr>
            </w:pPr>
            <w:bookmarkStart w:id="5194" w:name="_Toc71197626"/>
            <w:bookmarkEnd w:id="5194"/>
          </w:p>
        </w:tc>
        <w:tc>
          <w:tcPr>
            <w:tcW w:w="665" w:type="dxa"/>
            <w:gridSpan w:val="2"/>
          </w:tcPr>
          <w:p w14:paraId="02396C73" w14:textId="50406CBB" w:rsidR="00EE10C6" w:rsidRPr="00A04243" w:rsidDel="009661CB" w:rsidRDefault="00EE10C6" w:rsidP="00877AF8">
            <w:pPr>
              <w:rPr>
                <w:del w:id="5195" w:author="Fegie" w:date="2021-04-28T12:03:00Z"/>
                <w:rFonts w:ascii="標楷體" w:eastAsia="標楷體" w:hAnsi="標楷體"/>
              </w:rPr>
            </w:pPr>
            <w:bookmarkStart w:id="5196" w:name="_Toc71197627"/>
            <w:bookmarkEnd w:id="5196"/>
          </w:p>
        </w:tc>
        <w:tc>
          <w:tcPr>
            <w:tcW w:w="691" w:type="dxa"/>
            <w:gridSpan w:val="2"/>
          </w:tcPr>
          <w:p w14:paraId="70023092" w14:textId="52981F71" w:rsidR="00EE10C6" w:rsidRPr="00A04243" w:rsidDel="009661CB" w:rsidRDefault="00EE10C6" w:rsidP="00877AF8">
            <w:pPr>
              <w:rPr>
                <w:del w:id="5197" w:author="Fegie" w:date="2021-04-28T12:03:00Z"/>
                <w:rFonts w:ascii="標楷體" w:eastAsia="標楷體" w:hAnsi="標楷體"/>
              </w:rPr>
            </w:pPr>
            <w:bookmarkStart w:id="5198" w:name="_Toc71197628"/>
            <w:bookmarkEnd w:id="5198"/>
          </w:p>
        </w:tc>
        <w:tc>
          <w:tcPr>
            <w:tcW w:w="3613" w:type="dxa"/>
            <w:gridSpan w:val="3"/>
          </w:tcPr>
          <w:p w14:paraId="1F0E451C" w14:textId="4F41E7DA" w:rsidR="00EE10C6" w:rsidRPr="00A04243" w:rsidDel="009661CB" w:rsidRDefault="00EE10C6" w:rsidP="00877AF8">
            <w:pPr>
              <w:rPr>
                <w:del w:id="5199" w:author="Fegie" w:date="2021-04-28T12:03:00Z"/>
                <w:rFonts w:ascii="標楷體" w:eastAsia="標楷體" w:hAnsi="標楷體"/>
              </w:rPr>
            </w:pPr>
            <w:del w:id="5200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201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202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5203" w:name="_Toc71197629"/>
              <w:bookmarkEnd w:id="5203"/>
            </w:del>
          </w:p>
        </w:tc>
        <w:bookmarkStart w:id="5204" w:name="_Toc71197630"/>
        <w:bookmarkEnd w:id="5204"/>
      </w:tr>
      <w:tr w:rsidR="00EE10C6" w:rsidRPr="00A04243" w:rsidDel="009661CB" w14:paraId="00F211BB" w14:textId="79EB9DDA" w:rsidTr="00EE10C6">
        <w:trPr>
          <w:trHeight w:val="291"/>
          <w:jc w:val="center"/>
          <w:del w:id="5205" w:author="Fegie" w:date="2021-04-28T12:03:00Z"/>
        </w:trPr>
        <w:tc>
          <w:tcPr>
            <w:tcW w:w="558" w:type="dxa"/>
          </w:tcPr>
          <w:p w14:paraId="58329290" w14:textId="7A453C6B" w:rsidR="00EE10C6" w:rsidRPr="00A04243" w:rsidDel="009661CB" w:rsidRDefault="00EE10C6" w:rsidP="00877AF8">
            <w:pPr>
              <w:rPr>
                <w:del w:id="5206" w:author="Fegie" w:date="2021-04-28T12:03:00Z"/>
                <w:rFonts w:ascii="標楷體" w:eastAsia="標楷體" w:hAnsi="標楷體"/>
              </w:rPr>
            </w:pPr>
            <w:bookmarkStart w:id="5207" w:name="_Toc71197631"/>
            <w:bookmarkEnd w:id="5207"/>
          </w:p>
        </w:tc>
        <w:tc>
          <w:tcPr>
            <w:tcW w:w="2152" w:type="dxa"/>
          </w:tcPr>
          <w:p w14:paraId="272D7D66" w14:textId="4D2BC723" w:rsidR="00EE10C6" w:rsidRPr="00A04243" w:rsidDel="009661CB" w:rsidRDefault="00EE10C6" w:rsidP="00877AF8">
            <w:pPr>
              <w:rPr>
                <w:del w:id="5208" w:author="Fegie" w:date="2021-04-28T12:03:00Z"/>
                <w:rFonts w:ascii="標楷體" w:eastAsia="標楷體" w:hAnsi="標楷體"/>
              </w:rPr>
            </w:pPr>
            <w:bookmarkStart w:id="5209" w:name="_Toc71197632"/>
            <w:bookmarkEnd w:id="5209"/>
          </w:p>
        </w:tc>
        <w:tc>
          <w:tcPr>
            <w:tcW w:w="1296" w:type="dxa"/>
            <w:gridSpan w:val="2"/>
          </w:tcPr>
          <w:p w14:paraId="17308441" w14:textId="238363B5" w:rsidR="00EE10C6" w:rsidRPr="00A04243" w:rsidDel="009661CB" w:rsidRDefault="00EE10C6" w:rsidP="00877AF8">
            <w:pPr>
              <w:rPr>
                <w:del w:id="5210" w:author="Fegie" w:date="2021-04-28T12:03:00Z"/>
                <w:rFonts w:ascii="標楷體" w:eastAsia="標楷體" w:hAnsi="標楷體"/>
              </w:rPr>
            </w:pPr>
            <w:bookmarkStart w:id="5211" w:name="_Toc71197633"/>
            <w:bookmarkEnd w:id="5211"/>
          </w:p>
        </w:tc>
        <w:tc>
          <w:tcPr>
            <w:tcW w:w="1066" w:type="dxa"/>
            <w:gridSpan w:val="2"/>
          </w:tcPr>
          <w:p w14:paraId="3B4E6F0E" w14:textId="0294D001" w:rsidR="00EE10C6" w:rsidRPr="00A04243" w:rsidDel="009661CB" w:rsidRDefault="00EE10C6" w:rsidP="00877AF8">
            <w:pPr>
              <w:rPr>
                <w:del w:id="5212" w:author="Fegie" w:date="2021-04-28T12:03:00Z"/>
                <w:rFonts w:ascii="標楷體" w:eastAsia="標楷體" w:hAnsi="標楷體"/>
              </w:rPr>
            </w:pPr>
            <w:bookmarkStart w:id="5213" w:name="_Toc71197634"/>
            <w:bookmarkEnd w:id="5213"/>
          </w:p>
        </w:tc>
        <w:tc>
          <w:tcPr>
            <w:tcW w:w="1141" w:type="dxa"/>
            <w:gridSpan w:val="2"/>
          </w:tcPr>
          <w:p w14:paraId="4B0743D4" w14:textId="21FC6126" w:rsidR="00EE10C6" w:rsidRPr="00A04243" w:rsidDel="009661CB" w:rsidRDefault="00EE10C6" w:rsidP="00877AF8">
            <w:pPr>
              <w:rPr>
                <w:del w:id="5214" w:author="Fegie" w:date="2021-04-28T12:03:00Z"/>
                <w:rFonts w:ascii="標楷體" w:eastAsia="標楷體" w:hAnsi="標楷體"/>
              </w:rPr>
            </w:pPr>
            <w:bookmarkStart w:id="5215" w:name="_Toc71197635"/>
            <w:bookmarkEnd w:id="5215"/>
          </w:p>
        </w:tc>
        <w:tc>
          <w:tcPr>
            <w:tcW w:w="665" w:type="dxa"/>
            <w:gridSpan w:val="2"/>
          </w:tcPr>
          <w:p w14:paraId="70C1EA63" w14:textId="6A27BDC7" w:rsidR="00EE10C6" w:rsidRPr="00A04243" w:rsidDel="009661CB" w:rsidRDefault="00EE10C6" w:rsidP="00877AF8">
            <w:pPr>
              <w:rPr>
                <w:del w:id="5216" w:author="Fegie" w:date="2021-04-28T12:03:00Z"/>
                <w:rFonts w:ascii="標楷體" w:eastAsia="標楷體" w:hAnsi="標楷體"/>
              </w:rPr>
            </w:pPr>
            <w:bookmarkStart w:id="5217" w:name="_Toc71197636"/>
            <w:bookmarkEnd w:id="5217"/>
          </w:p>
        </w:tc>
        <w:tc>
          <w:tcPr>
            <w:tcW w:w="691" w:type="dxa"/>
            <w:gridSpan w:val="2"/>
          </w:tcPr>
          <w:p w14:paraId="5A49D804" w14:textId="11A87D5F" w:rsidR="00EE10C6" w:rsidRPr="00A04243" w:rsidDel="009661CB" w:rsidRDefault="00EE10C6" w:rsidP="00877AF8">
            <w:pPr>
              <w:rPr>
                <w:del w:id="5218" w:author="Fegie" w:date="2021-04-28T12:03:00Z"/>
                <w:rFonts w:ascii="標楷體" w:eastAsia="標楷體" w:hAnsi="標楷體"/>
              </w:rPr>
            </w:pPr>
            <w:bookmarkStart w:id="5219" w:name="_Toc71197637"/>
            <w:bookmarkEnd w:id="5219"/>
          </w:p>
        </w:tc>
        <w:tc>
          <w:tcPr>
            <w:tcW w:w="3613" w:type="dxa"/>
            <w:gridSpan w:val="3"/>
          </w:tcPr>
          <w:p w14:paraId="5DF0FBA0" w14:textId="07DE6594" w:rsidR="00EE10C6" w:rsidRPr="00A04243" w:rsidDel="009661CB" w:rsidRDefault="00EE10C6" w:rsidP="00877AF8">
            <w:pPr>
              <w:rPr>
                <w:del w:id="5220" w:author="Fegie" w:date="2021-04-28T12:03:00Z"/>
                <w:rFonts w:ascii="標楷體" w:eastAsia="標楷體" w:hAnsi="標楷體"/>
              </w:rPr>
            </w:pPr>
            <w:bookmarkStart w:id="5221" w:name="_Toc71197638"/>
            <w:bookmarkEnd w:id="5221"/>
          </w:p>
        </w:tc>
        <w:bookmarkStart w:id="5222" w:name="_Toc71197639"/>
        <w:bookmarkEnd w:id="5222"/>
      </w:tr>
    </w:tbl>
    <w:p w14:paraId="619ED5EC" w14:textId="5F13B226" w:rsidR="0031051C" w:rsidRPr="009B2BD3" w:rsidDel="009661CB" w:rsidRDefault="0031051C" w:rsidP="0031051C">
      <w:pPr>
        <w:rPr>
          <w:del w:id="5223" w:author="Fegie" w:date="2021-04-28T12:03:00Z"/>
          <w:rFonts w:ascii="標楷體" w:eastAsia="標楷體" w:hAnsi="標楷體"/>
        </w:rPr>
      </w:pPr>
      <w:bookmarkStart w:id="5224" w:name="_Toc71197640"/>
      <w:bookmarkEnd w:id="5224"/>
    </w:p>
    <w:p w14:paraId="2581B845" w14:textId="3258F61D" w:rsidR="002E64C2" w:rsidRPr="009B2BD3" w:rsidDel="009661CB" w:rsidRDefault="003F1F64" w:rsidP="00252F5F">
      <w:pPr>
        <w:rPr>
          <w:del w:id="5225" w:author="Fegie" w:date="2021-04-28T12:03:00Z"/>
          <w:rFonts w:ascii="標楷體" w:eastAsia="標楷體" w:hAnsi="標楷體"/>
        </w:rPr>
      </w:pPr>
      <w:del w:id="5226" w:author="Fegie" w:date="2021-04-28T12:03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7C8705D4" w14:textId="531DCF8B" w:rsidR="003F1F64" w:rsidRPr="00FE2090" w:rsidDel="009661CB" w:rsidRDefault="003F1F64" w:rsidP="003163F8">
      <w:pPr>
        <w:pStyle w:val="3"/>
        <w:numPr>
          <w:ilvl w:val="5"/>
          <w:numId w:val="6"/>
        </w:numPr>
        <w:ind w:left="1701" w:hanging="1134"/>
        <w:rPr>
          <w:del w:id="5227" w:author="Fegie" w:date="2021-04-28T12:01:00Z"/>
          <w:rFonts w:hAnsi="標楷體"/>
        </w:rPr>
      </w:pPr>
      <w:del w:id="5228" w:author="Fegie" w:date="2021-04-28T12:01:00Z">
        <w:r w:rsidRPr="00FE2090" w:rsidDel="009661CB">
          <w:rPr>
            <w:rFonts w:hAnsi="標楷體" w:hint="eastAsia"/>
          </w:rPr>
          <w:delText>L</w:delText>
        </w:r>
        <w:r w:rsidRPr="00FE2090" w:rsidDel="009661CB">
          <w:rPr>
            <w:rFonts w:hAnsi="標楷體"/>
          </w:rPr>
          <w:delText>100</w:delText>
        </w:r>
        <w:r w:rsidRPr="00FE2090" w:rsidDel="009661CB">
          <w:rPr>
            <w:rFonts w:hAnsi="標楷體" w:hint="eastAsia"/>
          </w:rPr>
          <w:delText>1</w:delText>
        </w:r>
        <w:r w:rsidR="00A0643B" w:rsidDel="009661CB">
          <w:rPr>
            <w:rFonts w:hAnsi="標楷體" w:hint="eastAsia"/>
          </w:rPr>
          <w:delText xml:space="preserve"> </w:delText>
        </w:r>
        <w:r w:rsidR="00E751D7" w:rsidRPr="0006376E" w:rsidDel="009661CB">
          <w:rPr>
            <w:rFonts w:hAnsi="標楷體" w:hint="eastAsia"/>
          </w:rPr>
          <w:delText>顧客</w:delText>
        </w:r>
        <w:r w:rsidR="00E751D7" w:rsidRPr="0006376E" w:rsidDel="009661CB">
          <w:rPr>
            <w:rFonts w:hAnsi="標楷體" w:hint="eastAsia"/>
            <w:lang w:eastAsia="zh-HK"/>
          </w:rPr>
          <w:delText>明細</w:delText>
        </w:r>
        <w:r w:rsidR="00E751D7" w:rsidRPr="0006376E" w:rsidDel="009661CB">
          <w:rPr>
            <w:rFonts w:hAnsi="標楷體" w:hint="eastAsia"/>
          </w:rPr>
          <w:delText>資料查詢</w:delText>
        </w:r>
        <w:bookmarkStart w:id="5229" w:name="_Toc71197641"/>
        <w:bookmarkEnd w:id="5229"/>
      </w:del>
    </w:p>
    <w:p w14:paraId="62F7A341" w14:textId="2BC34DA6" w:rsidR="003F1F64" w:rsidRPr="00FE2090" w:rsidDel="009661CB" w:rsidRDefault="00E751D7" w:rsidP="003F1F64">
      <w:pPr>
        <w:pStyle w:val="a"/>
        <w:rPr>
          <w:del w:id="5230" w:author="Fegie" w:date="2021-04-28T12:01:00Z"/>
          <w:rFonts w:ascii="標楷體" w:hAnsi="標楷體"/>
        </w:rPr>
      </w:pPr>
      <w:del w:id="5231" w:author="Fegie" w:date="2021-04-28T12:01:00Z">
        <w:r w:rsidDel="009661CB">
          <w:rPr>
            <w:rFonts w:ascii="標楷體" w:hAnsi="標楷體"/>
          </w:rPr>
          <w:delText>功能說明</w:delText>
        </w:r>
        <w:bookmarkStart w:id="5232" w:name="_Toc71197642"/>
        <w:bookmarkEnd w:id="5232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E2090" w:rsidRPr="00FE2090" w:rsidDel="009661CB" w14:paraId="31852CE7" w14:textId="1DDFCD47" w:rsidTr="00343E1A">
        <w:trPr>
          <w:trHeight w:val="277"/>
          <w:del w:id="5233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3EDD96" w14:textId="3D10A329" w:rsidR="003F1F64" w:rsidRPr="00FE2090" w:rsidDel="009661CB" w:rsidRDefault="00E751D7" w:rsidP="00343E1A">
            <w:pPr>
              <w:rPr>
                <w:del w:id="5234" w:author="Fegie" w:date="2021-04-28T12:01:00Z"/>
                <w:rFonts w:ascii="標楷體" w:eastAsia="標楷體" w:hAnsi="標楷體"/>
              </w:rPr>
            </w:pPr>
            <w:del w:id="5235" w:author="Fegie" w:date="2021-04-28T12:01:00Z">
              <w:r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5236" w:name="_Toc71197643"/>
              <w:bookmarkEnd w:id="523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C7AFB0" w14:textId="07488236" w:rsidR="003F1F64" w:rsidRPr="00FE2090" w:rsidDel="009661CB" w:rsidRDefault="00E751D7" w:rsidP="00343E1A">
            <w:pPr>
              <w:rPr>
                <w:del w:id="5237" w:author="Fegie" w:date="2021-04-28T12:01:00Z"/>
                <w:rFonts w:ascii="標楷體" w:eastAsia="標楷體" w:hAnsi="標楷體"/>
              </w:rPr>
            </w:pPr>
            <w:del w:id="5238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顧客</w:delText>
              </w:r>
              <w:r w:rsidRPr="0006376E" w:rsidDel="009661CB">
                <w:rPr>
                  <w:rFonts w:ascii="標楷體" w:eastAsia="標楷體" w:hAnsi="標楷體" w:hint="eastAsia"/>
                  <w:lang w:eastAsia="zh-HK"/>
                </w:rPr>
                <w:delText>明細</w:delText>
              </w:r>
              <w:r w:rsidRPr="0006376E" w:rsidDel="009661CB">
                <w:rPr>
                  <w:rFonts w:ascii="標楷體" w:eastAsia="標楷體" w:hAnsi="標楷體" w:hint="eastAsia"/>
                </w:rPr>
                <w:delText>資料查詢</w:delText>
              </w:r>
              <w:bookmarkStart w:id="5239" w:name="_Toc71197644"/>
              <w:bookmarkEnd w:id="5239"/>
            </w:del>
          </w:p>
          <w:p w14:paraId="4EABD7DE" w14:textId="61DE07D8" w:rsidR="003F1F64" w:rsidRPr="00FE2090" w:rsidDel="009661CB" w:rsidRDefault="00E751D7" w:rsidP="00343E1A">
            <w:pPr>
              <w:rPr>
                <w:del w:id="5240" w:author="Fegie" w:date="2021-04-28T12:01:00Z"/>
                <w:rFonts w:ascii="標楷體" w:eastAsia="標楷體" w:hAnsi="標楷體"/>
              </w:rPr>
            </w:pPr>
            <w:del w:id="5241" w:author="Fegie" w:date="2021-04-28T12:01:00Z">
              <w:r w:rsidDel="009661CB">
                <w:rPr>
                  <w:rFonts w:ascii="標楷體" w:eastAsia="標楷體" w:hAnsi="標楷體" w:hint="eastAsia"/>
                  <w:lang w:eastAsia="zh-HK"/>
                </w:rPr>
                <w:delText>從單</w:delText>
              </w:r>
              <w:r w:rsidDel="009661CB">
                <w:rPr>
                  <w:rFonts w:ascii="標楷體" w:eastAsia="標楷體" w:hAnsi="標楷體" w:hint="eastAsia"/>
                </w:rPr>
                <w:delText>一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查</w:delText>
              </w:r>
              <w:r w:rsidDel="009661CB">
                <w:rPr>
                  <w:rFonts w:ascii="標楷體" w:eastAsia="標楷體" w:hAnsi="標楷體" w:hint="eastAsia"/>
                </w:rPr>
                <w:delText>詢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畫</w:delText>
              </w:r>
              <w:r w:rsidDel="009661CB">
                <w:rPr>
                  <w:rFonts w:ascii="標楷體" w:eastAsia="標楷體" w:hAnsi="標楷體" w:hint="eastAsia"/>
                </w:rPr>
                <w:delText>面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輸</w:delText>
              </w:r>
              <w:r w:rsidDel="009661CB">
                <w:rPr>
                  <w:rFonts w:ascii="標楷體" w:eastAsia="標楷體" w:hAnsi="標楷體" w:hint="eastAsia"/>
                </w:rPr>
                <w:delText>入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戶號後，再選</w:delText>
              </w:r>
              <w:r w:rsidDel="009661CB">
                <w:rPr>
                  <w:rFonts w:ascii="標楷體" w:eastAsia="標楷體" w:hAnsi="標楷體" w:hint="eastAsia"/>
                </w:rPr>
                <w:delText>擇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要查</w:delText>
              </w:r>
              <w:r w:rsidDel="009661CB">
                <w:rPr>
                  <w:rFonts w:ascii="標楷體" w:eastAsia="標楷體" w:hAnsi="標楷體" w:hint="eastAsia"/>
                </w:rPr>
                <w:delText>詢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的交</w:delText>
              </w:r>
              <w:r w:rsidDel="009661CB">
                <w:rPr>
                  <w:rFonts w:ascii="標楷體" w:eastAsia="標楷體" w:hAnsi="標楷體" w:hint="eastAsia"/>
                </w:rPr>
                <w:delText>易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。</w:delText>
              </w:r>
              <w:bookmarkStart w:id="5242" w:name="_Toc71197645"/>
              <w:bookmarkEnd w:id="5242"/>
            </w:del>
          </w:p>
        </w:tc>
        <w:bookmarkStart w:id="5243" w:name="_Toc71197646"/>
        <w:bookmarkEnd w:id="5243"/>
      </w:tr>
      <w:tr w:rsidR="003F1F64" w:rsidRPr="009B2BD3" w:rsidDel="009661CB" w14:paraId="76A360F9" w14:textId="76876F44" w:rsidTr="00343E1A">
        <w:trPr>
          <w:trHeight w:val="277"/>
          <w:del w:id="5244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1857CF" w14:textId="0B3C3C5D" w:rsidR="003F1F64" w:rsidRPr="009B2BD3" w:rsidDel="009661CB" w:rsidRDefault="003F1F64" w:rsidP="00343E1A">
            <w:pPr>
              <w:rPr>
                <w:del w:id="5245" w:author="Fegie" w:date="2021-04-28T12:01:00Z"/>
                <w:rFonts w:ascii="標楷體" w:eastAsia="標楷體" w:hAnsi="標楷體"/>
              </w:rPr>
            </w:pPr>
            <w:del w:id="5246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5247" w:name="_Toc71197647"/>
              <w:bookmarkEnd w:id="524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ED7B64" w14:textId="20E46F1D" w:rsidR="003F1F64" w:rsidRPr="009B2BD3" w:rsidDel="009661CB" w:rsidRDefault="003F1F64" w:rsidP="00343E1A">
            <w:pPr>
              <w:rPr>
                <w:del w:id="5248" w:author="Fegie" w:date="2021-04-28T12:01:00Z"/>
                <w:rFonts w:ascii="標楷體" w:eastAsia="標楷體" w:hAnsi="標楷體"/>
              </w:rPr>
            </w:pPr>
            <w:bookmarkStart w:id="5249" w:name="_Toc71197648"/>
            <w:bookmarkEnd w:id="5249"/>
          </w:p>
        </w:tc>
        <w:bookmarkStart w:id="5250" w:name="_Toc71197649"/>
        <w:bookmarkEnd w:id="5250"/>
      </w:tr>
      <w:tr w:rsidR="003F1F64" w:rsidRPr="009B2BD3" w:rsidDel="009661CB" w14:paraId="74E0FB72" w14:textId="3B7A25AF" w:rsidTr="00343E1A">
        <w:trPr>
          <w:trHeight w:val="773"/>
          <w:del w:id="5251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CC32C1" w14:textId="28384A88" w:rsidR="003F1F64" w:rsidRPr="009B2BD3" w:rsidDel="009661CB" w:rsidRDefault="003F1F64" w:rsidP="00343E1A">
            <w:pPr>
              <w:rPr>
                <w:del w:id="5252" w:author="Fegie" w:date="2021-04-28T12:01:00Z"/>
                <w:rFonts w:ascii="標楷體" w:eastAsia="標楷體" w:hAnsi="標楷體"/>
              </w:rPr>
            </w:pPr>
            <w:del w:id="5253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5254" w:name="_Toc71197650"/>
              <w:bookmarkEnd w:id="525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C41185" w14:textId="12900E1D" w:rsidR="003F1F64" w:rsidRPr="009B2BD3" w:rsidDel="009661CB" w:rsidRDefault="003F1F64" w:rsidP="00343E1A">
            <w:pPr>
              <w:rPr>
                <w:del w:id="5255" w:author="Fegie" w:date="2021-04-28T12:01:00Z"/>
                <w:rFonts w:ascii="標楷體" w:eastAsia="標楷體" w:hAnsi="標楷體"/>
              </w:rPr>
            </w:pPr>
            <w:bookmarkStart w:id="5256" w:name="_Toc71197651"/>
            <w:bookmarkEnd w:id="5256"/>
          </w:p>
        </w:tc>
        <w:bookmarkStart w:id="5257" w:name="_Toc71197652"/>
        <w:bookmarkEnd w:id="5257"/>
      </w:tr>
      <w:tr w:rsidR="003F1F64" w:rsidRPr="009B2BD3" w:rsidDel="009661CB" w14:paraId="6321563A" w14:textId="2162813B" w:rsidTr="00343E1A">
        <w:trPr>
          <w:trHeight w:val="321"/>
          <w:del w:id="5258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1B4656" w14:textId="3E8CBCDF" w:rsidR="003F1F64" w:rsidRPr="009B2BD3" w:rsidDel="009661CB" w:rsidRDefault="003F1F64" w:rsidP="00343E1A">
            <w:pPr>
              <w:rPr>
                <w:del w:id="5259" w:author="Fegie" w:date="2021-04-28T12:01:00Z"/>
                <w:rFonts w:ascii="標楷體" w:eastAsia="標楷體" w:hAnsi="標楷體"/>
              </w:rPr>
            </w:pPr>
            <w:del w:id="5260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5261" w:name="_Toc71197653"/>
              <w:bookmarkEnd w:id="526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665040" w14:textId="38369798" w:rsidR="003F1F64" w:rsidRPr="009B2BD3" w:rsidDel="009661CB" w:rsidRDefault="003F1F64" w:rsidP="00343E1A">
            <w:pPr>
              <w:rPr>
                <w:del w:id="5262" w:author="Fegie" w:date="2021-04-28T12:01:00Z"/>
                <w:rFonts w:ascii="標楷體" w:eastAsia="標楷體" w:hAnsi="標楷體"/>
              </w:rPr>
            </w:pPr>
            <w:bookmarkStart w:id="5263" w:name="_Toc71197654"/>
            <w:bookmarkEnd w:id="5263"/>
          </w:p>
        </w:tc>
        <w:bookmarkStart w:id="5264" w:name="_Toc71197655"/>
        <w:bookmarkEnd w:id="5264"/>
      </w:tr>
      <w:tr w:rsidR="003F1F64" w:rsidRPr="009B2BD3" w:rsidDel="009661CB" w14:paraId="0E208512" w14:textId="3C5FAC68" w:rsidTr="00343E1A">
        <w:trPr>
          <w:trHeight w:val="1311"/>
          <w:del w:id="5265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F5EB01" w14:textId="54EA921B" w:rsidR="003F1F64" w:rsidRPr="009B2BD3" w:rsidDel="009661CB" w:rsidRDefault="003F1F64" w:rsidP="00343E1A">
            <w:pPr>
              <w:rPr>
                <w:del w:id="5266" w:author="Fegie" w:date="2021-04-28T12:01:00Z"/>
                <w:rFonts w:ascii="標楷體" w:eastAsia="標楷體" w:hAnsi="標楷體"/>
              </w:rPr>
            </w:pPr>
            <w:del w:id="5267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5268" w:name="_Toc71197656"/>
              <w:bookmarkEnd w:id="526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454979" w14:textId="45F3FDE2" w:rsidR="003F1F64" w:rsidRPr="009B2BD3" w:rsidDel="009661CB" w:rsidRDefault="003F1F64" w:rsidP="00343E1A">
            <w:pPr>
              <w:rPr>
                <w:del w:id="5269" w:author="Fegie" w:date="2021-04-28T12:01:00Z"/>
                <w:rFonts w:ascii="標楷體" w:eastAsia="標楷體" w:hAnsi="標楷體"/>
              </w:rPr>
            </w:pPr>
            <w:bookmarkStart w:id="5270" w:name="_Toc71197657"/>
            <w:bookmarkEnd w:id="5270"/>
          </w:p>
        </w:tc>
        <w:bookmarkStart w:id="5271" w:name="_Toc71197658"/>
        <w:bookmarkEnd w:id="5271"/>
      </w:tr>
      <w:tr w:rsidR="003F1F64" w:rsidRPr="009B2BD3" w:rsidDel="009661CB" w14:paraId="7590FB24" w14:textId="5600ECCD" w:rsidTr="00343E1A">
        <w:trPr>
          <w:trHeight w:val="278"/>
          <w:del w:id="5272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9DBC6A" w14:textId="25069755" w:rsidR="003F1F64" w:rsidRPr="009B2BD3" w:rsidDel="009661CB" w:rsidRDefault="003F1F64" w:rsidP="00343E1A">
            <w:pPr>
              <w:rPr>
                <w:del w:id="5273" w:author="Fegie" w:date="2021-04-28T12:01:00Z"/>
                <w:rFonts w:ascii="標楷體" w:eastAsia="標楷體" w:hAnsi="標楷體"/>
              </w:rPr>
            </w:pPr>
            <w:del w:id="5274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5275" w:name="_Toc71197659"/>
              <w:bookmarkEnd w:id="527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51DCD1" w14:textId="08E861E9" w:rsidR="003F1F64" w:rsidRPr="009B2BD3" w:rsidDel="009661CB" w:rsidRDefault="003F1F64" w:rsidP="00343E1A">
            <w:pPr>
              <w:rPr>
                <w:del w:id="5276" w:author="Fegie" w:date="2021-04-28T12:01:00Z"/>
                <w:rFonts w:ascii="標楷體" w:eastAsia="標楷體" w:hAnsi="標楷體"/>
              </w:rPr>
            </w:pPr>
            <w:bookmarkStart w:id="5277" w:name="_Toc71197660"/>
            <w:bookmarkEnd w:id="5277"/>
          </w:p>
        </w:tc>
        <w:bookmarkStart w:id="5278" w:name="_Toc71197661"/>
        <w:bookmarkEnd w:id="5278"/>
      </w:tr>
      <w:tr w:rsidR="003F1F64" w:rsidRPr="009B2BD3" w:rsidDel="009661CB" w14:paraId="574024F8" w14:textId="26DA16F6" w:rsidTr="00343E1A">
        <w:trPr>
          <w:trHeight w:val="358"/>
          <w:del w:id="5279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FF7D47" w14:textId="3E511969" w:rsidR="003F1F64" w:rsidRPr="009B2BD3" w:rsidDel="009661CB" w:rsidRDefault="003F1F64" w:rsidP="00343E1A">
            <w:pPr>
              <w:rPr>
                <w:del w:id="5280" w:author="Fegie" w:date="2021-04-28T12:01:00Z"/>
                <w:rFonts w:ascii="標楷體" w:eastAsia="標楷體" w:hAnsi="標楷體"/>
              </w:rPr>
            </w:pPr>
            <w:del w:id="5281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5282" w:name="_Toc71197662"/>
              <w:bookmarkEnd w:id="528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75E788" w14:textId="4848AB22" w:rsidR="003F1F64" w:rsidRPr="009B2BD3" w:rsidDel="009661CB" w:rsidRDefault="003F1F64" w:rsidP="00343E1A">
            <w:pPr>
              <w:rPr>
                <w:del w:id="5283" w:author="Fegie" w:date="2021-04-28T12:01:00Z"/>
                <w:rFonts w:ascii="標楷體" w:eastAsia="標楷體" w:hAnsi="標楷體"/>
              </w:rPr>
            </w:pPr>
            <w:bookmarkStart w:id="5284" w:name="_Toc71197663"/>
            <w:bookmarkEnd w:id="5284"/>
          </w:p>
        </w:tc>
        <w:bookmarkStart w:id="5285" w:name="_Toc71197664"/>
        <w:bookmarkEnd w:id="5285"/>
      </w:tr>
      <w:tr w:rsidR="003F1F64" w:rsidRPr="009B2BD3" w:rsidDel="009661CB" w14:paraId="6A2ADF62" w14:textId="60EDFB2A" w:rsidTr="00343E1A">
        <w:trPr>
          <w:trHeight w:val="278"/>
          <w:del w:id="5286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D732C2" w14:textId="6B34F92B" w:rsidR="003F1F64" w:rsidRPr="009B2BD3" w:rsidDel="009661CB" w:rsidRDefault="003F1F64" w:rsidP="00343E1A">
            <w:pPr>
              <w:rPr>
                <w:del w:id="5287" w:author="Fegie" w:date="2021-04-28T12:01:00Z"/>
                <w:rFonts w:ascii="標楷體" w:eastAsia="標楷體" w:hAnsi="標楷體"/>
              </w:rPr>
            </w:pPr>
            <w:del w:id="5288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5289" w:name="_Toc71197665"/>
              <w:bookmarkEnd w:id="528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C30F33" w14:textId="6A47D61D" w:rsidR="003F1F64" w:rsidRPr="009B2BD3" w:rsidDel="009661CB" w:rsidRDefault="003F1F64" w:rsidP="00343E1A">
            <w:pPr>
              <w:rPr>
                <w:del w:id="5290" w:author="Fegie" w:date="2021-04-28T12:01:00Z"/>
                <w:rFonts w:ascii="標楷體" w:eastAsia="標楷體" w:hAnsi="標楷體"/>
              </w:rPr>
            </w:pPr>
            <w:bookmarkStart w:id="5291" w:name="_Toc71197666"/>
            <w:bookmarkEnd w:id="5291"/>
          </w:p>
        </w:tc>
        <w:bookmarkStart w:id="5292" w:name="_Toc71197667"/>
        <w:bookmarkEnd w:id="5292"/>
      </w:tr>
    </w:tbl>
    <w:p w14:paraId="09C893DD" w14:textId="24C951ED" w:rsidR="003F1F64" w:rsidRPr="009B2BD3" w:rsidDel="009661CB" w:rsidRDefault="003F1F64" w:rsidP="003F1F64">
      <w:pPr>
        <w:rPr>
          <w:del w:id="5293" w:author="Fegie" w:date="2021-04-28T12:01:00Z"/>
          <w:rFonts w:ascii="標楷體" w:eastAsia="標楷體" w:hAnsi="標楷體"/>
        </w:rPr>
      </w:pPr>
      <w:bookmarkStart w:id="5294" w:name="_Toc71197668"/>
      <w:bookmarkEnd w:id="5294"/>
    </w:p>
    <w:p w14:paraId="6EDD2FEB" w14:textId="5A58B881" w:rsidR="003F1F64" w:rsidRPr="009B2BD3" w:rsidDel="009661CB" w:rsidRDefault="003F1F64" w:rsidP="003F1F64">
      <w:pPr>
        <w:rPr>
          <w:del w:id="5295" w:author="Fegie" w:date="2021-04-28T12:01:00Z"/>
          <w:rFonts w:ascii="標楷體" w:eastAsia="標楷體" w:hAnsi="標楷體"/>
        </w:rPr>
      </w:pPr>
      <w:bookmarkStart w:id="5296" w:name="_Toc71197669"/>
      <w:bookmarkEnd w:id="5296"/>
    </w:p>
    <w:p w14:paraId="368431C6" w14:textId="18AB0AAD" w:rsidR="003F1F64" w:rsidRPr="009B2BD3" w:rsidDel="009661CB" w:rsidRDefault="003F1F64" w:rsidP="003F1F64">
      <w:pPr>
        <w:rPr>
          <w:del w:id="5297" w:author="Fegie" w:date="2021-04-28T12:01:00Z"/>
          <w:rFonts w:ascii="標楷體" w:eastAsia="標楷體" w:hAnsi="標楷體"/>
        </w:rPr>
      </w:pPr>
      <w:bookmarkStart w:id="5298" w:name="_Toc71197670"/>
      <w:bookmarkEnd w:id="5298"/>
    </w:p>
    <w:p w14:paraId="087645E2" w14:textId="74C55235" w:rsidR="003F1F64" w:rsidRPr="009B2BD3" w:rsidDel="009661CB" w:rsidRDefault="003F1F64" w:rsidP="003F1F64">
      <w:pPr>
        <w:rPr>
          <w:del w:id="5299" w:author="Fegie" w:date="2021-04-28T12:01:00Z"/>
          <w:rFonts w:ascii="標楷體" w:eastAsia="標楷體" w:hAnsi="標楷體"/>
        </w:rPr>
      </w:pPr>
      <w:bookmarkStart w:id="5300" w:name="_Toc71197671"/>
      <w:bookmarkEnd w:id="5300"/>
    </w:p>
    <w:p w14:paraId="3C63B77C" w14:textId="50EFA068" w:rsidR="003F1F64" w:rsidRPr="009B2BD3" w:rsidDel="009661CB" w:rsidRDefault="003F1F64" w:rsidP="003F1F64">
      <w:pPr>
        <w:rPr>
          <w:del w:id="5301" w:author="Fegie" w:date="2021-04-28T12:01:00Z"/>
          <w:rFonts w:ascii="標楷體" w:eastAsia="標楷體" w:hAnsi="標楷體"/>
        </w:rPr>
      </w:pPr>
      <w:bookmarkStart w:id="5302" w:name="_Toc71197672"/>
      <w:bookmarkEnd w:id="5302"/>
    </w:p>
    <w:p w14:paraId="5882D55B" w14:textId="13E99804" w:rsidR="003F1F64" w:rsidRPr="009B2BD3" w:rsidDel="009661CB" w:rsidRDefault="003F1F64" w:rsidP="003F1F64">
      <w:pPr>
        <w:rPr>
          <w:del w:id="5303" w:author="Fegie" w:date="2021-04-28T12:01:00Z"/>
          <w:rFonts w:ascii="標楷體" w:eastAsia="標楷體" w:hAnsi="標楷體"/>
        </w:rPr>
      </w:pPr>
      <w:bookmarkStart w:id="5304" w:name="_Toc71197673"/>
      <w:bookmarkEnd w:id="5304"/>
    </w:p>
    <w:p w14:paraId="2E3FDE93" w14:textId="037989F4" w:rsidR="003F1F64" w:rsidRPr="009B2BD3" w:rsidDel="009661CB" w:rsidRDefault="003F1F64" w:rsidP="003F1F64">
      <w:pPr>
        <w:rPr>
          <w:del w:id="5305" w:author="Fegie" w:date="2021-04-28T12:01:00Z"/>
          <w:rFonts w:ascii="標楷體" w:eastAsia="標楷體" w:hAnsi="標楷體"/>
        </w:rPr>
      </w:pPr>
      <w:bookmarkStart w:id="5306" w:name="_Toc71197674"/>
      <w:bookmarkEnd w:id="5306"/>
    </w:p>
    <w:p w14:paraId="634A7110" w14:textId="7761586A" w:rsidR="003F1F64" w:rsidRPr="009B2BD3" w:rsidDel="009661CB" w:rsidRDefault="003F1F64" w:rsidP="003F1F64">
      <w:pPr>
        <w:rPr>
          <w:del w:id="5307" w:author="Fegie" w:date="2021-04-28T12:01:00Z"/>
          <w:rFonts w:ascii="標楷體" w:eastAsia="標楷體" w:hAnsi="標楷體"/>
        </w:rPr>
      </w:pPr>
      <w:del w:id="5308" w:author="Fegie" w:date="2021-04-28T12:01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39E04D7A" w14:textId="0D053005" w:rsidR="003F1F64" w:rsidRPr="009B2BD3" w:rsidDel="009661CB" w:rsidRDefault="003F1F64" w:rsidP="003F1F64">
      <w:pPr>
        <w:pStyle w:val="a"/>
        <w:rPr>
          <w:del w:id="5309" w:author="Fegie" w:date="2021-04-28T12:01:00Z"/>
          <w:rFonts w:ascii="標楷體" w:hAnsi="標楷體"/>
        </w:rPr>
      </w:pPr>
      <w:del w:id="5310" w:author="Fegie" w:date="2021-04-28T12:01:00Z">
        <w:r w:rsidRPr="009B2BD3" w:rsidDel="009661CB">
          <w:rPr>
            <w:rFonts w:ascii="標楷體" w:hAnsi="標楷體"/>
          </w:rPr>
          <w:delText>UI畫面</w:delText>
        </w:r>
        <w:bookmarkStart w:id="5311" w:name="_Toc71197675"/>
        <w:bookmarkEnd w:id="5311"/>
      </w:del>
    </w:p>
    <w:p w14:paraId="6D0912EA" w14:textId="4E9D62BE" w:rsidR="003F1F64" w:rsidDel="009661CB" w:rsidRDefault="003F1F64" w:rsidP="003F1F64">
      <w:pPr>
        <w:pStyle w:val="42"/>
        <w:spacing w:after="72"/>
        <w:ind w:left="1133"/>
        <w:rPr>
          <w:del w:id="5312" w:author="Fegie" w:date="2021-04-28T12:01:00Z"/>
          <w:rFonts w:ascii="標楷體" w:hAnsi="標楷體"/>
        </w:rPr>
      </w:pPr>
      <w:del w:id="5313" w:author="Fegie" w:date="2021-04-28T12:01:00Z">
        <w:r w:rsidRPr="009B2BD3" w:rsidDel="009661CB">
          <w:rPr>
            <w:rFonts w:ascii="標楷體" w:hAnsi="標楷體" w:hint="eastAsia"/>
          </w:rPr>
          <w:delText>輸入畫面：</w:delText>
        </w:r>
        <w:bookmarkStart w:id="5314" w:name="_Toc71197676"/>
        <w:bookmarkEnd w:id="5314"/>
      </w:del>
    </w:p>
    <w:p w14:paraId="102793CC" w14:textId="6289B2A4" w:rsidR="00FE2090" w:rsidRPr="009B2BD3" w:rsidDel="009661CB" w:rsidRDefault="00556EC3" w:rsidP="0006376E">
      <w:pPr>
        <w:pStyle w:val="42"/>
        <w:spacing w:after="72"/>
        <w:ind w:leftChars="0" w:left="0"/>
        <w:rPr>
          <w:del w:id="5315" w:author="Fegie" w:date="2021-04-28T12:01:00Z"/>
          <w:rFonts w:ascii="標楷體" w:hAnsi="標楷體"/>
        </w:rPr>
      </w:pPr>
      <w:del w:id="5316" w:author="Fegie" w:date="2021-04-28T12:01:00Z">
        <w:r w:rsidDel="009661CB">
          <w:rPr>
            <w:rFonts w:ascii="標楷體" w:hAnsi="標楷體"/>
            <w:noProof/>
          </w:rPr>
          <w:drawing>
            <wp:inline distT="0" distB="0" distL="0" distR="0" wp14:anchorId="3610D72B" wp14:editId="3F1B6928">
              <wp:extent cx="6479540" cy="1502797"/>
              <wp:effectExtent l="19050" t="0" r="0" b="0"/>
              <wp:docPr id="3" name="圖片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/>
                      <pic:cNvPicPr>
                        <a:picLocks noChangeAspect="1" noChangeArrowheads="1"/>
                      </pic:cNvPicPr>
                    </pic:nvPicPr>
                    <pic:blipFill>
                      <a:blip r:embed="rId34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50279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bookmarkStart w:id="5317" w:name="_Toc71197677"/>
        <w:bookmarkEnd w:id="5317"/>
      </w:del>
    </w:p>
    <w:p w14:paraId="595DA517" w14:textId="5797279A" w:rsidR="009C5910" w:rsidRPr="009B2BD3" w:rsidDel="009661CB" w:rsidRDefault="009C5910" w:rsidP="001E74F0">
      <w:pPr>
        <w:pStyle w:val="42"/>
        <w:spacing w:after="72"/>
        <w:ind w:leftChars="0" w:left="0"/>
        <w:rPr>
          <w:del w:id="5318" w:author="Fegie" w:date="2021-04-28T12:01:00Z"/>
          <w:rFonts w:ascii="標楷體" w:hAnsi="標楷體"/>
        </w:rPr>
      </w:pPr>
      <w:bookmarkStart w:id="5319" w:name="_Toc71197678"/>
      <w:bookmarkEnd w:id="5319"/>
    </w:p>
    <w:p w14:paraId="78935518" w14:textId="2CB1900D" w:rsidR="007814D3" w:rsidDel="009661CB" w:rsidRDefault="007814D3" w:rsidP="007814D3">
      <w:pPr>
        <w:pStyle w:val="42"/>
        <w:spacing w:after="72"/>
        <w:ind w:left="1133"/>
        <w:rPr>
          <w:del w:id="5320" w:author="Fegie" w:date="2021-04-28T12:01:00Z"/>
          <w:rFonts w:ascii="標楷體" w:hAnsi="標楷體"/>
        </w:rPr>
      </w:pPr>
      <w:del w:id="5321" w:author="Fegie" w:date="2021-04-28T12:01:00Z">
        <w:r w:rsidRPr="009B2BD3" w:rsidDel="009661CB">
          <w:rPr>
            <w:rFonts w:ascii="標楷體" w:hAnsi="標楷體" w:hint="eastAsia"/>
          </w:rPr>
          <w:delText>輸出畫面：</w:delText>
        </w:r>
        <w:r w:rsidR="00A2451F" w:rsidRPr="00CE781C" w:rsidDel="009661CB">
          <w:rPr>
            <w:rFonts w:ascii="標楷體" w:hAnsi="標楷體" w:hint="eastAsia"/>
            <w:color w:val="FF0000"/>
            <w:lang w:eastAsia="zh-HK"/>
          </w:rPr>
          <w:delText>待修改</w:delText>
        </w:r>
        <w:r w:rsidR="00D824B7" w:rsidRPr="00CE781C" w:rsidDel="009661CB">
          <w:rPr>
            <w:rFonts w:ascii="標楷體" w:hAnsi="標楷體"/>
            <w:color w:val="FF0000"/>
            <w:lang w:eastAsia="zh-HK"/>
          </w:rPr>
          <w:delText>:</w:delText>
        </w:r>
        <w:r w:rsidR="00D824B7" w:rsidRPr="00D824B7" w:rsidDel="009661CB">
          <w:rPr>
            <w:rFonts w:ascii="標楷體" w:hAnsi="標楷體" w:hint="eastAsia"/>
            <w:color w:val="FF0000"/>
            <w:szCs w:val="24"/>
            <w:lang w:eastAsia="zh-HK"/>
          </w:rPr>
          <w:delText>增加連結</w:delText>
        </w:r>
        <w:r w:rsidR="00D824B7" w:rsidRPr="00D824B7" w:rsidDel="009661CB">
          <w:rPr>
            <w:rFonts w:ascii="標楷體" w:hAnsi="標楷體"/>
            <w:color w:val="FF0000"/>
            <w:szCs w:val="24"/>
            <w:lang w:eastAsia="zh-HK"/>
          </w:rPr>
          <w:delText>[</w:delText>
        </w:r>
        <w:r w:rsidR="00D824B7" w:rsidRPr="00CE781C" w:rsidDel="009661CB">
          <w:rPr>
            <w:rFonts w:ascii="標楷體" w:hAnsi="標楷體"/>
            <w:color w:val="FF0000"/>
            <w:szCs w:val="24"/>
            <w:lang w:eastAsia="zh-HK"/>
          </w:rPr>
          <w:delText>L1906</w:delText>
        </w:r>
        <w:r w:rsidR="00D824B7" w:rsidRPr="00CE781C" w:rsidDel="009661CB">
          <w:rPr>
            <w:rFonts w:ascii="標楷體" w:hAnsi="標楷體" w:hint="eastAsia"/>
            <w:color w:val="FF0000"/>
            <w:szCs w:val="24"/>
            <w:lang w:eastAsia="zh-HK"/>
          </w:rPr>
          <w:delText>關聯戶資料查詢</w:delText>
        </w:r>
        <w:r w:rsidR="00D824B7" w:rsidRPr="00CE781C" w:rsidDel="009661CB">
          <w:rPr>
            <w:rFonts w:ascii="標楷體" w:hAnsi="標楷體"/>
            <w:color w:val="FF0000"/>
            <w:szCs w:val="24"/>
            <w:lang w:eastAsia="zh-HK"/>
          </w:rPr>
          <w:delText>]交易</w:delText>
        </w:r>
        <w:bookmarkStart w:id="5322" w:name="_Toc71197679"/>
        <w:bookmarkEnd w:id="5322"/>
      </w:del>
    </w:p>
    <w:p w14:paraId="47346F95" w14:textId="2A1A4D15" w:rsidR="00FE2090" w:rsidRPr="009B2BD3" w:rsidDel="009661CB" w:rsidRDefault="006F49C3" w:rsidP="0006376E">
      <w:pPr>
        <w:pStyle w:val="42"/>
        <w:spacing w:after="72"/>
        <w:ind w:leftChars="0" w:left="0"/>
        <w:rPr>
          <w:del w:id="5323" w:author="Fegie" w:date="2021-04-28T12:01:00Z"/>
          <w:rFonts w:ascii="標楷體" w:hAnsi="標楷體"/>
        </w:rPr>
      </w:pPr>
      <w:del w:id="5324" w:author="Fegie" w:date="2021-04-28T12:01:00Z">
        <w:r w:rsidRPr="006F49C3" w:rsidDel="009661CB">
          <w:rPr>
            <w:rFonts w:ascii="標楷體" w:hAnsi="標楷體" w:hint="eastAsia"/>
            <w:noProof/>
          </w:rPr>
          <w:drawing>
            <wp:inline distT="0" distB="0" distL="0" distR="0" wp14:anchorId="199E09E3" wp14:editId="5EEE0196">
              <wp:extent cx="6434767" cy="2247900"/>
              <wp:effectExtent l="19050" t="0" r="4133" b="0"/>
              <wp:docPr id="38" name="圖片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8"/>
                      <pic:cNvPicPr>
                        <a:picLocks noChangeAspect="1" noChangeArrowheads="1"/>
                      </pic:cNvPicPr>
                    </pic:nvPicPr>
                    <pic:blipFill>
                      <a:blip r:embed="rId3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34197" cy="224770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 w:rsidRPr="006F49C3" w:rsidDel="009661CB">
          <w:rPr>
            <w:rFonts w:ascii="標楷體" w:hAnsi="標楷體" w:hint="eastAsia"/>
          </w:rPr>
          <w:delText xml:space="preserve"> </w:delText>
        </w:r>
      </w:del>
      <w:ins w:id="5325" w:author="余家興" w:date="2020-02-07T16:00:00Z">
        <w:del w:id="5326" w:author="Fegie" w:date="2021-04-28T12:01:00Z">
          <w:r w:rsidR="004551E9" w:rsidRPr="004551E9" w:rsidDel="009661CB">
            <w:rPr>
              <w:rFonts w:ascii="標楷體" w:hAnsi="標楷體"/>
              <w:noProof/>
              <w:rPrChange w:id="5327" w:author="Unknown">
                <w:rPr>
                  <w:noProof/>
                </w:rPr>
              </w:rPrChange>
            </w:rPr>
            <w:drawing>
              <wp:inline distT="0" distB="0" distL="0" distR="0" wp14:anchorId="6BBFB334" wp14:editId="344AB852">
                <wp:extent cx="6568799" cy="2354580"/>
                <wp:effectExtent l="0" t="0" r="0" b="0"/>
                <wp:docPr id="32" name="圖片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68799" cy="2354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ins w:id="5328" w:author="余家興" w:date="2020-02-07T16:01:00Z">
        <w:del w:id="5329" w:author="Fegie" w:date="2021-04-28T12:01:00Z">
          <w:r w:rsidR="004551E9" w:rsidRPr="004551E9" w:rsidDel="009661CB">
            <w:rPr>
              <w:rFonts w:ascii="標楷體" w:hAnsi="標楷體"/>
              <w:noProof/>
              <w:rPrChange w:id="5330" w:author="Unknown">
                <w:rPr>
                  <w:noProof/>
                </w:rPr>
              </w:rPrChange>
            </w:rPr>
            <w:drawing>
              <wp:inline distT="0" distB="0" distL="0" distR="0" wp14:anchorId="318DE0F4" wp14:editId="2AFBCF34">
                <wp:extent cx="1882303" cy="2911092"/>
                <wp:effectExtent l="0" t="0" r="3810" b="3810"/>
                <wp:docPr id="33" name="圖片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2303" cy="29110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5331" w:name="_Toc71197680"/>
      <w:bookmarkEnd w:id="5331"/>
    </w:p>
    <w:p w14:paraId="41A97654" w14:textId="4E0BF0C0" w:rsidR="007814D3" w:rsidRPr="009B2BD3" w:rsidDel="009661CB" w:rsidRDefault="007814D3" w:rsidP="001E74F0">
      <w:pPr>
        <w:pStyle w:val="a"/>
        <w:numPr>
          <w:ilvl w:val="0"/>
          <w:numId w:val="0"/>
        </w:numPr>
        <w:rPr>
          <w:del w:id="5332" w:author="Fegie" w:date="2021-04-28T12:01:00Z"/>
          <w:rFonts w:ascii="標楷體" w:hAnsi="標楷體"/>
        </w:rPr>
      </w:pPr>
      <w:bookmarkStart w:id="5333" w:name="_Toc71197681"/>
      <w:bookmarkEnd w:id="5333"/>
    </w:p>
    <w:p w14:paraId="1D2D4E22" w14:textId="4DBA910F" w:rsidR="003F1F64" w:rsidRPr="009B2BD3" w:rsidDel="009661CB" w:rsidRDefault="007E48C8" w:rsidP="003F1F64">
      <w:pPr>
        <w:pStyle w:val="a"/>
        <w:rPr>
          <w:del w:id="5334" w:author="Fegie" w:date="2021-04-28T12:01:00Z"/>
          <w:rFonts w:ascii="標楷體" w:hAnsi="標楷體"/>
        </w:rPr>
      </w:pPr>
      <w:del w:id="5335" w:author="Fegie" w:date="2021-04-28T12:01:00Z">
        <w:r w:rsidDel="009661CB">
          <w:rPr>
            <w:rFonts w:hint="eastAsia"/>
          </w:rPr>
          <w:delText>輸入</w:delText>
        </w:r>
        <w:r w:rsidR="003F1F64" w:rsidRPr="009B2BD3" w:rsidDel="009661CB">
          <w:rPr>
            <w:rFonts w:ascii="標楷體" w:hAnsi="標楷體"/>
          </w:rPr>
          <w:delText>畫面資料說明</w:delText>
        </w:r>
        <w:bookmarkStart w:id="5336" w:name="_Toc71197682"/>
        <w:bookmarkEnd w:id="5336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2034"/>
        <w:gridCol w:w="1064"/>
        <w:gridCol w:w="1026"/>
        <w:gridCol w:w="1096"/>
        <w:gridCol w:w="651"/>
        <w:gridCol w:w="683"/>
        <w:gridCol w:w="3290"/>
      </w:tblGrid>
      <w:tr w:rsidR="007E48C8" w:rsidRPr="007E48C8" w:rsidDel="009661CB" w14:paraId="060C5E51" w14:textId="6E1F4DDD" w:rsidTr="00A4784A">
        <w:trPr>
          <w:trHeight w:val="388"/>
          <w:jc w:val="center"/>
          <w:del w:id="5337" w:author="Fegie" w:date="2021-04-28T12:01:00Z"/>
        </w:trPr>
        <w:tc>
          <w:tcPr>
            <w:tcW w:w="576" w:type="dxa"/>
            <w:vMerge w:val="restart"/>
          </w:tcPr>
          <w:p w14:paraId="6E1B2B1E" w14:textId="215430BD" w:rsidR="007E48C8" w:rsidRPr="007E48C8" w:rsidDel="009661CB" w:rsidRDefault="007E48C8" w:rsidP="00343E1A">
            <w:pPr>
              <w:rPr>
                <w:del w:id="5338" w:author="Fegie" w:date="2021-04-28T12:01:00Z"/>
                <w:rFonts w:ascii="標楷體" w:eastAsia="標楷體" w:hAnsi="標楷體"/>
              </w:rPr>
            </w:pPr>
            <w:del w:id="5339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序號</w:delText>
              </w:r>
              <w:bookmarkStart w:id="5340" w:name="_Toc71197683"/>
              <w:bookmarkEnd w:id="5340"/>
            </w:del>
          </w:p>
        </w:tc>
        <w:tc>
          <w:tcPr>
            <w:tcW w:w="2213" w:type="dxa"/>
            <w:vMerge w:val="restart"/>
          </w:tcPr>
          <w:p w14:paraId="235203A7" w14:textId="334A042C" w:rsidR="007E48C8" w:rsidRPr="007E48C8" w:rsidDel="009661CB" w:rsidRDefault="007E48C8" w:rsidP="00343E1A">
            <w:pPr>
              <w:rPr>
                <w:del w:id="5341" w:author="Fegie" w:date="2021-04-28T12:01:00Z"/>
                <w:rFonts w:ascii="標楷體" w:eastAsia="標楷體" w:hAnsi="標楷體"/>
              </w:rPr>
            </w:pPr>
            <w:del w:id="5342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欄位</w:delText>
              </w:r>
              <w:bookmarkStart w:id="5343" w:name="_Toc71197684"/>
              <w:bookmarkEnd w:id="5343"/>
            </w:del>
          </w:p>
        </w:tc>
        <w:tc>
          <w:tcPr>
            <w:tcW w:w="4691" w:type="dxa"/>
            <w:gridSpan w:val="5"/>
          </w:tcPr>
          <w:p w14:paraId="1C62EAEC" w14:textId="3736A24E" w:rsidR="007E48C8" w:rsidRPr="007E48C8" w:rsidDel="009661CB" w:rsidRDefault="007E48C8" w:rsidP="007E48C8">
            <w:pPr>
              <w:jc w:val="center"/>
              <w:rPr>
                <w:del w:id="5344" w:author="Fegie" w:date="2021-04-28T12:01:00Z"/>
                <w:rFonts w:ascii="標楷體" w:eastAsia="標楷體" w:hAnsi="標楷體"/>
              </w:rPr>
            </w:pPr>
            <w:del w:id="5345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說明</w:delText>
              </w:r>
              <w:bookmarkStart w:id="5346" w:name="_Toc71197685"/>
              <w:bookmarkEnd w:id="5346"/>
            </w:del>
          </w:p>
        </w:tc>
        <w:tc>
          <w:tcPr>
            <w:tcW w:w="3542" w:type="dxa"/>
            <w:vMerge w:val="restart"/>
          </w:tcPr>
          <w:p w14:paraId="19DB1DA1" w14:textId="2169AD05" w:rsidR="007E48C8" w:rsidRPr="007E48C8" w:rsidDel="009661CB" w:rsidRDefault="007E48C8" w:rsidP="00343E1A">
            <w:pPr>
              <w:rPr>
                <w:del w:id="5347" w:author="Fegie" w:date="2021-04-28T12:01:00Z"/>
                <w:rFonts w:ascii="標楷體" w:eastAsia="標楷體" w:hAnsi="標楷體"/>
              </w:rPr>
            </w:pPr>
            <w:del w:id="5348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5349" w:name="_Toc71197686"/>
              <w:bookmarkEnd w:id="5349"/>
            </w:del>
          </w:p>
        </w:tc>
        <w:bookmarkStart w:id="5350" w:name="_Toc71197687"/>
        <w:bookmarkEnd w:id="5350"/>
      </w:tr>
      <w:tr w:rsidR="007E48C8" w:rsidRPr="007E48C8" w:rsidDel="009661CB" w14:paraId="35ABC1EA" w14:textId="086DC9F3" w:rsidTr="007E48C8">
        <w:trPr>
          <w:trHeight w:val="244"/>
          <w:jc w:val="center"/>
          <w:del w:id="5351" w:author="Fegie" w:date="2021-04-28T12:01:00Z"/>
        </w:trPr>
        <w:tc>
          <w:tcPr>
            <w:tcW w:w="576" w:type="dxa"/>
            <w:vMerge/>
          </w:tcPr>
          <w:p w14:paraId="238AFF14" w14:textId="41FB0834" w:rsidR="007E48C8" w:rsidRPr="007E48C8" w:rsidDel="009661CB" w:rsidRDefault="007E48C8" w:rsidP="00343E1A">
            <w:pPr>
              <w:rPr>
                <w:del w:id="5352" w:author="Fegie" w:date="2021-04-28T12:01:00Z"/>
                <w:rFonts w:ascii="標楷體" w:eastAsia="標楷體" w:hAnsi="標楷體"/>
              </w:rPr>
            </w:pPr>
            <w:bookmarkStart w:id="5353" w:name="_Toc71197688"/>
            <w:bookmarkEnd w:id="5353"/>
          </w:p>
        </w:tc>
        <w:tc>
          <w:tcPr>
            <w:tcW w:w="2213" w:type="dxa"/>
            <w:vMerge/>
          </w:tcPr>
          <w:p w14:paraId="266857D7" w14:textId="5676828A" w:rsidR="007E48C8" w:rsidRPr="007E48C8" w:rsidDel="009661CB" w:rsidRDefault="007E48C8" w:rsidP="00343E1A">
            <w:pPr>
              <w:rPr>
                <w:del w:id="5354" w:author="Fegie" w:date="2021-04-28T12:01:00Z"/>
                <w:rFonts w:ascii="標楷體" w:eastAsia="標楷體" w:hAnsi="標楷體"/>
              </w:rPr>
            </w:pPr>
            <w:bookmarkStart w:id="5355" w:name="_Toc71197689"/>
            <w:bookmarkEnd w:id="5355"/>
          </w:p>
        </w:tc>
        <w:tc>
          <w:tcPr>
            <w:tcW w:w="1065" w:type="dxa"/>
          </w:tcPr>
          <w:p w14:paraId="0BFEA814" w14:textId="4FEBD991" w:rsidR="007E48C8" w:rsidRPr="007E48C8" w:rsidDel="009661CB" w:rsidRDefault="007E48C8" w:rsidP="00343E1A">
            <w:pPr>
              <w:rPr>
                <w:del w:id="5356" w:author="Fegie" w:date="2021-04-28T12:01:00Z"/>
                <w:rFonts w:ascii="標楷體" w:eastAsia="標楷體" w:hAnsi="標楷體"/>
              </w:rPr>
            </w:pPr>
            <w:del w:id="5357" w:author="Fegie" w:date="2021-04-28T12:01:00Z">
              <w:r w:rsidDel="009661CB">
                <w:rPr>
                  <w:rFonts w:eastAsia="標楷體" w:hint="eastAsia"/>
                </w:rPr>
                <w:delText>資料型態長度</w:delText>
              </w:r>
              <w:bookmarkStart w:id="5358" w:name="_Toc71197690"/>
              <w:bookmarkEnd w:id="5358"/>
            </w:del>
          </w:p>
        </w:tc>
        <w:tc>
          <w:tcPr>
            <w:tcW w:w="1090" w:type="dxa"/>
          </w:tcPr>
          <w:p w14:paraId="4382B9FE" w14:textId="612A062E" w:rsidR="007E48C8" w:rsidRPr="007E48C8" w:rsidDel="009661CB" w:rsidRDefault="007E48C8" w:rsidP="00343E1A">
            <w:pPr>
              <w:rPr>
                <w:del w:id="5359" w:author="Fegie" w:date="2021-04-28T12:01:00Z"/>
                <w:rFonts w:ascii="標楷體" w:eastAsia="標楷體" w:hAnsi="標楷體"/>
              </w:rPr>
            </w:pPr>
            <w:del w:id="5360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預設值</w:delText>
              </w:r>
              <w:bookmarkStart w:id="5361" w:name="_Toc71197691"/>
              <w:bookmarkEnd w:id="5361"/>
            </w:del>
          </w:p>
        </w:tc>
        <w:tc>
          <w:tcPr>
            <w:tcW w:w="1168" w:type="dxa"/>
          </w:tcPr>
          <w:p w14:paraId="09261DFE" w14:textId="2DDFA181" w:rsidR="007E48C8" w:rsidRPr="007E48C8" w:rsidDel="009661CB" w:rsidRDefault="007E48C8" w:rsidP="00343E1A">
            <w:pPr>
              <w:rPr>
                <w:del w:id="5362" w:author="Fegie" w:date="2021-04-28T12:01:00Z"/>
                <w:rFonts w:ascii="標楷體" w:eastAsia="標楷體" w:hAnsi="標楷體"/>
              </w:rPr>
            </w:pPr>
            <w:del w:id="5363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選單內容</w:delText>
              </w:r>
              <w:bookmarkStart w:id="5364" w:name="_Toc71197692"/>
              <w:bookmarkEnd w:id="5364"/>
            </w:del>
          </w:p>
        </w:tc>
        <w:tc>
          <w:tcPr>
            <w:tcW w:w="673" w:type="dxa"/>
          </w:tcPr>
          <w:p w14:paraId="16594F26" w14:textId="75FFF986" w:rsidR="007E48C8" w:rsidRPr="007E48C8" w:rsidDel="009661CB" w:rsidRDefault="007E48C8" w:rsidP="00343E1A">
            <w:pPr>
              <w:rPr>
                <w:del w:id="5365" w:author="Fegie" w:date="2021-04-28T12:01:00Z"/>
                <w:rFonts w:ascii="標楷體" w:eastAsia="標楷體" w:hAnsi="標楷體"/>
              </w:rPr>
            </w:pPr>
            <w:del w:id="5366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必填</w:delText>
              </w:r>
              <w:bookmarkStart w:id="5367" w:name="_Toc71197693"/>
              <w:bookmarkEnd w:id="5367"/>
            </w:del>
          </w:p>
        </w:tc>
        <w:tc>
          <w:tcPr>
            <w:tcW w:w="695" w:type="dxa"/>
          </w:tcPr>
          <w:p w14:paraId="7B3E2F48" w14:textId="439C1BA5" w:rsidR="007E48C8" w:rsidRPr="007E48C8" w:rsidDel="009661CB" w:rsidRDefault="007E48C8" w:rsidP="00343E1A">
            <w:pPr>
              <w:rPr>
                <w:del w:id="5368" w:author="Fegie" w:date="2021-04-28T12:01:00Z"/>
                <w:rFonts w:ascii="標楷體" w:eastAsia="標楷體" w:hAnsi="標楷體"/>
              </w:rPr>
            </w:pPr>
            <w:del w:id="5369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R/W</w:delText>
              </w:r>
              <w:bookmarkStart w:id="5370" w:name="_Toc71197694"/>
              <w:bookmarkEnd w:id="5370"/>
            </w:del>
          </w:p>
        </w:tc>
        <w:tc>
          <w:tcPr>
            <w:tcW w:w="3542" w:type="dxa"/>
            <w:vMerge/>
          </w:tcPr>
          <w:p w14:paraId="1BA8CC21" w14:textId="56DD7211" w:rsidR="007E48C8" w:rsidRPr="007E48C8" w:rsidDel="009661CB" w:rsidRDefault="007E48C8" w:rsidP="00343E1A">
            <w:pPr>
              <w:rPr>
                <w:del w:id="5371" w:author="Fegie" w:date="2021-04-28T12:01:00Z"/>
                <w:rFonts w:ascii="標楷體" w:eastAsia="標楷體" w:hAnsi="標楷體"/>
              </w:rPr>
            </w:pPr>
            <w:bookmarkStart w:id="5372" w:name="_Toc71197695"/>
            <w:bookmarkEnd w:id="5372"/>
          </w:p>
        </w:tc>
        <w:bookmarkStart w:id="5373" w:name="_Toc71197696"/>
        <w:bookmarkEnd w:id="5373"/>
      </w:tr>
      <w:tr w:rsidR="007E48C8" w:rsidRPr="007E48C8" w:rsidDel="009661CB" w14:paraId="6675BDB9" w14:textId="70C0EFE5" w:rsidTr="007E48C8">
        <w:trPr>
          <w:trHeight w:val="244"/>
          <w:jc w:val="center"/>
          <w:del w:id="5374" w:author="Fegie" w:date="2021-04-28T12:01:00Z"/>
        </w:trPr>
        <w:tc>
          <w:tcPr>
            <w:tcW w:w="576" w:type="dxa"/>
          </w:tcPr>
          <w:p w14:paraId="193B0321" w14:textId="695452DE" w:rsidR="007E48C8" w:rsidRPr="007E48C8" w:rsidDel="009661CB" w:rsidRDefault="007E48C8" w:rsidP="00343E1A">
            <w:pPr>
              <w:rPr>
                <w:del w:id="5375" w:author="Fegie" w:date="2021-04-28T12:01:00Z"/>
                <w:rFonts w:ascii="標楷體" w:eastAsia="標楷體" w:hAnsi="標楷體"/>
              </w:rPr>
            </w:pPr>
            <w:del w:id="5376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1-1</w:delText>
              </w:r>
              <w:bookmarkStart w:id="5377" w:name="_Toc71197697"/>
              <w:bookmarkEnd w:id="5377"/>
            </w:del>
          </w:p>
        </w:tc>
        <w:tc>
          <w:tcPr>
            <w:tcW w:w="2213" w:type="dxa"/>
          </w:tcPr>
          <w:p w14:paraId="07F3C9A8" w14:textId="7A489912" w:rsidR="007E48C8" w:rsidRPr="007E48C8" w:rsidDel="009661CB" w:rsidRDefault="007E48C8" w:rsidP="00343E1A">
            <w:pPr>
              <w:rPr>
                <w:del w:id="5378" w:author="Fegie" w:date="2021-04-28T12:01:00Z"/>
                <w:rFonts w:ascii="標楷體" w:eastAsia="標楷體" w:hAnsi="標楷體"/>
              </w:rPr>
            </w:pPr>
            <w:del w:id="5379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借款人戶號</w:delText>
              </w:r>
              <w:bookmarkStart w:id="5380" w:name="_Toc71197698"/>
              <w:bookmarkEnd w:id="5380"/>
            </w:del>
          </w:p>
        </w:tc>
        <w:tc>
          <w:tcPr>
            <w:tcW w:w="1065" w:type="dxa"/>
          </w:tcPr>
          <w:p w14:paraId="2E8BDC24" w14:textId="0812CC34" w:rsidR="007E48C8" w:rsidRPr="007E48C8" w:rsidDel="009661CB" w:rsidRDefault="00D64762" w:rsidP="00343E1A">
            <w:pPr>
              <w:rPr>
                <w:del w:id="5381" w:author="Fegie" w:date="2021-04-28T12:01:00Z"/>
                <w:rFonts w:ascii="標楷體" w:eastAsia="標楷體" w:hAnsi="標楷體"/>
              </w:rPr>
            </w:pPr>
            <w:del w:id="5382" w:author="Fegie" w:date="2021-04-28T12:01:00Z">
              <w:r w:rsidDel="009661CB">
                <w:rPr>
                  <w:rFonts w:ascii="標楷體" w:eastAsia="標楷體" w:hAnsi="標楷體" w:hint="eastAsia"/>
                </w:rPr>
                <w:delText>9999999</w:delText>
              </w:r>
              <w:bookmarkStart w:id="5383" w:name="_Toc71197699"/>
              <w:bookmarkEnd w:id="5383"/>
            </w:del>
          </w:p>
        </w:tc>
        <w:tc>
          <w:tcPr>
            <w:tcW w:w="1090" w:type="dxa"/>
          </w:tcPr>
          <w:p w14:paraId="46892E10" w14:textId="5430A2D5" w:rsidR="007E48C8" w:rsidRPr="007E48C8" w:rsidDel="009661CB" w:rsidRDefault="007E48C8" w:rsidP="00343E1A">
            <w:pPr>
              <w:rPr>
                <w:del w:id="5384" w:author="Fegie" w:date="2021-04-28T12:01:00Z"/>
                <w:rFonts w:ascii="標楷體" w:eastAsia="標楷體" w:hAnsi="標楷體"/>
              </w:rPr>
            </w:pPr>
            <w:bookmarkStart w:id="5385" w:name="_Toc71197700"/>
            <w:bookmarkEnd w:id="5385"/>
          </w:p>
        </w:tc>
        <w:tc>
          <w:tcPr>
            <w:tcW w:w="1168" w:type="dxa"/>
          </w:tcPr>
          <w:p w14:paraId="17B9059D" w14:textId="68E3AB34" w:rsidR="007E48C8" w:rsidRPr="007E48C8" w:rsidDel="009661CB" w:rsidRDefault="007E48C8" w:rsidP="00343E1A">
            <w:pPr>
              <w:rPr>
                <w:del w:id="5386" w:author="Fegie" w:date="2021-04-28T12:01:00Z"/>
                <w:rFonts w:ascii="標楷體" w:eastAsia="標楷體" w:hAnsi="標楷體"/>
              </w:rPr>
            </w:pPr>
            <w:bookmarkStart w:id="5387" w:name="_Toc71197701"/>
            <w:bookmarkEnd w:id="5387"/>
          </w:p>
        </w:tc>
        <w:tc>
          <w:tcPr>
            <w:tcW w:w="673" w:type="dxa"/>
            <w:vMerge w:val="restart"/>
          </w:tcPr>
          <w:p w14:paraId="30191DCB" w14:textId="0BE3165A" w:rsidR="007E48C8" w:rsidRPr="007E48C8" w:rsidDel="009661CB" w:rsidRDefault="007E48C8" w:rsidP="00343E1A">
            <w:pPr>
              <w:rPr>
                <w:del w:id="5388" w:author="Fegie" w:date="2021-04-28T12:01:00Z"/>
                <w:rFonts w:ascii="標楷體" w:eastAsia="標楷體" w:hAnsi="標楷體"/>
              </w:rPr>
            </w:pPr>
            <w:del w:id="5389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擇一輸入</w:delText>
              </w:r>
              <w:bookmarkStart w:id="5390" w:name="_Toc71197702"/>
              <w:bookmarkEnd w:id="5390"/>
            </w:del>
          </w:p>
        </w:tc>
        <w:tc>
          <w:tcPr>
            <w:tcW w:w="695" w:type="dxa"/>
          </w:tcPr>
          <w:p w14:paraId="4E98D2B5" w14:textId="21DD3824" w:rsidR="007E48C8" w:rsidRPr="007E48C8" w:rsidDel="009661CB" w:rsidRDefault="007E48C8" w:rsidP="00343E1A">
            <w:pPr>
              <w:rPr>
                <w:del w:id="5391" w:author="Fegie" w:date="2021-04-28T12:01:00Z"/>
                <w:rFonts w:ascii="標楷體" w:eastAsia="標楷體" w:hAnsi="標楷體"/>
              </w:rPr>
            </w:pPr>
            <w:bookmarkStart w:id="5392" w:name="_Toc71197703"/>
            <w:bookmarkEnd w:id="5392"/>
          </w:p>
        </w:tc>
        <w:tc>
          <w:tcPr>
            <w:tcW w:w="3542" w:type="dxa"/>
            <w:vMerge w:val="restart"/>
          </w:tcPr>
          <w:p w14:paraId="57D83B0D" w14:textId="4D1A2DD0" w:rsidR="007E48C8" w:rsidRPr="007E48C8" w:rsidDel="009661CB" w:rsidRDefault="007E48C8" w:rsidP="00343E1A">
            <w:pPr>
              <w:rPr>
                <w:del w:id="5393" w:author="Fegie" w:date="2021-04-28T12:01:00Z"/>
                <w:rFonts w:ascii="標楷體" w:eastAsia="標楷體" w:hAnsi="標楷體"/>
              </w:rPr>
            </w:pPr>
            <w:del w:id="5394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借款人戶號、</w:delText>
              </w:r>
              <w:r w:rsidR="0017057F" w:rsidRPr="00344823" w:rsidDel="009661CB">
                <w:rPr>
                  <w:rFonts w:ascii="標楷體" w:eastAsia="標楷體" w:hAnsi="標楷體"/>
                </w:rPr>
                <w:delText>統</w:delText>
              </w:r>
              <w:r w:rsidR="0017057F" w:rsidRPr="00344823" w:rsidDel="009661CB">
                <w:rPr>
                  <w:rFonts w:ascii="標楷體" w:eastAsia="標楷體" w:hAnsi="標楷體" w:hint="eastAsia"/>
                  <w:lang w:eastAsia="zh-HK"/>
                </w:rPr>
                <w:delText>一</w:delText>
              </w:r>
              <w:r w:rsidR="0017057F" w:rsidRPr="00344823" w:rsidDel="009661CB">
                <w:rPr>
                  <w:rFonts w:ascii="標楷體" w:eastAsia="標楷體" w:hAnsi="標楷體"/>
                </w:rPr>
                <w:delText>編</w:delText>
              </w:r>
              <w:r w:rsidR="0017057F" w:rsidRPr="00344823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、戶名、手機號碼擇一輸入：</w:delText>
              </w:r>
              <w:bookmarkStart w:id="5395" w:name="_Toc71197704"/>
              <w:bookmarkEnd w:id="5395"/>
            </w:del>
          </w:p>
          <w:p w14:paraId="1D5E3EA3" w14:textId="19EA0455" w:rsidR="007E48C8" w:rsidRPr="007E48C8" w:rsidDel="009661CB" w:rsidRDefault="007E48C8" w:rsidP="00343E1A">
            <w:pPr>
              <w:rPr>
                <w:del w:id="5396" w:author="Fegie" w:date="2021-04-28T12:01:00Z"/>
                <w:rFonts w:ascii="標楷體" w:eastAsia="標楷體" w:hAnsi="標楷體"/>
                <w:lang w:eastAsia="zh-HK"/>
              </w:rPr>
            </w:pPr>
            <w:del w:id="5397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i</w:delText>
              </w:r>
              <w:r w:rsidRPr="007E48C8" w:rsidDel="009661CB">
                <w:rPr>
                  <w:rFonts w:ascii="標楷體" w:eastAsia="標楷體" w:hAnsi="標楷體"/>
                </w:rPr>
                <w:delText>.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公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司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戶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統一編號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可輸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入p</w:delText>
              </w:r>
              <w:r w:rsidRPr="007E48C8" w:rsidDel="009661CB">
                <w:rPr>
                  <w:rFonts w:ascii="標楷體" w:eastAsia="標楷體" w:hAnsi="標楷體"/>
                </w:rPr>
                <w:delText>artial key</w:delText>
              </w:r>
              <w:bookmarkStart w:id="5398" w:name="_Toc71197705"/>
              <w:bookmarkEnd w:id="5398"/>
            </w:del>
          </w:p>
          <w:p w14:paraId="4395AFAF" w14:textId="4CC72B9A" w:rsidR="007E48C8" w:rsidRPr="007E48C8" w:rsidDel="009661CB" w:rsidRDefault="007E48C8" w:rsidP="00343E1A">
            <w:pPr>
              <w:rPr>
                <w:del w:id="5399" w:author="Fegie" w:date="2021-04-28T12:01:00Z"/>
                <w:rFonts w:ascii="標楷體" w:eastAsia="標楷體" w:hAnsi="標楷體"/>
              </w:rPr>
            </w:pPr>
            <w:del w:id="5400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ii.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個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人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戶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統一編號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必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須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輸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入</w:delText>
              </w:r>
              <w:r w:rsidRPr="007E48C8" w:rsidDel="009661CB">
                <w:rPr>
                  <w:rFonts w:ascii="標楷體" w:eastAsia="標楷體" w:hAnsi="標楷體"/>
                </w:rPr>
                <w:delText>Ful key</w:delText>
              </w:r>
              <w:bookmarkStart w:id="5401" w:name="_Toc71197706"/>
              <w:bookmarkEnd w:id="5401"/>
            </w:del>
          </w:p>
          <w:p w14:paraId="60819674" w14:textId="13B70ED6" w:rsidR="007E48C8" w:rsidRPr="007E48C8" w:rsidDel="009661CB" w:rsidRDefault="007E48C8" w:rsidP="00343E1A">
            <w:pPr>
              <w:rPr>
                <w:del w:id="5402" w:author="Fegie" w:date="2021-04-28T12:01:00Z"/>
                <w:rFonts w:ascii="標楷體" w:eastAsia="標楷體" w:hAnsi="標楷體"/>
              </w:rPr>
            </w:pPr>
            <w:del w:id="5403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iii.手機號碼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必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須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輸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入</w:delText>
              </w:r>
              <w:r w:rsidRPr="007E48C8" w:rsidDel="009661CB">
                <w:rPr>
                  <w:rFonts w:ascii="標楷體" w:eastAsia="標楷體" w:hAnsi="標楷體"/>
                </w:rPr>
                <w:delText>Ful key</w:delText>
              </w:r>
              <w:bookmarkStart w:id="5404" w:name="_Toc71197707"/>
              <w:bookmarkEnd w:id="5404"/>
            </w:del>
          </w:p>
        </w:tc>
        <w:bookmarkStart w:id="5405" w:name="_Toc71197708"/>
        <w:bookmarkEnd w:id="5405"/>
      </w:tr>
      <w:tr w:rsidR="00D64762" w:rsidRPr="007E48C8" w:rsidDel="009661CB" w14:paraId="4B0F351D" w14:textId="4F2DAFC6" w:rsidTr="007E48C8">
        <w:trPr>
          <w:trHeight w:val="291"/>
          <w:jc w:val="center"/>
          <w:del w:id="5406" w:author="Fegie" w:date="2021-04-28T12:01:00Z"/>
        </w:trPr>
        <w:tc>
          <w:tcPr>
            <w:tcW w:w="576" w:type="dxa"/>
          </w:tcPr>
          <w:p w14:paraId="4DFC5D63" w14:textId="49CB2DD1" w:rsidR="00D64762" w:rsidRPr="007E48C8" w:rsidDel="009661CB" w:rsidRDefault="00D64762" w:rsidP="00343E1A">
            <w:pPr>
              <w:rPr>
                <w:del w:id="5407" w:author="Fegie" w:date="2021-04-28T12:01:00Z"/>
                <w:rFonts w:ascii="標楷體" w:eastAsia="標楷體" w:hAnsi="標楷體"/>
              </w:rPr>
            </w:pPr>
            <w:del w:id="5408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1-2</w:delText>
              </w:r>
              <w:bookmarkStart w:id="5409" w:name="_Toc71197709"/>
              <w:bookmarkEnd w:id="5409"/>
            </w:del>
          </w:p>
        </w:tc>
        <w:tc>
          <w:tcPr>
            <w:tcW w:w="2213" w:type="dxa"/>
          </w:tcPr>
          <w:p w14:paraId="6597907B" w14:textId="2F1B6597" w:rsidR="00D64762" w:rsidRPr="0017057F" w:rsidDel="009661CB" w:rsidRDefault="00716B9A" w:rsidP="00343E1A">
            <w:pPr>
              <w:rPr>
                <w:del w:id="5410" w:author="Fegie" w:date="2021-04-28T12:01:00Z"/>
                <w:rFonts w:ascii="標楷體" w:eastAsia="標楷體" w:hAnsi="標楷體"/>
              </w:rPr>
            </w:pPr>
            <w:del w:id="5411" w:author="Fegie" w:date="2021-04-28T12:01:00Z">
              <w:r w:rsidRPr="00CE781C" w:rsidDel="009661CB">
                <w:rPr>
                  <w:rFonts w:ascii="標楷體" w:eastAsia="標楷體" w:hAnsi="標楷體"/>
                </w:rPr>
                <w:delText>統</w:delText>
              </w:r>
              <w:r w:rsidR="0017057F" w:rsidRPr="00CE781C" w:rsidDel="009661CB">
                <w:rPr>
                  <w:rFonts w:ascii="標楷體" w:eastAsia="標楷體" w:hAnsi="標楷體" w:hint="eastAsia"/>
                  <w:lang w:eastAsia="zh-HK"/>
                </w:rPr>
                <w:delText>一</w:delText>
              </w:r>
              <w:r w:rsidRPr="00CE781C" w:rsidDel="009661CB">
                <w:rPr>
                  <w:rFonts w:ascii="標楷體" w:eastAsia="標楷體" w:hAnsi="標楷體"/>
                </w:rPr>
                <w:delText>編</w:delText>
              </w:r>
              <w:r w:rsidR="0017057F" w:rsidRPr="00CE781C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bookmarkStart w:id="5412" w:name="_Toc71197710"/>
              <w:bookmarkEnd w:id="5412"/>
            </w:del>
          </w:p>
        </w:tc>
        <w:tc>
          <w:tcPr>
            <w:tcW w:w="1065" w:type="dxa"/>
          </w:tcPr>
          <w:p w14:paraId="028E9FA5" w14:textId="4AF26C14" w:rsidR="00D64762" w:rsidRPr="009B2BD3" w:rsidDel="009661CB" w:rsidRDefault="00D64762" w:rsidP="00D64762">
            <w:pPr>
              <w:rPr>
                <w:del w:id="5413" w:author="Fegie" w:date="2021-04-28T12:01:00Z"/>
                <w:rFonts w:ascii="標楷體" w:eastAsia="標楷體" w:hAnsi="標楷體"/>
              </w:rPr>
            </w:pPr>
            <w:del w:id="5414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415" w:name="_Toc71197711"/>
              <w:bookmarkEnd w:id="5415"/>
            </w:del>
          </w:p>
        </w:tc>
        <w:tc>
          <w:tcPr>
            <w:tcW w:w="1090" w:type="dxa"/>
          </w:tcPr>
          <w:p w14:paraId="348F3211" w14:textId="51291E18" w:rsidR="00D64762" w:rsidRPr="007E48C8" w:rsidDel="009661CB" w:rsidRDefault="00D64762" w:rsidP="00343E1A">
            <w:pPr>
              <w:rPr>
                <w:del w:id="5416" w:author="Fegie" w:date="2021-04-28T12:01:00Z"/>
                <w:rFonts w:ascii="標楷體" w:eastAsia="標楷體" w:hAnsi="標楷體"/>
              </w:rPr>
            </w:pPr>
            <w:bookmarkStart w:id="5417" w:name="_Toc71197712"/>
            <w:bookmarkEnd w:id="5417"/>
          </w:p>
        </w:tc>
        <w:tc>
          <w:tcPr>
            <w:tcW w:w="1168" w:type="dxa"/>
          </w:tcPr>
          <w:p w14:paraId="748087B2" w14:textId="31746EF6" w:rsidR="00D64762" w:rsidRPr="007E48C8" w:rsidDel="009661CB" w:rsidRDefault="00D64762" w:rsidP="00343E1A">
            <w:pPr>
              <w:rPr>
                <w:del w:id="5418" w:author="Fegie" w:date="2021-04-28T12:01:00Z"/>
                <w:rFonts w:ascii="標楷體" w:eastAsia="標楷體" w:hAnsi="標楷體"/>
              </w:rPr>
            </w:pPr>
            <w:bookmarkStart w:id="5419" w:name="_Toc71197713"/>
            <w:bookmarkEnd w:id="5419"/>
          </w:p>
        </w:tc>
        <w:tc>
          <w:tcPr>
            <w:tcW w:w="673" w:type="dxa"/>
            <w:vMerge/>
          </w:tcPr>
          <w:p w14:paraId="01E2C07D" w14:textId="5AD1B0F4" w:rsidR="00D64762" w:rsidRPr="007E48C8" w:rsidDel="009661CB" w:rsidRDefault="00D64762" w:rsidP="00343E1A">
            <w:pPr>
              <w:rPr>
                <w:del w:id="5420" w:author="Fegie" w:date="2021-04-28T12:01:00Z"/>
                <w:rFonts w:ascii="標楷體" w:eastAsia="標楷體" w:hAnsi="標楷體"/>
              </w:rPr>
            </w:pPr>
            <w:bookmarkStart w:id="5421" w:name="_Toc71197714"/>
            <w:bookmarkEnd w:id="5421"/>
          </w:p>
        </w:tc>
        <w:tc>
          <w:tcPr>
            <w:tcW w:w="695" w:type="dxa"/>
          </w:tcPr>
          <w:p w14:paraId="72FF2298" w14:textId="397E5576" w:rsidR="00D64762" w:rsidRPr="007E48C8" w:rsidDel="009661CB" w:rsidRDefault="00D64762" w:rsidP="00343E1A">
            <w:pPr>
              <w:rPr>
                <w:del w:id="5422" w:author="Fegie" w:date="2021-04-28T12:01:00Z"/>
                <w:rFonts w:ascii="標楷體" w:eastAsia="標楷體" w:hAnsi="標楷體"/>
              </w:rPr>
            </w:pPr>
            <w:bookmarkStart w:id="5423" w:name="_Toc71197715"/>
            <w:bookmarkEnd w:id="5423"/>
          </w:p>
        </w:tc>
        <w:tc>
          <w:tcPr>
            <w:tcW w:w="3542" w:type="dxa"/>
            <w:vMerge/>
          </w:tcPr>
          <w:p w14:paraId="40DF2159" w14:textId="3EA15B05" w:rsidR="00D64762" w:rsidRPr="007E48C8" w:rsidDel="009661CB" w:rsidRDefault="00D64762" w:rsidP="00343E1A">
            <w:pPr>
              <w:rPr>
                <w:del w:id="5424" w:author="Fegie" w:date="2021-04-28T12:01:00Z"/>
                <w:rFonts w:ascii="標楷體" w:eastAsia="標楷體" w:hAnsi="標楷體"/>
              </w:rPr>
            </w:pPr>
            <w:bookmarkStart w:id="5425" w:name="_Toc71197716"/>
            <w:bookmarkEnd w:id="5425"/>
          </w:p>
        </w:tc>
        <w:bookmarkStart w:id="5426" w:name="_Toc71197717"/>
        <w:bookmarkEnd w:id="5426"/>
      </w:tr>
      <w:tr w:rsidR="00D64762" w:rsidRPr="007E48C8" w:rsidDel="009661CB" w14:paraId="4E402D8E" w14:textId="021E33E2" w:rsidTr="007E48C8">
        <w:trPr>
          <w:trHeight w:val="291"/>
          <w:jc w:val="center"/>
          <w:del w:id="5427" w:author="Fegie" w:date="2021-04-28T12:01:00Z"/>
        </w:trPr>
        <w:tc>
          <w:tcPr>
            <w:tcW w:w="576" w:type="dxa"/>
          </w:tcPr>
          <w:p w14:paraId="217574F3" w14:textId="3FAB4C65" w:rsidR="00D64762" w:rsidRPr="007E48C8" w:rsidDel="009661CB" w:rsidRDefault="00D64762" w:rsidP="00E92528">
            <w:pPr>
              <w:rPr>
                <w:del w:id="5428" w:author="Fegie" w:date="2021-04-28T12:01:00Z"/>
                <w:rFonts w:ascii="標楷體" w:eastAsia="標楷體" w:hAnsi="標楷體"/>
              </w:rPr>
            </w:pPr>
            <w:del w:id="5429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1-3</w:delText>
              </w:r>
              <w:bookmarkStart w:id="5430" w:name="_Toc71197718"/>
              <w:bookmarkEnd w:id="5430"/>
            </w:del>
          </w:p>
        </w:tc>
        <w:tc>
          <w:tcPr>
            <w:tcW w:w="2213" w:type="dxa"/>
          </w:tcPr>
          <w:p w14:paraId="321458D5" w14:textId="422683E9" w:rsidR="00D64762" w:rsidRPr="007E48C8" w:rsidDel="009661CB" w:rsidRDefault="00D64762" w:rsidP="00E92528">
            <w:pPr>
              <w:rPr>
                <w:del w:id="5431" w:author="Fegie" w:date="2021-04-28T12:01:00Z"/>
                <w:rFonts w:ascii="標楷體" w:eastAsia="標楷體" w:hAnsi="標楷體"/>
              </w:rPr>
            </w:pPr>
            <w:del w:id="5432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戶名</w:delText>
              </w:r>
              <w:bookmarkStart w:id="5433" w:name="_Toc71197719"/>
              <w:bookmarkEnd w:id="5433"/>
            </w:del>
          </w:p>
        </w:tc>
        <w:tc>
          <w:tcPr>
            <w:tcW w:w="1065" w:type="dxa"/>
          </w:tcPr>
          <w:p w14:paraId="51A0B2F4" w14:textId="2C4C4F54" w:rsidR="00D64762" w:rsidRPr="009B2BD3" w:rsidDel="009661CB" w:rsidRDefault="00D64762" w:rsidP="00D64762">
            <w:pPr>
              <w:rPr>
                <w:del w:id="5434" w:author="Fegie" w:date="2021-04-28T12:01:00Z"/>
                <w:rFonts w:ascii="標楷體" w:eastAsia="標楷體" w:hAnsi="標楷體"/>
              </w:rPr>
            </w:pPr>
            <w:del w:id="5435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5436" w:name="_Toc71197720"/>
              <w:bookmarkEnd w:id="5436"/>
            </w:del>
          </w:p>
        </w:tc>
        <w:tc>
          <w:tcPr>
            <w:tcW w:w="1090" w:type="dxa"/>
          </w:tcPr>
          <w:p w14:paraId="1CFE10BC" w14:textId="068C06E3" w:rsidR="00D64762" w:rsidRPr="007E48C8" w:rsidDel="009661CB" w:rsidRDefault="00D64762" w:rsidP="00E92528">
            <w:pPr>
              <w:rPr>
                <w:del w:id="5437" w:author="Fegie" w:date="2021-04-28T12:01:00Z"/>
                <w:rFonts w:ascii="標楷體" w:eastAsia="標楷體" w:hAnsi="標楷體"/>
              </w:rPr>
            </w:pPr>
            <w:bookmarkStart w:id="5438" w:name="_Toc71197721"/>
            <w:bookmarkEnd w:id="5438"/>
          </w:p>
        </w:tc>
        <w:tc>
          <w:tcPr>
            <w:tcW w:w="1168" w:type="dxa"/>
          </w:tcPr>
          <w:p w14:paraId="59D4CAD2" w14:textId="44F0DCE0" w:rsidR="00D64762" w:rsidRPr="007E48C8" w:rsidDel="009661CB" w:rsidRDefault="00D64762" w:rsidP="00E92528">
            <w:pPr>
              <w:rPr>
                <w:del w:id="5439" w:author="Fegie" w:date="2021-04-28T12:01:00Z"/>
                <w:rFonts w:ascii="標楷體" w:eastAsia="標楷體" w:hAnsi="標楷體"/>
              </w:rPr>
            </w:pPr>
            <w:bookmarkStart w:id="5440" w:name="_Toc71197722"/>
            <w:bookmarkEnd w:id="5440"/>
          </w:p>
        </w:tc>
        <w:tc>
          <w:tcPr>
            <w:tcW w:w="673" w:type="dxa"/>
            <w:vMerge/>
          </w:tcPr>
          <w:p w14:paraId="5375C1EA" w14:textId="67564FDE" w:rsidR="00D64762" w:rsidRPr="007E48C8" w:rsidDel="009661CB" w:rsidRDefault="00D64762" w:rsidP="00E92528">
            <w:pPr>
              <w:rPr>
                <w:del w:id="5441" w:author="Fegie" w:date="2021-04-28T12:01:00Z"/>
                <w:rFonts w:ascii="標楷體" w:eastAsia="標楷體" w:hAnsi="標楷體"/>
              </w:rPr>
            </w:pPr>
            <w:bookmarkStart w:id="5442" w:name="_Toc71197723"/>
            <w:bookmarkEnd w:id="5442"/>
          </w:p>
        </w:tc>
        <w:tc>
          <w:tcPr>
            <w:tcW w:w="695" w:type="dxa"/>
          </w:tcPr>
          <w:p w14:paraId="679D0FDD" w14:textId="7542F753" w:rsidR="00D64762" w:rsidRPr="007E48C8" w:rsidDel="009661CB" w:rsidRDefault="00D64762" w:rsidP="00E92528">
            <w:pPr>
              <w:rPr>
                <w:del w:id="5443" w:author="Fegie" w:date="2021-04-28T12:01:00Z"/>
                <w:rFonts w:ascii="標楷體" w:eastAsia="標楷體" w:hAnsi="標楷體"/>
              </w:rPr>
            </w:pPr>
            <w:bookmarkStart w:id="5444" w:name="_Toc71197724"/>
            <w:bookmarkEnd w:id="5444"/>
          </w:p>
        </w:tc>
        <w:tc>
          <w:tcPr>
            <w:tcW w:w="3542" w:type="dxa"/>
            <w:vMerge/>
          </w:tcPr>
          <w:p w14:paraId="0F7673AB" w14:textId="251718C6" w:rsidR="00D64762" w:rsidRPr="007E48C8" w:rsidDel="009661CB" w:rsidRDefault="00D64762" w:rsidP="00E92528">
            <w:pPr>
              <w:rPr>
                <w:del w:id="5445" w:author="Fegie" w:date="2021-04-28T12:01:00Z"/>
                <w:rFonts w:ascii="標楷體" w:eastAsia="標楷體" w:hAnsi="標楷體"/>
              </w:rPr>
            </w:pPr>
            <w:bookmarkStart w:id="5446" w:name="_Toc71197725"/>
            <w:bookmarkEnd w:id="5446"/>
          </w:p>
        </w:tc>
        <w:bookmarkStart w:id="5447" w:name="_Toc71197726"/>
        <w:bookmarkEnd w:id="5447"/>
      </w:tr>
      <w:tr w:rsidR="00D64762" w:rsidRPr="007E48C8" w:rsidDel="009661CB" w14:paraId="0BC23DAA" w14:textId="72FB2293" w:rsidTr="007E48C8">
        <w:trPr>
          <w:trHeight w:val="291"/>
          <w:jc w:val="center"/>
          <w:del w:id="5448" w:author="Fegie" w:date="2021-04-28T12:01:00Z"/>
        </w:trPr>
        <w:tc>
          <w:tcPr>
            <w:tcW w:w="576" w:type="dxa"/>
          </w:tcPr>
          <w:p w14:paraId="0F20708A" w14:textId="65D9E3FC" w:rsidR="00D64762" w:rsidRPr="007E48C8" w:rsidDel="009661CB" w:rsidRDefault="00D64762" w:rsidP="00E92528">
            <w:pPr>
              <w:rPr>
                <w:del w:id="5449" w:author="Fegie" w:date="2021-04-28T12:01:00Z"/>
                <w:rFonts w:ascii="標楷體" w:eastAsia="標楷體" w:hAnsi="標楷體"/>
              </w:rPr>
            </w:pPr>
            <w:del w:id="5450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1-4</w:delText>
              </w:r>
              <w:bookmarkStart w:id="5451" w:name="_Toc71197727"/>
              <w:bookmarkEnd w:id="5451"/>
            </w:del>
          </w:p>
        </w:tc>
        <w:tc>
          <w:tcPr>
            <w:tcW w:w="2213" w:type="dxa"/>
          </w:tcPr>
          <w:p w14:paraId="6A8A0A57" w14:textId="31826B1F" w:rsidR="00D64762" w:rsidRPr="007E48C8" w:rsidDel="009661CB" w:rsidRDefault="00D64762" w:rsidP="00E92528">
            <w:pPr>
              <w:rPr>
                <w:del w:id="5452" w:author="Fegie" w:date="2021-04-28T12:01:00Z"/>
                <w:rFonts w:ascii="標楷體" w:eastAsia="標楷體" w:hAnsi="標楷體"/>
              </w:rPr>
            </w:pPr>
            <w:del w:id="5453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手機號碼</w:delText>
              </w:r>
              <w:bookmarkStart w:id="5454" w:name="_Toc71197728"/>
              <w:bookmarkEnd w:id="5454"/>
            </w:del>
          </w:p>
        </w:tc>
        <w:tc>
          <w:tcPr>
            <w:tcW w:w="1065" w:type="dxa"/>
          </w:tcPr>
          <w:p w14:paraId="4CBB8BE3" w14:textId="0426FA17" w:rsidR="00D64762" w:rsidRPr="009B2BD3" w:rsidDel="009661CB" w:rsidRDefault="00D64762" w:rsidP="00A4784A">
            <w:pPr>
              <w:rPr>
                <w:del w:id="5455" w:author="Fegie" w:date="2021-04-28T12:01:00Z"/>
                <w:rFonts w:ascii="標楷體" w:eastAsia="標楷體" w:hAnsi="標楷體"/>
              </w:rPr>
            </w:pPr>
            <w:del w:id="5456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457" w:name="_Toc71197729"/>
              <w:bookmarkEnd w:id="5457"/>
            </w:del>
          </w:p>
        </w:tc>
        <w:tc>
          <w:tcPr>
            <w:tcW w:w="1090" w:type="dxa"/>
          </w:tcPr>
          <w:p w14:paraId="51F26CF7" w14:textId="6654F9ED" w:rsidR="00D64762" w:rsidRPr="007E48C8" w:rsidDel="009661CB" w:rsidRDefault="00D64762" w:rsidP="00E92528">
            <w:pPr>
              <w:rPr>
                <w:del w:id="5458" w:author="Fegie" w:date="2021-04-28T12:01:00Z"/>
                <w:rFonts w:ascii="標楷體" w:eastAsia="標楷體" w:hAnsi="標楷體"/>
              </w:rPr>
            </w:pPr>
            <w:bookmarkStart w:id="5459" w:name="_Toc71197730"/>
            <w:bookmarkEnd w:id="5459"/>
          </w:p>
        </w:tc>
        <w:tc>
          <w:tcPr>
            <w:tcW w:w="1168" w:type="dxa"/>
          </w:tcPr>
          <w:p w14:paraId="5C4B0FFA" w14:textId="6504F46D" w:rsidR="00D64762" w:rsidRPr="007E48C8" w:rsidDel="009661CB" w:rsidRDefault="00D64762" w:rsidP="00E92528">
            <w:pPr>
              <w:rPr>
                <w:del w:id="5460" w:author="Fegie" w:date="2021-04-28T12:01:00Z"/>
                <w:rFonts w:ascii="標楷體" w:eastAsia="標楷體" w:hAnsi="標楷體"/>
              </w:rPr>
            </w:pPr>
            <w:bookmarkStart w:id="5461" w:name="_Toc71197731"/>
            <w:bookmarkEnd w:id="5461"/>
          </w:p>
        </w:tc>
        <w:tc>
          <w:tcPr>
            <w:tcW w:w="673" w:type="dxa"/>
            <w:vMerge/>
          </w:tcPr>
          <w:p w14:paraId="46B0D844" w14:textId="0A21F90E" w:rsidR="00D64762" w:rsidRPr="007E48C8" w:rsidDel="009661CB" w:rsidRDefault="00D64762" w:rsidP="00E92528">
            <w:pPr>
              <w:rPr>
                <w:del w:id="5462" w:author="Fegie" w:date="2021-04-28T12:01:00Z"/>
                <w:rFonts w:ascii="標楷體" w:eastAsia="標楷體" w:hAnsi="標楷體"/>
              </w:rPr>
            </w:pPr>
            <w:bookmarkStart w:id="5463" w:name="_Toc71197732"/>
            <w:bookmarkEnd w:id="5463"/>
          </w:p>
        </w:tc>
        <w:tc>
          <w:tcPr>
            <w:tcW w:w="695" w:type="dxa"/>
          </w:tcPr>
          <w:p w14:paraId="09657881" w14:textId="545C4070" w:rsidR="00D64762" w:rsidRPr="007E48C8" w:rsidDel="009661CB" w:rsidRDefault="00D64762" w:rsidP="00E92528">
            <w:pPr>
              <w:rPr>
                <w:del w:id="5464" w:author="Fegie" w:date="2021-04-28T12:01:00Z"/>
                <w:rFonts w:ascii="標楷體" w:eastAsia="標楷體" w:hAnsi="標楷體"/>
              </w:rPr>
            </w:pPr>
            <w:bookmarkStart w:id="5465" w:name="_Toc71197733"/>
            <w:bookmarkEnd w:id="5465"/>
          </w:p>
        </w:tc>
        <w:tc>
          <w:tcPr>
            <w:tcW w:w="3542" w:type="dxa"/>
            <w:vMerge/>
          </w:tcPr>
          <w:p w14:paraId="14CCB180" w14:textId="7220E4EC" w:rsidR="00D64762" w:rsidRPr="007E48C8" w:rsidDel="009661CB" w:rsidRDefault="00D64762" w:rsidP="00E92528">
            <w:pPr>
              <w:rPr>
                <w:del w:id="5466" w:author="Fegie" w:date="2021-04-28T12:01:00Z"/>
                <w:rFonts w:ascii="標楷體" w:eastAsia="標楷體" w:hAnsi="標楷體"/>
              </w:rPr>
            </w:pPr>
            <w:bookmarkStart w:id="5467" w:name="_Toc71197734"/>
            <w:bookmarkEnd w:id="5467"/>
          </w:p>
        </w:tc>
        <w:bookmarkStart w:id="5468" w:name="_Toc71197735"/>
        <w:bookmarkEnd w:id="5468"/>
      </w:tr>
    </w:tbl>
    <w:p w14:paraId="35C46525" w14:textId="276A5086" w:rsidR="00D64762" w:rsidDel="009661CB" w:rsidRDefault="00D64762" w:rsidP="00D64762">
      <w:pPr>
        <w:pStyle w:val="a"/>
        <w:numPr>
          <w:ilvl w:val="0"/>
          <w:numId w:val="0"/>
        </w:numPr>
        <w:rPr>
          <w:del w:id="5469" w:author="Fegie" w:date="2021-04-28T12:01:00Z"/>
          <w:rFonts w:ascii="標楷體" w:hAnsi="標楷體"/>
        </w:rPr>
      </w:pPr>
      <w:bookmarkStart w:id="5470" w:name="_Toc71197736"/>
      <w:bookmarkEnd w:id="5470"/>
    </w:p>
    <w:p w14:paraId="4A6913BC" w14:textId="755C2F5F" w:rsidR="00A0643B" w:rsidDel="009661CB" w:rsidRDefault="00A0643B">
      <w:pPr>
        <w:widowControl/>
        <w:rPr>
          <w:del w:id="5471" w:author="Fegie" w:date="2021-04-28T12:01:00Z"/>
        </w:rPr>
      </w:pPr>
      <w:del w:id="5472" w:author="Fegie" w:date="2021-04-28T12:01:00Z">
        <w:r w:rsidDel="009661CB">
          <w:br w:type="page"/>
        </w:r>
      </w:del>
    </w:p>
    <w:p w14:paraId="3C26DE3A" w14:textId="6C923749" w:rsidR="00A0643B" w:rsidRPr="0006376E" w:rsidDel="009661CB" w:rsidRDefault="00A0643B" w:rsidP="0006376E">
      <w:pPr>
        <w:rPr>
          <w:del w:id="5473" w:author="Fegie" w:date="2021-04-28T12:01:00Z"/>
        </w:rPr>
      </w:pPr>
      <w:bookmarkStart w:id="5474" w:name="_Toc71197737"/>
      <w:bookmarkEnd w:id="5474"/>
    </w:p>
    <w:p w14:paraId="3A282320" w14:textId="463FE9D5" w:rsidR="00D64762" w:rsidDel="009661CB" w:rsidRDefault="00D64762" w:rsidP="00D64762">
      <w:pPr>
        <w:pStyle w:val="a"/>
        <w:rPr>
          <w:del w:id="5475" w:author="Fegie" w:date="2021-04-28T12:01:00Z"/>
        </w:rPr>
      </w:pPr>
      <w:del w:id="5476" w:author="Fegie" w:date="2021-04-28T12:01:00Z">
        <w:r w:rsidDel="009661CB">
          <w:rPr>
            <w:rFonts w:hint="eastAsia"/>
          </w:rPr>
          <w:delText>輸出</w:delText>
        </w:r>
        <w:r w:rsidRPr="003972CE" w:rsidDel="009661CB">
          <w:delText>畫面資料說明</w:delText>
        </w:r>
        <w:bookmarkStart w:id="5477" w:name="_Toc71197738"/>
        <w:bookmarkEnd w:id="5477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2137"/>
        <w:gridCol w:w="3969"/>
        <w:gridCol w:w="2693"/>
      </w:tblGrid>
      <w:tr w:rsidR="00D64762" w:rsidRPr="00115634" w:rsidDel="009661CB" w14:paraId="165A41EE" w14:textId="1C42A9EF" w:rsidTr="00A4784A">
        <w:trPr>
          <w:trHeight w:val="388"/>
          <w:jc w:val="center"/>
          <w:del w:id="5478" w:author="Fegie" w:date="2021-04-28T12:01:00Z"/>
        </w:trPr>
        <w:tc>
          <w:tcPr>
            <w:tcW w:w="558" w:type="dxa"/>
            <w:vMerge w:val="restart"/>
          </w:tcPr>
          <w:p w14:paraId="30D8441D" w14:textId="5070197E" w:rsidR="00D64762" w:rsidRPr="00115634" w:rsidDel="009661CB" w:rsidRDefault="00D64762" w:rsidP="00A4784A">
            <w:pPr>
              <w:rPr>
                <w:del w:id="5479" w:author="Fegie" w:date="2021-04-28T12:01:00Z"/>
                <w:rFonts w:ascii="標楷體" w:eastAsia="標楷體" w:hAnsi="標楷體"/>
              </w:rPr>
            </w:pPr>
            <w:del w:id="5480" w:author="Fegie" w:date="2021-04-28T12:01:00Z">
              <w:r w:rsidRPr="00115634" w:rsidDel="009661CB">
                <w:rPr>
                  <w:rFonts w:ascii="標楷體" w:eastAsia="標楷體" w:hAnsi="標楷體"/>
                </w:rPr>
                <w:delText>序號</w:delText>
              </w:r>
              <w:bookmarkStart w:id="5481" w:name="_Toc71197739"/>
              <w:bookmarkEnd w:id="5481"/>
            </w:del>
          </w:p>
        </w:tc>
        <w:tc>
          <w:tcPr>
            <w:tcW w:w="2137" w:type="dxa"/>
            <w:vMerge w:val="restart"/>
          </w:tcPr>
          <w:p w14:paraId="73B9DCEE" w14:textId="408EFE8C" w:rsidR="00D64762" w:rsidRPr="00115634" w:rsidDel="009661CB" w:rsidRDefault="00D64762" w:rsidP="00A4784A">
            <w:pPr>
              <w:rPr>
                <w:del w:id="5482" w:author="Fegie" w:date="2021-04-28T12:01:00Z"/>
                <w:rFonts w:ascii="標楷體" w:eastAsia="標楷體" w:hAnsi="標楷體"/>
              </w:rPr>
            </w:pPr>
            <w:del w:id="5483" w:author="Fegie" w:date="2021-04-28T12:01:00Z">
              <w:r w:rsidRPr="00115634" w:rsidDel="009661CB">
                <w:rPr>
                  <w:rFonts w:ascii="標楷體" w:eastAsia="標楷體" w:hAnsi="標楷體"/>
                </w:rPr>
                <w:delText>欄位</w:delText>
              </w:r>
              <w:bookmarkStart w:id="5484" w:name="_Toc71197740"/>
              <w:bookmarkEnd w:id="5484"/>
            </w:del>
          </w:p>
        </w:tc>
        <w:tc>
          <w:tcPr>
            <w:tcW w:w="3969" w:type="dxa"/>
          </w:tcPr>
          <w:p w14:paraId="3C5D92D8" w14:textId="3F8718C5" w:rsidR="00D64762" w:rsidRPr="00115634" w:rsidDel="009661CB" w:rsidRDefault="00D64762" w:rsidP="00A4784A">
            <w:pPr>
              <w:jc w:val="center"/>
              <w:rPr>
                <w:del w:id="5485" w:author="Fegie" w:date="2021-04-28T12:01:00Z"/>
                <w:rFonts w:ascii="標楷體" w:eastAsia="標楷體" w:hAnsi="標楷體"/>
              </w:rPr>
            </w:pPr>
            <w:del w:id="5486" w:author="Fegie" w:date="2021-04-28T12:01:00Z">
              <w:r w:rsidRPr="00115634" w:rsidDel="009661CB">
                <w:rPr>
                  <w:rFonts w:ascii="標楷體" w:eastAsia="標楷體" w:hAnsi="標楷體"/>
                </w:rPr>
                <w:delText>說明</w:delText>
              </w:r>
              <w:bookmarkStart w:id="5487" w:name="_Toc71197741"/>
              <w:bookmarkEnd w:id="5487"/>
            </w:del>
          </w:p>
        </w:tc>
        <w:tc>
          <w:tcPr>
            <w:tcW w:w="2693" w:type="dxa"/>
            <w:vMerge w:val="restart"/>
          </w:tcPr>
          <w:p w14:paraId="6CD73006" w14:textId="47B595DA" w:rsidR="00D64762" w:rsidRPr="00115634" w:rsidDel="009661CB" w:rsidRDefault="00D64762" w:rsidP="00A4784A">
            <w:pPr>
              <w:rPr>
                <w:del w:id="5488" w:author="Fegie" w:date="2021-04-28T12:01:00Z"/>
                <w:rFonts w:ascii="標楷體" w:eastAsia="標楷體" w:hAnsi="標楷體"/>
              </w:rPr>
            </w:pPr>
            <w:del w:id="5489" w:author="Fegie" w:date="2021-04-28T12:01:00Z">
              <w:r w:rsidRPr="00115634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5490" w:name="_Toc71197742"/>
              <w:bookmarkEnd w:id="5490"/>
            </w:del>
          </w:p>
        </w:tc>
        <w:bookmarkStart w:id="5491" w:name="_Toc71197743"/>
        <w:bookmarkEnd w:id="5491"/>
      </w:tr>
      <w:tr w:rsidR="00D64762" w:rsidRPr="00115634" w:rsidDel="009661CB" w14:paraId="573E3B03" w14:textId="0420974F" w:rsidTr="00A4784A">
        <w:trPr>
          <w:trHeight w:val="244"/>
          <w:jc w:val="center"/>
          <w:del w:id="5492" w:author="Fegie" w:date="2021-04-28T12:01:00Z"/>
        </w:trPr>
        <w:tc>
          <w:tcPr>
            <w:tcW w:w="558" w:type="dxa"/>
            <w:vMerge/>
          </w:tcPr>
          <w:p w14:paraId="1FA002BB" w14:textId="447DF237" w:rsidR="00D64762" w:rsidRPr="00115634" w:rsidDel="009661CB" w:rsidRDefault="00D64762" w:rsidP="00A4784A">
            <w:pPr>
              <w:rPr>
                <w:del w:id="5493" w:author="Fegie" w:date="2021-04-28T12:01:00Z"/>
                <w:rFonts w:ascii="標楷體" w:eastAsia="標楷體" w:hAnsi="標楷體"/>
              </w:rPr>
            </w:pPr>
            <w:bookmarkStart w:id="5494" w:name="_Toc71197744"/>
            <w:bookmarkEnd w:id="5494"/>
          </w:p>
        </w:tc>
        <w:tc>
          <w:tcPr>
            <w:tcW w:w="2137" w:type="dxa"/>
            <w:vMerge/>
          </w:tcPr>
          <w:p w14:paraId="58958D69" w14:textId="2EC21142" w:rsidR="00D64762" w:rsidRPr="00115634" w:rsidDel="009661CB" w:rsidRDefault="00D64762" w:rsidP="00A4784A">
            <w:pPr>
              <w:rPr>
                <w:del w:id="5495" w:author="Fegie" w:date="2021-04-28T12:01:00Z"/>
                <w:rFonts w:ascii="標楷體" w:eastAsia="標楷體" w:hAnsi="標楷體"/>
              </w:rPr>
            </w:pPr>
            <w:bookmarkStart w:id="5496" w:name="_Toc71197745"/>
            <w:bookmarkEnd w:id="5496"/>
          </w:p>
        </w:tc>
        <w:tc>
          <w:tcPr>
            <w:tcW w:w="3969" w:type="dxa"/>
          </w:tcPr>
          <w:p w14:paraId="7C5EC7F0" w14:textId="79D73A3B" w:rsidR="00D64762" w:rsidRPr="00115634" w:rsidDel="009661CB" w:rsidRDefault="00D64762" w:rsidP="00A4784A">
            <w:pPr>
              <w:rPr>
                <w:del w:id="5497" w:author="Fegie" w:date="2021-04-28T12:01:00Z"/>
                <w:rFonts w:ascii="標楷體" w:eastAsia="標楷體" w:hAnsi="標楷體"/>
              </w:rPr>
            </w:pPr>
            <w:del w:id="5498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5499" w:name="_Toc71197746"/>
              <w:bookmarkEnd w:id="5499"/>
            </w:del>
          </w:p>
        </w:tc>
        <w:tc>
          <w:tcPr>
            <w:tcW w:w="2693" w:type="dxa"/>
            <w:vMerge/>
          </w:tcPr>
          <w:p w14:paraId="5B293760" w14:textId="50E1DE79" w:rsidR="00D64762" w:rsidRPr="00115634" w:rsidDel="009661CB" w:rsidRDefault="00D64762" w:rsidP="00A4784A">
            <w:pPr>
              <w:rPr>
                <w:del w:id="5500" w:author="Fegie" w:date="2021-04-28T12:01:00Z"/>
                <w:rFonts w:ascii="標楷體" w:eastAsia="標楷體" w:hAnsi="標楷體"/>
              </w:rPr>
            </w:pPr>
            <w:bookmarkStart w:id="5501" w:name="_Toc71197747"/>
            <w:bookmarkEnd w:id="5501"/>
          </w:p>
        </w:tc>
        <w:bookmarkStart w:id="5502" w:name="_Toc71197748"/>
        <w:bookmarkEnd w:id="5502"/>
      </w:tr>
      <w:tr w:rsidR="00E21162" w:rsidRPr="00115634" w:rsidDel="009661CB" w14:paraId="19D56D4F" w14:textId="78993CEE" w:rsidTr="00A4784A">
        <w:trPr>
          <w:trHeight w:val="244"/>
          <w:jc w:val="center"/>
          <w:del w:id="5503" w:author="Fegie" w:date="2021-04-28T12:01:00Z"/>
        </w:trPr>
        <w:tc>
          <w:tcPr>
            <w:tcW w:w="558" w:type="dxa"/>
          </w:tcPr>
          <w:p w14:paraId="096AB377" w14:textId="0F99495B" w:rsidR="00E21162" w:rsidRPr="00115634" w:rsidDel="009661CB" w:rsidRDefault="00E21162" w:rsidP="00A4784A">
            <w:pPr>
              <w:rPr>
                <w:del w:id="5504" w:author="Fegie" w:date="2021-04-28T12:01:00Z"/>
                <w:rFonts w:ascii="標楷體" w:eastAsia="標楷體" w:hAnsi="標楷體"/>
              </w:rPr>
            </w:pPr>
            <w:del w:id="5505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1.</w:delText>
              </w:r>
              <w:bookmarkStart w:id="5506" w:name="_Toc71197749"/>
              <w:bookmarkEnd w:id="5506"/>
            </w:del>
          </w:p>
        </w:tc>
        <w:tc>
          <w:tcPr>
            <w:tcW w:w="2137" w:type="dxa"/>
          </w:tcPr>
          <w:p w14:paraId="5D7399BF" w14:textId="3F9E9275" w:rsidR="00E21162" w:rsidRPr="007E48C8" w:rsidDel="009661CB" w:rsidRDefault="00E21162" w:rsidP="00A4784A">
            <w:pPr>
              <w:rPr>
                <w:del w:id="5507" w:author="Fegie" w:date="2021-04-28T12:01:00Z"/>
                <w:rFonts w:ascii="標楷體" w:eastAsia="標楷體" w:hAnsi="標楷體"/>
              </w:rPr>
            </w:pPr>
            <w:del w:id="5508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借款人戶號</w:delText>
              </w:r>
              <w:bookmarkStart w:id="5509" w:name="_Toc71197750"/>
              <w:bookmarkEnd w:id="5509"/>
            </w:del>
          </w:p>
        </w:tc>
        <w:tc>
          <w:tcPr>
            <w:tcW w:w="3969" w:type="dxa"/>
          </w:tcPr>
          <w:p w14:paraId="36DE1319" w14:textId="6967CFBE" w:rsidR="00E21162" w:rsidRPr="007E48C8" w:rsidDel="009661CB" w:rsidRDefault="00E21162" w:rsidP="00A4784A">
            <w:pPr>
              <w:rPr>
                <w:del w:id="5510" w:author="Fegie" w:date="2021-04-28T12:01:00Z"/>
                <w:rFonts w:ascii="標楷體" w:eastAsia="標楷體" w:hAnsi="標楷體"/>
              </w:rPr>
            </w:pPr>
            <w:del w:id="5511" w:author="Fegie" w:date="2021-04-28T12:01:00Z">
              <w:r w:rsidDel="009661CB">
                <w:rPr>
                  <w:rFonts w:ascii="標楷體" w:eastAsia="標楷體" w:hAnsi="標楷體" w:hint="eastAsia"/>
                </w:rPr>
                <w:delText>9999999</w:delText>
              </w:r>
              <w:bookmarkStart w:id="5512" w:name="_Toc71197751"/>
              <w:bookmarkEnd w:id="5512"/>
            </w:del>
          </w:p>
        </w:tc>
        <w:tc>
          <w:tcPr>
            <w:tcW w:w="2693" w:type="dxa"/>
          </w:tcPr>
          <w:p w14:paraId="008F7057" w14:textId="4E99AD46" w:rsidR="00E21162" w:rsidRPr="00115634" w:rsidDel="009661CB" w:rsidRDefault="00E21162" w:rsidP="00A4784A">
            <w:pPr>
              <w:rPr>
                <w:del w:id="5513" w:author="Fegie" w:date="2021-04-28T12:01:00Z"/>
                <w:rFonts w:ascii="標楷體" w:eastAsia="標楷體" w:hAnsi="標楷體"/>
              </w:rPr>
            </w:pPr>
            <w:bookmarkStart w:id="5514" w:name="_Toc71197752"/>
            <w:bookmarkEnd w:id="5514"/>
          </w:p>
        </w:tc>
        <w:bookmarkStart w:id="5515" w:name="_Toc71197753"/>
        <w:bookmarkEnd w:id="5515"/>
      </w:tr>
      <w:tr w:rsidR="00E21162" w:rsidRPr="00115634" w:rsidDel="009661CB" w14:paraId="10C9AD3B" w14:textId="394A576B" w:rsidTr="00A4784A">
        <w:trPr>
          <w:trHeight w:val="291"/>
          <w:jc w:val="center"/>
          <w:del w:id="5516" w:author="Fegie" w:date="2021-04-28T12:01:00Z"/>
        </w:trPr>
        <w:tc>
          <w:tcPr>
            <w:tcW w:w="558" w:type="dxa"/>
          </w:tcPr>
          <w:p w14:paraId="2BCF2FEA" w14:textId="47B54BA5" w:rsidR="00E21162" w:rsidRPr="00115634" w:rsidDel="009661CB" w:rsidRDefault="00E21162" w:rsidP="00A4784A">
            <w:pPr>
              <w:rPr>
                <w:del w:id="5517" w:author="Fegie" w:date="2021-04-28T12:01:00Z"/>
                <w:rFonts w:ascii="標楷體" w:eastAsia="標楷體" w:hAnsi="標楷體"/>
              </w:rPr>
            </w:pPr>
            <w:del w:id="5518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2</w:delText>
              </w:r>
              <w:bookmarkStart w:id="5519" w:name="_Toc71197754"/>
              <w:bookmarkEnd w:id="5519"/>
            </w:del>
          </w:p>
        </w:tc>
        <w:tc>
          <w:tcPr>
            <w:tcW w:w="2137" w:type="dxa"/>
          </w:tcPr>
          <w:p w14:paraId="466DFC89" w14:textId="09A5D8FB" w:rsidR="00E21162" w:rsidRPr="007E48C8" w:rsidDel="009661CB" w:rsidRDefault="0017057F" w:rsidP="00A4784A">
            <w:pPr>
              <w:rPr>
                <w:del w:id="5520" w:author="Fegie" w:date="2021-04-28T12:01:00Z"/>
                <w:rFonts w:ascii="標楷體" w:eastAsia="標楷體" w:hAnsi="標楷體"/>
              </w:rPr>
            </w:pPr>
            <w:del w:id="5521" w:author="Fegie" w:date="2021-04-28T12:01:00Z">
              <w:r w:rsidRPr="00344823" w:rsidDel="009661CB">
                <w:rPr>
                  <w:rFonts w:ascii="標楷體" w:eastAsia="標楷體" w:hAnsi="標楷體"/>
                </w:rPr>
                <w:delText>統</w:delText>
              </w:r>
              <w:r w:rsidRPr="00344823" w:rsidDel="009661CB">
                <w:rPr>
                  <w:rFonts w:ascii="標楷體" w:eastAsia="標楷體" w:hAnsi="標楷體" w:hint="eastAsia"/>
                  <w:lang w:eastAsia="zh-HK"/>
                </w:rPr>
                <w:delText>一</w:delText>
              </w:r>
              <w:r w:rsidRPr="00344823" w:rsidDel="009661CB">
                <w:rPr>
                  <w:rFonts w:ascii="標楷體" w:eastAsia="標楷體" w:hAnsi="標楷體"/>
                </w:rPr>
                <w:delText>編</w:delText>
              </w:r>
              <w:r w:rsidRPr="00344823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bookmarkStart w:id="5522" w:name="_Toc71197755"/>
              <w:bookmarkEnd w:id="5522"/>
            </w:del>
          </w:p>
        </w:tc>
        <w:tc>
          <w:tcPr>
            <w:tcW w:w="3969" w:type="dxa"/>
          </w:tcPr>
          <w:p w14:paraId="047DF1C5" w14:textId="207487A3" w:rsidR="00E21162" w:rsidRPr="009B2BD3" w:rsidDel="009661CB" w:rsidRDefault="00E21162" w:rsidP="00A4784A">
            <w:pPr>
              <w:rPr>
                <w:del w:id="5523" w:author="Fegie" w:date="2021-04-28T12:01:00Z"/>
                <w:rFonts w:ascii="標楷體" w:eastAsia="標楷體" w:hAnsi="標楷體"/>
              </w:rPr>
            </w:pPr>
            <w:del w:id="5524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525" w:name="_Toc71197756"/>
              <w:bookmarkEnd w:id="5525"/>
            </w:del>
          </w:p>
        </w:tc>
        <w:tc>
          <w:tcPr>
            <w:tcW w:w="2693" w:type="dxa"/>
          </w:tcPr>
          <w:p w14:paraId="6EB0D433" w14:textId="31843DF9" w:rsidR="00E21162" w:rsidRPr="00115634" w:rsidDel="009661CB" w:rsidRDefault="00E21162" w:rsidP="00A4784A">
            <w:pPr>
              <w:rPr>
                <w:del w:id="5526" w:author="Fegie" w:date="2021-04-28T12:01:00Z"/>
                <w:rFonts w:ascii="標楷體" w:eastAsia="標楷體" w:hAnsi="標楷體"/>
              </w:rPr>
            </w:pPr>
            <w:bookmarkStart w:id="5527" w:name="_Toc71197757"/>
            <w:bookmarkEnd w:id="5527"/>
          </w:p>
        </w:tc>
        <w:bookmarkStart w:id="5528" w:name="_Toc71197758"/>
        <w:bookmarkEnd w:id="5528"/>
      </w:tr>
      <w:tr w:rsidR="00E21162" w:rsidRPr="00115634" w:rsidDel="009661CB" w14:paraId="28A903E2" w14:textId="18110654" w:rsidTr="00A4784A">
        <w:trPr>
          <w:trHeight w:val="291"/>
          <w:jc w:val="center"/>
          <w:del w:id="5529" w:author="Fegie" w:date="2021-04-28T12:01:00Z"/>
        </w:trPr>
        <w:tc>
          <w:tcPr>
            <w:tcW w:w="558" w:type="dxa"/>
          </w:tcPr>
          <w:p w14:paraId="240757EC" w14:textId="0383CF89" w:rsidR="00E21162" w:rsidRPr="00115634" w:rsidDel="009661CB" w:rsidRDefault="00E21162" w:rsidP="00A4784A">
            <w:pPr>
              <w:rPr>
                <w:del w:id="5530" w:author="Fegie" w:date="2021-04-28T12:01:00Z"/>
                <w:rFonts w:ascii="標楷體" w:eastAsia="標楷體" w:hAnsi="標楷體"/>
              </w:rPr>
            </w:pPr>
            <w:del w:id="5531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3</w:delText>
              </w:r>
              <w:bookmarkStart w:id="5532" w:name="_Toc71197759"/>
              <w:bookmarkEnd w:id="5532"/>
            </w:del>
          </w:p>
        </w:tc>
        <w:tc>
          <w:tcPr>
            <w:tcW w:w="2137" w:type="dxa"/>
          </w:tcPr>
          <w:p w14:paraId="48C4C802" w14:textId="6994290A" w:rsidR="00E21162" w:rsidRPr="007E48C8" w:rsidDel="009661CB" w:rsidRDefault="00E21162" w:rsidP="00A4784A">
            <w:pPr>
              <w:rPr>
                <w:del w:id="5533" w:author="Fegie" w:date="2021-04-28T12:01:00Z"/>
                <w:rFonts w:ascii="標楷體" w:eastAsia="標楷體" w:hAnsi="標楷體"/>
              </w:rPr>
            </w:pPr>
            <w:del w:id="5534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戶名</w:delText>
              </w:r>
              <w:bookmarkStart w:id="5535" w:name="_Toc71197760"/>
              <w:bookmarkEnd w:id="5535"/>
            </w:del>
          </w:p>
        </w:tc>
        <w:tc>
          <w:tcPr>
            <w:tcW w:w="3969" w:type="dxa"/>
          </w:tcPr>
          <w:p w14:paraId="4039D54F" w14:textId="6FB9F2E7" w:rsidR="00E21162" w:rsidRPr="009B2BD3" w:rsidDel="009661CB" w:rsidRDefault="00E21162" w:rsidP="00A4784A">
            <w:pPr>
              <w:rPr>
                <w:del w:id="5536" w:author="Fegie" w:date="2021-04-28T12:01:00Z"/>
                <w:rFonts w:ascii="標楷體" w:eastAsia="標楷體" w:hAnsi="標楷體"/>
              </w:rPr>
            </w:pPr>
            <w:del w:id="5537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5538" w:name="_Toc71197761"/>
              <w:bookmarkEnd w:id="5538"/>
            </w:del>
          </w:p>
        </w:tc>
        <w:tc>
          <w:tcPr>
            <w:tcW w:w="2693" w:type="dxa"/>
          </w:tcPr>
          <w:p w14:paraId="05B916B6" w14:textId="4BA87157" w:rsidR="00E21162" w:rsidRPr="00115634" w:rsidDel="009661CB" w:rsidRDefault="00E21162" w:rsidP="00A4784A">
            <w:pPr>
              <w:rPr>
                <w:del w:id="5539" w:author="Fegie" w:date="2021-04-28T12:01:00Z"/>
                <w:rFonts w:ascii="標楷體" w:eastAsia="標楷體" w:hAnsi="標楷體"/>
              </w:rPr>
            </w:pPr>
            <w:bookmarkStart w:id="5540" w:name="_Toc71197762"/>
            <w:bookmarkEnd w:id="5540"/>
          </w:p>
        </w:tc>
        <w:bookmarkStart w:id="5541" w:name="_Toc71197763"/>
        <w:bookmarkEnd w:id="5541"/>
      </w:tr>
      <w:tr w:rsidR="00E21162" w:rsidRPr="00115634" w:rsidDel="009661CB" w14:paraId="48B61345" w14:textId="0B2A4917" w:rsidTr="00A4784A">
        <w:trPr>
          <w:trHeight w:val="291"/>
          <w:jc w:val="center"/>
          <w:del w:id="5542" w:author="Fegie" w:date="2021-04-28T12:01:00Z"/>
        </w:trPr>
        <w:tc>
          <w:tcPr>
            <w:tcW w:w="558" w:type="dxa"/>
          </w:tcPr>
          <w:p w14:paraId="7706BEAE" w14:textId="24044875" w:rsidR="00E21162" w:rsidRPr="00115634" w:rsidDel="009661CB" w:rsidRDefault="00E21162" w:rsidP="00A4784A">
            <w:pPr>
              <w:rPr>
                <w:del w:id="5543" w:author="Fegie" w:date="2021-04-28T12:01:00Z"/>
                <w:rFonts w:ascii="標楷體" w:eastAsia="標楷體" w:hAnsi="標楷體"/>
              </w:rPr>
            </w:pPr>
            <w:del w:id="5544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4</w:delText>
              </w:r>
              <w:bookmarkStart w:id="5545" w:name="_Toc71197764"/>
              <w:bookmarkEnd w:id="5545"/>
            </w:del>
          </w:p>
        </w:tc>
        <w:tc>
          <w:tcPr>
            <w:tcW w:w="2137" w:type="dxa"/>
          </w:tcPr>
          <w:p w14:paraId="58CE0149" w14:textId="1D9C2184" w:rsidR="00E21162" w:rsidRPr="007E48C8" w:rsidDel="009661CB" w:rsidRDefault="00E21162" w:rsidP="00A4784A">
            <w:pPr>
              <w:rPr>
                <w:del w:id="5546" w:author="Fegie" w:date="2021-04-28T12:01:00Z"/>
                <w:rFonts w:ascii="標楷體" w:eastAsia="標楷體" w:hAnsi="標楷體"/>
              </w:rPr>
            </w:pPr>
            <w:del w:id="5547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手機號碼</w:delText>
              </w:r>
              <w:bookmarkStart w:id="5548" w:name="_Toc71197765"/>
              <w:bookmarkEnd w:id="5548"/>
            </w:del>
          </w:p>
        </w:tc>
        <w:tc>
          <w:tcPr>
            <w:tcW w:w="3969" w:type="dxa"/>
          </w:tcPr>
          <w:p w14:paraId="721432E5" w14:textId="6FBC507A" w:rsidR="00E21162" w:rsidRPr="009B2BD3" w:rsidDel="009661CB" w:rsidRDefault="00E21162" w:rsidP="00A4784A">
            <w:pPr>
              <w:rPr>
                <w:del w:id="5549" w:author="Fegie" w:date="2021-04-28T12:01:00Z"/>
                <w:rFonts w:ascii="標楷體" w:eastAsia="標楷體" w:hAnsi="標楷體"/>
              </w:rPr>
            </w:pPr>
            <w:del w:id="5550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551" w:name="_Toc71197766"/>
              <w:bookmarkEnd w:id="5551"/>
            </w:del>
          </w:p>
        </w:tc>
        <w:tc>
          <w:tcPr>
            <w:tcW w:w="2693" w:type="dxa"/>
          </w:tcPr>
          <w:p w14:paraId="0BF1722E" w14:textId="2668524E" w:rsidR="00E21162" w:rsidRPr="00115634" w:rsidDel="009661CB" w:rsidRDefault="00E21162" w:rsidP="00A4784A">
            <w:pPr>
              <w:rPr>
                <w:del w:id="5552" w:author="Fegie" w:date="2021-04-28T12:01:00Z"/>
                <w:rFonts w:ascii="標楷體" w:eastAsia="標楷體" w:hAnsi="標楷體"/>
              </w:rPr>
            </w:pPr>
            <w:bookmarkStart w:id="5553" w:name="_Toc71197767"/>
            <w:bookmarkEnd w:id="5553"/>
          </w:p>
        </w:tc>
        <w:bookmarkStart w:id="5554" w:name="_Toc71197768"/>
        <w:bookmarkEnd w:id="5554"/>
      </w:tr>
      <w:tr w:rsidR="00E21162" w:rsidRPr="00115634" w:rsidDel="009661CB" w14:paraId="14E003A3" w14:textId="4813A563" w:rsidTr="00A4784A">
        <w:trPr>
          <w:trHeight w:val="291"/>
          <w:jc w:val="center"/>
          <w:del w:id="5555" w:author="Fegie" w:date="2021-04-28T12:01:00Z"/>
        </w:trPr>
        <w:tc>
          <w:tcPr>
            <w:tcW w:w="9357" w:type="dxa"/>
            <w:gridSpan w:val="4"/>
          </w:tcPr>
          <w:p w14:paraId="0C0E1FA0" w14:textId="7042A728" w:rsidR="00E21162" w:rsidRPr="00115634" w:rsidDel="009661CB" w:rsidRDefault="00E21162" w:rsidP="00A4784A">
            <w:pPr>
              <w:rPr>
                <w:del w:id="5556" w:author="Fegie" w:date="2021-04-28T12:01:00Z"/>
                <w:rFonts w:ascii="標楷體" w:eastAsia="標楷體" w:hAnsi="標楷體"/>
              </w:rPr>
            </w:pPr>
            <w:bookmarkStart w:id="5557" w:name="_Toc71197769"/>
            <w:bookmarkEnd w:id="5557"/>
          </w:p>
        </w:tc>
        <w:bookmarkStart w:id="5558" w:name="_Toc71197770"/>
        <w:bookmarkEnd w:id="5558"/>
      </w:tr>
      <w:tr w:rsidR="00E21162" w:rsidRPr="00115634" w:rsidDel="009661CB" w14:paraId="28CE4219" w14:textId="4173D6D9" w:rsidTr="00A4784A">
        <w:trPr>
          <w:trHeight w:val="291"/>
          <w:jc w:val="center"/>
          <w:del w:id="5559" w:author="Fegie" w:date="2021-04-28T12:01:00Z"/>
        </w:trPr>
        <w:tc>
          <w:tcPr>
            <w:tcW w:w="2695" w:type="dxa"/>
            <w:gridSpan w:val="2"/>
          </w:tcPr>
          <w:p w14:paraId="70F834C4" w14:textId="44E77FB2" w:rsidR="00E21162" w:rsidRPr="00115634" w:rsidDel="009661CB" w:rsidRDefault="00E21162" w:rsidP="00A4784A">
            <w:pPr>
              <w:rPr>
                <w:del w:id="5560" w:author="Fegie" w:date="2021-04-28T12:01:00Z"/>
                <w:rFonts w:ascii="標楷體" w:eastAsia="標楷體" w:hAnsi="標楷體" w:cs="新細明體"/>
              </w:rPr>
            </w:pPr>
            <w:del w:id="5561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多筆式明細資料</w:delText>
              </w:r>
              <w:bookmarkStart w:id="5562" w:name="_Toc71197771"/>
              <w:bookmarkEnd w:id="5562"/>
            </w:del>
          </w:p>
        </w:tc>
        <w:tc>
          <w:tcPr>
            <w:tcW w:w="3969" w:type="dxa"/>
          </w:tcPr>
          <w:p w14:paraId="7D0D3803" w14:textId="001AAA68" w:rsidR="00E21162" w:rsidRPr="00115634" w:rsidDel="009661CB" w:rsidRDefault="00E21162" w:rsidP="00A4784A">
            <w:pPr>
              <w:rPr>
                <w:del w:id="5563" w:author="Fegie" w:date="2021-04-28T12:01:00Z"/>
                <w:rFonts w:ascii="標楷體" w:eastAsia="標楷體" w:hAnsi="標楷體" w:cs="新細明體"/>
              </w:rPr>
            </w:pPr>
            <w:bookmarkStart w:id="5564" w:name="_Toc71197772"/>
            <w:bookmarkEnd w:id="5564"/>
          </w:p>
        </w:tc>
        <w:tc>
          <w:tcPr>
            <w:tcW w:w="2693" w:type="dxa"/>
          </w:tcPr>
          <w:p w14:paraId="7F2AD22F" w14:textId="1A0809FC" w:rsidR="00E21162" w:rsidRPr="00115634" w:rsidDel="009661CB" w:rsidRDefault="00E21162" w:rsidP="00A4784A">
            <w:pPr>
              <w:rPr>
                <w:del w:id="5565" w:author="Fegie" w:date="2021-04-28T12:01:00Z"/>
                <w:rFonts w:ascii="標楷體" w:eastAsia="標楷體" w:hAnsi="標楷體"/>
              </w:rPr>
            </w:pPr>
            <w:bookmarkStart w:id="5566" w:name="_Toc71197773"/>
            <w:bookmarkEnd w:id="5566"/>
          </w:p>
        </w:tc>
        <w:bookmarkStart w:id="5567" w:name="_Toc71197774"/>
        <w:bookmarkEnd w:id="5567"/>
      </w:tr>
      <w:tr w:rsidR="00E21162" w:rsidRPr="00115634" w:rsidDel="009661CB" w14:paraId="4BEC707A" w14:textId="5DFB91F2" w:rsidTr="00A4784A">
        <w:trPr>
          <w:trHeight w:val="291"/>
          <w:jc w:val="center"/>
          <w:del w:id="5568" w:author="Fegie" w:date="2021-04-28T12:01:00Z"/>
        </w:trPr>
        <w:tc>
          <w:tcPr>
            <w:tcW w:w="2695" w:type="dxa"/>
            <w:gridSpan w:val="2"/>
          </w:tcPr>
          <w:p w14:paraId="0BCA77A7" w14:textId="6D1F150C" w:rsidR="00E21162" w:rsidRPr="00E21162" w:rsidDel="009661CB" w:rsidRDefault="00E21162" w:rsidP="00A4784A">
            <w:pPr>
              <w:rPr>
                <w:del w:id="5569" w:author="Fegie" w:date="2021-04-28T12:01:00Z"/>
                <w:rFonts w:ascii="標楷體" w:eastAsia="標楷體" w:hAnsi="標楷體"/>
                <w:lang w:eastAsia="zh-HK"/>
              </w:rPr>
            </w:pPr>
            <w:del w:id="5570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顧客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571" w:name="_Toc71197775"/>
              <w:bookmarkEnd w:id="5571"/>
            </w:del>
          </w:p>
        </w:tc>
        <w:tc>
          <w:tcPr>
            <w:tcW w:w="3969" w:type="dxa"/>
          </w:tcPr>
          <w:p w14:paraId="715CE87A" w14:textId="748007A9" w:rsidR="00E21162" w:rsidRPr="00E21162" w:rsidDel="009661CB" w:rsidRDefault="00E21162" w:rsidP="00A4784A">
            <w:pPr>
              <w:rPr>
                <w:del w:id="5572" w:author="Fegie" w:date="2021-04-28T12:01:00Z"/>
                <w:rFonts w:ascii="標楷體" w:eastAsia="標楷體" w:hAnsi="標楷體"/>
              </w:rPr>
            </w:pPr>
            <w:del w:id="5573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連結[L1101顧客基本資料維護-自然人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r w:rsidRPr="00E21162" w:rsidDel="009661CB">
                <w:rPr>
                  <w:rFonts w:ascii="標楷體" w:eastAsia="標楷體" w:hAnsi="標楷體" w:hint="eastAsia"/>
                  <w:lang w:eastAsia="zh-HK"/>
                </w:rPr>
                <w:delText>或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[L110</w:delText>
              </w:r>
              <w:r w:rsidRPr="00E21162" w:rsidDel="009661CB">
                <w:rPr>
                  <w:rFonts w:ascii="標楷體" w:eastAsia="標楷體" w:hAnsi="標楷體"/>
                </w:rPr>
                <w:delText>2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顧客基本資料維護-法人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574" w:name="_Toc71197776"/>
              <w:bookmarkEnd w:id="5574"/>
            </w:del>
          </w:p>
        </w:tc>
        <w:tc>
          <w:tcPr>
            <w:tcW w:w="2693" w:type="dxa"/>
          </w:tcPr>
          <w:p w14:paraId="144F93F9" w14:textId="6EB2D754" w:rsidR="00E21162" w:rsidRPr="00115634" w:rsidDel="009661CB" w:rsidRDefault="00E21162" w:rsidP="00A4784A">
            <w:pPr>
              <w:rPr>
                <w:del w:id="5575" w:author="Fegie" w:date="2021-04-28T12:01:00Z"/>
                <w:rFonts w:ascii="標楷體" w:eastAsia="標楷體" w:hAnsi="標楷體"/>
              </w:rPr>
            </w:pPr>
            <w:bookmarkStart w:id="5576" w:name="_Toc71197777"/>
            <w:bookmarkEnd w:id="5576"/>
          </w:p>
        </w:tc>
        <w:bookmarkStart w:id="5577" w:name="_Toc71197778"/>
        <w:bookmarkEnd w:id="5577"/>
      </w:tr>
      <w:tr w:rsidR="00E21162" w:rsidRPr="00115634" w:rsidDel="009661CB" w14:paraId="633C061F" w14:textId="0D2B025B" w:rsidTr="00A4784A">
        <w:trPr>
          <w:trHeight w:val="291"/>
          <w:jc w:val="center"/>
          <w:del w:id="5578" w:author="Fegie" w:date="2021-04-28T12:01:00Z"/>
        </w:trPr>
        <w:tc>
          <w:tcPr>
            <w:tcW w:w="2695" w:type="dxa"/>
            <w:gridSpan w:val="2"/>
          </w:tcPr>
          <w:p w14:paraId="48A3DAED" w14:textId="7B3909BD" w:rsidR="00E21162" w:rsidRPr="00E21162" w:rsidDel="009661CB" w:rsidRDefault="00E21162" w:rsidP="00A4784A">
            <w:pPr>
              <w:rPr>
                <w:del w:id="5579" w:author="Fegie" w:date="2021-04-28T12:01:00Z"/>
                <w:rFonts w:ascii="標楷體" w:eastAsia="標楷體" w:hAnsi="標楷體"/>
                <w:lang w:eastAsia="zh-HK"/>
              </w:rPr>
            </w:pPr>
            <w:del w:id="5580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  <w:lang w:eastAsia="zh-HK"/>
                </w:rPr>
                <w:delText>財報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]</w:delText>
              </w:r>
              <w:bookmarkStart w:id="5581" w:name="_Toc71197779"/>
              <w:bookmarkEnd w:id="5581"/>
            </w:del>
          </w:p>
        </w:tc>
        <w:tc>
          <w:tcPr>
            <w:tcW w:w="3969" w:type="dxa"/>
          </w:tcPr>
          <w:p w14:paraId="5112916F" w14:textId="6529DAA6" w:rsidR="00E21162" w:rsidRPr="00E21162" w:rsidDel="009661CB" w:rsidRDefault="00E21162" w:rsidP="00A4784A">
            <w:pPr>
              <w:rPr>
                <w:del w:id="5582" w:author="Fegie" w:date="2021-04-28T12:01:00Z"/>
                <w:rFonts w:ascii="標楷體" w:eastAsia="標楷體" w:hAnsi="標楷體"/>
              </w:rPr>
            </w:pPr>
            <w:del w:id="5583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連結[L1107公司戶財務狀況管理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584" w:name="_Toc71197780"/>
              <w:bookmarkEnd w:id="5584"/>
            </w:del>
          </w:p>
        </w:tc>
        <w:tc>
          <w:tcPr>
            <w:tcW w:w="2693" w:type="dxa"/>
          </w:tcPr>
          <w:p w14:paraId="50623946" w14:textId="11B5F956" w:rsidR="00E21162" w:rsidRPr="00115634" w:rsidDel="009661CB" w:rsidRDefault="00E21162" w:rsidP="00A4784A">
            <w:pPr>
              <w:rPr>
                <w:del w:id="5585" w:author="Fegie" w:date="2021-04-28T12:01:00Z"/>
                <w:rFonts w:ascii="標楷體" w:eastAsia="標楷體" w:hAnsi="標楷體"/>
              </w:rPr>
            </w:pPr>
            <w:bookmarkStart w:id="5586" w:name="_Toc71197781"/>
            <w:bookmarkEnd w:id="5586"/>
          </w:p>
        </w:tc>
        <w:bookmarkStart w:id="5587" w:name="_Toc71197782"/>
        <w:bookmarkEnd w:id="5587"/>
      </w:tr>
      <w:tr w:rsidR="00E21162" w:rsidRPr="00115634" w:rsidDel="009661CB" w14:paraId="50E519C6" w14:textId="5A938CC8" w:rsidTr="00A4784A">
        <w:trPr>
          <w:trHeight w:val="291"/>
          <w:jc w:val="center"/>
          <w:del w:id="5588" w:author="Fegie" w:date="2021-04-28T12:01:00Z"/>
        </w:trPr>
        <w:tc>
          <w:tcPr>
            <w:tcW w:w="2695" w:type="dxa"/>
            <w:gridSpan w:val="2"/>
          </w:tcPr>
          <w:p w14:paraId="10C3CF59" w14:textId="08A6BEDF" w:rsidR="00E21162" w:rsidRPr="00E21162" w:rsidDel="009661CB" w:rsidRDefault="00E21162" w:rsidP="00A4784A">
            <w:pPr>
              <w:rPr>
                <w:del w:id="5589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590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放款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591" w:name="_Toc71197783"/>
              <w:bookmarkEnd w:id="5591"/>
            </w:del>
          </w:p>
        </w:tc>
        <w:tc>
          <w:tcPr>
            <w:tcW w:w="3969" w:type="dxa"/>
          </w:tcPr>
          <w:p w14:paraId="42F63504" w14:textId="225D02C3" w:rsidR="00E21162" w:rsidRPr="00E21162" w:rsidDel="009661CB" w:rsidRDefault="00E21162" w:rsidP="00A4784A">
            <w:pPr>
              <w:rPr>
                <w:del w:id="5592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593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連結[L3001放款明細資料查詢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594" w:name="_Toc71197784"/>
              <w:bookmarkEnd w:id="5594"/>
            </w:del>
          </w:p>
        </w:tc>
        <w:tc>
          <w:tcPr>
            <w:tcW w:w="2693" w:type="dxa"/>
          </w:tcPr>
          <w:p w14:paraId="7A5CB051" w14:textId="653FC5C9" w:rsidR="00E21162" w:rsidRPr="00115634" w:rsidDel="009661CB" w:rsidRDefault="00E21162" w:rsidP="00A4784A">
            <w:pPr>
              <w:rPr>
                <w:del w:id="5595" w:author="Fegie" w:date="2021-04-28T12:01:00Z"/>
                <w:rFonts w:ascii="標楷體" w:eastAsia="標楷體" w:hAnsi="標楷體"/>
              </w:rPr>
            </w:pPr>
            <w:bookmarkStart w:id="5596" w:name="_Toc71197785"/>
            <w:bookmarkEnd w:id="5596"/>
          </w:p>
        </w:tc>
        <w:bookmarkStart w:id="5597" w:name="_Toc71197786"/>
        <w:bookmarkEnd w:id="5597"/>
      </w:tr>
      <w:tr w:rsidR="00E21162" w:rsidRPr="00115634" w:rsidDel="009661CB" w14:paraId="55B076F7" w14:textId="7A247785" w:rsidTr="00A4784A">
        <w:trPr>
          <w:trHeight w:val="291"/>
          <w:jc w:val="center"/>
          <w:del w:id="5598" w:author="Fegie" w:date="2021-04-28T12:01:00Z"/>
        </w:trPr>
        <w:tc>
          <w:tcPr>
            <w:tcW w:w="2695" w:type="dxa"/>
            <w:gridSpan w:val="2"/>
          </w:tcPr>
          <w:p w14:paraId="001A8EA2" w14:textId="3B402EB3" w:rsidR="00E21162" w:rsidRPr="00E21162" w:rsidDel="009661CB" w:rsidRDefault="00E21162" w:rsidP="00A4784A">
            <w:pPr>
              <w:rPr>
                <w:del w:id="5599" w:author="Fegie" w:date="2021-04-28T12:01:00Z"/>
                <w:rFonts w:ascii="標楷體" w:eastAsia="標楷體" w:hAnsi="標楷體"/>
              </w:rPr>
            </w:pPr>
            <w:del w:id="5600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案件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01" w:name="_Toc71197787"/>
              <w:bookmarkEnd w:id="5601"/>
            </w:del>
          </w:p>
        </w:tc>
        <w:tc>
          <w:tcPr>
            <w:tcW w:w="3969" w:type="dxa"/>
          </w:tcPr>
          <w:p w14:paraId="15DE9E31" w14:textId="45F36BA3" w:rsidR="00E21162" w:rsidRPr="00E21162" w:rsidDel="009661CB" w:rsidRDefault="00E21162" w:rsidP="00A4784A">
            <w:pPr>
              <w:rPr>
                <w:del w:id="5602" w:author="Fegie" w:date="2021-04-28T12:01:00Z"/>
                <w:rFonts w:ascii="標楷體" w:eastAsia="標楷體" w:hAnsi="標楷體"/>
              </w:rPr>
            </w:pPr>
            <w:del w:id="5603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連結[L2010申請案件明細資料查詢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04" w:name="_Toc71197788"/>
              <w:bookmarkEnd w:id="5604"/>
            </w:del>
          </w:p>
        </w:tc>
        <w:tc>
          <w:tcPr>
            <w:tcW w:w="2693" w:type="dxa"/>
          </w:tcPr>
          <w:p w14:paraId="18678044" w14:textId="26753950" w:rsidR="00E21162" w:rsidRPr="00115634" w:rsidDel="009661CB" w:rsidRDefault="00E21162" w:rsidP="00A4784A">
            <w:pPr>
              <w:rPr>
                <w:del w:id="5605" w:author="Fegie" w:date="2021-04-28T12:01:00Z"/>
                <w:rFonts w:ascii="標楷體" w:eastAsia="標楷體" w:hAnsi="標楷體"/>
              </w:rPr>
            </w:pPr>
            <w:bookmarkStart w:id="5606" w:name="_Toc71197789"/>
            <w:bookmarkEnd w:id="5606"/>
          </w:p>
        </w:tc>
        <w:bookmarkStart w:id="5607" w:name="_Toc71197790"/>
        <w:bookmarkEnd w:id="5607"/>
      </w:tr>
      <w:tr w:rsidR="00E21162" w:rsidRPr="00115634" w:rsidDel="009661CB" w14:paraId="5406E851" w14:textId="16843CF2" w:rsidTr="00A4784A">
        <w:trPr>
          <w:trHeight w:val="291"/>
          <w:jc w:val="center"/>
          <w:del w:id="5608" w:author="Fegie" w:date="2021-04-28T12:01:00Z"/>
        </w:trPr>
        <w:tc>
          <w:tcPr>
            <w:tcW w:w="2695" w:type="dxa"/>
            <w:gridSpan w:val="2"/>
          </w:tcPr>
          <w:p w14:paraId="6DD0D1F4" w14:textId="767C76D9" w:rsidR="00E21162" w:rsidRPr="00E21162" w:rsidDel="009661CB" w:rsidRDefault="00E21162" w:rsidP="00A4784A">
            <w:pPr>
              <w:rPr>
                <w:del w:id="5609" w:author="Fegie" w:date="2021-04-28T12:01:00Z"/>
                <w:rFonts w:ascii="標楷體" w:eastAsia="標楷體" w:hAnsi="標楷體"/>
              </w:rPr>
            </w:pPr>
            <w:del w:id="5610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未齊件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11" w:name="_Toc71197791"/>
              <w:bookmarkEnd w:id="5611"/>
            </w:del>
          </w:p>
        </w:tc>
        <w:tc>
          <w:tcPr>
            <w:tcW w:w="3969" w:type="dxa"/>
          </w:tcPr>
          <w:p w14:paraId="7F136317" w14:textId="78300B4B" w:rsidR="00E21162" w:rsidRPr="00E21162" w:rsidDel="009661CB" w:rsidRDefault="00E21162" w:rsidP="00A4784A">
            <w:pPr>
              <w:rPr>
                <w:del w:id="5612" w:author="Fegie" w:date="2021-04-28T12:01:00Z"/>
                <w:rFonts w:ascii="標楷體" w:eastAsia="標楷體" w:hAnsi="標楷體"/>
              </w:rPr>
            </w:pPr>
            <w:del w:id="5613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連結[L2921未齊件資料查詢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14" w:name="_Toc71197792"/>
              <w:bookmarkEnd w:id="5614"/>
            </w:del>
          </w:p>
        </w:tc>
        <w:tc>
          <w:tcPr>
            <w:tcW w:w="2693" w:type="dxa"/>
          </w:tcPr>
          <w:p w14:paraId="25CD6776" w14:textId="662E3A6C" w:rsidR="00E21162" w:rsidRPr="00115634" w:rsidDel="009661CB" w:rsidRDefault="00E21162" w:rsidP="00A4784A">
            <w:pPr>
              <w:rPr>
                <w:del w:id="5615" w:author="Fegie" w:date="2021-04-28T12:01:00Z"/>
                <w:rFonts w:ascii="標楷體" w:eastAsia="標楷體" w:hAnsi="標楷體"/>
              </w:rPr>
            </w:pPr>
            <w:bookmarkStart w:id="5616" w:name="_Toc71197793"/>
            <w:bookmarkEnd w:id="5616"/>
          </w:p>
        </w:tc>
        <w:bookmarkStart w:id="5617" w:name="_Toc71197794"/>
        <w:bookmarkEnd w:id="5617"/>
      </w:tr>
      <w:tr w:rsidR="00E21162" w:rsidRPr="00115634" w:rsidDel="009661CB" w14:paraId="5FAF3861" w14:textId="7BF0C5C7" w:rsidTr="00A4784A">
        <w:trPr>
          <w:trHeight w:val="291"/>
          <w:jc w:val="center"/>
          <w:del w:id="5618" w:author="Fegie" w:date="2021-04-28T12:01:00Z"/>
        </w:trPr>
        <w:tc>
          <w:tcPr>
            <w:tcW w:w="2695" w:type="dxa"/>
            <w:gridSpan w:val="2"/>
          </w:tcPr>
          <w:p w14:paraId="280B4C16" w14:textId="10EF5100" w:rsidR="00E21162" w:rsidRPr="00E21162" w:rsidDel="009661CB" w:rsidRDefault="00E21162" w:rsidP="00A4784A">
            <w:pPr>
              <w:rPr>
                <w:del w:id="5619" w:author="Fegie" w:date="2021-04-28T12:01:00Z"/>
                <w:rFonts w:ascii="標楷體" w:eastAsia="標楷體" w:hAnsi="標楷體"/>
              </w:rPr>
            </w:pPr>
            <w:del w:id="5620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保證人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21" w:name="_Toc71197795"/>
              <w:bookmarkEnd w:id="5621"/>
            </w:del>
          </w:p>
        </w:tc>
        <w:tc>
          <w:tcPr>
            <w:tcW w:w="3969" w:type="dxa"/>
          </w:tcPr>
          <w:p w14:paraId="5472A79B" w14:textId="145D0A17" w:rsidR="00E21162" w:rsidRPr="00E21162" w:rsidDel="009661CB" w:rsidRDefault="00E21162" w:rsidP="00A4784A">
            <w:pPr>
              <w:rPr>
                <w:del w:id="5622" w:author="Fegie" w:date="2021-04-28T12:01:00Z"/>
                <w:rFonts w:ascii="標楷體" w:eastAsia="標楷體" w:hAnsi="標楷體"/>
              </w:rPr>
            </w:pPr>
            <w:del w:id="5623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連結[L2020保證人明細資料查詢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24" w:name="_Toc71197796"/>
              <w:bookmarkEnd w:id="5624"/>
            </w:del>
          </w:p>
        </w:tc>
        <w:tc>
          <w:tcPr>
            <w:tcW w:w="2693" w:type="dxa"/>
          </w:tcPr>
          <w:p w14:paraId="4D94C750" w14:textId="5058DBB0" w:rsidR="00E21162" w:rsidRPr="00115634" w:rsidDel="009661CB" w:rsidRDefault="00E21162" w:rsidP="00A4784A">
            <w:pPr>
              <w:rPr>
                <w:del w:id="5625" w:author="Fegie" w:date="2021-04-28T12:01:00Z"/>
                <w:rFonts w:ascii="標楷體" w:eastAsia="標楷體" w:hAnsi="標楷體"/>
              </w:rPr>
            </w:pPr>
            <w:bookmarkStart w:id="5626" w:name="_Toc71197797"/>
            <w:bookmarkEnd w:id="5626"/>
          </w:p>
        </w:tc>
        <w:bookmarkStart w:id="5627" w:name="_Toc71197798"/>
        <w:bookmarkEnd w:id="5627"/>
      </w:tr>
      <w:tr w:rsidR="00FE2090" w:rsidRPr="00115634" w:rsidDel="009661CB" w14:paraId="51CF4FFC" w14:textId="131CA534" w:rsidTr="00A4784A">
        <w:trPr>
          <w:trHeight w:val="291"/>
          <w:jc w:val="center"/>
          <w:del w:id="5628" w:author="Fegie" w:date="2021-04-28T12:01:00Z"/>
        </w:trPr>
        <w:tc>
          <w:tcPr>
            <w:tcW w:w="2695" w:type="dxa"/>
            <w:gridSpan w:val="2"/>
          </w:tcPr>
          <w:p w14:paraId="6012C5CA" w14:textId="287B7730" w:rsidR="00FE2090" w:rsidRPr="00E21162" w:rsidDel="009661CB" w:rsidRDefault="00FE2090" w:rsidP="00A4784A">
            <w:pPr>
              <w:rPr>
                <w:del w:id="5629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630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不動產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31" w:name="_Toc71197799"/>
              <w:bookmarkEnd w:id="5631"/>
            </w:del>
          </w:p>
        </w:tc>
        <w:tc>
          <w:tcPr>
            <w:tcW w:w="3969" w:type="dxa"/>
          </w:tcPr>
          <w:p w14:paraId="4B3ACD72" w14:textId="535F7B43" w:rsidR="00FE2090" w:rsidRPr="00A0643B" w:rsidDel="009661CB" w:rsidRDefault="00FE2090" w:rsidP="00A4784A">
            <w:pPr>
              <w:rPr>
                <w:del w:id="5632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633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連結</w:delText>
              </w:r>
              <w:r w:rsidRPr="0006376E" w:rsidDel="009661CB">
                <w:rPr>
                  <w:rFonts w:ascii="標楷體" w:eastAsia="標楷體" w:hAnsi="標楷體"/>
                </w:rPr>
                <w:delText>[L2038</w:delText>
              </w:r>
              <w:r w:rsidRPr="0006376E" w:rsidDel="009661CB">
                <w:rPr>
                  <w:rFonts w:ascii="標楷體" w:eastAsia="標楷體" w:hAnsi="標楷體" w:hint="eastAsia"/>
                </w:rPr>
                <w:delText>擔保品明細資料查詢</w:delText>
              </w:r>
              <w:r w:rsidRPr="0006376E" w:rsidDel="009661CB">
                <w:rPr>
                  <w:rFonts w:ascii="標楷體" w:eastAsia="標楷體" w:hAnsi="標楷體"/>
                </w:rPr>
                <w:delText xml:space="preserve"> (不動產)]</w:delText>
              </w:r>
              <w:bookmarkStart w:id="5634" w:name="_Toc71197800"/>
              <w:bookmarkEnd w:id="5634"/>
            </w:del>
          </w:p>
        </w:tc>
        <w:tc>
          <w:tcPr>
            <w:tcW w:w="2693" w:type="dxa"/>
          </w:tcPr>
          <w:p w14:paraId="29E859F2" w14:textId="1108A132" w:rsidR="00FE2090" w:rsidRPr="00115634" w:rsidDel="009661CB" w:rsidRDefault="00FE2090" w:rsidP="00A4784A">
            <w:pPr>
              <w:rPr>
                <w:del w:id="5635" w:author="Fegie" w:date="2021-04-28T12:01:00Z"/>
                <w:rFonts w:ascii="標楷體" w:eastAsia="標楷體" w:hAnsi="標楷體"/>
              </w:rPr>
            </w:pPr>
            <w:bookmarkStart w:id="5636" w:name="_Toc71197801"/>
            <w:bookmarkEnd w:id="5636"/>
          </w:p>
        </w:tc>
        <w:bookmarkStart w:id="5637" w:name="_Toc71197802"/>
        <w:bookmarkEnd w:id="5637"/>
      </w:tr>
      <w:tr w:rsidR="00FE2090" w:rsidRPr="00115634" w:rsidDel="009661CB" w14:paraId="2EF64A0D" w14:textId="2C6363CF" w:rsidTr="00A4784A">
        <w:trPr>
          <w:trHeight w:val="291"/>
          <w:jc w:val="center"/>
          <w:del w:id="5638" w:author="Fegie" w:date="2021-04-28T12:01:00Z"/>
        </w:trPr>
        <w:tc>
          <w:tcPr>
            <w:tcW w:w="2695" w:type="dxa"/>
            <w:gridSpan w:val="2"/>
          </w:tcPr>
          <w:p w14:paraId="193C63CC" w14:textId="0858DE19" w:rsidR="00FE2090" w:rsidRPr="00E21162" w:rsidDel="009661CB" w:rsidRDefault="00FE2090" w:rsidP="00A4784A">
            <w:pPr>
              <w:rPr>
                <w:del w:id="5639" w:author="Fegie" w:date="2021-04-28T12:01:00Z"/>
                <w:rFonts w:ascii="標楷體" w:eastAsia="標楷體" w:hAnsi="標楷體"/>
              </w:rPr>
            </w:pPr>
            <w:del w:id="5640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動產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41" w:name="_Toc71197803"/>
              <w:bookmarkEnd w:id="5641"/>
            </w:del>
          </w:p>
        </w:tc>
        <w:tc>
          <w:tcPr>
            <w:tcW w:w="3969" w:type="dxa"/>
          </w:tcPr>
          <w:p w14:paraId="3CCD3624" w14:textId="29A67714" w:rsidR="00FE2090" w:rsidRPr="00A0643B" w:rsidDel="009661CB" w:rsidRDefault="00FE2090" w:rsidP="00A4784A">
            <w:pPr>
              <w:rPr>
                <w:del w:id="5642" w:author="Fegie" w:date="2021-04-28T12:01:00Z"/>
                <w:rFonts w:ascii="標楷體" w:eastAsia="標楷體" w:hAnsi="標楷體"/>
              </w:rPr>
            </w:pPr>
            <w:del w:id="5643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連結</w:delText>
              </w:r>
              <w:r w:rsidRPr="0006376E" w:rsidDel="009661CB">
                <w:rPr>
                  <w:rFonts w:ascii="標楷體" w:eastAsia="標楷體" w:hAnsi="標楷體"/>
                </w:rPr>
                <w:delText>[L2038</w:delText>
              </w:r>
              <w:r w:rsidRPr="0006376E" w:rsidDel="009661CB">
                <w:rPr>
                  <w:rFonts w:ascii="標楷體" w:eastAsia="標楷體" w:hAnsi="標楷體" w:hint="eastAsia"/>
                </w:rPr>
                <w:delText>擔保品明細資料查詢</w:delText>
              </w:r>
              <w:r w:rsidRPr="0006376E" w:rsidDel="009661CB">
                <w:rPr>
                  <w:rFonts w:ascii="標楷體" w:eastAsia="標楷體" w:hAnsi="標楷體"/>
                </w:rPr>
                <w:delText>(動產)]</w:delText>
              </w:r>
              <w:bookmarkStart w:id="5644" w:name="_Toc71197804"/>
              <w:bookmarkEnd w:id="5644"/>
            </w:del>
          </w:p>
        </w:tc>
        <w:tc>
          <w:tcPr>
            <w:tcW w:w="2693" w:type="dxa"/>
          </w:tcPr>
          <w:p w14:paraId="27A2E34A" w14:textId="723312C1" w:rsidR="00FE2090" w:rsidRPr="00115634" w:rsidDel="009661CB" w:rsidRDefault="00FE2090" w:rsidP="00A4784A">
            <w:pPr>
              <w:rPr>
                <w:del w:id="5645" w:author="Fegie" w:date="2021-04-28T12:01:00Z"/>
                <w:rFonts w:ascii="標楷體" w:eastAsia="標楷體" w:hAnsi="標楷體"/>
              </w:rPr>
            </w:pPr>
            <w:bookmarkStart w:id="5646" w:name="_Toc71197805"/>
            <w:bookmarkEnd w:id="5646"/>
          </w:p>
        </w:tc>
        <w:bookmarkStart w:id="5647" w:name="_Toc71197806"/>
        <w:bookmarkEnd w:id="5647"/>
      </w:tr>
      <w:tr w:rsidR="00FE2090" w:rsidRPr="00115634" w:rsidDel="009661CB" w14:paraId="060D459D" w14:textId="6AD6404C" w:rsidTr="00A4784A">
        <w:trPr>
          <w:trHeight w:val="291"/>
          <w:jc w:val="center"/>
          <w:del w:id="5648" w:author="Fegie" w:date="2021-04-28T12:01:00Z"/>
        </w:trPr>
        <w:tc>
          <w:tcPr>
            <w:tcW w:w="2695" w:type="dxa"/>
            <w:gridSpan w:val="2"/>
          </w:tcPr>
          <w:p w14:paraId="3983A918" w14:textId="0798716E" w:rsidR="00FE2090" w:rsidRPr="00E21162" w:rsidDel="009661CB" w:rsidRDefault="00FE2090" w:rsidP="00A4784A">
            <w:pPr>
              <w:rPr>
                <w:del w:id="5649" w:author="Fegie" w:date="2021-04-28T12:01:00Z"/>
                <w:rFonts w:ascii="標楷體" w:eastAsia="標楷體" w:hAnsi="標楷體"/>
              </w:rPr>
            </w:pPr>
            <w:del w:id="5650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銀保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51" w:name="_Toc71197807"/>
              <w:bookmarkEnd w:id="5651"/>
            </w:del>
          </w:p>
        </w:tc>
        <w:tc>
          <w:tcPr>
            <w:tcW w:w="3969" w:type="dxa"/>
          </w:tcPr>
          <w:p w14:paraId="0AFAC56E" w14:textId="120F4A13" w:rsidR="00FE2090" w:rsidRPr="00A0643B" w:rsidDel="009661CB" w:rsidRDefault="00FE2090" w:rsidP="00A4784A">
            <w:pPr>
              <w:rPr>
                <w:del w:id="5652" w:author="Fegie" w:date="2021-04-28T12:01:00Z"/>
                <w:rFonts w:ascii="標楷體" w:eastAsia="標楷體" w:hAnsi="標楷體"/>
              </w:rPr>
            </w:pPr>
            <w:del w:id="5653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連結</w:delText>
              </w:r>
              <w:r w:rsidRPr="0006376E" w:rsidDel="009661CB">
                <w:rPr>
                  <w:rFonts w:ascii="標楷體" w:eastAsia="標楷體" w:hAnsi="標楷體"/>
                </w:rPr>
                <w:delText>[L2038</w:delText>
              </w:r>
              <w:r w:rsidRPr="0006376E" w:rsidDel="009661CB">
                <w:rPr>
                  <w:rFonts w:ascii="標楷體" w:eastAsia="標楷體" w:hAnsi="標楷體" w:hint="eastAsia"/>
                </w:rPr>
                <w:delText>擔保品明細資料查詢</w:delText>
              </w:r>
              <w:r w:rsidRPr="0006376E" w:rsidDel="009661CB">
                <w:rPr>
                  <w:rFonts w:ascii="標楷體" w:eastAsia="標楷體" w:hAnsi="標楷體"/>
                </w:rPr>
                <w:delText xml:space="preserve">(其他)] </w:delText>
              </w:r>
              <w:bookmarkStart w:id="5654" w:name="_Toc71197808"/>
              <w:bookmarkEnd w:id="5654"/>
            </w:del>
          </w:p>
        </w:tc>
        <w:tc>
          <w:tcPr>
            <w:tcW w:w="2693" w:type="dxa"/>
          </w:tcPr>
          <w:p w14:paraId="5174B9EB" w14:textId="6F996576" w:rsidR="00FE2090" w:rsidRPr="00115634" w:rsidDel="009661CB" w:rsidRDefault="00FE2090" w:rsidP="00A4784A">
            <w:pPr>
              <w:rPr>
                <w:del w:id="5655" w:author="Fegie" w:date="2021-04-28T12:01:00Z"/>
                <w:rFonts w:ascii="標楷體" w:eastAsia="標楷體" w:hAnsi="標楷體"/>
              </w:rPr>
            </w:pPr>
            <w:bookmarkStart w:id="5656" w:name="_Toc71197809"/>
            <w:bookmarkEnd w:id="5656"/>
          </w:p>
        </w:tc>
        <w:bookmarkStart w:id="5657" w:name="_Toc71197810"/>
        <w:bookmarkEnd w:id="5657"/>
      </w:tr>
      <w:tr w:rsidR="00FE2090" w:rsidRPr="00115634" w:rsidDel="009661CB" w14:paraId="25239FD5" w14:textId="704AFC81" w:rsidTr="00A4784A">
        <w:trPr>
          <w:trHeight w:val="291"/>
          <w:jc w:val="center"/>
          <w:del w:id="5658" w:author="Fegie" w:date="2021-04-28T12:01:00Z"/>
        </w:trPr>
        <w:tc>
          <w:tcPr>
            <w:tcW w:w="2695" w:type="dxa"/>
            <w:gridSpan w:val="2"/>
          </w:tcPr>
          <w:p w14:paraId="46345853" w14:textId="4C6E0108" w:rsidR="00FE2090" w:rsidRPr="00E21162" w:rsidDel="009661CB" w:rsidRDefault="00FE2090" w:rsidP="00A4784A">
            <w:pPr>
              <w:rPr>
                <w:del w:id="5659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660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證券]</w:delText>
              </w:r>
              <w:bookmarkStart w:id="5661" w:name="_Toc71197811"/>
              <w:bookmarkEnd w:id="5661"/>
            </w:del>
          </w:p>
        </w:tc>
        <w:tc>
          <w:tcPr>
            <w:tcW w:w="3969" w:type="dxa"/>
          </w:tcPr>
          <w:p w14:paraId="612D3C25" w14:textId="6ECA0EC7" w:rsidR="00FE2090" w:rsidRPr="00A0643B" w:rsidDel="009661CB" w:rsidRDefault="00FE2090" w:rsidP="00A4784A">
            <w:pPr>
              <w:rPr>
                <w:del w:id="5662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663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連結</w:delText>
              </w:r>
              <w:r w:rsidRPr="0006376E" w:rsidDel="009661CB">
                <w:rPr>
                  <w:rFonts w:ascii="標楷體" w:eastAsia="標楷體" w:hAnsi="標楷體"/>
                </w:rPr>
                <w:delText>[L2038</w:delText>
              </w:r>
              <w:r w:rsidRPr="0006376E" w:rsidDel="009661CB">
                <w:rPr>
                  <w:rFonts w:ascii="標楷體" w:eastAsia="標楷體" w:hAnsi="標楷體" w:hint="eastAsia"/>
                </w:rPr>
                <w:delText>擔保品明細資料查詢</w:delText>
              </w:r>
              <w:r w:rsidRPr="0006376E" w:rsidDel="009661CB">
                <w:rPr>
                  <w:rFonts w:ascii="標楷體" w:eastAsia="標楷體" w:hAnsi="標楷體"/>
                </w:rPr>
                <w:delText>(股票)]</w:delText>
              </w:r>
              <w:bookmarkStart w:id="5664" w:name="_Toc71197812"/>
              <w:bookmarkEnd w:id="5664"/>
            </w:del>
          </w:p>
        </w:tc>
        <w:tc>
          <w:tcPr>
            <w:tcW w:w="2693" w:type="dxa"/>
          </w:tcPr>
          <w:p w14:paraId="1F694909" w14:textId="58A5EB91" w:rsidR="00FE2090" w:rsidRPr="00115634" w:rsidDel="009661CB" w:rsidRDefault="00FE2090" w:rsidP="00A4784A">
            <w:pPr>
              <w:rPr>
                <w:del w:id="5665" w:author="Fegie" w:date="2021-04-28T12:01:00Z"/>
                <w:rFonts w:ascii="標楷體" w:eastAsia="標楷體" w:hAnsi="標楷體"/>
              </w:rPr>
            </w:pPr>
            <w:bookmarkStart w:id="5666" w:name="_Toc71197813"/>
            <w:bookmarkEnd w:id="5666"/>
          </w:p>
        </w:tc>
        <w:bookmarkStart w:id="5667" w:name="_Toc71197814"/>
        <w:bookmarkEnd w:id="5667"/>
      </w:tr>
      <w:tr w:rsidR="006D01E5" w:rsidRPr="00115634" w:rsidDel="009661CB" w14:paraId="1F804E01" w14:textId="5B1EE8DB" w:rsidTr="00A4784A">
        <w:trPr>
          <w:trHeight w:val="291"/>
          <w:jc w:val="center"/>
          <w:del w:id="5668" w:author="Fegie" w:date="2021-04-28T12:01:00Z"/>
        </w:trPr>
        <w:tc>
          <w:tcPr>
            <w:tcW w:w="2695" w:type="dxa"/>
            <w:gridSpan w:val="2"/>
          </w:tcPr>
          <w:p w14:paraId="62B785BE" w14:textId="7FF10185" w:rsidR="006D01E5" w:rsidRPr="00CE781C" w:rsidDel="009661CB" w:rsidRDefault="006D01E5" w:rsidP="00A4784A">
            <w:pPr>
              <w:rPr>
                <w:del w:id="5669" w:author="Fegie" w:date="2021-04-28T12:01:00Z"/>
                <w:rFonts w:ascii="標楷體" w:eastAsia="標楷體" w:hAnsi="標楷體"/>
                <w:color w:val="FF0000"/>
              </w:rPr>
            </w:pPr>
            <w:del w:id="5670" w:author="Fegie" w:date="2021-04-28T12:01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[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關聯戶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>]</w:delText>
              </w:r>
              <w:bookmarkStart w:id="5671" w:name="_Toc71197815"/>
              <w:bookmarkEnd w:id="5671"/>
            </w:del>
          </w:p>
        </w:tc>
        <w:tc>
          <w:tcPr>
            <w:tcW w:w="3969" w:type="dxa"/>
          </w:tcPr>
          <w:p w14:paraId="3592C249" w14:textId="66268EC4" w:rsidR="006D01E5" w:rsidRPr="00CE781C" w:rsidDel="009661CB" w:rsidRDefault="006D01E5" w:rsidP="00A4784A">
            <w:pPr>
              <w:rPr>
                <w:del w:id="5672" w:author="Fegie" w:date="2021-04-28T12:01:00Z"/>
                <w:rFonts w:ascii="標楷體" w:eastAsia="標楷體" w:hAnsi="標楷體"/>
                <w:color w:val="FF0000"/>
              </w:rPr>
            </w:pPr>
            <w:del w:id="5673" w:author="Fegie" w:date="2021-04-28T12:01:00Z"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連結</w:delText>
              </w:r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[L1906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關聯戶資料查詢</w:delText>
              </w:r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]</w:delText>
              </w:r>
              <w:bookmarkStart w:id="5674" w:name="_Toc71197816"/>
              <w:bookmarkEnd w:id="5674"/>
            </w:del>
          </w:p>
        </w:tc>
        <w:tc>
          <w:tcPr>
            <w:tcW w:w="2693" w:type="dxa"/>
          </w:tcPr>
          <w:p w14:paraId="5A343273" w14:textId="703FD017" w:rsidR="006D01E5" w:rsidRPr="00115634" w:rsidDel="009661CB" w:rsidRDefault="006D01E5" w:rsidP="00A4784A">
            <w:pPr>
              <w:rPr>
                <w:del w:id="5675" w:author="Fegie" w:date="2021-04-28T12:01:00Z"/>
                <w:rFonts w:ascii="標楷體" w:eastAsia="標楷體" w:hAnsi="標楷體"/>
              </w:rPr>
            </w:pPr>
            <w:bookmarkStart w:id="5676" w:name="_Toc71197817"/>
            <w:bookmarkEnd w:id="5676"/>
          </w:p>
        </w:tc>
        <w:bookmarkStart w:id="5677" w:name="_Toc71197818"/>
        <w:bookmarkEnd w:id="5677"/>
      </w:tr>
      <w:tr w:rsidR="002F5ECF" w:rsidRPr="00115634" w:rsidDel="009661CB" w14:paraId="2515C37F" w14:textId="138CF636" w:rsidTr="00A4784A">
        <w:trPr>
          <w:trHeight w:val="291"/>
          <w:jc w:val="center"/>
          <w:ins w:id="5678" w:author="88692" w:date="2020-06-16T15:06:00Z"/>
          <w:del w:id="5679" w:author="Fegie" w:date="2021-04-28T12:01:00Z"/>
        </w:trPr>
        <w:tc>
          <w:tcPr>
            <w:tcW w:w="2695" w:type="dxa"/>
            <w:gridSpan w:val="2"/>
          </w:tcPr>
          <w:p w14:paraId="08E0D247" w14:textId="1E8C5EE1" w:rsidR="002F5ECF" w:rsidRPr="00CE781C" w:rsidDel="009661CB" w:rsidRDefault="002F5ECF" w:rsidP="00A4784A">
            <w:pPr>
              <w:rPr>
                <w:ins w:id="5680" w:author="88692" w:date="2020-06-16T15:06:00Z"/>
                <w:del w:id="5681" w:author="Fegie" w:date="2021-04-28T12:01:00Z"/>
                <w:rFonts w:ascii="標楷體" w:eastAsia="標楷體" w:hAnsi="標楷體"/>
                <w:color w:val="FF0000"/>
              </w:rPr>
            </w:pPr>
            <w:ins w:id="5682" w:author="88692" w:date="2020-06-16T15:07:00Z">
              <w:del w:id="5683" w:author="Fegie" w:date="2021-04-28T12:01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[</w:delText>
                </w:r>
                <w:r w:rsidRPr="002F5ECF" w:rsidDel="009661CB">
                  <w:rPr>
                    <w:rFonts w:ascii="標楷體" w:eastAsia="標楷體" w:hAnsi="標楷體" w:hint="eastAsia"/>
                    <w:color w:val="FF0000"/>
                    <w:lang w:eastAsia="zh-HK"/>
                  </w:rPr>
                  <w:delText>交互</w:delText>
                </w:r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]</w:delText>
                </w:r>
              </w:del>
            </w:ins>
            <w:bookmarkStart w:id="5684" w:name="_Toc71197819"/>
            <w:bookmarkEnd w:id="5684"/>
          </w:p>
        </w:tc>
        <w:tc>
          <w:tcPr>
            <w:tcW w:w="3969" w:type="dxa"/>
          </w:tcPr>
          <w:p w14:paraId="33EF9342" w14:textId="63E4EA62" w:rsidR="002F5ECF" w:rsidRPr="00CE781C" w:rsidDel="009661CB" w:rsidRDefault="002F5ECF" w:rsidP="00A4784A">
            <w:pPr>
              <w:rPr>
                <w:ins w:id="5685" w:author="88692" w:date="2020-06-16T15:06:00Z"/>
                <w:del w:id="5686" w:author="Fegie" w:date="2021-04-28T12:01:00Z"/>
                <w:rFonts w:ascii="標楷體" w:eastAsia="標楷體" w:hAnsi="標楷體"/>
                <w:color w:val="FF0000"/>
              </w:rPr>
            </w:pPr>
            <w:ins w:id="5687" w:author="88692" w:date="2020-06-16T15:07:00Z">
              <w:del w:id="5688" w:author="Fegie" w:date="2021-04-28T12:01:00Z">
                <w:r w:rsidRPr="00CE781C" w:rsidDel="009661CB">
                  <w:rPr>
                    <w:rFonts w:ascii="標楷體" w:eastAsia="標楷體" w:hAnsi="標楷體" w:hint="eastAsia"/>
                    <w:color w:val="FF0000"/>
                    <w:lang w:eastAsia="zh-HK"/>
                  </w:rPr>
                  <w:delText>連結</w:delText>
                </w:r>
                <w:r w:rsidRPr="00CE781C" w:rsidDel="009661CB">
                  <w:rPr>
                    <w:rFonts w:ascii="標楷體" w:eastAsia="標楷體" w:hAnsi="標楷體"/>
                    <w:color w:val="FF0000"/>
                    <w:lang w:eastAsia="zh-HK"/>
                  </w:rPr>
                  <w:delText>[</w:delText>
                </w:r>
                <w:r w:rsidRPr="002F5ECF" w:rsidDel="009661CB">
                  <w:rPr>
                    <w:rFonts w:ascii="標楷體" w:eastAsia="標楷體" w:hAnsi="標楷體" w:hint="eastAsia"/>
                    <w:color w:val="FF0000"/>
                    <w:lang w:eastAsia="zh-HK"/>
                  </w:rPr>
                  <w:delText>L1109客戶交互運用查詢</w:delText>
                </w:r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]</w:delText>
                </w:r>
              </w:del>
            </w:ins>
            <w:bookmarkStart w:id="5689" w:name="_Toc71197820"/>
            <w:bookmarkEnd w:id="5689"/>
          </w:p>
        </w:tc>
        <w:tc>
          <w:tcPr>
            <w:tcW w:w="2693" w:type="dxa"/>
          </w:tcPr>
          <w:p w14:paraId="08F11DED" w14:textId="6000A37E" w:rsidR="002F5ECF" w:rsidRPr="00115634" w:rsidDel="009661CB" w:rsidRDefault="002F5ECF" w:rsidP="00A4784A">
            <w:pPr>
              <w:rPr>
                <w:ins w:id="5690" w:author="88692" w:date="2020-06-16T15:06:00Z"/>
                <w:del w:id="5691" w:author="Fegie" w:date="2021-04-28T12:01:00Z"/>
                <w:rFonts w:ascii="標楷體" w:eastAsia="標楷體" w:hAnsi="標楷體"/>
              </w:rPr>
            </w:pPr>
            <w:bookmarkStart w:id="5692" w:name="_Toc71197821"/>
            <w:bookmarkEnd w:id="5692"/>
          </w:p>
        </w:tc>
        <w:bookmarkStart w:id="5693" w:name="_Toc71197822"/>
        <w:bookmarkEnd w:id="5693"/>
      </w:tr>
      <w:tr w:rsidR="00FE2090" w:rsidRPr="00115634" w:rsidDel="009661CB" w14:paraId="7D025789" w14:textId="7AB35A3A" w:rsidTr="00A4784A">
        <w:trPr>
          <w:trHeight w:val="291"/>
          <w:jc w:val="center"/>
          <w:del w:id="5694" w:author="Fegie" w:date="2021-04-28T12:01:00Z"/>
        </w:trPr>
        <w:tc>
          <w:tcPr>
            <w:tcW w:w="2695" w:type="dxa"/>
            <w:gridSpan w:val="2"/>
          </w:tcPr>
          <w:p w14:paraId="183D493E" w14:textId="4FE667DC" w:rsidR="00FE2090" w:rsidRPr="007E48C8" w:rsidDel="009661CB" w:rsidRDefault="0017057F" w:rsidP="00A4784A">
            <w:pPr>
              <w:rPr>
                <w:del w:id="5695" w:author="Fegie" w:date="2021-04-28T12:01:00Z"/>
                <w:rFonts w:ascii="標楷體" w:eastAsia="標楷體" w:hAnsi="標楷體"/>
              </w:rPr>
            </w:pPr>
            <w:del w:id="5696" w:author="Fegie" w:date="2021-04-28T12:01:00Z">
              <w:r w:rsidRPr="00344823" w:rsidDel="009661CB">
                <w:rPr>
                  <w:rFonts w:ascii="標楷體" w:eastAsia="標楷體" w:hAnsi="標楷體"/>
                </w:rPr>
                <w:delText>統</w:delText>
              </w:r>
              <w:r w:rsidRPr="00344823" w:rsidDel="009661CB">
                <w:rPr>
                  <w:rFonts w:ascii="標楷體" w:eastAsia="標楷體" w:hAnsi="標楷體" w:hint="eastAsia"/>
                  <w:lang w:eastAsia="zh-HK"/>
                </w:rPr>
                <w:delText>一</w:delText>
              </w:r>
              <w:r w:rsidRPr="00344823" w:rsidDel="009661CB">
                <w:rPr>
                  <w:rFonts w:ascii="標楷體" w:eastAsia="標楷體" w:hAnsi="標楷體"/>
                </w:rPr>
                <w:delText>編</w:delText>
              </w:r>
              <w:r w:rsidRPr="00344823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bookmarkStart w:id="5697" w:name="_Toc71197823"/>
              <w:bookmarkEnd w:id="5697"/>
            </w:del>
          </w:p>
        </w:tc>
        <w:tc>
          <w:tcPr>
            <w:tcW w:w="3969" w:type="dxa"/>
          </w:tcPr>
          <w:p w14:paraId="022F90F1" w14:textId="79CEF397" w:rsidR="00FE2090" w:rsidRPr="009B2BD3" w:rsidDel="009661CB" w:rsidRDefault="00FE2090" w:rsidP="00A4784A">
            <w:pPr>
              <w:rPr>
                <w:del w:id="5698" w:author="Fegie" w:date="2021-04-28T12:01:00Z"/>
                <w:rFonts w:ascii="標楷體" w:eastAsia="標楷體" w:hAnsi="標楷體"/>
              </w:rPr>
            </w:pPr>
            <w:del w:id="5699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700" w:name="_Toc71197824"/>
              <w:bookmarkEnd w:id="5700"/>
            </w:del>
          </w:p>
        </w:tc>
        <w:tc>
          <w:tcPr>
            <w:tcW w:w="2693" w:type="dxa"/>
          </w:tcPr>
          <w:p w14:paraId="75D8109D" w14:textId="1363E776" w:rsidR="00FE2090" w:rsidRPr="00115634" w:rsidDel="009661CB" w:rsidRDefault="00FE2090" w:rsidP="00A4784A">
            <w:pPr>
              <w:rPr>
                <w:del w:id="5701" w:author="Fegie" w:date="2021-04-28T12:01:00Z"/>
                <w:rFonts w:ascii="標楷體" w:eastAsia="標楷體" w:hAnsi="標楷體"/>
              </w:rPr>
            </w:pPr>
            <w:bookmarkStart w:id="5702" w:name="_Toc71197825"/>
            <w:bookmarkEnd w:id="5702"/>
          </w:p>
        </w:tc>
        <w:bookmarkStart w:id="5703" w:name="_Toc71197826"/>
        <w:bookmarkEnd w:id="5703"/>
      </w:tr>
      <w:tr w:rsidR="00FE2090" w:rsidRPr="00115634" w:rsidDel="009661CB" w14:paraId="5BC5081D" w14:textId="6417DF24" w:rsidTr="00A4784A">
        <w:trPr>
          <w:trHeight w:val="291"/>
          <w:jc w:val="center"/>
          <w:del w:id="5704" w:author="Fegie" w:date="2021-04-28T12:01:00Z"/>
        </w:trPr>
        <w:tc>
          <w:tcPr>
            <w:tcW w:w="2695" w:type="dxa"/>
            <w:gridSpan w:val="2"/>
          </w:tcPr>
          <w:p w14:paraId="5DE52751" w14:textId="10AD6451" w:rsidR="00FE2090" w:rsidRPr="007E48C8" w:rsidDel="009661CB" w:rsidRDefault="00FE2090" w:rsidP="00A4784A">
            <w:pPr>
              <w:rPr>
                <w:del w:id="5705" w:author="Fegie" w:date="2021-04-28T12:01:00Z"/>
                <w:rFonts w:ascii="標楷體" w:eastAsia="標楷體" w:hAnsi="標楷體"/>
              </w:rPr>
            </w:pPr>
            <w:del w:id="5706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戶號</w:delText>
              </w:r>
              <w:bookmarkStart w:id="5707" w:name="_Toc71197827"/>
              <w:bookmarkEnd w:id="5707"/>
            </w:del>
          </w:p>
        </w:tc>
        <w:tc>
          <w:tcPr>
            <w:tcW w:w="3969" w:type="dxa"/>
          </w:tcPr>
          <w:p w14:paraId="3B2234B4" w14:textId="587262CA" w:rsidR="00FE2090" w:rsidRPr="007E48C8" w:rsidDel="009661CB" w:rsidRDefault="00FE2090" w:rsidP="00A4784A">
            <w:pPr>
              <w:rPr>
                <w:del w:id="5708" w:author="Fegie" w:date="2021-04-28T12:01:00Z"/>
                <w:rFonts w:ascii="標楷體" w:eastAsia="標楷體" w:hAnsi="標楷體"/>
              </w:rPr>
            </w:pPr>
            <w:del w:id="5709" w:author="Fegie" w:date="2021-04-28T12:01:00Z">
              <w:r w:rsidDel="009661CB">
                <w:rPr>
                  <w:rFonts w:ascii="標楷體" w:eastAsia="標楷體" w:hAnsi="標楷體" w:hint="eastAsia"/>
                </w:rPr>
                <w:delText>9999999</w:delText>
              </w:r>
              <w:bookmarkStart w:id="5710" w:name="_Toc71197828"/>
              <w:bookmarkEnd w:id="5710"/>
            </w:del>
          </w:p>
        </w:tc>
        <w:tc>
          <w:tcPr>
            <w:tcW w:w="2693" w:type="dxa"/>
          </w:tcPr>
          <w:p w14:paraId="2A4CB4E9" w14:textId="3744C3CA" w:rsidR="00FE2090" w:rsidRPr="00115634" w:rsidDel="009661CB" w:rsidRDefault="00FE2090" w:rsidP="00A4784A">
            <w:pPr>
              <w:rPr>
                <w:del w:id="5711" w:author="Fegie" w:date="2021-04-28T12:01:00Z"/>
                <w:rFonts w:ascii="標楷體" w:eastAsia="標楷體" w:hAnsi="標楷體"/>
              </w:rPr>
            </w:pPr>
            <w:bookmarkStart w:id="5712" w:name="_Toc71197829"/>
            <w:bookmarkEnd w:id="5712"/>
          </w:p>
        </w:tc>
        <w:bookmarkStart w:id="5713" w:name="_Toc71197830"/>
        <w:bookmarkEnd w:id="5713"/>
      </w:tr>
      <w:tr w:rsidR="00FE2090" w:rsidRPr="00FE2090" w:rsidDel="009661CB" w14:paraId="1DA8D087" w14:textId="6B4F30AC" w:rsidTr="00A4784A">
        <w:trPr>
          <w:trHeight w:val="291"/>
          <w:jc w:val="center"/>
          <w:del w:id="5714" w:author="Fegie" w:date="2021-04-28T12:01:00Z"/>
        </w:trPr>
        <w:tc>
          <w:tcPr>
            <w:tcW w:w="2695" w:type="dxa"/>
            <w:gridSpan w:val="2"/>
          </w:tcPr>
          <w:p w14:paraId="30D52697" w14:textId="423C8E4E" w:rsidR="00FE2090" w:rsidRPr="00FE2090" w:rsidDel="009661CB" w:rsidRDefault="00E751D7" w:rsidP="00A4784A">
            <w:pPr>
              <w:rPr>
                <w:del w:id="5715" w:author="Fegie" w:date="2021-04-28T12:01:00Z"/>
                <w:rFonts w:ascii="標楷體" w:eastAsia="標楷體" w:hAnsi="標楷體"/>
              </w:rPr>
            </w:pPr>
            <w:del w:id="5716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手機號碼</w:delText>
              </w:r>
              <w:bookmarkStart w:id="5717" w:name="_Toc71197831"/>
              <w:bookmarkEnd w:id="5717"/>
            </w:del>
          </w:p>
        </w:tc>
        <w:tc>
          <w:tcPr>
            <w:tcW w:w="3969" w:type="dxa"/>
          </w:tcPr>
          <w:p w14:paraId="7C363177" w14:textId="3E123B96" w:rsidR="00FE2090" w:rsidRPr="00FE2090" w:rsidDel="009661CB" w:rsidRDefault="00E751D7" w:rsidP="00A4784A">
            <w:pPr>
              <w:rPr>
                <w:del w:id="5718" w:author="Fegie" w:date="2021-04-28T12:01:00Z"/>
                <w:rFonts w:ascii="標楷體" w:eastAsia="標楷體" w:hAnsi="標楷體"/>
              </w:rPr>
            </w:pPr>
            <w:del w:id="5719" w:author="Fegie" w:date="2021-04-28T12:01:00Z">
              <w:r w:rsidRPr="0006376E" w:rsidDel="009661CB">
                <w:rPr>
                  <w:rFonts w:ascii="標楷體" w:eastAsia="標楷體" w:hAnsi="標楷體"/>
                </w:rPr>
                <w:delText>9999999999</w:delText>
              </w:r>
              <w:bookmarkStart w:id="5720" w:name="_Toc71197832"/>
              <w:bookmarkEnd w:id="5720"/>
            </w:del>
          </w:p>
        </w:tc>
        <w:tc>
          <w:tcPr>
            <w:tcW w:w="2693" w:type="dxa"/>
          </w:tcPr>
          <w:p w14:paraId="46148E6D" w14:textId="5C84BCE3" w:rsidR="00FE2090" w:rsidRPr="00FE2090" w:rsidDel="009661CB" w:rsidRDefault="00FE2090" w:rsidP="00A4784A">
            <w:pPr>
              <w:rPr>
                <w:del w:id="5721" w:author="Fegie" w:date="2021-04-28T12:01:00Z"/>
                <w:rFonts w:ascii="標楷體" w:eastAsia="標楷體" w:hAnsi="標楷體"/>
              </w:rPr>
            </w:pPr>
            <w:bookmarkStart w:id="5722" w:name="_Toc71197833"/>
            <w:bookmarkEnd w:id="5722"/>
          </w:p>
        </w:tc>
        <w:bookmarkStart w:id="5723" w:name="_Toc71197834"/>
        <w:bookmarkEnd w:id="5723"/>
      </w:tr>
      <w:tr w:rsidR="00FE2090" w:rsidRPr="00115634" w:rsidDel="009661CB" w14:paraId="798CF1B0" w14:textId="7FF82E5B" w:rsidTr="00A4784A">
        <w:trPr>
          <w:trHeight w:val="291"/>
          <w:jc w:val="center"/>
          <w:del w:id="5724" w:author="Fegie" w:date="2021-04-28T12:01:00Z"/>
        </w:trPr>
        <w:tc>
          <w:tcPr>
            <w:tcW w:w="2695" w:type="dxa"/>
            <w:gridSpan w:val="2"/>
          </w:tcPr>
          <w:p w14:paraId="70549837" w14:textId="3CCB82E6" w:rsidR="00FE2090" w:rsidRPr="007E48C8" w:rsidDel="009661CB" w:rsidRDefault="00FE2090" w:rsidP="00A4784A">
            <w:pPr>
              <w:rPr>
                <w:del w:id="5725" w:author="Fegie" w:date="2021-04-28T12:01:00Z"/>
                <w:rFonts w:ascii="標楷體" w:eastAsia="標楷體" w:hAnsi="標楷體"/>
              </w:rPr>
            </w:pPr>
            <w:del w:id="5726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身份別</w:delText>
              </w:r>
              <w:bookmarkStart w:id="5727" w:name="_Toc71197835"/>
              <w:bookmarkEnd w:id="5727"/>
            </w:del>
          </w:p>
        </w:tc>
        <w:tc>
          <w:tcPr>
            <w:tcW w:w="3969" w:type="dxa"/>
          </w:tcPr>
          <w:p w14:paraId="786079A0" w14:textId="786926A1" w:rsidR="00FE2090" w:rsidRPr="009B2BD3" w:rsidDel="009661CB" w:rsidRDefault="00FE2090" w:rsidP="00A4784A">
            <w:pPr>
              <w:rPr>
                <w:del w:id="5728" w:author="Fegie" w:date="2021-04-28T12:01:00Z"/>
                <w:rFonts w:ascii="標楷體" w:eastAsia="標楷體" w:hAnsi="標楷體"/>
              </w:rPr>
            </w:pPr>
            <w:del w:id="5729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X(12)</w:delText>
              </w:r>
              <w:bookmarkStart w:id="5730" w:name="_Toc71197836"/>
              <w:bookmarkEnd w:id="5730"/>
            </w:del>
          </w:p>
        </w:tc>
        <w:tc>
          <w:tcPr>
            <w:tcW w:w="2693" w:type="dxa"/>
          </w:tcPr>
          <w:p w14:paraId="2826F4E0" w14:textId="74FBEE77" w:rsidR="00FE2090" w:rsidRPr="00115634" w:rsidDel="009661CB" w:rsidRDefault="00FE2090" w:rsidP="00A4784A">
            <w:pPr>
              <w:rPr>
                <w:del w:id="5731" w:author="Fegie" w:date="2021-04-28T12:01:00Z"/>
                <w:rFonts w:ascii="標楷體" w:eastAsia="標楷體" w:hAnsi="標楷體"/>
              </w:rPr>
            </w:pPr>
            <w:bookmarkStart w:id="5732" w:name="_Toc71197837"/>
            <w:bookmarkEnd w:id="5732"/>
          </w:p>
        </w:tc>
        <w:bookmarkStart w:id="5733" w:name="_Toc71197838"/>
        <w:bookmarkEnd w:id="5733"/>
      </w:tr>
      <w:tr w:rsidR="00FE2090" w:rsidRPr="00115634" w:rsidDel="009661CB" w14:paraId="14716438" w14:textId="422E2EAD" w:rsidTr="00A4784A">
        <w:trPr>
          <w:trHeight w:val="291"/>
          <w:jc w:val="center"/>
          <w:del w:id="5734" w:author="Fegie" w:date="2021-04-28T12:01:00Z"/>
        </w:trPr>
        <w:tc>
          <w:tcPr>
            <w:tcW w:w="2695" w:type="dxa"/>
            <w:gridSpan w:val="2"/>
          </w:tcPr>
          <w:p w14:paraId="2F20F59C" w14:textId="6F941C64" w:rsidR="00FE2090" w:rsidRPr="007E48C8" w:rsidDel="009661CB" w:rsidRDefault="00FE2090" w:rsidP="00A4784A">
            <w:pPr>
              <w:rPr>
                <w:del w:id="5735" w:author="Fegie" w:date="2021-04-28T12:01:00Z"/>
                <w:rFonts w:ascii="標楷體" w:eastAsia="標楷體" w:hAnsi="標楷體"/>
              </w:rPr>
            </w:pPr>
            <w:del w:id="5736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戶名</w:delText>
              </w:r>
              <w:bookmarkStart w:id="5737" w:name="_Toc71197839"/>
              <w:bookmarkEnd w:id="5737"/>
            </w:del>
          </w:p>
        </w:tc>
        <w:tc>
          <w:tcPr>
            <w:tcW w:w="3969" w:type="dxa"/>
          </w:tcPr>
          <w:p w14:paraId="1E7B2123" w14:textId="7392BC2F" w:rsidR="00FE2090" w:rsidRPr="009B2BD3" w:rsidDel="009661CB" w:rsidRDefault="00FE2090" w:rsidP="00A4784A">
            <w:pPr>
              <w:rPr>
                <w:del w:id="5738" w:author="Fegie" w:date="2021-04-28T12:01:00Z"/>
                <w:rFonts w:ascii="標楷體" w:eastAsia="標楷體" w:hAnsi="標楷體"/>
              </w:rPr>
            </w:pPr>
            <w:del w:id="5739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5740" w:name="_Toc71197840"/>
              <w:bookmarkEnd w:id="5740"/>
            </w:del>
          </w:p>
        </w:tc>
        <w:tc>
          <w:tcPr>
            <w:tcW w:w="2693" w:type="dxa"/>
          </w:tcPr>
          <w:p w14:paraId="74B30FC8" w14:textId="5F4A5866" w:rsidR="00FE2090" w:rsidRPr="00115634" w:rsidDel="009661CB" w:rsidRDefault="00FE2090" w:rsidP="00A4784A">
            <w:pPr>
              <w:rPr>
                <w:del w:id="5741" w:author="Fegie" w:date="2021-04-28T12:01:00Z"/>
                <w:rFonts w:ascii="標楷體" w:eastAsia="標楷體" w:hAnsi="標楷體"/>
              </w:rPr>
            </w:pPr>
            <w:bookmarkStart w:id="5742" w:name="_Toc71197841"/>
            <w:bookmarkEnd w:id="5742"/>
          </w:p>
        </w:tc>
        <w:bookmarkStart w:id="5743" w:name="_Toc71197842"/>
        <w:bookmarkEnd w:id="5743"/>
      </w:tr>
      <w:tr w:rsidR="00FE2090" w:rsidRPr="00115634" w:rsidDel="009661CB" w14:paraId="5C0961F2" w14:textId="51C88B92" w:rsidTr="00A4784A">
        <w:trPr>
          <w:trHeight w:val="291"/>
          <w:jc w:val="center"/>
          <w:del w:id="5744" w:author="Fegie" w:date="2021-04-28T12:01:00Z"/>
        </w:trPr>
        <w:tc>
          <w:tcPr>
            <w:tcW w:w="2695" w:type="dxa"/>
            <w:gridSpan w:val="2"/>
          </w:tcPr>
          <w:p w14:paraId="5D1E75DC" w14:textId="00C172BA" w:rsidR="00FE2090" w:rsidRPr="007E48C8" w:rsidDel="009661CB" w:rsidRDefault="00FE2090" w:rsidP="00A4784A">
            <w:pPr>
              <w:rPr>
                <w:del w:id="5745" w:author="Fegie" w:date="2021-04-28T12:01:00Z"/>
                <w:rFonts w:ascii="標楷體" w:eastAsia="標楷體" w:hAnsi="標楷體"/>
              </w:rPr>
            </w:pPr>
            <w:bookmarkStart w:id="5746" w:name="_Toc71197843"/>
            <w:bookmarkEnd w:id="5746"/>
          </w:p>
        </w:tc>
        <w:tc>
          <w:tcPr>
            <w:tcW w:w="3969" w:type="dxa"/>
          </w:tcPr>
          <w:p w14:paraId="749C57A1" w14:textId="185AEED0" w:rsidR="00FE2090" w:rsidRPr="007E48C8" w:rsidDel="009661CB" w:rsidRDefault="00FE2090" w:rsidP="00A4784A">
            <w:pPr>
              <w:rPr>
                <w:del w:id="5747" w:author="Fegie" w:date="2021-04-28T12:01:00Z"/>
                <w:rFonts w:ascii="標楷體" w:eastAsia="標楷體" w:hAnsi="標楷體"/>
              </w:rPr>
            </w:pPr>
            <w:bookmarkStart w:id="5748" w:name="_Toc71197844"/>
            <w:bookmarkEnd w:id="5748"/>
          </w:p>
        </w:tc>
        <w:tc>
          <w:tcPr>
            <w:tcW w:w="2693" w:type="dxa"/>
          </w:tcPr>
          <w:p w14:paraId="2CDAAC1B" w14:textId="73885F9A" w:rsidR="00FE2090" w:rsidRPr="00115634" w:rsidDel="009661CB" w:rsidRDefault="00FE2090" w:rsidP="00A4784A">
            <w:pPr>
              <w:rPr>
                <w:del w:id="5749" w:author="Fegie" w:date="2021-04-28T12:01:00Z"/>
                <w:rFonts w:ascii="標楷體" w:eastAsia="標楷體" w:hAnsi="標楷體"/>
              </w:rPr>
            </w:pPr>
            <w:bookmarkStart w:id="5750" w:name="_Toc71197845"/>
            <w:bookmarkEnd w:id="5750"/>
          </w:p>
        </w:tc>
        <w:bookmarkStart w:id="5751" w:name="_Toc71197846"/>
        <w:bookmarkEnd w:id="5751"/>
      </w:tr>
    </w:tbl>
    <w:p w14:paraId="6EFF6E75" w14:textId="159F4293" w:rsidR="00D64762" w:rsidRPr="00F75F68" w:rsidDel="009661CB" w:rsidRDefault="00D64762" w:rsidP="00D64762">
      <w:pPr>
        <w:rPr>
          <w:del w:id="5752" w:author="Fegie" w:date="2021-04-28T12:01:00Z"/>
          <w:rFonts w:ascii="標楷體" w:eastAsia="標楷體" w:hAnsi="標楷體"/>
        </w:rPr>
      </w:pPr>
      <w:bookmarkStart w:id="5753" w:name="_Toc71197847"/>
      <w:bookmarkEnd w:id="5753"/>
    </w:p>
    <w:p w14:paraId="583D6DC5" w14:textId="19C9AF69" w:rsidR="00291AD4" w:rsidRPr="009B2BD3" w:rsidDel="009661CB" w:rsidRDefault="00291AD4" w:rsidP="00291AD4">
      <w:pPr>
        <w:rPr>
          <w:del w:id="5754" w:author="Fegie" w:date="2021-04-28T12:01:00Z"/>
          <w:rFonts w:ascii="標楷體" w:eastAsia="標楷體" w:hAnsi="標楷體"/>
        </w:rPr>
      </w:pPr>
      <w:bookmarkStart w:id="5755" w:name="_Toc71197848"/>
      <w:bookmarkEnd w:id="5755"/>
    </w:p>
    <w:p w14:paraId="47A914BA" w14:textId="695B16D9" w:rsidR="002E64C2" w:rsidRPr="009B2BD3" w:rsidDel="009661CB" w:rsidRDefault="002E64C2" w:rsidP="00252F5F">
      <w:pPr>
        <w:rPr>
          <w:del w:id="5756" w:author="Fegie" w:date="2021-04-28T12:01:00Z"/>
          <w:rFonts w:ascii="標楷體" w:eastAsia="標楷體" w:hAnsi="標楷體"/>
        </w:rPr>
      </w:pPr>
      <w:bookmarkStart w:id="5757" w:name="_Toc71197849"/>
      <w:bookmarkEnd w:id="5757"/>
    </w:p>
    <w:p w14:paraId="3C8D0E92" w14:textId="1D1DAD32" w:rsidR="002E64C2" w:rsidRPr="009B2BD3" w:rsidDel="009661CB" w:rsidRDefault="002E64C2" w:rsidP="00252F5F">
      <w:pPr>
        <w:rPr>
          <w:del w:id="5758" w:author="Fegie" w:date="2021-04-28T12:01:00Z"/>
          <w:rFonts w:ascii="標楷體" w:eastAsia="標楷體" w:hAnsi="標楷體"/>
        </w:rPr>
      </w:pPr>
      <w:del w:id="5759" w:author="Fegie" w:date="2021-04-28T12:01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0A74B934" w14:textId="3129A146" w:rsidR="00252F5F" w:rsidRPr="009B2BD3" w:rsidDel="009661CB" w:rsidRDefault="00D60D6C" w:rsidP="003163F8">
      <w:pPr>
        <w:pStyle w:val="3"/>
        <w:numPr>
          <w:ilvl w:val="5"/>
          <w:numId w:val="6"/>
        </w:numPr>
        <w:ind w:left="1701" w:hanging="1134"/>
        <w:rPr>
          <w:del w:id="5760" w:author="Fegie" w:date="2021-04-28T12:03:00Z"/>
          <w:rFonts w:hAnsi="標楷體"/>
        </w:rPr>
      </w:pPr>
      <w:del w:id="5761" w:author="Fegie" w:date="2021-04-28T12:03:00Z">
        <w:r w:rsidRPr="009B2BD3" w:rsidDel="009661CB">
          <w:rPr>
            <w:rFonts w:hAnsi="標楷體" w:hint="eastAsia"/>
          </w:rPr>
          <w:delText>L110</w:delText>
        </w:r>
        <w:r w:rsidR="00087B9A" w:rsidRPr="009B2BD3" w:rsidDel="009661CB">
          <w:rPr>
            <w:rFonts w:hAnsi="標楷體"/>
          </w:rPr>
          <w:delText>3</w:delText>
        </w:r>
        <w:r w:rsidR="00252F5F" w:rsidRPr="009B2BD3" w:rsidDel="009661CB">
          <w:rPr>
            <w:rFonts w:hAnsi="標楷體"/>
          </w:rPr>
          <w:delText xml:space="preserve"> </w:delText>
        </w:r>
        <w:r w:rsidR="008F008B" w:rsidRPr="009B2BD3" w:rsidDel="009661CB">
          <w:rPr>
            <w:rFonts w:hAnsi="標楷體" w:hint="eastAsia"/>
          </w:rPr>
          <w:delText>顧客基本資料變更-自然人</w:delText>
        </w:r>
        <w:bookmarkStart w:id="5762" w:name="_Toc71197850"/>
        <w:bookmarkEnd w:id="5762"/>
      </w:del>
    </w:p>
    <w:p w14:paraId="3AF1C247" w14:textId="5ED44F0E" w:rsidR="00252F5F" w:rsidRPr="009B2BD3" w:rsidDel="009661CB" w:rsidRDefault="00252F5F" w:rsidP="00252F5F">
      <w:pPr>
        <w:pStyle w:val="a"/>
        <w:rPr>
          <w:del w:id="5763" w:author="Fegie" w:date="2021-04-28T12:03:00Z"/>
          <w:rFonts w:ascii="標楷體" w:hAnsi="標楷體"/>
        </w:rPr>
      </w:pPr>
      <w:del w:id="5764" w:author="Fegie" w:date="2021-04-28T12:03:00Z">
        <w:r w:rsidRPr="009B2BD3" w:rsidDel="009661CB">
          <w:rPr>
            <w:rFonts w:ascii="標楷體" w:hAnsi="標楷體"/>
          </w:rPr>
          <w:delText>功能說明</w:delText>
        </w:r>
        <w:bookmarkStart w:id="5765" w:name="_Toc71197851"/>
        <w:bookmarkEnd w:id="5765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52F5F" w:rsidRPr="009B2BD3" w:rsidDel="009661CB" w14:paraId="7E3CED47" w14:textId="39B7B7C0" w:rsidTr="008F3B39">
        <w:trPr>
          <w:trHeight w:val="277"/>
          <w:del w:id="576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B6F515" w14:textId="3A41C06B" w:rsidR="00252F5F" w:rsidRPr="009B2BD3" w:rsidDel="009661CB" w:rsidRDefault="00252F5F" w:rsidP="008F3B39">
            <w:pPr>
              <w:rPr>
                <w:del w:id="5767" w:author="Fegie" w:date="2021-04-28T12:03:00Z"/>
                <w:rFonts w:ascii="標楷體" w:eastAsia="標楷體" w:hAnsi="標楷體"/>
              </w:rPr>
            </w:pPr>
            <w:del w:id="576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5769" w:name="_Toc71197852"/>
              <w:bookmarkEnd w:id="576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E517EB" w14:textId="1EBA45B6" w:rsidR="00252F5F" w:rsidRPr="009B2BD3" w:rsidDel="009661CB" w:rsidRDefault="008F008B" w:rsidP="008F3B39">
            <w:pPr>
              <w:rPr>
                <w:del w:id="5770" w:author="Fegie" w:date="2021-04-28T12:03:00Z"/>
                <w:rFonts w:ascii="標楷體" w:eastAsia="標楷體" w:hAnsi="標楷體"/>
              </w:rPr>
            </w:pPr>
            <w:del w:id="577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顧客基本資料變更-自然人</w:delText>
              </w:r>
              <w:bookmarkStart w:id="5772" w:name="_Toc71197853"/>
              <w:bookmarkEnd w:id="5772"/>
            </w:del>
          </w:p>
          <w:p w14:paraId="1FD384CA" w14:textId="41FAD037" w:rsidR="00252F5F" w:rsidRPr="009B2BD3" w:rsidDel="009661CB" w:rsidRDefault="002E64C2" w:rsidP="008F008B">
            <w:pPr>
              <w:rPr>
                <w:del w:id="5773" w:author="Fegie" w:date="2021-04-28T12:03:00Z"/>
                <w:rFonts w:ascii="標楷體" w:eastAsia="標楷體" w:hAnsi="標楷體"/>
              </w:rPr>
            </w:pPr>
            <w:del w:id="577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必須是顧客主檔已建立之</w:delText>
              </w:r>
              <w:r w:rsidR="00087B9A" w:rsidRPr="009B2BD3" w:rsidDel="009661CB">
                <w:rPr>
                  <w:rFonts w:ascii="標楷體" w:eastAsia="標楷體" w:hAnsi="標楷體" w:hint="eastAsia"/>
                  <w:lang w:eastAsia="zh-HK"/>
                </w:rPr>
                <w:delText>自</w:delText>
              </w:r>
              <w:r w:rsidR="00087B9A" w:rsidRPr="009B2BD3" w:rsidDel="009661CB">
                <w:rPr>
                  <w:rFonts w:ascii="標楷體" w:eastAsia="標楷體" w:hAnsi="標楷體" w:hint="eastAsia"/>
                </w:rPr>
                <w:delText>然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人資料</w:delText>
              </w:r>
              <w:bookmarkStart w:id="5775" w:name="_Toc71197854"/>
              <w:bookmarkEnd w:id="5775"/>
            </w:del>
          </w:p>
          <w:p w14:paraId="1099FAF3" w14:textId="4E1293AA" w:rsidR="00291AD4" w:rsidRPr="009B2BD3" w:rsidDel="009661CB" w:rsidRDefault="00291AD4" w:rsidP="008F008B">
            <w:pPr>
              <w:rPr>
                <w:del w:id="5776" w:author="Fegie" w:date="2021-04-28T12:03:00Z"/>
                <w:rFonts w:ascii="標楷體" w:eastAsia="標楷體" w:hAnsi="標楷體"/>
              </w:rPr>
            </w:pPr>
            <w:bookmarkStart w:id="5777" w:name="_Toc71197855"/>
            <w:bookmarkEnd w:id="5777"/>
          </w:p>
        </w:tc>
        <w:bookmarkStart w:id="5778" w:name="_Toc71197856"/>
        <w:bookmarkEnd w:id="5778"/>
      </w:tr>
      <w:tr w:rsidR="00252F5F" w:rsidRPr="009B2BD3" w:rsidDel="009661CB" w14:paraId="23EC3B8E" w14:textId="27273C97" w:rsidTr="008F3B39">
        <w:trPr>
          <w:trHeight w:val="277"/>
          <w:del w:id="577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67B50F" w14:textId="228C4C29" w:rsidR="00252F5F" w:rsidRPr="009B2BD3" w:rsidDel="009661CB" w:rsidRDefault="00252F5F" w:rsidP="008F3B39">
            <w:pPr>
              <w:rPr>
                <w:del w:id="5780" w:author="Fegie" w:date="2021-04-28T12:03:00Z"/>
                <w:rFonts w:ascii="標楷體" w:eastAsia="標楷體" w:hAnsi="標楷體"/>
              </w:rPr>
            </w:pPr>
            <w:del w:id="578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5782" w:name="_Toc71197857"/>
              <w:bookmarkEnd w:id="578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99A217" w14:textId="7B5280E1" w:rsidR="00252F5F" w:rsidRPr="009B2BD3" w:rsidDel="009661CB" w:rsidRDefault="00252F5F" w:rsidP="008F3B39">
            <w:pPr>
              <w:rPr>
                <w:del w:id="5783" w:author="Fegie" w:date="2021-04-28T12:03:00Z"/>
                <w:rFonts w:ascii="標楷體" w:eastAsia="標楷體" w:hAnsi="標楷體"/>
              </w:rPr>
            </w:pPr>
            <w:bookmarkStart w:id="5784" w:name="_Toc71197858"/>
            <w:bookmarkEnd w:id="5784"/>
          </w:p>
        </w:tc>
        <w:bookmarkStart w:id="5785" w:name="_Toc71197859"/>
        <w:bookmarkEnd w:id="5785"/>
      </w:tr>
      <w:tr w:rsidR="00252F5F" w:rsidRPr="009B2BD3" w:rsidDel="009661CB" w14:paraId="453D50CC" w14:textId="2FF2C6B0" w:rsidTr="008F3B39">
        <w:trPr>
          <w:trHeight w:val="773"/>
          <w:del w:id="578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B56FFB" w14:textId="600A71C5" w:rsidR="00252F5F" w:rsidRPr="009B2BD3" w:rsidDel="009661CB" w:rsidRDefault="00252F5F" w:rsidP="008F3B39">
            <w:pPr>
              <w:rPr>
                <w:del w:id="5787" w:author="Fegie" w:date="2021-04-28T12:03:00Z"/>
                <w:rFonts w:ascii="標楷體" w:eastAsia="標楷體" w:hAnsi="標楷體"/>
              </w:rPr>
            </w:pPr>
            <w:del w:id="578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5789" w:name="_Toc71197860"/>
              <w:bookmarkEnd w:id="578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95CF45" w14:textId="0BBB6A89" w:rsidR="00252F5F" w:rsidRPr="009B2BD3" w:rsidDel="009661CB" w:rsidRDefault="00252F5F" w:rsidP="008F3B39">
            <w:pPr>
              <w:rPr>
                <w:del w:id="5790" w:author="Fegie" w:date="2021-04-28T12:03:00Z"/>
                <w:rFonts w:ascii="標楷體" w:eastAsia="標楷體" w:hAnsi="標楷體"/>
              </w:rPr>
            </w:pPr>
            <w:bookmarkStart w:id="5791" w:name="_Toc71197861"/>
            <w:bookmarkEnd w:id="5791"/>
          </w:p>
        </w:tc>
        <w:bookmarkStart w:id="5792" w:name="_Toc71197862"/>
        <w:bookmarkEnd w:id="5792"/>
      </w:tr>
      <w:tr w:rsidR="00252F5F" w:rsidRPr="009B2BD3" w:rsidDel="009661CB" w14:paraId="15A18B6E" w14:textId="622F28A0" w:rsidTr="008F3B39">
        <w:trPr>
          <w:trHeight w:val="321"/>
          <w:del w:id="579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518DEE" w14:textId="64CBC48F" w:rsidR="00252F5F" w:rsidRPr="009B2BD3" w:rsidDel="009661CB" w:rsidRDefault="00252F5F" w:rsidP="008F3B39">
            <w:pPr>
              <w:rPr>
                <w:del w:id="5794" w:author="Fegie" w:date="2021-04-28T12:03:00Z"/>
                <w:rFonts w:ascii="標楷體" w:eastAsia="標楷體" w:hAnsi="標楷體"/>
              </w:rPr>
            </w:pPr>
            <w:del w:id="579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5796" w:name="_Toc71197863"/>
              <w:bookmarkEnd w:id="579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BECBE9" w14:textId="78409F60" w:rsidR="00252F5F" w:rsidRPr="009B2BD3" w:rsidDel="009661CB" w:rsidRDefault="00252F5F" w:rsidP="008F3B39">
            <w:pPr>
              <w:rPr>
                <w:del w:id="5797" w:author="Fegie" w:date="2021-04-28T12:03:00Z"/>
                <w:rFonts w:ascii="標楷體" w:eastAsia="標楷體" w:hAnsi="標楷體"/>
              </w:rPr>
            </w:pPr>
            <w:bookmarkStart w:id="5798" w:name="_Toc71197864"/>
            <w:bookmarkEnd w:id="5798"/>
          </w:p>
        </w:tc>
        <w:bookmarkStart w:id="5799" w:name="_Toc71197865"/>
        <w:bookmarkEnd w:id="5799"/>
      </w:tr>
      <w:tr w:rsidR="00252F5F" w:rsidRPr="009B2BD3" w:rsidDel="009661CB" w14:paraId="7DDAE296" w14:textId="524D5BC6" w:rsidTr="008F3B39">
        <w:trPr>
          <w:trHeight w:val="1311"/>
          <w:del w:id="580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EB002" w14:textId="2E3F26BB" w:rsidR="00252F5F" w:rsidRPr="009B2BD3" w:rsidDel="009661CB" w:rsidRDefault="00252F5F" w:rsidP="008F3B39">
            <w:pPr>
              <w:rPr>
                <w:del w:id="5801" w:author="Fegie" w:date="2021-04-28T12:03:00Z"/>
                <w:rFonts w:ascii="標楷體" w:eastAsia="標楷體" w:hAnsi="標楷體"/>
              </w:rPr>
            </w:pPr>
            <w:del w:id="580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5803" w:name="_Toc71197866"/>
              <w:bookmarkEnd w:id="580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632DA5" w14:textId="47BDAAC6" w:rsidR="00252F5F" w:rsidRPr="009B2BD3" w:rsidDel="009661CB" w:rsidRDefault="00252F5F" w:rsidP="008F3B39">
            <w:pPr>
              <w:rPr>
                <w:del w:id="5804" w:author="Fegie" w:date="2021-04-28T12:03:00Z"/>
                <w:rFonts w:ascii="標楷體" w:eastAsia="標楷體" w:hAnsi="標楷體"/>
              </w:rPr>
            </w:pPr>
            <w:bookmarkStart w:id="5805" w:name="_Toc71197867"/>
            <w:bookmarkEnd w:id="5805"/>
          </w:p>
        </w:tc>
        <w:bookmarkStart w:id="5806" w:name="_Toc71197868"/>
        <w:bookmarkEnd w:id="5806"/>
      </w:tr>
      <w:tr w:rsidR="00252F5F" w:rsidRPr="009B2BD3" w:rsidDel="009661CB" w14:paraId="1CC33FAD" w14:textId="1F2CBA47" w:rsidTr="008F3B39">
        <w:trPr>
          <w:trHeight w:val="278"/>
          <w:del w:id="580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3397EA" w14:textId="25B83097" w:rsidR="00252F5F" w:rsidRPr="009B2BD3" w:rsidDel="009661CB" w:rsidRDefault="00252F5F" w:rsidP="008F3B39">
            <w:pPr>
              <w:rPr>
                <w:del w:id="5808" w:author="Fegie" w:date="2021-04-28T12:03:00Z"/>
                <w:rFonts w:ascii="標楷體" w:eastAsia="標楷體" w:hAnsi="標楷體"/>
              </w:rPr>
            </w:pPr>
            <w:del w:id="580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5810" w:name="_Toc71197869"/>
              <w:bookmarkEnd w:id="581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57DCED" w14:textId="262CC921" w:rsidR="00252F5F" w:rsidRPr="009B2BD3" w:rsidDel="009661CB" w:rsidRDefault="00252F5F" w:rsidP="008F3B39">
            <w:pPr>
              <w:rPr>
                <w:del w:id="5811" w:author="Fegie" w:date="2021-04-28T12:03:00Z"/>
                <w:rFonts w:ascii="標楷體" w:eastAsia="標楷體" w:hAnsi="標楷體"/>
              </w:rPr>
            </w:pPr>
            <w:bookmarkStart w:id="5812" w:name="_Toc71197870"/>
            <w:bookmarkEnd w:id="5812"/>
          </w:p>
        </w:tc>
        <w:bookmarkStart w:id="5813" w:name="_Toc71197871"/>
        <w:bookmarkEnd w:id="5813"/>
      </w:tr>
      <w:tr w:rsidR="00252F5F" w:rsidRPr="009B2BD3" w:rsidDel="009661CB" w14:paraId="64BA4182" w14:textId="3552DDB6" w:rsidTr="008F3B39">
        <w:trPr>
          <w:trHeight w:val="358"/>
          <w:del w:id="581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6E7F95" w14:textId="2F92863D" w:rsidR="00252F5F" w:rsidRPr="009B2BD3" w:rsidDel="009661CB" w:rsidRDefault="00252F5F" w:rsidP="008F3B39">
            <w:pPr>
              <w:rPr>
                <w:del w:id="5815" w:author="Fegie" w:date="2021-04-28T12:03:00Z"/>
                <w:rFonts w:ascii="標楷體" w:eastAsia="標楷體" w:hAnsi="標楷體"/>
              </w:rPr>
            </w:pPr>
            <w:del w:id="581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5817" w:name="_Toc71197872"/>
              <w:bookmarkEnd w:id="581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211F4A" w14:textId="2334A2B6" w:rsidR="00252F5F" w:rsidRPr="009B2BD3" w:rsidDel="009661CB" w:rsidRDefault="00252F5F" w:rsidP="008F3B39">
            <w:pPr>
              <w:rPr>
                <w:del w:id="5818" w:author="Fegie" w:date="2021-04-28T12:03:00Z"/>
                <w:rFonts w:ascii="標楷體" w:eastAsia="標楷體" w:hAnsi="標楷體"/>
              </w:rPr>
            </w:pPr>
            <w:bookmarkStart w:id="5819" w:name="_Toc71197873"/>
            <w:bookmarkEnd w:id="5819"/>
          </w:p>
        </w:tc>
        <w:bookmarkStart w:id="5820" w:name="_Toc71197874"/>
        <w:bookmarkEnd w:id="5820"/>
      </w:tr>
      <w:tr w:rsidR="00252F5F" w:rsidRPr="009B2BD3" w:rsidDel="009661CB" w14:paraId="60D3D569" w14:textId="25AAC118" w:rsidTr="008F3B39">
        <w:trPr>
          <w:trHeight w:val="278"/>
          <w:del w:id="582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6FFA28" w14:textId="59A068F1" w:rsidR="00252F5F" w:rsidRPr="009B2BD3" w:rsidDel="009661CB" w:rsidRDefault="00252F5F" w:rsidP="008F3B39">
            <w:pPr>
              <w:rPr>
                <w:del w:id="5822" w:author="Fegie" w:date="2021-04-28T12:03:00Z"/>
                <w:rFonts w:ascii="標楷體" w:eastAsia="標楷體" w:hAnsi="標楷體"/>
              </w:rPr>
            </w:pPr>
            <w:del w:id="582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5824" w:name="_Toc71197875"/>
              <w:bookmarkEnd w:id="582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DCB9E1" w14:textId="79E6C89A" w:rsidR="00252F5F" w:rsidRPr="009B2BD3" w:rsidDel="009661CB" w:rsidRDefault="00252F5F" w:rsidP="008F3B39">
            <w:pPr>
              <w:rPr>
                <w:del w:id="5825" w:author="Fegie" w:date="2021-04-28T12:03:00Z"/>
                <w:rFonts w:ascii="標楷體" w:eastAsia="標楷體" w:hAnsi="標楷體"/>
              </w:rPr>
            </w:pPr>
            <w:bookmarkStart w:id="5826" w:name="_Toc71197876"/>
            <w:bookmarkEnd w:id="5826"/>
          </w:p>
        </w:tc>
        <w:bookmarkStart w:id="5827" w:name="_Toc71197877"/>
        <w:bookmarkEnd w:id="5827"/>
      </w:tr>
    </w:tbl>
    <w:p w14:paraId="39AF13D5" w14:textId="22BE8705" w:rsidR="00252F5F" w:rsidRPr="009B2BD3" w:rsidDel="009661CB" w:rsidRDefault="00252F5F" w:rsidP="00252F5F">
      <w:pPr>
        <w:rPr>
          <w:del w:id="5828" w:author="Fegie" w:date="2021-04-28T12:03:00Z"/>
          <w:rFonts w:ascii="標楷體" w:eastAsia="標楷體" w:hAnsi="標楷體"/>
        </w:rPr>
      </w:pPr>
      <w:bookmarkStart w:id="5829" w:name="_Toc71197878"/>
      <w:bookmarkEnd w:id="5829"/>
    </w:p>
    <w:p w14:paraId="0C98A16F" w14:textId="024E815E" w:rsidR="00252F5F" w:rsidRPr="009B2BD3" w:rsidDel="009661CB" w:rsidRDefault="00252F5F" w:rsidP="00252F5F">
      <w:pPr>
        <w:rPr>
          <w:del w:id="5830" w:author="Fegie" w:date="2021-04-28T12:03:00Z"/>
          <w:rFonts w:ascii="標楷體" w:eastAsia="標楷體" w:hAnsi="標楷體"/>
        </w:rPr>
      </w:pPr>
      <w:bookmarkStart w:id="5831" w:name="_Toc71197879"/>
      <w:bookmarkEnd w:id="5831"/>
    </w:p>
    <w:p w14:paraId="5675C4A3" w14:textId="18C5AF9E" w:rsidR="00252F5F" w:rsidRPr="009B2BD3" w:rsidDel="009661CB" w:rsidRDefault="00252F5F" w:rsidP="00252F5F">
      <w:pPr>
        <w:rPr>
          <w:del w:id="5832" w:author="Fegie" w:date="2021-04-28T12:03:00Z"/>
          <w:rFonts w:ascii="標楷體" w:eastAsia="標楷體" w:hAnsi="標楷體"/>
        </w:rPr>
      </w:pPr>
      <w:bookmarkStart w:id="5833" w:name="_Toc71197880"/>
      <w:bookmarkEnd w:id="5833"/>
    </w:p>
    <w:p w14:paraId="7F058C95" w14:textId="72EF0A47" w:rsidR="00252F5F" w:rsidRPr="009B2BD3" w:rsidDel="009661CB" w:rsidRDefault="00252F5F" w:rsidP="00252F5F">
      <w:pPr>
        <w:rPr>
          <w:del w:id="5834" w:author="Fegie" w:date="2021-04-28T12:03:00Z"/>
          <w:rFonts w:ascii="標楷體" w:eastAsia="標楷體" w:hAnsi="標楷體"/>
        </w:rPr>
      </w:pPr>
      <w:bookmarkStart w:id="5835" w:name="_Toc71197881"/>
      <w:bookmarkEnd w:id="5835"/>
    </w:p>
    <w:p w14:paraId="12EF3B80" w14:textId="576A3A61" w:rsidR="00252F5F" w:rsidRPr="009B2BD3" w:rsidDel="009661CB" w:rsidRDefault="00252F5F" w:rsidP="00252F5F">
      <w:pPr>
        <w:rPr>
          <w:del w:id="5836" w:author="Fegie" w:date="2021-04-28T12:03:00Z"/>
          <w:rFonts w:ascii="標楷體" w:eastAsia="標楷體" w:hAnsi="標楷體"/>
        </w:rPr>
      </w:pPr>
      <w:bookmarkStart w:id="5837" w:name="_Toc71197882"/>
      <w:bookmarkEnd w:id="5837"/>
    </w:p>
    <w:p w14:paraId="7ECA4B47" w14:textId="214E8D5B" w:rsidR="00252F5F" w:rsidRPr="009B2BD3" w:rsidDel="009661CB" w:rsidRDefault="00252F5F" w:rsidP="00252F5F">
      <w:pPr>
        <w:rPr>
          <w:del w:id="5838" w:author="Fegie" w:date="2021-04-28T12:03:00Z"/>
          <w:rFonts w:ascii="標楷體" w:eastAsia="標楷體" w:hAnsi="標楷體"/>
        </w:rPr>
      </w:pPr>
      <w:bookmarkStart w:id="5839" w:name="_Toc71197883"/>
      <w:bookmarkEnd w:id="5839"/>
    </w:p>
    <w:p w14:paraId="31B6E252" w14:textId="5D91A809" w:rsidR="00252F5F" w:rsidRPr="009B2BD3" w:rsidDel="009661CB" w:rsidRDefault="00252F5F" w:rsidP="00252F5F">
      <w:pPr>
        <w:rPr>
          <w:del w:id="5840" w:author="Fegie" w:date="2021-04-28T12:03:00Z"/>
          <w:rFonts w:ascii="標楷體" w:eastAsia="標楷體" w:hAnsi="標楷體"/>
        </w:rPr>
      </w:pPr>
      <w:bookmarkStart w:id="5841" w:name="_Toc71197884"/>
      <w:bookmarkEnd w:id="5841"/>
    </w:p>
    <w:p w14:paraId="5015439F" w14:textId="643EA6AF" w:rsidR="00252F5F" w:rsidRPr="009B2BD3" w:rsidDel="009661CB" w:rsidRDefault="00252F5F" w:rsidP="00252F5F">
      <w:pPr>
        <w:rPr>
          <w:del w:id="5842" w:author="Fegie" w:date="2021-04-28T12:03:00Z"/>
          <w:rFonts w:ascii="標楷體" w:eastAsia="標楷體" w:hAnsi="標楷體"/>
        </w:rPr>
      </w:pPr>
      <w:del w:id="5843" w:author="Fegie" w:date="2021-04-28T12:03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5AD010D0" w14:textId="3543E93E" w:rsidR="00252F5F" w:rsidRPr="009B2BD3" w:rsidDel="009661CB" w:rsidRDefault="00252F5F" w:rsidP="00252F5F">
      <w:pPr>
        <w:pStyle w:val="a"/>
        <w:rPr>
          <w:del w:id="5844" w:author="Fegie" w:date="2021-04-28T12:03:00Z"/>
          <w:rFonts w:ascii="標楷體" w:hAnsi="標楷體"/>
        </w:rPr>
      </w:pPr>
      <w:del w:id="5845" w:author="Fegie" w:date="2021-04-28T12:03:00Z">
        <w:r w:rsidRPr="009B2BD3" w:rsidDel="009661CB">
          <w:rPr>
            <w:rFonts w:ascii="標楷體" w:hAnsi="標楷體"/>
          </w:rPr>
          <w:delText>UI畫面</w:delText>
        </w:r>
        <w:bookmarkStart w:id="5846" w:name="_Toc71197885"/>
        <w:bookmarkEnd w:id="5846"/>
      </w:del>
    </w:p>
    <w:p w14:paraId="7B21E489" w14:textId="33FC297A" w:rsidR="003B52A5" w:rsidRPr="009B2BD3" w:rsidDel="009661CB" w:rsidRDefault="00252F5F" w:rsidP="00185660">
      <w:pPr>
        <w:pStyle w:val="42"/>
        <w:spacing w:after="72"/>
        <w:ind w:left="1133"/>
        <w:rPr>
          <w:del w:id="5847" w:author="Fegie" w:date="2021-04-28T12:03:00Z"/>
          <w:rFonts w:ascii="標楷體" w:hAnsi="標楷體"/>
        </w:rPr>
      </w:pPr>
      <w:del w:id="5848" w:author="Fegie" w:date="2021-04-28T12:03:00Z">
        <w:r w:rsidRPr="009B2BD3" w:rsidDel="009661CB">
          <w:rPr>
            <w:rFonts w:ascii="標楷體" w:hAnsi="標楷體" w:hint="eastAsia"/>
          </w:rPr>
          <w:delText>輸入畫面：</w:delText>
        </w:r>
        <w:r w:rsidR="00185660" w:rsidRPr="009B2BD3" w:rsidDel="009661CB">
          <w:rPr>
            <w:rFonts w:ascii="標楷體" w:hAnsi="標楷體"/>
          </w:rPr>
          <w:delText xml:space="preserve"> </w:delText>
        </w:r>
        <w:bookmarkStart w:id="5849" w:name="_Toc71197886"/>
        <w:bookmarkEnd w:id="5849"/>
      </w:del>
    </w:p>
    <w:p w14:paraId="5E4947F7" w14:textId="786CFE58" w:rsidR="003B52A5" w:rsidRPr="009B2BD3" w:rsidDel="009661CB" w:rsidRDefault="007E3AAD" w:rsidP="003B52A5">
      <w:pPr>
        <w:rPr>
          <w:del w:id="5850" w:author="Fegie" w:date="2021-04-28T12:03:00Z"/>
          <w:rFonts w:ascii="標楷體" w:eastAsia="標楷體" w:hAnsi="標楷體"/>
        </w:rPr>
      </w:pPr>
      <w:del w:id="5851" w:author="Fegie" w:date="2021-04-28T12:03:00Z">
        <w:r w:rsidRPr="009B2BD3" w:rsidDel="009661CB">
          <w:rPr>
            <w:rFonts w:ascii="標楷體" w:eastAsia="標楷體" w:hAnsi="標楷體"/>
            <w:noProof/>
          </w:rPr>
          <w:drawing>
            <wp:inline distT="0" distB="0" distL="0" distR="0" wp14:anchorId="1948BA36" wp14:editId="161C6590">
              <wp:extent cx="6515100" cy="3441700"/>
              <wp:effectExtent l="0" t="0" r="0" b="6350"/>
              <wp:docPr id="11" name="圖片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"/>
                      <pic:cNvPicPr>
                        <a:picLocks noChangeAspect="1" noChangeArrowheads="1"/>
                      </pic:cNvPicPr>
                    </pic:nvPicPr>
                    <pic:blipFill>
                      <a:blip r:embed="rId3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15100" cy="3441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5852" w:name="_Toc71197887"/>
        <w:bookmarkEnd w:id="5852"/>
      </w:del>
    </w:p>
    <w:p w14:paraId="3C5AB3A9" w14:textId="6ECA3730" w:rsidR="003B52A5" w:rsidRPr="009B2BD3" w:rsidDel="009661CB" w:rsidRDefault="007E3AAD" w:rsidP="003B52A5">
      <w:pPr>
        <w:rPr>
          <w:del w:id="5853" w:author="Fegie" w:date="2021-04-28T12:03:00Z"/>
          <w:rFonts w:ascii="標楷體" w:eastAsia="標楷體" w:hAnsi="標楷體"/>
        </w:rPr>
      </w:pPr>
      <w:del w:id="5854" w:author="Fegie" w:date="2021-04-28T12:03:00Z">
        <w:r w:rsidRPr="009B2BD3" w:rsidDel="009661CB">
          <w:rPr>
            <w:rFonts w:ascii="標楷體" w:eastAsia="標楷體" w:hAnsi="標楷體" w:hint="eastAsia"/>
            <w:noProof/>
          </w:rPr>
          <w:drawing>
            <wp:inline distT="0" distB="0" distL="0" distR="0" wp14:anchorId="5A7104C7" wp14:editId="3CD11A5D">
              <wp:extent cx="6477000" cy="2965450"/>
              <wp:effectExtent l="0" t="0" r="0" b="6350"/>
              <wp:docPr id="12" name="圖片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"/>
                      <pic:cNvPicPr>
                        <a:picLocks noChangeAspect="1" noChangeArrowheads="1"/>
                      </pic:cNvPicPr>
                    </pic:nvPicPr>
                    <pic:blipFill>
                      <a:blip r:embed="rId3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2965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5855" w:author="余家興" w:date="2020-02-07T15:43:00Z">
        <w:del w:id="5856" w:author="Fegie" w:date="2021-04-28T12:03:00Z">
          <w:r w:rsidR="00396CF4" w:rsidRPr="00396CF4" w:rsidDel="009661CB">
            <w:rPr>
              <w:rFonts w:ascii="標楷體" w:eastAsia="標楷體" w:hAnsi="標楷體"/>
              <w:noProof/>
              <w:rPrChange w:id="5857" w:author="Unknown">
                <w:rPr>
                  <w:noProof/>
                </w:rPr>
              </w:rPrChange>
            </w:rPr>
            <w:drawing>
              <wp:inline distT="0" distB="0" distL="0" distR="0" wp14:anchorId="3CED33FB" wp14:editId="72F007FC">
                <wp:extent cx="6666425" cy="3253740"/>
                <wp:effectExtent l="0" t="0" r="0" b="0"/>
                <wp:docPr id="24" name="圖片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6425" cy="32537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ins w:id="5858" w:author="余家興" w:date="2020-02-07T15:44:00Z">
        <w:del w:id="5859" w:author="Fegie" w:date="2021-04-28T12:03:00Z">
          <w:r w:rsidR="00396CF4" w:rsidRPr="00396CF4" w:rsidDel="009661CB">
            <w:rPr>
              <w:rFonts w:ascii="標楷體" w:eastAsia="標楷體" w:hAnsi="標楷體"/>
              <w:noProof/>
              <w:rPrChange w:id="5860" w:author="Unknown">
                <w:rPr>
                  <w:noProof/>
                </w:rPr>
              </w:rPrChange>
            </w:rPr>
            <w:drawing>
              <wp:inline distT="0" distB="0" distL="0" distR="0" wp14:anchorId="7D6F4CA6" wp14:editId="31DC711E">
                <wp:extent cx="6703861" cy="2720340"/>
                <wp:effectExtent l="0" t="0" r="0" b="0"/>
                <wp:docPr id="29" name="圖片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3861" cy="27203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5861" w:name="_Toc71197888"/>
      <w:bookmarkEnd w:id="5861"/>
    </w:p>
    <w:p w14:paraId="7EAB2791" w14:textId="08BF3137" w:rsidR="00A4784A" w:rsidDel="009661CB" w:rsidRDefault="00A4784A">
      <w:pPr>
        <w:widowControl/>
        <w:rPr>
          <w:del w:id="5862" w:author="Fegie" w:date="2021-04-28T12:03:00Z"/>
          <w:rFonts w:ascii="標楷體" w:eastAsia="標楷體" w:hAnsi="標楷體"/>
        </w:rPr>
      </w:pPr>
      <w:del w:id="5863" w:author="Fegie" w:date="2021-04-28T12:03:00Z">
        <w:r w:rsidDel="009661CB">
          <w:rPr>
            <w:rFonts w:ascii="標楷體" w:eastAsia="標楷體" w:hAnsi="標楷體"/>
          </w:rPr>
          <w:br w:type="page"/>
        </w:r>
      </w:del>
      <w:ins w:id="5864" w:author="余家興" w:date="2020-02-07T15:49:00Z">
        <w:del w:id="5865" w:author="Fegie" w:date="2021-04-28T12:03:00Z">
          <w:r w:rsidR="00396CF4" w:rsidRPr="00396CF4" w:rsidDel="009661CB">
            <w:rPr>
              <w:rFonts w:ascii="標楷體" w:eastAsia="標楷體" w:hAnsi="標楷體"/>
              <w:noProof/>
              <w:rPrChange w:id="5866" w:author="Unknown">
                <w:rPr>
                  <w:noProof/>
                </w:rPr>
              </w:rPrChange>
            </w:rPr>
            <w:drawing>
              <wp:inline distT="0" distB="0" distL="0" distR="0" wp14:anchorId="70EC6CA1" wp14:editId="3910496F">
                <wp:extent cx="6675913" cy="3474720"/>
                <wp:effectExtent l="0" t="0" r="0" b="0"/>
                <wp:docPr id="30" name="圖片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75913" cy="3474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ins w:id="5867" w:author="余家興" w:date="2020-02-07T15:50:00Z">
        <w:del w:id="5868" w:author="Fegie" w:date="2021-04-28T12:03:00Z">
          <w:r w:rsidR="00396CF4" w:rsidRPr="00396CF4" w:rsidDel="009661CB">
            <w:rPr>
              <w:rFonts w:ascii="標楷體" w:eastAsia="標楷體" w:hAnsi="標楷體"/>
              <w:noProof/>
              <w:rPrChange w:id="5869" w:author="Unknown">
                <w:rPr>
                  <w:noProof/>
                </w:rPr>
              </w:rPrChange>
            </w:rPr>
            <w:drawing>
              <wp:inline distT="0" distB="0" distL="0" distR="0" wp14:anchorId="40DE055C" wp14:editId="208072B1">
                <wp:extent cx="6717341" cy="1493520"/>
                <wp:effectExtent l="0" t="0" r="0" b="0"/>
                <wp:docPr id="31" name="圖片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17341" cy="1493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0719E954" w14:textId="29CFB5C4" w:rsidR="00185660" w:rsidRPr="009B2BD3" w:rsidDel="009661CB" w:rsidRDefault="00185660" w:rsidP="003B52A5">
      <w:pPr>
        <w:rPr>
          <w:del w:id="5870" w:author="Fegie" w:date="2021-04-28T12:03:00Z"/>
          <w:rFonts w:ascii="標楷體" w:eastAsia="標楷體" w:hAnsi="標楷體"/>
        </w:rPr>
      </w:pPr>
      <w:bookmarkStart w:id="5871" w:name="_Toc71197889"/>
      <w:bookmarkEnd w:id="5871"/>
    </w:p>
    <w:p w14:paraId="0818F48A" w14:textId="6BE2045D" w:rsidR="00252F5F" w:rsidRPr="009B2BD3" w:rsidDel="009661CB" w:rsidRDefault="00A4784A" w:rsidP="00252F5F">
      <w:pPr>
        <w:pStyle w:val="a"/>
        <w:rPr>
          <w:del w:id="5872" w:author="Fegie" w:date="2021-04-28T12:03:00Z"/>
          <w:rFonts w:ascii="標楷體" w:hAnsi="標楷體"/>
        </w:rPr>
      </w:pPr>
      <w:del w:id="5873" w:author="Fegie" w:date="2021-04-28T12:03:00Z">
        <w:r w:rsidDel="009661CB">
          <w:rPr>
            <w:rFonts w:hint="eastAsia"/>
          </w:rPr>
          <w:delText>輸入</w:delText>
        </w:r>
        <w:r w:rsidR="00252F5F" w:rsidRPr="009B2BD3" w:rsidDel="009661CB">
          <w:rPr>
            <w:rFonts w:ascii="標楷體" w:hAnsi="標楷體"/>
          </w:rPr>
          <w:delText>畫面資料說明</w:delText>
        </w:r>
        <w:bookmarkStart w:id="5874" w:name="_Toc71197890"/>
        <w:bookmarkEnd w:id="5874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6"/>
        <w:gridCol w:w="2116"/>
        <w:gridCol w:w="1296"/>
        <w:gridCol w:w="1053"/>
        <w:gridCol w:w="1126"/>
        <w:gridCol w:w="660"/>
        <w:gridCol w:w="688"/>
        <w:gridCol w:w="2925"/>
      </w:tblGrid>
      <w:tr w:rsidR="00A4784A" w:rsidRPr="009B2BD3" w:rsidDel="009661CB" w14:paraId="0827153C" w14:textId="2F1CD30B" w:rsidTr="00D17183">
        <w:trPr>
          <w:trHeight w:val="388"/>
          <w:jc w:val="center"/>
          <w:del w:id="5875" w:author="Fegie" w:date="2021-04-28T12:03:00Z"/>
        </w:trPr>
        <w:tc>
          <w:tcPr>
            <w:tcW w:w="556" w:type="dxa"/>
            <w:vMerge w:val="restart"/>
          </w:tcPr>
          <w:p w14:paraId="406A0E60" w14:textId="7CBCE23F" w:rsidR="00A4784A" w:rsidRPr="009B2BD3" w:rsidDel="009661CB" w:rsidRDefault="00A4784A" w:rsidP="008F3B39">
            <w:pPr>
              <w:rPr>
                <w:del w:id="5876" w:author="Fegie" w:date="2021-04-28T12:03:00Z"/>
                <w:rFonts w:ascii="標楷體" w:eastAsia="標楷體" w:hAnsi="標楷體"/>
              </w:rPr>
            </w:pPr>
            <w:del w:id="587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序號</w:delText>
              </w:r>
              <w:bookmarkStart w:id="5878" w:name="_Toc71197891"/>
              <w:bookmarkEnd w:id="5878"/>
            </w:del>
          </w:p>
        </w:tc>
        <w:tc>
          <w:tcPr>
            <w:tcW w:w="2116" w:type="dxa"/>
            <w:vMerge w:val="restart"/>
          </w:tcPr>
          <w:p w14:paraId="3FB65437" w14:textId="466CF6F7" w:rsidR="00A4784A" w:rsidRPr="009B2BD3" w:rsidDel="009661CB" w:rsidRDefault="00A4784A" w:rsidP="008F3B39">
            <w:pPr>
              <w:rPr>
                <w:del w:id="5879" w:author="Fegie" w:date="2021-04-28T12:03:00Z"/>
                <w:rFonts w:ascii="標楷體" w:eastAsia="標楷體" w:hAnsi="標楷體"/>
              </w:rPr>
            </w:pPr>
            <w:del w:id="588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欄位</w:delText>
              </w:r>
              <w:bookmarkStart w:id="5881" w:name="_Toc71197892"/>
              <w:bookmarkEnd w:id="5881"/>
            </w:del>
          </w:p>
        </w:tc>
        <w:tc>
          <w:tcPr>
            <w:tcW w:w="4823" w:type="dxa"/>
            <w:gridSpan w:val="5"/>
          </w:tcPr>
          <w:p w14:paraId="50C98591" w14:textId="2902AFAE" w:rsidR="00A4784A" w:rsidRPr="009B2BD3" w:rsidDel="009661CB" w:rsidRDefault="00A4784A" w:rsidP="00A4784A">
            <w:pPr>
              <w:jc w:val="center"/>
              <w:rPr>
                <w:del w:id="5882" w:author="Fegie" w:date="2021-04-28T12:03:00Z"/>
                <w:rFonts w:ascii="標楷體" w:eastAsia="標楷體" w:hAnsi="標楷體"/>
              </w:rPr>
            </w:pPr>
            <w:del w:id="588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說明</w:delText>
              </w:r>
              <w:bookmarkStart w:id="5884" w:name="_Toc71197893"/>
              <w:bookmarkEnd w:id="5884"/>
            </w:del>
          </w:p>
        </w:tc>
        <w:tc>
          <w:tcPr>
            <w:tcW w:w="2925" w:type="dxa"/>
            <w:vMerge w:val="restart"/>
          </w:tcPr>
          <w:p w14:paraId="5E15DF5F" w14:textId="7C539F8D" w:rsidR="00A4784A" w:rsidRPr="009B2BD3" w:rsidDel="009661CB" w:rsidRDefault="00A4784A" w:rsidP="008F3B39">
            <w:pPr>
              <w:rPr>
                <w:del w:id="5885" w:author="Fegie" w:date="2021-04-28T12:03:00Z"/>
                <w:rFonts w:ascii="標楷體" w:eastAsia="標楷體" w:hAnsi="標楷體"/>
              </w:rPr>
            </w:pPr>
            <w:del w:id="588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5887" w:name="_Toc71197894"/>
              <w:bookmarkEnd w:id="5887"/>
            </w:del>
          </w:p>
        </w:tc>
        <w:bookmarkStart w:id="5888" w:name="_Toc71197895"/>
        <w:bookmarkEnd w:id="5888"/>
      </w:tr>
      <w:tr w:rsidR="00A4784A" w:rsidRPr="009B2BD3" w:rsidDel="009661CB" w14:paraId="50683779" w14:textId="113949DC" w:rsidTr="00D17183">
        <w:trPr>
          <w:trHeight w:val="244"/>
          <w:jc w:val="center"/>
          <w:del w:id="5889" w:author="Fegie" w:date="2021-04-28T12:03:00Z"/>
        </w:trPr>
        <w:tc>
          <w:tcPr>
            <w:tcW w:w="556" w:type="dxa"/>
            <w:vMerge/>
          </w:tcPr>
          <w:p w14:paraId="5E664A7B" w14:textId="7FD91958" w:rsidR="00A4784A" w:rsidRPr="009B2BD3" w:rsidDel="009661CB" w:rsidRDefault="00A4784A" w:rsidP="008F3B39">
            <w:pPr>
              <w:rPr>
                <w:del w:id="5890" w:author="Fegie" w:date="2021-04-28T12:03:00Z"/>
                <w:rFonts w:ascii="標楷體" w:eastAsia="標楷體" w:hAnsi="標楷體"/>
              </w:rPr>
            </w:pPr>
            <w:bookmarkStart w:id="5891" w:name="_Toc71197896"/>
            <w:bookmarkEnd w:id="5891"/>
          </w:p>
        </w:tc>
        <w:tc>
          <w:tcPr>
            <w:tcW w:w="2116" w:type="dxa"/>
            <w:vMerge/>
          </w:tcPr>
          <w:p w14:paraId="1544268E" w14:textId="46AE48B1" w:rsidR="00A4784A" w:rsidRPr="009B2BD3" w:rsidDel="009661CB" w:rsidRDefault="00A4784A" w:rsidP="008F3B39">
            <w:pPr>
              <w:rPr>
                <w:del w:id="5892" w:author="Fegie" w:date="2021-04-28T12:03:00Z"/>
                <w:rFonts w:ascii="標楷體" w:eastAsia="標楷體" w:hAnsi="標楷體"/>
              </w:rPr>
            </w:pPr>
            <w:bookmarkStart w:id="5893" w:name="_Toc71197897"/>
            <w:bookmarkEnd w:id="5893"/>
          </w:p>
        </w:tc>
        <w:tc>
          <w:tcPr>
            <w:tcW w:w="1296" w:type="dxa"/>
          </w:tcPr>
          <w:p w14:paraId="7287CF34" w14:textId="34818906" w:rsidR="00A4784A" w:rsidRPr="009B2BD3" w:rsidDel="009661CB" w:rsidRDefault="00A4784A" w:rsidP="008F3B39">
            <w:pPr>
              <w:rPr>
                <w:del w:id="5894" w:author="Fegie" w:date="2021-04-28T12:03:00Z"/>
                <w:rFonts w:ascii="標楷體" w:eastAsia="標楷體" w:hAnsi="標楷體"/>
              </w:rPr>
            </w:pPr>
            <w:del w:id="589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5896" w:name="_Toc71197898"/>
              <w:bookmarkEnd w:id="5896"/>
            </w:del>
          </w:p>
        </w:tc>
        <w:tc>
          <w:tcPr>
            <w:tcW w:w="1053" w:type="dxa"/>
          </w:tcPr>
          <w:p w14:paraId="5F24F1E1" w14:textId="0C0FA65F" w:rsidR="00A4784A" w:rsidRPr="009B2BD3" w:rsidDel="009661CB" w:rsidRDefault="00A4784A" w:rsidP="008F3B39">
            <w:pPr>
              <w:rPr>
                <w:del w:id="5897" w:author="Fegie" w:date="2021-04-28T12:03:00Z"/>
                <w:rFonts w:ascii="標楷體" w:eastAsia="標楷體" w:hAnsi="標楷體"/>
              </w:rPr>
            </w:pPr>
            <w:del w:id="589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預設值</w:delText>
              </w:r>
              <w:bookmarkStart w:id="5899" w:name="_Toc71197899"/>
              <w:bookmarkEnd w:id="5899"/>
            </w:del>
          </w:p>
        </w:tc>
        <w:tc>
          <w:tcPr>
            <w:tcW w:w="1126" w:type="dxa"/>
          </w:tcPr>
          <w:p w14:paraId="27602579" w14:textId="5483569D" w:rsidR="00A4784A" w:rsidRPr="009B2BD3" w:rsidDel="009661CB" w:rsidRDefault="00A4784A" w:rsidP="008F3B39">
            <w:pPr>
              <w:rPr>
                <w:del w:id="5900" w:author="Fegie" w:date="2021-04-28T12:03:00Z"/>
                <w:rFonts w:ascii="標楷體" w:eastAsia="標楷體" w:hAnsi="標楷體"/>
              </w:rPr>
            </w:pPr>
            <w:del w:id="590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選單內容</w:delText>
              </w:r>
              <w:bookmarkStart w:id="5902" w:name="_Toc71197900"/>
              <w:bookmarkEnd w:id="5902"/>
            </w:del>
          </w:p>
        </w:tc>
        <w:tc>
          <w:tcPr>
            <w:tcW w:w="660" w:type="dxa"/>
          </w:tcPr>
          <w:p w14:paraId="2E8A598A" w14:textId="5B7AEF70" w:rsidR="00A4784A" w:rsidRPr="009B2BD3" w:rsidDel="009661CB" w:rsidRDefault="00A4784A" w:rsidP="008F3B39">
            <w:pPr>
              <w:rPr>
                <w:del w:id="5903" w:author="Fegie" w:date="2021-04-28T12:03:00Z"/>
                <w:rFonts w:ascii="標楷體" w:eastAsia="標楷體" w:hAnsi="標楷體"/>
              </w:rPr>
            </w:pPr>
            <w:del w:id="590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必填</w:delText>
              </w:r>
              <w:bookmarkStart w:id="5905" w:name="_Toc71197901"/>
              <w:bookmarkEnd w:id="5905"/>
            </w:del>
          </w:p>
        </w:tc>
        <w:tc>
          <w:tcPr>
            <w:tcW w:w="688" w:type="dxa"/>
          </w:tcPr>
          <w:p w14:paraId="0C99E105" w14:textId="460B5E1F" w:rsidR="00A4784A" w:rsidRPr="009B2BD3" w:rsidDel="009661CB" w:rsidRDefault="00A4784A" w:rsidP="008F3B39">
            <w:pPr>
              <w:rPr>
                <w:del w:id="5906" w:author="Fegie" w:date="2021-04-28T12:03:00Z"/>
                <w:rFonts w:ascii="標楷體" w:eastAsia="標楷體" w:hAnsi="標楷體"/>
              </w:rPr>
            </w:pPr>
            <w:del w:id="590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R/W</w:delText>
              </w:r>
              <w:bookmarkStart w:id="5908" w:name="_Toc71197902"/>
              <w:bookmarkEnd w:id="5908"/>
            </w:del>
          </w:p>
        </w:tc>
        <w:tc>
          <w:tcPr>
            <w:tcW w:w="2925" w:type="dxa"/>
            <w:vMerge/>
          </w:tcPr>
          <w:p w14:paraId="065A4726" w14:textId="3D26B6A2" w:rsidR="00A4784A" w:rsidRPr="009B2BD3" w:rsidDel="009661CB" w:rsidRDefault="00A4784A" w:rsidP="008F3B39">
            <w:pPr>
              <w:rPr>
                <w:del w:id="5909" w:author="Fegie" w:date="2021-04-28T12:03:00Z"/>
                <w:rFonts w:ascii="標楷體" w:eastAsia="標楷體" w:hAnsi="標楷體"/>
              </w:rPr>
            </w:pPr>
            <w:bookmarkStart w:id="5910" w:name="_Toc71197903"/>
            <w:bookmarkEnd w:id="5910"/>
          </w:p>
        </w:tc>
        <w:bookmarkStart w:id="5911" w:name="_Toc71197904"/>
        <w:bookmarkEnd w:id="5911"/>
      </w:tr>
      <w:tr w:rsidR="00A4784A" w:rsidRPr="009B2BD3" w:rsidDel="009661CB" w14:paraId="112D558D" w14:textId="42320E06" w:rsidTr="00D17183">
        <w:trPr>
          <w:trHeight w:val="291"/>
          <w:jc w:val="center"/>
          <w:del w:id="5912" w:author="Fegie" w:date="2021-04-28T12:03:00Z"/>
        </w:trPr>
        <w:tc>
          <w:tcPr>
            <w:tcW w:w="556" w:type="dxa"/>
          </w:tcPr>
          <w:p w14:paraId="4924FF6A" w14:textId="091A148F" w:rsidR="00A4784A" w:rsidRPr="009B2BD3" w:rsidDel="009661CB" w:rsidRDefault="00A4784A" w:rsidP="004C47F9">
            <w:pPr>
              <w:rPr>
                <w:del w:id="5913" w:author="Fegie" w:date="2021-04-28T12:03:00Z"/>
                <w:rFonts w:ascii="標楷體" w:eastAsia="標楷體" w:hAnsi="標楷體"/>
              </w:rPr>
            </w:pPr>
            <w:del w:id="591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</w:delText>
              </w:r>
              <w:bookmarkStart w:id="5915" w:name="_Toc71197905"/>
              <w:bookmarkEnd w:id="5915"/>
            </w:del>
          </w:p>
        </w:tc>
        <w:tc>
          <w:tcPr>
            <w:tcW w:w="2116" w:type="dxa"/>
          </w:tcPr>
          <w:p w14:paraId="2B6752E9" w14:textId="0A37EBEE" w:rsidR="00A4784A" w:rsidRPr="009B2BD3" w:rsidDel="009661CB" w:rsidRDefault="00A4784A" w:rsidP="004C47F9">
            <w:pPr>
              <w:rPr>
                <w:del w:id="5916" w:author="Fegie" w:date="2021-04-28T12:03:00Z"/>
                <w:rFonts w:ascii="標楷體" w:eastAsia="標楷體" w:hAnsi="標楷體"/>
              </w:rPr>
            </w:pPr>
            <w:del w:id="591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身分證字號    </w:delText>
              </w:r>
              <w:bookmarkStart w:id="5918" w:name="_Toc71197906"/>
              <w:bookmarkEnd w:id="5918"/>
            </w:del>
          </w:p>
        </w:tc>
        <w:tc>
          <w:tcPr>
            <w:tcW w:w="1296" w:type="dxa"/>
          </w:tcPr>
          <w:p w14:paraId="35E48079" w14:textId="4F9A9678" w:rsidR="00A4784A" w:rsidRPr="009B2BD3" w:rsidDel="009661CB" w:rsidRDefault="00A4784A" w:rsidP="004C47F9">
            <w:pPr>
              <w:rPr>
                <w:del w:id="5919" w:author="Fegie" w:date="2021-04-28T12:03:00Z"/>
                <w:rFonts w:ascii="標楷體" w:eastAsia="標楷體" w:hAnsi="標楷體"/>
              </w:rPr>
            </w:pPr>
            <w:del w:id="592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921" w:name="_Toc71197907"/>
              <w:bookmarkEnd w:id="5921"/>
            </w:del>
          </w:p>
        </w:tc>
        <w:tc>
          <w:tcPr>
            <w:tcW w:w="1053" w:type="dxa"/>
          </w:tcPr>
          <w:p w14:paraId="1A2174E8" w14:textId="788B499D" w:rsidR="00A4784A" w:rsidRPr="009B2BD3" w:rsidDel="009661CB" w:rsidRDefault="00A4784A" w:rsidP="004C47F9">
            <w:pPr>
              <w:rPr>
                <w:del w:id="5922" w:author="Fegie" w:date="2021-04-28T12:03:00Z"/>
                <w:rFonts w:ascii="標楷體" w:eastAsia="標楷體" w:hAnsi="標楷體"/>
              </w:rPr>
            </w:pPr>
            <w:bookmarkStart w:id="5923" w:name="_Toc71197908"/>
            <w:bookmarkEnd w:id="5923"/>
          </w:p>
        </w:tc>
        <w:tc>
          <w:tcPr>
            <w:tcW w:w="1126" w:type="dxa"/>
          </w:tcPr>
          <w:p w14:paraId="108E9EAF" w14:textId="12940BF1" w:rsidR="00A4784A" w:rsidRPr="009B2BD3" w:rsidDel="009661CB" w:rsidRDefault="00A4784A" w:rsidP="004C47F9">
            <w:pPr>
              <w:rPr>
                <w:del w:id="5924" w:author="Fegie" w:date="2021-04-28T12:03:00Z"/>
                <w:rFonts w:ascii="標楷體" w:eastAsia="標楷體" w:hAnsi="標楷體"/>
              </w:rPr>
            </w:pPr>
            <w:bookmarkStart w:id="5925" w:name="_Toc71197909"/>
            <w:bookmarkEnd w:id="5925"/>
          </w:p>
        </w:tc>
        <w:tc>
          <w:tcPr>
            <w:tcW w:w="660" w:type="dxa"/>
          </w:tcPr>
          <w:p w14:paraId="4A6A4E1B" w14:textId="52876A13" w:rsidR="00A4784A" w:rsidRPr="009B2BD3" w:rsidDel="009661CB" w:rsidRDefault="00A4784A" w:rsidP="004C47F9">
            <w:pPr>
              <w:rPr>
                <w:del w:id="5926" w:author="Fegie" w:date="2021-04-28T12:03:00Z"/>
                <w:rFonts w:ascii="標楷體" w:eastAsia="標楷體" w:hAnsi="標楷體"/>
              </w:rPr>
            </w:pPr>
            <w:del w:id="592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5928" w:name="_Toc71197910"/>
              <w:bookmarkEnd w:id="5928"/>
            </w:del>
          </w:p>
        </w:tc>
        <w:tc>
          <w:tcPr>
            <w:tcW w:w="688" w:type="dxa"/>
          </w:tcPr>
          <w:p w14:paraId="6B4333ED" w14:textId="2307CA3A" w:rsidR="00A4784A" w:rsidRPr="009B2BD3" w:rsidDel="009661CB" w:rsidRDefault="00A4784A" w:rsidP="004C47F9">
            <w:pPr>
              <w:rPr>
                <w:del w:id="5929" w:author="Fegie" w:date="2021-04-28T12:03:00Z"/>
                <w:rFonts w:ascii="標楷體" w:eastAsia="標楷體" w:hAnsi="標楷體"/>
              </w:rPr>
            </w:pPr>
            <w:del w:id="593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R</w:delText>
              </w:r>
              <w:bookmarkStart w:id="5931" w:name="_Toc71197911"/>
              <w:bookmarkEnd w:id="5931"/>
            </w:del>
          </w:p>
        </w:tc>
        <w:tc>
          <w:tcPr>
            <w:tcW w:w="2925" w:type="dxa"/>
          </w:tcPr>
          <w:p w14:paraId="0C2C0E4D" w14:textId="19FE0C7E" w:rsidR="00A4784A" w:rsidRPr="009B2BD3" w:rsidDel="009661CB" w:rsidRDefault="00A4784A" w:rsidP="004C47F9">
            <w:pPr>
              <w:rPr>
                <w:del w:id="5932" w:author="Fegie" w:date="2021-04-28T12:03:00Z"/>
                <w:rFonts w:ascii="標楷體" w:eastAsia="標楷體" w:hAnsi="標楷體"/>
              </w:rPr>
            </w:pPr>
            <w:del w:id="593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必須輸入</w:delText>
              </w:r>
              <w:bookmarkStart w:id="5934" w:name="_Toc71197912"/>
              <w:bookmarkEnd w:id="5934"/>
            </w:del>
          </w:p>
        </w:tc>
        <w:bookmarkStart w:id="5935" w:name="_Toc71197913"/>
        <w:bookmarkEnd w:id="5935"/>
      </w:tr>
      <w:tr w:rsidR="00FE67C3" w:rsidRPr="00FE67C3" w:rsidDel="009661CB" w14:paraId="2E07B924" w14:textId="74C12C80" w:rsidTr="00D17183">
        <w:trPr>
          <w:trHeight w:val="291"/>
          <w:jc w:val="center"/>
          <w:del w:id="5936" w:author="Fegie" w:date="2021-04-28T12:03:00Z"/>
        </w:trPr>
        <w:tc>
          <w:tcPr>
            <w:tcW w:w="556" w:type="dxa"/>
          </w:tcPr>
          <w:p w14:paraId="1337B0D5" w14:textId="56860E23" w:rsidR="00A4784A" w:rsidRPr="00FE67C3" w:rsidDel="009661CB" w:rsidRDefault="00A4784A" w:rsidP="004C47F9">
            <w:pPr>
              <w:rPr>
                <w:del w:id="5937" w:author="Fegie" w:date="2021-04-28T12:03:00Z"/>
                <w:rFonts w:ascii="標楷體" w:eastAsia="標楷體" w:hAnsi="標楷體"/>
                <w:strike/>
                <w:color w:val="FF0000"/>
                <w:rPrChange w:id="5938" w:author="88692" w:date="2020-06-18T10:29:00Z">
                  <w:rPr>
                    <w:del w:id="5939" w:author="Fegie" w:date="2021-04-28T12:03:00Z"/>
                    <w:rFonts w:ascii="標楷體" w:eastAsia="標楷體" w:hAnsi="標楷體"/>
                  </w:rPr>
                </w:rPrChange>
              </w:rPr>
            </w:pPr>
            <w:del w:id="5940" w:author="Fegie" w:date="2021-04-28T12:03:00Z">
              <w:r w:rsidRPr="00FE67C3" w:rsidDel="009661CB">
                <w:rPr>
                  <w:rFonts w:ascii="標楷體" w:eastAsia="標楷體" w:hAnsi="標楷體"/>
                  <w:strike/>
                  <w:color w:val="FF0000"/>
                  <w:rPrChange w:id="5941" w:author="88692" w:date="2020-06-18T10:29:00Z">
                    <w:rPr>
                      <w:rFonts w:ascii="標楷體" w:eastAsia="標楷體" w:hAnsi="標楷體"/>
                    </w:rPr>
                  </w:rPrChange>
                </w:rPr>
                <w:delText>2</w:delText>
              </w:r>
              <w:bookmarkStart w:id="5942" w:name="_Toc71197914"/>
              <w:bookmarkEnd w:id="5942"/>
            </w:del>
          </w:p>
        </w:tc>
        <w:tc>
          <w:tcPr>
            <w:tcW w:w="2116" w:type="dxa"/>
          </w:tcPr>
          <w:p w14:paraId="5A878E1B" w14:textId="2C1AB2C1" w:rsidR="00A4784A" w:rsidRPr="00FE67C3" w:rsidDel="009661CB" w:rsidRDefault="00A4784A" w:rsidP="004C47F9">
            <w:pPr>
              <w:rPr>
                <w:del w:id="5943" w:author="Fegie" w:date="2021-04-28T12:03:00Z"/>
                <w:rFonts w:ascii="標楷體" w:eastAsia="標楷體" w:hAnsi="標楷體"/>
                <w:strike/>
                <w:color w:val="FF0000"/>
                <w:rPrChange w:id="5944" w:author="88692" w:date="2020-06-18T10:29:00Z">
                  <w:rPr>
                    <w:del w:id="5945" w:author="Fegie" w:date="2021-04-28T12:03:00Z"/>
                    <w:rFonts w:ascii="標楷體" w:eastAsia="標楷體" w:hAnsi="標楷體"/>
                  </w:rPr>
                </w:rPrChange>
              </w:rPr>
            </w:pPr>
            <w:del w:id="5946" w:author="Fegie" w:date="2021-04-28T12:03:00Z"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rPrChange w:id="5947" w:author="88692" w:date="2020-06-18T10:29:00Z">
                    <w:rPr>
                      <w:rFonts w:ascii="標楷體" w:eastAsia="標楷體" w:hAnsi="標楷體" w:hint="eastAsia"/>
                    </w:rPr>
                  </w:rPrChange>
                </w:rPr>
                <w:delText>身分證字號</w:delText>
              </w:r>
              <w:r w:rsidRPr="00FE67C3" w:rsidDel="009661CB">
                <w:rPr>
                  <w:rFonts w:ascii="標楷體" w:eastAsia="標楷體" w:hAnsi="標楷體"/>
                  <w:strike/>
                  <w:color w:val="FF0000"/>
                  <w:rPrChange w:id="5948" w:author="88692" w:date="2020-06-18T10:29:00Z">
                    <w:rPr>
                      <w:rFonts w:ascii="標楷體" w:eastAsia="標楷體" w:hAnsi="標楷體"/>
                    </w:rPr>
                  </w:rPrChange>
                </w:rPr>
                <w:delText>-變更</w:delText>
              </w:r>
              <w:bookmarkStart w:id="5949" w:name="_Toc71197915"/>
              <w:bookmarkEnd w:id="5949"/>
            </w:del>
          </w:p>
        </w:tc>
        <w:tc>
          <w:tcPr>
            <w:tcW w:w="1296" w:type="dxa"/>
          </w:tcPr>
          <w:p w14:paraId="1D637A87" w14:textId="4F2CEA22" w:rsidR="00A4784A" w:rsidRPr="00FE67C3" w:rsidDel="009661CB" w:rsidRDefault="00A4784A" w:rsidP="004C47F9">
            <w:pPr>
              <w:rPr>
                <w:del w:id="5950" w:author="Fegie" w:date="2021-04-28T12:03:00Z"/>
                <w:rFonts w:ascii="標楷體" w:eastAsia="標楷體" w:hAnsi="標楷體"/>
                <w:strike/>
                <w:color w:val="FF0000"/>
                <w:rPrChange w:id="5951" w:author="88692" w:date="2020-06-18T10:29:00Z">
                  <w:rPr>
                    <w:del w:id="5952" w:author="Fegie" w:date="2021-04-28T12:03:00Z"/>
                    <w:rFonts w:ascii="標楷體" w:eastAsia="標楷體" w:hAnsi="標楷體"/>
                  </w:rPr>
                </w:rPrChange>
              </w:rPr>
            </w:pPr>
            <w:del w:id="5953" w:author="Fegie" w:date="2021-04-28T12:03:00Z">
              <w:r w:rsidRPr="00FE67C3" w:rsidDel="009661CB">
                <w:rPr>
                  <w:rFonts w:ascii="標楷體" w:eastAsia="標楷體" w:hAnsi="標楷體"/>
                  <w:strike/>
                  <w:color w:val="FF0000"/>
                  <w:rPrChange w:id="5954" w:author="88692" w:date="2020-06-18T10:29:00Z">
                    <w:rPr>
                      <w:rFonts w:ascii="標楷體" w:eastAsia="標楷體" w:hAnsi="標楷體"/>
                    </w:rPr>
                  </w:rPrChange>
                </w:rPr>
                <w:delText>X(10)</w:delText>
              </w:r>
              <w:bookmarkStart w:id="5955" w:name="_Toc71197916"/>
              <w:bookmarkEnd w:id="5955"/>
            </w:del>
          </w:p>
        </w:tc>
        <w:tc>
          <w:tcPr>
            <w:tcW w:w="1053" w:type="dxa"/>
          </w:tcPr>
          <w:p w14:paraId="0C6042EB" w14:textId="091EFF0F" w:rsidR="00A4784A" w:rsidRPr="00FE67C3" w:rsidDel="009661CB" w:rsidRDefault="00A4784A" w:rsidP="004C47F9">
            <w:pPr>
              <w:rPr>
                <w:del w:id="5956" w:author="Fegie" w:date="2021-04-28T12:03:00Z"/>
                <w:rFonts w:ascii="標楷體" w:eastAsia="標楷體" w:hAnsi="標楷體"/>
                <w:strike/>
                <w:color w:val="FF0000"/>
                <w:rPrChange w:id="5957" w:author="88692" w:date="2020-06-18T10:29:00Z">
                  <w:rPr>
                    <w:del w:id="595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5959" w:name="_Toc71197917"/>
            <w:bookmarkEnd w:id="5959"/>
          </w:p>
        </w:tc>
        <w:tc>
          <w:tcPr>
            <w:tcW w:w="1126" w:type="dxa"/>
          </w:tcPr>
          <w:p w14:paraId="63F3FBD9" w14:textId="052B9AB9" w:rsidR="00A4784A" w:rsidRPr="00FE67C3" w:rsidDel="009661CB" w:rsidRDefault="00A4784A" w:rsidP="004C47F9">
            <w:pPr>
              <w:rPr>
                <w:del w:id="5960" w:author="Fegie" w:date="2021-04-28T12:03:00Z"/>
                <w:rFonts w:ascii="標楷體" w:eastAsia="標楷體" w:hAnsi="標楷體"/>
                <w:strike/>
                <w:color w:val="FF0000"/>
                <w:rPrChange w:id="5961" w:author="88692" w:date="2020-06-18T10:29:00Z">
                  <w:rPr>
                    <w:del w:id="596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5963" w:name="_Toc71197918"/>
            <w:bookmarkEnd w:id="5963"/>
          </w:p>
        </w:tc>
        <w:tc>
          <w:tcPr>
            <w:tcW w:w="660" w:type="dxa"/>
          </w:tcPr>
          <w:p w14:paraId="2211A2CE" w14:textId="74DB6E7D" w:rsidR="00A4784A" w:rsidRPr="00FE67C3" w:rsidDel="009661CB" w:rsidRDefault="00A4784A" w:rsidP="004C47F9">
            <w:pPr>
              <w:rPr>
                <w:del w:id="5964" w:author="Fegie" w:date="2021-04-28T12:03:00Z"/>
                <w:rFonts w:ascii="標楷體" w:eastAsia="標楷體" w:hAnsi="標楷體"/>
                <w:strike/>
                <w:color w:val="FF0000"/>
                <w:rPrChange w:id="5965" w:author="88692" w:date="2020-06-18T10:29:00Z">
                  <w:rPr>
                    <w:del w:id="596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5967" w:name="_Toc71197919"/>
            <w:bookmarkEnd w:id="5967"/>
          </w:p>
        </w:tc>
        <w:tc>
          <w:tcPr>
            <w:tcW w:w="688" w:type="dxa"/>
          </w:tcPr>
          <w:p w14:paraId="199F6CB0" w14:textId="7E935E47" w:rsidR="00A4784A" w:rsidRPr="00FE67C3" w:rsidDel="009661CB" w:rsidRDefault="00A4784A" w:rsidP="004C47F9">
            <w:pPr>
              <w:rPr>
                <w:del w:id="5968" w:author="Fegie" w:date="2021-04-28T12:03:00Z"/>
                <w:rFonts w:ascii="標楷體" w:eastAsia="標楷體" w:hAnsi="標楷體"/>
                <w:strike/>
                <w:color w:val="FF0000"/>
                <w:rPrChange w:id="5969" w:author="88692" w:date="2020-06-18T10:29:00Z">
                  <w:rPr>
                    <w:del w:id="5970" w:author="Fegie" w:date="2021-04-28T12:03:00Z"/>
                    <w:rFonts w:ascii="標楷體" w:eastAsia="標楷體" w:hAnsi="標楷體"/>
                  </w:rPr>
                </w:rPrChange>
              </w:rPr>
            </w:pPr>
            <w:del w:id="5971" w:author="Fegie" w:date="2021-04-28T12:03:00Z">
              <w:r w:rsidRPr="00FE67C3" w:rsidDel="009661CB">
                <w:rPr>
                  <w:rFonts w:ascii="標楷體" w:eastAsia="標楷體" w:hAnsi="標楷體"/>
                  <w:strike/>
                  <w:color w:val="FF0000"/>
                  <w:rPrChange w:id="5972" w:author="88692" w:date="2020-06-18T10:29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5973" w:name="_Toc71197920"/>
              <w:bookmarkEnd w:id="5973"/>
            </w:del>
          </w:p>
        </w:tc>
        <w:tc>
          <w:tcPr>
            <w:tcW w:w="2925" w:type="dxa"/>
          </w:tcPr>
          <w:p w14:paraId="14196A17" w14:textId="69156499" w:rsidR="00A4784A" w:rsidRPr="00FE67C3" w:rsidDel="009661CB" w:rsidRDefault="00A4784A" w:rsidP="004C47F9">
            <w:pPr>
              <w:rPr>
                <w:del w:id="5974" w:author="Fegie" w:date="2021-04-28T12:03:00Z"/>
                <w:rFonts w:ascii="標楷體" w:eastAsia="標楷體" w:hAnsi="標楷體"/>
                <w:strike/>
                <w:color w:val="FF0000"/>
                <w:rPrChange w:id="5975" w:author="88692" w:date="2020-06-18T10:29:00Z">
                  <w:rPr>
                    <w:del w:id="5976" w:author="Fegie" w:date="2021-04-28T12:03:00Z"/>
                    <w:rFonts w:ascii="標楷體" w:eastAsia="標楷體" w:hAnsi="標楷體"/>
                  </w:rPr>
                </w:rPrChange>
              </w:rPr>
            </w:pPr>
            <w:del w:id="5977" w:author="Fegie" w:date="2021-04-28T12:03:00Z"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rPrChange w:id="5978" w:author="88692" w:date="2020-06-18T10:29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FE67C3" w:rsidDel="009661CB">
                <w:rPr>
                  <w:rFonts w:ascii="標楷體" w:eastAsia="標楷體" w:hAnsi="標楷體"/>
                  <w:strike/>
                  <w:color w:val="FF0000"/>
                  <w:rPrChange w:id="5979" w:author="88692" w:date="2020-06-18T10:29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980" w:author="88692" w:date="2020-06-18T10:2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rPrChange w:id="5981" w:author="88692" w:date="2020-06-18T10:29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982" w:author="88692" w:date="2020-06-18T10:2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rPrChange w:id="5983" w:author="88692" w:date="2020-06-18T10:29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5984" w:name="_Toc71197921"/>
              <w:bookmarkEnd w:id="5984"/>
            </w:del>
          </w:p>
        </w:tc>
        <w:bookmarkStart w:id="5985" w:name="_Toc71197922"/>
        <w:bookmarkEnd w:id="5985"/>
      </w:tr>
      <w:tr w:rsidR="00A4784A" w:rsidRPr="009B2BD3" w:rsidDel="009661CB" w14:paraId="1B982B5C" w14:textId="53DCCC09" w:rsidTr="00D17183">
        <w:trPr>
          <w:trHeight w:val="291"/>
          <w:jc w:val="center"/>
          <w:del w:id="5986" w:author="Fegie" w:date="2021-04-28T12:03:00Z"/>
        </w:trPr>
        <w:tc>
          <w:tcPr>
            <w:tcW w:w="556" w:type="dxa"/>
          </w:tcPr>
          <w:p w14:paraId="79566A2C" w14:textId="5AFC1FE4" w:rsidR="00A4784A" w:rsidRPr="009B2BD3" w:rsidDel="009661CB" w:rsidRDefault="00A4784A" w:rsidP="004C47F9">
            <w:pPr>
              <w:rPr>
                <w:del w:id="5987" w:author="Fegie" w:date="2021-04-28T12:03:00Z"/>
                <w:rFonts w:ascii="標楷體" w:eastAsia="標楷體" w:hAnsi="標楷體"/>
              </w:rPr>
            </w:pPr>
            <w:del w:id="598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3</w:delText>
              </w:r>
              <w:bookmarkStart w:id="5989" w:name="_Toc71197923"/>
              <w:bookmarkEnd w:id="5989"/>
            </w:del>
          </w:p>
        </w:tc>
        <w:tc>
          <w:tcPr>
            <w:tcW w:w="2116" w:type="dxa"/>
          </w:tcPr>
          <w:p w14:paraId="033420DC" w14:textId="7200498B" w:rsidR="00A4784A" w:rsidRPr="009B2BD3" w:rsidDel="009661CB" w:rsidRDefault="00A4784A" w:rsidP="004C47F9">
            <w:pPr>
              <w:rPr>
                <w:del w:id="5990" w:author="Fegie" w:date="2021-04-28T12:03:00Z"/>
                <w:rFonts w:ascii="標楷體" w:eastAsia="標楷體" w:hAnsi="標楷體"/>
              </w:rPr>
            </w:pPr>
            <w:del w:id="599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戶名</w:delText>
              </w:r>
            </w:del>
            <w:ins w:id="5992" w:author="88692" w:date="2020-06-18T10:28:00Z">
              <w:del w:id="5993" w:author="Fegie" w:date="2021-04-28T12:03:00Z">
                <w:r w:rsidR="00FE67C3" w:rsidRPr="00FE67C3" w:rsidDel="009661CB">
                  <w:rPr>
                    <w:rFonts w:ascii="標楷體" w:eastAsia="標楷體" w:hAnsi="標楷體"/>
                    <w:color w:val="FF0000"/>
                    <w:rPrChange w:id="5994" w:author="88692" w:date="2020-06-18T10:29:00Z">
                      <w:rPr>
                        <w:rFonts w:ascii="標楷體" w:eastAsia="標楷體" w:hAnsi="標楷體"/>
                      </w:rPr>
                    </w:rPrChange>
                  </w:rPr>
                  <w:delText>-變更</w:delText>
                </w:r>
              </w:del>
            </w:ins>
            <w:del w:id="599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    </w:delText>
              </w:r>
              <w:bookmarkStart w:id="5996" w:name="_Toc71197924"/>
              <w:bookmarkEnd w:id="5996"/>
            </w:del>
          </w:p>
        </w:tc>
        <w:tc>
          <w:tcPr>
            <w:tcW w:w="1296" w:type="dxa"/>
          </w:tcPr>
          <w:p w14:paraId="01DD499A" w14:textId="293C0E78" w:rsidR="00A4784A" w:rsidRPr="00A04243" w:rsidDel="009661CB" w:rsidRDefault="00A4784A" w:rsidP="00A4784A">
            <w:pPr>
              <w:rPr>
                <w:del w:id="5997" w:author="Fegie" w:date="2021-04-28T12:03:00Z"/>
                <w:rFonts w:ascii="標楷體" w:eastAsia="標楷體" w:hAnsi="標楷體"/>
              </w:rPr>
            </w:pPr>
            <w:del w:id="599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X(100)</w:delText>
              </w:r>
              <w:bookmarkStart w:id="5999" w:name="_Toc71197925"/>
              <w:bookmarkEnd w:id="5999"/>
            </w:del>
          </w:p>
        </w:tc>
        <w:tc>
          <w:tcPr>
            <w:tcW w:w="1053" w:type="dxa"/>
          </w:tcPr>
          <w:p w14:paraId="215D5CD6" w14:textId="0003D2C9" w:rsidR="00A4784A" w:rsidRPr="009B2BD3" w:rsidDel="009661CB" w:rsidRDefault="00A4784A" w:rsidP="004C47F9">
            <w:pPr>
              <w:rPr>
                <w:del w:id="6000" w:author="Fegie" w:date="2021-04-28T12:03:00Z"/>
                <w:rFonts w:ascii="標楷體" w:eastAsia="標楷體" w:hAnsi="標楷體"/>
              </w:rPr>
            </w:pPr>
            <w:bookmarkStart w:id="6001" w:name="_Toc71197926"/>
            <w:bookmarkEnd w:id="6001"/>
          </w:p>
        </w:tc>
        <w:tc>
          <w:tcPr>
            <w:tcW w:w="1126" w:type="dxa"/>
          </w:tcPr>
          <w:p w14:paraId="15BF3796" w14:textId="2DBA1D8C" w:rsidR="00A4784A" w:rsidRPr="009B2BD3" w:rsidDel="009661CB" w:rsidRDefault="00A4784A" w:rsidP="004C47F9">
            <w:pPr>
              <w:rPr>
                <w:del w:id="6002" w:author="Fegie" w:date="2021-04-28T12:03:00Z"/>
                <w:rFonts w:ascii="標楷體" w:eastAsia="標楷體" w:hAnsi="標楷體"/>
              </w:rPr>
            </w:pPr>
            <w:bookmarkStart w:id="6003" w:name="_Toc71197927"/>
            <w:bookmarkEnd w:id="6003"/>
          </w:p>
        </w:tc>
        <w:tc>
          <w:tcPr>
            <w:tcW w:w="660" w:type="dxa"/>
          </w:tcPr>
          <w:p w14:paraId="63C42A04" w14:textId="580C4400" w:rsidR="00A4784A" w:rsidRPr="009B2BD3" w:rsidDel="009661CB" w:rsidRDefault="00A4784A" w:rsidP="004C47F9">
            <w:pPr>
              <w:rPr>
                <w:del w:id="6004" w:author="Fegie" w:date="2021-04-28T12:03:00Z"/>
                <w:rFonts w:ascii="標楷體" w:eastAsia="標楷體" w:hAnsi="標楷體"/>
              </w:rPr>
            </w:pPr>
            <w:bookmarkStart w:id="6005" w:name="_Toc71197928"/>
            <w:bookmarkEnd w:id="6005"/>
          </w:p>
        </w:tc>
        <w:tc>
          <w:tcPr>
            <w:tcW w:w="688" w:type="dxa"/>
          </w:tcPr>
          <w:p w14:paraId="778CC1F4" w14:textId="41FEBD05" w:rsidR="00A4784A" w:rsidRPr="009B2BD3" w:rsidDel="009661CB" w:rsidRDefault="00A4784A" w:rsidP="004C47F9">
            <w:pPr>
              <w:rPr>
                <w:del w:id="6006" w:author="Fegie" w:date="2021-04-28T12:03:00Z"/>
                <w:rFonts w:ascii="標楷體" w:eastAsia="標楷體" w:hAnsi="標楷體"/>
              </w:rPr>
            </w:pPr>
            <w:del w:id="600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008" w:name="_Toc71197929"/>
              <w:bookmarkEnd w:id="6008"/>
            </w:del>
          </w:p>
        </w:tc>
        <w:tc>
          <w:tcPr>
            <w:tcW w:w="2925" w:type="dxa"/>
          </w:tcPr>
          <w:p w14:paraId="6DF99A0F" w14:textId="49A82D40" w:rsidR="00A4784A" w:rsidRPr="009B2BD3" w:rsidDel="009661CB" w:rsidRDefault="00A4784A" w:rsidP="004C47F9">
            <w:pPr>
              <w:rPr>
                <w:del w:id="6009" w:author="Fegie" w:date="2021-04-28T12:03:00Z"/>
                <w:rFonts w:ascii="標楷體" w:eastAsia="標楷體" w:hAnsi="標楷體"/>
              </w:rPr>
            </w:pPr>
            <w:del w:id="601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011" w:name="_Toc71197930"/>
              <w:bookmarkEnd w:id="6011"/>
            </w:del>
          </w:p>
        </w:tc>
        <w:bookmarkStart w:id="6012" w:name="_Toc71197931"/>
        <w:bookmarkEnd w:id="6012"/>
      </w:tr>
      <w:tr w:rsidR="00A4784A" w:rsidRPr="009B2BD3" w:rsidDel="009661CB" w14:paraId="2FFACBFD" w14:textId="43056036" w:rsidTr="00D17183">
        <w:trPr>
          <w:trHeight w:val="291"/>
          <w:jc w:val="center"/>
          <w:del w:id="6013" w:author="Fegie" w:date="2021-04-28T12:03:00Z"/>
        </w:trPr>
        <w:tc>
          <w:tcPr>
            <w:tcW w:w="556" w:type="dxa"/>
          </w:tcPr>
          <w:p w14:paraId="37C43047" w14:textId="1CB1F518" w:rsidR="00A4784A" w:rsidRPr="009B2BD3" w:rsidDel="009661CB" w:rsidRDefault="00A4784A" w:rsidP="004C47F9">
            <w:pPr>
              <w:rPr>
                <w:del w:id="6014" w:author="Fegie" w:date="2021-04-28T12:03:00Z"/>
                <w:rFonts w:ascii="標楷體" w:eastAsia="標楷體" w:hAnsi="標楷體"/>
              </w:rPr>
            </w:pPr>
            <w:del w:id="601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4</w:delText>
              </w:r>
              <w:bookmarkStart w:id="6016" w:name="_Toc71197932"/>
              <w:bookmarkEnd w:id="6016"/>
            </w:del>
          </w:p>
        </w:tc>
        <w:tc>
          <w:tcPr>
            <w:tcW w:w="2116" w:type="dxa"/>
          </w:tcPr>
          <w:p w14:paraId="7C7CF50C" w14:textId="3230BBF1" w:rsidR="00A4784A" w:rsidRPr="009B2BD3" w:rsidDel="009661CB" w:rsidRDefault="00A4784A" w:rsidP="004C47F9">
            <w:pPr>
              <w:rPr>
                <w:del w:id="6017" w:author="Fegie" w:date="2021-04-28T12:03:00Z"/>
                <w:rFonts w:ascii="標楷體" w:eastAsia="標楷體" w:hAnsi="標楷體"/>
              </w:rPr>
            </w:pPr>
            <w:del w:id="601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出生年月日    </w:delText>
              </w:r>
              <w:bookmarkStart w:id="6019" w:name="_Toc71197933"/>
              <w:bookmarkEnd w:id="6019"/>
            </w:del>
          </w:p>
        </w:tc>
        <w:tc>
          <w:tcPr>
            <w:tcW w:w="1296" w:type="dxa"/>
          </w:tcPr>
          <w:p w14:paraId="60D1C4B8" w14:textId="25C7D430" w:rsidR="00A4784A" w:rsidRPr="00A04243" w:rsidDel="009661CB" w:rsidRDefault="00A4784A" w:rsidP="00A4784A">
            <w:pPr>
              <w:rPr>
                <w:del w:id="6020" w:author="Fegie" w:date="2021-04-28T12:03:00Z"/>
                <w:rFonts w:ascii="標楷體" w:eastAsia="標楷體" w:hAnsi="標楷體"/>
              </w:rPr>
            </w:pPr>
            <w:del w:id="602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999/99/99</w:delText>
              </w:r>
              <w:bookmarkStart w:id="6022" w:name="_Toc71197934"/>
              <w:bookmarkEnd w:id="6022"/>
            </w:del>
          </w:p>
        </w:tc>
        <w:tc>
          <w:tcPr>
            <w:tcW w:w="1053" w:type="dxa"/>
          </w:tcPr>
          <w:p w14:paraId="6A74AE51" w14:textId="7E23EBD5" w:rsidR="00A4784A" w:rsidRPr="009B2BD3" w:rsidDel="009661CB" w:rsidRDefault="00A4784A" w:rsidP="004C47F9">
            <w:pPr>
              <w:rPr>
                <w:del w:id="6023" w:author="Fegie" w:date="2021-04-28T12:03:00Z"/>
                <w:rFonts w:ascii="標楷體" w:eastAsia="標楷體" w:hAnsi="標楷體"/>
              </w:rPr>
            </w:pPr>
            <w:bookmarkStart w:id="6024" w:name="_Toc71197935"/>
            <w:bookmarkEnd w:id="6024"/>
          </w:p>
        </w:tc>
        <w:tc>
          <w:tcPr>
            <w:tcW w:w="1126" w:type="dxa"/>
          </w:tcPr>
          <w:p w14:paraId="195053B6" w14:textId="431B45A3" w:rsidR="00A4784A" w:rsidRPr="009B2BD3" w:rsidDel="009661CB" w:rsidRDefault="00A4784A" w:rsidP="004C47F9">
            <w:pPr>
              <w:rPr>
                <w:del w:id="6025" w:author="Fegie" w:date="2021-04-28T12:03:00Z"/>
                <w:rFonts w:ascii="標楷體" w:eastAsia="標楷體" w:hAnsi="標楷體"/>
              </w:rPr>
            </w:pPr>
            <w:bookmarkStart w:id="6026" w:name="_Toc71197936"/>
            <w:bookmarkEnd w:id="6026"/>
          </w:p>
        </w:tc>
        <w:tc>
          <w:tcPr>
            <w:tcW w:w="660" w:type="dxa"/>
          </w:tcPr>
          <w:p w14:paraId="39A83161" w14:textId="084B506A" w:rsidR="00A4784A" w:rsidRPr="009B2BD3" w:rsidDel="009661CB" w:rsidRDefault="00A4784A" w:rsidP="004C47F9">
            <w:pPr>
              <w:rPr>
                <w:del w:id="6027" w:author="Fegie" w:date="2021-04-28T12:03:00Z"/>
                <w:rFonts w:ascii="標楷體" w:eastAsia="標楷體" w:hAnsi="標楷體"/>
              </w:rPr>
            </w:pPr>
            <w:bookmarkStart w:id="6028" w:name="_Toc71197937"/>
            <w:bookmarkEnd w:id="6028"/>
          </w:p>
        </w:tc>
        <w:tc>
          <w:tcPr>
            <w:tcW w:w="688" w:type="dxa"/>
          </w:tcPr>
          <w:p w14:paraId="047B1BED" w14:textId="0162D506" w:rsidR="00A4784A" w:rsidRPr="009B2BD3" w:rsidDel="009661CB" w:rsidRDefault="00A4784A" w:rsidP="004C47F9">
            <w:pPr>
              <w:rPr>
                <w:del w:id="6029" w:author="Fegie" w:date="2021-04-28T12:03:00Z"/>
                <w:rFonts w:ascii="標楷體" w:eastAsia="標楷體" w:hAnsi="標楷體"/>
              </w:rPr>
            </w:pPr>
            <w:del w:id="603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031" w:name="_Toc71197938"/>
              <w:bookmarkEnd w:id="6031"/>
            </w:del>
          </w:p>
        </w:tc>
        <w:tc>
          <w:tcPr>
            <w:tcW w:w="2925" w:type="dxa"/>
          </w:tcPr>
          <w:p w14:paraId="01EB03BB" w14:textId="066A9C93" w:rsidR="00A4784A" w:rsidRPr="009B2BD3" w:rsidDel="009661CB" w:rsidRDefault="00A4784A" w:rsidP="004C47F9">
            <w:pPr>
              <w:rPr>
                <w:del w:id="6032" w:author="Fegie" w:date="2021-04-28T12:03:00Z"/>
                <w:rFonts w:ascii="標楷體" w:eastAsia="標楷體" w:hAnsi="標楷體"/>
              </w:rPr>
            </w:pPr>
            <w:del w:id="603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034" w:name="_Toc71197939"/>
              <w:bookmarkEnd w:id="6034"/>
            </w:del>
          </w:p>
        </w:tc>
        <w:bookmarkStart w:id="6035" w:name="_Toc71197940"/>
        <w:bookmarkEnd w:id="6035"/>
      </w:tr>
      <w:tr w:rsidR="00A4784A" w:rsidRPr="009B2BD3" w:rsidDel="009661CB" w14:paraId="6BBBAF49" w14:textId="0F57EBC7" w:rsidTr="00D17183">
        <w:trPr>
          <w:trHeight w:val="291"/>
          <w:jc w:val="center"/>
          <w:del w:id="6036" w:author="Fegie" w:date="2021-04-28T12:03:00Z"/>
        </w:trPr>
        <w:tc>
          <w:tcPr>
            <w:tcW w:w="556" w:type="dxa"/>
          </w:tcPr>
          <w:p w14:paraId="43708573" w14:textId="426AA044" w:rsidR="00A4784A" w:rsidRPr="009B2BD3" w:rsidDel="009661CB" w:rsidRDefault="00A4784A" w:rsidP="004C47F9">
            <w:pPr>
              <w:rPr>
                <w:del w:id="6037" w:author="Fegie" w:date="2021-04-28T12:03:00Z"/>
                <w:rFonts w:ascii="標楷體" w:eastAsia="標楷體" w:hAnsi="標楷體"/>
              </w:rPr>
            </w:pPr>
            <w:del w:id="603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5</w:delText>
              </w:r>
              <w:bookmarkStart w:id="6039" w:name="_Toc71197941"/>
              <w:bookmarkEnd w:id="6039"/>
            </w:del>
          </w:p>
        </w:tc>
        <w:tc>
          <w:tcPr>
            <w:tcW w:w="2116" w:type="dxa"/>
          </w:tcPr>
          <w:p w14:paraId="4EBC63C5" w14:textId="1AD6F38D" w:rsidR="00A4784A" w:rsidRPr="009B2BD3" w:rsidDel="009661CB" w:rsidRDefault="00A4784A" w:rsidP="004C47F9">
            <w:pPr>
              <w:rPr>
                <w:del w:id="6040" w:author="Fegie" w:date="2021-04-28T12:03:00Z"/>
                <w:rFonts w:ascii="標楷體" w:eastAsia="標楷體" w:hAnsi="標楷體"/>
              </w:rPr>
            </w:pPr>
            <w:del w:id="604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性別</w:delText>
              </w:r>
              <w:bookmarkStart w:id="6042" w:name="_Toc71197942"/>
              <w:bookmarkEnd w:id="6042"/>
            </w:del>
          </w:p>
        </w:tc>
        <w:tc>
          <w:tcPr>
            <w:tcW w:w="1296" w:type="dxa"/>
          </w:tcPr>
          <w:p w14:paraId="2C4C51FC" w14:textId="0F9F167A" w:rsidR="00A4784A" w:rsidRPr="00A04243" w:rsidDel="009661CB" w:rsidRDefault="00A4784A" w:rsidP="00A4784A">
            <w:pPr>
              <w:rPr>
                <w:del w:id="6043" w:author="Fegie" w:date="2021-04-28T12:03:00Z"/>
                <w:rFonts w:ascii="標楷體" w:eastAsia="標楷體" w:hAnsi="標楷體"/>
              </w:rPr>
            </w:pPr>
            <w:del w:id="604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6045" w:name="_Toc71197943"/>
              <w:bookmarkEnd w:id="6045"/>
            </w:del>
          </w:p>
        </w:tc>
        <w:tc>
          <w:tcPr>
            <w:tcW w:w="1053" w:type="dxa"/>
          </w:tcPr>
          <w:p w14:paraId="06F20D16" w14:textId="652DEEB4" w:rsidR="00A4784A" w:rsidRPr="009B2BD3" w:rsidDel="009661CB" w:rsidRDefault="00A4784A" w:rsidP="004C47F9">
            <w:pPr>
              <w:rPr>
                <w:del w:id="6046" w:author="Fegie" w:date="2021-04-28T12:03:00Z"/>
                <w:rFonts w:ascii="標楷體" w:eastAsia="標楷體" w:hAnsi="標楷體"/>
              </w:rPr>
            </w:pPr>
            <w:bookmarkStart w:id="6047" w:name="_Toc71197944"/>
            <w:bookmarkEnd w:id="6047"/>
          </w:p>
        </w:tc>
        <w:tc>
          <w:tcPr>
            <w:tcW w:w="1126" w:type="dxa"/>
          </w:tcPr>
          <w:p w14:paraId="0EECC4FC" w14:textId="2E2B6BEC" w:rsidR="00A4784A" w:rsidRPr="009B2BD3" w:rsidDel="009661CB" w:rsidRDefault="00A4784A" w:rsidP="004C47F9">
            <w:pPr>
              <w:rPr>
                <w:del w:id="6048" w:author="Fegie" w:date="2021-04-28T12:03:00Z"/>
                <w:rFonts w:ascii="標楷體" w:eastAsia="標楷體" w:hAnsi="標楷體"/>
              </w:rPr>
            </w:pPr>
            <w:bookmarkStart w:id="6049" w:name="_Toc71197945"/>
            <w:bookmarkEnd w:id="6049"/>
          </w:p>
        </w:tc>
        <w:tc>
          <w:tcPr>
            <w:tcW w:w="660" w:type="dxa"/>
          </w:tcPr>
          <w:p w14:paraId="2C4DAFAB" w14:textId="52D8123A" w:rsidR="00A4784A" w:rsidRPr="009B2BD3" w:rsidDel="009661CB" w:rsidRDefault="00A4784A" w:rsidP="004C47F9">
            <w:pPr>
              <w:rPr>
                <w:del w:id="6050" w:author="Fegie" w:date="2021-04-28T12:03:00Z"/>
                <w:rFonts w:ascii="標楷體" w:eastAsia="標楷體" w:hAnsi="標楷體"/>
              </w:rPr>
            </w:pPr>
            <w:bookmarkStart w:id="6051" w:name="_Toc71197946"/>
            <w:bookmarkEnd w:id="6051"/>
          </w:p>
        </w:tc>
        <w:tc>
          <w:tcPr>
            <w:tcW w:w="688" w:type="dxa"/>
          </w:tcPr>
          <w:p w14:paraId="3B590ED5" w14:textId="24E1CFA3" w:rsidR="00A4784A" w:rsidRPr="009B2BD3" w:rsidDel="009661CB" w:rsidRDefault="00A4784A" w:rsidP="004C47F9">
            <w:pPr>
              <w:rPr>
                <w:del w:id="6052" w:author="Fegie" w:date="2021-04-28T12:03:00Z"/>
                <w:rFonts w:ascii="標楷體" w:eastAsia="標楷體" w:hAnsi="標楷體"/>
              </w:rPr>
            </w:pPr>
            <w:del w:id="605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054" w:name="_Toc71197947"/>
              <w:bookmarkEnd w:id="6054"/>
            </w:del>
          </w:p>
        </w:tc>
        <w:tc>
          <w:tcPr>
            <w:tcW w:w="2925" w:type="dxa"/>
          </w:tcPr>
          <w:p w14:paraId="629AE7CE" w14:textId="70CD4EE0" w:rsidR="00A4784A" w:rsidRPr="009B2BD3" w:rsidDel="009661CB" w:rsidRDefault="00A4784A" w:rsidP="004C47F9">
            <w:pPr>
              <w:rPr>
                <w:del w:id="6055" w:author="Fegie" w:date="2021-04-28T12:03:00Z"/>
                <w:rFonts w:ascii="標楷體" w:eastAsia="標楷體" w:hAnsi="標楷體"/>
              </w:rPr>
            </w:pPr>
            <w:del w:id="605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057" w:name="_Toc71197948"/>
              <w:bookmarkEnd w:id="6057"/>
            </w:del>
          </w:p>
        </w:tc>
        <w:bookmarkStart w:id="6058" w:name="_Toc71197949"/>
        <w:bookmarkEnd w:id="6058"/>
      </w:tr>
      <w:tr w:rsidR="00A4784A" w:rsidRPr="009B2BD3" w:rsidDel="009661CB" w14:paraId="3C3F6066" w14:textId="08C84B90" w:rsidTr="00D17183">
        <w:trPr>
          <w:trHeight w:val="291"/>
          <w:jc w:val="center"/>
          <w:del w:id="6059" w:author="Fegie" w:date="2021-04-28T12:03:00Z"/>
        </w:trPr>
        <w:tc>
          <w:tcPr>
            <w:tcW w:w="556" w:type="dxa"/>
          </w:tcPr>
          <w:p w14:paraId="1A40817A" w14:textId="12A7ADD4" w:rsidR="00A4784A" w:rsidRPr="009B2BD3" w:rsidDel="009661CB" w:rsidRDefault="00A4784A" w:rsidP="004C47F9">
            <w:pPr>
              <w:rPr>
                <w:del w:id="6060" w:author="Fegie" w:date="2021-04-28T12:03:00Z"/>
                <w:rFonts w:ascii="標楷體" w:eastAsia="標楷體" w:hAnsi="標楷體"/>
              </w:rPr>
            </w:pPr>
            <w:del w:id="606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6</w:delText>
              </w:r>
              <w:bookmarkStart w:id="6062" w:name="_Toc71197950"/>
              <w:bookmarkEnd w:id="6062"/>
            </w:del>
          </w:p>
        </w:tc>
        <w:tc>
          <w:tcPr>
            <w:tcW w:w="2116" w:type="dxa"/>
          </w:tcPr>
          <w:p w14:paraId="37B3E5D6" w14:textId="77658326" w:rsidR="00A4784A" w:rsidRPr="00CE781C" w:rsidDel="009661CB" w:rsidRDefault="00A4784A" w:rsidP="004C47F9">
            <w:pPr>
              <w:rPr>
                <w:del w:id="6063" w:author="Fegie" w:date="2021-04-28T12:03:00Z"/>
                <w:rFonts w:ascii="標楷體" w:eastAsia="標楷體" w:hAnsi="標楷體"/>
                <w:color w:val="FF0000"/>
              </w:rPr>
            </w:pPr>
            <w:del w:id="6064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客戶別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      </w:delText>
              </w:r>
              <w:bookmarkStart w:id="6065" w:name="_Toc71197951"/>
              <w:bookmarkEnd w:id="6065"/>
            </w:del>
          </w:p>
        </w:tc>
        <w:tc>
          <w:tcPr>
            <w:tcW w:w="1296" w:type="dxa"/>
          </w:tcPr>
          <w:p w14:paraId="0B850548" w14:textId="4D93F9D8" w:rsidR="00A4784A" w:rsidRPr="00CE781C" w:rsidDel="009661CB" w:rsidRDefault="00A4784A" w:rsidP="004C47F9">
            <w:pPr>
              <w:rPr>
                <w:del w:id="6066" w:author="Fegie" w:date="2021-04-28T12:03:00Z"/>
                <w:rFonts w:ascii="標楷體" w:eastAsia="標楷體" w:hAnsi="標楷體"/>
                <w:color w:val="FF0000"/>
              </w:rPr>
            </w:pPr>
            <w:del w:id="6067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r w:rsidR="0006376E"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bookmarkStart w:id="6068" w:name="_Toc71197952"/>
              <w:bookmarkEnd w:id="6068"/>
            </w:del>
          </w:p>
        </w:tc>
        <w:tc>
          <w:tcPr>
            <w:tcW w:w="1053" w:type="dxa"/>
          </w:tcPr>
          <w:p w14:paraId="09285A06" w14:textId="40E4BC25" w:rsidR="00A4784A" w:rsidRPr="009B2BD3" w:rsidDel="009661CB" w:rsidRDefault="00A4784A" w:rsidP="004C47F9">
            <w:pPr>
              <w:rPr>
                <w:del w:id="6069" w:author="Fegie" w:date="2021-04-28T12:03:00Z"/>
                <w:rFonts w:ascii="標楷體" w:eastAsia="標楷體" w:hAnsi="標楷體"/>
              </w:rPr>
            </w:pPr>
            <w:bookmarkStart w:id="6070" w:name="_Toc71197953"/>
            <w:bookmarkEnd w:id="6070"/>
          </w:p>
        </w:tc>
        <w:tc>
          <w:tcPr>
            <w:tcW w:w="1126" w:type="dxa"/>
          </w:tcPr>
          <w:p w14:paraId="6C125ADD" w14:textId="40BAD941" w:rsidR="00A4784A" w:rsidRPr="009B2BD3" w:rsidDel="009661CB" w:rsidRDefault="00A4784A" w:rsidP="004C47F9">
            <w:pPr>
              <w:rPr>
                <w:del w:id="6071" w:author="Fegie" w:date="2021-04-28T12:03:00Z"/>
                <w:rFonts w:ascii="標楷體" w:eastAsia="標楷體" w:hAnsi="標楷體"/>
              </w:rPr>
            </w:pPr>
            <w:del w:id="607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6073" w:name="_Toc71197954"/>
              <w:bookmarkEnd w:id="6073"/>
            </w:del>
          </w:p>
        </w:tc>
        <w:tc>
          <w:tcPr>
            <w:tcW w:w="660" w:type="dxa"/>
          </w:tcPr>
          <w:p w14:paraId="1734C374" w14:textId="5B2D5E4A" w:rsidR="00A4784A" w:rsidRPr="009B2BD3" w:rsidDel="009661CB" w:rsidRDefault="00A4784A" w:rsidP="004C47F9">
            <w:pPr>
              <w:rPr>
                <w:del w:id="6074" w:author="Fegie" w:date="2021-04-28T12:03:00Z"/>
                <w:rFonts w:ascii="標楷體" w:eastAsia="標楷體" w:hAnsi="標楷體"/>
              </w:rPr>
            </w:pPr>
            <w:bookmarkStart w:id="6075" w:name="_Toc71197955"/>
            <w:bookmarkEnd w:id="6075"/>
          </w:p>
        </w:tc>
        <w:tc>
          <w:tcPr>
            <w:tcW w:w="688" w:type="dxa"/>
          </w:tcPr>
          <w:p w14:paraId="5E3AF3A8" w14:textId="3A202A9E" w:rsidR="00A4784A" w:rsidRPr="009B2BD3" w:rsidDel="009661CB" w:rsidRDefault="00A4784A" w:rsidP="004C47F9">
            <w:pPr>
              <w:rPr>
                <w:del w:id="6076" w:author="Fegie" w:date="2021-04-28T12:03:00Z"/>
                <w:rFonts w:ascii="標楷體" w:eastAsia="標楷體" w:hAnsi="標楷體"/>
              </w:rPr>
            </w:pPr>
            <w:del w:id="607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078" w:name="_Toc71197956"/>
              <w:bookmarkEnd w:id="6078"/>
            </w:del>
          </w:p>
        </w:tc>
        <w:tc>
          <w:tcPr>
            <w:tcW w:w="2925" w:type="dxa"/>
          </w:tcPr>
          <w:p w14:paraId="16A26EEB" w14:textId="13A8E234" w:rsidR="00A4784A" w:rsidRPr="009B2BD3" w:rsidDel="009661CB" w:rsidRDefault="00A4784A" w:rsidP="004C47F9">
            <w:pPr>
              <w:rPr>
                <w:del w:id="6079" w:author="Fegie" w:date="2021-04-28T12:03:00Z"/>
                <w:rFonts w:ascii="標楷體" w:eastAsia="標楷體" w:hAnsi="標楷體"/>
              </w:rPr>
            </w:pPr>
            <w:del w:id="608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081" w:name="_Toc71197957"/>
              <w:bookmarkEnd w:id="6081"/>
            </w:del>
          </w:p>
          <w:p w14:paraId="7085DCA6" w14:textId="1AD51AFD" w:rsidR="00A4784A" w:rsidRPr="009B2BD3" w:rsidDel="009661CB" w:rsidRDefault="0006376E" w:rsidP="004C47F9">
            <w:pPr>
              <w:rPr>
                <w:del w:id="6082" w:author="Fegie" w:date="2021-04-28T12:03:00Z"/>
                <w:rFonts w:ascii="標楷體" w:eastAsia="標楷體" w:hAnsi="標楷體"/>
              </w:rPr>
            </w:pPr>
            <w:del w:id="6083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0: 一般</w:delText>
              </w:r>
              <w:bookmarkStart w:id="6084" w:name="_Toc71197958"/>
              <w:bookmarkEnd w:id="6084"/>
            </w:del>
          </w:p>
          <w:p w14:paraId="5A6EBDBF" w14:textId="22873F9D" w:rsidR="00A4784A" w:rsidRPr="009B2BD3" w:rsidDel="009661CB" w:rsidRDefault="0006376E" w:rsidP="004C47F9">
            <w:pPr>
              <w:rPr>
                <w:del w:id="6085" w:author="Fegie" w:date="2021-04-28T12:03:00Z"/>
                <w:rFonts w:ascii="標楷體" w:eastAsia="標楷體" w:hAnsi="標楷體"/>
              </w:rPr>
            </w:pPr>
            <w:del w:id="6086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1: 員工</w:delText>
              </w:r>
              <w:bookmarkStart w:id="6087" w:name="_Toc71197959"/>
              <w:bookmarkEnd w:id="6087"/>
            </w:del>
          </w:p>
          <w:p w14:paraId="65722286" w14:textId="3E1BE9AB" w:rsidR="00A4784A" w:rsidRPr="009B2BD3" w:rsidDel="009661CB" w:rsidRDefault="0006376E" w:rsidP="004C47F9">
            <w:pPr>
              <w:rPr>
                <w:del w:id="6088" w:author="Fegie" w:date="2021-04-28T12:03:00Z"/>
                <w:rFonts w:ascii="標楷體" w:eastAsia="標楷體" w:hAnsi="標楷體"/>
              </w:rPr>
            </w:pPr>
            <w:del w:id="6089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2: 三十年房貸</w:delText>
              </w:r>
              <w:bookmarkStart w:id="6090" w:name="_Toc71197960"/>
              <w:bookmarkEnd w:id="6090"/>
            </w:del>
          </w:p>
          <w:p w14:paraId="66A35C39" w14:textId="65C394EE" w:rsidR="00A4784A" w:rsidRPr="009B2BD3" w:rsidDel="009661CB" w:rsidRDefault="0006376E" w:rsidP="004C47F9">
            <w:pPr>
              <w:rPr>
                <w:del w:id="6091" w:author="Fegie" w:date="2021-04-28T12:03:00Z"/>
                <w:rFonts w:ascii="標楷體" w:eastAsia="標楷體" w:hAnsi="標楷體"/>
              </w:rPr>
            </w:pPr>
            <w:del w:id="6092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3: 關企公司</w:delText>
              </w:r>
              <w:bookmarkStart w:id="6093" w:name="_Toc71197961"/>
              <w:bookmarkEnd w:id="6093"/>
            </w:del>
          </w:p>
          <w:p w14:paraId="2415E5FA" w14:textId="66EFD059" w:rsidR="00A4784A" w:rsidRPr="009B2BD3" w:rsidDel="009661CB" w:rsidRDefault="0006376E" w:rsidP="004C47F9">
            <w:pPr>
              <w:rPr>
                <w:del w:id="6094" w:author="Fegie" w:date="2021-04-28T12:03:00Z"/>
                <w:rFonts w:ascii="標楷體" w:eastAsia="標楷體" w:hAnsi="標楷體"/>
              </w:rPr>
            </w:pPr>
            <w:del w:id="6095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4: 關企員工</w:delText>
              </w:r>
              <w:bookmarkStart w:id="6096" w:name="_Toc71197962"/>
              <w:bookmarkEnd w:id="6096"/>
            </w:del>
          </w:p>
          <w:p w14:paraId="7724778A" w14:textId="3319AD7E" w:rsidR="00A4784A" w:rsidRPr="009B2BD3" w:rsidDel="009661CB" w:rsidRDefault="0006376E" w:rsidP="004C47F9">
            <w:pPr>
              <w:rPr>
                <w:del w:id="6097" w:author="Fegie" w:date="2021-04-28T12:03:00Z"/>
                <w:rFonts w:ascii="標楷體" w:eastAsia="標楷體" w:hAnsi="標楷體"/>
              </w:rPr>
            </w:pPr>
            <w:del w:id="6098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5: 保戶</w:delText>
              </w:r>
              <w:bookmarkStart w:id="6099" w:name="_Toc71197963"/>
              <w:bookmarkEnd w:id="6099"/>
            </w:del>
          </w:p>
          <w:p w14:paraId="4D0AF386" w14:textId="4F70024C" w:rsidR="00A4784A" w:rsidRPr="009B2BD3" w:rsidDel="009661CB" w:rsidRDefault="0006376E" w:rsidP="004C47F9">
            <w:pPr>
              <w:rPr>
                <w:del w:id="6100" w:author="Fegie" w:date="2021-04-28T12:03:00Z"/>
                <w:rFonts w:ascii="標楷體" w:eastAsia="標楷體" w:hAnsi="標楷體"/>
              </w:rPr>
            </w:pPr>
            <w:del w:id="6101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6: 團體戶</w:delText>
              </w:r>
              <w:bookmarkStart w:id="6102" w:name="_Toc71197964"/>
              <w:bookmarkEnd w:id="6102"/>
            </w:del>
          </w:p>
          <w:p w14:paraId="382D4867" w14:textId="1A67522D" w:rsidR="00A4784A" w:rsidRPr="009B2BD3" w:rsidDel="009661CB" w:rsidRDefault="0006376E" w:rsidP="004C47F9">
            <w:pPr>
              <w:rPr>
                <w:del w:id="6103" w:author="Fegie" w:date="2021-04-28T12:03:00Z"/>
                <w:rFonts w:ascii="標楷體" w:eastAsia="標楷體" w:hAnsi="標楷體"/>
              </w:rPr>
            </w:pPr>
            <w:del w:id="6104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9: 新二階員工</w:delText>
              </w:r>
              <w:bookmarkStart w:id="6105" w:name="_Toc71197965"/>
              <w:bookmarkEnd w:id="6105"/>
            </w:del>
          </w:p>
        </w:tc>
        <w:bookmarkStart w:id="6106" w:name="_Toc71197966"/>
        <w:bookmarkEnd w:id="6106"/>
      </w:tr>
      <w:tr w:rsidR="00A4784A" w:rsidRPr="009B2BD3" w:rsidDel="009661CB" w14:paraId="44CB6B23" w14:textId="49FAD959" w:rsidTr="00D17183">
        <w:trPr>
          <w:trHeight w:val="291"/>
          <w:jc w:val="center"/>
          <w:del w:id="6107" w:author="Fegie" w:date="2021-04-28T12:03:00Z"/>
        </w:trPr>
        <w:tc>
          <w:tcPr>
            <w:tcW w:w="556" w:type="dxa"/>
          </w:tcPr>
          <w:p w14:paraId="6661FFBF" w14:textId="46662995" w:rsidR="00A4784A" w:rsidRPr="009B2BD3" w:rsidDel="009661CB" w:rsidRDefault="00A4784A" w:rsidP="004C47F9">
            <w:pPr>
              <w:rPr>
                <w:del w:id="6108" w:author="Fegie" w:date="2021-04-28T12:03:00Z"/>
                <w:rFonts w:ascii="標楷體" w:eastAsia="標楷體" w:hAnsi="標楷體"/>
              </w:rPr>
            </w:pPr>
            <w:del w:id="610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7</w:delText>
              </w:r>
              <w:bookmarkStart w:id="6110" w:name="_Toc71197967"/>
              <w:bookmarkEnd w:id="6110"/>
            </w:del>
          </w:p>
        </w:tc>
        <w:tc>
          <w:tcPr>
            <w:tcW w:w="2116" w:type="dxa"/>
          </w:tcPr>
          <w:p w14:paraId="589D224B" w14:textId="2AF72DB3" w:rsidR="00A4784A" w:rsidRPr="009B2BD3" w:rsidDel="009661CB" w:rsidRDefault="00A4784A" w:rsidP="004C47F9">
            <w:pPr>
              <w:rPr>
                <w:del w:id="6111" w:author="Fegie" w:date="2021-04-28T12:03:00Z"/>
                <w:rFonts w:ascii="標楷體" w:eastAsia="標楷體" w:hAnsi="標楷體"/>
              </w:rPr>
            </w:pPr>
            <w:del w:id="611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行業別      </w:delText>
              </w:r>
              <w:bookmarkStart w:id="6113" w:name="_Toc71197968"/>
              <w:bookmarkEnd w:id="6113"/>
            </w:del>
          </w:p>
        </w:tc>
        <w:tc>
          <w:tcPr>
            <w:tcW w:w="1296" w:type="dxa"/>
          </w:tcPr>
          <w:p w14:paraId="1F398445" w14:textId="242F0C91" w:rsidR="00A4784A" w:rsidRPr="00A04243" w:rsidDel="009661CB" w:rsidRDefault="00A4784A" w:rsidP="00A4784A">
            <w:pPr>
              <w:rPr>
                <w:del w:id="6114" w:author="Fegie" w:date="2021-04-28T12:03:00Z"/>
                <w:rFonts w:ascii="標楷體" w:eastAsia="標楷體" w:hAnsi="標楷體"/>
              </w:rPr>
            </w:pPr>
            <w:del w:id="6115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999999</w:delText>
              </w:r>
              <w:bookmarkStart w:id="6116" w:name="_Toc71197969"/>
              <w:bookmarkEnd w:id="6116"/>
            </w:del>
          </w:p>
        </w:tc>
        <w:tc>
          <w:tcPr>
            <w:tcW w:w="1053" w:type="dxa"/>
          </w:tcPr>
          <w:p w14:paraId="7C94098E" w14:textId="3C01EDAB" w:rsidR="00A4784A" w:rsidRPr="009B2BD3" w:rsidDel="009661CB" w:rsidRDefault="00A4784A" w:rsidP="004C47F9">
            <w:pPr>
              <w:rPr>
                <w:del w:id="6117" w:author="Fegie" w:date="2021-04-28T12:03:00Z"/>
                <w:rFonts w:ascii="標楷體" w:eastAsia="標楷體" w:hAnsi="標楷體"/>
              </w:rPr>
            </w:pPr>
            <w:bookmarkStart w:id="6118" w:name="_Toc71197970"/>
            <w:bookmarkEnd w:id="6118"/>
          </w:p>
        </w:tc>
        <w:tc>
          <w:tcPr>
            <w:tcW w:w="1126" w:type="dxa"/>
          </w:tcPr>
          <w:p w14:paraId="563F7928" w14:textId="31078E8A" w:rsidR="00A4784A" w:rsidRPr="009B2BD3" w:rsidDel="009661CB" w:rsidRDefault="00A4784A" w:rsidP="004C47F9">
            <w:pPr>
              <w:rPr>
                <w:del w:id="6119" w:author="Fegie" w:date="2021-04-28T12:03:00Z"/>
                <w:rFonts w:ascii="標楷體" w:eastAsia="標楷體" w:hAnsi="標楷體"/>
              </w:rPr>
            </w:pPr>
            <w:bookmarkStart w:id="6120" w:name="_Toc71197971"/>
            <w:bookmarkEnd w:id="6120"/>
          </w:p>
        </w:tc>
        <w:tc>
          <w:tcPr>
            <w:tcW w:w="660" w:type="dxa"/>
          </w:tcPr>
          <w:p w14:paraId="5C17D503" w14:textId="09F420AC" w:rsidR="00A4784A" w:rsidRPr="009B2BD3" w:rsidDel="009661CB" w:rsidRDefault="00A4784A" w:rsidP="004C47F9">
            <w:pPr>
              <w:rPr>
                <w:del w:id="6121" w:author="Fegie" w:date="2021-04-28T12:03:00Z"/>
                <w:rFonts w:ascii="標楷體" w:eastAsia="標楷體" w:hAnsi="標楷體"/>
              </w:rPr>
            </w:pPr>
            <w:bookmarkStart w:id="6122" w:name="_Toc71197972"/>
            <w:bookmarkEnd w:id="6122"/>
          </w:p>
        </w:tc>
        <w:tc>
          <w:tcPr>
            <w:tcW w:w="688" w:type="dxa"/>
          </w:tcPr>
          <w:p w14:paraId="1953B9FF" w14:textId="1C4ECE72" w:rsidR="00A4784A" w:rsidRPr="009B2BD3" w:rsidDel="009661CB" w:rsidRDefault="00A4784A" w:rsidP="004C47F9">
            <w:pPr>
              <w:rPr>
                <w:del w:id="6123" w:author="Fegie" w:date="2021-04-28T12:03:00Z"/>
                <w:rFonts w:ascii="標楷體" w:eastAsia="標楷體" w:hAnsi="標楷體"/>
              </w:rPr>
            </w:pPr>
            <w:del w:id="612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125" w:name="_Toc71197973"/>
              <w:bookmarkEnd w:id="6125"/>
            </w:del>
          </w:p>
        </w:tc>
        <w:tc>
          <w:tcPr>
            <w:tcW w:w="2925" w:type="dxa"/>
          </w:tcPr>
          <w:p w14:paraId="3C132050" w14:textId="3AD9A0CE" w:rsidR="00A4784A" w:rsidRPr="009B2BD3" w:rsidDel="009661CB" w:rsidRDefault="00A4784A" w:rsidP="004C47F9">
            <w:pPr>
              <w:rPr>
                <w:del w:id="6126" w:author="Fegie" w:date="2021-04-28T12:03:00Z"/>
                <w:rFonts w:ascii="標楷體" w:eastAsia="標楷體" w:hAnsi="標楷體"/>
              </w:rPr>
            </w:pPr>
            <w:del w:id="612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128" w:name="_Toc71197974"/>
              <w:bookmarkEnd w:id="6128"/>
            </w:del>
          </w:p>
        </w:tc>
        <w:bookmarkStart w:id="6129" w:name="_Toc71197975"/>
        <w:bookmarkEnd w:id="6129"/>
      </w:tr>
      <w:tr w:rsidR="00A4784A" w:rsidRPr="009B2BD3" w:rsidDel="009661CB" w14:paraId="5BB2D391" w14:textId="7255C90F" w:rsidTr="00D17183">
        <w:trPr>
          <w:trHeight w:val="291"/>
          <w:jc w:val="center"/>
          <w:del w:id="6130" w:author="Fegie" w:date="2021-04-28T12:03:00Z"/>
        </w:trPr>
        <w:tc>
          <w:tcPr>
            <w:tcW w:w="556" w:type="dxa"/>
          </w:tcPr>
          <w:p w14:paraId="4ADA01E5" w14:textId="084D1EBA" w:rsidR="00A4784A" w:rsidRPr="009B2BD3" w:rsidDel="009661CB" w:rsidRDefault="00A4784A" w:rsidP="004C47F9">
            <w:pPr>
              <w:rPr>
                <w:del w:id="6131" w:author="Fegie" w:date="2021-04-28T12:03:00Z"/>
                <w:rFonts w:ascii="標楷體" w:eastAsia="標楷體" w:hAnsi="標楷體"/>
              </w:rPr>
            </w:pPr>
            <w:del w:id="613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8</w:delText>
              </w:r>
              <w:bookmarkStart w:id="6133" w:name="_Toc71197976"/>
              <w:bookmarkEnd w:id="6133"/>
            </w:del>
          </w:p>
        </w:tc>
        <w:tc>
          <w:tcPr>
            <w:tcW w:w="2116" w:type="dxa"/>
          </w:tcPr>
          <w:p w14:paraId="2887826A" w14:textId="4FE3F352" w:rsidR="00A4784A" w:rsidRPr="009B2BD3" w:rsidDel="009661CB" w:rsidRDefault="00A4784A" w:rsidP="004C47F9">
            <w:pPr>
              <w:rPr>
                <w:del w:id="6134" w:author="Fegie" w:date="2021-04-28T12:03:00Z"/>
                <w:rFonts w:ascii="標楷體" w:eastAsia="標楷體" w:hAnsi="標楷體"/>
              </w:rPr>
            </w:pPr>
            <w:del w:id="613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國籍        </w:delText>
              </w:r>
              <w:bookmarkStart w:id="6136" w:name="_Toc71197977"/>
              <w:bookmarkEnd w:id="6136"/>
            </w:del>
          </w:p>
        </w:tc>
        <w:tc>
          <w:tcPr>
            <w:tcW w:w="1296" w:type="dxa"/>
          </w:tcPr>
          <w:p w14:paraId="71A2D646" w14:textId="036E6AE9" w:rsidR="00A4784A" w:rsidRPr="00A04243" w:rsidDel="009661CB" w:rsidRDefault="00A4784A" w:rsidP="00A4784A">
            <w:pPr>
              <w:rPr>
                <w:del w:id="6137" w:author="Fegie" w:date="2021-04-28T12:03:00Z"/>
                <w:rFonts w:ascii="標楷體" w:eastAsia="標楷體" w:hAnsi="標楷體"/>
              </w:rPr>
            </w:pPr>
            <w:del w:id="613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XX</w:delText>
              </w:r>
              <w:bookmarkStart w:id="6139" w:name="_Toc71197978"/>
              <w:bookmarkEnd w:id="6139"/>
            </w:del>
          </w:p>
        </w:tc>
        <w:tc>
          <w:tcPr>
            <w:tcW w:w="1053" w:type="dxa"/>
          </w:tcPr>
          <w:p w14:paraId="0F033D5C" w14:textId="3E08157B" w:rsidR="00A4784A" w:rsidRPr="009B2BD3" w:rsidDel="009661CB" w:rsidRDefault="00A4784A" w:rsidP="004C47F9">
            <w:pPr>
              <w:rPr>
                <w:del w:id="6140" w:author="Fegie" w:date="2021-04-28T12:03:00Z"/>
                <w:rFonts w:ascii="標楷體" w:eastAsia="標楷體" w:hAnsi="標楷體"/>
                <w:color w:val="FF0000"/>
              </w:rPr>
            </w:pPr>
            <w:bookmarkStart w:id="6141" w:name="_Toc71197979"/>
            <w:bookmarkEnd w:id="6141"/>
          </w:p>
        </w:tc>
        <w:tc>
          <w:tcPr>
            <w:tcW w:w="1126" w:type="dxa"/>
          </w:tcPr>
          <w:p w14:paraId="0A55A4B4" w14:textId="70FEEBBD" w:rsidR="00A4784A" w:rsidRPr="009B2BD3" w:rsidDel="009661CB" w:rsidRDefault="00A4784A" w:rsidP="004C47F9">
            <w:pPr>
              <w:rPr>
                <w:del w:id="6142" w:author="Fegie" w:date="2021-04-28T12:03:00Z"/>
                <w:rFonts w:ascii="標楷體" w:eastAsia="標楷體" w:hAnsi="標楷體"/>
              </w:rPr>
            </w:pPr>
            <w:del w:id="614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6144" w:name="_Toc71197980"/>
              <w:bookmarkEnd w:id="6144"/>
            </w:del>
          </w:p>
        </w:tc>
        <w:tc>
          <w:tcPr>
            <w:tcW w:w="660" w:type="dxa"/>
          </w:tcPr>
          <w:p w14:paraId="129C3C4D" w14:textId="7EA69769" w:rsidR="00A4784A" w:rsidRPr="009B2BD3" w:rsidDel="009661CB" w:rsidRDefault="00A4784A" w:rsidP="004C47F9">
            <w:pPr>
              <w:rPr>
                <w:del w:id="6145" w:author="Fegie" w:date="2021-04-28T12:03:00Z"/>
                <w:rFonts w:ascii="標楷體" w:eastAsia="標楷體" w:hAnsi="標楷體"/>
              </w:rPr>
            </w:pPr>
            <w:bookmarkStart w:id="6146" w:name="_Toc71197981"/>
            <w:bookmarkEnd w:id="6146"/>
          </w:p>
        </w:tc>
        <w:tc>
          <w:tcPr>
            <w:tcW w:w="688" w:type="dxa"/>
          </w:tcPr>
          <w:p w14:paraId="0EC1FE36" w14:textId="4DD718CE" w:rsidR="00A4784A" w:rsidRPr="009B2BD3" w:rsidDel="009661CB" w:rsidRDefault="00A4784A" w:rsidP="004C47F9">
            <w:pPr>
              <w:rPr>
                <w:del w:id="6147" w:author="Fegie" w:date="2021-04-28T12:03:00Z"/>
                <w:rFonts w:ascii="標楷體" w:eastAsia="標楷體" w:hAnsi="標楷體"/>
              </w:rPr>
            </w:pPr>
            <w:del w:id="614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149" w:name="_Toc71197982"/>
              <w:bookmarkEnd w:id="6149"/>
            </w:del>
          </w:p>
        </w:tc>
        <w:tc>
          <w:tcPr>
            <w:tcW w:w="2925" w:type="dxa"/>
          </w:tcPr>
          <w:p w14:paraId="434225D9" w14:textId="4811EA49" w:rsidR="00A4784A" w:rsidRPr="009B2BD3" w:rsidDel="009661CB" w:rsidRDefault="00A4784A" w:rsidP="004C47F9">
            <w:pPr>
              <w:rPr>
                <w:del w:id="6150" w:author="Fegie" w:date="2021-04-28T12:03:00Z"/>
                <w:rFonts w:ascii="標楷體" w:eastAsia="標楷體" w:hAnsi="標楷體"/>
              </w:rPr>
            </w:pPr>
            <w:del w:id="615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152" w:name="_Toc71197983"/>
              <w:bookmarkEnd w:id="6152"/>
            </w:del>
          </w:p>
        </w:tc>
        <w:bookmarkStart w:id="6153" w:name="_Toc71197984"/>
        <w:bookmarkEnd w:id="6153"/>
      </w:tr>
      <w:tr w:rsidR="00A4784A" w:rsidRPr="009B2BD3" w:rsidDel="009661CB" w14:paraId="5CDA2489" w14:textId="04BB10C3" w:rsidTr="00D17183">
        <w:trPr>
          <w:trHeight w:val="291"/>
          <w:jc w:val="center"/>
          <w:del w:id="6154" w:author="Fegie" w:date="2021-04-28T12:03:00Z"/>
        </w:trPr>
        <w:tc>
          <w:tcPr>
            <w:tcW w:w="556" w:type="dxa"/>
          </w:tcPr>
          <w:p w14:paraId="766B446E" w14:textId="439BBA12" w:rsidR="00A4784A" w:rsidRPr="009B2BD3" w:rsidDel="009661CB" w:rsidRDefault="00A4784A" w:rsidP="004C47F9">
            <w:pPr>
              <w:rPr>
                <w:del w:id="6155" w:author="Fegie" w:date="2021-04-28T12:03:00Z"/>
                <w:rFonts w:ascii="標楷體" w:eastAsia="標楷體" w:hAnsi="標楷體"/>
              </w:rPr>
            </w:pPr>
            <w:del w:id="615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9</w:delText>
              </w:r>
              <w:bookmarkStart w:id="6157" w:name="_Toc71197985"/>
              <w:bookmarkEnd w:id="6157"/>
            </w:del>
          </w:p>
        </w:tc>
        <w:tc>
          <w:tcPr>
            <w:tcW w:w="2116" w:type="dxa"/>
          </w:tcPr>
          <w:p w14:paraId="0C2D193D" w14:textId="106AD6B4" w:rsidR="00A4784A" w:rsidRPr="009B2BD3" w:rsidDel="009661CB" w:rsidRDefault="00A4784A" w:rsidP="004C47F9">
            <w:pPr>
              <w:rPr>
                <w:del w:id="6158" w:author="Fegie" w:date="2021-04-28T12:03:00Z"/>
                <w:rFonts w:ascii="標楷體" w:eastAsia="標楷體" w:hAnsi="標楷體"/>
              </w:rPr>
            </w:pPr>
            <w:del w:id="615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配偶</w:delText>
              </w:r>
              <w:r w:rsidR="00716B9A" w:rsidRPr="00CE781C" w:rsidDel="009661CB">
                <w:rPr>
                  <w:rFonts w:ascii="標楷體" w:eastAsia="標楷體" w:hAnsi="標楷體" w:hint="eastAsia"/>
                  <w:color w:val="FF0000"/>
                </w:rPr>
                <w:delText>身分證字號</w:delText>
              </w:r>
              <w:bookmarkStart w:id="6160" w:name="_Toc71197986"/>
              <w:bookmarkEnd w:id="6160"/>
            </w:del>
          </w:p>
        </w:tc>
        <w:tc>
          <w:tcPr>
            <w:tcW w:w="1296" w:type="dxa"/>
          </w:tcPr>
          <w:p w14:paraId="392DF494" w14:textId="49252226" w:rsidR="00A4784A" w:rsidRPr="00A04243" w:rsidDel="009661CB" w:rsidRDefault="00A4784A" w:rsidP="00A4784A">
            <w:pPr>
              <w:rPr>
                <w:del w:id="6161" w:author="Fegie" w:date="2021-04-28T12:03:00Z"/>
                <w:rFonts w:ascii="標楷體" w:eastAsia="標楷體" w:hAnsi="標楷體"/>
              </w:rPr>
            </w:pPr>
            <w:del w:id="616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6163" w:name="_Toc71197987"/>
              <w:bookmarkEnd w:id="6163"/>
            </w:del>
          </w:p>
        </w:tc>
        <w:tc>
          <w:tcPr>
            <w:tcW w:w="1053" w:type="dxa"/>
          </w:tcPr>
          <w:p w14:paraId="330CAD2E" w14:textId="309BEBA4" w:rsidR="00A4784A" w:rsidRPr="009B2BD3" w:rsidDel="009661CB" w:rsidRDefault="00A4784A" w:rsidP="004C47F9">
            <w:pPr>
              <w:rPr>
                <w:del w:id="6164" w:author="Fegie" w:date="2021-04-28T12:03:00Z"/>
                <w:rFonts w:ascii="標楷體" w:eastAsia="標楷體" w:hAnsi="標楷體"/>
              </w:rPr>
            </w:pPr>
            <w:bookmarkStart w:id="6165" w:name="_Toc71197988"/>
            <w:bookmarkEnd w:id="6165"/>
          </w:p>
        </w:tc>
        <w:tc>
          <w:tcPr>
            <w:tcW w:w="1126" w:type="dxa"/>
          </w:tcPr>
          <w:p w14:paraId="085C8845" w14:textId="68ABB244" w:rsidR="00A4784A" w:rsidRPr="009B2BD3" w:rsidDel="009661CB" w:rsidRDefault="00A4784A" w:rsidP="004C47F9">
            <w:pPr>
              <w:rPr>
                <w:del w:id="6166" w:author="Fegie" w:date="2021-04-28T12:03:00Z"/>
                <w:rFonts w:ascii="標楷體" w:eastAsia="標楷體" w:hAnsi="標楷體"/>
              </w:rPr>
            </w:pPr>
            <w:bookmarkStart w:id="6167" w:name="_Toc71197989"/>
            <w:bookmarkEnd w:id="6167"/>
          </w:p>
        </w:tc>
        <w:tc>
          <w:tcPr>
            <w:tcW w:w="660" w:type="dxa"/>
          </w:tcPr>
          <w:p w14:paraId="60E46846" w14:textId="1DE2C3AE" w:rsidR="00A4784A" w:rsidRPr="009B2BD3" w:rsidDel="009661CB" w:rsidRDefault="00A4784A" w:rsidP="004C47F9">
            <w:pPr>
              <w:rPr>
                <w:del w:id="6168" w:author="Fegie" w:date="2021-04-28T12:03:00Z"/>
                <w:rFonts w:ascii="標楷體" w:eastAsia="標楷體" w:hAnsi="標楷體"/>
              </w:rPr>
            </w:pPr>
            <w:bookmarkStart w:id="6169" w:name="_Toc71197990"/>
            <w:bookmarkEnd w:id="6169"/>
          </w:p>
        </w:tc>
        <w:tc>
          <w:tcPr>
            <w:tcW w:w="688" w:type="dxa"/>
          </w:tcPr>
          <w:p w14:paraId="358141E3" w14:textId="1A637AED" w:rsidR="00A4784A" w:rsidRPr="009B2BD3" w:rsidDel="009661CB" w:rsidRDefault="00A4784A" w:rsidP="004C47F9">
            <w:pPr>
              <w:rPr>
                <w:del w:id="6170" w:author="Fegie" w:date="2021-04-28T12:03:00Z"/>
                <w:rFonts w:ascii="標楷體" w:eastAsia="標楷體" w:hAnsi="標楷體"/>
              </w:rPr>
            </w:pPr>
            <w:del w:id="617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172" w:name="_Toc71197991"/>
              <w:bookmarkEnd w:id="6172"/>
            </w:del>
          </w:p>
        </w:tc>
        <w:tc>
          <w:tcPr>
            <w:tcW w:w="2925" w:type="dxa"/>
          </w:tcPr>
          <w:p w14:paraId="3AC96FFE" w14:textId="504F13E5" w:rsidR="00A4784A" w:rsidRPr="009B2BD3" w:rsidDel="009661CB" w:rsidRDefault="00A4784A" w:rsidP="004C47F9">
            <w:pPr>
              <w:rPr>
                <w:del w:id="6173" w:author="Fegie" w:date="2021-04-28T12:03:00Z"/>
                <w:rFonts w:ascii="標楷體" w:eastAsia="標楷體" w:hAnsi="標楷體"/>
              </w:rPr>
            </w:pPr>
            <w:del w:id="617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175" w:name="_Toc71197992"/>
              <w:bookmarkEnd w:id="6175"/>
            </w:del>
          </w:p>
        </w:tc>
        <w:bookmarkStart w:id="6176" w:name="_Toc71197993"/>
        <w:bookmarkEnd w:id="6176"/>
      </w:tr>
      <w:tr w:rsidR="00A4784A" w:rsidRPr="009B2BD3" w:rsidDel="009661CB" w14:paraId="125867E8" w14:textId="03D2C744" w:rsidTr="00D17183">
        <w:trPr>
          <w:trHeight w:val="291"/>
          <w:jc w:val="center"/>
          <w:del w:id="6177" w:author="Fegie" w:date="2021-04-28T12:03:00Z"/>
        </w:trPr>
        <w:tc>
          <w:tcPr>
            <w:tcW w:w="556" w:type="dxa"/>
          </w:tcPr>
          <w:p w14:paraId="37B87DA0" w14:textId="72509503" w:rsidR="00A4784A" w:rsidRPr="009B2BD3" w:rsidDel="009661CB" w:rsidRDefault="00A4784A" w:rsidP="004C47F9">
            <w:pPr>
              <w:rPr>
                <w:del w:id="6178" w:author="Fegie" w:date="2021-04-28T12:03:00Z"/>
                <w:rFonts w:ascii="標楷體" w:eastAsia="標楷體" w:hAnsi="標楷體"/>
              </w:rPr>
            </w:pPr>
            <w:del w:id="617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10</w:delText>
              </w:r>
              <w:bookmarkStart w:id="6180" w:name="_Toc71197994"/>
              <w:bookmarkEnd w:id="6180"/>
            </w:del>
          </w:p>
        </w:tc>
        <w:tc>
          <w:tcPr>
            <w:tcW w:w="2116" w:type="dxa"/>
          </w:tcPr>
          <w:p w14:paraId="3BB84582" w14:textId="1A71F4E0" w:rsidR="00A4784A" w:rsidRPr="009B2BD3" w:rsidDel="009661CB" w:rsidRDefault="00A4784A" w:rsidP="004C47F9">
            <w:pPr>
              <w:rPr>
                <w:del w:id="6181" w:author="Fegie" w:date="2021-04-28T12:03:00Z"/>
                <w:rFonts w:ascii="標楷體" w:eastAsia="標楷體" w:hAnsi="標楷體"/>
              </w:rPr>
            </w:pPr>
            <w:del w:id="618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配偶姓名  </w:delText>
              </w:r>
              <w:bookmarkStart w:id="6183" w:name="_Toc71197995"/>
              <w:bookmarkEnd w:id="6183"/>
            </w:del>
          </w:p>
        </w:tc>
        <w:tc>
          <w:tcPr>
            <w:tcW w:w="1296" w:type="dxa"/>
          </w:tcPr>
          <w:p w14:paraId="274F52A9" w14:textId="4B1AF492" w:rsidR="00A4784A" w:rsidRPr="00A04243" w:rsidDel="009661CB" w:rsidRDefault="00A4784A" w:rsidP="00A4784A">
            <w:pPr>
              <w:rPr>
                <w:del w:id="6184" w:author="Fegie" w:date="2021-04-28T12:03:00Z"/>
                <w:rFonts w:ascii="標楷體" w:eastAsia="標楷體" w:hAnsi="標楷體"/>
              </w:rPr>
            </w:pPr>
            <w:del w:id="618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X(14)</w:delText>
              </w:r>
              <w:bookmarkStart w:id="6186" w:name="_Toc71197996"/>
              <w:bookmarkEnd w:id="6186"/>
            </w:del>
          </w:p>
        </w:tc>
        <w:tc>
          <w:tcPr>
            <w:tcW w:w="1053" w:type="dxa"/>
          </w:tcPr>
          <w:p w14:paraId="2922ED58" w14:textId="64257042" w:rsidR="00A4784A" w:rsidRPr="009B2BD3" w:rsidDel="009661CB" w:rsidRDefault="00A4784A" w:rsidP="004C47F9">
            <w:pPr>
              <w:rPr>
                <w:del w:id="6187" w:author="Fegie" w:date="2021-04-28T12:03:00Z"/>
                <w:rFonts w:ascii="標楷體" w:eastAsia="標楷體" w:hAnsi="標楷體"/>
              </w:rPr>
            </w:pPr>
            <w:bookmarkStart w:id="6188" w:name="_Toc71197997"/>
            <w:bookmarkEnd w:id="6188"/>
          </w:p>
        </w:tc>
        <w:tc>
          <w:tcPr>
            <w:tcW w:w="1126" w:type="dxa"/>
          </w:tcPr>
          <w:p w14:paraId="3BF81B8A" w14:textId="0B509169" w:rsidR="00A4784A" w:rsidRPr="009B2BD3" w:rsidDel="009661CB" w:rsidRDefault="00A4784A" w:rsidP="004C47F9">
            <w:pPr>
              <w:rPr>
                <w:del w:id="6189" w:author="Fegie" w:date="2021-04-28T12:03:00Z"/>
                <w:rFonts w:ascii="標楷體" w:eastAsia="標楷體" w:hAnsi="標楷體"/>
              </w:rPr>
            </w:pPr>
            <w:bookmarkStart w:id="6190" w:name="_Toc71197998"/>
            <w:bookmarkEnd w:id="6190"/>
          </w:p>
        </w:tc>
        <w:tc>
          <w:tcPr>
            <w:tcW w:w="660" w:type="dxa"/>
          </w:tcPr>
          <w:p w14:paraId="38455D6B" w14:textId="2CE71F2B" w:rsidR="00A4784A" w:rsidRPr="009B2BD3" w:rsidDel="009661CB" w:rsidRDefault="00A4784A" w:rsidP="004C47F9">
            <w:pPr>
              <w:rPr>
                <w:del w:id="6191" w:author="Fegie" w:date="2021-04-28T12:03:00Z"/>
                <w:rFonts w:ascii="標楷體" w:eastAsia="標楷體" w:hAnsi="標楷體"/>
              </w:rPr>
            </w:pPr>
            <w:bookmarkStart w:id="6192" w:name="_Toc71197999"/>
            <w:bookmarkEnd w:id="6192"/>
          </w:p>
        </w:tc>
        <w:tc>
          <w:tcPr>
            <w:tcW w:w="688" w:type="dxa"/>
          </w:tcPr>
          <w:p w14:paraId="581D9501" w14:textId="526678FF" w:rsidR="00A4784A" w:rsidRPr="009B2BD3" w:rsidDel="009661CB" w:rsidRDefault="00A4784A" w:rsidP="004C47F9">
            <w:pPr>
              <w:rPr>
                <w:del w:id="6193" w:author="Fegie" w:date="2021-04-28T12:03:00Z"/>
                <w:rFonts w:ascii="標楷體" w:eastAsia="標楷體" w:hAnsi="標楷體"/>
              </w:rPr>
            </w:pPr>
            <w:del w:id="619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195" w:name="_Toc71198000"/>
              <w:bookmarkEnd w:id="6195"/>
            </w:del>
          </w:p>
        </w:tc>
        <w:tc>
          <w:tcPr>
            <w:tcW w:w="2925" w:type="dxa"/>
          </w:tcPr>
          <w:p w14:paraId="01EA3DFB" w14:textId="303BDE7A" w:rsidR="00A4784A" w:rsidRPr="009B2BD3" w:rsidDel="009661CB" w:rsidRDefault="00A4784A" w:rsidP="004C47F9">
            <w:pPr>
              <w:rPr>
                <w:del w:id="6196" w:author="Fegie" w:date="2021-04-28T12:03:00Z"/>
                <w:rFonts w:ascii="標楷體" w:eastAsia="標楷體" w:hAnsi="標楷體"/>
              </w:rPr>
            </w:pPr>
            <w:del w:id="619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198" w:name="_Toc71198001"/>
              <w:bookmarkEnd w:id="6198"/>
            </w:del>
          </w:p>
        </w:tc>
        <w:bookmarkStart w:id="6199" w:name="_Toc71198002"/>
        <w:bookmarkEnd w:id="6199"/>
      </w:tr>
      <w:tr w:rsidR="00677B9B" w:rsidRPr="00677B9B" w:rsidDel="009661CB" w14:paraId="1D81FE4A" w14:textId="017BAA14" w:rsidTr="00D17183">
        <w:trPr>
          <w:trHeight w:val="291"/>
          <w:jc w:val="center"/>
          <w:del w:id="6200" w:author="Fegie" w:date="2021-04-28T12:03:00Z"/>
        </w:trPr>
        <w:tc>
          <w:tcPr>
            <w:tcW w:w="556" w:type="dxa"/>
          </w:tcPr>
          <w:p w14:paraId="6496D8B8" w14:textId="6C640360" w:rsidR="00A4784A" w:rsidRPr="00677B9B" w:rsidDel="009661CB" w:rsidRDefault="00A4784A" w:rsidP="004C47F9">
            <w:pPr>
              <w:rPr>
                <w:del w:id="6201" w:author="Fegie" w:date="2021-04-28T12:03:00Z"/>
                <w:rFonts w:ascii="標楷體" w:eastAsia="標楷體" w:hAnsi="標楷體"/>
                <w:strike/>
                <w:color w:val="FF0000"/>
                <w:rPrChange w:id="6202" w:author="88692" w:date="2020-06-18T09:50:00Z">
                  <w:rPr>
                    <w:del w:id="6203" w:author="Fegie" w:date="2021-04-28T12:03:00Z"/>
                    <w:rFonts w:ascii="標楷體" w:eastAsia="標楷體" w:hAnsi="標楷體"/>
                  </w:rPr>
                </w:rPrChange>
              </w:rPr>
            </w:pPr>
            <w:del w:id="6204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205" w:author="88692" w:date="2020-06-18T09:50:00Z">
                    <w:rPr>
                      <w:rFonts w:ascii="標楷體" w:eastAsia="標楷體" w:hAnsi="標楷體"/>
                    </w:rPr>
                  </w:rPrChange>
                </w:rPr>
                <w:delText>11</w:delText>
              </w:r>
              <w:bookmarkStart w:id="6206" w:name="_Toc71198003"/>
              <w:bookmarkEnd w:id="6206"/>
            </w:del>
          </w:p>
        </w:tc>
        <w:tc>
          <w:tcPr>
            <w:tcW w:w="2116" w:type="dxa"/>
          </w:tcPr>
          <w:p w14:paraId="0A04E67C" w14:textId="42903C16" w:rsidR="00A4784A" w:rsidRPr="00677B9B" w:rsidDel="009661CB" w:rsidRDefault="00A4784A" w:rsidP="004C47F9">
            <w:pPr>
              <w:rPr>
                <w:del w:id="6207" w:author="Fegie" w:date="2021-04-28T12:03:00Z"/>
                <w:rFonts w:ascii="標楷體" w:eastAsia="標楷體" w:hAnsi="標楷體"/>
                <w:strike/>
                <w:color w:val="FF0000"/>
                <w:rPrChange w:id="6208" w:author="88692" w:date="2020-06-18T09:50:00Z">
                  <w:rPr>
                    <w:del w:id="6209" w:author="Fegie" w:date="2021-04-28T12:03:00Z"/>
                    <w:rFonts w:ascii="標楷體" w:eastAsia="標楷體" w:hAnsi="標楷體"/>
                  </w:rPr>
                </w:rPrChange>
              </w:rPr>
            </w:pPr>
            <w:del w:id="6210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211" w:author="88692" w:date="2020-06-18T09:50:00Z">
                    <w:rPr>
                      <w:rFonts w:ascii="標楷體" w:eastAsia="標楷體" w:hAnsi="標楷體" w:hint="eastAsia"/>
                    </w:rPr>
                  </w:rPrChange>
                </w:rPr>
                <w:delText>聯絡人姓名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212" w:author="88692" w:date="2020-06-18T09:50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6213" w:name="_Toc71198004"/>
              <w:bookmarkEnd w:id="6213"/>
            </w:del>
          </w:p>
        </w:tc>
        <w:tc>
          <w:tcPr>
            <w:tcW w:w="1296" w:type="dxa"/>
          </w:tcPr>
          <w:p w14:paraId="790ADC24" w14:textId="56C324B1" w:rsidR="00A4784A" w:rsidRPr="00677B9B" w:rsidDel="009661CB" w:rsidRDefault="00A4784A" w:rsidP="00A4784A">
            <w:pPr>
              <w:rPr>
                <w:del w:id="6214" w:author="Fegie" w:date="2021-04-28T12:03:00Z"/>
                <w:rFonts w:ascii="標楷體" w:eastAsia="標楷體" w:hAnsi="標楷體"/>
                <w:strike/>
                <w:color w:val="FF0000"/>
                <w:rPrChange w:id="6215" w:author="88692" w:date="2020-06-18T09:50:00Z">
                  <w:rPr>
                    <w:del w:id="6216" w:author="Fegie" w:date="2021-04-28T12:03:00Z"/>
                    <w:rFonts w:ascii="標楷體" w:eastAsia="標楷體" w:hAnsi="標楷體"/>
                  </w:rPr>
                </w:rPrChange>
              </w:rPr>
            </w:pPr>
            <w:del w:id="6217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218" w:author="88692" w:date="2020-06-18T09:50:00Z">
                    <w:rPr>
                      <w:rFonts w:ascii="標楷體" w:eastAsia="標楷體" w:hAnsi="標楷體"/>
                    </w:rPr>
                  </w:rPrChange>
                </w:rPr>
                <w:delText>X(14)</w:delText>
              </w:r>
              <w:bookmarkStart w:id="6219" w:name="_Toc71198005"/>
              <w:bookmarkEnd w:id="6219"/>
            </w:del>
          </w:p>
        </w:tc>
        <w:tc>
          <w:tcPr>
            <w:tcW w:w="1053" w:type="dxa"/>
          </w:tcPr>
          <w:p w14:paraId="30AC3AA7" w14:textId="176378A3" w:rsidR="00A4784A" w:rsidRPr="00677B9B" w:rsidDel="009661CB" w:rsidRDefault="00A4784A" w:rsidP="004C47F9">
            <w:pPr>
              <w:rPr>
                <w:del w:id="6220" w:author="Fegie" w:date="2021-04-28T12:03:00Z"/>
                <w:rFonts w:ascii="標楷體" w:eastAsia="標楷體" w:hAnsi="標楷體"/>
                <w:strike/>
                <w:color w:val="FF0000"/>
                <w:rPrChange w:id="6221" w:author="88692" w:date="2020-06-18T09:50:00Z">
                  <w:rPr>
                    <w:del w:id="622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223" w:name="_Toc71198006"/>
            <w:bookmarkEnd w:id="6223"/>
          </w:p>
        </w:tc>
        <w:tc>
          <w:tcPr>
            <w:tcW w:w="1126" w:type="dxa"/>
          </w:tcPr>
          <w:p w14:paraId="5A52EFF5" w14:textId="5E17D2FD" w:rsidR="00A4784A" w:rsidRPr="00677B9B" w:rsidDel="009661CB" w:rsidRDefault="00A4784A" w:rsidP="004C47F9">
            <w:pPr>
              <w:rPr>
                <w:del w:id="6224" w:author="Fegie" w:date="2021-04-28T12:03:00Z"/>
                <w:rFonts w:ascii="標楷體" w:eastAsia="標楷體" w:hAnsi="標楷體"/>
                <w:strike/>
                <w:color w:val="FF0000"/>
                <w:rPrChange w:id="6225" w:author="88692" w:date="2020-06-18T09:50:00Z">
                  <w:rPr>
                    <w:del w:id="622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227" w:name="_Toc71198007"/>
            <w:bookmarkEnd w:id="6227"/>
          </w:p>
        </w:tc>
        <w:tc>
          <w:tcPr>
            <w:tcW w:w="660" w:type="dxa"/>
          </w:tcPr>
          <w:p w14:paraId="3ACC7B4C" w14:textId="53062294" w:rsidR="00A4784A" w:rsidRPr="00677B9B" w:rsidDel="009661CB" w:rsidRDefault="00A4784A" w:rsidP="004C47F9">
            <w:pPr>
              <w:rPr>
                <w:del w:id="6228" w:author="Fegie" w:date="2021-04-28T12:03:00Z"/>
                <w:rFonts w:ascii="標楷體" w:eastAsia="標楷體" w:hAnsi="標楷體"/>
                <w:strike/>
                <w:color w:val="FF0000"/>
                <w:rPrChange w:id="6229" w:author="88692" w:date="2020-06-18T09:50:00Z">
                  <w:rPr>
                    <w:del w:id="623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231" w:name="_Toc71198008"/>
            <w:bookmarkEnd w:id="6231"/>
          </w:p>
        </w:tc>
        <w:tc>
          <w:tcPr>
            <w:tcW w:w="688" w:type="dxa"/>
          </w:tcPr>
          <w:p w14:paraId="51A2DEA9" w14:textId="4073163A" w:rsidR="00A4784A" w:rsidRPr="00677B9B" w:rsidDel="009661CB" w:rsidRDefault="00A4784A" w:rsidP="004C47F9">
            <w:pPr>
              <w:rPr>
                <w:del w:id="6232" w:author="Fegie" w:date="2021-04-28T12:03:00Z"/>
                <w:rFonts w:ascii="標楷體" w:eastAsia="標楷體" w:hAnsi="標楷體"/>
                <w:strike/>
                <w:color w:val="FF0000"/>
                <w:rPrChange w:id="6233" w:author="88692" w:date="2020-06-18T09:50:00Z">
                  <w:rPr>
                    <w:del w:id="6234" w:author="Fegie" w:date="2021-04-28T12:03:00Z"/>
                    <w:rFonts w:ascii="標楷體" w:eastAsia="標楷體" w:hAnsi="標楷體"/>
                  </w:rPr>
                </w:rPrChange>
              </w:rPr>
            </w:pPr>
            <w:del w:id="6235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236" w:author="88692" w:date="2020-06-18T09:50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237" w:name="_Toc71198009"/>
              <w:bookmarkEnd w:id="6237"/>
            </w:del>
          </w:p>
        </w:tc>
        <w:tc>
          <w:tcPr>
            <w:tcW w:w="2925" w:type="dxa"/>
          </w:tcPr>
          <w:p w14:paraId="7044E13E" w14:textId="6832D754" w:rsidR="00A4784A" w:rsidRPr="00677B9B" w:rsidDel="009661CB" w:rsidRDefault="00A4784A" w:rsidP="004C47F9">
            <w:pPr>
              <w:rPr>
                <w:del w:id="6238" w:author="Fegie" w:date="2021-04-28T12:03:00Z"/>
                <w:rFonts w:ascii="標楷體" w:eastAsia="標楷體" w:hAnsi="標楷體"/>
                <w:strike/>
                <w:color w:val="FF0000"/>
                <w:rPrChange w:id="6239" w:author="88692" w:date="2020-06-18T09:50:00Z">
                  <w:rPr>
                    <w:del w:id="6240" w:author="Fegie" w:date="2021-04-28T12:03:00Z"/>
                    <w:rFonts w:ascii="標楷體" w:eastAsia="標楷體" w:hAnsi="標楷體"/>
                  </w:rPr>
                </w:rPrChange>
              </w:rPr>
            </w:pPr>
            <w:del w:id="6241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242" w:author="88692" w:date="2020-06-18T09:50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243" w:author="88692" w:date="2020-06-18T09:50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244" w:author="88692" w:date="2020-06-18T09:50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245" w:author="88692" w:date="2020-06-18T09:50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246" w:author="88692" w:date="2020-06-18T09:50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247" w:author="88692" w:date="2020-06-18T09:50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248" w:name="_Toc71198010"/>
              <w:bookmarkEnd w:id="6248"/>
            </w:del>
          </w:p>
        </w:tc>
        <w:bookmarkStart w:id="6249" w:name="_Toc71198011"/>
        <w:bookmarkEnd w:id="6249"/>
      </w:tr>
      <w:tr w:rsidR="00A4784A" w:rsidRPr="009B2BD3" w:rsidDel="009661CB" w14:paraId="47DECC64" w14:textId="396B9511" w:rsidTr="00D17183">
        <w:trPr>
          <w:trHeight w:val="291"/>
          <w:jc w:val="center"/>
          <w:del w:id="6250" w:author="Fegie" w:date="2021-04-28T12:03:00Z"/>
        </w:trPr>
        <w:tc>
          <w:tcPr>
            <w:tcW w:w="556" w:type="dxa"/>
          </w:tcPr>
          <w:p w14:paraId="1F050C9D" w14:textId="1261BD80" w:rsidR="00A4784A" w:rsidRPr="009B2BD3" w:rsidDel="009661CB" w:rsidRDefault="00A4784A" w:rsidP="004C47F9">
            <w:pPr>
              <w:rPr>
                <w:del w:id="6251" w:author="Fegie" w:date="2021-04-28T12:03:00Z"/>
                <w:rFonts w:ascii="標楷體" w:eastAsia="標楷體" w:hAnsi="標楷體"/>
              </w:rPr>
            </w:pPr>
            <w:del w:id="625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12</w:delText>
              </w:r>
              <w:bookmarkStart w:id="6253" w:name="_Toc71198012"/>
              <w:bookmarkEnd w:id="6253"/>
            </w:del>
          </w:p>
        </w:tc>
        <w:tc>
          <w:tcPr>
            <w:tcW w:w="2116" w:type="dxa"/>
          </w:tcPr>
          <w:p w14:paraId="1FC1B190" w14:textId="4B74C64F" w:rsidR="00A4784A" w:rsidRPr="009B2BD3" w:rsidDel="009661CB" w:rsidRDefault="00A4784A" w:rsidP="004C47F9">
            <w:pPr>
              <w:rPr>
                <w:del w:id="6254" w:author="Fegie" w:date="2021-04-28T12:03:00Z"/>
                <w:rFonts w:ascii="標楷體" w:eastAsia="標楷體" w:hAnsi="標楷體"/>
              </w:rPr>
            </w:pPr>
            <w:del w:id="625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戶籍郵遞區號</w:delText>
              </w:r>
              <w:bookmarkStart w:id="6256" w:name="_Toc71198013"/>
              <w:bookmarkEnd w:id="6256"/>
            </w:del>
          </w:p>
        </w:tc>
        <w:tc>
          <w:tcPr>
            <w:tcW w:w="1296" w:type="dxa"/>
          </w:tcPr>
          <w:p w14:paraId="64C5A293" w14:textId="4D085AF1" w:rsidR="00A4784A" w:rsidRPr="00A04243" w:rsidDel="009661CB" w:rsidRDefault="00A4784A" w:rsidP="00A4784A">
            <w:pPr>
              <w:rPr>
                <w:del w:id="6257" w:author="Fegie" w:date="2021-04-28T12:03:00Z"/>
                <w:rFonts w:ascii="標楷體" w:eastAsia="標楷體" w:hAnsi="標楷體"/>
              </w:rPr>
            </w:pPr>
            <w:del w:id="6258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6259" w:name="_Toc71198014"/>
              <w:bookmarkEnd w:id="6259"/>
            </w:del>
          </w:p>
        </w:tc>
        <w:tc>
          <w:tcPr>
            <w:tcW w:w="1053" w:type="dxa"/>
          </w:tcPr>
          <w:p w14:paraId="0CFAC343" w14:textId="5495A80A" w:rsidR="00A4784A" w:rsidRPr="009B2BD3" w:rsidDel="009661CB" w:rsidRDefault="00A4784A" w:rsidP="004C47F9">
            <w:pPr>
              <w:rPr>
                <w:del w:id="6260" w:author="Fegie" w:date="2021-04-28T12:03:00Z"/>
                <w:rFonts w:ascii="標楷體" w:eastAsia="標楷體" w:hAnsi="標楷體"/>
              </w:rPr>
            </w:pPr>
            <w:bookmarkStart w:id="6261" w:name="_Toc71198015"/>
            <w:bookmarkEnd w:id="6261"/>
          </w:p>
        </w:tc>
        <w:tc>
          <w:tcPr>
            <w:tcW w:w="1126" w:type="dxa"/>
          </w:tcPr>
          <w:p w14:paraId="0B219D5C" w14:textId="0C5C7555" w:rsidR="00A4784A" w:rsidRPr="009B2BD3" w:rsidDel="009661CB" w:rsidRDefault="00A4784A" w:rsidP="004C47F9">
            <w:pPr>
              <w:rPr>
                <w:del w:id="6262" w:author="Fegie" w:date="2021-04-28T12:03:00Z"/>
                <w:rFonts w:ascii="標楷體" w:eastAsia="標楷體" w:hAnsi="標楷體"/>
              </w:rPr>
            </w:pPr>
            <w:bookmarkStart w:id="6263" w:name="_Toc71198016"/>
            <w:bookmarkEnd w:id="6263"/>
          </w:p>
        </w:tc>
        <w:tc>
          <w:tcPr>
            <w:tcW w:w="660" w:type="dxa"/>
          </w:tcPr>
          <w:p w14:paraId="239E98DB" w14:textId="520DEE5B" w:rsidR="00A4784A" w:rsidRPr="009B2BD3" w:rsidDel="009661CB" w:rsidRDefault="00A4784A" w:rsidP="004C47F9">
            <w:pPr>
              <w:rPr>
                <w:del w:id="6264" w:author="Fegie" w:date="2021-04-28T12:03:00Z"/>
                <w:rFonts w:ascii="標楷體" w:eastAsia="標楷體" w:hAnsi="標楷體"/>
              </w:rPr>
            </w:pPr>
            <w:bookmarkStart w:id="6265" w:name="_Toc71198017"/>
            <w:bookmarkEnd w:id="6265"/>
          </w:p>
        </w:tc>
        <w:tc>
          <w:tcPr>
            <w:tcW w:w="688" w:type="dxa"/>
          </w:tcPr>
          <w:p w14:paraId="165AD983" w14:textId="2CDBB0B3" w:rsidR="00A4784A" w:rsidRPr="009B2BD3" w:rsidDel="009661CB" w:rsidRDefault="00A4784A" w:rsidP="004C47F9">
            <w:pPr>
              <w:rPr>
                <w:del w:id="6266" w:author="Fegie" w:date="2021-04-28T12:03:00Z"/>
                <w:rFonts w:ascii="標楷體" w:eastAsia="標楷體" w:hAnsi="標楷體"/>
              </w:rPr>
            </w:pPr>
            <w:del w:id="626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268" w:name="_Toc71198018"/>
              <w:bookmarkEnd w:id="6268"/>
            </w:del>
          </w:p>
        </w:tc>
        <w:tc>
          <w:tcPr>
            <w:tcW w:w="2925" w:type="dxa"/>
          </w:tcPr>
          <w:p w14:paraId="365722CC" w14:textId="01A53193" w:rsidR="00A4784A" w:rsidRPr="009B2BD3" w:rsidDel="009661CB" w:rsidRDefault="00A4784A" w:rsidP="004C47F9">
            <w:pPr>
              <w:rPr>
                <w:del w:id="6269" w:author="Fegie" w:date="2021-04-28T12:03:00Z"/>
                <w:rFonts w:ascii="標楷體" w:eastAsia="標楷體" w:hAnsi="標楷體"/>
              </w:rPr>
            </w:pPr>
            <w:del w:id="627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271" w:name="_Toc71198019"/>
              <w:bookmarkEnd w:id="6271"/>
            </w:del>
          </w:p>
        </w:tc>
        <w:bookmarkStart w:id="6272" w:name="_Toc71198020"/>
        <w:bookmarkEnd w:id="6272"/>
      </w:tr>
      <w:tr w:rsidR="00A4784A" w:rsidRPr="009B2BD3" w:rsidDel="009661CB" w14:paraId="3095CC95" w14:textId="7EEA9FD4" w:rsidTr="00D17183">
        <w:trPr>
          <w:trHeight w:val="291"/>
          <w:jc w:val="center"/>
          <w:del w:id="6273" w:author="Fegie" w:date="2021-04-28T12:03:00Z"/>
        </w:trPr>
        <w:tc>
          <w:tcPr>
            <w:tcW w:w="556" w:type="dxa"/>
          </w:tcPr>
          <w:p w14:paraId="495401D4" w14:textId="64DB31C1" w:rsidR="00A4784A" w:rsidRPr="009B2BD3" w:rsidDel="009661CB" w:rsidRDefault="00A4784A" w:rsidP="004C47F9">
            <w:pPr>
              <w:rPr>
                <w:del w:id="6274" w:author="Fegie" w:date="2021-04-28T12:03:00Z"/>
                <w:rFonts w:ascii="標楷體" w:eastAsia="標楷體" w:hAnsi="標楷體"/>
              </w:rPr>
            </w:pPr>
            <w:del w:id="627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13</w:delText>
              </w:r>
              <w:bookmarkStart w:id="6276" w:name="_Toc71198021"/>
              <w:bookmarkEnd w:id="6276"/>
            </w:del>
          </w:p>
        </w:tc>
        <w:tc>
          <w:tcPr>
            <w:tcW w:w="2116" w:type="dxa"/>
          </w:tcPr>
          <w:p w14:paraId="36D6F244" w14:textId="1516BEA6" w:rsidR="00A4784A" w:rsidRPr="009B2BD3" w:rsidDel="009661CB" w:rsidRDefault="00A4784A" w:rsidP="004C47F9">
            <w:pPr>
              <w:rPr>
                <w:del w:id="6277" w:author="Fegie" w:date="2021-04-28T12:03:00Z"/>
                <w:rFonts w:ascii="標楷體" w:eastAsia="標楷體" w:hAnsi="標楷體"/>
              </w:rPr>
            </w:pPr>
            <w:del w:id="627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戶籍地址    </w:delText>
              </w:r>
              <w:bookmarkStart w:id="6279" w:name="_Toc71198022"/>
              <w:bookmarkEnd w:id="6279"/>
            </w:del>
          </w:p>
        </w:tc>
        <w:tc>
          <w:tcPr>
            <w:tcW w:w="1296" w:type="dxa"/>
          </w:tcPr>
          <w:p w14:paraId="6F18E2C8" w14:textId="25574FC1" w:rsidR="00A4784A" w:rsidRPr="00A04243" w:rsidDel="009661CB" w:rsidRDefault="00A4784A" w:rsidP="00A4784A">
            <w:pPr>
              <w:rPr>
                <w:del w:id="6280" w:author="Fegie" w:date="2021-04-28T12:03:00Z"/>
                <w:rFonts w:ascii="標楷體" w:eastAsia="標楷體" w:hAnsi="標楷體"/>
              </w:rPr>
            </w:pPr>
            <w:del w:id="628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6282" w:name="_Toc71198023"/>
              <w:bookmarkEnd w:id="6282"/>
            </w:del>
          </w:p>
        </w:tc>
        <w:tc>
          <w:tcPr>
            <w:tcW w:w="1053" w:type="dxa"/>
          </w:tcPr>
          <w:p w14:paraId="28C108D2" w14:textId="219B6ACB" w:rsidR="00A4784A" w:rsidRPr="009B2BD3" w:rsidDel="009661CB" w:rsidRDefault="00A4784A" w:rsidP="004C47F9">
            <w:pPr>
              <w:rPr>
                <w:del w:id="6283" w:author="Fegie" w:date="2021-04-28T12:03:00Z"/>
                <w:rFonts w:ascii="標楷體" w:eastAsia="標楷體" w:hAnsi="標楷體"/>
              </w:rPr>
            </w:pPr>
            <w:bookmarkStart w:id="6284" w:name="_Toc71198024"/>
            <w:bookmarkEnd w:id="6284"/>
          </w:p>
        </w:tc>
        <w:tc>
          <w:tcPr>
            <w:tcW w:w="1126" w:type="dxa"/>
          </w:tcPr>
          <w:p w14:paraId="107C2500" w14:textId="625CB2C1" w:rsidR="00A4784A" w:rsidRPr="009B2BD3" w:rsidDel="009661CB" w:rsidRDefault="00A4784A" w:rsidP="004C47F9">
            <w:pPr>
              <w:rPr>
                <w:del w:id="6285" w:author="Fegie" w:date="2021-04-28T12:03:00Z"/>
                <w:rFonts w:ascii="標楷體" w:eastAsia="標楷體" w:hAnsi="標楷體"/>
              </w:rPr>
            </w:pPr>
            <w:bookmarkStart w:id="6286" w:name="_Toc71198025"/>
            <w:bookmarkEnd w:id="6286"/>
          </w:p>
        </w:tc>
        <w:tc>
          <w:tcPr>
            <w:tcW w:w="660" w:type="dxa"/>
          </w:tcPr>
          <w:p w14:paraId="05A43A22" w14:textId="19427B1F" w:rsidR="00A4784A" w:rsidRPr="009B2BD3" w:rsidDel="009661CB" w:rsidRDefault="00A4784A" w:rsidP="004C47F9">
            <w:pPr>
              <w:rPr>
                <w:del w:id="6287" w:author="Fegie" w:date="2021-04-28T12:03:00Z"/>
                <w:rFonts w:ascii="標楷體" w:eastAsia="標楷體" w:hAnsi="標楷體"/>
              </w:rPr>
            </w:pPr>
            <w:bookmarkStart w:id="6288" w:name="_Toc71198026"/>
            <w:bookmarkEnd w:id="6288"/>
          </w:p>
        </w:tc>
        <w:tc>
          <w:tcPr>
            <w:tcW w:w="688" w:type="dxa"/>
          </w:tcPr>
          <w:p w14:paraId="0856E89F" w14:textId="31AD3929" w:rsidR="00A4784A" w:rsidRPr="009B2BD3" w:rsidDel="009661CB" w:rsidRDefault="00A4784A" w:rsidP="004C47F9">
            <w:pPr>
              <w:rPr>
                <w:del w:id="6289" w:author="Fegie" w:date="2021-04-28T12:03:00Z"/>
                <w:rFonts w:ascii="標楷體" w:eastAsia="標楷體" w:hAnsi="標楷體"/>
              </w:rPr>
            </w:pPr>
            <w:del w:id="629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291" w:name="_Toc71198027"/>
              <w:bookmarkEnd w:id="6291"/>
            </w:del>
          </w:p>
        </w:tc>
        <w:tc>
          <w:tcPr>
            <w:tcW w:w="2925" w:type="dxa"/>
          </w:tcPr>
          <w:p w14:paraId="0926CD11" w14:textId="6F71E1A6" w:rsidR="00A4784A" w:rsidRPr="009B2BD3" w:rsidDel="009661CB" w:rsidRDefault="00A4784A" w:rsidP="004C47F9">
            <w:pPr>
              <w:rPr>
                <w:del w:id="6292" w:author="Fegie" w:date="2021-04-28T12:03:00Z"/>
                <w:rFonts w:ascii="標楷體" w:eastAsia="標楷體" w:hAnsi="標楷體"/>
              </w:rPr>
            </w:pPr>
            <w:del w:id="629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294" w:name="_Toc71198028"/>
              <w:bookmarkEnd w:id="6294"/>
            </w:del>
          </w:p>
        </w:tc>
        <w:bookmarkStart w:id="6295" w:name="_Toc71198029"/>
        <w:bookmarkEnd w:id="6295"/>
      </w:tr>
      <w:tr w:rsidR="00A4784A" w:rsidRPr="009B2BD3" w:rsidDel="009661CB" w14:paraId="290D2D09" w14:textId="349CC10C" w:rsidTr="00D17183">
        <w:trPr>
          <w:trHeight w:val="291"/>
          <w:jc w:val="center"/>
          <w:del w:id="6296" w:author="Fegie" w:date="2021-04-28T12:03:00Z"/>
        </w:trPr>
        <w:tc>
          <w:tcPr>
            <w:tcW w:w="556" w:type="dxa"/>
          </w:tcPr>
          <w:p w14:paraId="7DD64DF0" w14:textId="1ADDC460" w:rsidR="00A4784A" w:rsidRPr="00CE781C" w:rsidDel="009661CB" w:rsidRDefault="00A4784A" w:rsidP="004C47F9">
            <w:pPr>
              <w:rPr>
                <w:del w:id="6297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298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14</w:delText>
              </w:r>
              <w:bookmarkStart w:id="6299" w:name="_Toc71198030"/>
              <w:bookmarkEnd w:id="6299"/>
            </w:del>
          </w:p>
        </w:tc>
        <w:tc>
          <w:tcPr>
            <w:tcW w:w="2116" w:type="dxa"/>
          </w:tcPr>
          <w:p w14:paraId="2178D9EA" w14:textId="0D875766" w:rsidR="00A4784A" w:rsidRPr="00CE781C" w:rsidDel="009661CB" w:rsidRDefault="00A4784A" w:rsidP="004C47F9">
            <w:pPr>
              <w:rPr>
                <w:del w:id="6300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01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戶籍電話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6302" w:name="_Toc71198031"/>
              <w:bookmarkEnd w:id="6302"/>
            </w:del>
          </w:p>
        </w:tc>
        <w:tc>
          <w:tcPr>
            <w:tcW w:w="1296" w:type="dxa"/>
          </w:tcPr>
          <w:p w14:paraId="344CA4E0" w14:textId="123FEAE8" w:rsidR="00A4784A" w:rsidRPr="00CE781C" w:rsidDel="009661CB" w:rsidRDefault="00A4784A" w:rsidP="00A4784A">
            <w:pPr>
              <w:rPr>
                <w:del w:id="630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04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6305" w:name="_Toc71198032"/>
              <w:bookmarkEnd w:id="6305"/>
            </w:del>
          </w:p>
        </w:tc>
        <w:tc>
          <w:tcPr>
            <w:tcW w:w="1053" w:type="dxa"/>
          </w:tcPr>
          <w:p w14:paraId="7B5DE80F" w14:textId="392370EB" w:rsidR="00A4784A" w:rsidRPr="00CE781C" w:rsidDel="009661CB" w:rsidRDefault="00A4784A" w:rsidP="004C47F9">
            <w:pPr>
              <w:rPr>
                <w:del w:id="630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307" w:name="_Toc71198033"/>
            <w:bookmarkEnd w:id="6307"/>
          </w:p>
        </w:tc>
        <w:tc>
          <w:tcPr>
            <w:tcW w:w="1126" w:type="dxa"/>
          </w:tcPr>
          <w:p w14:paraId="5C9C7A9D" w14:textId="1FAFA869" w:rsidR="00A4784A" w:rsidRPr="00CE781C" w:rsidDel="009661CB" w:rsidRDefault="00A4784A" w:rsidP="004C47F9">
            <w:pPr>
              <w:rPr>
                <w:del w:id="630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309" w:name="_Toc71198034"/>
            <w:bookmarkEnd w:id="6309"/>
          </w:p>
        </w:tc>
        <w:tc>
          <w:tcPr>
            <w:tcW w:w="660" w:type="dxa"/>
          </w:tcPr>
          <w:p w14:paraId="7A18B9EA" w14:textId="30DC9119" w:rsidR="00A4784A" w:rsidRPr="00CE781C" w:rsidDel="009661CB" w:rsidRDefault="00A4784A" w:rsidP="004C47F9">
            <w:pPr>
              <w:rPr>
                <w:del w:id="631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311" w:name="_Toc71198035"/>
            <w:bookmarkEnd w:id="6311"/>
          </w:p>
        </w:tc>
        <w:tc>
          <w:tcPr>
            <w:tcW w:w="688" w:type="dxa"/>
          </w:tcPr>
          <w:p w14:paraId="21A140E4" w14:textId="47647E8A" w:rsidR="00A4784A" w:rsidRPr="00CE781C" w:rsidDel="009661CB" w:rsidRDefault="00A4784A" w:rsidP="004C47F9">
            <w:pPr>
              <w:rPr>
                <w:del w:id="6312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13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314" w:name="_Toc71198036"/>
              <w:bookmarkEnd w:id="6314"/>
            </w:del>
          </w:p>
        </w:tc>
        <w:tc>
          <w:tcPr>
            <w:tcW w:w="2925" w:type="dxa"/>
          </w:tcPr>
          <w:p w14:paraId="42434079" w14:textId="596C8E52" w:rsidR="00A4784A" w:rsidRPr="00CE781C" w:rsidDel="009661CB" w:rsidRDefault="00A4784A" w:rsidP="004C47F9">
            <w:pPr>
              <w:rPr>
                <w:del w:id="631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16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必輸入</w:delText>
              </w:r>
              <w:bookmarkStart w:id="6317" w:name="_Toc71198037"/>
              <w:bookmarkEnd w:id="6317"/>
            </w:del>
          </w:p>
        </w:tc>
        <w:bookmarkStart w:id="6318" w:name="_Toc71198038"/>
        <w:bookmarkEnd w:id="6318"/>
      </w:tr>
      <w:tr w:rsidR="00A4784A" w:rsidRPr="009B2BD3" w:rsidDel="009661CB" w14:paraId="53B54DA1" w14:textId="68D5F9F9" w:rsidTr="00D17183">
        <w:trPr>
          <w:trHeight w:val="291"/>
          <w:jc w:val="center"/>
          <w:del w:id="6319" w:author="Fegie" w:date="2021-04-28T12:03:00Z"/>
        </w:trPr>
        <w:tc>
          <w:tcPr>
            <w:tcW w:w="556" w:type="dxa"/>
          </w:tcPr>
          <w:p w14:paraId="79858C41" w14:textId="23481C76" w:rsidR="00A4784A" w:rsidRPr="009B2BD3" w:rsidDel="009661CB" w:rsidRDefault="00A4784A" w:rsidP="004C47F9">
            <w:pPr>
              <w:rPr>
                <w:del w:id="6320" w:author="Fegie" w:date="2021-04-28T12:03:00Z"/>
                <w:rFonts w:ascii="標楷體" w:eastAsia="標楷體" w:hAnsi="標楷體"/>
              </w:rPr>
            </w:pPr>
            <w:del w:id="632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15</w:delText>
              </w:r>
              <w:bookmarkStart w:id="6322" w:name="_Toc71198039"/>
              <w:bookmarkEnd w:id="6322"/>
            </w:del>
          </w:p>
        </w:tc>
        <w:tc>
          <w:tcPr>
            <w:tcW w:w="2116" w:type="dxa"/>
          </w:tcPr>
          <w:p w14:paraId="13629F97" w14:textId="4FCAEBAB" w:rsidR="00A4784A" w:rsidRPr="009B2BD3" w:rsidDel="009661CB" w:rsidRDefault="00A4784A" w:rsidP="004C47F9">
            <w:pPr>
              <w:rPr>
                <w:del w:id="6323" w:author="Fegie" w:date="2021-04-28T12:03:00Z"/>
                <w:rFonts w:ascii="標楷體" w:eastAsia="標楷體" w:hAnsi="標楷體"/>
              </w:rPr>
            </w:pPr>
            <w:del w:id="632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通訊郵遞區號</w:delText>
              </w:r>
              <w:bookmarkStart w:id="6325" w:name="_Toc71198040"/>
              <w:bookmarkEnd w:id="6325"/>
            </w:del>
          </w:p>
        </w:tc>
        <w:tc>
          <w:tcPr>
            <w:tcW w:w="1296" w:type="dxa"/>
          </w:tcPr>
          <w:p w14:paraId="49910EA4" w14:textId="7B9F4842" w:rsidR="00A4784A" w:rsidRPr="00A04243" w:rsidDel="009661CB" w:rsidRDefault="00A4784A" w:rsidP="00A4784A">
            <w:pPr>
              <w:rPr>
                <w:del w:id="6326" w:author="Fegie" w:date="2021-04-28T12:03:00Z"/>
                <w:rFonts w:ascii="標楷體" w:eastAsia="標楷體" w:hAnsi="標楷體"/>
              </w:rPr>
            </w:pPr>
            <w:del w:id="6327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6328" w:name="_Toc71198041"/>
              <w:bookmarkEnd w:id="6328"/>
            </w:del>
          </w:p>
        </w:tc>
        <w:tc>
          <w:tcPr>
            <w:tcW w:w="1053" w:type="dxa"/>
          </w:tcPr>
          <w:p w14:paraId="5CEB788D" w14:textId="28A3F600" w:rsidR="00A4784A" w:rsidRPr="009B2BD3" w:rsidDel="009661CB" w:rsidRDefault="00A4784A" w:rsidP="004C47F9">
            <w:pPr>
              <w:rPr>
                <w:del w:id="6329" w:author="Fegie" w:date="2021-04-28T12:03:00Z"/>
                <w:rFonts w:ascii="標楷體" w:eastAsia="標楷體" w:hAnsi="標楷體"/>
              </w:rPr>
            </w:pPr>
            <w:bookmarkStart w:id="6330" w:name="_Toc71198042"/>
            <w:bookmarkEnd w:id="6330"/>
          </w:p>
        </w:tc>
        <w:tc>
          <w:tcPr>
            <w:tcW w:w="1126" w:type="dxa"/>
          </w:tcPr>
          <w:p w14:paraId="507CA44B" w14:textId="352138BD" w:rsidR="00A4784A" w:rsidRPr="009B2BD3" w:rsidDel="009661CB" w:rsidRDefault="00A4784A" w:rsidP="004C47F9">
            <w:pPr>
              <w:rPr>
                <w:del w:id="6331" w:author="Fegie" w:date="2021-04-28T12:03:00Z"/>
                <w:rFonts w:ascii="標楷體" w:eastAsia="標楷體" w:hAnsi="標楷體"/>
              </w:rPr>
            </w:pPr>
            <w:bookmarkStart w:id="6332" w:name="_Toc71198043"/>
            <w:bookmarkEnd w:id="6332"/>
          </w:p>
        </w:tc>
        <w:tc>
          <w:tcPr>
            <w:tcW w:w="660" w:type="dxa"/>
          </w:tcPr>
          <w:p w14:paraId="58B7C0BD" w14:textId="568A8339" w:rsidR="00A4784A" w:rsidRPr="009B2BD3" w:rsidDel="009661CB" w:rsidRDefault="00A4784A" w:rsidP="004C47F9">
            <w:pPr>
              <w:rPr>
                <w:del w:id="6333" w:author="Fegie" w:date="2021-04-28T12:03:00Z"/>
                <w:rFonts w:ascii="標楷體" w:eastAsia="標楷體" w:hAnsi="標楷體"/>
              </w:rPr>
            </w:pPr>
            <w:bookmarkStart w:id="6334" w:name="_Toc71198044"/>
            <w:bookmarkEnd w:id="6334"/>
          </w:p>
        </w:tc>
        <w:tc>
          <w:tcPr>
            <w:tcW w:w="688" w:type="dxa"/>
          </w:tcPr>
          <w:p w14:paraId="1C69F74B" w14:textId="153C0D3C" w:rsidR="00A4784A" w:rsidRPr="009B2BD3" w:rsidDel="009661CB" w:rsidRDefault="00A4784A" w:rsidP="004C47F9">
            <w:pPr>
              <w:rPr>
                <w:del w:id="6335" w:author="Fegie" w:date="2021-04-28T12:03:00Z"/>
                <w:rFonts w:ascii="標楷體" w:eastAsia="標楷體" w:hAnsi="標楷體"/>
              </w:rPr>
            </w:pPr>
            <w:del w:id="633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337" w:name="_Toc71198045"/>
              <w:bookmarkEnd w:id="6337"/>
            </w:del>
          </w:p>
        </w:tc>
        <w:tc>
          <w:tcPr>
            <w:tcW w:w="2925" w:type="dxa"/>
          </w:tcPr>
          <w:p w14:paraId="2840A98D" w14:textId="5E54733E" w:rsidR="00A4784A" w:rsidRPr="009B2BD3" w:rsidDel="009661CB" w:rsidRDefault="00A4784A" w:rsidP="004C47F9">
            <w:pPr>
              <w:rPr>
                <w:del w:id="6338" w:author="Fegie" w:date="2021-04-28T12:03:00Z"/>
                <w:rFonts w:ascii="標楷體" w:eastAsia="標楷體" w:hAnsi="標楷體"/>
              </w:rPr>
            </w:pPr>
            <w:del w:id="633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340" w:name="_Toc71198046"/>
              <w:bookmarkEnd w:id="6340"/>
            </w:del>
          </w:p>
        </w:tc>
        <w:bookmarkStart w:id="6341" w:name="_Toc71198047"/>
        <w:bookmarkEnd w:id="6341"/>
      </w:tr>
      <w:tr w:rsidR="00A4784A" w:rsidRPr="009B2BD3" w:rsidDel="009661CB" w14:paraId="504D19F7" w14:textId="2F84A923" w:rsidTr="00D17183">
        <w:trPr>
          <w:trHeight w:val="291"/>
          <w:jc w:val="center"/>
          <w:del w:id="6342" w:author="Fegie" w:date="2021-04-28T12:03:00Z"/>
        </w:trPr>
        <w:tc>
          <w:tcPr>
            <w:tcW w:w="556" w:type="dxa"/>
          </w:tcPr>
          <w:p w14:paraId="6D6FF74C" w14:textId="5F0393F4" w:rsidR="00A4784A" w:rsidRPr="009B2BD3" w:rsidDel="009661CB" w:rsidRDefault="00A4784A" w:rsidP="004C47F9">
            <w:pPr>
              <w:rPr>
                <w:del w:id="6343" w:author="Fegie" w:date="2021-04-28T12:03:00Z"/>
                <w:rFonts w:ascii="標楷體" w:eastAsia="標楷體" w:hAnsi="標楷體"/>
              </w:rPr>
            </w:pPr>
            <w:del w:id="634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6</w:delText>
              </w:r>
              <w:bookmarkStart w:id="6345" w:name="_Toc71198048"/>
              <w:bookmarkEnd w:id="6345"/>
            </w:del>
          </w:p>
        </w:tc>
        <w:tc>
          <w:tcPr>
            <w:tcW w:w="2116" w:type="dxa"/>
          </w:tcPr>
          <w:p w14:paraId="7B6F0854" w14:textId="4A585C56" w:rsidR="00A4784A" w:rsidRPr="009B2BD3" w:rsidDel="009661CB" w:rsidRDefault="00A4784A" w:rsidP="004C47F9">
            <w:pPr>
              <w:rPr>
                <w:del w:id="6346" w:author="Fegie" w:date="2021-04-28T12:03:00Z"/>
                <w:rFonts w:ascii="標楷體" w:eastAsia="標楷體" w:hAnsi="標楷體"/>
              </w:rPr>
            </w:pPr>
            <w:del w:id="634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通訊地址    </w:delText>
              </w:r>
              <w:bookmarkStart w:id="6348" w:name="_Toc71198049"/>
              <w:bookmarkEnd w:id="6348"/>
            </w:del>
          </w:p>
        </w:tc>
        <w:tc>
          <w:tcPr>
            <w:tcW w:w="1296" w:type="dxa"/>
          </w:tcPr>
          <w:p w14:paraId="6D9F8A1B" w14:textId="06E323DD" w:rsidR="00A4784A" w:rsidRPr="00A04243" w:rsidDel="009661CB" w:rsidRDefault="00A4784A" w:rsidP="00A4784A">
            <w:pPr>
              <w:rPr>
                <w:del w:id="6349" w:author="Fegie" w:date="2021-04-28T12:03:00Z"/>
                <w:rFonts w:ascii="標楷體" w:eastAsia="標楷體" w:hAnsi="標楷體"/>
              </w:rPr>
            </w:pPr>
            <w:del w:id="635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6351" w:name="_Toc71198050"/>
              <w:bookmarkEnd w:id="6351"/>
            </w:del>
          </w:p>
        </w:tc>
        <w:tc>
          <w:tcPr>
            <w:tcW w:w="1053" w:type="dxa"/>
          </w:tcPr>
          <w:p w14:paraId="1C8216EF" w14:textId="52E37CB2" w:rsidR="00A4784A" w:rsidRPr="009B2BD3" w:rsidDel="009661CB" w:rsidRDefault="00A4784A" w:rsidP="004C47F9">
            <w:pPr>
              <w:rPr>
                <w:del w:id="6352" w:author="Fegie" w:date="2021-04-28T12:03:00Z"/>
                <w:rFonts w:ascii="標楷體" w:eastAsia="標楷體" w:hAnsi="標楷體"/>
              </w:rPr>
            </w:pPr>
            <w:bookmarkStart w:id="6353" w:name="_Toc71198051"/>
            <w:bookmarkEnd w:id="6353"/>
          </w:p>
        </w:tc>
        <w:tc>
          <w:tcPr>
            <w:tcW w:w="1126" w:type="dxa"/>
          </w:tcPr>
          <w:p w14:paraId="45B6A2AB" w14:textId="7C33A754" w:rsidR="00A4784A" w:rsidRPr="009B2BD3" w:rsidDel="009661CB" w:rsidRDefault="00A4784A" w:rsidP="004C47F9">
            <w:pPr>
              <w:rPr>
                <w:del w:id="6354" w:author="Fegie" w:date="2021-04-28T12:03:00Z"/>
                <w:rFonts w:ascii="標楷體" w:eastAsia="標楷體" w:hAnsi="標楷體"/>
              </w:rPr>
            </w:pPr>
            <w:bookmarkStart w:id="6355" w:name="_Toc71198052"/>
            <w:bookmarkEnd w:id="6355"/>
          </w:p>
        </w:tc>
        <w:tc>
          <w:tcPr>
            <w:tcW w:w="660" w:type="dxa"/>
          </w:tcPr>
          <w:p w14:paraId="0A8B5DC8" w14:textId="64A74C95" w:rsidR="00A4784A" w:rsidRPr="009B2BD3" w:rsidDel="009661CB" w:rsidRDefault="00A4784A" w:rsidP="004C47F9">
            <w:pPr>
              <w:rPr>
                <w:del w:id="6356" w:author="Fegie" w:date="2021-04-28T12:03:00Z"/>
                <w:rFonts w:ascii="標楷體" w:eastAsia="標楷體" w:hAnsi="標楷體"/>
              </w:rPr>
            </w:pPr>
            <w:bookmarkStart w:id="6357" w:name="_Toc71198053"/>
            <w:bookmarkEnd w:id="6357"/>
          </w:p>
        </w:tc>
        <w:tc>
          <w:tcPr>
            <w:tcW w:w="688" w:type="dxa"/>
          </w:tcPr>
          <w:p w14:paraId="1F99651A" w14:textId="6ED5F87C" w:rsidR="00A4784A" w:rsidRPr="009B2BD3" w:rsidDel="009661CB" w:rsidRDefault="00A4784A" w:rsidP="004C47F9">
            <w:pPr>
              <w:rPr>
                <w:del w:id="6358" w:author="Fegie" w:date="2021-04-28T12:03:00Z"/>
                <w:rFonts w:ascii="標楷體" w:eastAsia="標楷體" w:hAnsi="標楷體"/>
              </w:rPr>
            </w:pPr>
            <w:del w:id="635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360" w:name="_Toc71198054"/>
              <w:bookmarkEnd w:id="6360"/>
            </w:del>
          </w:p>
        </w:tc>
        <w:tc>
          <w:tcPr>
            <w:tcW w:w="2925" w:type="dxa"/>
          </w:tcPr>
          <w:p w14:paraId="5AC846B3" w14:textId="5D1FFEF3" w:rsidR="00A4784A" w:rsidRPr="009B2BD3" w:rsidDel="009661CB" w:rsidRDefault="00A4784A" w:rsidP="004C47F9">
            <w:pPr>
              <w:rPr>
                <w:del w:id="6361" w:author="Fegie" w:date="2021-04-28T12:03:00Z"/>
                <w:rFonts w:ascii="標楷體" w:eastAsia="標楷體" w:hAnsi="標楷體"/>
              </w:rPr>
            </w:pPr>
            <w:del w:id="636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363" w:name="_Toc71198055"/>
              <w:bookmarkEnd w:id="6363"/>
            </w:del>
          </w:p>
        </w:tc>
        <w:bookmarkStart w:id="6364" w:name="_Toc71198056"/>
        <w:bookmarkEnd w:id="6364"/>
      </w:tr>
      <w:tr w:rsidR="00A4784A" w:rsidRPr="009B2BD3" w:rsidDel="009661CB" w14:paraId="52B335DF" w14:textId="4F0D10F7" w:rsidTr="00D17183">
        <w:trPr>
          <w:trHeight w:val="291"/>
          <w:jc w:val="center"/>
          <w:del w:id="6365" w:author="Fegie" w:date="2021-04-28T12:03:00Z"/>
        </w:trPr>
        <w:tc>
          <w:tcPr>
            <w:tcW w:w="556" w:type="dxa"/>
            <w:vMerge w:val="restart"/>
          </w:tcPr>
          <w:p w14:paraId="38EA09DF" w14:textId="771E6329" w:rsidR="00A4784A" w:rsidRPr="009B2BD3" w:rsidDel="009661CB" w:rsidRDefault="00A4784A" w:rsidP="00EF4A37">
            <w:pPr>
              <w:rPr>
                <w:del w:id="6366" w:author="Fegie" w:date="2021-04-28T12:03:00Z"/>
                <w:rFonts w:ascii="標楷體" w:eastAsia="標楷體" w:hAnsi="標楷體"/>
              </w:rPr>
            </w:pPr>
            <w:del w:id="636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17</w:delText>
              </w:r>
              <w:bookmarkStart w:id="6368" w:name="_Toc71198057"/>
              <w:bookmarkEnd w:id="6368"/>
            </w:del>
          </w:p>
        </w:tc>
        <w:tc>
          <w:tcPr>
            <w:tcW w:w="2116" w:type="dxa"/>
          </w:tcPr>
          <w:p w14:paraId="0589947F" w14:textId="4447CDC9" w:rsidR="00A4784A" w:rsidRPr="00CE781C" w:rsidDel="009661CB" w:rsidRDefault="00A4784A" w:rsidP="00EF4A37">
            <w:pPr>
              <w:rPr>
                <w:del w:id="6369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70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-O1 </w:delText>
              </w:r>
              <w:bookmarkStart w:id="6371" w:name="_Toc71198058"/>
              <w:bookmarkEnd w:id="6371"/>
            </w:del>
          </w:p>
        </w:tc>
        <w:tc>
          <w:tcPr>
            <w:tcW w:w="1296" w:type="dxa"/>
          </w:tcPr>
          <w:p w14:paraId="0A126F82" w14:textId="6D610A6F" w:rsidR="00A4784A" w:rsidRPr="00CE781C" w:rsidDel="009661CB" w:rsidRDefault="00A4784A" w:rsidP="00A4784A">
            <w:pPr>
              <w:rPr>
                <w:del w:id="6372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73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6374" w:name="_Toc71198059"/>
              <w:bookmarkEnd w:id="6374"/>
            </w:del>
          </w:p>
        </w:tc>
        <w:tc>
          <w:tcPr>
            <w:tcW w:w="1053" w:type="dxa"/>
          </w:tcPr>
          <w:p w14:paraId="004C7784" w14:textId="3EDA4055" w:rsidR="00A4784A" w:rsidRPr="00CE781C" w:rsidDel="009661CB" w:rsidRDefault="00A4784A" w:rsidP="00EF4A37">
            <w:pPr>
              <w:rPr>
                <w:del w:id="637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376" w:name="_Toc71198060"/>
            <w:bookmarkEnd w:id="6376"/>
          </w:p>
        </w:tc>
        <w:tc>
          <w:tcPr>
            <w:tcW w:w="1126" w:type="dxa"/>
            <w:vMerge w:val="restart"/>
          </w:tcPr>
          <w:p w14:paraId="1091B9A7" w14:textId="1F170D94" w:rsidR="00A4784A" w:rsidRPr="00CE781C" w:rsidDel="009661CB" w:rsidRDefault="00A4784A" w:rsidP="00EF4A37">
            <w:pPr>
              <w:rPr>
                <w:del w:id="6377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78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至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少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輸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入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一組</w:delText>
              </w:r>
              <w:bookmarkStart w:id="6379" w:name="_Toc71198061"/>
              <w:bookmarkEnd w:id="6379"/>
            </w:del>
          </w:p>
        </w:tc>
        <w:tc>
          <w:tcPr>
            <w:tcW w:w="660" w:type="dxa"/>
            <w:vMerge w:val="restart"/>
          </w:tcPr>
          <w:p w14:paraId="418C0613" w14:textId="5270B225" w:rsidR="00A4784A" w:rsidRPr="00CE781C" w:rsidDel="009661CB" w:rsidRDefault="00A4784A" w:rsidP="00EF4A37">
            <w:pPr>
              <w:rPr>
                <w:del w:id="638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381" w:name="_Toc71198062"/>
            <w:bookmarkEnd w:id="6381"/>
          </w:p>
        </w:tc>
        <w:tc>
          <w:tcPr>
            <w:tcW w:w="688" w:type="dxa"/>
          </w:tcPr>
          <w:p w14:paraId="33D1D6E8" w14:textId="661D60AC" w:rsidR="00A4784A" w:rsidRPr="00CE781C" w:rsidDel="009661CB" w:rsidRDefault="00A4784A" w:rsidP="00EF4A37">
            <w:pPr>
              <w:rPr>
                <w:del w:id="6382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83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384" w:name="_Toc71198063"/>
              <w:bookmarkEnd w:id="6384"/>
            </w:del>
          </w:p>
        </w:tc>
        <w:tc>
          <w:tcPr>
            <w:tcW w:w="2925" w:type="dxa"/>
            <w:vMerge w:val="restart"/>
          </w:tcPr>
          <w:p w14:paraId="142E63B1" w14:textId="16BC40C2" w:rsidR="00A4784A" w:rsidRPr="00CE781C" w:rsidDel="009661CB" w:rsidRDefault="00A4784A" w:rsidP="00EF4A37">
            <w:pPr>
              <w:rPr>
                <w:del w:id="638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86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必輸入</w:delText>
              </w:r>
              <w:bookmarkStart w:id="6387" w:name="_Toc71198064"/>
              <w:bookmarkEnd w:id="6387"/>
            </w:del>
          </w:p>
        </w:tc>
        <w:bookmarkStart w:id="6388" w:name="_Toc71198065"/>
        <w:bookmarkEnd w:id="6388"/>
      </w:tr>
      <w:tr w:rsidR="00A4784A" w:rsidRPr="009B2BD3" w:rsidDel="009661CB" w14:paraId="660BE7EE" w14:textId="61DFF3B4" w:rsidTr="00D17183">
        <w:trPr>
          <w:trHeight w:val="291"/>
          <w:jc w:val="center"/>
          <w:del w:id="6389" w:author="Fegie" w:date="2021-04-28T12:03:00Z"/>
        </w:trPr>
        <w:tc>
          <w:tcPr>
            <w:tcW w:w="556" w:type="dxa"/>
            <w:vMerge/>
          </w:tcPr>
          <w:p w14:paraId="40268B2C" w14:textId="4350C04D" w:rsidR="00A4784A" w:rsidRPr="009B2BD3" w:rsidDel="009661CB" w:rsidRDefault="00A4784A" w:rsidP="00EF4A37">
            <w:pPr>
              <w:rPr>
                <w:del w:id="6390" w:author="Fegie" w:date="2021-04-28T12:03:00Z"/>
                <w:rFonts w:ascii="標楷體" w:eastAsia="標楷體" w:hAnsi="標楷體"/>
              </w:rPr>
            </w:pPr>
            <w:bookmarkStart w:id="6391" w:name="_Toc71198066"/>
            <w:bookmarkEnd w:id="6391"/>
          </w:p>
        </w:tc>
        <w:tc>
          <w:tcPr>
            <w:tcW w:w="2116" w:type="dxa"/>
          </w:tcPr>
          <w:p w14:paraId="21B5E4B0" w14:textId="4E370225" w:rsidR="00A4784A" w:rsidRPr="00CE781C" w:rsidDel="009661CB" w:rsidRDefault="00A4784A" w:rsidP="00EF4A37">
            <w:pPr>
              <w:rPr>
                <w:del w:id="6392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93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-O2 </w:delText>
              </w:r>
              <w:bookmarkStart w:id="6394" w:name="_Toc71198067"/>
              <w:bookmarkEnd w:id="6394"/>
            </w:del>
          </w:p>
        </w:tc>
        <w:tc>
          <w:tcPr>
            <w:tcW w:w="1296" w:type="dxa"/>
          </w:tcPr>
          <w:p w14:paraId="5A12F546" w14:textId="2D9D33C8" w:rsidR="00A4784A" w:rsidRPr="00CE781C" w:rsidDel="009661CB" w:rsidRDefault="00A4784A" w:rsidP="00A4784A">
            <w:pPr>
              <w:rPr>
                <w:del w:id="639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96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6397" w:name="_Toc71198068"/>
              <w:bookmarkEnd w:id="6397"/>
            </w:del>
          </w:p>
        </w:tc>
        <w:tc>
          <w:tcPr>
            <w:tcW w:w="1053" w:type="dxa"/>
          </w:tcPr>
          <w:p w14:paraId="24586742" w14:textId="02D8421F" w:rsidR="00A4784A" w:rsidRPr="00CE781C" w:rsidDel="009661CB" w:rsidRDefault="00A4784A" w:rsidP="00EF4A37">
            <w:pPr>
              <w:rPr>
                <w:del w:id="639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399" w:name="_Toc71198069"/>
            <w:bookmarkEnd w:id="6399"/>
          </w:p>
        </w:tc>
        <w:tc>
          <w:tcPr>
            <w:tcW w:w="1126" w:type="dxa"/>
            <w:vMerge/>
          </w:tcPr>
          <w:p w14:paraId="6E7E06DF" w14:textId="3D6D5729" w:rsidR="00A4784A" w:rsidRPr="00CE781C" w:rsidDel="009661CB" w:rsidRDefault="00A4784A" w:rsidP="00EF4A37">
            <w:pPr>
              <w:rPr>
                <w:del w:id="640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01" w:name="_Toc71198070"/>
            <w:bookmarkEnd w:id="6401"/>
          </w:p>
        </w:tc>
        <w:tc>
          <w:tcPr>
            <w:tcW w:w="660" w:type="dxa"/>
            <w:vMerge/>
          </w:tcPr>
          <w:p w14:paraId="73DA862E" w14:textId="26B586B5" w:rsidR="00A4784A" w:rsidRPr="00CE781C" w:rsidDel="009661CB" w:rsidRDefault="00A4784A" w:rsidP="00EF4A37">
            <w:pPr>
              <w:rPr>
                <w:del w:id="6402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03" w:name="_Toc71198071"/>
            <w:bookmarkEnd w:id="6403"/>
          </w:p>
        </w:tc>
        <w:tc>
          <w:tcPr>
            <w:tcW w:w="688" w:type="dxa"/>
          </w:tcPr>
          <w:p w14:paraId="215A8594" w14:textId="45C3758D" w:rsidR="00A4784A" w:rsidRPr="00CE781C" w:rsidDel="009661CB" w:rsidRDefault="00A4784A" w:rsidP="00EF4A37">
            <w:pPr>
              <w:rPr>
                <w:del w:id="640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05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406" w:name="_Toc71198072"/>
              <w:bookmarkEnd w:id="6406"/>
            </w:del>
          </w:p>
        </w:tc>
        <w:tc>
          <w:tcPr>
            <w:tcW w:w="2925" w:type="dxa"/>
            <w:vMerge/>
          </w:tcPr>
          <w:p w14:paraId="28C343C7" w14:textId="76818533" w:rsidR="00A4784A" w:rsidRPr="00CE781C" w:rsidDel="009661CB" w:rsidRDefault="00A4784A" w:rsidP="00EF4A37">
            <w:pPr>
              <w:rPr>
                <w:del w:id="640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08" w:name="_Toc71198073"/>
            <w:bookmarkEnd w:id="6408"/>
          </w:p>
        </w:tc>
        <w:bookmarkStart w:id="6409" w:name="_Toc71198074"/>
        <w:bookmarkEnd w:id="6409"/>
      </w:tr>
      <w:tr w:rsidR="00A4784A" w:rsidRPr="009B2BD3" w:rsidDel="009661CB" w14:paraId="17B2DEEC" w14:textId="6D922293" w:rsidTr="00D17183">
        <w:trPr>
          <w:trHeight w:val="291"/>
          <w:jc w:val="center"/>
          <w:del w:id="6410" w:author="Fegie" w:date="2021-04-28T12:03:00Z"/>
        </w:trPr>
        <w:tc>
          <w:tcPr>
            <w:tcW w:w="556" w:type="dxa"/>
            <w:vMerge/>
          </w:tcPr>
          <w:p w14:paraId="71CD8FF7" w14:textId="67953C18" w:rsidR="00A4784A" w:rsidRPr="009B2BD3" w:rsidDel="009661CB" w:rsidRDefault="00A4784A" w:rsidP="00EF4A37">
            <w:pPr>
              <w:rPr>
                <w:del w:id="6411" w:author="Fegie" w:date="2021-04-28T12:03:00Z"/>
                <w:rFonts w:ascii="標楷體" w:eastAsia="標楷體" w:hAnsi="標楷體"/>
              </w:rPr>
            </w:pPr>
            <w:bookmarkStart w:id="6412" w:name="_Toc71198075"/>
            <w:bookmarkEnd w:id="6412"/>
          </w:p>
        </w:tc>
        <w:tc>
          <w:tcPr>
            <w:tcW w:w="2116" w:type="dxa"/>
          </w:tcPr>
          <w:p w14:paraId="7618F641" w14:textId="0DF37268" w:rsidR="00A4784A" w:rsidRPr="00CE781C" w:rsidDel="009661CB" w:rsidRDefault="00A4784A" w:rsidP="00EF4A37">
            <w:pPr>
              <w:rPr>
                <w:del w:id="641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14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-H1 </w:delText>
              </w:r>
              <w:bookmarkStart w:id="6415" w:name="_Toc71198076"/>
              <w:bookmarkEnd w:id="6415"/>
            </w:del>
          </w:p>
        </w:tc>
        <w:tc>
          <w:tcPr>
            <w:tcW w:w="1296" w:type="dxa"/>
          </w:tcPr>
          <w:p w14:paraId="36AC21D0" w14:textId="6550B356" w:rsidR="00A4784A" w:rsidRPr="00CE781C" w:rsidDel="009661CB" w:rsidRDefault="00A4784A" w:rsidP="00A4784A">
            <w:pPr>
              <w:rPr>
                <w:del w:id="641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17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6418" w:name="_Toc71198077"/>
              <w:bookmarkEnd w:id="6418"/>
            </w:del>
          </w:p>
        </w:tc>
        <w:tc>
          <w:tcPr>
            <w:tcW w:w="1053" w:type="dxa"/>
          </w:tcPr>
          <w:p w14:paraId="0499E855" w14:textId="63FCCDD2" w:rsidR="00A4784A" w:rsidRPr="00CE781C" w:rsidDel="009661CB" w:rsidRDefault="00A4784A" w:rsidP="00EF4A37">
            <w:pPr>
              <w:rPr>
                <w:del w:id="641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20" w:name="_Toc71198078"/>
            <w:bookmarkEnd w:id="6420"/>
          </w:p>
        </w:tc>
        <w:tc>
          <w:tcPr>
            <w:tcW w:w="1126" w:type="dxa"/>
            <w:vMerge/>
          </w:tcPr>
          <w:p w14:paraId="1F72A819" w14:textId="7470DA7C" w:rsidR="00A4784A" w:rsidRPr="00CE781C" w:rsidDel="009661CB" w:rsidRDefault="00A4784A" w:rsidP="00EF4A37">
            <w:pPr>
              <w:rPr>
                <w:del w:id="642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22" w:name="_Toc71198079"/>
            <w:bookmarkEnd w:id="6422"/>
          </w:p>
        </w:tc>
        <w:tc>
          <w:tcPr>
            <w:tcW w:w="660" w:type="dxa"/>
            <w:vMerge/>
          </w:tcPr>
          <w:p w14:paraId="0CA788CC" w14:textId="287AC826" w:rsidR="00A4784A" w:rsidRPr="00CE781C" w:rsidDel="009661CB" w:rsidRDefault="00A4784A" w:rsidP="00EF4A37">
            <w:pPr>
              <w:rPr>
                <w:del w:id="642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24" w:name="_Toc71198080"/>
            <w:bookmarkEnd w:id="6424"/>
          </w:p>
        </w:tc>
        <w:tc>
          <w:tcPr>
            <w:tcW w:w="688" w:type="dxa"/>
          </w:tcPr>
          <w:p w14:paraId="1237B90D" w14:textId="576514AE" w:rsidR="00A4784A" w:rsidRPr="00CE781C" w:rsidDel="009661CB" w:rsidRDefault="00A4784A" w:rsidP="00EF4A37">
            <w:pPr>
              <w:rPr>
                <w:del w:id="642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26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427" w:name="_Toc71198081"/>
              <w:bookmarkEnd w:id="6427"/>
            </w:del>
          </w:p>
        </w:tc>
        <w:tc>
          <w:tcPr>
            <w:tcW w:w="2925" w:type="dxa"/>
            <w:vMerge/>
          </w:tcPr>
          <w:p w14:paraId="7EC2F160" w14:textId="5BD74C2C" w:rsidR="00A4784A" w:rsidRPr="00CE781C" w:rsidDel="009661CB" w:rsidRDefault="00A4784A" w:rsidP="00EF4A37">
            <w:pPr>
              <w:rPr>
                <w:del w:id="642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29" w:name="_Toc71198082"/>
            <w:bookmarkEnd w:id="6429"/>
          </w:p>
        </w:tc>
        <w:bookmarkStart w:id="6430" w:name="_Toc71198083"/>
        <w:bookmarkEnd w:id="6430"/>
      </w:tr>
      <w:tr w:rsidR="00A4784A" w:rsidRPr="009B2BD3" w:rsidDel="009661CB" w14:paraId="734DACDF" w14:textId="5E9581BA" w:rsidTr="00D17183">
        <w:trPr>
          <w:trHeight w:val="291"/>
          <w:jc w:val="center"/>
          <w:del w:id="6431" w:author="Fegie" w:date="2021-04-28T12:03:00Z"/>
        </w:trPr>
        <w:tc>
          <w:tcPr>
            <w:tcW w:w="556" w:type="dxa"/>
            <w:vMerge/>
          </w:tcPr>
          <w:p w14:paraId="441EBEB4" w14:textId="1A456581" w:rsidR="00A4784A" w:rsidRPr="009B2BD3" w:rsidDel="009661CB" w:rsidRDefault="00A4784A" w:rsidP="00EF4A37">
            <w:pPr>
              <w:rPr>
                <w:del w:id="6432" w:author="Fegie" w:date="2021-04-28T12:03:00Z"/>
                <w:rFonts w:ascii="標楷體" w:eastAsia="標楷體" w:hAnsi="標楷體"/>
              </w:rPr>
            </w:pPr>
            <w:bookmarkStart w:id="6433" w:name="_Toc71198084"/>
            <w:bookmarkEnd w:id="6433"/>
          </w:p>
        </w:tc>
        <w:tc>
          <w:tcPr>
            <w:tcW w:w="2116" w:type="dxa"/>
          </w:tcPr>
          <w:p w14:paraId="6A86D75B" w14:textId="5E50F036" w:rsidR="00A4784A" w:rsidRPr="00CE781C" w:rsidDel="009661CB" w:rsidRDefault="00A4784A" w:rsidP="00EF4A37">
            <w:pPr>
              <w:rPr>
                <w:del w:id="643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35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-H2 </w:delText>
              </w:r>
              <w:bookmarkStart w:id="6436" w:name="_Toc71198085"/>
              <w:bookmarkEnd w:id="6436"/>
            </w:del>
          </w:p>
        </w:tc>
        <w:tc>
          <w:tcPr>
            <w:tcW w:w="1296" w:type="dxa"/>
          </w:tcPr>
          <w:p w14:paraId="5200A156" w14:textId="6D9547A7" w:rsidR="00A4784A" w:rsidRPr="00CE781C" w:rsidDel="009661CB" w:rsidRDefault="00A4784A" w:rsidP="00A4784A">
            <w:pPr>
              <w:rPr>
                <w:del w:id="6437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38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6439" w:name="_Toc71198086"/>
              <w:bookmarkEnd w:id="6439"/>
            </w:del>
          </w:p>
        </w:tc>
        <w:tc>
          <w:tcPr>
            <w:tcW w:w="1053" w:type="dxa"/>
          </w:tcPr>
          <w:p w14:paraId="7D3A53EE" w14:textId="12EAD59F" w:rsidR="00A4784A" w:rsidRPr="00CE781C" w:rsidDel="009661CB" w:rsidRDefault="00A4784A" w:rsidP="00EF4A37">
            <w:pPr>
              <w:rPr>
                <w:del w:id="644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41" w:name="_Toc71198087"/>
            <w:bookmarkEnd w:id="6441"/>
          </w:p>
        </w:tc>
        <w:tc>
          <w:tcPr>
            <w:tcW w:w="1126" w:type="dxa"/>
            <w:vMerge/>
          </w:tcPr>
          <w:p w14:paraId="41B2BCAF" w14:textId="5611E34B" w:rsidR="00A4784A" w:rsidRPr="00CE781C" w:rsidDel="009661CB" w:rsidRDefault="00A4784A" w:rsidP="00EF4A37">
            <w:pPr>
              <w:rPr>
                <w:del w:id="6442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43" w:name="_Toc71198088"/>
            <w:bookmarkEnd w:id="6443"/>
          </w:p>
        </w:tc>
        <w:tc>
          <w:tcPr>
            <w:tcW w:w="660" w:type="dxa"/>
            <w:vMerge/>
          </w:tcPr>
          <w:p w14:paraId="00FD5CB8" w14:textId="0749865F" w:rsidR="00A4784A" w:rsidRPr="00CE781C" w:rsidDel="009661CB" w:rsidRDefault="00A4784A" w:rsidP="00EF4A37">
            <w:pPr>
              <w:rPr>
                <w:del w:id="644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45" w:name="_Toc71198089"/>
            <w:bookmarkEnd w:id="6445"/>
          </w:p>
        </w:tc>
        <w:tc>
          <w:tcPr>
            <w:tcW w:w="688" w:type="dxa"/>
          </w:tcPr>
          <w:p w14:paraId="12DABBD7" w14:textId="6E90BF68" w:rsidR="00A4784A" w:rsidRPr="00CE781C" w:rsidDel="009661CB" w:rsidRDefault="00A4784A" w:rsidP="00EF4A37">
            <w:pPr>
              <w:rPr>
                <w:del w:id="644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47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448" w:name="_Toc71198090"/>
              <w:bookmarkEnd w:id="6448"/>
            </w:del>
          </w:p>
        </w:tc>
        <w:tc>
          <w:tcPr>
            <w:tcW w:w="2925" w:type="dxa"/>
            <w:vMerge/>
          </w:tcPr>
          <w:p w14:paraId="6C64D509" w14:textId="420BED25" w:rsidR="00A4784A" w:rsidRPr="00CE781C" w:rsidDel="009661CB" w:rsidRDefault="00A4784A" w:rsidP="00EF4A37">
            <w:pPr>
              <w:rPr>
                <w:del w:id="644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50" w:name="_Toc71198091"/>
            <w:bookmarkEnd w:id="6450"/>
          </w:p>
        </w:tc>
        <w:bookmarkStart w:id="6451" w:name="_Toc71198092"/>
        <w:bookmarkEnd w:id="6451"/>
      </w:tr>
      <w:tr w:rsidR="00A4784A" w:rsidRPr="009B2BD3" w:rsidDel="009661CB" w14:paraId="1BA5E15F" w14:textId="517D2A2B" w:rsidTr="00D17183">
        <w:trPr>
          <w:trHeight w:val="291"/>
          <w:jc w:val="center"/>
          <w:del w:id="6452" w:author="Fegie" w:date="2021-04-28T12:03:00Z"/>
        </w:trPr>
        <w:tc>
          <w:tcPr>
            <w:tcW w:w="556" w:type="dxa"/>
            <w:vMerge/>
          </w:tcPr>
          <w:p w14:paraId="05EDCD25" w14:textId="289E9BE1" w:rsidR="00A4784A" w:rsidRPr="009B2BD3" w:rsidDel="009661CB" w:rsidRDefault="00A4784A" w:rsidP="00EF4A37">
            <w:pPr>
              <w:rPr>
                <w:del w:id="6453" w:author="Fegie" w:date="2021-04-28T12:03:00Z"/>
                <w:rFonts w:ascii="標楷體" w:eastAsia="標楷體" w:hAnsi="標楷體"/>
              </w:rPr>
            </w:pPr>
            <w:bookmarkStart w:id="6454" w:name="_Toc71198093"/>
            <w:bookmarkEnd w:id="6454"/>
          </w:p>
        </w:tc>
        <w:tc>
          <w:tcPr>
            <w:tcW w:w="2116" w:type="dxa"/>
          </w:tcPr>
          <w:p w14:paraId="0EE3A7BC" w14:textId="5C161274" w:rsidR="00A4784A" w:rsidRPr="00CE781C" w:rsidDel="009661CB" w:rsidRDefault="00A4784A" w:rsidP="00EF4A37">
            <w:pPr>
              <w:rPr>
                <w:del w:id="645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56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手機號碼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6457" w:name="_Toc71198094"/>
              <w:bookmarkEnd w:id="6457"/>
            </w:del>
          </w:p>
        </w:tc>
        <w:tc>
          <w:tcPr>
            <w:tcW w:w="1296" w:type="dxa"/>
          </w:tcPr>
          <w:p w14:paraId="4EA69FFA" w14:textId="78296461" w:rsidR="00A4784A" w:rsidRPr="00CE781C" w:rsidDel="009661CB" w:rsidRDefault="00A4784A" w:rsidP="00A4784A">
            <w:pPr>
              <w:rPr>
                <w:del w:id="645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59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X(10)</w:delText>
              </w:r>
              <w:bookmarkStart w:id="6460" w:name="_Toc71198095"/>
              <w:bookmarkEnd w:id="6460"/>
            </w:del>
          </w:p>
        </w:tc>
        <w:tc>
          <w:tcPr>
            <w:tcW w:w="1053" w:type="dxa"/>
          </w:tcPr>
          <w:p w14:paraId="69541B00" w14:textId="66FCD3C6" w:rsidR="00A4784A" w:rsidRPr="00CE781C" w:rsidDel="009661CB" w:rsidRDefault="00A4784A" w:rsidP="00EF4A37">
            <w:pPr>
              <w:rPr>
                <w:del w:id="646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62" w:name="_Toc71198096"/>
            <w:bookmarkEnd w:id="6462"/>
          </w:p>
        </w:tc>
        <w:tc>
          <w:tcPr>
            <w:tcW w:w="1126" w:type="dxa"/>
            <w:vMerge/>
          </w:tcPr>
          <w:p w14:paraId="5A9CBF64" w14:textId="0C553A8F" w:rsidR="00A4784A" w:rsidRPr="00CE781C" w:rsidDel="009661CB" w:rsidRDefault="00A4784A" w:rsidP="00EF4A37">
            <w:pPr>
              <w:rPr>
                <w:del w:id="646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64" w:name="_Toc71198097"/>
            <w:bookmarkEnd w:id="6464"/>
          </w:p>
        </w:tc>
        <w:tc>
          <w:tcPr>
            <w:tcW w:w="660" w:type="dxa"/>
            <w:vMerge/>
          </w:tcPr>
          <w:p w14:paraId="4A674ADA" w14:textId="3CB43B71" w:rsidR="00A4784A" w:rsidRPr="00CE781C" w:rsidDel="009661CB" w:rsidRDefault="00A4784A" w:rsidP="00EF4A37">
            <w:pPr>
              <w:rPr>
                <w:del w:id="646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66" w:name="_Toc71198098"/>
            <w:bookmarkEnd w:id="6466"/>
          </w:p>
        </w:tc>
        <w:tc>
          <w:tcPr>
            <w:tcW w:w="688" w:type="dxa"/>
          </w:tcPr>
          <w:p w14:paraId="77AF59C5" w14:textId="2009A8C2" w:rsidR="00A4784A" w:rsidRPr="00CE781C" w:rsidDel="009661CB" w:rsidRDefault="00A4784A" w:rsidP="00EF4A37">
            <w:pPr>
              <w:rPr>
                <w:del w:id="6467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68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469" w:name="_Toc71198099"/>
              <w:bookmarkEnd w:id="6469"/>
            </w:del>
          </w:p>
        </w:tc>
        <w:tc>
          <w:tcPr>
            <w:tcW w:w="2925" w:type="dxa"/>
            <w:vMerge/>
          </w:tcPr>
          <w:p w14:paraId="1D13CCD6" w14:textId="2D9BEA6D" w:rsidR="00A4784A" w:rsidRPr="00CE781C" w:rsidDel="009661CB" w:rsidRDefault="00A4784A" w:rsidP="00EF4A37">
            <w:pPr>
              <w:rPr>
                <w:del w:id="647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71" w:name="_Toc71198100"/>
            <w:bookmarkEnd w:id="6471"/>
          </w:p>
        </w:tc>
        <w:bookmarkStart w:id="6472" w:name="_Toc71198101"/>
        <w:bookmarkEnd w:id="6472"/>
      </w:tr>
      <w:tr w:rsidR="00A4784A" w:rsidRPr="009B2BD3" w:rsidDel="009661CB" w14:paraId="32FB2A1D" w14:textId="019B375E" w:rsidTr="00D17183">
        <w:trPr>
          <w:trHeight w:val="291"/>
          <w:jc w:val="center"/>
          <w:del w:id="6473" w:author="Fegie" w:date="2021-04-28T12:03:00Z"/>
        </w:trPr>
        <w:tc>
          <w:tcPr>
            <w:tcW w:w="556" w:type="dxa"/>
            <w:vMerge/>
          </w:tcPr>
          <w:p w14:paraId="45C3B2C2" w14:textId="49C793E7" w:rsidR="00A4784A" w:rsidRPr="009B2BD3" w:rsidDel="009661CB" w:rsidRDefault="00A4784A" w:rsidP="00EF4A37">
            <w:pPr>
              <w:rPr>
                <w:del w:id="6474" w:author="Fegie" w:date="2021-04-28T12:03:00Z"/>
                <w:rFonts w:ascii="標楷體" w:eastAsia="標楷體" w:hAnsi="標楷體"/>
              </w:rPr>
            </w:pPr>
            <w:bookmarkStart w:id="6475" w:name="_Toc71198102"/>
            <w:bookmarkEnd w:id="6475"/>
          </w:p>
        </w:tc>
        <w:tc>
          <w:tcPr>
            <w:tcW w:w="2116" w:type="dxa"/>
          </w:tcPr>
          <w:p w14:paraId="7FAD8D9F" w14:textId="697C2057" w:rsidR="00A4784A" w:rsidRPr="00CE781C" w:rsidDel="009661CB" w:rsidRDefault="00A4784A" w:rsidP="00EF4A37">
            <w:pPr>
              <w:rPr>
                <w:del w:id="647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77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傳真號碼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6478" w:name="_Toc71198103"/>
              <w:bookmarkEnd w:id="6478"/>
            </w:del>
          </w:p>
        </w:tc>
        <w:tc>
          <w:tcPr>
            <w:tcW w:w="1296" w:type="dxa"/>
          </w:tcPr>
          <w:p w14:paraId="401F021A" w14:textId="2590CCF2" w:rsidR="00A4784A" w:rsidRPr="00CE781C" w:rsidDel="009661CB" w:rsidRDefault="00A4784A" w:rsidP="00A4784A">
            <w:pPr>
              <w:rPr>
                <w:del w:id="6479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80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X(10)</w:delText>
              </w:r>
              <w:bookmarkStart w:id="6481" w:name="_Toc71198104"/>
              <w:bookmarkEnd w:id="6481"/>
            </w:del>
          </w:p>
        </w:tc>
        <w:tc>
          <w:tcPr>
            <w:tcW w:w="1053" w:type="dxa"/>
          </w:tcPr>
          <w:p w14:paraId="00A0644F" w14:textId="3F1319D6" w:rsidR="00A4784A" w:rsidRPr="00CE781C" w:rsidDel="009661CB" w:rsidRDefault="00A4784A" w:rsidP="00EF4A37">
            <w:pPr>
              <w:rPr>
                <w:del w:id="6482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83" w:name="_Toc71198105"/>
            <w:bookmarkEnd w:id="6483"/>
          </w:p>
        </w:tc>
        <w:tc>
          <w:tcPr>
            <w:tcW w:w="1126" w:type="dxa"/>
          </w:tcPr>
          <w:p w14:paraId="2434DB68" w14:textId="5AD2E9E0" w:rsidR="00A4784A" w:rsidRPr="00CE781C" w:rsidDel="009661CB" w:rsidRDefault="00A4784A" w:rsidP="00EF4A37">
            <w:pPr>
              <w:rPr>
                <w:del w:id="648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85" w:name="_Toc71198106"/>
            <w:bookmarkEnd w:id="6485"/>
          </w:p>
        </w:tc>
        <w:tc>
          <w:tcPr>
            <w:tcW w:w="660" w:type="dxa"/>
          </w:tcPr>
          <w:p w14:paraId="1AD1DACF" w14:textId="68632CFC" w:rsidR="00A4784A" w:rsidRPr="00CE781C" w:rsidDel="009661CB" w:rsidRDefault="00A4784A" w:rsidP="00EF4A37">
            <w:pPr>
              <w:rPr>
                <w:del w:id="648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87" w:name="_Toc71198107"/>
            <w:bookmarkEnd w:id="6487"/>
          </w:p>
        </w:tc>
        <w:tc>
          <w:tcPr>
            <w:tcW w:w="688" w:type="dxa"/>
          </w:tcPr>
          <w:p w14:paraId="7FC3F4C0" w14:textId="043CB913" w:rsidR="00A4784A" w:rsidRPr="00CE781C" w:rsidDel="009661CB" w:rsidRDefault="00A4784A" w:rsidP="00EF4A37">
            <w:pPr>
              <w:rPr>
                <w:del w:id="648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89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490" w:name="_Toc71198108"/>
              <w:bookmarkEnd w:id="6490"/>
            </w:del>
          </w:p>
        </w:tc>
        <w:tc>
          <w:tcPr>
            <w:tcW w:w="2925" w:type="dxa"/>
          </w:tcPr>
          <w:p w14:paraId="1B915F21" w14:textId="63063E91" w:rsidR="00A4784A" w:rsidRPr="00CE781C" w:rsidDel="009661CB" w:rsidRDefault="00A4784A" w:rsidP="00EF4A37">
            <w:pPr>
              <w:rPr>
                <w:del w:id="649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92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必輸入</w:delText>
              </w:r>
              <w:bookmarkStart w:id="6493" w:name="_Toc71198109"/>
              <w:bookmarkEnd w:id="6493"/>
            </w:del>
          </w:p>
        </w:tc>
        <w:bookmarkStart w:id="6494" w:name="_Toc71198110"/>
        <w:bookmarkEnd w:id="6494"/>
      </w:tr>
      <w:tr w:rsidR="00A4784A" w:rsidRPr="009B2BD3" w:rsidDel="009661CB" w14:paraId="4B4EBB21" w14:textId="19D2E193" w:rsidTr="00D17183">
        <w:trPr>
          <w:trHeight w:val="291"/>
          <w:jc w:val="center"/>
          <w:del w:id="6495" w:author="Fegie" w:date="2021-04-28T12:03:00Z"/>
        </w:trPr>
        <w:tc>
          <w:tcPr>
            <w:tcW w:w="556" w:type="dxa"/>
          </w:tcPr>
          <w:p w14:paraId="688B6C0E" w14:textId="4F91126C" w:rsidR="00A4784A" w:rsidRPr="009B2BD3" w:rsidDel="009661CB" w:rsidRDefault="00A4784A" w:rsidP="004C47F9">
            <w:pPr>
              <w:rPr>
                <w:del w:id="6496" w:author="Fegie" w:date="2021-04-28T12:03:00Z"/>
                <w:rFonts w:ascii="標楷體" w:eastAsia="標楷體" w:hAnsi="標楷體"/>
              </w:rPr>
            </w:pPr>
            <w:del w:id="649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18</w:delText>
              </w:r>
              <w:bookmarkStart w:id="6498" w:name="_Toc71198111"/>
              <w:bookmarkEnd w:id="6498"/>
            </w:del>
          </w:p>
        </w:tc>
        <w:tc>
          <w:tcPr>
            <w:tcW w:w="2116" w:type="dxa"/>
          </w:tcPr>
          <w:p w14:paraId="47BD46E7" w14:textId="15045976" w:rsidR="00A4784A" w:rsidRPr="009B2BD3" w:rsidDel="009661CB" w:rsidRDefault="00A4784A" w:rsidP="004C47F9">
            <w:pPr>
              <w:rPr>
                <w:del w:id="6499" w:author="Fegie" w:date="2021-04-28T12:03:00Z"/>
                <w:rFonts w:ascii="標楷體" w:eastAsia="標楷體" w:hAnsi="標楷體"/>
              </w:rPr>
            </w:pPr>
            <w:del w:id="650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電子信箱    </w:delText>
              </w:r>
              <w:bookmarkStart w:id="6501" w:name="_Toc71198112"/>
              <w:bookmarkEnd w:id="6501"/>
            </w:del>
          </w:p>
        </w:tc>
        <w:tc>
          <w:tcPr>
            <w:tcW w:w="1296" w:type="dxa"/>
          </w:tcPr>
          <w:p w14:paraId="4355E263" w14:textId="178BDD16" w:rsidR="00A4784A" w:rsidRPr="00A04243" w:rsidDel="009661CB" w:rsidRDefault="00A4784A" w:rsidP="00A4784A">
            <w:pPr>
              <w:rPr>
                <w:del w:id="6502" w:author="Fegie" w:date="2021-04-28T12:03:00Z"/>
                <w:rFonts w:ascii="標楷體" w:eastAsia="標楷體" w:hAnsi="標楷體"/>
              </w:rPr>
            </w:pPr>
            <w:del w:id="650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6504" w:name="_Toc71198113"/>
              <w:bookmarkEnd w:id="6504"/>
            </w:del>
          </w:p>
        </w:tc>
        <w:tc>
          <w:tcPr>
            <w:tcW w:w="1053" w:type="dxa"/>
          </w:tcPr>
          <w:p w14:paraId="50DABAF8" w14:textId="6BAD6649" w:rsidR="00A4784A" w:rsidRPr="009B2BD3" w:rsidDel="009661CB" w:rsidRDefault="00A4784A" w:rsidP="004C47F9">
            <w:pPr>
              <w:rPr>
                <w:del w:id="6505" w:author="Fegie" w:date="2021-04-28T12:03:00Z"/>
                <w:rFonts w:ascii="標楷體" w:eastAsia="標楷體" w:hAnsi="標楷體"/>
              </w:rPr>
            </w:pPr>
            <w:bookmarkStart w:id="6506" w:name="_Toc71198114"/>
            <w:bookmarkEnd w:id="6506"/>
          </w:p>
        </w:tc>
        <w:tc>
          <w:tcPr>
            <w:tcW w:w="1126" w:type="dxa"/>
          </w:tcPr>
          <w:p w14:paraId="72438F1D" w14:textId="763A01CA" w:rsidR="00A4784A" w:rsidRPr="009B2BD3" w:rsidDel="009661CB" w:rsidRDefault="00A4784A" w:rsidP="004C47F9">
            <w:pPr>
              <w:rPr>
                <w:del w:id="6507" w:author="Fegie" w:date="2021-04-28T12:03:00Z"/>
                <w:rFonts w:ascii="標楷體" w:eastAsia="標楷體" w:hAnsi="標楷體"/>
              </w:rPr>
            </w:pPr>
            <w:bookmarkStart w:id="6508" w:name="_Toc71198115"/>
            <w:bookmarkEnd w:id="6508"/>
          </w:p>
        </w:tc>
        <w:tc>
          <w:tcPr>
            <w:tcW w:w="660" w:type="dxa"/>
          </w:tcPr>
          <w:p w14:paraId="24D62F44" w14:textId="2A63AB94" w:rsidR="00A4784A" w:rsidRPr="009B2BD3" w:rsidDel="009661CB" w:rsidRDefault="00A4784A" w:rsidP="004C47F9">
            <w:pPr>
              <w:rPr>
                <w:del w:id="6509" w:author="Fegie" w:date="2021-04-28T12:03:00Z"/>
                <w:rFonts w:ascii="標楷體" w:eastAsia="標楷體" w:hAnsi="標楷體"/>
              </w:rPr>
            </w:pPr>
            <w:bookmarkStart w:id="6510" w:name="_Toc71198116"/>
            <w:bookmarkEnd w:id="6510"/>
          </w:p>
        </w:tc>
        <w:tc>
          <w:tcPr>
            <w:tcW w:w="688" w:type="dxa"/>
          </w:tcPr>
          <w:p w14:paraId="47E0148D" w14:textId="1A067566" w:rsidR="00A4784A" w:rsidRPr="009B2BD3" w:rsidDel="009661CB" w:rsidRDefault="00A4784A" w:rsidP="004C47F9">
            <w:pPr>
              <w:rPr>
                <w:del w:id="6511" w:author="Fegie" w:date="2021-04-28T12:03:00Z"/>
                <w:rFonts w:ascii="標楷體" w:eastAsia="標楷體" w:hAnsi="標楷體"/>
              </w:rPr>
            </w:pPr>
            <w:del w:id="651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513" w:name="_Toc71198117"/>
              <w:bookmarkEnd w:id="6513"/>
            </w:del>
          </w:p>
        </w:tc>
        <w:tc>
          <w:tcPr>
            <w:tcW w:w="2925" w:type="dxa"/>
          </w:tcPr>
          <w:p w14:paraId="7A813EAF" w14:textId="43A486C4" w:rsidR="00A4784A" w:rsidRPr="009B2BD3" w:rsidDel="009661CB" w:rsidRDefault="00A4784A" w:rsidP="004C47F9">
            <w:pPr>
              <w:rPr>
                <w:del w:id="6514" w:author="Fegie" w:date="2021-04-28T12:03:00Z"/>
                <w:rFonts w:ascii="標楷體" w:eastAsia="標楷體" w:hAnsi="標楷體"/>
              </w:rPr>
            </w:pPr>
            <w:del w:id="651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516" w:name="_Toc71198118"/>
              <w:bookmarkEnd w:id="6516"/>
            </w:del>
          </w:p>
        </w:tc>
        <w:bookmarkStart w:id="6517" w:name="_Toc71198119"/>
        <w:bookmarkEnd w:id="6517"/>
      </w:tr>
      <w:tr w:rsidR="00D17183" w:rsidRPr="009B2BD3" w:rsidDel="009661CB" w14:paraId="005E812C" w14:textId="5C881288" w:rsidTr="00D17183">
        <w:trPr>
          <w:trHeight w:val="291"/>
          <w:jc w:val="center"/>
          <w:del w:id="6518" w:author="Fegie" w:date="2021-04-28T12:03:00Z"/>
        </w:trPr>
        <w:tc>
          <w:tcPr>
            <w:tcW w:w="556" w:type="dxa"/>
          </w:tcPr>
          <w:p w14:paraId="266DCF0F" w14:textId="771FE17D" w:rsidR="00D17183" w:rsidRPr="009B2BD3" w:rsidDel="009661CB" w:rsidRDefault="00D17183" w:rsidP="00D17183">
            <w:pPr>
              <w:rPr>
                <w:del w:id="6519" w:author="Fegie" w:date="2021-04-28T12:03:00Z"/>
                <w:rFonts w:ascii="標楷體" w:eastAsia="標楷體" w:hAnsi="標楷體"/>
              </w:rPr>
            </w:pPr>
            <w:del w:id="652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19</w:delText>
              </w:r>
              <w:bookmarkStart w:id="6521" w:name="_Toc71198120"/>
              <w:bookmarkEnd w:id="6521"/>
            </w:del>
          </w:p>
        </w:tc>
        <w:tc>
          <w:tcPr>
            <w:tcW w:w="2116" w:type="dxa"/>
          </w:tcPr>
          <w:p w14:paraId="5DAD45C5" w14:textId="3AB9A153" w:rsidR="00D17183" w:rsidRPr="009B2BD3" w:rsidDel="009661CB" w:rsidRDefault="00D17183" w:rsidP="00D17183">
            <w:pPr>
              <w:rPr>
                <w:del w:id="6522" w:author="Fegie" w:date="2021-04-28T12:03:00Z"/>
                <w:rFonts w:ascii="標楷體" w:eastAsia="標楷體" w:hAnsi="標楷體"/>
              </w:rPr>
            </w:pPr>
            <w:del w:id="6523" w:author="Fegie" w:date="2021-04-28T12:03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為授信限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制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象</w:delText>
              </w:r>
              <w:bookmarkStart w:id="6524" w:name="_Toc71198121"/>
              <w:bookmarkEnd w:id="6524"/>
            </w:del>
          </w:p>
        </w:tc>
        <w:tc>
          <w:tcPr>
            <w:tcW w:w="1296" w:type="dxa"/>
          </w:tcPr>
          <w:p w14:paraId="5B5A6FCE" w14:textId="31F2439C" w:rsidR="00D17183" w:rsidRPr="00A04243" w:rsidDel="009661CB" w:rsidRDefault="00D17183" w:rsidP="00D17183">
            <w:pPr>
              <w:rPr>
                <w:del w:id="6525" w:author="Fegie" w:date="2021-04-28T12:03:00Z"/>
                <w:rFonts w:ascii="標楷體" w:eastAsia="標楷體" w:hAnsi="標楷體"/>
              </w:rPr>
            </w:pPr>
            <w:ins w:id="6526" w:author="88692" w:date="2020-06-18T10:04:00Z">
              <w:del w:id="6527" w:author="Fegie" w:date="2021-04-28T12:03:00Z">
                <w:r w:rsidDel="009661CB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del w:id="652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6529" w:name="_Toc71198122"/>
              <w:bookmarkEnd w:id="6529"/>
            </w:del>
          </w:p>
        </w:tc>
        <w:tc>
          <w:tcPr>
            <w:tcW w:w="1053" w:type="dxa"/>
          </w:tcPr>
          <w:p w14:paraId="3780187D" w14:textId="361885F9" w:rsidR="00D17183" w:rsidRPr="009B2BD3" w:rsidDel="009661CB" w:rsidRDefault="00D17183" w:rsidP="00D17183">
            <w:pPr>
              <w:rPr>
                <w:del w:id="6530" w:author="Fegie" w:date="2021-04-28T12:03:00Z"/>
                <w:rFonts w:ascii="標楷體" w:eastAsia="標楷體" w:hAnsi="標楷體"/>
              </w:rPr>
            </w:pPr>
            <w:bookmarkStart w:id="6531" w:name="_Toc71198123"/>
            <w:bookmarkEnd w:id="6531"/>
          </w:p>
        </w:tc>
        <w:tc>
          <w:tcPr>
            <w:tcW w:w="1126" w:type="dxa"/>
          </w:tcPr>
          <w:p w14:paraId="48384768" w14:textId="3BEDD091" w:rsidR="00D17183" w:rsidRPr="009B2BD3" w:rsidDel="009661CB" w:rsidRDefault="00D17183" w:rsidP="00D17183">
            <w:pPr>
              <w:rPr>
                <w:del w:id="6532" w:author="Fegie" w:date="2021-04-28T12:03:00Z"/>
                <w:rFonts w:ascii="標楷體" w:eastAsia="標楷體" w:hAnsi="標楷體"/>
              </w:rPr>
            </w:pPr>
            <w:ins w:id="6533" w:author="88692" w:date="2020-06-18T10:07:00Z">
              <w:del w:id="6534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6535" w:name="_Toc71198124"/>
            <w:bookmarkEnd w:id="6535"/>
          </w:p>
        </w:tc>
        <w:tc>
          <w:tcPr>
            <w:tcW w:w="660" w:type="dxa"/>
          </w:tcPr>
          <w:p w14:paraId="32182C03" w14:textId="2D672BEF" w:rsidR="00D17183" w:rsidRPr="009B2BD3" w:rsidDel="009661CB" w:rsidRDefault="00D17183" w:rsidP="00D17183">
            <w:pPr>
              <w:rPr>
                <w:del w:id="6536" w:author="Fegie" w:date="2021-04-28T12:03:00Z"/>
                <w:rFonts w:ascii="標楷體" w:eastAsia="標楷體" w:hAnsi="標楷體"/>
              </w:rPr>
            </w:pPr>
            <w:bookmarkStart w:id="6537" w:name="_Toc71198125"/>
            <w:bookmarkEnd w:id="6537"/>
          </w:p>
        </w:tc>
        <w:tc>
          <w:tcPr>
            <w:tcW w:w="688" w:type="dxa"/>
          </w:tcPr>
          <w:p w14:paraId="645D30A6" w14:textId="197C9FB1" w:rsidR="00D17183" w:rsidRPr="009B2BD3" w:rsidDel="009661CB" w:rsidRDefault="00D17183" w:rsidP="00D17183">
            <w:pPr>
              <w:rPr>
                <w:del w:id="6538" w:author="Fegie" w:date="2021-04-28T12:03:00Z"/>
                <w:rFonts w:ascii="標楷體" w:eastAsia="標楷體" w:hAnsi="標楷體"/>
              </w:rPr>
            </w:pPr>
            <w:del w:id="653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540" w:name="_Toc71198126"/>
              <w:bookmarkEnd w:id="6540"/>
            </w:del>
          </w:p>
        </w:tc>
        <w:tc>
          <w:tcPr>
            <w:tcW w:w="2925" w:type="dxa"/>
          </w:tcPr>
          <w:p w14:paraId="5B93A223" w14:textId="3F68564A" w:rsidR="00D17183" w:rsidDel="009661CB" w:rsidRDefault="00D17183" w:rsidP="00D17183">
            <w:pPr>
              <w:rPr>
                <w:ins w:id="6541" w:author="88692" w:date="2020-06-18T10:06:00Z"/>
                <w:del w:id="6542" w:author="Fegie" w:date="2021-04-28T12:03:00Z"/>
                <w:rFonts w:ascii="標楷體" w:eastAsia="標楷體" w:hAnsi="標楷體"/>
              </w:rPr>
            </w:pPr>
            <w:del w:id="654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</w:del>
            <w:bookmarkStart w:id="6544" w:name="_Toc71198127"/>
            <w:bookmarkEnd w:id="6544"/>
          </w:p>
          <w:p w14:paraId="717A4E34" w14:textId="64D17E8B" w:rsidR="00D17183" w:rsidRPr="00BC2FFA" w:rsidDel="009661CB" w:rsidRDefault="00D17183" w:rsidP="00D17183">
            <w:pPr>
              <w:rPr>
                <w:ins w:id="6545" w:author="88692" w:date="2020-06-18T10:06:00Z"/>
                <w:del w:id="6546" w:author="Fegie" w:date="2021-04-28T12:03:00Z"/>
                <w:rFonts w:ascii="標楷體" w:eastAsia="標楷體" w:hAnsi="標楷體"/>
              </w:rPr>
            </w:pPr>
            <w:ins w:id="6547" w:author="88692" w:date="2020-06-18T10:06:00Z">
              <w:del w:id="6548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Y: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是</w:delText>
                </w:r>
                <w:bookmarkStart w:id="6549" w:name="_Toc71198128"/>
                <w:bookmarkEnd w:id="6549"/>
              </w:del>
            </w:ins>
          </w:p>
          <w:p w14:paraId="66204E08" w14:textId="62C93877" w:rsidR="00D17183" w:rsidRPr="009B2BD3" w:rsidDel="009661CB" w:rsidRDefault="00D17183" w:rsidP="00D17183">
            <w:pPr>
              <w:rPr>
                <w:del w:id="6550" w:author="Fegie" w:date="2021-04-28T12:03:00Z"/>
                <w:rFonts w:ascii="標楷體" w:eastAsia="標楷體" w:hAnsi="標楷體"/>
              </w:rPr>
            </w:pPr>
            <w:ins w:id="6551" w:author="88692" w:date="2020-06-18T10:06:00Z">
              <w:del w:id="6552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N: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否</w:delText>
                </w:r>
              </w:del>
            </w:ins>
            <w:bookmarkStart w:id="6553" w:name="_Toc71198129"/>
            <w:bookmarkEnd w:id="6553"/>
          </w:p>
        </w:tc>
        <w:bookmarkStart w:id="6554" w:name="_Toc71198130"/>
        <w:bookmarkEnd w:id="6554"/>
      </w:tr>
      <w:tr w:rsidR="00D17183" w:rsidRPr="009B2BD3" w:rsidDel="009661CB" w14:paraId="69715AAF" w14:textId="49DCC077" w:rsidTr="00D17183">
        <w:trPr>
          <w:trHeight w:val="291"/>
          <w:jc w:val="center"/>
          <w:del w:id="6555" w:author="Fegie" w:date="2021-04-28T12:03:00Z"/>
        </w:trPr>
        <w:tc>
          <w:tcPr>
            <w:tcW w:w="556" w:type="dxa"/>
          </w:tcPr>
          <w:p w14:paraId="448E168D" w14:textId="725DAD46" w:rsidR="00D17183" w:rsidRPr="009B2BD3" w:rsidDel="009661CB" w:rsidRDefault="00D17183" w:rsidP="00D17183">
            <w:pPr>
              <w:rPr>
                <w:del w:id="6556" w:author="Fegie" w:date="2021-04-28T12:03:00Z"/>
                <w:rFonts w:ascii="標楷體" w:eastAsia="標楷體" w:hAnsi="標楷體"/>
              </w:rPr>
            </w:pPr>
            <w:del w:id="655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20</w:delText>
              </w:r>
              <w:bookmarkStart w:id="6558" w:name="_Toc71198131"/>
              <w:bookmarkEnd w:id="6558"/>
            </w:del>
          </w:p>
        </w:tc>
        <w:tc>
          <w:tcPr>
            <w:tcW w:w="2116" w:type="dxa"/>
          </w:tcPr>
          <w:p w14:paraId="1A040774" w14:textId="0F46921B" w:rsidR="00D17183" w:rsidRPr="009B2BD3" w:rsidDel="009661CB" w:rsidRDefault="00D17183" w:rsidP="00D17183">
            <w:pPr>
              <w:rPr>
                <w:del w:id="6559" w:author="Fegie" w:date="2021-04-28T12:03:00Z"/>
                <w:rFonts w:ascii="標楷體" w:eastAsia="標楷體" w:hAnsi="標楷體"/>
              </w:rPr>
            </w:pPr>
            <w:del w:id="6560" w:author="Fegie" w:date="2021-04-28T12:03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為利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害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關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係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人</w:delText>
              </w:r>
              <w:bookmarkStart w:id="6561" w:name="_Toc71198132"/>
              <w:bookmarkEnd w:id="6561"/>
            </w:del>
          </w:p>
        </w:tc>
        <w:tc>
          <w:tcPr>
            <w:tcW w:w="1296" w:type="dxa"/>
          </w:tcPr>
          <w:p w14:paraId="279EA20B" w14:textId="1B664460" w:rsidR="00D17183" w:rsidRPr="00A04243" w:rsidDel="009661CB" w:rsidRDefault="00D17183" w:rsidP="00D17183">
            <w:pPr>
              <w:rPr>
                <w:del w:id="6562" w:author="Fegie" w:date="2021-04-28T12:03:00Z"/>
                <w:rFonts w:ascii="標楷體" w:eastAsia="標楷體" w:hAnsi="標楷體"/>
              </w:rPr>
            </w:pPr>
            <w:ins w:id="6563" w:author="88692" w:date="2020-06-18T10:04:00Z">
              <w:del w:id="6564" w:author="Fegie" w:date="2021-04-28T12:03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656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6566" w:name="_Toc71198133"/>
              <w:bookmarkEnd w:id="6566"/>
            </w:del>
          </w:p>
        </w:tc>
        <w:tc>
          <w:tcPr>
            <w:tcW w:w="1053" w:type="dxa"/>
          </w:tcPr>
          <w:p w14:paraId="0BBB3C9E" w14:textId="3D59D418" w:rsidR="00D17183" w:rsidRPr="009B2BD3" w:rsidDel="009661CB" w:rsidRDefault="00D17183" w:rsidP="00D17183">
            <w:pPr>
              <w:rPr>
                <w:del w:id="6567" w:author="Fegie" w:date="2021-04-28T12:03:00Z"/>
                <w:rFonts w:ascii="標楷體" w:eastAsia="標楷體" w:hAnsi="標楷體"/>
              </w:rPr>
            </w:pPr>
            <w:bookmarkStart w:id="6568" w:name="_Toc71198134"/>
            <w:bookmarkEnd w:id="6568"/>
          </w:p>
        </w:tc>
        <w:tc>
          <w:tcPr>
            <w:tcW w:w="1126" w:type="dxa"/>
          </w:tcPr>
          <w:p w14:paraId="29112ADA" w14:textId="06A0A554" w:rsidR="00D17183" w:rsidRPr="009B2BD3" w:rsidDel="009661CB" w:rsidRDefault="00D17183" w:rsidP="00D17183">
            <w:pPr>
              <w:rPr>
                <w:del w:id="6569" w:author="Fegie" w:date="2021-04-28T12:03:00Z"/>
                <w:rFonts w:ascii="標楷體" w:eastAsia="標楷體" w:hAnsi="標楷體"/>
              </w:rPr>
            </w:pPr>
            <w:ins w:id="6570" w:author="88692" w:date="2020-06-18T10:07:00Z">
              <w:del w:id="6571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6572" w:name="_Toc71198135"/>
            <w:bookmarkEnd w:id="6572"/>
          </w:p>
        </w:tc>
        <w:tc>
          <w:tcPr>
            <w:tcW w:w="660" w:type="dxa"/>
          </w:tcPr>
          <w:p w14:paraId="12A5C28B" w14:textId="5BF339B7" w:rsidR="00D17183" w:rsidRPr="009B2BD3" w:rsidDel="009661CB" w:rsidRDefault="00D17183" w:rsidP="00D17183">
            <w:pPr>
              <w:rPr>
                <w:del w:id="6573" w:author="Fegie" w:date="2021-04-28T12:03:00Z"/>
                <w:rFonts w:ascii="標楷體" w:eastAsia="標楷體" w:hAnsi="標楷體"/>
              </w:rPr>
            </w:pPr>
            <w:bookmarkStart w:id="6574" w:name="_Toc71198136"/>
            <w:bookmarkEnd w:id="6574"/>
          </w:p>
        </w:tc>
        <w:tc>
          <w:tcPr>
            <w:tcW w:w="688" w:type="dxa"/>
          </w:tcPr>
          <w:p w14:paraId="7C24FDB3" w14:textId="41305C2A" w:rsidR="00D17183" w:rsidRPr="009B2BD3" w:rsidDel="009661CB" w:rsidRDefault="00D17183" w:rsidP="00D17183">
            <w:pPr>
              <w:rPr>
                <w:del w:id="6575" w:author="Fegie" w:date="2021-04-28T12:03:00Z"/>
                <w:rFonts w:ascii="標楷體" w:eastAsia="標楷體" w:hAnsi="標楷體"/>
              </w:rPr>
            </w:pPr>
            <w:del w:id="657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577" w:name="_Toc71198137"/>
              <w:bookmarkEnd w:id="6577"/>
            </w:del>
          </w:p>
        </w:tc>
        <w:tc>
          <w:tcPr>
            <w:tcW w:w="2925" w:type="dxa"/>
          </w:tcPr>
          <w:p w14:paraId="19E000AD" w14:textId="7FFC0D5A" w:rsidR="00D17183" w:rsidDel="009661CB" w:rsidRDefault="00D17183" w:rsidP="00D17183">
            <w:pPr>
              <w:rPr>
                <w:ins w:id="6578" w:author="88692" w:date="2020-06-18T10:06:00Z"/>
                <w:del w:id="6579" w:author="Fegie" w:date="2021-04-28T12:03:00Z"/>
                <w:rFonts w:ascii="標楷體" w:eastAsia="標楷體" w:hAnsi="標楷體"/>
              </w:rPr>
            </w:pPr>
            <w:del w:id="658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</w:del>
            <w:bookmarkStart w:id="6581" w:name="_Toc71198138"/>
            <w:bookmarkEnd w:id="6581"/>
          </w:p>
          <w:p w14:paraId="3E021CB0" w14:textId="1BC49BC9" w:rsidR="00D17183" w:rsidRPr="00BC2FFA" w:rsidDel="009661CB" w:rsidRDefault="00D17183" w:rsidP="00D17183">
            <w:pPr>
              <w:rPr>
                <w:ins w:id="6582" w:author="88692" w:date="2020-06-18T10:06:00Z"/>
                <w:del w:id="6583" w:author="Fegie" w:date="2021-04-28T12:03:00Z"/>
                <w:rFonts w:ascii="標楷體" w:eastAsia="標楷體" w:hAnsi="標楷體"/>
              </w:rPr>
            </w:pPr>
            <w:ins w:id="6584" w:author="88692" w:date="2020-06-18T10:06:00Z">
              <w:del w:id="6585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Y: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是</w:delText>
                </w:r>
                <w:bookmarkStart w:id="6586" w:name="_Toc71198139"/>
                <w:bookmarkEnd w:id="6586"/>
              </w:del>
            </w:ins>
          </w:p>
          <w:p w14:paraId="3225A680" w14:textId="7727B878" w:rsidR="00D17183" w:rsidRPr="009B2BD3" w:rsidDel="009661CB" w:rsidRDefault="00D17183" w:rsidP="00D17183">
            <w:pPr>
              <w:rPr>
                <w:del w:id="6587" w:author="Fegie" w:date="2021-04-28T12:03:00Z"/>
                <w:rFonts w:ascii="標楷體" w:eastAsia="標楷體" w:hAnsi="標楷體"/>
              </w:rPr>
            </w:pPr>
            <w:ins w:id="6588" w:author="88692" w:date="2020-06-18T10:06:00Z">
              <w:del w:id="6589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N: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否</w:delText>
                </w:r>
              </w:del>
            </w:ins>
            <w:bookmarkStart w:id="6590" w:name="_Toc71198140"/>
            <w:bookmarkEnd w:id="6590"/>
          </w:p>
        </w:tc>
        <w:bookmarkStart w:id="6591" w:name="_Toc71198141"/>
        <w:bookmarkEnd w:id="6591"/>
      </w:tr>
      <w:tr w:rsidR="00D17183" w:rsidRPr="009B2BD3" w:rsidDel="009661CB" w14:paraId="756FA04D" w14:textId="7CC5E218" w:rsidTr="00D17183">
        <w:trPr>
          <w:trHeight w:val="291"/>
          <w:jc w:val="center"/>
          <w:del w:id="6592" w:author="Fegie" w:date="2021-04-28T12:03:00Z"/>
        </w:trPr>
        <w:tc>
          <w:tcPr>
            <w:tcW w:w="556" w:type="dxa"/>
          </w:tcPr>
          <w:p w14:paraId="3CB0D1C7" w14:textId="3AD49C20" w:rsidR="00D17183" w:rsidRPr="009B2BD3" w:rsidDel="009661CB" w:rsidRDefault="00D17183" w:rsidP="00D17183">
            <w:pPr>
              <w:rPr>
                <w:del w:id="6593" w:author="Fegie" w:date="2021-04-28T12:03:00Z"/>
                <w:rFonts w:ascii="標楷體" w:eastAsia="標楷體" w:hAnsi="標楷體"/>
              </w:rPr>
            </w:pPr>
            <w:del w:id="659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21</w:delText>
              </w:r>
              <w:bookmarkStart w:id="6595" w:name="_Toc71198142"/>
              <w:bookmarkEnd w:id="6595"/>
            </w:del>
          </w:p>
        </w:tc>
        <w:tc>
          <w:tcPr>
            <w:tcW w:w="2116" w:type="dxa"/>
          </w:tcPr>
          <w:p w14:paraId="666C8FD7" w14:textId="7C82A623" w:rsidR="00D17183" w:rsidRPr="009B2BD3" w:rsidDel="009661CB" w:rsidRDefault="00D17183" w:rsidP="00D17183">
            <w:pPr>
              <w:rPr>
                <w:del w:id="6596" w:author="Fegie" w:date="2021-04-28T12:03:00Z"/>
                <w:rFonts w:ascii="標楷體" w:eastAsia="標楷體" w:hAnsi="標楷體"/>
              </w:rPr>
            </w:pPr>
            <w:del w:id="6597" w:author="Fegie" w:date="2021-04-28T12:03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為準利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害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關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係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人</w:delText>
              </w:r>
              <w:bookmarkStart w:id="6598" w:name="_Toc71198143"/>
              <w:bookmarkEnd w:id="6598"/>
            </w:del>
          </w:p>
        </w:tc>
        <w:tc>
          <w:tcPr>
            <w:tcW w:w="1296" w:type="dxa"/>
          </w:tcPr>
          <w:p w14:paraId="6DD70F0F" w14:textId="0DA3BC7A" w:rsidR="00D17183" w:rsidRPr="00A04243" w:rsidDel="009661CB" w:rsidRDefault="00D17183" w:rsidP="00D17183">
            <w:pPr>
              <w:rPr>
                <w:del w:id="6599" w:author="Fegie" w:date="2021-04-28T12:03:00Z"/>
                <w:rFonts w:ascii="標楷體" w:eastAsia="標楷體" w:hAnsi="標楷體"/>
              </w:rPr>
            </w:pPr>
            <w:ins w:id="6600" w:author="88692" w:date="2020-06-18T10:04:00Z">
              <w:del w:id="6601" w:author="Fegie" w:date="2021-04-28T12:03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660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6603" w:name="_Toc71198144"/>
              <w:bookmarkEnd w:id="6603"/>
            </w:del>
          </w:p>
        </w:tc>
        <w:tc>
          <w:tcPr>
            <w:tcW w:w="1053" w:type="dxa"/>
          </w:tcPr>
          <w:p w14:paraId="6E699820" w14:textId="5D825DAC" w:rsidR="00D17183" w:rsidRPr="009B2BD3" w:rsidDel="009661CB" w:rsidRDefault="00D17183" w:rsidP="00D17183">
            <w:pPr>
              <w:rPr>
                <w:del w:id="6604" w:author="Fegie" w:date="2021-04-28T12:03:00Z"/>
                <w:rFonts w:ascii="標楷體" w:eastAsia="標楷體" w:hAnsi="標楷體"/>
              </w:rPr>
            </w:pPr>
            <w:bookmarkStart w:id="6605" w:name="_Toc71198145"/>
            <w:bookmarkEnd w:id="6605"/>
          </w:p>
        </w:tc>
        <w:tc>
          <w:tcPr>
            <w:tcW w:w="1126" w:type="dxa"/>
          </w:tcPr>
          <w:p w14:paraId="63FDF032" w14:textId="45A5501F" w:rsidR="00D17183" w:rsidRPr="009B2BD3" w:rsidDel="009661CB" w:rsidRDefault="00D17183" w:rsidP="00D17183">
            <w:pPr>
              <w:rPr>
                <w:del w:id="6606" w:author="Fegie" w:date="2021-04-28T12:03:00Z"/>
                <w:rFonts w:ascii="標楷體" w:eastAsia="標楷體" w:hAnsi="標楷體"/>
              </w:rPr>
            </w:pPr>
            <w:ins w:id="6607" w:author="88692" w:date="2020-06-18T10:07:00Z">
              <w:del w:id="6608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6609" w:name="_Toc71198146"/>
            <w:bookmarkEnd w:id="6609"/>
          </w:p>
        </w:tc>
        <w:tc>
          <w:tcPr>
            <w:tcW w:w="660" w:type="dxa"/>
          </w:tcPr>
          <w:p w14:paraId="1FF48FA6" w14:textId="71FF7DDD" w:rsidR="00D17183" w:rsidRPr="009B2BD3" w:rsidDel="009661CB" w:rsidRDefault="00D17183" w:rsidP="00D17183">
            <w:pPr>
              <w:rPr>
                <w:del w:id="6610" w:author="Fegie" w:date="2021-04-28T12:03:00Z"/>
                <w:rFonts w:ascii="標楷體" w:eastAsia="標楷體" w:hAnsi="標楷體"/>
              </w:rPr>
            </w:pPr>
            <w:bookmarkStart w:id="6611" w:name="_Toc71198147"/>
            <w:bookmarkEnd w:id="6611"/>
          </w:p>
        </w:tc>
        <w:tc>
          <w:tcPr>
            <w:tcW w:w="688" w:type="dxa"/>
          </w:tcPr>
          <w:p w14:paraId="043792D9" w14:textId="3744F770" w:rsidR="00D17183" w:rsidRPr="009B2BD3" w:rsidDel="009661CB" w:rsidRDefault="00D17183" w:rsidP="00D17183">
            <w:pPr>
              <w:rPr>
                <w:del w:id="6612" w:author="Fegie" w:date="2021-04-28T12:03:00Z"/>
                <w:rFonts w:ascii="標楷體" w:eastAsia="標楷體" w:hAnsi="標楷體"/>
              </w:rPr>
            </w:pPr>
            <w:del w:id="661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614" w:name="_Toc71198148"/>
              <w:bookmarkEnd w:id="6614"/>
            </w:del>
          </w:p>
        </w:tc>
        <w:tc>
          <w:tcPr>
            <w:tcW w:w="2925" w:type="dxa"/>
          </w:tcPr>
          <w:p w14:paraId="175D5262" w14:textId="2CAB6DDD" w:rsidR="00D17183" w:rsidDel="009661CB" w:rsidRDefault="00D17183" w:rsidP="00D17183">
            <w:pPr>
              <w:rPr>
                <w:ins w:id="6615" w:author="88692" w:date="2020-06-18T10:06:00Z"/>
                <w:del w:id="6616" w:author="Fegie" w:date="2021-04-28T12:03:00Z"/>
                <w:rFonts w:ascii="標楷體" w:eastAsia="標楷體" w:hAnsi="標楷體"/>
              </w:rPr>
            </w:pPr>
            <w:del w:id="661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</w:del>
            <w:bookmarkStart w:id="6618" w:name="_Toc71198149"/>
            <w:bookmarkEnd w:id="6618"/>
          </w:p>
          <w:p w14:paraId="717DDA93" w14:textId="26183264" w:rsidR="00D17183" w:rsidRPr="00BC2FFA" w:rsidDel="009661CB" w:rsidRDefault="00D17183" w:rsidP="00D17183">
            <w:pPr>
              <w:rPr>
                <w:ins w:id="6619" w:author="88692" w:date="2020-06-18T10:06:00Z"/>
                <w:del w:id="6620" w:author="Fegie" w:date="2021-04-28T12:03:00Z"/>
                <w:rFonts w:ascii="標楷體" w:eastAsia="標楷體" w:hAnsi="標楷體"/>
              </w:rPr>
            </w:pPr>
            <w:ins w:id="6621" w:author="88692" w:date="2020-06-18T10:06:00Z">
              <w:del w:id="6622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Y: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是</w:delText>
                </w:r>
                <w:bookmarkStart w:id="6623" w:name="_Toc71198150"/>
                <w:bookmarkEnd w:id="6623"/>
              </w:del>
            </w:ins>
          </w:p>
          <w:p w14:paraId="63094381" w14:textId="3D04D0AA" w:rsidR="00D17183" w:rsidRPr="009B2BD3" w:rsidDel="009661CB" w:rsidRDefault="00D17183" w:rsidP="00D17183">
            <w:pPr>
              <w:rPr>
                <w:del w:id="6624" w:author="Fegie" w:date="2021-04-28T12:03:00Z"/>
                <w:rFonts w:ascii="標楷體" w:eastAsia="標楷體" w:hAnsi="標楷體"/>
              </w:rPr>
            </w:pPr>
            <w:ins w:id="6625" w:author="88692" w:date="2020-06-18T10:06:00Z">
              <w:del w:id="6626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N: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否</w:delText>
                </w:r>
              </w:del>
            </w:ins>
            <w:bookmarkStart w:id="6627" w:name="_Toc71198151"/>
            <w:bookmarkEnd w:id="6627"/>
          </w:p>
        </w:tc>
        <w:bookmarkStart w:id="6628" w:name="_Toc71198152"/>
        <w:bookmarkEnd w:id="6628"/>
      </w:tr>
      <w:tr w:rsidR="00D17183" w:rsidRPr="009B2BD3" w:rsidDel="009661CB" w14:paraId="7880AF2F" w14:textId="5A3E0745" w:rsidTr="00D17183">
        <w:trPr>
          <w:trHeight w:val="291"/>
          <w:jc w:val="center"/>
          <w:del w:id="6629" w:author="Fegie" w:date="2021-04-28T12:03:00Z"/>
        </w:trPr>
        <w:tc>
          <w:tcPr>
            <w:tcW w:w="556" w:type="dxa"/>
          </w:tcPr>
          <w:p w14:paraId="56658E27" w14:textId="14E2EF58" w:rsidR="00D17183" w:rsidRPr="009B2BD3" w:rsidDel="009661CB" w:rsidRDefault="00D17183" w:rsidP="00D17183">
            <w:pPr>
              <w:rPr>
                <w:del w:id="6630" w:author="Fegie" w:date="2021-04-28T12:03:00Z"/>
                <w:rFonts w:ascii="標楷體" w:eastAsia="標楷體" w:hAnsi="標楷體"/>
              </w:rPr>
            </w:pPr>
            <w:del w:id="663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22</w:delText>
              </w:r>
              <w:bookmarkStart w:id="6632" w:name="_Toc71198153"/>
              <w:bookmarkEnd w:id="6632"/>
            </w:del>
          </w:p>
        </w:tc>
        <w:tc>
          <w:tcPr>
            <w:tcW w:w="2116" w:type="dxa"/>
          </w:tcPr>
          <w:p w14:paraId="110B4277" w14:textId="1D4D6BEE" w:rsidR="00D17183" w:rsidRPr="009B2BD3" w:rsidDel="009661CB" w:rsidRDefault="00D17183" w:rsidP="00D17183">
            <w:pPr>
              <w:rPr>
                <w:del w:id="6633" w:author="Fegie" w:date="2021-04-28T12:03:00Z"/>
                <w:rFonts w:ascii="標楷體" w:eastAsia="標楷體" w:hAnsi="標楷體"/>
              </w:rPr>
            </w:pPr>
            <w:del w:id="663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企金別      </w:delText>
              </w:r>
              <w:bookmarkStart w:id="6635" w:name="_Toc71198154"/>
              <w:bookmarkEnd w:id="6635"/>
            </w:del>
          </w:p>
        </w:tc>
        <w:tc>
          <w:tcPr>
            <w:tcW w:w="1296" w:type="dxa"/>
          </w:tcPr>
          <w:p w14:paraId="78018FF7" w14:textId="287B134F" w:rsidR="00D17183" w:rsidRPr="00A04243" w:rsidDel="009661CB" w:rsidRDefault="00D17183" w:rsidP="00D17183">
            <w:pPr>
              <w:rPr>
                <w:del w:id="6636" w:author="Fegie" w:date="2021-04-28T12:03:00Z"/>
                <w:rFonts w:ascii="標楷體" w:eastAsia="標楷體" w:hAnsi="標楷體"/>
              </w:rPr>
            </w:pPr>
            <w:del w:id="663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6638" w:name="_Toc71198155"/>
              <w:bookmarkEnd w:id="6638"/>
            </w:del>
          </w:p>
        </w:tc>
        <w:tc>
          <w:tcPr>
            <w:tcW w:w="1053" w:type="dxa"/>
          </w:tcPr>
          <w:p w14:paraId="6EFCF488" w14:textId="14A08C01" w:rsidR="00D17183" w:rsidRPr="009B2BD3" w:rsidDel="009661CB" w:rsidRDefault="00D17183" w:rsidP="00D17183">
            <w:pPr>
              <w:rPr>
                <w:del w:id="6639" w:author="Fegie" w:date="2021-04-28T12:03:00Z"/>
                <w:rFonts w:ascii="標楷體" w:eastAsia="標楷體" w:hAnsi="標楷體"/>
              </w:rPr>
            </w:pPr>
            <w:bookmarkStart w:id="6640" w:name="_Toc71198156"/>
            <w:bookmarkEnd w:id="6640"/>
          </w:p>
        </w:tc>
        <w:tc>
          <w:tcPr>
            <w:tcW w:w="1126" w:type="dxa"/>
          </w:tcPr>
          <w:p w14:paraId="793E04B5" w14:textId="0366B711" w:rsidR="00D17183" w:rsidRPr="009B2BD3" w:rsidDel="009661CB" w:rsidRDefault="00D17183" w:rsidP="00D17183">
            <w:pPr>
              <w:rPr>
                <w:del w:id="6641" w:author="Fegie" w:date="2021-04-28T12:03:00Z"/>
                <w:rFonts w:ascii="標楷體" w:eastAsia="標楷體" w:hAnsi="標楷體"/>
              </w:rPr>
            </w:pPr>
            <w:ins w:id="6642" w:author="88692" w:date="2020-06-18T10:09:00Z">
              <w:del w:id="6643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6644" w:name="_Toc71198157"/>
            <w:bookmarkEnd w:id="6644"/>
          </w:p>
        </w:tc>
        <w:tc>
          <w:tcPr>
            <w:tcW w:w="660" w:type="dxa"/>
          </w:tcPr>
          <w:p w14:paraId="5B4784F8" w14:textId="1689C226" w:rsidR="00D17183" w:rsidRPr="009B2BD3" w:rsidDel="009661CB" w:rsidRDefault="00D17183" w:rsidP="00D17183">
            <w:pPr>
              <w:rPr>
                <w:del w:id="6645" w:author="Fegie" w:date="2021-04-28T12:03:00Z"/>
                <w:rFonts w:ascii="標楷體" w:eastAsia="標楷體" w:hAnsi="標楷體"/>
              </w:rPr>
            </w:pPr>
            <w:bookmarkStart w:id="6646" w:name="_Toc71198158"/>
            <w:bookmarkEnd w:id="6646"/>
          </w:p>
        </w:tc>
        <w:tc>
          <w:tcPr>
            <w:tcW w:w="688" w:type="dxa"/>
          </w:tcPr>
          <w:p w14:paraId="61C5099D" w14:textId="4FDFC210" w:rsidR="00D17183" w:rsidRPr="009B2BD3" w:rsidDel="009661CB" w:rsidRDefault="00D17183" w:rsidP="00D17183">
            <w:pPr>
              <w:rPr>
                <w:del w:id="6647" w:author="Fegie" w:date="2021-04-28T12:03:00Z"/>
                <w:rFonts w:ascii="標楷體" w:eastAsia="標楷體" w:hAnsi="標楷體"/>
              </w:rPr>
            </w:pPr>
            <w:del w:id="664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649" w:name="_Toc71198159"/>
              <w:bookmarkEnd w:id="6649"/>
            </w:del>
          </w:p>
        </w:tc>
        <w:tc>
          <w:tcPr>
            <w:tcW w:w="2925" w:type="dxa"/>
          </w:tcPr>
          <w:p w14:paraId="5F0EBEF9" w14:textId="5ED07339" w:rsidR="00D17183" w:rsidRPr="009B2BD3" w:rsidDel="009661CB" w:rsidRDefault="00D17183" w:rsidP="00D17183">
            <w:pPr>
              <w:rPr>
                <w:del w:id="6650" w:author="Fegie" w:date="2021-04-28T12:03:00Z"/>
                <w:rFonts w:ascii="標楷體" w:eastAsia="標楷體" w:hAnsi="標楷體"/>
              </w:rPr>
            </w:pPr>
            <w:del w:id="665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 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652" w:name="_Toc71198160"/>
              <w:bookmarkEnd w:id="6652"/>
            </w:del>
          </w:p>
          <w:p w14:paraId="53C148B9" w14:textId="15F6F5BE" w:rsidR="00D17183" w:rsidRPr="009B2BD3" w:rsidDel="009661CB" w:rsidRDefault="00D17183" w:rsidP="00D17183">
            <w:pPr>
              <w:rPr>
                <w:del w:id="6653" w:author="Fegie" w:date="2021-04-28T12:03:00Z"/>
                <w:rFonts w:ascii="標楷體" w:eastAsia="標楷體" w:hAnsi="標楷體"/>
              </w:rPr>
            </w:pPr>
            <w:del w:id="665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0:個金</w:delText>
              </w:r>
              <w:bookmarkStart w:id="6655" w:name="_Toc71198161"/>
              <w:bookmarkEnd w:id="6655"/>
            </w:del>
          </w:p>
          <w:p w14:paraId="390FBB1F" w14:textId="02B8DC76" w:rsidR="00D17183" w:rsidRPr="009B2BD3" w:rsidDel="009661CB" w:rsidRDefault="00D17183" w:rsidP="00D17183">
            <w:pPr>
              <w:rPr>
                <w:del w:id="6656" w:author="Fegie" w:date="2021-04-28T12:03:00Z"/>
                <w:rFonts w:ascii="標楷體" w:eastAsia="標楷體" w:hAnsi="標楷體"/>
              </w:rPr>
            </w:pPr>
            <w:del w:id="665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1:企金</w:delText>
              </w:r>
              <w:bookmarkStart w:id="6658" w:name="_Toc71198162"/>
              <w:bookmarkEnd w:id="6658"/>
            </w:del>
          </w:p>
          <w:p w14:paraId="2B8A6CE7" w14:textId="436D7C15" w:rsidR="00D17183" w:rsidRPr="009B2BD3" w:rsidDel="009661CB" w:rsidRDefault="00D17183" w:rsidP="00D17183">
            <w:pPr>
              <w:rPr>
                <w:del w:id="6659" w:author="Fegie" w:date="2021-04-28T12:03:00Z"/>
                <w:rFonts w:ascii="標楷體" w:eastAsia="標楷體" w:hAnsi="標楷體"/>
              </w:rPr>
            </w:pPr>
            <w:del w:id="666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2:企金自然人</w:delText>
              </w:r>
              <w:bookmarkStart w:id="6661" w:name="_Toc71198163"/>
              <w:bookmarkEnd w:id="6661"/>
            </w:del>
          </w:p>
        </w:tc>
        <w:bookmarkStart w:id="6662" w:name="_Toc71198164"/>
        <w:bookmarkEnd w:id="6662"/>
      </w:tr>
      <w:tr w:rsidR="00D17183" w:rsidRPr="00677B9B" w:rsidDel="009661CB" w14:paraId="674BFE7A" w14:textId="2F6A9AE4" w:rsidTr="00D17183">
        <w:trPr>
          <w:trHeight w:val="291"/>
          <w:jc w:val="center"/>
          <w:del w:id="6663" w:author="Fegie" w:date="2021-04-28T12:03:00Z"/>
        </w:trPr>
        <w:tc>
          <w:tcPr>
            <w:tcW w:w="556" w:type="dxa"/>
          </w:tcPr>
          <w:p w14:paraId="7BCD9309" w14:textId="4623FC37" w:rsidR="00D17183" w:rsidRPr="00677B9B" w:rsidDel="009661CB" w:rsidRDefault="00D17183" w:rsidP="00D17183">
            <w:pPr>
              <w:rPr>
                <w:del w:id="6664" w:author="Fegie" w:date="2021-04-28T12:03:00Z"/>
                <w:rFonts w:ascii="標楷體" w:eastAsia="標楷體" w:hAnsi="標楷體"/>
                <w:strike/>
                <w:color w:val="FF0000"/>
                <w:rPrChange w:id="6665" w:author="88692" w:date="2020-06-18T09:51:00Z">
                  <w:rPr>
                    <w:del w:id="6666" w:author="Fegie" w:date="2021-04-28T12:03:00Z"/>
                    <w:rFonts w:ascii="標楷體" w:eastAsia="標楷體" w:hAnsi="標楷體"/>
                  </w:rPr>
                </w:rPrChange>
              </w:rPr>
            </w:pPr>
            <w:del w:id="6667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668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23</w:delText>
              </w:r>
              <w:bookmarkStart w:id="6669" w:name="_Toc71198165"/>
              <w:bookmarkEnd w:id="6669"/>
            </w:del>
          </w:p>
        </w:tc>
        <w:tc>
          <w:tcPr>
            <w:tcW w:w="2116" w:type="dxa"/>
          </w:tcPr>
          <w:p w14:paraId="188EAEF1" w14:textId="3B69D701" w:rsidR="00D17183" w:rsidRPr="00677B9B" w:rsidDel="009661CB" w:rsidRDefault="00D17183" w:rsidP="00D17183">
            <w:pPr>
              <w:rPr>
                <w:del w:id="6670" w:author="Fegie" w:date="2021-04-28T12:03:00Z"/>
                <w:rFonts w:ascii="標楷體" w:eastAsia="標楷體" w:hAnsi="標楷體"/>
                <w:strike/>
                <w:color w:val="FF0000"/>
                <w:rPrChange w:id="6671" w:author="88692" w:date="2020-06-18T09:51:00Z">
                  <w:rPr>
                    <w:del w:id="6672" w:author="Fegie" w:date="2021-04-28T12:03:00Z"/>
                    <w:rFonts w:ascii="標楷體" w:eastAsia="標楷體" w:hAnsi="標楷體"/>
                  </w:rPr>
                </w:rPrChange>
              </w:rPr>
            </w:pPr>
            <w:del w:id="6673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674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交互運用</w:delText>
              </w:r>
              <w:bookmarkStart w:id="6675" w:name="_Toc71198166"/>
              <w:bookmarkEnd w:id="6675"/>
            </w:del>
          </w:p>
        </w:tc>
        <w:tc>
          <w:tcPr>
            <w:tcW w:w="1296" w:type="dxa"/>
          </w:tcPr>
          <w:p w14:paraId="34DA11F8" w14:textId="0E047E30" w:rsidR="00D17183" w:rsidRPr="00677B9B" w:rsidDel="009661CB" w:rsidRDefault="00D17183" w:rsidP="00D17183">
            <w:pPr>
              <w:rPr>
                <w:del w:id="6676" w:author="Fegie" w:date="2021-04-28T12:03:00Z"/>
                <w:rFonts w:ascii="標楷體" w:eastAsia="標楷體" w:hAnsi="標楷體"/>
                <w:strike/>
                <w:color w:val="FF0000"/>
                <w:rPrChange w:id="6677" w:author="88692" w:date="2020-06-18T09:51:00Z">
                  <w:rPr>
                    <w:del w:id="6678" w:author="Fegie" w:date="2021-04-28T12:03:00Z"/>
                    <w:rFonts w:ascii="標楷體" w:eastAsia="標楷體" w:hAnsi="標楷體"/>
                  </w:rPr>
                </w:rPrChange>
              </w:rPr>
            </w:pPr>
            <w:del w:id="6679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680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XXXXXX</w:delText>
              </w:r>
              <w:bookmarkStart w:id="6681" w:name="_Toc71198167"/>
              <w:bookmarkEnd w:id="6681"/>
            </w:del>
          </w:p>
        </w:tc>
        <w:tc>
          <w:tcPr>
            <w:tcW w:w="1053" w:type="dxa"/>
          </w:tcPr>
          <w:p w14:paraId="2CF01656" w14:textId="5D69BC72" w:rsidR="00D17183" w:rsidRPr="00677B9B" w:rsidDel="009661CB" w:rsidRDefault="00D17183" w:rsidP="00D17183">
            <w:pPr>
              <w:rPr>
                <w:del w:id="6682" w:author="Fegie" w:date="2021-04-28T12:03:00Z"/>
                <w:rFonts w:ascii="標楷體" w:eastAsia="標楷體" w:hAnsi="標楷體"/>
                <w:strike/>
                <w:color w:val="FF0000"/>
                <w:rPrChange w:id="6683" w:author="88692" w:date="2020-06-18T09:51:00Z">
                  <w:rPr>
                    <w:del w:id="668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685" w:name="_Toc71198168"/>
            <w:bookmarkEnd w:id="6685"/>
          </w:p>
        </w:tc>
        <w:tc>
          <w:tcPr>
            <w:tcW w:w="1126" w:type="dxa"/>
          </w:tcPr>
          <w:p w14:paraId="1195A069" w14:textId="3C6F466B" w:rsidR="00D17183" w:rsidRPr="00677B9B" w:rsidDel="009661CB" w:rsidRDefault="00D17183" w:rsidP="00D17183">
            <w:pPr>
              <w:rPr>
                <w:del w:id="6686" w:author="Fegie" w:date="2021-04-28T12:03:00Z"/>
                <w:rFonts w:ascii="標楷體" w:eastAsia="標楷體" w:hAnsi="標楷體"/>
                <w:strike/>
                <w:color w:val="FF0000"/>
                <w:rPrChange w:id="6687" w:author="88692" w:date="2020-06-18T09:51:00Z">
                  <w:rPr>
                    <w:del w:id="668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689" w:name="_Toc71198169"/>
            <w:bookmarkEnd w:id="6689"/>
          </w:p>
        </w:tc>
        <w:tc>
          <w:tcPr>
            <w:tcW w:w="660" w:type="dxa"/>
          </w:tcPr>
          <w:p w14:paraId="34379458" w14:textId="13ED4B05" w:rsidR="00D17183" w:rsidRPr="00677B9B" w:rsidDel="009661CB" w:rsidRDefault="00D17183" w:rsidP="00D17183">
            <w:pPr>
              <w:rPr>
                <w:del w:id="6690" w:author="Fegie" w:date="2021-04-28T12:03:00Z"/>
                <w:rFonts w:ascii="標楷體" w:eastAsia="標楷體" w:hAnsi="標楷體"/>
                <w:strike/>
                <w:color w:val="FF0000"/>
                <w:rPrChange w:id="6691" w:author="88692" w:date="2020-06-18T09:51:00Z">
                  <w:rPr>
                    <w:del w:id="669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693" w:name="_Toc71198170"/>
            <w:bookmarkEnd w:id="6693"/>
          </w:p>
        </w:tc>
        <w:tc>
          <w:tcPr>
            <w:tcW w:w="688" w:type="dxa"/>
          </w:tcPr>
          <w:p w14:paraId="5342B049" w14:textId="38A1DA15" w:rsidR="00D17183" w:rsidRPr="00677B9B" w:rsidDel="009661CB" w:rsidRDefault="00D17183" w:rsidP="00D17183">
            <w:pPr>
              <w:rPr>
                <w:del w:id="6694" w:author="Fegie" w:date="2021-04-28T12:03:00Z"/>
                <w:rFonts w:ascii="標楷體" w:eastAsia="標楷體" w:hAnsi="標楷體"/>
                <w:strike/>
                <w:color w:val="FF0000"/>
                <w:rPrChange w:id="6695" w:author="88692" w:date="2020-06-18T09:51:00Z">
                  <w:rPr>
                    <w:del w:id="6696" w:author="Fegie" w:date="2021-04-28T12:03:00Z"/>
                    <w:rFonts w:ascii="標楷體" w:eastAsia="標楷體" w:hAnsi="標楷體"/>
                  </w:rPr>
                </w:rPrChange>
              </w:rPr>
            </w:pPr>
            <w:del w:id="6697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698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699" w:name="_Toc71198171"/>
              <w:bookmarkEnd w:id="6699"/>
            </w:del>
          </w:p>
        </w:tc>
        <w:tc>
          <w:tcPr>
            <w:tcW w:w="2925" w:type="dxa"/>
          </w:tcPr>
          <w:p w14:paraId="4071C2D3" w14:textId="31FC197D" w:rsidR="00D17183" w:rsidRPr="00677B9B" w:rsidDel="009661CB" w:rsidRDefault="00D17183" w:rsidP="00D17183">
            <w:pPr>
              <w:rPr>
                <w:del w:id="6700" w:author="Fegie" w:date="2021-04-28T12:03:00Z"/>
                <w:rFonts w:ascii="標楷體" w:eastAsia="標楷體" w:hAnsi="標楷體"/>
                <w:strike/>
                <w:color w:val="FF0000"/>
                <w:rPrChange w:id="6701" w:author="88692" w:date="2020-06-18T09:51:00Z">
                  <w:rPr>
                    <w:del w:id="6702" w:author="Fegie" w:date="2021-04-28T12:03:00Z"/>
                    <w:rFonts w:ascii="標楷體" w:eastAsia="標楷體" w:hAnsi="標楷體"/>
                  </w:rPr>
                </w:rPrChange>
              </w:rPr>
            </w:pPr>
            <w:del w:id="6703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04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05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706" w:author="88692" w:date="2020-06-18T09:51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07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708" w:author="88692" w:date="2020-06-18T09:51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09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710" w:name="_Toc71198172"/>
              <w:bookmarkEnd w:id="6710"/>
            </w:del>
          </w:p>
        </w:tc>
        <w:bookmarkStart w:id="6711" w:name="_Toc71198173"/>
        <w:bookmarkEnd w:id="6711"/>
      </w:tr>
      <w:tr w:rsidR="00D17183" w:rsidRPr="00677B9B" w:rsidDel="009661CB" w14:paraId="2B632C67" w14:textId="3005DA3F" w:rsidTr="00D17183">
        <w:trPr>
          <w:trHeight w:val="291"/>
          <w:jc w:val="center"/>
          <w:del w:id="6712" w:author="Fegie" w:date="2021-04-28T12:03:00Z"/>
        </w:trPr>
        <w:tc>
          <w:tcPr>
            <w:tcW w:w="556" w:type="dxa"/>
          </w:tcPr>
          <w:p w14:paraId="696E88C0" w14:textId="47A2AD8A" w:rsidR="00D17183" w:rsidRPr="00677B9B" w:rsidDel="009661CB" w:rsidRDefault="00D17183" w:rsidP="00D17183">
            <w:pPr>
              <w:rPr>
                <w:del w:id="6713" w:author="Fegie" w:date="2021-04-28T12:03:00Z"/>
                <w:rFonts w:ascii="標楷體" w:eastAsia="標楷體" w:hAnsi="標楷體"/>
                <w:strike/>
                <w:color w:val="FF0000"/>
                <w:rPrChange w:id="6714" w:author="88692" w:date="2020-06-18T09:51:00Z">
                  <w:rPr>
                    <w:del w:id="6715" w:author="Fegie" w:date="2021-04-28T12:03:00Z"/>
                    <w:rFonts w:ascii="標楷體" w:eastAsia="標楷體" w:hAnsi="標楷體"/>
                  </w:rPr>
                </w:rPrChange>
              </w:rPr>
            </w:pPr>
            <w:del w:id="6716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17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24</w:delText>
              </w:r>
              <w:bookmarkStart w:id="6718" w:name="_Toc71198174"/>
              <w:bookmarkEnd w:id="6718"/>
            </w:del>
          </w:p>
        </w:tc>
        <w:tc>
          <w:tcPr>
            <w:tcW w:w="2116" w:type="dxa"/>
          </w:tcPr>
          <w:p w14:paraId="5081264F" w14:textId="15BEFE70" w:rsidR="00D17183" w:rsidRPr="00677B9B" w:rsidDel="009661CB" w:rsidRDefault="00D17183" w:rsidP="00D17183">
            <w:pPr>
              <w:rPr>
                <w:del w:id="6719" w:author="Fegie" w:date="2021-04-28T12:03:00Z"/>
                <w:rFonts w:ascii="標楷體" w:eastAsia="標楷體" w:hAnsi="標楷體"/>
                <w:strike/>
                <w:color w:val="FF0000"/>
                <w:rPrChange w:id="6720" w:author="88692" w:date="2020-06-18T09:51:00Z">
                  <w:rPr>
                    <w:del w:id="6721" w:author="Fegie" w:date="2021-04-28T12:03:00Z"/>
                    <w:rFonts w:ascii="標楷體" w:eastAsia="標楷體" w:hAnsi="標楷體"/>
                  </w:rPr>
                </w:rPrChange>
              </w:rPr>
            </w:pPr>
            <w:del w:id="6722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23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開放查詢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24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6725" w:name="_Toc71198175"/>
              <w:bookmarkEnd w:id="6725"/>
            </w:del>
          </w:p>
        </w:tc>
        <w:tc>
          <w:tcPr>
            <w:tcW w:w="1296" w:type="dxa"/>
          </w:tcPr>
          <w:p w14:paraId="05A78882" w14:textId="6CAC6B6B" w:rsidR="00D17183" w:rsidRPr="00677B9B" w:rsidDel="009661CB" w:rsidRDefault="00D17183" w:rsidP="00D17183">
            <w:pPr>
              <w:rPr>
                <w:del w:id="6726" w:author="Fegie" w:date="2021-04-28T12:03:00Z"/>
                <w:rFonts w:ascii="標楷體" w:eastAsia="標楷體" w:hAnsi="標楷體"/>
                <w:strike/>
                <w:color w:val="FF0000"/>
                <w:rPrChange w:id="6727" w:author="88692" w:date="2020-06-18T09:51:00Z">
                  <w:rPr>
                    <w:del w:id="6728" w:author="Fegie" w:date="2021-04-28T12:03:00Z"/>
                    <w:rFonts w:ascii="標楷體" w:eastAsia="標楷體" w:hAnsi="標楷體"/>
                  </w:rPr>
                </w:rPrChange>
              </w:rPr>
            </w:pPr>
            <w:del w:id="6729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30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6731" w:name="_Toc71198176"/>
              <w:bookmarkEnd w:id="6731"/>
            </w:del>
          </w:p>
        </w:tc>
        <w:tc>
          <w:tcPr>
            <w:tcW w:w="1053" w:type="dxa"/>
          </w:tcPr>
          <w:p w14:paraId="072C949C" w14:textId="3406B89E" w:rsidR="00D17183" w:rsidRPr="00677B9B" w:rsidDel="009661CB" w:rsidRDefault="00D17183" w:rsidP="00D17183">
            <w:pPr>
              <w:rPr>
                <w:del w:id="6732" w:author="Fegie" w:date="2021-04-28T12:03:00Z"/>
                <w:rFonts w:ascii="標楷體" w:eastAsia="標楷體" w:hAnsi="標楷體"/>
                <w:strike/>
                <w:color w:val="FF0000"/>
                <w:rPrChange w:id="6733" w:author="88692" w:date="2020-06-18T09:51:00Z">
                  <w:rPr>
                    <w:del w:id="6734" w:author="Fegie" w:date="2021-04-28T12:03:00Z"/>
                    <w:rFonts w:ascii="標楷體" w:eastAsia="標楷體" w:hAnsi="標楷體"/>
                  </w:rPr>
                </w:rPrChange>
              </w:rPr>
            </w:pPr>
            <w:del w:id="6735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36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0</w:delText>
              </w:r>
              <w:bookmarkStart w:id="6737" w:name="_Toc71198177"/>
              <w:bookmarkEnd w:id="6737"/>
            </w:del>
          </w:p>
        </w:tc>
        <w:tc>
          <w:tcPr>
            <w:tcW w:w="1126" w:type="dxa"/>
          </w:tcPr>
          <w:p w14:paraId="544DCCAF" w14:textId="00E55893" w:rsidR="00D17183" w:rsidRPr="00677B9B" w:rsidDel="009661CB" w:rsidRDefault="00D17183" w:rsidP="00D17183">
            <w:pPr>
              <w:rPr>
                <w:del w:id="6738" w:author="Fegie" w:date="2021-04-28T12:03:00Z"/>
                <w:rFonts w:ascii="標楷體" w:eastAsia="標楷體" w:hAnsi="標楷體"/>
                <w:strike/>
                <w:color w:val="FF0000"/>
                <w:rPrChange w:id="6739" w:author="88692" w:date="2020-06-18T09:51:00Z">
                  <w:rPr>
                    <w:del w:id="674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741" w:name="_Toc71198178"/>
            <w:bookmarkEnd w:id="6741"/>
          </w:p>
        </w:tc>
        <w:tc>
          <w:tcPr>
            <w:tcW w:w="660" w:type="dxa"/>
          </w:tcPr>
          <w:p w14:paraId="47B22F43" w14:textId="7983A457" w:rsidR="00D17183" w:rsidRPr="00677B9B" w:rsidDel="009661CB" w:rsidRDefault="00D17183" w:rsidP="00D17183">
            <w:pPr>
              <w:rPr>
                <w:del w:id="6742" w:author="Fegie" w:date="2021-04-28T12:03:00Z"/>
                <w:rFonts w:ascii="標楷體" w:eastAsia="標楷體" w:hAnsi="標楷體"/>
                <w:strike/>
                <w:color w:val="FF0000"/>
                <w:rPrChange w:id="6743" w:author="88692" w:date="2020-06-18T09:51:00Z">
                  <w:rPr>
                    <w:del w:id="674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745" w:name="_Toc71198179"/>
            <w:bookmarkEnd w:id="6745"/>
          </w:p>
        </w:tc>
        <w:tc>
          <w:tcPr>
            <w:tcW w:w="688" w:type="dxa"/>
          </w:tcPr>
          <w:p w14:paraId="19CC0771" w14:textId="42CEE949" w:rsidR="00D17183" w:rsidRPr="00677B9B" w:rsidDel="009661CB" w:rsidRDefault="00D17183" w:rsidP="00D17183">
            <w:pPr>
              <w:rPr>
                <w:del w:id="6746" w:author="Fegie" w:date="2021-04-28T12:03:00Z"/>
                <w:rFonts w:ascii="標楷體" w:eastAsia="標楷體" w:hAnsi="標楷體"/>
                <w:strike/>
                <w:color w:val="FF0000"/>
                <w:rPrChange w:id="6747" w:author="88692" w:date="2020-06-18T09:51:00Z">
                  <w:rPr>
                    <w:del w:id="6748" w:author="Fegie" w:date="2021-04-28T12:03:00Z"/>
                    <w:rFonts w:ascii="標楷體" w:eastAsia="標楷體" w:hAnsi="標楷體"/>
                  </w:rPr>
                </w:rPrChange>
              </w:rPr>
            </w:pPr>
            <w:del w:id="6749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50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751" w:name="_Toc71198180"/>
              <w:bookmarkEnd w:id="6751"/>
            </w:del>
          </w:p>
        </w:tc>
        <w:tc>
          <w:tcPr>
            <w:tcW w:w="2925" w:type="dxa"/>
          </w:tcPr>
          <w:p w14:paraId="43463552" w14:textId="21EA5678" w:rsidR="00D17183" w:rsidRPr="00677B9B" w:rsidDel="009661CB" w:rsidRDefault="00D17183" w:rsidP="00D17183">
            <w:pPr>
              <w:rPr>
                <w:del w:id="6752" w:author="Fegie" w:date="2021-04-28T12:03:00Z"/>
                <w:rFonts w:ascii="標楷體" w:eastAsia="標楷體" w:hAnsi="標楷體"/>
                <w:strike/>
                <w:color w:val="FF0000"/>
                <w:rPrChange w:id="6753" w:author="88692" w:date="2020-06-18T09:51:00Z">
                  <w:rPr>
                    <w:del w:id="6754" w:author="Fegie" w:date="2021-04-28T12:03:00Z"/>
                    <w:rFonts w:ascii="標楷體" w:eastAsia="標楷體" w:hAnsi="標楷體"/>
                  </w:rPr>
                </w:rPrChange>
              </w:rPr>
            </w:pPr>
            <w:del w:id="6755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56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57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758" w:author="88692" w:date="2020-06-18T09:51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59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760" w:author="88692" w:date="2020-06-18T09:51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61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762" w:name="_Toc71198181"/>
              <w:bookmarkEnd w:id="6762"/>
            </w:del>
          </w:p>
          <w:p w14:paraId="77785843" w14:textId="62AF4DB4" w:rsidR="00D17183" w:rsidRPr="00677B9B" w:rsidDel="009661CB" w:rsidRDefault="00D17183" w:rsidP="00D17183">
            <w:pPr>
              <w:rPr>
                <w:del w:id="6763" w:author="Fegie" w:date="2021-04-28T12:03:00Z"/>
                <w:rFonts w:ascii="標楷體" w:eastAsia="標楷體" w:hAnsi="標楷體"/>
                <w:strike/>
                <w:color w:val="FF0000"/>
                <w:rPrChange w:id="6764" w:author="88692" w:date="2020-06-18T09:51:00Z">
                  <w:rPr>
                    <w:del w:id="6765" w:author="Fegie" w:date="2021-04-28T12:03:00Z"/>
                    <w:rFonts w:ascii="標楷體" w:eastAsia="標楷體" w:hAnsi="標楷體"/>
                  </w:rPr>
                </w:rPrChange>
              </w:rPr>
            </w:pPr>
            <w:del w:id="6766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67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 xml:space="preserve">0: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68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6769" w:name="_Toc71198182"/>
              <w:bookmarkEnd w:id="6769"/>
            </w:del>
          </w:p>
          <w:p w14:paraId="5EDEFB7F" w14:textId="4419E227" w:rsidR="00D17183" w:rsidRPr="00677B9B" w:rsidDel="009661CB" w:rsidRDefault="00D17183" w:rsidP="00D17183">
            <w:pPr>
              <w:rPr>
                <w:del w:id="6770" w:author="Fegie" w:date="2021-04-28T12:03:00Z"/>
                <w:rFonts w:ascii="標楷體" w:eastAsia="標楷體" w:hAnsi="標楷體"/>
                <w:strike/>
                <w:color w:val="FF0000"/>
                <w:rPrChange w:id="6771" w:author="88692" w:date="2020-06-18T09:51:00Z">
                  <w:rPr>
                    <w:del w:id="6772" w:author="Fegie" w:date="2021-04-28T12:03:00Z"/>
                    <w:rFonts w:ascii="標楷體" w:eastAsia="標楷體" w:hAnsi="標楷體"/>
                  </w:rPr>
                </w:rPrChange>
              </w:rPr>
            </w:pPr>
            <w:del w:id="6773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74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 xml:space="preserve">1: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775" w:author="88692" w:date="2020-06-18T09:51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76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6777" w:name="_Toc71198183"/>
              <w:bookmarkEnd w:id="6777"/>
            </w:del>
          </w:p>
        </w:tc>
        <w:bookmarkStart w:id="6778" w:name="_Toc71198184"/>
        <w:bookmarkEnd w:id="6778"/>
      </w:tr>
      <w:tr w:rsidR="00D17183" w:rsidRPr="009B2BD3" w:rsidDel="009661CB" w14:paraId="0FF6A3FA" w14:textId="7F2CAA8B" w:rsidTr="00D17183">
        <w:trPr>
          <w:trHeight w:val="291"/>
          <w:jc w:val="center"/>
          <w:del w:id="6779" w:author="Fegie" w:date="2021-04-28T12:03:00Z"/>
        </w:trPr>
        <w:tc>
          <w:tcPr>
            <w:tcW w:w="556" w:type="dxa"/>
          </w:tcPr>
          <w:p w14:paraId="16AB2929" w14:textId="69BFCBAB" w:rsidR="00D17183" w:rsidRPr="009B2BD3" w:rsidDel="009661CB" w:rsidRDefault="00D17183" w:rsidP="00D17183">
            <w:pPr>
              <w:rPr>
                <w:del w:id="6780" w:author="Fegie" w:date="2021-04-28T12:03:00Z"/>
                <w:rFonts w:ascii="標楷體" w:eastAsia="標楷體" w:hAnsi="標楷體"/>
              </w:rPr>
            </w:pPr>
            <w:del w:id="678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25</w:delText>
              </w:r>
              <w:bookmarkStart w:id="6782" w:name="_Toc71198185"/>
              <w:bookmarkEnd w:id="6782"/>
            </w:del>
          </w:p>
        </w:tc>
        <w:tc>
          <w:tcPr>
            <w:tcW w:w="2116" w:type="dxa"/>
          </w:tcPr>
          <w:p w14:paraId="3F56D725" w14:textId="46C7624F" w:rsidR="00D17183" w:rsidRPr="009B2BD3" w:rsidDel="009661CB" w:rsidRDefault="00D17183" w:rsidP="00D17183">
            <w:pPr>
              <w:rPr>
                <w:del w:id="6783" w:author="Fegie" w:date="2021-04-28T12:03:00Z"/>
                <w:rFonts w:ascii="標楷體" w:eastAsia="標楷體" w:hAnsi="標楷體"/>
              </w:rPr>
            </w:pPr>
            <w:del w:id="678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員工代號</w:delText>
              </w:r>
              <w:bookmarkStart w:id="6785" w:name="_Toc71198186"/>
              <w:bookmarkEnd w:id="6785"/>
            </w:del>
          </w:p>
        </w:tc>
        <w:tc>
          <w:tcPr>
            <w:tcW w:w="1296" w:type="dxa"/>
          </w:tcPr>
          <w:p w14:paraId="01888AB3" w14:textId="03E841BC" w:rsidR="00D17183" w:rsidRPr="00A04243" w:rsidDel="009661CB" w:rsidRDefault="00D17183" w:rsidP="00D17183">
            <w:pPr>
              <w:rPr>
                <w:del w:id="6786" w:author="Fegie" w:date="2021-04-28T12:03:00Z"/>
                <w:rFonts w:ascii="標楷體" w:eastAsia="標楷體" w:hAnsi="標楷體"/>
              </w:rPr>
            </w:pPr>
            <w:del w:id="6787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XXXXXX</w:delText>
              </w:r>
              <w:bookmarkStart w:id="6788" w:name="_Toc71198187"/>
              <w:bookmarkEnd w:id="6788"/>
            </w:del>
          </w:p>
        </w:tc>
        <w:tc>
          <w:tcPr>
            <w:tcW w:w="1053" w:type="dxa"/>
          </w:tcPr>
          <w:p w14:paraId="6E3DA9D9" w14:textId="002E8A1D" w:rsidR="00D17183" w:rsidRPr="009B2BD3" w:rsidDel="009661CB" w:rsidRDefault="00D17183" w:rsidP="00D17183">
            <w:pPr>
              <w:rPr>
                <w:del w:id="6789" w:author="Fegie" w:date="2021-04-28T12:03:00Z"/>
                <w:rFonts w:ascii="標楷體" w:eastAsia="標楷體" w:hAnsi="標楷體"/>
              </w:rPr>
            </w:pPr>
            <w:bookmarkStart w:id="6790" w:name="_Toc71198188"/>
            <w:bookmarkEnd w:id="6790"/>
          </w:p>
        </w:tc>
        <w:tc>
          <w:tcPr>
            <w:tcW w:w="1126" w:type="dxa"/>
          </w:tcPr>
          <w:p w14:paraId="4EA9EC35" w14:textId="14753296" w:rsidR="00D17183" w:rsidRPr="009B2BD3" w:rsidDel="009661CB" w:rsidRDefault="00D17183" w:rsidP="00D17183">
            <w:pPr>
              <w:rPr>
                <w:del w:id="6791" w:author="Fegie" w:date="2021-04-28T12:03:00Z"/>
                <w:rFonts w:ascii="標楷體" w:eastAsia="標楷體" w:hAnsi="標楷體"/>
              </w:rPr>
            </w:pPr>
            <w:bookmarkStart w:id="6792" w:name="_Toc71198189"/>
            <w:bookmarkEnd w:id="6792"/>
          </w:p>
        </w:tc>
        <w:tc>
          <w:tcPr>
            <w:tcW w:w="660" w:type="dxa"/>
          </w:tcPr>
          <w:p w14:paraId="67D794BA" w14:textId="6F2252DF" w:rsidR="00D17183" w:rsidRPr="009B2BD3" w:rsidDel="009661CB" w:rsidRDefault="00D17183" w:rsidP="00D17183">
            <w:pPr>
              <w:rPr>
                <w:del w:id="6793" w:author="Fegie" w:date="2021-04-28T12:03:00Z"/>
                <w:rFonts w:ascii="標楷體" w:eastAsia="標楷體" w:hAnsi="標楷體"/>
              </w:rPr>
            </w:pPr>
            <w:bookmarkStart w:id="6794" w:name="_Toc71198190"/>
            <w:bookmarkEnd w:id="6794"/>
          </w:p>
        </w:tc>
        <w:tc>
          <w:tcPr>
            <w:tcW w:w="688" w:type="dxa"/>
          </w:tcPr>
          <w:p w14:paraId="54719DDA" w14:textId="2438C553" w:rsidR="00D17183" w:rsidRPr="009B2BD3" w:rsidDel="009661CB" w:rsidRDefault="00D17183" w:rsidP="00D17183">
            <w:pPr>
              <w:rPr>
                <w:del w:id="6795" w:author="Fegie" w:date="2021-04-28T12:03:00Z"/>
                <w:rFonts w:ascii="標楷體" w:eastAsia="標楷體" w:hAnsi="標楷體"/>
              </w:rPr>
            </w:pPr>
            <w:del w:id="679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797" w:name="_Toc71198191"/>
              <w:bookmarkEnd w:id="6797"/>
            </w:del>
          </w:p>
        </w:tc>
        <w:tc>
          <w:tcPr>
            <w:tcW w:w="2925" w:type="dxa"/>
          </w:tcPr>
          <w:p w14:paraId="25C19ED2" w14:textId="06CCF055" w:rsidR="00D17183" w:rsidRPr="009B2BD3" w:rsidDel="009661CB" w:rsidRDefault="00D17183" w:rsidP="00D17183">
            <w:pPr>
              <w:rPr>
                <w:del w:id="6798" w:author="Fegie" w:date="2021-04-28T12:03:00Z"/>
                <w:rFonts w:ascii="標楷體" w:eastAsia="標楷體" w:hAnsi="標楷體"/>
              </w:rPr>
            </w:pPr>
            <w:del w:id="679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800" w:name="_Toc71198192"/>
              <w:bookmarkEnd w:id="6800"/>
            </w:del>
          </w:p>
        </w:tc>
        <w:bookmarkStart w:id="6801" w:name="_Toc71198193"/>
        <w:bookmarkEnd w:id="6801"/>
      </w:tr>
      <w:tr w:rsidR="00D17183" w:rsidRPr="00677B9B" w:rsidDel="009661CB" w14:paraId="241EF8E8" w14:textId="0566DF4C" w:rsidTr="00D17183">
        <w:trPr>
          <w:trHeight w:val="291"/>
          <w:jc w:val="center"/>
          <w:del w:id="6802" w:author="Fegie" w:date="2021-04-28T12:03:00Z"/>
        </w:trPr>
        <w:tc>
          <w:tcPr>
            <w:tcW w:w="556" w:type="dxa"/>
          </w:tcPr>
          <w:p w14:paraId="03FD5E74" w14:textId="228EE49B" w:rsidR="00D17183" w:rsidRPr="00677B9B" w:rsidDel="009661CB" w:rsidRDefault="00D17183" w:rsidP="00D17183">
            <w:pPr>
              <w:rPr>
                <w:del w:id="6803" w:author="Fegie" w:date="2021-04-28T12:03:00Z"/>
                <w:rFonts w:ascii="標楷體" w:eastAsia="標楷體" w:hAnsi="標楷體"/>
                <w:strike/>
                <w:color w:val="FF0000"/>
                <w:rPrChange w:id="6804" w:author="88692" w:date="2020-06-18T09:52:00Z">
                  <w:rPr>
                    <w:del w:id="6805" w:author="Fegie" w:date="2021-04-28T12:03:00Z"/>
                    <w:rFonts w:ascii="標楷體" w:eastAsia="標楷體" w:hAnsi="標楷體"/>
                  </w:rPr>
                </w:rPrChange>
              </w:rPr>
            </w:pPr>
            <w:del w:id="6806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07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26</w:delText>
              </w:r>
              <w:bookmarkStart w:id="6808" w:name="_Toc71198194"/>
              <w:bookmarkEnd w:id="6808"/>
            </w:del>
          </w:p>
        </w:tc>
        <w:tc>
          <w:tcPr>
            <w:tcW w:w="2116" w:type="dxa"/>
          </w:tcPr>
          <w:p w14:paraId="2A1D3732" w14:textId="637BD2D2" w:rsidR="00D17183" w:rsidRPr="00677B9B" w:rsidDel="009661CB" w:rsidRDefault="00D17183" w:rsidP="00D17183">
            <w:pPr>
              <w:rPr>
                <w:del w:id="6809" w:author="Fegie" w:date="2021-04-28T12:03:00Z"/>
                <w:rFonts w:ascii="標楷體" w:eastAsia="標楷體" w:hAnsi="標楷體"/>
                <w:strike/>
                <w:color w:val="FF0000"/>
                <w:rPrChange w:id="6810" w:author="88692" w:date="2020-06-18T09:52:00Z">
                  <w:rPr>
                    <w:del w:id="6811" w:author="Fegie" w:date="2021-04-28T12:03:00Z"/>
                    <w:rFonts w:ascii="標楷體" w:eastAsia="標楷體" w:hAnsi="標楷體"/>
                  </w:rPr>
                </w:rPrChange>
              </w:rPr>
            </w:pPr>
            <w:del w:id="6812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13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 xml:space="preserve">15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14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日薪</w:delText>
              </w:r>
              <w:bookmarkStart w:id="6815" w:name="_Toc71198195"/>
              <w:bookmarkEnd w:id="6815"/>
            </w:del>
          </w:p>
        </w:tc>
        <w:tc>
          <w:tcPr>
            <w:tcW w:w="1296" w:type="dxa"/>
          </w:tcPr>
          <w:p w14:paraId="3DDB55B3" w14:textId="4656A498" w:rsidR="00D17183" w:rsidRPr="00677B9B" w:rsidDel="009661CB" w:rsidRDefault="00D17183" w:rsidP="00D17183">
            <w:pPr>
              <w:rPr>
                <w:del w:id="6816" w:author="Fegie" w:date="2021-04-28T12:03:00Z"/>
                <w:rFonts w:ascii="標楷體" w:eastAsia="標楷體" w:hAnsi="標楷體"/>
                <w:strike/>
                <w:color w:val="FF0000"/>
                <w:rPrChange w:id="6817" w:author="88692" w:date="2020-06-18T09:52:00Z">
                  <w:rPr>
                    <w:del w:id="6818" w:author="Fegie" w:date="2021-04-28T12:03:00Z"/>
                    <w:rFonts w:ascii="標楷體" w:eastAsia="標楷體" w:hAnsi="標楷體"/>
                  </w:rPr>
                </w:rPrChange>
              </w:rPr>
            </w:pPr>
            <w:del w:id="6819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20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6821" w:name="_Toc71198196"/>
              <w:bookmarkEnd w:id="6821"/>
            </w:del>
          </w:p>
        </w:tc>
        <w:tc>
          <w:tcPr>
            <w:tcW w:w="1053" w:type="dxa"/>
          </w:tcPr>
          <w:p w14:paraId="22739A62" w14:textId="04F53D61" w:rsidR="00D17183" w:rsidRPr="00677B9B" w:rsidDel="009661CB" w:rsidRDefault="00D17183" w:rsidP="00D17183">
            <w:pPr>
              <w:rPr>
                <w:del w:id="6822" w:author="Fegie" w:date="2021-04-28T12:03:00Z"/>
                <w:rFonts w:ascii="標楷體" w:eastAsia="標楷體" w:hAnsi="標楷體"/>
                <w:strike/>
                <w:color w:val="FF0000"/>
                <w:rPrChange w:id="6823" w:author="88692" w:date="2020-06-18T09:52:00Z">
                  <w:rPr>
                    <w:del w:id="682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825" w:name="_Toc71198197"/>
            <w:bookmarkEnd w:id="6825"/>
          </w:p>
        </w:tc>
        <w:tc>
          <w:tcPr>
            <w:tcW w:w="1126" w:type="dxa"/>
          </w:tcPr>
          <w:p w14:paraId="47F659B9" w14:textId="4F4063C4" w:rsidR="00D17183" w:rsidRPr="00677B9B" w:rsidDel="009661CB" w:rsidRDefault="00D17183" w:rsidP="00D17183">
            <w:pPr>
              <w:rPr>
                <w:del w:id="6826" w:author="Fegie" w:date="2021-04-28T12:03:00Z"/>
                <w:rFonts w:ascii="標楷體" w:eastAsia="標楷體" w:hAnsi="標楷體"/>
                <w:strike/>
                <w:color w:val="FF0000"/>
                <w:rPrChange w:id="6827" w:author="88692" w:date="2020-06-18T09:52:00Z">
                  <w:rPr>
                    <w:del w:id="682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829" w:name="_Toc71198198"/>
            <w:bookmarkEnd w:id="6829"/>
          </w:p>
        </w:tc>
        <w:tc>
          <w:tcPr>
            <w:tcW w:w="660" w:type="dxa"/>
          </w:tcPr>
          <w:p w14:paraId="50DCE9EB" w14:textId="74403283" w:rsidR="00D17183" w:rsidRPr="00677B9B" w:rsidDel="009661CB" w:rsidRDefault="00D17183" w:rsidP="00D17183">
            <w:pPr>
              <w:rPr>
                <w:del w:id="6830" w:author="Fegie" w:date="2021-04-28T12:03:00Z"/>
                <w:rFonts w:ascii="標楷體" w:eastAsia="標楷體" w:hAnsi="標楷體"/>
                <w:strike/>
                <w:color w:val="FF0000"/>
                <w:rPrChange w:id="6831" w:author="88692" w:date="2020-06-18T09:52:00Z">
                  <w:rPr>
                    <w:del w:id="683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833" w:name="_Toc71198199"/>
            <w:bookmarkEnd w:id="6833"/>
          </w:p>
        </w:tc>
        <w:tc>
          <w:tcPr>
            <w:tcW w:w="688" w:type="dxa"/>
          </w:tcPr>
          <w:p w14:paraId="4606C2CC" w14:textId="45FB0AFA" w:rsidR="00D17183" w:rsidRPr="00677B9B" w:rsidDel="009661CB" w:rsidRDefault="00D17183" w:rsidP="00D17183">
            <w:pPr>
              <w:rPr>
                <w:del w:id="6834" w:author="Fegie" w:date="2021-04-28T12:03:00Z"/>
                <w:rFonts w:ascii="標楷體" w:eastAsia="標楷體" w:hAnsi="標楷體"/>
                <w:strike/>
                <w:color w:val="FF0000"/>
                <w:rPrChange w:id="6835" w:author="88692" w:date="2020-06-18T09:52:00Z">
                  <w:rPr>
                    <w:del w:id="6836" w:author="Fegie" w:date="2021-04-28T12:03:00Z"/>
                    <w:rFonts w:ascii="標楷體" w:eastAsia="標楷體" w:hAnsi="標楷體"/>
                  </w:rPr>
                </w:rPrChange>
              </w:rPr>
            </w:pPr>
            <w:del w:id="6837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38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839" w:name="_Toc71198200"/>
              <w:bookmarkEnd w:id="6839"/>
            </w:del>
          </w:p>
        </w:tc>
        <w:tc>
          <w:tcPr>
            <w:tcW w:w="2925" w:type="dxa"/>
          </w:tcPr>
          <w:p w14:paraId="0C6BF191" w14:textId="7260C4B2" w:rsidR="00D17183" w:rsidRPr="00677B9B" w:rsidDel="009661CB" w:rsidRDefault="00D17183" w:rsidP="00D17183">
            <w:pPr>
              <w:rPr>
                <w:del w:id="6840" w:author="Fegie" w:date="2021-04-28T12:03:00Z"/>
                <w:rFonts w:ascii="標楷體" w:eastAsia="標楷體" w:hAnsi="標楷體"/>
                <w:strike/>
                <w:color w:val="FF0000"/>
                <w:rPrChange w:id="6841" w:author="88692" w:date="2020-06-18T09:52:00Z">
                  <w:rPr>
                    <w:del w:id="6842" w:author="Fegie" w:date="2021-04-28T12:03:00Z"/>
                    <w:rFonts w:ascii="標楷體" w:eastAsia="標楷體" w:hAnsi="標楷體"/>
                  </w:rPr>
                </w:rPrChange>
              </w:rPr>
            </w:pPr>
            <w:del w:id="6843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44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45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846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47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848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49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850" w:name="_Toc71198201"/>
              <w:bookmarkEnd w:id="6850"/>
            </w:del>
          </w:p>
        </w:tc>
        <w:bookmarkStart w:id="6851" w:name="_Toc71198202"/>
        <w:bookmarkEnd w:id="6851"/>
      </w:tr>
      <w:tr w:rsidR="00D17183" w:rsidRPr="00677B9B" w:rsidDel="009661CB" w14:paraId="13FC95BD" w14:textId="37935DD8" w:rsidTr="00D17183">
        <w:trPr>
          <w:trHeight w:val="291"/>
          <w:jc w:val="center"/>
          <w:del w:id="6852" w:author="Fegie" w:date="2021-04-28T12:03:00Z"/>
        </w:trPr>
        <w:tc>
          <w:tcPr>
            <w:tcW w:w="556" w:type="dxa"/>
          </w:tcPr>
          <w:p w14:paraId="533F9CB8" w14:textId="17801138" w:rsidR="00D17183" w:rsidRPr="00677B9B" w:rsidDel="009661CB" w:rsidRDefault="00D17183" w:rsidP="00D17183">
            <w:pPr>
              <w:rPr>
                <w:del w:id="6853" w:author="Fegie" w:date="2021-04-28T12:03:00Z"/>
                <w:rFonts w:ascii="標楷體" w:eastAsia="標楷體" w:hAnsi="標楷體"/>
                <w:strike/>
                <w:color w:val="FF0000"/>
                <w:rPrChange w:id="6854" w:author="88692" w:date="2020-06-18T09:52:00Z">
                  <w:rPr>
                    <w:del w:id="6855" w:author="Fegie" w:date="2021-04-28T12:03:00Z"/>
                    <w:rFonts w:ascii="標楷體" w:eastAsia="標楷體" w:hAnsi="標楷體"/>
                  </w:rPr>
                </w:rPrChange>
              </w:rPr>
            </w:pPr>
            <w:del w:id="6856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57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27</w:delText>
              </w:r>
              <w:bookmarkStart w:id="6858" w:name="_Toc71198203"/>
              <w:bookmarkEnd w:id="6858"/>
            </w:del>
          </w:p>
        </w:tc>
        <w:tc>
          <w:tcPr>
            <w:tcW w:w="2116" w:type="dxa"/>
          </w:tcPr>
          <w:p w14:paraId="4A6C20C6" w14:textId="43F22B99" w:rsidR="00D17183" w:rsidRPr="00677B9B" w:rsidDel="009661CB" w:rsidRDefault="00D17183" w:rsidP="00D17183">
            <w:pPr>
              <w:rPr>
                <w:del w:id="6859" w:author="Fegie" w:date="2021-04-28T12:03:00Z"/>
                <w:rFonts w:ascii="標楷體" w:eastAsia="標楷體" w:hAnsi="標楷體"/>
                <w:strike/>
                <w:color w:val="FF0000"/>
                <w:rPrChange w:id="6860" w:author="88692" w:date="2020-06-18T09:52:00Z">
                  <w:rPr>
                    <w:del w:id="6861" w:author="Fegie" w:date="2021-04-28T12:03:00Z"/>
                    <w:rFonts w:ascii="標楷體" w:eastAsia="標楷體" w:hAnsi="標楷體"/>
                  </w:rPr>
                </w:rPrChange>
              </w:rPr>
            </w:pPr>
            <w:del w:id="6862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63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員工身份別</w:delText>
              </w:r>
              <w:bookmarkStart w:id="6864" w:name="_Toc71198204"/>
              <w:bookmarkEnd w:id="6864"/>
            </w:del>
          </w:p>
        </w:tc>
        <w:tc>
          <w:tcPr>
            <w:tcW w:w="1296" w:type="dxa"/>
          </w:tcPr>
          <w:p w14:paraId="31323548" w14:textId="7D02207E" w:rsidR="00D17183" w:rsidRPr="00677B9B" w:rsidDel="009661CB" w:rsidRDefault="00D17183" w:rsidP="00D17183">
            <w:pPr>
              <w:rPr>
                <w:del w:id="6865" w:author="Fegie" w:date="2021-04-28T12:03:00Z"/>
                <w:rFonts w:ascii="標楷體" w:eastAsia="標楷體" w:hAnsi="標楷體"/>
                <w:strike/>
                <w:color w:val="FF0000"/>
                <w:rPrChange w:id="6866" w:author="88692" w:date="2020-06-18T09:52:00Z">
                  <w:rPr>
                    <w:del w:id="6867" w:author="Fegie" w:date="2021-04-28T12:03:00Z"/>
                    <w:rFonts w:ascii="標楷體" w:eastAsia="標楷體" w:hAnsi="標楷體"/>
                  </w:rPr>
                </w:rPrChange>
              </w:rPr>
            </w:pPr>
            <w:del w:id="6868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69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6870" w:name="_Toc71198205"/>
              <w:bookmarkEnd w:id="6870"/>
            </w:del>
          </w:p>
        </w:tc>
        <w:tc>
          <w:tcPr>
            <w:tcW w:w="1053" w:type="dxa"/>
          </w:tcPr>
          <w:p w14:paraId="6E32CD77" w14:textId="55A5728A" w:rsidR="00D17183" w:rsidRPr="00677B9B" w:rsidDel="009661CB" w:rsidRDefault="00D17183" w:rsidP="00D17183">
            <w:pPr>
              <w:rPr>
                <w:del w:id="6871" w:author="Fegie" w:date="2021-04-28T12:03:00Z"/>
                <w:rFonts w:ascii="標楷體" w:eastAsia="標楷體" w:hAnsi="標楷體"/>
                <w:strike/>
                <w:color w:val="FF0000"/>
                <w:rPrChange w:id="6872" w:author="88692" w:date="2020-06-18T09:52:00Z">
                  <w:rPr>
                    <w:del w:id="6873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874" w:name="_Toc71198206"/>
            <w:bookmarkEnd w:id="6874"/>
          </w:p>
        </w:tc>
        <w:tc>
          <w:tcPr>
            <w:tcW w:w="1126" w:type="dxa"/>
          </w:tcPr>
          <w:p w14:paraId="2E0144EB" w14:textId="47280035" w:rsidR="00D17183" w:rsidRPr="00677B9B" w:rsidDel="009661CB" w:rsidRDefault="00D17183" w:rsidP="00D17183">
            <w:pPr>
              <w:rPr>
                <w:del w:id="6875" w:author="Fegie" w:date="2021-04-28T12:03:00Z"/>
                <w:rFonts w:ascii="標楷體" w:eastAsia="標楷體" w:hAnsi="標楷體"/>
                <w:strike/>
                <w:color w:val="FF0000"/>
                <w:rPrChange w:id="6876" w:author="88692" w:date="2020-06-18T09:52:00Z">
                  <w:rPr>
                    <w:del w:id="6877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878" w:name="_Toc71198207"/>
            <w:bookmarkEnd w:id="6878"/>
          </w:p>
        </w:tc>
        <w:tc>
          <w:tcPr>
            <w:tcW w:w="660" w:type="dxa"/>
          </w:tcPr>
          <w:p w14:paraId="01BDBA6D" w14:textId="649CD68E" w:rsidR="00D17183" w:rsidRPr="00677B9B" w:rsidDel="009661CB" w:rsidRDefault="00D17183" w:rsidP="00D17183">
            <w:pPr>
              <w:rPr>
                <w:del w:id="6879" w:author="Fegie" w:date="2021-04-28T12:03:00Z"/>
                <w:rFonts w:ascii="標楷體" w:eastAsia="標楷體" w:hAnsi="標楷體"/>
                <w:strike/>
                <w:color w:val="FF0000"/>
                <w:rPrChange w:id="6880" w:author="88692" w:date="2020-06-18T09:52:00Z">
                  <w:rPr>
                    <w:del w:id="6881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882" w:name="_Toc71198208"/>
            <w:bookmarkEnd w:id="6882"/>
          </w:p>
        </w:tc>
        <w:tc>
          <w:tcPr>
            <w:tcW w:w="688" w:type="dxa"/>
          </w:tcPr>
          <w:p w14:paraId="66A58CE9" w14:textId="7DDE03FC" w:rsidR="00D17183" w:rsidRPr="00677B9B" w:rsidDel="009661CB" w:rsidRDefault="00D17183" w:rsidP="00D17183">
            <w:pPr>
              <w:rPr>
                <w:del w:id="6883" w:author="Fegie" w:date="2021-04-28T12:03:00Z"/>
                <w:rFonts w:ascii="標楷體" w:eastAsia="標楷體" w:hAnsi="標楷體"/>
                <w:strike/>
                <w:color w:val="FF0000"/>
                <w:rPrChange w:id="6884" w:author="88692" w:date="2020-06-18T09:52:00Z">
                  <w:rPr>
                    <w:del w:id="6885" w:author="Fegie" w:date="2021-04-28T12:03:00Z"/>
                    <w:rFonts w:ascii="標楷體" w:eastAsia="標楷體" w:hAnsi="標楷體"/>
                  </w:rPr>
                </w:rPrChange>
              </w:rPr>
            </w:pPr>
            <w:del w:id="6886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87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888" w:name="_Toc71198209"/>
              <w:bookmarkEnd w:id="6888"/>
            </w:del>
          </w:p>
        </w:tc>
        <w:tc>
          <w:tcPr>
            <w:tcW w:w="2925" w:type="dxa"/>
          </w:tcPr>
          <w:p w14:paraId="781BB204" w14:textId="436CAA90" w:rsidR="00D17183" w:rsidRPr="00677B9B" w:rsidDel="009661CB" w:rsidRDefault="00D17183" w:rsidP="00D17183">
            <w:pPr>
              <w:rPr>
                <w:del w:id="6889" w:author="Fegie" w:date="2021-04-28T12:03:00Z"/>
                <w:rFonts w:ascii="標楷體" w:eastAsia="標楷體" w:hAnsi="標楷體"/>
                <w:strike/>
                <w:color w:val="FF0000"/>
                <w:rPrChange w:id="6890" w:author="88692" w:date="2020-06-18T09:52:00Z">
                  <w:rPr>
                    <w:del w:id="6891" w:author="Fegie" w:date="2021-04-28T12:03:00Z"/>
                    <w:rFonts w:ascii="標楷體" w:eastAsia="標楷體" w:hAnsi="標楷體"/>
                  </w:rPr>
                </w:rPrChange>
              </w:rPr>
            </w:pPr>
            <w:del w:id="6892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93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 xml:space="preserve">i.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94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95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896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97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898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99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900" w:name="_Toc71198210"/>
              <w:bookmarkEnd w:id="6900"/>
            </w:del>
          </w:p>
          <w:p w14:paraId="59893F75" w14:textId="1482EEAE" w:rsidR="00D17183" w:rsidRPr="00677B9B" w:rsidDel="009661CB" w:rsidRDefault="00D17183" w:rsidP="00D17183">
            <w:pPr>
              <w:rPr>
                <w:del w:id="6901" w:author="Fegie" w:date="2021-04-28T12:03:00Z"/>
                <w:rFonts w:ascii="標楷體" w:eastAsia="標楷體" w:hAnsi="標楷體"/>
                <w:strike/>
                <w:color w:val="FF0000"/>
                <w:rPrChange w:id="6902" w:author="88692" w:date="2020-06-18T09:52:00Z">
                  <w:rPr>
                    <w:del w:id="6903" w:author="Fegie" w:date="2021-04-28T12:03:00Z"/>
                    <w:rFonts w:ascii="標楷體" w:eastAsia="標楷體" w:hAnsi="標楷體"/>
                  </w:rPr>
                </w:rPrChange>
              </w:rPr>
            </w:pPr>
            <w:del w:id="6904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05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00:單位報備</w:delText>
              </w:r>
              <w:bookmarkStart w:id="6906" w:name="_Toc71198211"/>
              <w:bookmarkEnd w:id="6906"/>
            </w:del>
          </w:p>
          <w:p w14:paraId="01545D06" w14:textId="61407F08" w:rsidR="00D17183" w:rsidRPr="00677B9B" w:rsidDel="009661CB" w:rsidRDefault="00D17183" w:rsidP="00D17183">
            <w:pPr>
              <w:rPr>
                <w:del w:id="6907" w:author="Fegie" w:date="2021-04-28T12:03:00Z"/>
                <w:rFonts w:ascii="標楷體" w:eastAsia="標楷體" w:hAnsi="標楷體"/>
                <w:strike/>
                <w:color w:val="FF0000"/>
                <w:rPrChange w:id="6908" w:author="88692" w:date="2020-06-18T09:52:00Z">
                  <w:rPr>
                    <w:del w:id="6909" w:author="Fegie" w:date="2021-04-28T12:03:00Z"/>
                    <w:rFonts w:ascii="標楷體" w:eastAsia="標楷體" w:hAnsi="標楷體"/>
                  </w:rPr>
                </w:rPrChange>
              </w:rPr>
            </w:pPr>
            <w:del w:id="6910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11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01:在職</w:delText>
              </w:r>
              <w:bookmarkStart w:id="6912" w:name="_Toc71198212"/>
              <w:bookmarkEnd w:id="6912"/>
            </w:del>
          </w:p>
          <w:p w14:paraId="1C8169C7" w14:textId="3CC86B14" w:rsidR="00D17183" w:rsidRPr="00677B9B" w:rsidDel="009661CB" w:rsidRDefault="00D17183" w:rsidP="00D17183">
            <w:pPr>
              <w:rPr>
                <w:del w:id="6913" w:author="Fegie" w:date="2021-04-28T12:03:00Z"/>
                <w:rFonts w:ascii="標楷體" w:eastAsia="標楷體" w:hAnsi="標楷體"/>
                <w:strike/>
                <w:color w:val="FF0000"/>
                <w:rPrChange w:id="6914" w:author="88692" w:date="2020-06-18T09:52:00Z">
                  <w:rPr>
                    <w:del w:id="6915" w:author="Fegie" w:date="2021-04-28T12:03:00Z"/>
                    <w:rFonts w:ascii="標楷體" w:eastAsia="標楷體" w:hAnsi="標楷體"/>
                  </w:rPr>
                </w:rPrChange>
              </w:rPr>
            </w:pPr>
            <w:del w:id="6916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17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02:離職</w:delText>
              </w:r>
              <w:bookmarkStart w:id="6918" w:name="_Toc71198213"/>
              <w:bookmarkEnd w:id="6918"/>
            </w:del>
          </w:p>
          <w:p w14:paraId="2BC3AC6B" w14:textId="17D5F7B3" w:rsidR="00D17183" w:rsidRPr="00677B9B" w:rsidDel="009661CB" w:rsidRDefault="00D17183" w:rsidP="00D17183">
            <w:pPr>
              <w:rPr>
                <w:del w:id="6919" w:author="Fegie" w:date="2021-04-28T12:03:00Z"/>
                <w:rFonts w:ascii="標楷體" w:eastAsia="標楷體" w:hAnsi="標楷體"/>
                <w:strike/>
                <w:color w:val="FF0000"/>
                <w:rPrChange w:id="6920" w:author="88692" w:date="2020-06-18T09:52:00Z">
                  <w:rPr>
                    <w:del w:id="6921" w:author="Fegie" w:date="2021-04-28T12:03:00Z"/>
                    <w:rFonts w:ascii="標楷體" w:eastAsia="標楷體" w:hAnsi="標楷體"/>
                  </w:rPr>
                </w:rPrChange>
              </w:rPr>
            </w:pPr>
            <w:del w:id="6922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23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03:解聘</w:delText>
              </w:r>
              <w:bookmarkStart w:id="6924" w:name="_Toc71198214"/>
              <w:bookmarkEnd w:id="6924"/>
            </w:del>
          </w:p>
          <w:p w14:paraId="0CBA61E6" w14:textId="747B097A" w:rsidR="00D17183" w:rsidRPr="00677B9B" w:rsidDel="009661CB" w:rsidRDefault="00D17183" w:rsidP="00D17183">
            <w:pPr>
              <w:rPr>
                <w:del w:id="6925" w:author="Fegie" w:date="2021-04-28T12:03:00Z"/>
                <w:rFonts w:ascii="標楷體" w:eastAsia="標楷體" w:hAnsi="標楷體"/>
                <w:strike/>
                <w:color w:val="FF0000"/>
                <w:rPrChange w:id="6926" w:author="88692" w:date="2020-06-18T09:52:00Z">
                  <w:rPr>
                    <w:del w:id="6927" w:author="Fegie" w:date="2021-04-28T12:03:00Z"/>
                    <w:rFonts w:ascii="標楷體" w:eastAsia="標楷體" w:hAnsi="標楷體"/>
                  </w:rPr>
                </w:rPrChange>
              </w:rPr>
            </w:pPr>
            <w:del w:id="6928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29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 xml:space="preserve">04:留職停薪 </w:delText>
              </w:r>
              <w:bookmarkStart w:id="6930" w:name="_Toc71198215"/>
              <w:bookmarkEnd w:id="6930"/>
            </w:del>
          </w:p>
          <w:p w14:paraId="654A684A" w14:textId="32FF3A2B" w:rsidR="00D17183" w:rsidRPr="00677B9B" w:rsidDel="009661CB" w:rsidRDefault="00D17183" w:rsidP="00D17183">
            <w:pPr>
              <w:rPr>
                <w:del w:id="6931" w:author="Fegie" w:date="2021-04-28T12:03:00Z"/>
                <w:rFonts w:ascii="標楷體" w:eastAsia="標楷體" w:hAnsi="標楷體"/>
                <w:strike/>
                <w:color w:val="FF0000"/>
                <w:rPrChange w:id="6932" w:author="88692" w:date="2020-06-18T09:52:00Z">
                  <w:rPr>
                    <w:del w:id="6933" w:author="Fegie" w:date="2021-04-28T12:03:00Z"/>
                    <w:rFonts w:ascii="標楷體" w:eastAsia="標楷體" w:hAnsi="標楷體"/>
                  </w:rPr>
                </w:rPrChange>
              </w:rPr>
            </w:pPr>
            <w:del w:id="6934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35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05:退休離職</w:delText>
              </w:r>
              <w:bookmarkStart w:id="6936" w:name="_Toc71198216"/>
              <w:bookmarkEnd w:id="6936"/>
            </w:del>
          </w:p>
          <w:p w14:paraId="728FDC1F" w14:textId="3F0ED879" w:rsidR="00D17183" w:rsidRPr="00677B9B" w:rsidDel="009661CB" w:rsidRDefault="00D17183" w:rsidP="00D17183">
            <w:pPr>
              <w:rPr>
                <w:del w:id="6937" w:author="Fegie" w:date="2021-04-28T12:03:00Z"/>
                <w:rFonts w:ascii="標楷體" w:eastAsia="標楷體" w:hAnsi="標楷體"/>
                <w:strike/>
                <w:color w:val="FF0000"/>
                <w:lang w:eastAsia="zh-HK"/>
                <w:rPrChange w:id="6938" w:author="88692" w:date="2020-06-18T09:52:00Z">
                  <w:rPr>
                    <w:del w:id="6939" w:author="Fegie" w:date="2021-04-28T12:03:00Z"/>
                    <w:rFonts w:ascii="標楷體" w:eastAsia="標楷體" w:hAnsi="標楷體"/>
                    <w:color w:val="FF0000"/>
                    <w:lang w:eastAsia="zh-HK"/>
                  </w:rPr>
                </w:rPrChange>
              </w:rPr>
            </w:pPr>
            <w:del w:id="6940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41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09:未報聘/內勤</w:delText>
              </w:r>
              <w:bookmarkStart w:id="6942" w:name="_Toc71198217"/>
              <w:bookmarkEnd w:id="6942"/>
            </w:del>
          </w:p>
        </w:tc>
        <w:bookmarkStart w:id="6943" w:name="_Toc71198218"/>
        <w:bookmarkEnd w:id="6943"/>
      </w:tr>
      <w:tr w:rsidR="00D17183" w:rsidRPr="00677B9B" w:rsidDel="009661CB" w14:paraId="3B1D8AE1" w14:textId="5DC0FABA" w:rsidTr="00D17183">
        <w:trPr>
          <w:trHeight w:val="291"/>
          <w:jc w:val="center"/>
          <w:del w:id="6944" w:author="Fegie" w:date="2021-04-28T12:03:00Z"/>
        </w:trPr>
        <w:tc>
          <w:tcPr>
            <w:tcW w:w="556" w:type="dxa"/>
          </w:tcPr>
          <w:p w14:paraId="5C092C88" w14:textId="7FB4E214" w:rsidR="00D17183" w:rsidRPr="00677B9B" w:rsidDel="009661CB" w:rsidRDefault="00D17183" w:rsidP="00D17183">
            <w:pPr>
              <w:rPr>
                <w:del w:id="6945" w:author="Fegie" w:date="2021-04-28T12:03:00Z"/>
                <w:rFonts w:ascii="標楷體" w:eastAsia="標楷體" w:hAnsi="標楷體"/>
                <w:strike/>
                <w:color w:val="FF0000"/>
                <w:rPrChange w:id="6946" w:author="88692" w:date="2020-06-18T09:52:00Z">
                  <w:rPr>
                    <w:del w:id="6947" w:author="Fegie" w:date="2021-04-28T12:03:00Z"/>
                    <w:rFonts w:ascii="標楷體" w:eastAsia="標楷體" w:hAnsi="標楷體"/>
                  </w:rPr>
                </w:rPrChange>
              </w:rPr>
            </w:pPr>
            <w:del w:id="6948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49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28</w:delText>
              </w:r>
              <w:bookmarkStart w:id="6950" w:name="_Toc71198219"/>
              <w:bookmarkEnd w:id="6950"/>
            </w:del>
          </w:p>
        </w:tc>
        <w:tc>
          <w:tcPr>
            <w:tcW w:w="2116" w:type="dxa"/>
          </w:tcPr>
          <w:p w14:paraId="66FE3213" w14:textId="3CB66D34" w:rsidR="00D17183" w:rsidRPr="00677B9B" w:rsidDel="009661CB" w:rsidRDefault="00D17183" w:rsidP="00D17183">
            <w:pPr>
              <w:rPr>
                <w:del w:id="6951" w:author="Fegie" w:date="2021-04-28T12:03:00Z"/>
                <w:rFonts w:ascii="標楷體" w:eastAsia="標楷體" w:hAnsi="標楷體"/>
                <w:strike/>
                <w:color w:val="FF0000"/>
                <w:rPrChange w:id="6952" w:author="88692" w:date="2020-06-18T09:52:00Z">
                  <w:rPr>
                    <w:del w:id="6953" w:author="Fegie" w:date="2021-04-28T12:03:00Z"/>
                    <w:rFonts w:ascii="標楷體" w:eastAsia="標楷體" w:hAnsi="標楷體"/>
                  </w:rPr>
                </w:rPrChange>
              </w:rPr>
            </w:pPr>
            <w:del w:id="6954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55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到職日</w:delText>
              </w:r>
              <w:bookmarkStart w:id="6956" w:name="_Toc71198220"/>
              <w:bookmarkEnd w:id="6956"/>
            </w:del>
          </w:p>
        </w:tc>
        <w:tc>
          <w:tcPr>
            <w:tcW w:w="1296" w:type="dxa"/>
          </w:tcPr>
          <w:p w14:paraId="40D3E67B" w14:textId="2FD193CE" w:rsidR="00D17183" w:rsidRPr="00677B9B" w:rsidDel="009661CB" w:rsidRDefault="00D17183" w:rsidP="00D17183">
            <w:pPr>
              <w:rPr>
                <w:del w:id="6957" w:author="Fegie" w:date="2021-04-28T12:03:00Z"/>
                <w:rFonts w:ascii="標楷體" w:eastAsia="標楷體" w:hAnsi="標楷體"/>
                <w:strike/>
                <w:color w:val="FF0000"/>
                <w:rPrChange w:id="6958" w:author="88692" w:date="2020-06-18T09:52:00Z">
                  <w:rPr>
                    <w:del w:id="6959" w:author="Fegie" w:date="2021-04-28T12:03:00Z"/>
                    <w:rFonts w:ascii="標楷體" w:eastAsia="標楷體" w:hAnsi="標楷體"/>
                  </w:rPr>
                </w:rPrChange>
              </w:rPr>
            </w:pPr>
            <w:del w:id="6960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61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999/99/99</w:delText>
              </w:r>
              <w:bookmarkStart w:id="6962" w:name="_Toc71198221"/>
              <w:bookmarkEnd w:id="6962"/>
            </w:del>
          </w:p>
        </w:tc>
        <w:tc>
          <w:tcPr>
            <w:tcW w:w="1053" w:type="dxa"/>
          </w:tcPr>
          <w:p w14:paraId="1C3DE5E3" w14:textId="162006E0" w:rsidR="00D17183" w:rsidRPr="00677B9B" w:rsidDel="009661CB" w:rsidRDefault="00D17183" w:rsidP="00D17183">
            <w:pPr>
              <w:rPr>
                <w:del w:id="6963" w:author="Fegie" w:date="2021-04-28T12:03:00Z"/>
                <w:rFonts w:ascii="標楷體" w:eastAsia="標楷體" w:hAnsi="標楷體"/>
                <w:strike/>
                <w:color w:val="FF0000"/>
                <w:rPrChange w:id="6964" w:author="88692" w:date="2020-06-18T09:52:00Z">
                  <w:rPr>
                    <w:del w:id="6965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966" w:name="_Toc71198222"/>
            <w:bookmarkEnd w:id="6966"/>
          </w:p>
        </w:tc>
        <w:tc>
          <w:tcPr>
            <w:tcW w:w="1126" w:type="dxa"/>
          </w:tcPr>
          <w:p w14:paraId="0DA8E9D8" w14:textId="65B48C53" w:rsidR="00D17183" w:rsidRPr="00677B9B" w:rsidDel="009661CB" w:rsidRDefault="00D17183" w:rsidP="00D17183">
            <w:pPr>
              <w:rPr>
                <w:del w:id="6967" w:author="Fegie" w:date="2021-04-28T12:03:00Z"/>
                <w:rFonts w:ascii="標楷體" w:eastAsia="標楷體" w:hAnsi="標楷體"/>
                <w:strike/>
                <w:color w:val="FF0000"/>
                <w:rPrChange w:id="6968" w:author="88692" w:date="2020-06-18T09:52:00Z">
                  <w:rPr>
                    <w:del w:id="6969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970" w:name="_Toc71198223"/>
            <w:bookmarkEnd w:id="6970"/>
          </w:p>
        </w:tc>
        <w:tc>
          <w:tcPr>
            <w:tcW w:w="660" w:type="dxa"/>
          </w:tcPr>
          <w:p w14:paraId="241FB5AC" w14:textId="5A783AE5" w:rsidR="00D17183" w:rsidRPr="00677B9B" w:rsidDel="009661CB" w:rsidRDefault="00D17183" w:rsidP="00D17183">
            <w:pPr>
              <w:rPr>
                <w:del w:id="6971" w:author="Fegie" w:date="2021-04-28T12:03:00Z"/>
                <w:rFonts w:ascii="標楷體" w:eastAsia="標楷體" w:hAnsi="標楷體"/>
                <w:strike/>
                <w:color w:val="FF0000"/>
                <w:rPrChange w:id="6972" w:author="88692" w:date="2020-06-18T09:52:00Z">
                  <w:rPr>
                    <w:del w:id="6973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974" w:name="_Toc71198224"/>
            <w:bookmarkEnd w:id="6974"/>
          </w:p>
        </w:tc>
        <w:tc>
          <w:tcPr>
            <w:tcW w:w="688" w:type="dxa"/>
          </w:tcPr>
          <w:p w14:paraId="6F8955C8" w14:textId="0F764ECD" w:rsidR="00D17183" w:rsidRPr="00677B9B" w:rsidDel="009661CB" w:rsidRDefault="00D17183" w:rsidP="00D17183">
            <w:pPr>
              <w:rPr>
                <w:del w:id="6975" w:author="Fegie" w:date="2021-04-28T12:03:00Z"/>
                <w:rFonts w:ascii="標楷體" w:eastAsia="標楷體" w:hAnsi="標楷體"/>
                <w:strike/>
                <w:color w:val="FF0000"/>
                <w:rPrChange w:id="6976" w:author="88692" w:date="2020-06-18T09:52:00Z">
                  <w:rPr>
                    <w:del w:id="6977" w:author="Fegie" w:date="2021-04-28T12:03:00Z"/>
                    <w:rFonts w:ascii="標楷體" w:eastAsia="標楷體" w:hAnsi="標楷體"/>
                  </w:rPr>
                </w:rPrChange>
              </w:rPr>
            </w:pPr>
            <w:del w:id="6978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79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980" w:name="_Toc71198225"/>
              <w:bookmarkEnd w:id="6980"/>
            </w:del>
          </w:p>
        </w:tc>
        <w:tc>
          <w:tcPr>
            <w:tcW w:w="2925" w:type="dxa"/>
          </w:tcPr>
          <w:p w14:paraId="02ACD2BF" w14:textId="744D8A56" w:rsidR="00D17183" w:rsidRPr="00677B9B" w:rsidDel="009661CB" w:rsidRDefault="00D17183" w:rsidP="00D17183">
            <w:pPr>
              <w:rPr>
                <w:del w:id="6981" w:author="Fegie" w:date="2021-04-28T12:03:00Z"/>
                <w:rFonts w:ascii="標楷體" w:eastAsia="標楷體" w:hAnsi="標楷體"/>
                <w:strike/>
                <w:color w:val="FF0000"/>
                <w:rPrChange w:id="6982" w:author="88692" w:date="2020-06-18T09:52:00Z">
                  <w:rPr>
                    <w:del w:id="6983" w:author="Fegie" w:date="2021-04-28T12:03:00Z"/>
                    <w:rFonts w:ascii="標楷體" w:eastAsia="標楷體" w:hAnsi="標楷體"/>
                  </w:rPr>
                </w:rPrChange>
              </w:rPr>
            </w:pPr>
            <w:del w:id="6984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85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86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987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88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989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90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991" w:name="_Toc71198226"/>
              <w:bookmarkEnd w:id="6991"/>
            </w:del>
          </w:p>
        </w:tc>
        <w:bookmarkStart w:id="6992" w:name="_Toc71198227"/>
        <w:bookmarkEnd w:id="6992"/>
      </w:tr>
      <w:tr w:rsidR="00D17183" w:rsidRPr="00677B9B" w:rsidDel="009661CB" w14:paraId="1EB2D1E2" w14:textId="14D7EE63" w:rsidTr="00D17183">
        <w:trPr>
          <w:trHeight w:val="309"/>
          <w:jc w:val="center"/>
          <w:del w:id="6993" w:author="Fegie" w:date="2021-04-28T12:03:00Z"/>
        </w:trPr>
        <w:tc>
          <w:tcPr>
            <w:tcW w:w="556" w:type="dxa"/>
          </w:tcPr>
          <w:p w14:paraId="7765BAFF" w14:textId="241FD705" w:rsidR="00D17183" w:rsidRPr="00677B9B" w:rsidDel="009661CB" w:rsidRDefault="00D17183" w:rsidP="00D17183">
            <w:pPr>
              <w:rPr>
                <w:del w:id="6994" w:author="Fegie" w:date="2021-04-28T12:03:00Z"/>
                <w:rFonts w:ascii="標楷體" w:eastAsia="標楷體" w:hAnsi="標楷體"/>
                <w:strike/>
                <w:color w:val="FF0000"/>
                <w:rPrChange w:id="6995" w:author="88692" w:date="2020-06-18T09:52:00Z">
                  <w:rPr>
                    <w:del w:id="6996" w:author="Fegie" w:date="2021-04-28T12:03:00Z"/>
                    <w:rFonts w:ascii="標楷體" w:eastAsia="標楷體" w:hAnsi="標楷體"/>
                  </w:rPr>
                </w:rPrChange>
              </w:rPr>
            </w:pPr>
            <w:del w:id="6997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98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29</w:delText>
              </w:r>
              <w:bookmarkStart w:id="6999" w:name="_Toc71198228"/>
              <w:bookmarkEnd w:id="6999"/>
            </w:del>
          </w:p>
        </w:tc>
        <w:tc>
          <w:tcPr>
            <w:tcW w:w="2116" w:type="dxa"/>
          </w:tcPr>
          <w:p w14:paraId="14C3B0A4" w14:textId="13BBDA4B" w:rsidR="00D17183" w:rsidRPr="00677B9B" w:rsidDel="009661CB" w:rsidRDefault="00D17183" w:rsidP="00D17183">
            <w:pPr>
              <w:rPr>
                <w:del w:id="7000" w:author="Fegie" w:date="2021-04-28T12:03:00Z"/>
                <w:rFonts w:ascii="標楷體" w:eastAsia="標楷體" w:hAnsi="標楷體"/>
                <w:strike/>
                <w:color w:val="FF0000"/>
                <w:rPrChange w:id="7001" w:author="88692" w:date="2020-06-18T09:52:00Z">
                  <w:rPr>
                    <w:del w:id="7002" w:author="Fegie" w:date="2021-04-28T12:03:00Z"/>
                    <w:rFonts w:ascii="標楷體" w:eastAsia="標楷體" w:hAnsi="標楷體"/>
                  </w:rPr>
                </w:rPrChange>
              </w:rPr>
            </w:pPr>
            <w:del w:id="7003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04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離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05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/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06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退日</w:delText>
              </w:r>
              <w:bookmarkStart w:id="7007" w:name="_Toc71198229"/>
              <w:bookmarkEnd w:id="7007"/>
            </w:del>
          </w:p>
        </w:tc>
        <w:tc>
          <w:tcPr>
            <w:tcW w:w="1296" w:type="dxa"/>
          </w:tcPr>
          <w:p w14:paraId="325C3B8D" w14:textId="57C50407" w:rsidR="00D17183" w:rsidRPr="00677B9B" w:rsidDel="009661CB" w:rsidRDefault="00D17183" w:rsidP="00D17183">
            <w:pPr>
              <w:rPr>
                <w:del w:id="7008" w:author="Fegie" w:date="2021-04-28T12:03:00Z"/>
                <w:rFonts w:ascii="標楷體" w:eastAsia="標楷體" w:hAnsi="標楷體"/>
                <w:strike/>
                <w:color w:val="FF0000"/>
                <w:rPrChange w:id="7009" w:author="88692" w:date="2020-06-18T09:52:00Z">
                  <w:rPr>
                    <w:del w:id="7010" w:author="Fegie" w:date="2021-04-28T12:03:00Z"/>
                    <w:rFonts w:ascii="標楷體" w:eastAsia="標楷體" w:hAnsi="標楷體"/>
                  </w:rPr>
                </w:rPrChange>
              </w:rPr>
            </w:pPr>
            <w:del w:id="7011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12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999/99/99</w:delText>
              </w:r>
              <w:bookmarkStart w:id="7013" w:name="_Toc71198230"/>
              <w:bookmarkEnd w:id="7013"/>
            </w:del>
          </w:p>
        </w:tc>
        <w:tc>
          <w:tcPr>
            <w:tcW w:w="1053" w:type="dxa"/>
          </w:tcPr>
          <w:p w14:paraId="17655E00" w14:textId="3C38755B" w:rsidR="00D17183" w:rsidRPr="00677B9B" w:rsidDel="009661CB" w:rsidRDefault="00D17183" w:rsidP="00D17183">
            <w:pPr>
              <w:rPr>
                <w:del w:id="7014" w:author="Fegie" w:date="2021-04-28T12:03:00Z"/>
                <w:rFonts w:ascii="標楷體" w:eastAsia="標楷體" w:hAnsi="標楷體"/>
                <w:strike/>
                <w:color w:val="FF0000"/>
                <w:rPrChange w:id="7015" w:author="88692" w:date="2020-06-18T09:52:00Z">
                  <w:rPr>
                    <w:del w:id="701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17" w:name="_Toc71198231"/>
            <w:bookmarkEnd w:id="7017"/>
          </w:p>
        </w:tc>
        <w:tc>
          <w:tcPr>
            <w:tcW w:w="1126" w:type="dxa"/>
          </w:tcPr>
          <w:p w14:paraId="26D3EE4F" w14:textId="5CFB04B7" w:rsidR="00D17183" w:rsidRPr="00677B9B" w:rsidDel="009661CB" w:rsidRDefault="00D17183" w:rsidP="00D17183">
            <w:pPr>
              <w:rPr>
                <w:del w:id="7018" w:author="Fegie" w:date="2021-04-28T12:03:00Z"/>
                <w:rFonts w:ascii="標楷體" w:eastAsia="標楷體" w:hAnsi="標楷體"/>
                <w:strike/>
                <w:color w:val="FF0000"/>
                <w:rPrChange w:id="7019" w:author="88692" w:date="2020-06-18T09:52:00Z">
                  <w:rPr>
                    <w:del w:id="702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21" w:name="_Toc71198232"/>
            <w:bookmarkEnd w:id="7021"/>
          </w:p>
        </w:tc>
        <w:tc>
          <w:tcPr>
            <w:tcW w:w="660" w:type="dxa"/>
          </w:tcPr>
          <w:p w14:paraId="2B6A0B0B" w14:textId="24F0C676" w:rsidR="00D17183" w:rsidRPr="00677B9B" w:rsidDel="009661CB" w:rsidRDefault="00D17183" w:rsidP="00D17183">
            <w:pPr>
              <w:rPr>
                <w:del w:id="7022" w:author="Fegie" w:date="2021-04-28T12:03:00Z"/>
                <w:rFonts w:ascii="標楷體" w:eastAsia="標楷體" w:hAnsi="標楷體"/>
                <w:strike/>
                <w:color w:val="FF0000"/>
                <w:rPrChange w:id="7023" w:author="88692" w:date="2020-06-18T09:52:00Z">
                  <w:rPr>
                    <w:del w:id="702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25" w:name="_Toc71198233"/>
            <w:bookmarkEnd w:id="7025"/>
          </w:p>
        </w:tc>
        <w:tc>
          <w:tcPr>
            <w:tcW w:w="688" w:type="dxa"/>
          </w:tcPr>
          <w:p w14:paraId="1E365D45" w14:textId="7622638B" w:rsidR="00D17183" w:rsidRPr="00677B9B" w:rsidDel="009661CB" w:rsidRDefault="00D17183" w:rsidP="00D17183">
            <w:pPr>
              <w:rPr>
                <w:del w:id="7026" w:author="Fegie" w:date="2021-04-28T12:03:00Z"/>
                <w:rFonts w:ascii="標楷體" w:eastAsia="標楷體" w:hAnsi="標楷體"/>
                <w:strike/>
                <w:color w:val="FF0000"/>
                <w:rPrChange w:id="7027" w:author="88692" w:date="2020-06-18T09:52:00Z">
                  <w:rPr>
                    <w:del w:id="7028" w:author="Fegie" w:date="2021-04-28T12:03:00Z"/>
                    <w:rFonts w:ascii="標楷體" w:eastAsia="標楷體" w:hAnsi="標楷體"/>
                  </w:rPr>
                </w:rPrChange>
              </w:rPr>
            </w:pPr>
            <w:del w:id="7029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30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7031" w:name="_Toc71198234"/>
              <w:bookmarkEnd w:id="7031"/>
            </w:del>
          </w:p>
        </w:tc>
        <w:tc>
          <w:tcPr>
            <w:tcW w:w="2925" w:type="dxa"/>
          </w:tcPr>
          <w:p w14:paraId="26A4E35B" w14:textId="6FCC8A06" w:rsidR="00D17183" w:rsidRPr="00677B9B" w:rsidDel="009661CB" w:rsidRDefault="00D17183" w:rsidP="00D17183">
            <w:pPr>
              <w:rPr>
                <w:del w:id="7032" w:author="Fegie" w:date="2021-04-28T12:03:00Z"/>
                <w:rFonts w:ascii="標楷體" w:eastAsia="標楷體" w:hAnsi="標楷體"/>
                <w:strike/>
                <w:color w:val="FF0000"/>
                <w:rPrChange w:id="7033" w:author="88692" w:date="2020-06-18T09:52:00Z">
                  <w:rPr>
                    <w:del w:id="7034" w:author="Fegie" w:date="2021-04-28T12:03:00Z"/>
                    <w:rFonts w:ascii="標楷體" w:eastAsia="標楷體" w:hAnsi="標楷體"/>
                  </w:rPr>
                </w:rPrChange>
              </w:rPr>
            </w:pPr>
            <w:del w:id="7035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36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37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7038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39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7040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41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7042" w:name="_Toc71198235"/>
              <w:bookmarkEnd w:id="7042"/>
            </w:del>
          </w:p>
        </w:tc>
        <w:bookmarkStart w:id="7043" w:name="_Toc71198236"/>
        <w:bookmarkEnd w:id="7043"/>
      </w:tr>
      <w:tr w:rsidR="00D17183" w:rsidRPr="009B2BD3" w:rsidDel="009661CB" w14:paraId="7790EC40" w14:textId="6571BCD4" w:rsidTr="00D17183">
        <w:trPr>
          <w:trHeight w:val="291"/>
          <w:jc w:val="center"/>
          <w:del w:id="7044" w:author="Fegie" w:date="2021-04-28T12:03:00Z"/>
        </w:trPr>
        <w:tc>
          <w:tcPr>
            <w:tcW w:w="556" w:type="dxa"/>
          </w:tcPr>
          <w:p w14:paraId="4D2A8AF1" w14:textId="3AE0F626" w:rsidR="00D17183" w:rsidRPr="009B2BD3" w:rsidDel="009661CB" w:rsidRDefault="00D17183" w:rsidP="00D17183">
            <w:pPr>
              <w:rPr>
                <w:del w:id="7045" w:author="Fegie" w:date="2021-04-28T12:03:00Z"/>
                <w:rFonts w:ascii="標楷體" w:eastAsia="標楷體" w:hAnsi="標楷體"/>
              </w:rPr>
            </w:pPr>
            <w:bookmarkStart w:id="7046" w:name="_Toc71198237"/>
            <w:bookmarkEnd w:id="7046"/>
          </w:p>
        </w:tc>
        <w:tc>
          <w:tcPr>
            <w:tcW w:w="2116" w:type="dxa"/>
          </w:tcPr>
          <w:p w14:paraId="74211019" w14:textId="634FF3C2" w:rsidR="00D17183" w:rsidRPr="009B2BD3" w:rsidDel="009661CB" w:rsidRDefault="00D17183" w:rsidP="00D17183">
            <w:pPr>
              <w:rPr>
                <w:del w:id="7047" w:author="Fegie" w:date="2021-04-28T12:03:00Z"/>
                <w:rFonts w:ascii="標楷體" w:eastAsia="標楷體" w:hAnsi="標楷體"/>
              </w:rPr>
            </w:pPr>
            <w:bookmarkStart w:id="7048" w:name="_Toc71198238"/>
            <w:bookmarkEnd w:id="7048"/>
          </w:p>
        </w:tc>
        <w:tc>
          <w:tcPr>
            <w:tcW w:w="1296" w:type="dxa"/>
          </w:tcPr>
          <w:p w14:paraId="3373730A" w14:textId="0D473F28" w:rsidR="00D17183" w:rsidRPr="009B2BD3" w:rsidDel="009661CB" w:rsidRDefault="00D17183" w:rsidP="00D17183">
            <w:pPr>
              <w:rPr>
                <w:del w:id="7049" w:author="Fegie" w:date="2021-04-28T12:03:00Z"/>
                <w:rFonts w:ascii="標楷體" w:eastAsia="標楷體" w:hAnsi="標楷體"/>
              </w:rPr>
            </w:pPr>
            <w:bookmarkStart w:id="7050" w:name="_Toc71198239"/>
            <w:bookmarkEnd w:id="7050"/>
          </w:p>
        </w:tc>
        <w:tc>
          <w:tcPr>
            <w:tcW w:w="1053" w:type="dxa"/>
          </w:tcPr>
          <w:p w14:paraId="6F110618" w14:textId="014EA7AB" w:rsidR="00D17183" w:rsidRPr="009B2BD3" w:rsidDel="009661CB" w:rsidRDefault="00D17183" w:rsidP="00D17183">
            <w:pPr>
              <w:rPr>
                <w:del w:id="7051" w:author="Fegie" w:date="2021-04-28T12:03:00Z"/>
                <w:rFonts w:ascii="標楷體" w:eastAsia="標楷體" w:hAnsi="標楷體"/>
              </w:rPr>
            </w:pPr>
            <w:bookmarkStart w:id="7052" w:name="_Toc71198240"/>
            <w:bookmarkEnd w:id="7052"/>
          </w:p>
        </w:tc>
        <w:tc>
          <w:tcPr>
            <w:tcW w:w="1126" w:type="dxa"/>
          </w:tcPr>
          <w:p w14:paraId="7B23C126" w14:textId="4182FF32" w:rsidR="00D17183" w:rsidRPr="009B2BD3" w:rsidDel="009661CB" w:rsidRDefault="00D17183" w:rsidP="00D17183">
            <w:pPr>
              <w:rPr>
                <w:del w:id="7053" w:author="Fegie" w:date="2021-04-28T12:03:00Z"/>
                <w:rFonts w:ascii="標楷體" w:eastAsia="標楷體" w:hAnsi="標楷體"/>
              </w:rPr>
            </w:pPr>
            <w:bookmarkStart w:id="7054" w:name="_Toc71198241"/>
            <w:bookmarkEnd w:id="7054"/>
          </w:p>
        </w:tc>
        <w:tc>
          <w:tcPr>
            <w:tcW w:w="660" w:type="dxa"/>
          </w:tcPr>
          <w:p w14:paraId="25B5C784" w14:textId="59850438" w:rsidR="00D17183" w:rsidRPr="009B2BD3" w:rsidDel="009661CB" w:rsidRDefault="00D17183" w:rsidP="00D17183">
            <w:pPr>
              <w:rPr>
                <w:del w:id="7055" w:author="Fegie" w:date="2021-04-28T12:03:00Z"/>
                <w:rFonts w:ascii="標楷體" w:eastAsia="標楷體" w:hAnsi="標楷體"/>
              </w:rPr>
            </w:pPr>
            <w:bookmarkStart w:id="7056" w:name="_Toc71198242"/>
            <w:bookmarkEnd w:id="7056"/>
          </w:p>
        </w:tc>
        <w:tc>
          <w:tcPr>
            <w:tcW w:w="688" w:type="dxa"/>
          </w:tcPr>
          <w:p w14:paraId="49B3DE68" w14:textId="5EFFC297" w:rsidR="00D17183" w:rsidRPr="009B2BD3" w:rsidDel="009661CB" w:rsidRDefault="00D17183" w:rsidP="00D17183">
            <w:pPr>
              <w:rPr>
                <w:del w:id="7057" w:author="Fegie" w:date="2021-04-28T12:03:00Z"/>
                <w:rFonts w:ascii="標楷體" w:eastAsia="標楷體" w:hAnsi="標楷體"/>
              </w:rPr>
            </w:pPr>
            <w:bookmarkStart w:id="7058" w:name="_Toc71198243"/>
            <w:bookmarkEnd w:id="7058"/>
          </w:p>
        </w:tc>
        <w:tc>
          <w:tcPr>
            <w:tcW w:w="2925" w:type="dxa"/>
          </w:tcPr>
          <w:p w14:paraId="14681240" w14:textId="14D90A6D" w:rsidR="00D17183" w:rsidRPr="009B2BD3" w:rsidDel="009661CB" w:rsidRDefault="00D17183" w:rsidP="00D17183">
            <w:pPr>
              <w:rPr>
                <w:del w:id="7059" w:author="Fegie" w:date="2021-04-28T12:03:00Z"/>
                <w:rFonts w:ascii="標楷體" w:eastAsia="標楷體" w:hAnsi="標楷體"/>
              </w:rPr>
            </w:pPr>
            <w:bookmarkStart w:id="7060" w:name="_Toc71198244"/>
            <w:bookmarkEnd w:id="7060"/>
          </w:p>
        </w:tc>
        <w:bookmarkStart w:id="7061" w:name="_Toc71198245"/>
        <w:bookmarkEnd w:id="7061"/>
      </w:tr>
      <w:tr w:rsidR="00B75363" w:rsidRPr="00B75363" w:rsidDel="009661CB" w14:paraId="29116DA0" w14:textId="5A9702A2" w:rsidTr="00D17183">
        <w:trPr>
          <w:trHeight w:val="291"/>
          <w:jc w:val="center"/>
          <w:ins w:id="7062" w:author="88692" w:date="2020-06-18T10:04:00Z"/>
          <w:del w:id="7063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2110" w14:textId="57660AEC" w:rsidR="00D17183" w:rsidRPr="00B75363" w:rsidDel="009661CB" w:rsidRDefault="00D17183" w:rsidP="00D17183">
            <w:pPr>
              <w:rPr>
                <w:ins w:id="7064" w:author="88692" w:date="2020-06-18T10:04:00Z"/>
                <w:del w:id="7065" w:author="Fegie" w:date="2021-04-28T12:03:00Z"/>
                <w:rFonts w:ascii="標楷體" w:eastAsia="標楷體" w:hAnsi="標楷體"/>
                <w:color w:val="FF0000"/>
                <w:rPrChange w:id="7066" w:author="88692" w:date="2020-06-18T10:14:00Z">
                  <w:rPr>
                    <w:ins w:id="7067" w:author="88692" w:date="2020-06-18T10:04:00Z"/>
                    <w:del w:id="706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69" w:name="_Toc71198246"/>
            <w:bookmarkEnd w:id="7069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A049C" w14:textId="115BAB08" w:rsidR="00D17183" w:rsidRPr="00B75363" w:rsidDel="009661CB" w:rsidRDefault="00D17183" w:rsidP="00D17183">
            <w:pPr>
              <w:rPr>
                <w:ins w:id="7070" w:author="88692" w:date="2020-06-18T10:04:00Z"/>
                <w:del w:id="7071" w:author="Fegie" w:date="2021-04-28T12:03:00Z"/>
                <w:rFonts w:ascii="標楷體" w:eastAsia="標楷體" w:hAnsi="標楷體"/>
                <w:color w:val="FF0000"/>
                <w:rPrChange w:id="7072" w:author="88692" w:date="2020-06-18T10:14:00Z">
                  <w:rPr>
                    <w:ins w:id="7073" w:author="88692" w:date="2020-06-18T10:04:00Z"/>
                    <w:del w:id="7074" w:author="Fegie" w:date="2021-04-28T12:03:00Z"/>
                    <w:rFonts w:ascii="標楷體" w:eastAsia="標楷體" w:hAnsi="標楷體"/>
                  </w:rPr>
                </w:rPrChange>
              </w:rPr>
            </w:pPr>
            <w:ins w:id="7075" w:author="88692" w:date="2020-06-18T10:04:00Z">
              <w:del w:id="7076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07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英文姓名</w:delText>
                </w:r>
                <w:bookmarkStart w:id="7078" w:name="_Toc71198247"/>
                <w:bookmarkEnd w:id="7078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F8513" w14:textId="61CF45EC" w:rsidR="00D17183" w:rsidRPr="00B75363" w:rsidDel="009661CB" w:rsidRDefault="00D17183" w:rsidP="00D17183">
            <w:pPr>
              <w:rPr>
                <w:ins w:id="7079" w:author="88692" w:date="2020-06-18T10:04:00Z"/>
                <w:del w:id="7080" w:author="Fegie" w:date="2021-04-28T12:03:00Z"/>
                <w:rFonts w:ascii="標楷體" w:eastAsia="標楷體" w:hAnsi="標楷體"/>
                <w:color w:val="FF0000"/>
                <w:rPrChange w:id="7081" w:author="88692" w:date="2020-06-18T10:14:00Z">
                  <w:rPr>
                    <w:ins w:id="7082" w:author="88692" w:date="2020-06-18T10:04:00Z"/>
                    <w:del w:id="7083" w:author="Fegie" w:date="2021-04-28T12:03:00Z"/>
                    <w:rFonts w:ascii="標楷體" w:eastAsia="標楷體" w:hAnsi="標楷體"/>
                  </w:rPr>
                </w:rPrChange>
              </w:rPr>
            </w:pPr>
            <w:ins w:id="7084" w:author="88692" w:date="2020-06-18T10:04:00Z">
              <w:del w:id="7085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086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X(20)</w:delText>
                </w:r>
                <w:bookmarkStart w:id="7087" w:name="_Toc71198248"/>
                <w:bookmarkEnd w:id="7087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110C7" w14:textId="67BA4DDB" w:rsidR="00D17183" w:rsidRPr="00B75363" w:rsidDel="009661CB" w:rsidRDefault="00D17183" w:rsidP="00D17183">
            <w:pPr>
              <w:rPr>
                <w:ins w:id="7088" w:author="88692" w:date="2020-06-18T10:04:00Z"/>
                <w:del w:id="7089" w:author="Fegie" w:date="2021-04-28T12:03:00Z"/>
                <w:rFonts w:ascii="標楷體" w:eastAsia="標楷體" w:hAnsi="標楷體"/>
                <w:color w:val="FF0000"/>
                <w:rPrChange w:id="7090" w:author="88692" w:date="2020-06-18T10:14:00Z">
                  <w:rPr>
                    <w:ins w:id="7091" w:author="88692" w:date="2020-06-18T10:04:00Z"/>
                    <w:del w:id="709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93" w:name="_Toc71198249"/>
            <w:bookmarkEnd w:id="7093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D8B32" w14:textId="7149A7EB" w:rsidR="00D17183" w:rsidRPr="00B75363" w:rsidDel="009661CB" w:rsidRDefault="00D17183" w:rsidP="00D17183">
            <w:pPr>
              <w:rPr>
                <w:ins w:id="7094" w:author="88692" w:date="2020-06-18T10:04:00Z"/>
                <w:del w:id="7095" w:author="Fegie" w:date="2021-04-28T12:03:00Z"/>
                <w:rFonts w:ascii="標楷體" w:eastAsia="標楷體" w:hAnsi="標楷體"/>
                <w:color w:val="FF0000"/>
                <w:rPrChange w:id="7096" w:author="88692" w:date="2020-06-18T10:14:00Z">
                  <w:rPr>
                    <w:ins w:id="7097" w:author="88692" w:date="2020-06-18T10:04:00Z"/>
                    <w:del w:id="709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99" w:name="_Toc71198250"/>
            <w:bookmarkEnd w:id="7099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1BC07" w14:textId="31BBC8A6" w:rsidR="00D17183" w:rsidRPr="00B75363" w:rsidDel="009661CB" w:rsidRDefault="00D17183" w:rsidP="00D17183">
            <w:pPr>
              <w:rPr>
                <w:ins w:id="7100" w:author="88692" w:date="2020-06-18T10:04:00Z"/>
                <w:del w:id="7101" w:author="Fegie" w:date="2021-04-28T12:03:00Z"/>
                <w:rFonts w:ascii="標楷體" w:eastAsia="標楷體" w:hAnsi="標楷體"/>
                <w:color w:val="FF0000"/>
                <w:rPrChange w:id="7102" w:author="88692" w:date="2020-06-18T10:14:00Z">
                  <w:rPr>
                    <w:ins w:id="7103" w:author="88692" w:date="2020-06-18T10:04:00Z"/>
                    <w:del w:id="710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105" w:name="_Toc71198251"/>
            <w:bookmarkEnd w:id="7105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4198" w14:textId="7824BAFD" w:rsidR="00D17183" w:rsidRPr="00B75363" w:rsidDel="009661CB" w:rsidRDefault="00B75363" w:rsidP="00D17183">
            <w:pPr>
              <w:rPr>
                <w:ins w:id="7106" w:author="88692" w:date="2020-06-18T10:04:00Z"/>
                <w:del w:id="7107" w:author="Fegie" w:date="2021-04-28T12:03:00Z"/>
                <w:rFonts w:ascii="標楷體" w:eastAsia="標楷體" w:hAnsi="標楷體"/>
                <w:color w:val="FF0000"/>
                <w:rPrChange w:id="7108" w:author="88692" w:date="2020-06-18T10:14:00Z">
                  <w:rPr>
                    <w:ins w:id="7109" w:author="88692" w:date="2020-06-18T10:04:00Z"/>
                    <w:del w:id="7110" w:author="Fegie" w:date="2021-04-28T12:03:00Z"/>
                    <w:rFonts w:ascii="標楷體" w:eastAsia="標楷體" w:hAnsi="標楷體"/>
                  </w:rPr>
                </w:rPrChange>
              </w:rPr>
            </w:pPr>
            <w:ins w:id="7111" w:author="88692" w:date="2020-06-18T10:14:00Z">
              <w:del w:id="7112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11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114" w:name="_Toc71198252"/>
            <w:bookmarkEnd w:id="7114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3105" w14:textId="54A50AAA" w:rsidR="00D17183" w:rsidRPr="00B75363" w:rsidDel="009661CB" w:rsidRDefault="00D17183">
            <w:pPr>
              <w:rPr>
                <w:ins w:id="7115" w:author="88692" w:date="2020-06-18T10:04:00Z"/>
                <w:del w:id="7116" w:author="Fegie" w:date="2021-04-28T12:03:00Z"/>
                <w:rFonts w:ascii="標楷體" w:eastAsia="標楷體" w:hAnsi="標楷體"/>
                <w:color w:val="FF0000"/>
                <w:rPrChange w:id="7117" w:author="88692" w:date="2020-06-18T10:14:00Z">
                  <w:rPr>
                    <w:ins w:id="7118" w:author="88692" w:date="2020-06-18T10:04:00Z"/>
                    <w:del w:id="7119" w:author="Fegie" w:date="2021-04-28T12:03:00Z"/>
                    <w:rFonts w:ascii="標楷體" w:eastAsia="標楷體" w:hAnsi="標楷體"/>
                  </w:rPr>
                </w:rPrChange>
              </w:rPr>
            </w:pPr>
            <w:ins w:id="7120" w:author="88692" w:date="2020-06-18T10:13:00Z">
              <w:del w:id="7121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122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12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124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12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126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12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128" w:name="_Toc71198253"/>
            <w:bookmarkEnd w:id="7128"/>
          </w:p>
        </w:tc>
        <w:bookmarkStart w:id="7129" w:name="_Toc71198254"/>
        <w:bookmarkEnd w:id="7129"/>
      </w:tr>
      <w:tr w:rsidR="00B75363" w:rsidRPr="00B75363" w:rsidDel="009661CB" w14:paraId="698FD94A" w14:textId="7992692F" w:rsidTr="00D17183">
        <w:trPr>
          <w:trHeight w:val="291"/>
          <w:jc w:val="center"/>
          <w:ins w:id="7130" w:author="88692" w:date="2020-06-18T10:04:00Z"/>
          <w:del w:id="7131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760AE" w14:textId="6E4CE9C0" w:rsidR="00D17183" w:rsidRPr="00B75363" w:rsidDel="009661CB" w:rsidRDefault="00D17183" w:rsidP="00D17183">
            <w:pPr>
              <w:rPr>
                <w:ins w:id="7132" w:author="88692" w:date="2020-06-18T10:04:00Z"/>
                <w:del w:id="7133" w:author="Fegie" w:date="2021-04-28T12:03:00Z"/>
                <w:rFonts w:ascii="標楷體" w:eastAsia="標楷體" w:hAnsi="標楷體"/>
                <w:color w:val="FF0000"/>
                <w:rPrChange w:id="7134" w:author="88692" w:date="2020-06-18T10:14:00Z">
                  <w:rPr>
                    <w:ins w:id="7135" w:author="88692" w:date="2020-06-18T10:04:00Z"/>
                    <w:del w:id="713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137" w:name="_Toc71198255"/>
            <w:bookmarkEnd w:id="7137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A69C" w14:textId="61F912F1" w:rsidR="00D17183" w:rsidRPr="00B75363" w:rsidDel="009661CB" w:rsidRDefault="00D17183" w:rsidP="00D17183">
            <w:pPr>
              <w:rPr>
                <w:ins w:id="7138" w:author="88692" w:date="2020-06-18T10:04:00Z"/>
                <w:del w:id="7139" w:author="Fegie" w:date="2021-04-28T12:03:00Z"/>
                <w:rFonts w:ascii="標楷體" w:eastAsia="標楷體" w:hAnsi="標楷體"/>
                <w:color w:val="FF0000"/>
                <w:rPrChange w:id="7140" w:author="88692" w:date="2020-06-18T10:14:00Z">
                  <w:rPr>
                    <w:ins w:id="7141" w:author="88692" w:date="2020-06-18T10:04:00Z"/>
                    <w:del w:id="7142" w:author="Fegie" w:date="2021-04-28T12:03:00Z"/>
                    <w:rFonts w:ascii="標楷體" w:eastAsia="標楷體" w:hAnsi="標楷體"/>
                  </w:rPr>
                </w:rPrChange>
              </w:rPr>
            </w:pPr>
            <w:ins w:id="7143" w:author="88692" w:date="2020-06-18T10:04:00Z">
              <w:del w:id="7144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14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教育程度代號</w:delText>
                </w:r>
                <w:bookmarkStart w:id="7146" w:name="_Toc71198256"/>
                <w:bookmarkEnd w:id="7146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9FBD" w14:textId="023F9344" w:rsidR="00D17183" w:rsidRPr="00B75363" w:rsidDel="009661CB" w:rsidRDefault="00D17183" w:rsidP="00D17183">
            <w:pPr>
              <w:rPr>
                <w:ins w:id="7147" w:author="88692" w:date="2020-06-18T10:04:00Z"/>
                <w:del w:id="7148" w:author="Fegie" w:date="2021-04-28T12:03:00Z"/>
                <w:rFonts w:ascii="標楷體" w:eastAsia="標楷體" w:hAnsi="標楷體"/>
                <w:color w:val="FF0000"/>
                <w:rPrChange w:id="7149" w:author="88692" w:date="2020-06-18T10:14:00Z">
                  <w:rPr>
                    <w:ins w:id="7150" w:author="88692" w:date="2020-06-18T10:04:00Z"/>
                    <w:del w:id="7151" w:author="Fegie" w:date="2021-04-28T12:03:00Z"/>
                    <w:rFonts w:ascii="標楷體" w:eastAsia="標楷體" w:hAnsi="標楷體"/>
                  </w:rPr>
                </w:rPrChange>
              </w:rPr>
            </w:pPr>
            <w:ins w:id="7152" w:author="88692" w:date="2020-06-18T10:04:00Z">
              <w:del w:id="7153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154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X(01)</w:delText>
                </w:r>
                <w:bookmarkStart w:id="7155" w:name="_Toc71198257"/>
                <w:bookmarkEnd w:id="7155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4F32B" w14:textId="5C013F44" w:rsidR="00D17183" w:rsidRPr="00B75363" w:rsidDel="009661CB" w:rsidRDefault="00D17183" w:rsidP="00D17183">
            <w:pPr>
              <w:rPr>
                <w:ins w:id="7156" w:author="88692" w:date="2020-06-18T10:04:00Z"/>
                <w:del w:id="7157" w:author="Fegie" w:date="2021-04-28T12:03:00Z"/>
                <w:rFonts w:ascii="標楷體" w:eastAsia="標楷體" w:hAnsi="標楷體"/>
                <w:color w:val="FF0000"/>
                <w:rPrChange w:id="7158" w:author="88692" w:date="2020-06-18T10:14:00Z">
                  <w:rPr>
                    <w:ins w:id="7159" w:author="88692" w:date="2020-06-18T10:04:00Z"/>
                    <w:del w:id="716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161" w:name="_Toc71198258"/>
            <w:bookmarkEnd w:id="7161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1ACD5" w14:textId="06EFDC62" w:rsidR="00D17183" w:rsidRPr="00B75363" w:rsidDel="009661CB" w:rsidRDefault="00D17183" w:rsidP="00D17183">
            <w:pPr>
              <w:rPr>
                <w:ins w:id="7162" w:author="88692" w:date="2020-06-18T10:04:00Z"/>
                <w:del w:id="7163" w:author="Fegie" w:date="2021-04-28T12:03:00Z"/>
                <w:rFonts w:ascii="標楷體" w:eastAsia="標楷體" w:hAnsi="標楷體"/>
                <w:color w:val="FF0000"/>
                <w:rPrChange w:id="7164" w:author="88692" w:date="2020-06-18T10:14:00Z">
                  <w:rPr>
                    <w:ins w:id="7165" w:author="88692" w:date="2020-06-18T10:04:00Z"/>
                    <w:del w:id="7166" w:author="Fegie" w:date="2021-04-28T12:03:00Z"/>
                    <w:rFonts w:ascii="標楷體" w:eastAsia="標楷體" w:hAnsi="標楷體"/>
                  </w:rPr>
                </w:rPrChange>
              </w:rPr>
            </w:pPr>
            <w:ins w:id="7167" w:author="88692" w:date="2020-06-18T10:04:00Z">
              <w:del w:id="7168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16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下拉式選單</w:delText>
                </w:r>
                <w:bookmarkStart w:id="7170" w:name="_Toc71198259"/>
                <w:bookmarkEnd w:id="7170"/>
              </w:del>
            </w:ins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5D17" w14:textId="3AE64B8E" w:rsidR="00D17183" w:rsidRPr="00B75363" w:rsidDel="009661CB" w:rsidRDefault="00D17183" w:rsidP="00D17183">
            <w:pPr>
              <w:rPr>
                <w:ins w:id="7171" w:author="88692" w:date="2020-06-18T10:04:00Z"/>
                <w:del w:id="7172" w:author="Fegie" w:date="2021-04-28T12:03:00Z"/>
                <w:rFonts w:ascii="標楷體" w:eastAsia="標楷體" w:hAnsi="標楷體"/>
                <w:color w:val="FF0000"/>
                <w:rPrChange w:id="7173" w:author="88692" w:date="2020-06-18T10:14:00Z">
                  <w:rPr>
                    <w:ins w:id="7174" w:author="88692" w:date="2020-06-18T10:04:00Z"/>
                    <w:del w:id="7175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176" w:name="_Toc71198260"/>
            <w:bookmarkEnd w:id="7176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22E9" w14:textId="4208F6B7" w:rsidR="00D17183" w:rsidRPr="00B75363" w:rsidDel="009661CB" w:rsidRDefault="00B75363" w:rsidP="00D17183">
            <w:pPr>
              <w:rPr>
                <w:ins w:id="7177" w:author="88692" w:date="2020-06-18T10:04:00Z"/>
                <w:del w:id="7178" w:author="Fegie" w:date="2021-04-28T12:03:00Z"/>
                <w:rFonts w:ascii="標楷體" w:eastAsia="標楷體" w:hAnsi="標楷體"/>
                <w:color w:val="FF0000"/>
                <w:rPrChange w:id="7179" w:author="88692" w:date="2020-06-18T10:14:00Z">
                  <w:rPr>
                    <w:ins w:id="7180" w:author="88692" w:date="2020-06-18T10:04:00Z"/>
                    <w:del w:id="7181" w:author="Fegie" w:date="2021-04-28T12:03:00Z"/>
                    <w:rFonts w:ascii="標楷體" w:eastAsia="標楷體" w:hAnsi="標楷體"/>
                  </w:rPr>
                </w:rPrChange>
              </w:rPr>
            </w:pPr>
            <w:ins w:id="7182" w:author="88692" w:date="2020-06-18T10:14:00Z">
              <w:del w:id="7183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184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185" w:name="_Toc71198261"/>
            <w:bookmarkEnd w:id="7185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7F92B" w14:textId="465A570B" w:rsidR="00D17183" w:rsidRPr="00B75363" w:rsidDel="009661CB" w:rsidRDefault="00D17183" w:rsidP="00D17183">
            <w:pPr>
              <w:rPr>
                <w:ins w:id="7186" w:author="88692" w:date="2020-06-18T10:04:00Z"/>
                <w:del w:id="7187" w:author="Fegie" w:date="2021-04-28T12:03:00Z"/>
                <w:rFonts w:ascii="標楷體" w:eastAsia="標楷體" w:hAnsi="標楷體"/>
                <w:color w:val="FF0000"/>
                <w:rPrChange w:id="7188" w:author="88692" w:date="2020-06-18T10:14:00Z">
                  <w:rPr>
                    <w:ins w:id="7189" w:author="88692" w:date="2020-06-18T10:04:00Z"/>
                    <w:del w:id="7190" w:author="Fegie" w:date="2021-04-28T12:03:00Z"/>
                    <w:rFonts w:ascii="標楷體" w:eastAsia="標楷體" w:hAnsi="標楷體"/>
                  </w:rPr>
                </w:rPrChange>
              </w:rPr>
            </w:pPr>
            <w:ins w:id="7191" w:author="88692" w:date="2020-06-18T10:13:00Z">
              <w:del w:id="7192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19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194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195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196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197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198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199" w:name="_Toc71198262"/>
            <w:bookmarkEnd w:id="7199"/>
          </w:p>
          <w:p w14:paraId="69EECD1F" w14:textId="25D4219C" w:rsidR="00D17183" w:rsidRPr="00B75363" w:rsidDel="009661CB" w:rsidRDefault="00D17183" w:rsidP="00D17183">
            <w:pPr>
              <w:rPr>
                <w:ins w:id="7200" w:author="88692" w:date="2020-06-18T10:04:00Z"/>
                <w:del w:id="7201" w:author="Fegie" w:date="2021-04-28T12:03:00Z"/>
                <w:rFonts w:ascii="標楷體" w:eastAsia="標楷體" w:hAnsi="標楷體"/>
                <w:color w:val="FF0000"/>
                <w:rPrChange w:id="7202" w:author="88692" w:date="2020-06-18T10:14:00Z">
                  <w:rPr>
                    <w:ins w:id="7203" w:author="88692" w:date="2020-06-18T10:04:00Z"/>
                    <w:del w:id="7204" w:author="Fegie" w:date="2021-04-28T12:03:00Z"/>
                    <w:rFonts w:ascii="標楷體" w:eastAsia="標楷體" w:hAnsi="標楷體"/>
                  </w:rPr>
                </w:rPrChange>
              </w:rPr>
            </w:pPr>
            <w:ins w:id="7205" w:author="88692" w:date="2020-06-18T10:04:00Z">
              <w:del w:id="7206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07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1: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208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小學以下</w:delText>
                </w:r>
                <w:bookmarkStart w:id="7209" w:name="_Toc71198263"/>
                <w:bookmarkEnd w:id="7209"/>
              </w:del>
            </w:ins>
          </w:p>
          <w:p w14:paraId="09400AB0" w14:textId="459F4E28" w:rsidR="00D17183" w:rsidRPr="00B75363" w:rsidDel="009661CB" w:rsidRDefault="00D17183" w:rsidP="00D17183">
            <w:pPr>
              <w:rPr>
                <w:ins w:id="7210" w:author="88692" w:date="2020-06-18T10:04:00Z"/>
                <w:del w:id="7211" w:author="Fegie" w:date="2021-04-28T12:03:00Z"/>
                <w:rFonts w:ascii="標楷體" w:eastAsia="標楷體" w:hAnsi="標楷體"/>
                <w:color w:val="FF0000"/>
                <w:rPrChange w:id="7212" w:author="88692" w:date="2020-06-18T10:14:00Z">
                  <w:rPr>
                    <w:ins w:id="7213" w:author="88692" w:date="2020-06-18T10:04:00Z"/>
                    <w:del w:id="7214" w:author="Fegie" w:date="2021-04-28T12:03:00Z"/>
                    <w:rFonts w:ascii="標楷體" w:eastAsia="標楷體" w:hAnsi="標楷體"/>
                  </w:rPr>
                </w:rPrChange>
              </w:rPr>
            </w:pPr>
            <w:ins w:id="7215" w:author="88692" w:date="2020-06-18T10:04:00Z">
              <w:del w:id="7216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17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2:國中</w:delText>
                </w:r>
                <w:bookmarkStart w:id="7218" w:name="_Toc71198264"/>
                <w:bookmarkEnd w:id="7218"/>
              </w:del>
            </w:ins>
          </w:p>
          <w:p w14:paraId="78E6AF0B" w14:textId="4A93999B" w:rsidR="00D17183" w:rsidRPr="00B75363" w:rsidDel="009661CB" w:rsidRDefault="00D17183" w:rsidP="00D17183">
            <w:pPr>
              <w:rPr>
                <w:ins w:id="7219" w:author="88692" w:date="2020-06-18T10:04:00Z"/>
                <w:del w:id="7220" w:author="Fegie" w:date="2021-04-28T12:03:00Z"/>
                <w:rFonts w:ascii="標楷體" w:eastAsia="標楷體" w:hAnsi="標楷體"/>
                <w:color w:val="FF0000"/>
                <w:rPrChange w:id="7221" w:author="88692" w:date="2020-06-18T10:14:00Z">
                  <w:rPr>
                    <w:ins w:id="7222" w:author="88692" w:date="2020-06-18T10:04:00Z"/>
                    <w:del w:id="7223" w:author="Fegie" w:date="2021-04-28T12:03:00Z"/>
                    <w:rFonts w:ascii="標楷體" w:eastAsia="標楷體" w:hAnsi="標楷體"/>
                  </w:rPr>
                </w:rPrChange>
              </w:rPr>
            </w:pPr>
            <w:ins w:id="7224" w:author="88692" w:date="2020-06-18T10:04:00Z">
              <w:del w:id="7225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26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3:高中職</w:delText>
                </w:r>
                <w:bookmarkStart w:id="7227" w:name="_Toc71198265"/>
                <w:bookmarkEnd w:id="7227"/>
              </w:del>
            </w:ins>
          </w:p>
          <w:p w14:paraId="44D6202C" w14:textId="1E8FD261" w:rsidR="00D17183" w:rsidRPr="00B75363" w:rsidDel="009661CB" w:rsidRDefault="00D17183" w:rsidP="00D17183">
            <w:pPr>
              <w:rPr>
                <w:ins w:id="7228" w:author="88692" w:date="2020-06-18T10:04:00Z"/>
                <w:del w:id="7229" w:author="Fegie" w:date="2021-04-28T12:03:00Z"/>
                <w:rFonts w:ascii="標楷體" w:eastAsia="標楷體" w:hAnsi="標楷體"/>
                <w:color w:val="FF0000"/>
                <w:rPrChange w:id="7230" w:author="88692" w:date="2020-06-18T10:14:00Z">
                  <w:rPr>
                    <w:ins w:id="7231" w:author="88692" w:date="2020-06-18T10:04:00Z"/>
                    <w:del w:id="7232" w:author="Fegie" w:date="2021-04-28T12:03:00Z"/>
                    <w:rFonts w:ascii="標楷體" w:eastAsia="標楷體" w:hAnsi="標楷體"/>
                  </w:rPr>
                </w:rPrChange>
              </w:rPr>
            </w:pPr>
            <w:ins w:id="7233" w:author="88692" w:date="2020-06-18T10:04:00Z">
              <w:del w:id="7234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3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4:專科學校</w:delText>
                </w:r>
                <w:bookmarkStart w:id="7236" w:name="_Toc71198266"/>
                <w:bookmarkEnd w:id="7236"/>
              </w:del>
            </w:ins>
          </w:p>
          <w:p w14:paraId="659D1678" w14:textId="3D6C4418" w:rsidR="00D17183" w:rsidRPr="00B75363" w:rsidDel="009661CB" w:rsidRDefault="00D17183" w:rsidP="00D17183">
            <w:pPr>
              <w:rPr>
                <w:ins w:id="7237" w:author="88692" w:date="2020-06-18T10:04:00Z"/>
                <w:del w:id="7238" w:author="Fegie" w:date="2021-04-28T12:03:00Z"/>
                <w:rFonts w:ascii="標楷體" w:eastAsia="標楷體" w:hAnsi="標楷體"/>
                <w:color w:val="FF0000"/>
                <w:rPrChange w:id="7239" w:author="88692" w:date="2020-06-18T10:14:00Z">
                  <w:rPr>
                    <w:ins w:id="7240" w:author="88692" w:date="2020-06-18T10:04:00Z"/>
                    <w:del w:id="7241" w:author="Fegie" w:date="2021-04-28T12:03:00Z"/>
                    <w:rFonts w:ascii="標楷體" w:eastAsia="標楷體" w:hAnsi="標楷體"/>
                  </w:rPr>
                </w:rPrChange>
              </w:rPr>
            </w:pPr>
            <w:ins w:id="7242" w:author="88692" w:date="2020-06-18T10:04:00Z">
              <w:del w:id="7243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44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5:大學</w:delText>
                </w:r>
                <w:bookmarkStart w:id="7245" w:name="_Toc71198267"/>
                <w:bookmarkEnd w:id="7245"/>
              </w:del>
            </w:ins>
          </w:p>
          <w:p w14:paraId="5673D54E" w14:textId="2975E523" w:rsidR="00D17183" w:rsidRPr="00B75363" w:rsidDel="009661CB" w:rsidRDefault="00D17183" w:rsidP="00D17183">
            <w:pPr>
              <w:rPr>
                <w:ins w:id="7246" w:author="88692" w:date="2020-06-18T10:04:00Z"/>
                <w:del w:id="7247" w:author="Fegie" w:date="2021-04-28T12:03:00Z"/>
                <w:rFonts w:ascii="標楷體" w:eastAsia="標楷體" w:hAnsi="標楷體"/>
                <w:color w:val="FF0000"/>
                <w:rPrChange w:id="7248" w:author="88692" w:date="2020-06-18T10:14:00Z">
                  <w:rPr>
                    <w:ins w:id="7249" w:author="88692" w:date="2020-06-18T10:04:00Z"/>
                    <w:del w:id="7250" w:author="Fegie" w:date="2021-04-28T12:03:00Z"/>
                    <w:rFonts w:ascii="標楷體" w:eastAsia="標楷體" w:hAnsi="標楷體"/>
                  </w:rPr>
                </w:rPrChange>
              </w:rPr>
            </w:pPr>
            <w:ins w:id="7251" w:author="88692" w:date="2020-06-18T10:04:00Z">
              <w:del w:id="7252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5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6:研究所</w:delText>
                </w:r>
                <w:bookmarkStart w:id="7254" w:name="_Toc71198268"/>
                <w:bookmarkEnd w:id="7254"/>
              </w:del>
            </w:ins>
          </w:p>
          <w:p w14:paraId="34CAF7C4" w14:textId="67E5E516" w:rsidR="00D17183" w:rsidRPr="00B75363" w:rsidDel="009661CB" w:rsidRDefault="00D17183" w:rsidP="00D17183">
            <w:pPr>
              <w:rPr>
                <w:ins w:id="7255" w:author="88692" w:date="2020-06-18T10:04:00Z"/>
                <w:del w:id="7256" w:author="Fegie" w:date="2021-04-28T12:03:00Z"/>
                <w:rFonts w:ascii="標楷體" w:eastAsia="標楷體" w:hAnsi="標楷體"/>
                <w:color w:val="FF0000"/>
                <w:rPrChange w:id="7257" w:author="88692" w:date="2020-06-18T10:14:00Z">
                  <w:rPr>
                    <w:ins w:id="7258" w:author="88692" w:date="2020-06-18T10:04:00Z"/>
                    <w:del w:id="7259" w:author="Fegie" w:date="2021-04-28T12:03:00Z"/>
                    <w:rFonts w:ascii="標楷體" w:eastAsia="標楷體" w:hAnsi="標楷體"/>
                  </w:rPr>
                </w:rPrChange>
              </w:rPr>
            </w:pPr>
            <w:ins w:id="7260" w:author="88692" w:date="2020-06-18T10:04:00Z">
              <w:del w:id="7261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6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7:博士"</w:delText>
                </w:r>
                <w:bookmarkStart w:id="7263" w:name="_Toc71198269"/>
                <w:bookmarkEnd w:id="7263"/>
              </w:del>
            </w:ins>
          </w:p>
        </w:tc>
        <w:bookmarkStart w:id="7264" w:name="_Toc71198270"/>
        <w:bookmarkEnd w:id="7264"/>
      </w:tr>
      <w:tr w:rsidR="00B75363" w:rsidRPr="00B75363" w:rsidDel="009661CB" w14:paraId="0B4AF180" w14:textId="61716F80" w:rsidTr="00D17183">
        <w:trPr>
          <w:trHeight w:val="291"/>
          <w:jc w:val="center"/>
          <w:ins w:id="7265" w:author="88692" w:date="2020-06-18T10:04:00Z"/>
          <w:del w:id="7266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FE9D6" w14:textId="00DA3B5F" w:rsidR="00D17183" w:rsidRPr="00B75363" w:rsidDel="009661CB" w:rsidRDefault="00D17183" w:rsidP="00D17183">
            <w:pPr>
              <w:rPr>
                <w:ins w:id="7267" w:author="88692" w:date="2020-06-18T10:04:00Z"/>
                <w:del w:id="7268" w:author="Fegie" w:date="2021-04-28T12:03:00Z"/>
                <w:rFonts w:ascii="標楷體" w:eastAsia="標楷體" w:hAnsi="標楷體"/>
                <w:color w:val="FF0000"/>
                <w:rPrChange w:id="7269" w:author="88692" w:date="2020-06-18T10:14:00Z">
                  <w:rPr>
                    <w:ins w:id="7270" w:author="88692" w:date="2020-06-18T10:04:00Z"/>
                    <w:del w:id="7271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272" w:name="_Toc71198271"/>
            <w:bookmarkEnd w:id="7272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A9D8C" w14:textId="3F79F74F" w:rsidR="00D17183" w:rsidRPr="00B75363" w:rsidDel="009661CB" w:rsidRDefault="00D17183" w:rsidP="00D17183">
            <w:pPr>
              <w:rPr>
                <w:ins w:id="7273" w:author="88692" w:date="2020-06-18T10:04:00Z"/>
                <w:del w:id="7274" w:author="Fegie" w:date="2021-04-28T12:03:00Z"/>
                <w:rFonts w:ascii="標楷體" w:eastAsia="標楷體" w:hAnsi="標楷體"/>
                <w:color w:val="FF0000"/>
                <w:rPrChange w:id="7275" w:author="88692" w:date="2020-06-18T10:14:00Z">
                  <w:rPr>
                    <w:ins w:id="7276" w:author="88692" w:date="2020-06-18T10:04:00Z"/>
                    <w:del w:id="7277" w:author="Fegie" w:date="2021-04-28T12:03:00Z"/>
                    <w:rFonts w:ascii="標楷體" w:eastAsia="標楷體" w:hAnsi="標楷體"/>
                  </w:rPr>
                </w:rPrChange>
              </w:rPr>
            </w:pPr>
            <w:ins w:id="7278" w:author="88692" w:date="2020-06-18T10:04:00Z">
              <w:del w:id="7279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280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自有住宅有無</w:delText>
                </w:r>
                <w:bookmarkStart w:id="7281" w:name="_Toc71198272"/>
                <w:bookmarkEnd w:id="7281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ABF6D" w14:textId="4A42E8B1" w:rsidR="00D17183" w:rsidRPr="00B75363" w:rsidDel="009661CB" w:rsidRDefault="00D17183" w:rsidP="00D17183">
            <w:pPr>
              <w:rPr>
                <w:ins w:id="7282" w:author="88692" w:date="2020-06-18T10:04:00Z"/>
                <w:del w:id="7283" w:author="Fegie" w:date="2021-04-28T12:03:00Z"/>
                <w:rFonts w:ascii="標楷體" w:eastAsia="標楷體" w:hAnsi="標楷體"/>
                <w:color w:val="FF0000"/>
                <w:rPrChange w:id="7284" w:author="88692" w:date="2020-06-18T10:14:00Z">
                  <w:rPr>
                    <w:ins w:id="7285" w:author="88692" w:date="2020-06-18T10:04:00Z"/>
                    <w:del w:id="7286" w:author="Fegie" w:date="2021-04-28T12:03:00Z"/>
                    <w:rFonts w:ascii="標楷體" w:eastAsia="標楷體" w:hAnsi="標楷體"/>
                  </w:rPr>
                </w:rPrChange>
              </w:rPr>
            </w:pPr>
            <w:ins w:id="7287" w:author="88692" w:date="2020-06-18T10:04:00Z">
              <w:del w:id="7288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8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X(01)</w:delText>
                </w:r>
                <w:bookmarkStart w:id="7290" w:name="_Toc71198273"/>
                <w:bookmarkEnd w:id="7290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A1F4" w14:textId="03E59988" w:rsidR="00D17183" w:rsidRPr="00B75363" w:rsidDel="009661CB" w:rsidRDefault="00D17183" w:rsidP="00D17183">
            <w:pPr>
              <w:rPr>
                <w:ins w:id="7291" w:author="88692" w:date="2020-06-18T10:04:00Z"/>
                <w:del w:id="7292" w:author="Fegie" w:date="2021-04-28T12:03:00Z"/>
                <w:rFonts w:ascii="標楷體" w:eastAsia="標楷體" w:hAnsi="標楷體"/>
                <w:color w:val="FF0000"/>
                <w:rPrChange w:id="7293" w:author="88692" w:date="2020-06-18T10:14:00Z">
                  <w:rPr>
                    <w:ins w:id="7294" w:author="88692" w:date="2020-06-18T10:04:00Z"/>
                    <w:del w:id="7295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296" w:name="_Toc71198274"/>
            <w:bookmarkEnd w:id="7296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C0AC" w14:textId="19817C76" w:rsidR="00D17183" w:rsidRPr="00B75363" w:rsidDel="009661CB" w:rsidRDefault="00D17183" w:rsidP="00D17183">
            <w:pPr>
              <w:rPr>
                <w:ins w:id="7297" w:author="88692" w:date="2020-06-18T10:04:00Z"/>
                <w:del w:id="7298" w:author="Fegie" w:date="2021-04-28T12:03:00Z"/>
                <w:rFonts w:ascii="標楷體" w:eastAsia="標楷體" w:hAnsi="標楷體"/>
                <w:color w:val="FF0000"/>
                <w:rPrChange w:id="7299" w:author="88692" w:date="2020-06-18T10:14:00Z">
                  <w:rPr>
                    <w:ins w:id="7300" w:author="88692" w:date="2020-06-18T10:04:00Z"/>
                    <w:del w:id="7301" w:author="Fegie" w:date="2021-04-28T12:03:00Z"/>
                    <w:rFonts w:ascii="標楷體" w:eastAsia="標楷體" w:hAnsi="標楷體"/>
                  </w:rPr>
                </w:rPrChange>
              </w:rPr>
            </w:pPr>
            <w:ins w:id="7302" w:author="88692" w:date="2020-06-18T10:04:00Z">
              <w:del w:id="7303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304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下拉式選單</w:delText>
                </w:r>
                <w:bookmarkStart w:id="7305" w:name="_Toc71198275"/>
                <w:bookmarkEnd w:id="7305"/>
              </w:del>
            </w:ins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2E58" w14:textId="17908CC4" w:rsidR="00D17183" w:rsidRPr="00B75363" w:rsidDel="009661CB" w:rsidRDefault="00D17183" w:rsidP="00D17183">
            <w:pPr>
              <w:rPr>
                <w:ins w:id="7306" w:author="88692" w:date="2020-06-18T10:04:00Z"/>
                <w:del w:id="7307" w:author="Fegie" w:date="2021-04-28T12:03:00Z"/>
                <w:rFonts w:ascii="標楷體" w:eastAsia="標楷體" w:hAnsi="標楷體"/>
                <w:color w:val="FF0000"/>
                <w:rPrChange w:id="7308" w:author="88692" w:date="2020-06-18T10:14:00Z">
                  <w:rPr>
                    <w:ins w:id="7309" w:author="88692" w:date="2020-06-18T10:04:00Z"/>
                    <w:del w:id="731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311" w:name="_Toc71198276"/>
            <w:bookmarkEnd w:id="7311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D816" w14:textId="67061793" w:rsidR="00D17183" w:rsidRPr="00B75363" w:rsidDel="009661CB" w:rsidRDefault="00B75363" w:rsidP="00D17183">
            <w:pPr>
              <w:rPr>
                <w:ins w:id="7312" w:author="88692" w:date="2020-06-18T10:04:00Z"/>
                <w:del w:id="7313" w:author="Fegie" w:date="2021-04-28T12:03:00Z"/>
                <w:rFonts w:ascii="標楷體" w:eastAsia="標楷體" w:hAnsi="標楷體"/>
                <w:color w:val="FF0000"/>
                <w:rPrChange w:id="7314" w:author="88692" w:date="2020-06-18T10:14:00Z">
                  <w:rPr>
                    <w:ins w:id="7315" w:author="88692" w:date="2020-06-18T10:04:00Z"/>
                    <w:del w:id="7316" w:author="Fegie" w:date="2021-04-28T12:03:00Z"/>
                    <w:rFonts w:ascii="標楷體" w:eastAsia="標楷體" w:hAnsi="標楷體"/>
                  </w:rPr>
                </w:rPrChange>
              </w:rPr>
            </w:pPr>
            <w:ins w:id="7317" w:author="88692" w:date="2020-06-18T10:14:00Z">
              <w:del w:id="7318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31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320" w:name="_Toc71198277"/>
            <w:bookmarkEnd w:id="7320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3A6F8" w14:textId="6E2A75E6" w:rsidR="00D17183" w:rsidRPr="00B75363" w:rsidDel="009661CB" w:rsidRDefault="00D17183" w:rsidP="00D17183">
            <w:pPr>
              <w:rPr>
                <w:ins w:id="7321" w:author="88692" w:date="2020-06-18T10:04:00Z"/>
                <w:del w:id="7322" w:author="Fegie" w:date="2021-04-28T12:03:00Z"/>
                <w:rFonts w:ascii="標楷體" w:eastAsia="標楷體" w:hAnsi="標楷體"/>
                <w:color w:val="FF0000"/>
                <w:rPrChange w:id="7323" w:author="88692" w:date="2020-06-18T10:14:00Z">
                  <w:rPr>
                    <w:ins w:id="7324" w:author="88692" w:date="2020-06-18T10:04:00Z"/>
                    <w:del w:id="7325" w:author="Fegie" w:date="2021-04-28T12:03:00Z"/>
                    <w:rFonts w:ascii="標楷體" w:eastAsia="標楷體" w:hAnsi="標楷體"/>
                  </w:rPr>
                </w:rPrChange>
              </w:rPr>
            </w:pPr>
            <w:ins w:id="7326" w:author="88692" w:date="2020-06-18T10:13:00Z">
              <w:del w:id="7327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328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32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330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33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33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33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334" w:name="_Toc71198278"/>
            <w:bookmarkEnd w:id="7334"/>
          </w:p>
          <w:p w14:paraId="25797646" w14:textId="0D24B85B" w:rsidR="00D17183" w:rsidRPr="00B75363" w:rsidDel="009661CB" w:rsidRDefault="00D17183" w:rsidP="00D17183">
            <w:pPr>
              <w:rPr>
                <w:ins w:id="7335" w:author="88692" w:date="2020-06-18T10:04:00Z"/>
                <w:del w:id="7336" w:author="Fegie" w:date="2021-04-28T12:03:00Z"/>
                <w:rFonts w:ascii="標楷體" w:eastAsia="標楷體" w:hAnsi="標楷體"/>
                <w:color w:val="FF0000"/>
                <w:rPrChange w:id="7337" w:author="88692" w:date="2020-06-18T10:14:00Z">
                  <w:rPr>
                    <w:ins w:id="7338" w:author="88692" w:date="2020-06-18T10:04:00Z"/>
                    <w:del w:id="7339" w:author="Fegie" w:date="2021-04-28T12:03:00Z"/>
                    <w:rFonts w:ascii="標楷體" w:eastAsia="標楷體" w:hAnsi="標楷體"/>
                  </w:rPr>
                </w:rPrChange>
              </w:rPr>
            </w:pPr>
            <w:ins w:id="7340" w:author="88692" w:date="2020-06-18T10:04:00Z">
              <w:del w:id="7341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34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Y:是</w:delText>
                </w:r>
                <w:bookmarkStart w:id="7343" w:name="_Toc71198279"/>
                <w:bookmarkEnd w:id="7343"/>
              </w:del>
            </w:ins>
          </w:p>
          <w:p w14:paraId="3FBB30C6" w14:textId="42C02C54" w:rsidR="00D17183" w:rsidRPr="00B75363" w:rsidDel="009661CB" w:rsidRDefault="00D17183" w:rsidP="00D17183">
            <w:pPr>
              <w:rPr>
                <w:ins w:id="7344" w:author="88692" w:date="2020-06-18T10:04:00Z"/>
                <w:del w:id="7345" w:author="Fegie" w:date="2021-04-28T12:03:00Z"/>
                <w:rFonts w:ascii="標楷體" w:eastAsia="標楷體" w:hAnsi="標楷體"/>
                <w:color w:val="FF0000"/>
                <w:rPrChange w:id="7346" w:author="88692" w:date="2020-06-18T10:14:00Z">
                  <w:rPr>
                    <w:ins w:id="7347" w:author="88692" w:date="2020-06-18T10:04:00Z"/>
                    <w:del w:id="7348" w:author="Fegie" w:date="2021-04-28T12:03:00Z"/>
                    <w:rFonts w:ascii="標楷體" w:eastAsia="標楷體" w:hAnsi="標楷體"/>
                  </w:rPr>
                </w:rPrChange>
              </w:rPr>
            </w:pPr>
            <w:ins w:id="7349" w:author="88692" w:date="2020-06-18T10:04:00Z">
              <w:del w:id="7350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35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N:否</w:delText>
                </w:r>
                <w:bookmarkStart w:id="7352" w:name="_Toc71198280"/>
                <w:bookmarkEnd w:id="7352"/>
              </w:del>
            </w:ins>
          </w:p>
        </w:tc>
        <w:bookmarkStart w:id="7353" w:name="_Toc71198281"/>
        <w:bookmarkEnd w:id="7353"/>
      </w:tr>
      <w:tr w:rsidR="00B75363" w:rsidRPr="00B75363" w:rsidDel="009661CB" w14:paraId="77EEA6A3" w14:textId="626EFBD3" w:rsidTr="00D17183">
        <w:trPr>
          <w:trHeight w:val="291"/>
          <w:jc w:val="center"/>
          <w:ins w:id="7354" w:author="88692" w:date="2020-06-18T10:04:00Z"/>
          <w:del w:id="7355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F7F9C" w14:textId="57CF6B4C" w:rsidR="00D17183" w:rsidRPr="00B75363" w:rsidDel="009661CB" w:rsidRDefault="00D17183" w:rsidP="00D17183">
            <w:pPr>
              <w:rPr>
                <w:ins w:id="7356" w:author="88692" w:date="2020-06-18T10:04:00Z"/>
                <w:del w:id="7357" w:author="Fegie" w:date="2021-04-28T12:03:00Z"/>
                <w:rFonts w:ascii="標楷體" w:eastAsia="標楷體" w:hAnsi="標楷體"/>
                <w:color w:val="FF0000"/>
                <w:rPrChange w:id="7358" w:author="88692" w:date="2020-06-18T10:14:00Z">
                  <w:rPr>
                    <w:ins w:id="7359" w:author="88692" w:date="2020-06-18T10:04:00Z"/>
                    <w:del w:id="736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361" w:name="_Toc71198282"/>
            <w:bookmarkEnd w:id="7361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61C8" w14:textId="779199E4" w:rsidR="00D17183" w:rsidRPr="00B75363" w:rsidDel="009661CB" w:rsidRDefault="00D17183" w:rsidP="00D17183">
            <w:pPr>
              <w:rPr>
                <w:ins w:id="7362" w:author="88692" w:date="2020-06-18T10:04:00Z"/>
                <w:del w:id="7363" w:author="Fegie" w:date="2021-04-28T12:03:00Z"/>
                <w:rFonts w:ascii="標楷體" w:eastAsia="標楷體" w:hAnsi="標楷體"/>
                <w:color w:val="FF0000"/>
                <w:rPrChange w:id="7364" w:author="88692" w:date="2020-06-18T10:14:00Z">
                  <w:rPr>
                    <w:ins w:id="7365" w:author="88692" w:date="2020-06-18T10:04:00Z"/>
                    <w:del w:id="7366" w:author="Fegie" w:date="2021-04-28T12:03:00Z"/>
                    <w:rFonts w:ascii="標楷體" w:eastAsia="標楷體" w:hAnsi="標楷體"/>
                  </w:rPr>
                </w:rPrChange>
              </w:rPr>
            </w:pPr>
            <w:ins w:id="7367" w:author="88692" w:date="2020-06-18T10:04:00Z">
              <w:del w:id="7368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36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任職機構名稱</w:delText>
                </w:r>
                <w:bookmarkStart w:id="7370" w:name="_Toc71198283"/>
                <w:bookmarkEnd w:id="7370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714E4" w14:textId="00911366" w:rsidR="00D17183" w:rsidRPr="00B75363" w:rsidDel="009661CB" w:rsidRDefault="00D17183" w:rsidP="00D17183">
            <w:pPr>
              <w:rPr>
                <w:ins w:id="7371" w:author="88692" w:date="2020-06-18T10:04:00Z"/>
                <w:del w:id="7372" w:author="Fegie" w:date="2021-04-28T12:03:00Z"/>
                <w:rFonts w:ascii="標楷體" w:eastAsia="標楷體" w:hAnsi="標楷體"/>
                <w:color w:val="FF0000"/>
                <w:rPrChange w:id="7373" w:author="88692" w:date="2020-06-18T10:14:00Z">
                  <w:rPr>
                    <w:ins w:id="7374" w:author="88692" w:date="2020-06-18T10:04:00Z"/>
                    <w:del w:id="7375" w:author="Fegie" w:date="2021-04-28T12:03:00Z"/>
                    <w:rFonts w:ascii="標楷體" w:eastAsia="標楷體" w:hAnsi="標楷體"/>
                  </w:rPr>
                </w:rPrChange>
              </w:rPr>
            </w:pPr>
            <w:ins w:id="7376" w:author="88692" w:date="2020-06-18T10:04:00Z">
              <w:del w:id="7377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378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X(60)</w:delText>
                </w:r>
                <w:bookmarkStart w:id="7379" w:name="_Toc71198284"/>
                <w:bookmarkEnd w:id="7379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94380" w14:textId="58A1F37D" w:rsidR="00D17183" w:rsidRPr="00B75363" w:rsidDel="009661CB" w:rsidRDefault="00D17183" w:rsidP="00D17183">
            <w:pPr>
              <w:rPr>
                <w:ins w:id="7380" w:author="88692" w:date="2020-06-18T10:04:00Z"/>
                <w:del w:id="7381" w:author="Fegie" w:date="2021-04-28T12:03:00Z"/>
                <w:rFonts w:ascii="標楷體" w:eastAsia="標楷體" w:hAnsi="標楷體"/>
                <w:color w:val="FF0000"/>
                <w:rPrChange w:id="7382" w:author="88692" w:date="2020-06-18T10:14:00Z">
                  <w:rPr>
                    <w:ins w:id="7383" w:author="88692" w:date="2020-06-18T10:04:00Z"/>
                    <w:del w:id="738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385" w:name="_Toc71198285"/>
            <w:bookmarkEnd w:id="7385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F42B7" w14:textId="5806EE88" w:rsidR="00D17183" w:rsidRPr="00B75363" w:rsidDel="009661CB" w:rsidRDefault="00D17183" w:rsidP="00D17183">
            <w:pPr>
              <w:rPr>
                <w:ins w:id="7386" w:author="88692" w:date="2020-06-18T10:04:00Z"/>
                <w:del w:id="7387" w:author="Fegie" w:date="2021-04-28T12:03:00Z"/>
                <w:rFonts w:ascii="標楷體" w:eastAsia="標楷體" w:hAnsi="標楷體"/>
                <w:color w:val="FF0000"/>
                <w:rPrChange w:id="7388" w:author="88692" w:date="2020-06-18T10:14:00Z">
                  <w:rPr>
                    <w:ins w:id="7389" w:author="88692" w:date="2020-06-18T10:04:00Z"/>
                    <w:del w:id="739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391" w:name="_Toc71198286"/>
            <w:bookmarkEnd w:id="7391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4FAD" w14:textId="1CF9C0D5" w:rsidR="00D17183" w:rsidRPr="00B75363" w:rsidDel="009661CB" w:rsidRDefault="00D17183" w:rsidP="00D17183">
            <w:pPr>
              <w:rPr>
                <w:ins w:id="7392" w:author="88692" w:date="2020-06-18T10:04:00Z"/>
                <w:del w:id="7393" w:author="Fegie" w:date="2021-04-28T12:03:00Z"/>
                <w:rFonts w:ascii="標楷體" w:eastAsia="標楷體" w:hAnsi="標楷體"/>
                <w:color w:val="FF0000"/>
                <w:rPrChange w:id="7394" w:author="88692" w:date="2020-06-18T10:14:00Z">
                  <w:rPr>
                    <w:ins w:id="7395" w:author="88692" w:date="2020-06-18T10:04:00Z"/>
                    <w:del w:id="739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397" w:name="_Toc71198287"/>
            <w:bookmarkEnd w:id="7397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A0F4" w14:textId="7FF34398" w:rsidR="00D17183" w:rsidRPr="00B75363" w:rsidDel="009661CB" w:rsidRDefault="00B75363" w:rsidP="00D17183">
            <w:pPr>
              <w:rPr>
                <w:ins w:id="7398" w:author="88692" w:date="2020-06-18T10:04:00Z"/>
                <w:del w:id="7399" w:author="Fegie" w:date="2021-04-28T12:03:00Z"/>
                <w:rFonts w:ascii="標楷體" w:eastAsia="標楷體" w:hAnsi="標楷體"/>
                <w:color w:val="FF0000"/>
                <w:rPrChange w:id="7400" w:author="88692" w:date="2020-06-18T10:14:00Z">
                  <w:rPr>
                    <w:ins w:id="7401" w:author="88692" w:date="2020-06-18T10:04:00Z"/>
                    <w:del w:id="7402" w:author="Fegie" w:date="2021-04-28T12:03:00Z"/>
                    <w:rFonts w:ascii="標楷體" w:eastAsia="標楷體" w:hAnsi="標楷體"/>
                  </w:rPr>
                </w:rPrChange>
              </w:rPr>
            </w:pPr>
            <w:ins w:id="7403" w:author="88692" w:date="2020-06-18T10:14:00Z">
              <w:del w:id="7404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40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406" w:name="_Toc71198288"/>
            <w:bookmarkEnd w:id="7406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62EB" w14:textId="4BD26B66" w:rsidR="00D17183" w:rsidRPr="00B75363" w:rsidDel="009661CB" w:rsidRDefault="00D17183" w:rsidP="00D17183">
            <w:pPr>
              <w:rPr>
                <w:ins w:id="7407" w:author="88692" w:date="2020-06-18T10:04:00Z"/>
                <w:del w:id="7408" w:author="Fegie" w:date="2021-04-28T12:03:00Z"/>
                <w:rFonts w:ascii="標楷體" w:eastAsia="標楷體" w:hAnsi="標楷體"/>
                <w:color w:val="FF0000"/>
                <w:rPrChange w:id="7409" w:author="88692" w:date="2020-06-18T10:14:00Z">
                  <w:rPr>
                    <w:ins w:id="7410" w:author="88692" w:date="2020-06-18T10:04:00Z"/>
                    <w:del w:id="7411" w:author="Fegie" w:date="2021-04-28T12:03:00Z"/>
                    <w:rFonts w:ascii="標楷體" w:eastAsia="標楷體" w:hAnsi="標楷體"/>
                  </w:rPr>
                </w:rPrChange>
              </w:rPr>
            </w:pPr>
            <w:ins w:id="7412" w:author="88692" w:date="2020-06-18T10:13:00Z">
              <w:del w:id="7413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14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41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416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1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418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1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420" w:name="_Toc71198289"/>
            <w:bookmarkEnd w:id="7420"/>
          </w:p>
        </w:tc>
        <w:bookmarkStart w:id="7421" w:name="_Toc71198290"/>
        <w:bookmarkEnd w:id="7421"/>
      </w:tr>
      <w:tr w:rsidR="00B75363" w:rsidRPr="00B75363" w:rsidDel="009661CB" w14:paraId="0A3471C9" w14:textId="41004A0F" w:rsidTr="00D17183">
        <w:trPr>
          <w:trHeight w:val="291"/>
          <w:jc w:val="center"/>
          <w:ins w:id="7422" w:author="88692" w:date="2020-06-18T10:04:00Z"/>
          <w:del w:id="7423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B02E" w14:textId="56BFAA56" w:rsidR="00B75363" w:rsidRPr="00B75363" w:rsidDel="009661CB" w:rsidRDefault="00B75363" w:rsidP="00B75363">
            <w:pPr>
              <w:rPr>
                <w:ins w:id="7424" w:author="88692" w:date="2020-06-18T10:04:00Z"/>
                <w:del w:id="7425" w:author="Fegie" w:date="2021-04-28T12:03:00Z"/>
                <w:rFonts w:ascii="標楷體" w:eastAsia="標楷體" w:hAnsi="標楷體"/>
                <w:color w:val="FF0000"/>
                <w:rPrChange w:id="7426" w:author="88692" w:date="2020-06-18T10:14:00Z">
                  <w:rPr>
                    <w:ins w:id="7427" w:author="88692" w:date="2020-06-18T10:04:00Z"/>
                    <w:del w:id="742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429" w:name="_Toc71198291"/>
            <w:bookmarkEnd w:id="7429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29D04" w14:textId="3C6CCCA6" w:rsidR="00B75363" w:rsidRPr="00B75363" w:rsidDel="009661CB" w:rsidRDefault="00B75363" w:rsidP="00B75363">
            <w:pPr>
              <w:rPr>
                <w:ins w:id="7430" w:author="88692" w:date="2020-06-18T10:04:00Z"/>
                <w:del w:id="7431" w:author="Fegie" w:date="2021-04-28T12:03:00Z"/>
                <w:rFonts w:ascii="標楷體" w:eastAsia="標楷體" w:hAnsi="標楷體"/>
                <w:color w:val="FF0000"/>
                <w:rPrChange w:id="7432" w:author="88692" w:date="2020-06-18T10:14:00Z">
                  <w:rPr>
                    <w:ins w:id="7433" w:author="88692" w:date="2020-06-18T10:04:00Z"/>
                    <w:del w:id="7434" w:author="Fegie" w:date="2021-04-28T12:03:00Z"/>
                    <w:rFonts w:ascii="標楷體" w:eastAsia="標楷體" w:hAnsi="標楷體"/>
                  </w:rPr>
                </w:rPrChange>
              </w:rPr>
            </w:pPr>
            <w:ins w:id="7435" w:author="88692" w:date="2020-06-18T10:04:00Z">
              <w:del w:id="7436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3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任職機構統編</w:delText>
                </w:r>
                <w:bookmarkStart w:id="7438" w:name="_Toc71198292"/>
                <w:bookmarkEnd w:id="7438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8727" w14:textId="09CFB697" w:rsidR="00B75363" w:rsidRPr="00B75363" w:rsidDel="009661CB" w:rsidRDefault="00B75363" w:rsidP="00B75363">
            <w:pPr>
              <w:rPr>
                <w:ins w:id="7439" w:author="88692" w:date="2020-06-18T10:04:00Z"/>
                <w:del w:id="7440" w:author="Fegie" w:date="2021-04-28T12:03:00Z"/>
                <w:rFonts w:ascii="標楷體" w:eastAsia="標楷體" w:hAnsi="標楷體"/>
                <w:color w:val="FF0000"/>
                <w:rPrChange w:id="7441" w:author="88692" w:date="2020-06-18T10:14:00Z">
                  <w:rPr>
                    <w:ins w:id="7442" w:author="88692" w:date="2020-06-18T10:04:00Z"/>
                    <w:del w:id="7443" w:author="Fegie" w:date="2021-04-28T12:03:00Z"/>
                    <w:rFonts w:ascii="標楷體" w:eastAsia="標楷體" w:hAnsi="標楷體"/>
                  </w:rPr>
                </w:rPrChange>
              </w:rPr>
            </w:pPr>
            <w:ins w:id="7444" w:author="88692" w:date="2020-06-18T10:04:00Z">
              <w:del w:id="7445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446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X(08)</w:delText>
                </w:r>
                <w:bookmarkStart w:id="7447" w:name="_Toc71198293"/>
                <w:bookmarkEnd w:id="7447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E82A" w14:textId="009C7B1A" w:rsidR="00B75363" w:rsidRPr="00B75363" w:rsidDel="009661CB" w:rsidRDefault="00B75363" w:rsidP="00B75363">
            <w:pPr>
              <w:rPr>
                <w:ins w:id="7448" w:author="88692" w:date="2020-06-18T10:04:00Z"/>
                <w:del w:id="7449" w:author="Fegie" w:date="2021-04-28T12:03:00Z"/>
                <w:rFonts w:ascii="標楷體" w:eastAsia="標楷體" w:hAnsi="標楷體"/>
                <w:color w:val="FF0000"/>
                <w:rPrChange w:id="7450" w:author="88692" w:date="2020-06-18T10:14:00Z">
                  <w:rPr>
                    <w:ins w:id="7451" w:author="88692" w:date="2020-06-18T10:04:00Z"/>
                    <w:del w:id="745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453" w:name="_Toc71198294"/>
            <w:bookmarkEnd w:id="7453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E7CFC" w14:textId="0E2B496C" w:rsidR="00B75363" w:rsidRPr="00B75363" w:rsidDel="009661CB" w:rsidRDefault="00B75363" w:rsidP="00B75363">
            <w:pPr>
              <w:rPr>
                <w:ins w:id="7454" w:author="88692" w:date="2020-06-18T10:04:00Z"/>
                <w:del w:id="7455" w:author="Fegie" w:date="2021-04-28T12:03:00Z"/>
                <w:rFonts w:ascii="標楷體" w:eastAsia="標楷體" w:hAnsi="標楷體"/>
                <w:color w:val="FF0000"/>
                <w:rPrChange w:id="7456" w:author="88692" w:date="2020-06-18T10:14:00Z">
                  <w:rPr>
                    <w:ins w:id="7457" w:author="88692" w:date="2020-06-18T10:04:00Z"/>
                    <w:del w:id="745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459" w:name="_Toc71198295"/>
            <w:bookmarkEnd w:id="7459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D8E69" w14:textId="2DAC77D3" w:rsidR="00B75363" w:rsidRPr="00B75363" w:rsidDel="009661CB" w:rsidRDefault="00B75363" w:rsidP="00B75363">
            <w:pPr>
              <w:rPr>
                <w:ins w:id="7460" w:author="88692" w:date="2020-06-18T10:04:00Z"/>
                <w:del w:id="7461" w:author="Fegie" w:date="2021-04-28T12:03:00Z"/>
                <w:rFonts w:ascii="標楷體" w:eastAsia="標楷體" w:hAnsi="標楷體"/>
                <w:color w:val="FF0000"/>
                <w:rPrChange w:id="7462" w:author="88692" w:date="2020-06-18T10:14:00Z">
                  <w:rPr>
                    <w:ins w:id="7463" w:author="88692" w:date="2020-06-18T10:04:00Z"/>
                    <w:del w:id="746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465" w:name="_Toc71198296"/>
            <w:bookmarkEnd w:id="7465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D3B32" w14:textId="0869836B" w:rsidR="00B75363" w:rsidRPr="00B75363" w:rsidDel="009661CB" w:rsidRDefault="00B75363" w:rsidP="00B75363">
            <w:pPr>
              <w:rPr>
                <w:ins w:id="7466" w:author="88692" w:date="2020-06-18T10:04:00Z"/>
                <w:del w:id="7467" w:author="Fegie" w:date="2021-04-28T12:03:00Z"/>
                <w:rFonts w:ascii="標楷體" w:eastAsia="標楷體" w:hAnsi="標楷體"/>
                <w:color w:val="FF0000"/>
                <w:rPrChange w:id="7468" w:author="88692" w:date="2020-06-18T10:14:00Z">
                  <w:rPr>
                    <w:ins w:id="7469" w:author="88692" w:date="2020-06-18T10:04:00Z"/>
                    <w:del w:id="7470" w:author="Fegie" w:date="2021-04-28T12:03:00Z"/>
                    <w:rFonts w:ascii="標楷體" w:eastAsia="標楷體" w:hAnsi="標楷體"/>
                  </w:rPr>
                </w:rPrChange>
              </w:rPr>
            </w:pPr>
            <w:ins w:id="7471" w:author="88692" w:date="2020-06-18T10:14:00Z">
              <w:del w:id="7472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47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474" w:name="_Toc71198297"/>
            <w:bookmarkEnd w:id="7474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4D10B" w14:textId="1E8DCD0E" w:rsidR="00B75363" w:rsidRPr="00B75363" w:rsidDel="009661CB" w:rsidRDefault="00B75363" w:rsidP="00B75363">
            <w:pPr>
              <w:rPr>
                <w:ins w:id="7475" w:author="88692" w:date="2020-06-18T10:04:00Z"/>
                <w:del w:id="7476" w:author="Fegie" w:date="2021-04-28T12:03:00Z"/>
                <w:rFonts w:ascii="標楷體" w:eastAsia="標楷體" w:hAnsi="標楷體"/>
                <w:color w:val="FF0000"/>
                <w:rPrChange w:id="7477" w:author="88692" w:date="2020-06-18T10:14:00Z">
                  <w:rPr>
                    <w:ins w:id="7478" w:author="88692" w:date="2020-06-18T10:04:00Z"/>
                    <w:del w:id="7479" w:author="Fegie" w:date="2021-04-28T12:03:00Z"/>
                    <w:rFonts w:ascii="標楷體" w:eastAsia="標楷體" w:hAnsi="標楷體"/>
                  </w:rPr>
                </w:rPrChange>
              </w:rPr>
            </w:pPr>
            <w:ins w:id="7480" w:author="88692" w:date="2020-06-18T10:13:00Z">
              <w:del w:id="7481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82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48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484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8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486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8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488" w:name="_Toc71198298"/>
            <w:bookmarkEnd w:id="7488"/>
          </w:p>
        </w:tc>
        <w:bookmarkStart w:id="7489" w:name="_Toc71198299"/>
        <w:bookmarkEnd w:id="7489"/>
      </w:tr>
      <w:tr w:rsidR="00B75363" w:rsidRPr="00B75363" w:rsidDel="009661CB" w14:paraId="7CB3408B" w14:textId="25C98F67" w:rsidTr="00D17183">
        <w:trPr>
          <w:trHeight w:val="291"/>
          <w:jc w:val="center"/>
          <w:ins w:id="7490" w:author="88692" w:date="2020-06-18T10:04:00Z"/>
          <w:del w:id="7491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DD6E2" w14:textId="4325EF3A" w:rsidR="00B75363" w:rsidRPr="00B75363" w:rsidDel="009661CB" w:rsidRDefault="00B75363" w:rsidP="00B75363">
            <w:pPr>
              <w:rPr>
                <w:ins w:id="7492" w:author="88692" w:date="2020-06-18T10:04:00Z"/>
                <w:del w:id="7493" w:author="Fegie" w:date="2021-04-28T12:03:00Z"/>
                <w:rFonts w:ascii="標楷體" w:eastAsia="標楷體" w:hAnsi="標楷體"/>
                <w:color w:val="FF0000"/>
                <w:rPrChange w:id="7494" w:author="88692" w:date="2020-06-18T10:14:00Z">
                  <w:rPr>
                    <w:ins w:id="7495" w:author="88692" w:date="2020-06-18T10:04:00Z"/>
                    <w:del w:id="749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497" w:name="_Toc71198300"/>
            <w:bookmarkEnd w:id="7497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94BAE" w14:textId="2D19E395" w:rsidR="00B75363" w:rsidRPr="00B75363" w:rsidDel="009661CB" w:rsidRDefault="00B75363" w:rsidP="00B75363">
            <w:pPr>
              <w:rPr>
                <w:ins w:id="7498" w:author="88692" w:date="2020-06-18T10:04:00Z"/>
                <w:del w:id="7499" w:author="Fegie" w:date="2021-04-28T12:03:00Z"/>
                <w:rFonts w:ascii="標楷體" w:eastAsia="標楷體" w:hAnsi="標楷體"/>
                <w:color w:val="FF0000"/>
                <w:rPrChange w:id="7500" w:author="88692" w:date="2020-06-18T10:14:00Z">
                  <w:rPr>
                    <w:ins w:id="7501" w:author="88692" w:date="2020-06-18T10:04:00Z"/>
                    <w:del w:id="7502" w:author="Fegie" w:date="2021-04-28T12:03:00Z"/>
                    <w:rFonts w:ascii="標楷體" w:eastAsia="標楷體" w:hAnsi="標楷體"/>
                  </w:rPr>
                </w:rPrChange>
              </w:rPr>
            </w:pPr>
            <w:ins w:id="7503" w:author="88692" w:date="2020-06-18T10:04:00Z">
              <w:del w:id="7504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50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任職機構電話</w:delText>
                </w:r>
                <w:bookmarkStart w:id="7506" w:name="_Toc71198301"/>
                <w:bookmarkEnd w:id="7506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9392A" w14:textId="0D89C9B5" w:rsidR="00B75363" w:rsidRPr="00B75363" w:rsidDel="009661CB" w:rsidRDefault="00B75363" w:rsidP="00B75363">
            <w:pPr>
              <w:rPr>
                <w:ins w:id="7507" w:author="88692" w:date="2020-06-18T10:04:00Z"/>
                <w:del w:id="7508" w:author="Fegie" w:date="2021-04-28T12:03:00Z"/>
                <w:rFonts w:ascii="標楷體" w:eastAsia="標楷體" w:hAnsi="標楷體"/>
                <w:color w:val="FF0000"/>
                <w:rPrChange w:id="7509" w:author="88692" w:date="2020-06-18T10:14:00Z">
                  <w:rPr>
                    <w:ins w:id="7510" w:author="88692" w:date="2020-06-18T10:04:00Z"/>
                    <w:del w:id="7511" w:author="Fegie" w:date="2021-04-28T12:03:00Z"/>
                    <w:rFonts w:ascii="標楷體" w:eastAsia="標楷體" w:hAnsi="標楷體"/>
                  </w:rPr>
                </w:rPrChange>
              </w:rPr>
            </w:pPr>
            <w:ins w:id="7512" w:author="88692" w:date="2020-06-18T10:04:00Z">
              <w:del w:id="7513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514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X(16)</w:delText>
                </w:r>
                <w:bookmarkStart w:id="7515" w:name="_Toc71198302"/>
                <w:bookmarkEnd w:id="7515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C9C3" w14:textId="7A0BDC93" w:rsidR="00B75363" w:rsidRPr="00B75363" w:rsidDel="009661CB" w:rsidRDefault="00B75363" w:rsidP="00B75363">
            <w:pPr>
              <w:rPr>
                <w:ins w:id="7516" w:author="88692" w:date="2020-06-18T10:04:00Z"/>
                <w:del w:id="7517" w:author="Fegie" w:date="2021-04-28T12:03:00Z"/>
                <w:rFonts w:ascii="標楷體" w:eastAsia="標楷體" w:hAnsi="標楷體"/>
                <w:color w:val="FF0000"/>
                <w:rPrChange w:id="7518" w:author="88692" w:date="2020-06-18T10:14:00Z">
                  <w:rPr>
                    <w:ins w:id="7519" w:author="88692" w:date="2020-06-18T10:04:00Z"/>
                    <w:del w:id="752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21" w:name="_Toc71198303"/>
            <w:bookmarkEnd w:id="7521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31EF2" w14:textId="3419D99B" w:rsidR="00B75363" w:rsidRPr="00B75363" w:rsidDel="009661CB" w:rsidRDefault="00B75363" w:rsidP="00B75363">
            <w:pPr>
              <w:rPr>
                <w:ins w:id="7522" w:author="88692" w:date="2020-06-18T10:04:00Z"/>
                <w:del w:id="7523" w:author="Fegie" w:date="2021-04-28T12:03:00Z"/>
                <w:rFonts w:ascii="標楷體" w:eastAsia="標楷體" w:hAnsi="標楷體"/>
                <w:color w:val="FF0000"/>
                <w:rPrChange w:id="7524" w:author="88692" w:date="2020-06-18T10:14:00Z">
                  <w:rPr>
                    <w:ins w:id="7525" w:author="88692" w:date="2020-06-18T10:04:00Z"/>
                    <w:del w:id="752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27" w:name="_Toc71198304"/>
            <w:bookmarkEnd w:id="7527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1357" w14:textId="5EBDDFDB" w:rsidR="00B75363" w:rsidRPr="00B75363" w:rsidDel="009661CB" w:rsidRDefault="00B75363" w:rsidP="00B75363">
            <w:pPr>
              <w:rPr>
                <w:ins w:id="7528" w:author="88692" w:date="2020-06-18T10:04:00Z"/>
                <w:del w:id="7529" w:author="Fegie" w:date="2021-04-28T12:03:00Z"/>
                <w:rFonts w:ascii="標楷體" w:eastAsia="標楷體" w:hAnsi="標楷體"/>
                <w:color w:val="FF0000"/>
                <w:rPrChange w:id="7530" w:author="88692" w:date="2020-06-18T10:14:00Z">
                  <w:rPr>
                    <w:ins w:id="7531" w:author="88692" w:date="2020-06-18T10:04:00Z"/>
                    <w:del w:id="753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33" w:name="_Toc71198305"/>
            <w:bookmarkEnd w:id="7533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DB9E2" w14:textId="35505F45" w:rsidR="00B75363" w:rsidRPr="00B75363" w:rsidDel="009661CB" w:rsidRDefault="00B75363" w:rsidP="00B75363">
            <w:pPr>
              <w:rPr>
                <w:ins w:id="7534" w:author="88692" w:date="2020-06-18T10:04:00Z"/>
                <w:del w:id="7535" w:author="Fegie" w:date="2021-04-28T12:03:00Z"/>
                <w:rFonts w:ascii="標楷體" w:eastAsia="標楷體" w:hAnsi="標楷體"/>
                <w:color w:val="FF0000"/>
                <w:rPrChange w:id="7536" w:author="88692" w:date="2020-06-18T10:14:00Z">
                  <w:rPr>
                    <w:ins w:id="7537" w:author="88692" w:date="2020-06-18T10:04:00Z"/>
                    <w:del w:id="7538" w:author="Fegie" w:date="2021-04-28T12:03:00Z"/>
                    <w:rFonts w:ascii="標楷體" w:eastAsia="標楷體" w:hAnsi="標楷體"/>
                  </w:rPr>
                </w:rPrChange>
              </w:rPr>
            </w:pPr>
            <w:ins w:id="7539" w:author="88692" w:date="2020-06-18T10:14:00Z">
              <w:del w:id="7540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54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542" w:name="_Toc71198306"/>
            <w:bookmarkEnd w:id="7542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105AB" w14:textId="328B51B0" w:rsidR="00B75363" w:rsidRPr="00B75363" w:rsidDel="009661CB" w:rsidRDefault="00B75363" w:rsidP="00B75363">
            <w:pPr>
              <w:rPr>
                <w:ins w:id="7543" w:author="88692" w:date="2020-06-18T10:04:00Z"/>
                <w:del w:id="7544" w:author="Fegie" w:date="2021-04-28T12:03:00Z"/>
                <w:rFonts w:ascii="標楷體" w:eastAsia="標楷體" w:hAnsi="標楷體"/>
                <w:color w:val="FF0000"/>
                <w:rPrChange w:id="7545" w:author="88692" w:date="2020-06-18T10:14:00Z">
                  <w:rPr>
                    <w:ins w:id="7546" w:author="88692" w:date="2020-06-18T10:04:00Z"/>
                    <w:del w:id="7547" w:author="Fegie" w:date="2021-04-28T12:03:00Z"/>
                    <w:rFonts w:ascii="標楷體" w:eastAsia="標楷體" w:hAnsi="標楷體"/>
                  </w:rPr>
                </w:rPrChange>
              </w:rPr>
            </w:pPr>
            <w:ins w:id="7548" w:author="88692" w:date="2020-06-18T10:13:00Z">
              <w:del w:id="7549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550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55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55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55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554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55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556" w:name="_Toc71198307"/>
            <w:bookmarkEnd w:id="7556"/>
          </w:p>
        </w:tc>
        <w:bookmarkStart w:id="7557" w:name="_Toc71198308"/>
        <w:bookmarkEnd w:id="7557"/>
      </w:tr>
      <w:tr w:rsidR="00B75363" w:rsidRPr="00B75363" w:rsidDel="009661CB" w14:paraId="20C22B73" w14:textId="2BF85CA4" w:rsidTr="00D17183">
        <w:trPr>
          <w:trHeight w:val="291"/>
          <w:jc w:val="center"/>
          <w:ins w:id="7558" w:author="88692" w:date="2020-06-18T10:04:00Z"/>
          <w:del w:id="7559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00305" w14:textId="408F1A51" w:rsidR="00B75363" w:rsidRPr="00B75363" w:rsidDel="009661CB" w:rsidRDefault="00B75363" w:rsidP="00B75363">
            <w:pPr>
              <w:rPr>
                <w:ins w:id="7560" w:author="88692" w:date="2020-06-18T10:04:00Z"/>
                <w:del w:id="7561" w:author="Fegie" w:date="2021-04-28T12:03:00Z"/>
                <w:rFonts w:ascii="標楷體" w:eastAsia="標楷體" w:hAnsi="標楷體"/>
                <w:color w:val="FF0000"/>
                <w:rPrChange w:id="7562" w:author="88692" w:date="2020-06-18T10:14:00Z">
                  <w:rPr>
                    <w:ins w:id="7563" w:author="88692" w:date="2020-06-18T10:04:00Z"/>
                    <w:del w:id="756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65" w:name="_Toc71198309"/>
            <w:bookmarkEnd w:id="7565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0874B" w14:textId="626C3639" w:rsidR="00B75363" w:rsidRPr="00B75363" w:rsidDel="009661CB" w:rsidRDefault="00B75363" w:rsidP="00B75363">
            <w:pPr>
              <w:rPr>
                <w:ins w:id="7566" w:author="88692" w:date="2020-06-18T10:04:00Z"/>
                <w:del w:id="7567" w:author="Fegie" w:date="2021-04-28T12:03:00Z"/>
                <w:rFonts w:ascii="標楷體" w:eastAsia="標楷體" w:hAnsi="標楷體"/>
                <w:color w:val="FF0000"/>
                <w:rPrChange w:id="7568" w:author="88692" w:date="2020-06-18T10:14:00Z">
                  <w:rPr>
                    <w:ins w:id="7569" w:author="88692" w:date="2020-06-18T10:04:00Z"/>
                    <w:del w:id="7570" w:author="Fegie" w:date="2021-04-28T12:03:00Z"/>
                    <w:rFonts w:ascii="標楷體" w:eastAsia="標楷體" w:hAnsi="標楷體"/>
                  </w:rPr>
                </w:rPrChange>
              </w:rPr>
            </w:pPr>
            <w:ins w:id="7571" w:author="88692" w:date="2020-06-18T10:04:00Z">
              <w:del w:id="7572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57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職位名稱</w:delText>
                </w:r>
                <w:bookmarkStart w:id="7574" w:name="_Toc71198310"/>
                <w:bookmarkEnd w:id="7574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33617" w14:textId="1525F46E" w:rsidR="00B75363" w:rsidRPr="00B75363" w:rsidDel="009661CB" w:rsidRDefault="00B75363" w:rsidP="00B75363">
            <w:pPr>
              <w:rPr>
                <w:ins w:id="7575" w:author="88692" w:date="2020-06-18T10:04:00Z"/>
                <w:del w:id="7576" w:author="Fegie" w:date="2021-04-28T12:03:00Z"/>
                <w:rFonts w:ascii="標楷體" w:eastAsia="標楷體" w:hAnsi="標楷體"/>
                <w:color w:val="FF0000"/>
                <w:rPrChange w:id="7577" w:author="88692" w:date="2020-06-18T10:14:00Z">
                  <w:rPr>
                    <w:ins w:id="7578" w:author="88692" w:date="2020-06-18T10:04:00Z"/>
                    <w:del w:id="7579" w:author="Fegie" w:date="2021-04-28T12:03:00Z"/>
                    <w:rFonts w:ascii="標楷體" w:eastAsia="標楷體" w:hAnsi="標楷體"/>
                  </w:rPr>
                </w:rPrChange>
              </w:rPr>
            </w:pPr>
            <w:ins w:id="7580" w:author="88692" w:date="2020-06-18T10:04:00Z">
              <w:del w:id="7581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58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X(20)</w:delText>
                </w:r>
                <w:bookmarkStart w:id="7583" w:name="_Toc71198311"/>
                <w:bookmarkEnd w:id="7583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EF548" w14:textId="6C1ED1A3" w:rsidR="00B75363" w:rsidRPr="00B75363" w:rsidDel="009661CB" w:rsidRDefault="00B75363" w:rsidP="00B75363">
            <w:pPr>
              <w:rPr>
                <w:ins w:id="7584" w:author="88692" w:date="2020-06-18T10:04:00Z"/>
                <w:del w:id="7585" w:author="Fegie" w:date="2021-04-28T12:03:00Z"/>
                <w:rFonts w:ascii="標楷體" w:eastAsia="標楷體" w:hAnsi="標楷體"/>
                <w:color w:val="FF0000"/>
                <w:rPrChange w:id="7586" w:author="88692" w:date="2020-06-18T10:14:00Z">
                  <w:rPr>
                    <w:ins w:id="7587" w:author="88692" w:date="2020-06-18T10:04:00Z"/>
                    <w:del w:id="758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89" w:name="_Toc71198312"/>
            <w:bookmarkEnd w:id="7589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4BEB3" w14:textId="755D4476" w:rsidR="00B75363" w:rsidRPr="00B75363" w:rsidDel="009661CB" w:rsidRDefault="00B75363" w:rsidP="00B75363">
            <w:pPr>
              <w:rPr>
                <w:ins w:id="7590" w:author="88692" w:date="2020-06-18T10:04:00Z"/>
                <w:del w:id="7591" w:author="Fegie" w:date="2021-04-28T12:03:00Z"/>
                <w:rFonts w:ascii="標楷體" w:eastAsia="標楷體" w:hAnsi="標楷體"/>
                <w:color w:val="FF0000"/>
                <w:rPrChange w:id="7592" w:author="88692" w:date="2020-06-18T10:14:00Z">
                  <w:rPr>
                    <w:ins w:id="7593" w:author="88692" w:date="2020-06-18T10:04:00Z"/>
                    <w:del w:id="759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95" w:name="_Toc71198313"/>
            <w:bookmarkEnd w:id="7595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8FF4" w14:textId="16185297" w:rsidR="00B75363" w:rsidRPr="00B75363" w:rsidDel="009661CB" w:rsidRDefault="00B75363" w:rsidP="00B75363">
            <w:pPr>
              <w:rPr>
                <w:ins w:id="7596" w:author="88692" w:date="2020-06-18T10:04:00Z"/>
                <w:del w:id="7597" w:author="Fegie" w:date="2021-04-28T12:03:00Z"/>
                <w:rFonts w:ascii="標楷體" w:eastAsia="標楷體" w:hAnsi="標楷體"/>
                <w:color w:val="FF0000"/>
                <w:rPrChange w:id="7598" w:author="88692" w:date="2020-06-18T10:14:00Z">
                  <w:rPr>
                    <w:ins w:id="7599" w:author="88692" w:date="2020-06-18T10:04:00Z"/>
                    <w:del w:id="760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601" w:name="_Toc71198314"/>
            <w:bookmarkEnd w:id="7601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33C96" w14:textId="300C7FEF" w:rsidR="00B75363" w:rsidRPr="00B75363" w:rsidDel="009661CB" w:rsidRDefault="00B75363" w:rsidP="00B75363">
            <w:pPr>
              <w:rPr>
                <w:ins w:id="7602" w:author="88692" w:date="2020-06-18T10:04:00Z"/>
                <w:del w:id="7603" w:author="Fegie" w:date="2021-04-28T12:03:00Z"/>
                <w:rFonts w:ascii="標楷體" w:eastAsia="標楷體" w:hAnsi="標楷體"/>
                <w:color w:val="FF0000"/>
                <w:rPrChange w:id="7604" w:author="88692" w:date="2020-06-18T10:14:00Z">
                  <w:rPr>
                    <w:ins w:id="7605" w:author="88692" w:date="2020-06-18T10:04:00Z"/>
                    <w:del w:id="7606" w:author="Fegie" w:date="2021-04-28T12:03:00Z"/>
                    <w:rFonts w:ascii="標楷體" w:eastAsia="標楷體" w:hAnsi="標楷體"/>
                  </w:rPr>
                </w:rPrChange>
              </w:rPr>
            </w:pPr>
            <w:ins w:id="7607" w:author="88692" w:date="2020-06-18T10:14:00Z">
              <w:del w:id="7608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60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610" w:name="_Toc71198315"/>
            <w:bookmarkEnd w:id="7610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221" w14:textId="28284554" w:rsidR="00B75363" w:rsidRPr="00B75363" w:rsidDel="009661CB" w:rsidRDefault="00B75363" w:rsidP="00B75363">
            <w:pPr>
              <w:rPr>
                <w:ins w:id="7611" w:author="88692" w:date="2020-06-18T10:04:00Z"/>
                <w:del w:id="7612" w:author="Fegie" w:date="2021-04-28T12:03:00Z"/>
                <w:rFonts w:ascii="標楷體" w:eastAsia="標楷體" w:hAnsi="標楷體"/>
                <w:color w:val="FF0000"/>
                <w:rPrChange w:id="7613" w:author="88692" w:date="2020-06-18T10:14:00Z">
                  <w:rPr>
                    <w:ins w:id="7614" w:author="88692" w:date="2020-06-18T10:04:00Z"/>
                    <w:del w:id="7615" w:author="Fegie" w:date="2021-04-28T12:03:00Z"/>
                    <w:rFonts w:ascii="標楷體" w:eastAsia="標楷體" w:hAnsi="標楷體"/>
                  </w:rPr>
                </w:rPrChange>
              </w:rPr>
            </w:pPr>
            <w:ins w:id="7616" w:author="88692" w:date="2020-06-18T10:13:00Z">
              <w:del w:id="7617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18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61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620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2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62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2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624" w:name="_Toc71198316"/>
            <w:bookmarkEnd w:id="7624"/>
          </w:p>
        </w:tc>
        <w:bookmarkStart w:id="7625" w:name="_Toc71198317"/>
        <w:bookmarkEnd w:id="7625"/>
      </w:tr>
      <w:tr w:rsidR="00B75363" w:rsidRPr="00B75363" w:rsidDel="009661CB" w14:paraId="2B2DE50D" w14:textId="4758ACD7" w:rsidTr="00D17183">
        <w:trPr>
          <w:trHeight w:val="291"/>
          <w:jc w:val="center"/>
          <w:ins w:id="7626" w:author="88692" w:date="2020-06-18T10:04:00Z"/>
          <w:del w:id="7627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99DFD" w14:textId="7206D119" w:rsidR="00B75363" w:rsidRPr="00B75363" w:rsidDel="009661CB" w:rsidRDefault="00B75363" w:rsidP="00B75363">
            <w:pPr>
              <w:rPr>
                <w:ins w:id="7628" w:author="88692" w:date="2020-06-18T10:04:00Z"/>
                <w:del w:id="7629" w:author="Fegie" w:date="2021-04-28T12:03:00Z"/>
                <w:rFonts w:ascii="標楷體" w:eastAsia="標楷體" w:hAnsi="標楷體"/>
                <w:color w:val="FF0000"/>
                <w:rPrChange w:id="7630" w:author="88692" w:date="2020-06-18T10:14:00Z">
                  <w:rPr>
                    <w:ins w:id="7631" w:author="88692" w:date="2020-06-18T10:04:00Z"/>
                    <w:del w:id="763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633" w:name="_Toc71198318"/>
            <w:bookmarkEnd w:id="7633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ECA21" w14:textId="69065718" w:rsidR="00B75363" w:rsidRPr="00B75363" w:rsidDel="009661CB" w:rsidRDefault="00B75363" w:rsidP="00B75363">
            <w:pPr>
              <w:rPr>
                <w:ins w:id="7634" w:author="88692" w:date="2020-06-18T10:04:00Z"/>
                <w:del w:id="7635" w:author="Fegie" w:date="2021-04-28T12:03:00Z"/>
                <w:rFonts w:ascii="標楷體" w:eastAsia="標楷體" w:hAnsi="標楷體"/>
                <w:color w:val="FF0000"/>
                <w:rPrChange w:id="7636" w:author="88692" w:date="2020-06-18T10:14:00Z">
                  <w:rPr>
                    <w:ins w:id="7637" w:author="88692" w:date="2020-06-18T10:04:00Z"/>
                    <w:del w:id="7638" w:author="Fegie" w:date="2021-04-28T12:03:00Z"/>
                    <w:rFonts w:ascii="標楷體" w:eastAsia="標楷體" w:hAnsi="標楷體"/>
                  </w:rPr>
                </w:rPrChange>
              </w:rPr>
            </w:pPr>
            <w:ins w:id="7639" w:author="88692" w:date="2020-06-18T10:04:00Z">
              <w:del w:id="7640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4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服務年資</w:delText>
                </w:r>
                <w:bookmarkStart w:id="7642" w:name="_Toc71198319"/>
                <w:bookmarkEnd w:id="7642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D17F3" w14:textId="72CEE3FC" w:rsidR="00B75363" w:rsidRPr="00B75363" w:rsidDel="009661CB" w:rsidRDefault="00B75363" w:rsidP="00B75363">
            <w:pPr>
              <w:rPr>
                <w:ins w:id="7643" w:author="88692" w:date="2020-06-18T10:04:00Z"/>
                <w:del w:id="7644" w:author="Fegie" w:date="2021-04-28T12:03:00Z"/>
                <w:rFonts w:ascii="標楷體" w:eastAsia="標楷體" w:hAnsi="標楷體"/>
                <w:color w:val="FF0000"/>
                <w:rPrChange w:id="7645" w:author="88692" w:date="2020-06-18T10:14:00Z">
                  <w:rPr>
                    <w:ins w:id="7646" w:author="88692" w:date="2020-06-18T10:04:00Z"/>
                    <w:del w:id="7647" w:author="Fegie" w:date="2021-04-28T12:03:00Z"/>
                    <w:rFonts w:ascii="標楷體" w:eastAsia="標楷體" w:hAnsi="標楷體"/>
                  </w:rPr>
                </w:rPrChange>
              </w:rPr>
            </w:pPr>
            <w:ins w:id="7648" w:author="88692" w:date="2020-06-18T10:04:00Z">
              <w:del w:id="7649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650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X(02)</w:delText>
                </w:r>
                <w:bookmarkStart w:id="7651" w:name="_Toc71198320"/>
                <w:bookmarkEnd w:id="7651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C9573" w14:textId="060D1EA8" w:rsidR="00B75363" w:rsidRPr="00B75363" w:rsidDel="009661CB" w:rsidRDefault="00B75363" w:rsidP="00B75363">
            <w:pPr>
              <w:rPr>
                <w:ins w:id="7652" w:author="88692" w:date="2020-06-18T10:04:00Z"/>
                <w:del w:id="7653" w:author="Fegie" w:date="2021-04-28T12:03:00Z"/>
                <w:rFonts w:ascii="標楷體" w:eastAsia="標楷體" w:hAnsi="標楷體"/>
                <w:color w:val="FF0000"/>
                <w:rPrChange w:id="7654" w:author="88692" w:date="2020-06-18T10:14:00Z">
                  <w:rPr>
                    <w:ins w:id="7655" w:author="88692" w:date="2020-06-18T10:04:00Z"/>
                    <w:del w:id="765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657" w:name="_Toc71198321"/>
            <w:bookmarkEnd w:id="7657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4442" w14:textId="405DB9EB" w:rsidR="00B75363" w:rsidRPr="00B75363" w:rsidDel="009661CB" w:rsidRDefault="00B75363" w:rsidP="00B75363">
            <w:pPr>
              <w:rPr>
                <w:ins w:id="7658" w:author="88692" w:date="2020-06-18T10:04:00Z"/>
                <w:del w:id="7659" w:author="Fegie" w:date="2021-04-28T12:03:00Z"/>
                <w:rFonts w:ascii="標楷體" w:eastAsia="標楷體" w:hAnsi="標楷體"/>
                <w:color w:val="FF0000"/>
                <w:rPrChange w:id="7660" w:author="88692" w:date="2020-06-18T10:14:00Z">
                  <w:rPr>
                    <w:ins w:id="7661" w:author="88692" w:date="2020-06-18T10:04:00Z"/>
                    <w:del w:id="766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663" w:name="_Toc71198322"/>
            <w:bookmarkEnd w:id="7663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D459C" w14:textId="66B250A0" w:rsidR="00B75363" w:rsidRPr="00B75363" w:rsidDel="009661CB" w:rsidRDefault="00B75363" w:rsidP="00B75363">
            <w:pPr>
              <w:rPr>
                <w:ins w:id="7664" w:author="88692" w:date="2020-06-18T10:04:00Z"/>
                <w:del w:id="7665" w:author="Fegie" w:date="2021-04-28T12:03:00Z"/>
                <w:rFonts w:ascii="標楷體" w:eastAsia="標楷體" w:hAnsi="標楷體"/>
                <w:color w:val="FF0000"/>
                <w:rPrChange w:id="7666" w:author="88692" w:date="2020-06-18T10:14:00Z">
                  <w:rPr>
                    <w:ins w:id="7667" w:author="88692" w:date="2020-06-18T10:04:00Z"/>
                    <w:del w:id="766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669" w:name="_Toc71198323"/>
            <w:bookmarkEnd w:id="7669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43CE6" w14:textId="66290A13" w:rsidR="00B75363" w:rsidRPr="00B75363" w:rsidDel="009661CB" w:rsidRDefault="00B75363" w:rsidP="00B75363">
            <w:pPr>
              <w:rPr>
                <w:ins w:id="7670" w:author="88692" w:date="2020-06-18T10:04:00Z"/>
                <w:del w:id="7671" w:author="Fegie" w:date="2021-04-28T12:03:00Z"/>
                <w:rFonts w:ascii="標楷體" w:eastAsia="標楷體" w:hAnsi="標楷體"/>
                <w:color w:val="FF0000"/>
                <w:rPrChange w:id="7672" w:author="88692" w:date="2020-06-18T10:14:00Z">
                  <w:rPr>
                    <w:ins w:id="7673" w:author="88692" w:date="2020-06-18T10:04:00Z"/>
                    <w:del w:id="7674" w:author="Fegie" w:date="2021-04-28T12:03:00Z"/>
                    <w:rFonts w:ascii="標楷體" w:eastAsia="標楷體" w:hAnsi="標楷體"/>
                  </w:rPr>
                </w:rPrChange>
              </w:rPr>
            </w:pPr>
            <w:ins w:id="7675" w:author="88692" w:date="2020-06-18T10:14:00Z">
              <w:del w:id="7676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677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678" w:name="_Toc71198324"/>
            <w:bookmarkEnd w:id="7678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2B7B" w14:textId="5804B320" w:rsidR="00B75363" w:rsidRPr="00B75363" w:rsidDel="009661CB" w:rsidRDefault="00B75363" w:rsidP="00B75363">
            <w:pPr>
              <w:rPr>
                <w:ins w:id="7679" w:author="88692" w:date="2020-06-18T10:04:00Z"/>
                <w:del w:id="7680" w:author="Fegie" w:date="2021-04-28T12:03:00Z"/>
                <w:rFonts w:ascii="標楷體" w:eastAsia="標楷體" w:hAnsi="標楷體"/>
                <w:color w:val="FF0000"/>
                <w:rPrChange w:id="7681" w:author="88692" w:date="2020-06-18T10:14:00Z">
                  <w:rPr>
                    <w:ins w:id="7682" w:author="88692" w:date="2020-06-18T10:04:00Z"/>
                    <w:del w:id="7683" w:author="Fegie" w:date="2021-04-28T12:03:00Z"/>
                    <w:rFonts w:ascii="標楷體" w:eastAsia="標楷體" w:hAnsi="標楷體"/>
                  </w:rPr>
                </w:rPrChange>
              </w:rPr>
            </w:pPr>
            <w:ins w:id="7684" w:author="88692" w:date="2020-06-18T10:13:00Z">
              <w:del w:id="7685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86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687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688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8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690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9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692" w:name="_Toc71198325"/>
            <w:bookmarkEnd w:id="7692"/>
          </w:p>
        </w:tc>
        <w:bookmarkStart w:id="7693" w:name="_Toc71198326"/>
        <w:bookmarkEnd w:id="7693"/>
      </w:tr>
      <w:tr w:rsidR="00B75363" w:rsidRPr="00B75363" w:rsidDel="009661CB" w14:paraId="52EC956B" w14:textId="35EB8A38" w:rsidTr="00D17183">
        <w:trPr>
          <w:trHeight w:val="291"/>
          <w:jc w:val="center"/>
          <w:ins w:id="7694" w:author="88692" w:date="2020-06-18T10:04:00Z"/>
          <w:del w:id="7695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F59F" w14:textId="2FEB8242" w:rsidR="00B75363" w:rsidRPr="00B75363" w:rsidDel="009661CB" w:rsidRDefault="00B75363" w:rsidP="00B75363">
            <w:pPr>
              <w:rPr>
                <w:ins w:id="7696" w:author="88692" w:date="2020-06-18T10:04:00Z"/>
                <w:del w:id="7697" w:author="Fegie" w:date="2021-04-28T12:03:00Z"/>
                <w:rFonts w:ascii="標楷體" w:eastAsia="標楷體" w:hAnsi="標楷體"/>
                <w:color w:val="FF0000"/>
                <w:rPrChange w:id="7698" w:author="88692" w:date="2020-06-18T10:14:00Z">
                  <w:rPr>
                    <w:ins w:id="7699" w:author="88692" w:date="2020-06-18T10:04:00Z"/>
                    <w:del w:id="770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01" w:name="_Toc71198327"/>
            <w:bookmarkEnd w:id="7701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39CB1" w14:textId="4C3822F0" w:rsidR="00B75363" w:rsidRPr="00B75363" w:rsidDel="009661CB" w:rsidRDefault="00B75363" w:rsidP="00B75363">
            <w:pPr>
              <w:rPr>
                <w:ins w:id="7702" w:author="88692" w:date="2020-06-18T10:04:00Z"/>
                <w:del w:id="7703" w:author="Fegie" w:date="2021-04-28T12:03:00Z"/>
                <w:rFonts w:ascii="標楷體" w:eastAsia="標楷體" w:hAnsi="標楷體"/>
                <w:color w:val="FF0000"/>
                <w:rPrChange w:id="7704" w:author="88692" w:date="2020-06-18T10:14:00Z">
                  <w:rPr>
                    <w:ins w:id="7705" w:author="88692" w:date="2020-06-18T10:04:00Z"/>
                    <w:del w:id="7706" w:author="Fegie" w:date="2021-04-28T12:03:00Z"/>
                    <w:rFonts w:ascii="標楷體" w:eastAsia="標楷體" w:hAnsi="標楷體"/>
                  </w:rPr>
                </w:rPrChange>
              </w:rPr>
            </w:pPr>
            <w:ins w:id="7707" w:author="88692" w:date="2020-06-18T10:04:00Z">
              <w:del w:id="7708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70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年收入</w:delText>
                </w:r>
                <w:bookmarkStart w:id="7710" w:name="_Toc71198328"/>
                <w:bookmarkEnd w:id="7710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1A87" w14:textId="62FF3193" w:rsidR="00B75363" w:rsidRPr="00B75363" w:rsidDel="009661CB" w:rsidRDefault="00B75363" w:rsidP="00B75363">
            <w:pPr>
              <w:rPr>
                <w:ins w:id="7711" w:author="88692" w:date="2020-06-18T10:04:00Z"/>
                <w:del w:id="7712" w:author="Fegie" w:date="2021-04-28T12:03:00Z"/>
                <w:rFonts w:ascii="標楷體" w:eastAsia="標楷體" w:hAnsi="標楷體"/>
                <w:color w:val="FF0000"/>
                <w:rPrChange w:id="7713" w:author="88692" w:date="2020-06-18T10:14:00Z">
                  <w:rPr>
                    <w:ins w:id="7714" w:author="88692" w:date="2020-06-18T10:04:00Z"/>
                    <w:del w:id="7715" w:author="Fegie" w:date="2021-04-28T12:03:00Z"/>
                    <w:rFonts w:ascii="標楷體" w:eastAsia="標楷體" w:hAnsi="標楷體"/>
                  </w:rPr>
                </w:rPrChange>
              </w:rPr>
            </w:pPr>
            <w:ins w:id="7716" w:author="88692" w:date="2020-06-18T10:04:00Z">
              <w:del w:id="7717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718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9(09)</w:delText>
                </w:r>
                <w:bookmarkStart w:id="7719" w:name="_Toc71198329"/>
                <w:bookmarkEnd w:id="7719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79EB" w14:textId="731DBA87" w:rsidR="00B75363" w:rsidRPr="00B75363" w:rsidDel="009661CB" w:rsidRDefault="00B75363" w:rsidP="00B75363">
            <w:pPr>
              <w:rPr>
                <w:ins w:id="7720" w:author="88692" w:date="2020-06-18T10:04:00Z"/>
                <w:del w:id="7721" w:author="Fegie" w:date="2021-04-28T12:03:00Z"/>
                <w:rFonts w:ascii="標楷體" w:eastAsia="標楷體" w:hAnsi="標楷體"/>
                <w:color w:val="FF0000"/>
                <w:rPrChange w:id="7722" w:author="88692" w:date="2020-06-18T10:14:00Z">
                  <w:rPr>
                    <w:ins w:id="7723" w:author="88692" w:date="2020-06-18T10:04:00Z"/>
                    <w:del w:id="772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25" w:name="_Toc71198330"/>
            <w:bookmarkEnd w:id="7725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71426" w14:textId="5689BCFC" w:rsidR="00B75363" w:rsidRPr="00B75363" w:rsidDel="009661CB" w:rsidRDefault="00B75363" w:rsidP="00B75363">
            <w:pPr>
              <w:rPr>
                <w:ins w:id="7726" w:author="88692" w:date="2020-06-18T10:04:00Z"/>
                <w:del w:id="7727" w:author="Fegie" w:date="2021-04-28T12:03:00Z"/>
                <w:rFonts w:ascii="標楷體" w:eastAsia="標楷體" w:hAnsi="標楷體"/>
                <w:color w:val="FF0000"/>
                <w:rPrChange w:id="7728" w:author="88692" w:date="2020-06-18T10:14:00Z">
                  <w:rPr>
                    <w:ins w:id="7729" w:author="88692" w:date="2020-06-18T10:04:00Z"/>
                    <w:del w:id="773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31" w:name="_Toc71198331"/>
            <w:bookmarkEnd w:id="7731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BF3C" w14:textId="7D23F7C5" w:rsidR="00B75363" w:rsidRPr="00B75363" w:rsidDel="009661CB" w:rsidRDefault="00B75363" w:rsidP="00B75363">
            <w:pPr>
              <w:rPr>
                <w:ins w:id="7732" w:author="88692" w:date="2020-06-18T10:04:00Z"/>
                <w:del w:id="7733" w:author="Fegie" w:date="2021-04-28T12:03:00Z"/>
                <w:rFonts w:ascii="標楷體" w:eastAsia="標楷體" w:hAnsi="標楷體"/>
                <w:color w:val="FF0000"/>
                <w:rPrChange w:id="7734" w:author="88692" w:date="2020-06-18T10:14:00Z">
                  <w:rPr>
                    <w:ins w:id="7735" w:author="88692" w:date="2020-06-18T10:04:00Z"/>
                    <w:del w:id="773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37" w:name="_Toc71198332"/>
            <w:bookmarkEnd w:id="7737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13AF0" w14:textId="5F014DC3" w:rsidR="00B75363" w:rsidRPr="00B75363" w:rsidDel="009661CB" w:rsidRDefault="00B75363" w:rsidP="00B75363">
            <w:pPr>
              <w:rPr>
                <w:ins w:id="7738" w:author="88692" w:date="2020-06-18T10:04:00Z"/>
                <w:del w:id="7739" w:author="Fegie" w:date="2021-04-28T12:03:00Z"/>
                <w:rFonts w:ascii="標楷體" w:eastAsia="標楷體" w:hAnsi="標楷體"/>
                <w:color w:val="FF0000"/>
                <w:rPrChange w:id="7740" w:author="88692" w:date="2020-06-18T10:14:00Z">
                  <w:rPr>
                    <w:ins w:id="7741" w:author="88692" w:date="2020-06-18T10:04:00Z"/>
                    <w:del w:id="7742" w:author="Fegie" w:date="2021-04-28T12:03:00Z"/>
                    <w:rFonts w:ascii="標楷體" w:eastAsia="標楷體" w:hAnsi="標楷體"/>
                  </w:rPr>
                </w:rPrChange>
              </w:rPr>
            </w:pPr>
            <w:ins w:id="7743" w:author="88692" w:date="2020-06-18T10:14:00Z">
              <w:del w:id="7744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74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746" w:name="_Toc71198333"/>
            <w:bookmarkEnd w:id="7746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ED05E" w14:textId="32B3C724" w:rsidR="00B75363" w:rsidRPr="00B75363" w:rsidDel="009661CB" w:rsidRDefault="00B75363" w:rsidP="00B75363">
            <w:pPr>
              <w:rPr>
                <w:ins w:id="7747" w:author="88692" w:date="2020-06-18T10:04:00Z"/>
                <w:del w:id="7748" w:author="Fegie" w:date="2021-04-28T12:03:00Z"/>
                <w:rFonts w:ascii="標楷體" w:eastAsia="標楷體" w:hAnsi="標楷體"/>
                <w:color w:val="FF0000"/>
                <w:rPrChange w:id="7749" w:author="88692" w:date="2020-06-18T10:14:00Z">
                  <w:rPr>
                    <w:ins w:id="7750" w:author="88692" w:date="2020-06-18T10:04:00Z"/>
                    <w:del w:id="7751" w:author="Fegie" w:date="2021-04-28T12:03:00Z"/>
                    <w:rFonts w:ascii="標楷體" w:eastAsia="標楷體" w:hAnsi="標楷體"/>
                  </w:rPr>
                </w:rPrChange>
              </w:rPr>
            </w:pPr>
            <w:ins w:id="7752" w:author="88692" w:date="2020-06-18T10:13:00Z">
              <w:del w:id="7753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754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75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756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75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758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75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760" w:name="_Toc71198334"/>
            <w:bookmarkEnd w:id="7760"/>
          </w:p>
        </w:tc>
        <w:bookmarkStart w:id="7761" w:name="_Toc71198335"/>
        <w:bookmarkEnd w:id="7761"/>
      </w:tr>
      <w:tr w:rsidR="00B75363" w:rsidRPr="00B75363" w:rsidDel="009661CB" w14:paraId="680AE512" w14:textId="18A5501A" w:rsidTr="00D17183">
        <w:trPr>
          <w:trHeight w:val="291"/>
          <w:jc w:val="center"/>
          <w:ins w:id="7762" w:author="88692" w:date="2020-06-18T10:04:00Z"/>
          <w:del w:id="7763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CF998" w14:textId="28224D87" w:rsidR="00B75363" w:rsidRPr="00B75363" w:rsidDel="009661CB" w:rsidRDefault="00B75363" w:rsidP="00B75363">
            <w:pPr>
              <w:rPr>
                <w:ins w:id="7764" w:author="88692" w:date="2020-06-18T10:04:00Z"/>
                <w:del w:id="7765" w:author="Fegie" w:date="2021-04-28T12:03:00Z"/>
                <w:rFonts w:ascii="標楷體" w:eastAsia="標楷體" w:hAnsi="標楷體"/>
                <w:color w:val="FF0000"/>
                <w:rPrChange w:id="7766" w:author="88692" w:date="2020-06-18T10:14:00Z">
                  <w:rPr>
                    <w:ins w:id="7767" w:author="88692" w:date="2020-06-18T10:04:00Z"/>
                    <w:del w:id="776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69" w:name="_Toc71198336"/>
            <w:bookmarkEnd w:id="7769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2040" w14:textId="2568C601" w:rsidR="00B75363" w:rsidRPr="00B75363" w:rsidDel="009661CB" w:rsidRDefault="00B75363" w:rsidP="00B75363">
            <w:pPr>
              <w:rPr>
                <w:ins w:id="7770" w:author="88692" w:date="2020-06-18T10:04:00Z"/>
                <w:del w:id="7771" w:author="Fegie" w:date="2021-04-28T12:03:00Z"/>
                <w:rFonts w:ascii="標楷體" w:eastAsia="標楷體" w:hAnsi="標楷體"/>
                <w:color w:val="FF0000"/>
                <w:rPrChange w:id="7772" w:author="88692" w:date="2020-06-18T10:14:00Z">
                  <w:rPr>
                    <w:ins w:id="7773" w:author="88692" w:date="2020-06-18T10:04:00Z"/>
                    <w:del w:id="7774" w:author="Fegie" w:date="2021-04-28T12:03:00Z"/>
                    <w:rFonts w:ascii="標楷體" w:eastAsia="標楷體" w:hAnsi="標楷體"/>
                  </w:rPr>
                </w:rPrChange>
              </w:rPr>
            </w:pPr>
            <w:ins w:id="7775" w:author="88692" w:date="2020-06-18T10:04:00Z">
              <w:del w:id="7776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77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年收入資料年月</w:delText>
                </w:r>
                <w:bookmarkStart w:id="7778" w:name="_Toc71198337"/>
                <w:bookmarkEnd w:id="7778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D88" w14:textId="4C064330" w:rsidR="00B75363" w:rsidRPr="00B75363" w:rsidDel="009661CB" w:rsidRDefault="00B75363" w:rsidP="00B75363">
            <w:pPr>
              <w:rPr>
                <w:ins w:id="7779" w:author="88692" w:date="2020-06-18T10:04:00Z"/>
                <w:del w:id="7780" w:author="Fegie" w:date="2021-04-28T12:03:00Z"/>
                <w:rFonts w:ascii="標楷體" w:eastAsia="標楷體" w:hAnsi="標楷體"/>
                <w:color w:val="FF0000"/>
                <w:rPrChange w:id="7781" w:author="88692" w:date="2020-06-18T10:14:00Z">
                  <w:rPr>
                    <w:ins w:id="7782" w:author="88692" w:date="2020-06-18T10:04:00Z"/>
                    <w:del w:id="7783" w:author="Fegie" w:date="2021-04-28T12:03:00Z"/>
                    <w:rFonts w:ascii="標楷體" w:eastAsia="標楷體" w:hAnsi="標楷體"/>
                  </w:rPr>
                </w:rPrChange>
              </w:rPr>
            </w:pPr>
            <w:ins w:id="7784" w:author="88692" w:date="2020-06-18T10:04:00Z">
              <w:del w:id="7785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786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X(06)</w:delText>
                </w:r>
                <w:bookmarkStart w:id="7787" w:name="_Toc71198338"/>
                <w:bookmarkEnd w:id="7787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832C9" w14:textId="274C70D0" w:rsidR="00B75363" w:rsidRPr="00B75363" w:rsidDel="009661CB" w:rsidRDefault="00B75363" w:rsidP="00B75363">
            <w:pPr>
              <w:rPr>
                <w:ins w:id="7788" w:author="88692" w:date="2020-06-18T10:04:00Z"/>
                <w:del w:id="7789" w:author="Fegie" w:date="2021-04-28T12:03:00Z"/>
                <w:rFonts w:ascii="標楷體" w:eastAsia="標楷體" w:hAnsi="標楷體"/>
                <w:color w:val="FF0000"/>
                <w:rPrChange w:id="7790" w:author="88692" w:date="2020-06-18T10:14:00Z">
                  <w:rPr>
                    <w:ins w:id="7791" w:author="88692" w:date="2020-06-18T10:04:00Z"/>
                    <w:del w:id="779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93" w:name="_Toc71198339"/>
            <w:bookmarkEnd w:id="7793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0FD78" w14:textId="3A90B660" w:rsidR="00B75363" w:rsidRPr="00B75363" w:rsidDel="009661CB" w:rsidRDefault="00B75363" w:rsidP="00B75363">
            <w:pPr>
              <w:rPr>
                <w:ins w:id="7794" w:author="88692" w:date="2020-06-18T10:04:00Z"/>
                <w:del w:id="7795" w:author="Fegie" w:date="2021-04-28T12:03:00Z"/>
                <w:rFonts w:ascii="標楷體" w:eastAsia="標楷體" w:hAnsi="標楷體"/>
                <w:color w:val="FF0000"/>
                <w:rPrChange w:id="7796" w:author="88692" w:date="2020-06-18T10:14:00Z">
                  <w:rPr>
                    <w:ins w:id="7797" w:author="88692" w:date="2020-06-18T10:04:00Z"/>
                    <w:del w:id="779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99" w:name="_Toc71198340"/>
            <w:bookmarkEnd w:id="7799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8C422" w14:textId="5CB16068" w:rsidR="00B75363" w:rsidRPr="00B75363" w:rsidDel="009661CB" w:rsidRDefault="00B75363" w:rsidP="00B75363">
            <w:pPr>
              <w:rPr>
                <w:ins w:id="7800" w:author="88692" w:date="2020-06-18T10:04:00Z"/>
                <w:del w:id="7801" w:author="Fegie" w:date="2021-04-28T12:03:00Z"/>
                <w:rFonts w:ascii="標楷體" w:eastAsia="標楷體" w:hAnsi="標楷體"/>
                <w:color w:val="FF0000"/>
                <w:rPrChange w:id="7802" w:author="88692" w:date="2020-06-18T10:14:00Z">
                  <w:rPr>
                    <w:ins w:id="7803" w:author="88692" w:date="2020-06-18T10:04:00Z"/>
                    <w:del w:id="780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805" w:name="_Toc71198341"/>
            <w:bookmarkEnd w:id="7805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8F03F" w14:textId="0B7E5140" w:rsidR="00B75363" w:rsidRPr="00B75363" w:rsidDel="009661CB" w:rsidRDefault="00B75363" w:rsidP="00B75363">
            <w:pPr>
              <w:rPr>
                <w:ins w:id="7806" w:author="88692" w:date="2020-06-18T10:04:00Z"/>
                <w:del w:id="7807" w:author="Fegie" w:date="2021-04-28T12:03:00Z"/>
                <w:rFonts w:ascii="標楷體" w:eastAsia="標楷體" w:hAnsi="標楷體"/>
                <w:color w:val="FF0000"/>
                <w:rPrChange w:id="7808" w:author="88692" w:date="2020-06-18T10:14:00Z">
                  <w:rPr>
                    <w:ins w:id="7809" w:author="88692" w:date="2020-06-18T10:04:00Z"/>
                    <w:del w:id="7810" w:author="Fegie" w:date="2021-04-28T12:03:00Z"/>
                    <w:rFonts w:ascii="標楷體" w:eastAsia="標楷體" w:hAnsi="標楷體"/>
                  </w:rPr>
                </w:rPrChange>
              </w:rPr>
            </w:pPr>
            <w:ins w:id="7811" w:author="88692" w:date="2020-06-18T10:14:00Z">
              <w:del w:id="7812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81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814" w:name="_Toc71198342"/>
            <w:bookmarkEnd w:id="7814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5496" w14:textId="188A9C92" w:rsidR="00B75363" w:rsidRPr="00B75363" w:rsidDel="009661CB" w:rsidRDefault="00B75363" w:rsidP="00B75363">
            <w:pPr>
              <w:rPr>
                <w:ins w:id="7815" w:author="88692" w:date="2020-06-18T10:04:00Z"/>
                <w:del w:id="7816" w:author="Fegie" w:date="2021-04-28T12:03:00Z"/>
                <w:rFonts w:ascii="標楷體" w:eastAsia="標楷體" w:hAnsi="標楷體"/>
                <w:color w:val="FF0000"/>
                <w:rPrChange w:id="7817" w:author="88692" w:date="2020-06-18T10:14:00Z">
                  <w:rPr>
                    <w:ins w:id="7818" w:author="88692" w:date="2020-06-18T10:04:00Z"/>
                    <w:del w:id="7819" w:author="Fegie" w:date="2021-04-28T12:03:00Z"/>
                    <w:rFonts w:ascii="標楷體" w:eastAsia="標楷體" w:hAnsi="標楷體"/>
                  </w:rPr>
                </w:rPrChange>
              </w:rPr>
            </w:pPr>
            <w:ins w:id="7820" w:author="88692" w:date="2020-06-18T10:13:00Z">
              <w:del w:id="7821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22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82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824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2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826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2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828" w:name="_Toc71198343"/>
            <w:bookmarkEnd w:id="7828"/>
          </w:p>
        </w:tc>
        <w:bookmarkStart w:id="7829" w:name="_Toc71198344"/>
        <w:bookmarkEnd w:id="7829"/>
      </w:tr>
      <w:tr w:rsidR="00B75363" w:rsidRPr="00B75363" w:rsidDel="009661CB" w14:paraId="6EED1B35" w14:textId="1CF464B6" w:rsidTr="00D17183">
        <w:trPr>
          <w:trHeight w:val="291"/>
          <w:jc w:val="center"/>
          <w:ins w:id="7830" w:author="88692" w:date="2020-06-18T10:04:00Z"/>
          <w:del w:id="7831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2C792" w14:textId="18FEBEBA" w:rsidR="00B75363" w:rsidRPr="00B75363" w:rsidDel="009661CB" w:rsidRDefault="00B75363" w:rsidP="00B75363">
            <w:pPr>
              <w:rPr>
                <w:ins w:id="7832" w:author="88692" w:date="2020-06-18T10:04:00Z"/>
                <w:del w:id="7833" w:author="Fegie" w:date="2021-04-28T12:03:00Z"/>
                <w:rFonts w:ascii="標楷體" w:eastAsia="標楷體" w:hAnsi="標楷體"/>
                <w:color w:val="FF0000"/>
                <w:rPrChange w:id="7834" w:author="88692" w:date="2020-06-18T10:14:00Z">
                  <w:rPr>
                    <w:ins w:id="7835" w:author="88692" w:date="2020-06-18T10:04:00Z"/>
                    <w:del w:id="783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837" w:name="_Toc71198345"/>
            <w:bookmarkEnd w:id="7837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F252" w14:textId="51621337" w:rsidR="00B75363" w:rsidRPr="00B75363" w:rsidDel="009661CB" w:rsidRDefault="00B003A6" w:rsidP="00B75363">
            <w:pPr>
              <w:rPr>
                <w:ins w:id="7838" w:author="88692" w:date="2020-06-18T10:04:00Z"/>
                <w:del w:id="7839" w:author="Fegie" w:date="2021-04-28T12:03:00Z"/>
                <w:rFonts w:ascii="標楷體" w:eastAsia="標楷體" w:hAnsi="標楷體"/>
                <w:color w:val="FF0000"/>
                <w:rPrChange w:id="7840" w:author="88692" w:date="2020-06-18T10:14:00Z">
                  <w:rPr>
                    <w:ins w:id="7841" w:author="88692" w:date="2020-06-18T10:04:00Z"/>
                    <w:del w:id="7842" w:author="Fegie" w:date="2021-04-28T12:03:00Z"/>
                    <w:rFonts w:ascii="標楷體" w:eastAsia="標楷體" w:hAnsi="標楷體"/>
                  </w:rPr>
                </w:rPrChange>
              </w:rPr>
            </w:pPr>
            <w:ins w:id="7843" w:author="88692" w:date="2020-06-18T11:18:00Z">
              <w:del w:id="7844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護</w:delText>
                </w:r>
              </w:del>
            </w:ins>
            <w:ins w:id="7845" w:author="88692" w:date="2020-06-18T10:04:00Z">
              <w:del w:id="7846" w:author="Fegie" w:date="2021-04-28T12:03:00Z">
                <w:r w:rsidR="00B75363" w:rsidRPr="00B75363" w:rsidDel="009661CB">
                  <w:rPr>
                    <w:rFonts w:ascii="標楷體" w:eastAsia="標楷體" w:hAnsi="標楷體" w:hint="eastAsia"/>
                    <w:color w:val="FF0000"/>
                    <w:rPrChange w:id="784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照號碼</w:delText>
                </w:r>
                <w:bookmarkStart w:id="7848" w:name="_Toc71198346"/>
                <w:bookmarkEnd w:id="7848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31C2B" w14:textId="0DD49523" w:rsidR="00B75363" w:rsidRPr="00B75363" w:rsidDel="009661CB" w:rsidRDefault="00B75363" w:rsidP="00B75363">
            <w:pPr>
              <w:rPr>
                <w:ins w:id="7849" w:author="88692" w:date="2020-06-18T10:04:00Z"/>
                <w:del w:id="7850" w:author="Fegie" w:date="2021-04-28T12:03:00Z"/>
                <w:rFonts w:ascii="標楷體" w:eastAsia="標楷體" w:hAnsi="標楷體"/>
                <w:color w:val="FF0000"/>
                <w:rPrChange w:id="7851" w:author="88692" w:date="2020-06-18T10:14:00Z">
                  <w:rPr>
                    <w:ins w:id="7852" w:author="88692" w:date="2020-06-18T10:04:00Z"/>
                    <w:del w:id="7853" w:author="Fegie" w:date="2021-04-28T12:03:00Z"/>
                    <w:rFonts w:ascii="標楷體" w:eastAsia="標楷體" w:hAnsi="標楷體"/>
                  </w:rPr>
                </w:rPrChange>
              </w:rPr>
            </w:pPr>
            <w:ins w:id="7854" w:author="88692" w:date="2020-06-18T10:04:00Z">
              <w:del w:id="7855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856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X(20)</w:delText>
                </w:r>
                <w:bookmarkStart w:id="7857" w:name="_Toc71198347"/>
                <w:bookmarkEnd w:id="7857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5211" w14:textId="2F6A1E22" w:rsidR="00B75363" w:rsidRPr="00B75363" w:rsidDel="009661CB" w:rsidRDefault="00B75363" w:rsidP="00B75363">
            <w:pPr>
              <w:rPr>
                <w:ins w:id="7858" w:author="88692" w:date="2020-06-18T10:04:00Z"/>
                <w:del w:id="7859" w:author="Fegie" w:date="2021-04-28T12:03:00Z"/>
                <w:rFonts w:ascii="標楷體" w:eastAsia="標楷體" w:hAnsi="標楷體"/>
                <w:color w:val="FF0000"/>
                <w:rPrChange w:id="7860" w:author="88692" w:date="2020-06-18T10:14:00Z">
                  <w:rPr>
                    <w:ins w:id="7861" w:author="88692" w:date="2020-06-18T10:04:00Z"/>
                    <w:del w:id="786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863" w:name="_Toc71198348"/>
            <w:bookmarkEnd w:id="7863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55C12" w14:textId="1512BD98" w:rsidR="00B75363" w:rsidRPr="00B75363" w:rsidDel="009661CB" w:rsidRDefault="00B75363" w:rsidP="00B75363">
            <w:pPr>
              <w:rPr>
                <w:ins w:id="7864" w:author="88692" w:date="2020-06-18T10:04:00Z"/>
                <w:del w:id="7865" w:author="Fegie" w:date="2021-04-28T12:03:00Z"/>
                <w:rFonts w:ascii="標楷體" w:eastAsia="標楷體" w:hAnsi="標楷體"/>
                <w:color w:val="FF0000"/>
                <w:rPrChange w:id="7866" w:author="88692" w:date="2020-06-18T10:14:00Z">
                  <w:rPr>
                    <w:ins w:id="7867" w:author="88692" w:date="2020-06-18T10:04:00Z"/>
                    <w:del w:id="786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869" w:name="_Toc71198349"/>
            <w:bookmarkEnd w:id="7869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A0F28" w14:textId="0B002F63" w:rsidR="00B75363" w:rsidRPr="00B75363" w:rsidDel="009661CB" w:rsidRDefault="00B75363" w:rsidP="00B75363">
            <w:pPr>
              <w:rPr>
                <w:ins w:id="7870" w:author="88692" w:date="2020-06-18T10:04:00Z"/>
                <w:del w:id="7871" w:author="Fegie" w:date="2021-04-28T12:03:00Z"/>
                <w:rFonts w:ascii="標楷體" w:eastAsia="標楷體" w:hAnsi="標楷體"/>
                <w:color w:val="FF0000"/>
                <w:rPrChange w:id="7872" w:author="88692" w:date="2020-06-18T10:14:00Z">
                  <w:rPr>
                    <w:ins w:id="7873" w:author="88692" w:date="2020-06-18T10:04:00Z"/>
                    <w:del w:id="787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875" w:name="_Toc71198350"/>
            <w:bookmarkEnd w:id="7875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4B98" w14:textId="62018493" w:rsidR="00B75363" w:rsidRPr="00B75363" w:rsidDel="009661CB" w:rsidRDefault="00B75363" w:rsidP="00B75363">
            <w:pPr>
              <w:rPr>
                <w:ins w:id="7876" w:author="88692" w:date="2020-06-18T10:04:00Z"/>
                <w:del w:id="7877" w:author="Fegie" w:date="2021-04-28T12:03:00Z"/>
                <w:rFonts w:ascii="標楷體" w:eastAsia="標楷體" w:hAnsi="標楷體"/>
                <w:color w:val="FF0000"/>
                <w:rPrChange w:id="7878" w:author="88692" w:date="2020-06-18T10:14:00Z">
                  <w:rPr>
                    <w:ins w:id="7879" w:author="88692" w:date="2020-06-18T10:04:00Z"/>
                    <w:del w:id="7880" w:author="Fegie" w:date="2021-04-28T12:03:00Z"/>
                    <w:rFonts w:ascii="標楷體" w:eastAsia="標楷體" w:hAnsi="標楷體"/>
                  </w:rPr>
                </w:rPrChange>
              </w:rPr>
            </w:pPr>
            <w:ins w:id="7881" w:author="88692" w:date="2020-06-18T10:14:00Z">
              <w:del w:id="7882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88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884" w:name="_Toc71198351"/>
            <w:bookmarkEnd w:id="7884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ECCC" w14:textId="7318E41F" w:rsidR="00B75363" w:rsidRPr="00B75363" w:rsidDel="009661CB" w:rsidRDefault="00B75363" w:rsidP="00B75363">
            <w:pPr>
              <w:rPr>
                <w:ins w:id="7885" w:author="88692" w:date="2020-06-18T10:04:00Z"/>
                <w:del w:id="7886" w:author="Fegie" w:date="2021-04-28T12:03:00Z"/>
                <w:rFonts w:ascii="標楷體" w:eastAsia="標楷體" w:hAnsi="標楷體"/>
                <w:color w:val="FF0000"/>
                <w:rPrChange w:id="7887" w:author="88692" w:date="2020-06-18T10:14:00Z">
                  <w:rPr>
                    <w:ins w:id="7888" w:author="88692" w:date="2020-06-18T10:04:00Z"/>
                    <w:del w:id="7889" w:author="Fegie" w:date="2021-04-28T12:03:00Z"/>
                    <w:rFonts w:ascii="標楷體" w:eastAsia="標楷體" w:hAnsi="標楷體"/>
                  </w:rPr>
                </w:rPrChange>
              </w:rPr>
            </w:pPr>
            <w:ins w:id="7890" w:author="88692" w:date="2020-06-18T10:13:00Z">
              <w:del w:id="7891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92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89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894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9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896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9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898" w:name="_Toc71198352"/>
            <w:bookmarkEnd w:id="7898"/>
          </w:p>
        </w:tc>
        <w:bookmarkStart w:id="7899" w:name="_Toc71198353"/>
        <w:bookmarkEnd w:id="7899"/>
      </w:tr>
      <w:tr w:rsidR="00B75363" w:rsidRPr="00B75363" w:rsidDel="009661CB" w14:paraId="0EA4BF67" w14:textId="0CA467E2" w:rsidTr="00D17183">
        <w:trPr>
          <w:trHeight w:val="291"/>
          <w:jc w:val="center"/>
          <w:ins w:id="7900" w:author="88692" w:date="2020-06-18T10:04:00Z"/>
          <w:del w:id="7901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9BCF0" w14:textId="66C85FE0" w:rsidR="00B75363" w:rsidRPr="00B75363" w:rsidDel="009661CB" w:rsidRDefault="00B75363" w:rsidP="00B75363">
            <w:pPr>
              <w:rPr>
                <w:ins w:id="7902" w:author="88692" w:date="2020-06-18T10:04:00Z"/>
                <w:del w:id="7903" w:author="Fegie" w:date="2021-04-28T12:03:00Z"/>
                <w:rFonts w:ascii="標楷體" w:eastAsia="標楷體" w:hAnsi="標楷體"/>
                <w:color w:val="FF0000"/>
                <w:rPrChange w:id="7904" w:author="88692" w:date="2020-06-18T10:14:00Z">
                  <w:rPr>
                    <w:ins w:id="7905" w:author="88692" w:date="2020-06-18T10:04:00Z"/>
                    <w:del w:id="790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907" w:name="_Toc71198354"/>
            <w:bookmarkEnd w:id="7907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0041" w14:textId="0DB9F10C" w:rsidR="00B75363" w:rsidRPr="00B75363" w:rsidDel="009661CB" w:rsidRDefault="00B75363" w:rsidP="00B75363">
            <w:pPr>
              <w:rPr>
                <w:ins w:id="7908" w:author="88692" w:date="2020-06-18T10:04:00Z"/>
                <w:del w:id="7909" w:author="Fegie" w:date="2021-04-28T12:03:00Z"/>
                <w:rFonts w:ascii="標楷體" w:eastAsia="標楷體" w:hAnsi="標楷體"/>
                <w:color w:val="FF0000"/>
                <w:rPrChange w:id="7910" w:author="88692" w:date="2020-06-18T10:14:00Z">
                  <w:rPr>
                    <w:ins w:id="7911" w:author="88692" w:date="2020-06-18T10:04:00Z"/>
                    <w:del w:id="7912" w:author="Fegie" w:date="2021-04-28T12:03:00Z"/>
                    <w:rFonts w:ascii="標楷體" w:eastAsia="標楷體" w:hAnsi="標楷體"/>
                  </w:rPr>
                </w:rPrChange>
              </w:rPr>
            </w:pPr>
            <w:ins w:id="7913" w:author="88692" w:date="2020-06-18T10:04:00Z">
              <w:del w:id="7914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91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AML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916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職業別</w:delText>
                </w:r>
                <w:bookmarkStart w:id="7917" w:name="_Toc71198355"/>
                <w:bookmarkEnd w:id="7917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098E0" w14:textId="748F2FE4" w:rsidR="00B75363" w:rsidRPr="00B75363" w:rsidDel="009661CB" w:rsidRDefault="00B75363" w:rsidP="00B75363">
            <w:pPr>
              <w:rPr>
                <w:ins w:id="7918" w:author="88692" w:date="2020-06-18T10:04:00Z"/>
                <w:del w:id="7919" w:author="Fegie" w:date="2021-04-28T12:03:00Z"/>
                <w:rFonts w:ascii="標楷體" w:eastAsia="標楷體" w:hAnsi="標楷體"/>
                <w:color w:val="FF0000"/>
                <w:rPrChange w:id="7920" w:author="88692" w:date="2020-06-18T10:14:00Z">
                  <w:rPr>
                    <w:ins w:id="7921" w:author="88692" w:date="2020-06-18T10:04:00Z"/>
                    <w:del w:id="7922" w:author="Fegie" w:date="2021-04-28T12:03:00Z"/>
                    <w:rFonts w:ascii="標楷體" w:eastAsia="標楷體" w:hAnsi="標楷體"/>
                  </w:rPr>
                </w:rPrChange>
              </w:rPr>
            </w:pPr>
            <w:ins w:id="7923" w:author="88692" w:date="2020-06-18T10:04:00Z">
              <w:del w:id="7924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92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X(03)</w:delText>
                </w:r>
                <w:bookmarkStart w:id="7926" w:name="_Toc71198356"/>
                <w:bookmarkEnd w:id="7926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AC5A" w14:textId="342D41C7" w:rsidR="00B75363" w:rsidRPr="00B75363" w:rsidDel="009661CB" w:rsidRDefault="00B75363" w:rsidP="00B75363">
            <w:pPr>
              <w:rPr>
                <w:ins w:id="7927" w:author="88692" w:date="2020-06-18T10:04:00Z"/>
                <w:del w:id="7928" w:author="Fegie" w:date="2021-04-28T12:03:00Z"/>
                <w:rFonts w:ascii="標楷體" w:eastAsia="標楷體" w:hAnsi="標楷體"/>
                <w:color w:val="FF0000"/>
                <w:rPrChange w:id="7929" w:author="88692" w:date="2020-06-18T10:14:00Z">
                  <w:rPr>
                    <w:ins w:id="7930" w:author="88692" w:date="2020-06-18T10:04:00Z"/>
                    <w:del w:id="7931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932" w:name="_Toc71198357"/>
            <w:bookmarkEnd w:id="7932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F6DF" w14:textId="47414430" w:rsidR="00B75363" w:rsidRPr="00B75363" w:rsidDel="009661CB" w:rsidRDefault="00B75363" w:rsidP="00B75363">
            <w:pPr>
              <w:rPr>
                <w:ins w:id="7933" w:author="88692" w:date="2020-06-18T10:04:00Z"/>
                <w:del w:id="7934" w:author="Fegie" w:date="2021-04-28T12:03:00Z"/>
                <w:rFonts w:ascii="標楷體" w:eastAsia="標楷體" w:hAnsi="標楷體"/>
                <w:color w:val="FF0000"/>
                <w:rPrChange w:id="7935" w:author="88692" w:date="2020-06-18T10:14:00Z">
                  <w:rPr>
                    <w:ins w:id="7936" w:author="88692" w:date="2020-06-18T10:04:00Z"/>
                    <w:del w:id="7937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938" w:name="_Toc71198358"/>
            <w:bookmarkEnd w:id="7938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C4B8" w14:textId="2DE1B78F" w:rsidR="00B75363" w:rsidRPr="00B75363" w:rsidDel="009661CB" w:rsidRDefault="00B75363" w:rsidP="00B75363">
            <w:pPr>
              <w:rPr>
                <w:ins w:id="7939" w:author="88692" w:date="2020-06-18T10:04:00Z"/>
                <w:del w:id="7940" w:author="Fegie" w:date="2021-04-28T12:03:00Z"/>
                <w:rFonts w:ascii="標楷體" w:eastAsia="標楷體" w:hAnsi="標楷體"/>
                <w:color w:val="FF0000"/>
                <w:rPrChange w:id="7941" w:author="88692" w:date="2020-06-18T10:14:00Z">
                  <w:rPr>
                    <w:ins w:id="7942" w:author="88692" w:date="2020-06-18T10:04:00Z"/>
                    <w:del w:id="7943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944" w:name="_Toc71198359"/>
            <w:bookmarkEnd w:id="7944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9C7D" w14:textId="40EF8BE2" w:rsidR="00B75363" w:rsidRPr="00B75363" w:rsidDel="009661CB" w:rsidRDefault="00B75363" w:rsidP="00B75363">
            <w:pPr>
              <w:rPr>
                <w:ins w:id="7945" w:author="88692" w:date="2020-06-18T10:04:00Z"/>
                <w:del w:id="7946" w:author="Fegie" w:date="2021-04-28T12:03:00Z"/>
                <w:rFonts w:ascii="標楷體" w:eastAsia="標楷體" w:hAnsi="標楷體"/>
                <w:color w:val="FF0000"/>
                <w:rPrChange w:id="7947" w:author="88692" w:date="2020-06-18T10:14:00Z">
                  <w:rPr>
                    <w:ins w:id="7948" w:author="88692" w:date="2020-06-18T10:04:00Z"/>
                    <w:del w:id="7949" w:author="Fegie" w:date="2021-04-28T12:03:00Z"/>
                    <w:rFonts w:ascii="標楷體" w:eastAsia="標楷體" w:hAnsi="標楷體"/>
                  </w:rPr>
                </w:rPrChange>
              </w:rPr>
            </w:pPr>
            <w:ins w:id="7950" w:author="88692" w:date="2020-06-18T10:14:00Z">
              <w:del w:id="7951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95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953" w:name="_Toc71198360"/>
            <w:bookmarkEnd w:id="7953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3327C" w14:textId="3114F915" w:rsidR="00B75363" w:rsidRPr="00B75363" w:rsidDel="009661CB" w:rsidRDefault="00B75363" w:rsidP="00B75363">
            <w:pPr>
              <w:rPr>
                <w:ins w:id="7954" w:author="88692" w:date="2020-06-18T10:04:00Z"/>
                <w:del w:id="7955" w:author="Fegie" w:date="2021-04-28T12:03:00Z"/>
                <w:rFonts w:ascii="標楷體" w:eastAsia="標楷體" w:hAnsi="標楷體"/>
                <w:color w:val="FF0000"/>
                <w:rPrChange w:id="7956" w:author="88692" w:date="2020-06-18T10:14:00Z">
                  <w:rPr>
                    <w:ins w:id="7957" w:author="88692" w:date="2020-06-18T10:04:00Z"/>
                    <w:del w:id="7958" w:author="Fegie" w:date="2021-04-28T12:03:00Z"/>
                    <w:rFonts w:ascii="標楷體" w:eastAsia="標楷體" w:hAnsi="標楷體"/>
                  </w:rPr>
                </w:rPrChange>
              </w:rPr>
            </w:pPr>
            <w:ins w:id="7959" w:author="88692" w:date="2020-06-18T10:13:00Z">
              <w:del w:id="7960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96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96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963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964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965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966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967" w:name="_Toc71198361"/>
            <w:bookmarkEnd w:id="7967"/>
          </w:p>
        </w:tc>
        <w:bookmarkStart w:id="7968" w:name="_Toc71198362"/>
        <w:bookmarkEnd w:id="7968"/>
      </w:tr>
      <w:tr w:rsidR="00B75363" w:rsidRPr="00B75363" w:rsidDel="009661CB" w14:paraId="7E80349D" w14:textId="24F00440" w:rsidTr="00D17183">
        <w:trPr>
          <w:trHeight w:val="291"/>
          <w:jc w:val="center"/>
          <w:ins w:id="7969" w:author="88692" w:date="2020-06-18T10:04:00Z"/>
          <w:del w:id="7970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F8BBD" w14:textId="1A3206FF" w:rsidR="00B75363" w:rsidRPr="00B75363" w:rsidDel="009661CB" w:rsidRDefault="00B75363" w:rsidP="00B75363">
            <w:pPr>
              <w:rPr>
                <w:ins w:id="7971" w:author="88692" w:date="2020-06-18T10:04:00Z"/>
                <w:del w:id="7972" w:author="Fegie" w:date="2021-04-28T12:03:00Z"/>
                <w:rFonts w:ascii="標楷體" w:eastAsia="標楷體" w:hAnsi="標楷體"/>
                <w:color w:val="FF0000"/>
                <w:rPrChange w:id="7973" w:author="88692" w:date="2020-06-18T10:14:00Z">
                  <w:rPr>
                    <w:ins w:id="7974" w:author="88692" w:date="2020-06-18T10:04:00Z"/>
                    <w:del w:id="7975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976" w:name="_Toc71198363"/>
            <w:bookmarkEnd w:id="7976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0A9C7" w14:textId="4EE656AD" w:rsidR="00B75363" w:rsidRPr="00B75363" w:rsidDel="009661CB" w:rsidRDefault="00B75363" w:rsidP="00B75363">
            <w:pPr>
              <w:rPr>
                <w:ins w:id="7977" w:author="88692" w:date="2020-06-18T10:04:00Z"/>
                <w:del w:id="7978" w:author="Fegie" w:date="2021-04-28T12:03:00Z"/>
                <w:rFonts w:ascii="標楷體" w:eastAsia="標楷體" w:hAnsi="標楷體"/>
                <w:color w:val="FF0000"/>
                <w:rPrChange w:id="7979" w:author="88692" w:date="2020-06-18T10:14:00Z">
                  <w:rPr>
                    <w:ins w:id="7980" w:author="88692" w:date="2020-06-18T10:04:00Z"/>
                    <w:del w:id="7981" w:author="Fegie" w:date="2021-04-28T12:03:00Z"/>
                    <w:rFonts w:ascii="標楷體" w:eastAsia="標楷體" w:hAnsi="標楷體"/>
                  </w:rPr>
                </w:rPrChange>
              </w:rPr>
            </w:pPr>
            <w:ins w:id="7982" w:author="88692" w:date="2020-06-18T10:04:00Z">
              <w:del w:id="7983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984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AML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98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組織</w:delText>
                </w:r>
                <w:bookmarkStart w:id="7986" w:name="_Toc71198364"/>
                <w:bookmarkEnd w:id="7986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0225" w14:textId="633DCE04" w:rsidR="00B75363" w:rsidRPr="00B75363" w:rsidDel="009661CB" w:rsidRDefault="00B75363" w:rsidP="00B75363">
            <w:pPr>
              <w:rPr>
                <w:ins w:id="7987" w:author="88692" w:date="2020-06-18T10:04:00Z"/>
                <w:del w:id="7988" w:author="Fegie" w:date="2021-04-28T12:03:00Z"/>
                <w:rFonts w:ascii="標楷體" w:eastAsia="標楷體" w:hAnsi="標楷體"/>
                <w:color w:val="FF0000"/>
                <w:rPrChange w:id="7989" w:author="88692" w:date="2020-06-18T10:14:00Z">
                  <w:rPr>
                    <w:ins w:id="7990" w:author="88692" w:date="2020-06-18T10:04:00Z"/>
                    <w:del w:id="7991" w:author="Fegie" w:date="2021-04-28T12:03:00Z"/>
                    <w:rFonts w:ascii="標楷體" w:eastAsia="標楷體" w:hAnsi="標楷體"/>
                  </w:rPr>
                </w:rPrChange>
              </w:rPr>
            </w:pPr>
            <w:ins w:id="7992" w:author="88692" w:date="2020-06-18T10:04:00Z">
              <w:del w:id="7993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994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X(03)</w:delText>
                </w:r>
                <w:bookmarkStart w:id="7995" w:name="_Toc71198365"/>
                <w:bookmarkEnd w:id="7995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30E3" w14:textId="5515483E" w:rsidR="00B75363" w:rsidRPr="00B75363" w:rsidDel="009661CB" w:rsidRDefault="00B75363" w:rsidP="00B75363">
            <w:pPr>
              <w:rPr>
                <w:ins w:id="7996" w:author="88692" w:date="2020-06-18T10:04:00Z"/>
                <w:del w:id="7997" w:author="Fegie" w:date="2021-04-28T12:03:00Z"/>
                <w:rFonts w:ascii="標楷體" w:eastAsia="標楷體" w:hAnsi="標楷體"/>
                <w:color w:val="FF0000"/>
                <w:rPrChange w:id="7998" w:author="88692" w:date="2020-06-18T10:14:00Z">
                  <w:rPr>
                    <w:ins w:id="7999" w:author="88692" w:date="2020-06-18T10:04:00Z"/>
                    <w:del w:id="800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01" w:name="_Toc71198366"/>
            <w:bookmarkEnd w:id="8001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16096" w14:textId="2C8155BB" w:rsidR="00B75363" w:rsidRPr="00B75363" w:rsidDel="009661CB" w:rsidRDefault="00B75363" w:rsidP="00B75363">
            <w:pPr>
              <w:rPr>
                <w:ins w:id="8002" w:author="88692" w:date="2020-06-18T10:04:00Z"/>
                <w:del w:id="8003" w:author="Fegie" w:date="2021-04-28T12:03:00Z"/>
                <w:rFonts w:ascii="標楷體" w:eastAsia="標楷體" w:hAnsi="標楷體"/>
                <w:color w:val="FF0000"/>
                <w:rPrChange w:id="8004" w:author="88692" w:date="2020-06-18T10:14:00Z">
                  <w:rPr>
                    <w:ins w:id="8005" w:author="88692" w:date="2020-06-18T10:04:00Z"/>
                    <w:del w:id="800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07" w:name="_Toc71198367"/>
            <w:bookmarkEnd w:id="8007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3888" w14:textId="78C2AD4A" w:rsidR="00B75363" w:rsidRPr="00B75363" w:rsidDel="009661CB" w:rsidRDefault="00B75363" w:rsidP="00B75363">
            <w:pPr>
              <w:rPr>
                <w:ins w:id="8008" w:author="88692" w:date="2020-06-18T10:04:00Z"/>
                <w:del w:id="8009" w:author="Fegie" w:date="2021-04-28T12:03:00Z"/>
                <w:rFonts w:ascii="標楷體" w:eastAsia="標楷體" w:hAnsi="標楷體"/>
                <w:color w:val="FF0000"/>
                <w:rPrChange w:id="8010" w:author="88692" w:date="2020-06-18T10:14:00Z">
                  <w:rPr>
                    <w:ins w:id="8011" w:author="88692" w:date="2020-06-18T10:04:00Z"/>
                    <w:del w:id="801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13" w:name="_Toc71198368"/>
            <w:bookmarkEnd w:id="8013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6B4F" w14:textId="21468AEA" w:rsidR="00B75363" w:rsidRPr="00B75363" w:rsidDel="009661CB" w:rsidRDefault="00B75363" w:rsidP="00B75363">
            <w:pPr>
              <w:rPr>
                <w:ins w:id="8014" w:author="88692" w:date="2020-06-18T10:04:00Z"/>
                <w:del w:id="8015" w:author="Fegie" w:date="2021-04-28T12:03:00Z"/>
                <w:rFonts w:ascii="標楷體" w:eastAsia="標楷體" w:hAnsi="標楷體"/>
                <w:color w:val="FF0000"/>
                <w:rPrChange w:id="8016" w:author="88692" w:date="2020-06-18T10:14:00Z">
                  <w:rPr>
                    <w:ins w:id="8017" w:author="88692" w:date="2020-06-18T10:04:00Z"/>
                    <w:del w:id="8018" w:author="Fegie" w:date="2021-04-28T12:03:00Z"/>
                    <w:rFonts w:ascii="標楷體" w:eastAsia="標楷體" w:hAnsi="標楷體"/>
                  </w:rPr>
                </w:rPrChange>
              </w:rPr>
            </w:pPr>
            <w:ins w:id="8019" w:author="88692" w:date="2020-06-18T10:14:00Z">
              <w:del w:id="8020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802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8022" w:name="_Toc71198369"/>
            <w:bookmarkEnd w:id="8022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D8E7D" w14:textId="53D81D7C" w:rsidR="00B75363" w:rsidRPr="00B75363" w:rsidDel="009661CB" w:rsidRDefault="00B75363" w:rsidP="00B75363">
            <w:pPr>
              <w:rPr>
                <w:ins w:id="8023" w:author="88692" w:date="2020-06-18T10:04:00Z"/>
                <w:del w:id="8024" w:author="Fegie" w:date="2021-04-28T12:03:00Z"/>
                <w:rFonts w:ascii="標楷體" w:eastAsia="標楷體" w:hAnsi="標楷體"/>
                <w:color w:val="FF0000"/>
                <w:rPrChange w:id="8025" w:author="88692" w:date="2020-06-18T10:14:00Z">
                  <w:rPr>
                    <w:ins w:id="8026" w:author="88692" w:date="2020-06-18T10:04:00Z"/>
                    <w:del w:id="8027" w:author="Fegie" w:date="2021-04-28T12:03:00Z"/>
                    <w:rFonts w:ascii="標楷體" w:eastAsia="標楷體" w:hAnsi="標楷體"/>
                  </w:rPr>
                </w:rPrChange>
              </w:rPr>
            </w:pPr>
            <w:ins w:id="8028" w:author="88692" w:date="2020-06-18T10:13:00Z">
              <w:del w:id="8029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30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803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803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3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8034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3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8036" w:name="_Toc71198370"/>
            <w:bookmarkEnd w:id="8036"/>
          </w:p>
        </w:tc>
        <w:bookmarkStart w:id="8037" w:name="_Toc71198371"/>
        <w:bookmarkEnd w:id="8037"/>
      </w:tr>
      <w:tr w:rsidR="00B75363" w:rsidRPr="00B75363" w:rsidDel="009661CB" w14:paraId="6583F746" w14:textId="336BBF93" w:rsidTr="00D17183">
        <w:trPr>
          <w:trHeight w:val="291"/>
          <w:jc w:val="center"/>
          <w:ins w:id="8038" w:author="88692" w:date="2020-06-18T10:04:00Z"/>
          <w:del w:id="8039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F57C2" w14:textId="26DFDBCD" w:rsidR="00B75363" w:rsidRPr="00B75363" w:rsidDel="009661CB" w:rsidRDefault="00B75363" w:rsidP="00B75363">
            <w:pPr>
              <w:rPr>
                <w:ins w:id="8040" w:author="88692" w:date="2020-06-18T10:04:00Z"/>
                <w:del w:id="8041" w:author="Fegie" w:date="2021-04-28T12:03:00Z"/>
                <w:rFonts w:ascii="標楷體" w:eastAsia="標楷體" w:hAnsi="標楷體"/>
                <w:color w:val="FF0000"/>
                <w:rPrChange w:id="8042" w:author="88692" w:date="2020-06-18T10:14:00Z">
                  <w:rPr>
                    <w:ins w:id="8043" w:author="88692" w:date="2020-06-18T10:04:00Z"/>
                    <w:del w:id="804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45" w:name="_Toc71198372"/>
            <w:bookmarkEnd w:id="8045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67689" w14:textId="1CCF1C7E" w:rsidR="00B75363" w:rsidRPr="00B75363" w:rsidDel="009661CB" w:rsidRDefault="00B75363" w:rsidP="00B75363">
            <w:pPr>
              <w:rPr>
                <w:ins w:id="8046" w:author="88692" w:date="2020-06-18T10:04:00Z"/>
                <w:del w:id="8047" w:author="Fegie" w:date="2021-04-28T12:03:00Z"/>
                <w:rFonts w:ascii="標楷體" w:eastAsia="標楷體" w:hAnsi="標楷體"/>
                <w:color w:val="FF0000"/>
                <w:rPrChange w:id="8048" w:author="88692" w:date="2020-06-18T10:14:00Z">
                  <w:rPr>
                    <w:ins w:id="8049" w:author="88692" w:date="2020-06-18T10:04:00Z"/>
                    <w:del w:id="8050" w:author="Fegie" w:date="2021-04-28T12:03:00Z"/>
                    <w:rFonts w:ascii="標楷體" w:eastAsia="標楷體" w:hAnsi="標楷體"/>
                  </w:rPr>
                </w:rPrChange>
              </w:rPr>
            </w:pPr>
            <w:ins w:id="8051" w:author="88692" w:date="2020-06-18T10:04:00Z">
              <w:del w:id="8052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5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原住民姓名</w:delText>
                </w:r>
                <w:bookmarkStart w:id="8054" w:name="_Toc71198373"/>
                <w:bookmarkEnd w:id="8054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E1D11" w14:textId="12C52598" w:rsidR="00B75363" w:rsidRPr="00B75363" w:rsidDel="009661CB" w:rsidRDefault="00B75363" w:rsidP="00B75363">
            <w:pPr>
              <w:rPr>
                <w:ins w:id="8055" w:author="88692" w:date="2020-06-18T10:04:00Z"/>
                <w:del w:id="8056" w:author="Fegie" w:date="2021-04-28T12:03:00Z"/>
                <w:rFonts w:ascii="標楷體" w:eastAsia="標楷體" w:hAnsi="標楷體"/>
                <w:color w:val="FF0000"/>
                <w:rPrChange w:id="8057" w:author="88692" w:date="2020-06-18T10:14:00Z">
                  <w:rPr>
                    <w:ins w:id="8058" w:author="88692" w:date="2020-06-18T10:04:00Z"/>
                    <w:del w:id="8059" w:author="Fegie" w:date="2021-04-28T12:03:00Z"/>
                    <w:rFonts w:ascii="標楷體" w:eastAsia="標楷體" w:hAnsi="標楷體"/>
                  </w:rPr>
                </w:rPrChange>
              </w:rPr>
            </w:pPr>
            <w:ins w:id="8060" w:author="88692" w:date="2020-06-18T10:04:00Z">
              <w:del w:id="8061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806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X(100)</w:delText>
                </w:r>
                <w:bookmarkStart w:id="8063" w:name="_Toc71198374"/>
                <w:bookmarkEnd w:id="8063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DF0F7" w14:textId="303FF0CA" w:rsidR="00B75363" w:rsidRPr="00B75363" w:rsidDel="009661CB" w:rsidRDefault="00B75363" w:rsidP="00B75363">
            <w:pPr>
              <w:rPr>
                <w:ins w:id="8064" w:author="88692" w:date="2020-06-18T10:04:00Z"/>
                <w:del w:id="8065" w:author="Fegie" w:date="2021-04-28T12:03:00Z"/>
                <w:rFonts w:ascii="標楷體" w:eastAsia="標楷體" w:hAnsi="標楷體"/>
                <w:color w:val="FF0000"/>
                <w:rPrChange w:id="8066" w:author="88692" w:date="2020-06-18T10:14:00Z">
                  <w:rPr>
                    <w:ins w:id="8067" w:author="88692" w:date="2020-06-18T10:04:00Z"/>
                    <w:del w:id="806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69" w:name="_Toc71198375"/>
            <w:bookmarkEnd w:id="8069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1FAC4" w14:textId="2005548B" w:rsidR="00B75363" w:rsidRPr="00B75363" w:rsidDel="009661CB" w:rsidRDefault="00B75363" w:rsidP="00B75363">
            <w:pPr>
              <w:rPr>
                <w:ins w:id="8070" w:author="88692" w:date="2020-06-18T10:04:00Z"/>
                <w:del w:id="8071" w:author="Fegie" w:date="2021-04-28T12:03:00Z"/>
                <w:rFonts w:ascii="標楷體" w:eastAsia="標楷體" w:hAnsi="標楷體"/>
                <w:color w:val="FF0000"/>
                <w:rPrChange w:id="8072" w:author="88692" w:date="2020-06-18T10:14:00Z">
                  <w:rPr>
                    <w:ins w:id="8073" w:author="88692" w:date="2020-06-18T10:04:00Z"/>
                    <w:del w:id="807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75" w:name="_Toc71198376"/>
            <w:bookmarkEnd w:id="8075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DEC2C" w14:textId="07892633" w:rsidR="00B75363" w:rsidRPr="00B75363" w:rsidDel="009661CB" w:rsidRDefault="00B75363" w:rsidP="00B75363">
            <w:pPr>
              <w:rPr>
                <w:ins w:id="8076" w:author="88692" w:date="2020-06-18T10:04:00Z"/>
                <w:del w:id="8077" w:author="Fegie" w:date="2021-04-28T12:03:00Z"/>
                <w:rFonts w:ascii="標楷體" w:eastAsia="標楷體" w:hAnsi="標楷體"/>
                <w:color w:val="FF0000"/>
                <w:rPrChange w:id="8078" w:author="88692" w:date="2020-06-18T10:14:00Z">
                  <w:rPr>
                    <w:ins w:id="8079" w:author="88692" w:date="2020-06-18T10:04:00Z"/>
                    <w:del w:id="808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81" w:name="_Toc71198377"/>
            <w:bookmarkEnd w:id="8081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A2BF4" w14:textId="7E518E1B" w:rsidR="00B75363" w:rsidRPr="00B75363" w:rsidDel="009661CB" w:rsidRDefault="00B75363" w:rsidP="00B75363">
            <w:pPr>
              <w:rPr>
                <w:ins w:id="8082" w:author="88692" w:date="2020-06-18T10:04:00Z"/>
                <w:del w:id="8083" w:author="Fegie" w:date="2021-04-28T12:03:00Z"/>
                <w:rFonts w:ascii="標楷體" w:eastAsia="標楷體" w:hAnsi="標楷體"/>
                <w:color w:val="FF0000"/>
                <w:rPrChange w:id="8084" w:author="88692" w:date="2020-06-18T10:14:00Z">
                  <w:rPr>
                    <w:ins w:id="8085" w:author="88692" w:date="2020-06-18T10:04:00Z"/>
                    <w:del w:id="8086" w:author="Fegie" w:date="2021-04-28T12:03:00Z"/>
                    <w:rFonts w:ascii="標楷體" w:eastAsia="標楷體" w:hAnsi="標楷體"/>
                  </w:rPr>
                </w:rPrChange>
              </w:rPr>
            </w:pPr>
            <w:ins w:id="8087" w:author="88692" w:date="2020-06-18T10:14:00Z">
              <w:del w:id="8088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808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8090" w:name="_Toc71198378"/>
            <w:bookmarkEnd w:id="8090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4EC8F" w14:textId="41E61977" w:rsidR="00B75363" w:rsidRPr="00B75363" w:rsidDel="009661CB" w:rsidRDefault="00B75363" w:rsidP="00B75363">
            <w:pPr>
              <w:rPr>
                <w:ins w:id="8091" w:author="88692" w:date="2020-06-18T10:04:00Z"/>
                <w:del w:id="8092" w:author="Fegie" w:date="2021-04-28T12:03:00Z"/>
                <w:rFonts w:ascii="標楷體" w:eastAsia="標楷體" w:hAnsi="標楷體"/>
                <w:color w:val="FF0000"/>
                <w:rPrChange w:id="8093" w:author="88692" w:date="2020-06-18T10:14:00Z">
                  <w:rPr>
                    <w:ins w:id="8094" w:author="88692" w:date="2020-06-18T10:04:00Z"/>
                    <w:del w:id="8095" w:author="Fegie" w:date="2021-04-28T12:03:00Z"/>
                    <w:rFonts w:ascii="標楷體" w:eastAsia="標楷體" w:hAnsi="標楷體"/>
                  </w:rPr>
                </w:rPrChange>
              </w:rPr>
            </w:pPr>
            <w:ins w:id="8096" w:author="88692" w:date="2020-06-18T10:13:00Z">
              <w:del w:id="8097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98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809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8100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10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810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10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8104" w:name="_Toc71198379"/>
            <w:bookmarkEnd w:id="8104"/>
          </w:p>
        </w:tc>
        <w:bookmarkStart w:id="8105" w:name="_Toc71198380"/>
        <w:bookmarkEnd w:id="8105"/>
      </w:tr>
    </w:tbl>
    <w:p w14:paraId="0DC44CA3" w14:textId="47A13FF8" w:rsidR="00252F5F" w:rsidRPr="009B2BD3" w:rsidDel="009661CB" w:rsidRDefault="00252F5F" w:rsidP="00252F5F">
      <w:pPr>
        <w:rPr>
          <w:del w:id="8106" w:author="Fegie" w:date="2021-04-28T12:03:00Z"/>
          <w:rFonts w:ascii="標楷體" w:eastAsia="標楷體" w:hAnsi="標楷體"/>
        </w:rPr>
      </w:pPr>
      <w:bookmarkStart w:id="8107" w:name="_Toc71198381"/>
      <w:bookmarkEnd w:id="8107"/>
    </w:p>
    <w:p w14:paraId="3EBCC695" w14:textId="10B270E8" w:rsidR="00087B9A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8108" w:author="Fegie" w:date="2021-04-28T12:03:00Z"/>
          <w:rFonts w:hAnsi="標楷體"/>
        </w:rPr>
      </w:pPr>
      <w:del w:id="8109" w:author="Fegie" w:date="2021-04-28T12:03:00Z">
        <w:r w:rsidRPr="009B2BD3" w:rsidDel="009661CB">
          <w:rPr>
            <w:rFonts w:hAnsi="標楷體"/>
          </w:rPr>
          <w:br w:type="page"/>
        </w:r>
        <w:r w:rsidR="00087B9A" w:rsidRPr="009B2BD3" w:rsidDel="009661CB">
          <w:rPr>
            <w:rFonts w:hAnsi="標楷體" w:hint="eastAsia"/>
          </w:rPr>
          <w:delText>L1104</w:delText>
        </w:r>
        <w:r w:rsidR="00087B9A" w:rsidRPr="009B2BD3" w:rsidDel="009661CB">
          <w:rPr>
            <w:rFonts w:hAnsi="標楷體"/>
          </w:rPr>
          <w:delText xml:space="preserve"> </w:delText>
        </w:r>
        <w:r w:rsidR="008F008B" w:rsidRPr="009B2BD3" w:rsidDel="009661CB">
          <w:rPr>
            <w:rFonts w:hAnsi="標楷體" w:hint="eastAsia"/>
          </w:rPr>
          <w:delText>顧客基本資料變更-法人</w:delText>
        </w:r>
      </w:del>
    </w:p>
    <w:p w14:paraId="6B1B12E6" w14:textId="7265B1EB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110" w:author="Fegie" w:date="2021-04-28T12:03:00Z"/>
          <w:rFonts w:hAnsi="標楷體"/>
        </w:rPr>
        <w:pPrChange w:id="8111" w:author="Fegie" w:date="2021-04-28T12:03:00Z">
          <w:pPr>
            <w:pStyle w:val="a"/>
          </w:pPr>
        </w:pPrChange>
      </w:pPr>
      <w:del w:id="8112" w:author="Fegie" w:date="2021-04-28T12:03:00Z">
        <w:r w:rsidRPr="009B2BD3" w:rsidDel="009661CB">
          <w:rPr>
            <w:rFonts w:hAnsi="標楷體"/>
          </w:rPr>
          <w:delText>功能說明</w:delText>
        </w:r>
        <w:bookmarkStart w:id="8113" w:name="_Toc71198382"/>
        <w:bookmarkEnd w:id="8113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87B9A" w:rsidRPr="009B2BD3" w:rsidDel="009661CB" w14:paraId="3385AA1F" w14:textId="20C59C0E" w:rsidTr="000F4BD9">
        <w:trPr>
          <w:trHeight w:val="277"/>
          <w:del w:id="811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B0FA6B" w14:textId="6DF6D358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15" w:author="Fegie" w:date="2021-04-28T12:03:00Z"/>
                <w:rFonts w:hAnsi="標楷體"/>
              </w:rPr>
              <w:pPrChange w:id="8116" w:author="Fegie" w:date="2021-04-28T12:03:00Z">
                <w:pPr/>
              </w:pPrChange>
            </w:pPr>
            <w:del w:id="8117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8118" w:name="_Toc71198383"/>
              <w:bookmarkEnd w:id="811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838DE7" w14:textId="56B3008A" w:rsidR="00087B9A" w:rsidRPr="009B2BD3" w:rsidDel="009661CB" w:rsidRDefault="008F008B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19" w:author="Fegie" w:date="2021-04-28T12:03:00Z"/>
                <w:rFonts w:hAnsi="標楷體"/>
              </w:rPr>
              <w:pPrChange w:id="8120" w:author="Fegie" w:date="2021-04-28T12:03:00Z">
                <w:pPr/>
              </w:pPrChange>
            </w:pPr>
            <w:del w:id="8121" w:author="Fegie" w:date="2021-04-28T12:03:00Z">
              <w:r w:rsidRPr="009B2BD3" w:rsidDel="009661CB">
                <w:rPr>
                  <w:rFonts w:hAnsi="標楷體" w:hint="eastAsia"/>
                </w:rPr>
                <w:delText>顧客基本資料變更-法人</w:delText>
              </w:r>
              <w:bookmarkStart w:id="8122" w:name="_Toc71198384"/>
              <w:bookmarkEnd w:id="8122"/>
            </w:del>
          </w:p>
          <w:p w14:paraId="39E77EC8" w14:textId="291AB6F6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23" w:author="Fegie" w:date="2021-04-28T12:03:00Z"/>
                <w:rFonts w:hAnsi="標楷體"/>
              </w:rPr>
              <w:pPrChange w:id="8124" w:author="Fegie" w:date="2021-04-28T12:03:00Z">
                <w:pPr/>
              </w:pPrChange>
            </w:pPr>
            <w:del w:id="8125" w:author="Fegie" w:date="2021-04-28T12:03:00Z">
              <w:r w:rsidRPr="009B2BD3" w:rsidDel="009661CB">
                <w:rPr>
                  <w:rFonts w:hAnsi="標楷體" w:hint="eastAsia"/>
                </w:rPr>
                <w:delText>必須是顧客主檔已建立之法人資料</w:delText>
              </w:r>
              <w:bookmarkStart w:id="8126" w:name="_Toc71198385"/>
              <w:bookmarkEnd w:id="8126"/>
            </w:del>
          </w:p>
          <w:p w14:paraId="00F78A6A" w14:textId="00E9B4B1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27" w:author="Fegie" w:date="2021-04-28T12:03:00Z"/>
                <w:rFonts w:hAnsi="標楷體"/>
                <w:color w:val="FF0000"/>
              </w:rPr>
              <w:pPrChange w:id="8128" w:author="Fegie" w:date="2021-04-28T12:03:00Z">
                <w:pPr/>
              </w:pPrChange>
            </w:pPr>
            <w:bookmarkStart w:id="8129" w:name="_Toc71198386"/>
            <w:bookmarkEnd w:id="8129"/>
          </w:p>
        </w:tc>
        <w:bookmarkStart w:id="8130" w:name="_Toc71198387"/>
        <w:bookmarkEnd w:id="8130"/>
      </w:tr>
      <w:tr w:rsidR="00087B9A" w:rsidRPr="009B2BD3" w:rsidDel="009661CB" w14:paraId="63CDFA28" w14:textId="2F48E3F5" w:rsidTr="000F4BD9">
        <w:trPr>
          <w:trHeight w:val="277"/>
          <w:del w:id="813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DC4826" w14:textId="289EE123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32" w:author="Fegie" w:date="2021-04-28T12:03:00Z"/>
                <w:rFonts w:hAnsi="標楷體"/>
              </w:rPr>
              <w:pPrChange w:id="8133" w:author="Fegie" w:date="2021-04-28T12:03:00Z">
                <w:pPr/>
              </w:pPrChange>
            </w:pPr>
            <w:del w:id="8134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8135" w:name="_Toc71198388"/>
              <w:bookmarkEnd w:id="813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C89377" w14:textId="722FCFEE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36" w:author="Fegie" w:date="2021-04-28T12:03:00Z"/>
                <w:rFonts w:hAnsi="標楷體"/>
              </w:rPr>
              <w:pPrChange w:id="8137" w:author="Fegie" w:date="2021-04-28T12:03:00Z">
                <w:pPr/>
              </w:pPrChange>
            </w:pPr>
            <w:bookmarkStart w:id="8138" w:name="_Toc71198389"/>
            <w:bookmarkEnd w:id="8138"/>
          </w:p>
        </w:tc>
        <w:bookmarkStart w:id="8139" w:name="_Toc71198390"/>
        <w:bookmarkEnd w:id="8139"/>
      </w:tr>
      <w:tr w:rsidR="00087B9A" w:rsidRPr="009B2BD3" w:rsidDel="009661CB" w14:paraId="4A2E0EDC" w14:textId="4254CEE6" w:rsidTr="000F4BD9">
        <w:trPr>
          <w:trHeight w:val="773"/>
          <w:del w:id="814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02C262" w14:textId="5E351AD8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41" w:author="Fegie" w:date="2021-04-28T12:03:00Z"/>
                <w:rFonts w:hAnsi="標楷體"/>
              </w:rPr>
              <w:pPrChange w:id="8142" w:author="Fegie" w:date="2021-04-28T12:03:00Z">
                <w:pPr/>
              </w:pPrChange>
            </w:pPr>
            <w:del w:id="8143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8144" w:name="_Toc71198391"/>
              <w:bookmarkEnd w:id="814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E82DB3" w14:textId="3653A7B0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45" w:author="Fegie" w:date="2021-04-28T12:03:00Z"/>
                <w:rFonts w:hAnsi="標楷體"/>
              </w:rPr>
              <w:pPrChange w:id="8146" w:author="Fegie" w:date="2021-04-28T12:03:00Z">
                <w:pPr/>
              </w:pPrChange>
            </w:pPr>
            <w:bookmarkStart w:id="8147" w:name="_Toc71198392"/>
            <w:bookmarkEnd w:id="8147"/>
          </w:p>
        </w:tc>
        <w:bookmarkStart w:id="8148" w:name="_Toc71198393"/>
        <w:bookmarkEnd w:id="8148"/>
      </w:tr>
      <w:tr w:rsidR="00087B9A" w:rsidRPr="009B2BD3" w:rsidDel="009661CB" w14:paraId="07686146" w14:textId="04997E6B" w:rsidTr="000F4BD9">
        <w:trPr>
          <w:trHeight w:val="321"/>
          <w:del w:id="814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FCD7CD" w14:textId="628B500B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50" w:author="Fegie" w:date="2021-04-28T12:03:00Z"/>
                <w:rFonts w:hAnsi="標楷體"/>
              </w:rPr>
              <w:pPrChange w:id="8151" w:author="Fegie" w:date="2021-04-28T12:03:00Z">
                <w:pPr/>
              </w:pPrChange>
            </w:pPr>
            <w:del w:id="8152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8153" w:name="_Toc71198394"/>
              <w:bookmarkEnd w:id="815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EFB10E" w14:textId="158AB048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54" w:author="Fegie" w:date="2021-04-28T12:03:00Z"/>
                <w:rFonts w:hAnsi="標楷體"/>
              </w:rPr>
              <w:pPrChange w:id="8155" w:author="Fegie" w:date="2021-04-28T12:03:00Z">
                <w:pPr/>
              </w:pPrChange>
            </w:pPr>
            <w:bookmarkStart w:id="8156" w:name="_Toc71198395"/>
            <w:bookmarkEnd w:id="8156"/>
          </w:p>
        </w:tc>
        <w:bookmarkStart w:id="8157" w:name="_Toc71198396"/>
        <w:bookmarkEnd w:id="8157"/>
      </w:tr>
      <w:tr w:rsidR="00087B9A" w:rsidRPr="009B2BD3" w:rsidDel="009661CB" w14:paraId="75260D75" w14:textId="1EAF709D" w:rsidTr="000F4BD9">
        <w:trPr>
          <w:trHeight w:val="1311"/>
          <w:del w:id="815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685F38" w14:textId="2BB6E294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59" w:author="Fegie" w:date="2021-04-28T12:03:00Z"/>
                <w:rFonts w:hAnsi="標楷體"/>
              </w:rPr>
              <w:pPrChange w:id="8160" w:author="Fegie" w:date="2021-04-28T12:03:00Z">
                <w:pPr/>
              </w:pPrChange>
            </w:pPr>
            <w:del w:id="8161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8162" w:name="_Toc71198397"/>
              <w:bookmarkEnd w:id="816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19C84E" w14:textId="221F1D30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63" w:author="Fegie" w:date="2021-04-28T12:03:00Z"/>
                <w:rFonts w:hAnsi="標楷體"/>
              </w:rPr>
              <w:pPrChange w:id="8164" w:author="Fegie" w:date="2021-04-28T12:03:00Z">
                <w:pPr/>
              </w:pPrChange>
            </w:pPr>
            <w:bookmarkStart w:id="8165" w:name="_Toc71198398"/>
            <w:bookmarkEnd w:id="8165"/>
          </w:p>
        </w:tc>
        <w:bookmarkStart w:id="8166" w:name="_Toc71198399"/>
        <w:bookmarkEnd w:id="8166"/>
      </w:tr>
      <w:tr w:rsidR="00087B9A" w:rsidRPr="009B2BD3" w:rsidDel="009661CB" w14:paraId="1E24DB20" w14:textId="67E9F744" w:rsidTr="000F4BD9">
        <w:trPr>
          <w:trHeight w:val="278"/>
          <w:del w:id="816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DF3963" w14:textId="04127879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68" w:author="Fegie" w:date="2021-04-28T12:03:00Z"/>
                <w:rFonts w:hAnsi="標楷體"/>
              </w:rPr>
              <w:pPrChange w:id="8169" w:author="Fegie" w:date="2021-04-28T12:03:00Z">
                <w:pPr/>
              </w:pPrChange>
            </w:pPr>
            <w:del w:id="8170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8171" w:name="_Toc71198400"/>
              <w:bookmarkEnd w:id="817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A97CC8" w14:textId="53A47A05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72" w:author="Fegie" w:date="2021-04-28T12:03:00Z"/>
                <w:rFonts w:hAnsi="標楷體"/>
              </w:rPr>
              <w:pPrChange w:id="8173" w:author="Fegie" w:date="2021-04-28T12:03:00Z">
                <w:pPr/>
              </w:pPrChange>
            </w:pPr>
            <w:bookmarkStart w:id="8174" w:name="_Toc71198401"/>
            <w:bookmarkEnd w:id="8174"/>
          </w:p>
        </w:tc>
        <w:bookmarkStart w:id="8175" w:name="_Toc71198402"/>
        <w:bookmarkEnd w:id="8175"/>
      </w:tr>
      <w:tr w:rsidR="00087B9A" w:rsidRPr="009B2BD3" w:rsidDel="009661CB" w14:paraId="7CFBB2F4" w14:textId="2080B120" w:rsidTr="000F4BD9">
        <w:trPr>
          <w:trHeight w:val="358"/>
          <w:del w:id="817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F725A2" w14:textId="7E73B8D4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77" w:author="Fegie" w:date="2021-04-28T12:03:00Z"/>
                <w:rFonts w:hAnsi="標楷體"/>
              </w:rPr>
              <w:pPrChange w:id="8178" w:author="Fegie" w:date="2021-04-28T12:03:00Z">
                <w:pPr/>
              </w:pPrChange>
            </w:pPr>
            <w:del w:id="8179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8180" w:name="_Toc71198403"/>
              <w:bookmarkEnd w:id="818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6B6482" w14:textId="3886A550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81" w:author="Fegie" w:date="2021-04-28T12:03:00Z"/>
                <w:rFonts w:hAnsi="標楷體"/>
              </w:rPr>
              <w:pPrChange w:id="8182" w:author="Fegie" w:date="2021-04-28T12:03:00Z">
                <w:pPr/>
              </w:pPrChange>
            </w:pPr>
            <w:bookmarkStart w:id="8183" w:name="_Toc71198404"/>
            <w:bookmarkEnd w:id="8183"/>
          </w:p>
        </w:tc>
        <w:bookmarkStart w:id="8184" w:name="_Toc71198405"/>
        <w:bookmarkEnd w:id="8184"/>
      </w:tr>
      <w:tr w:rsidR="00087B9A" w:rsidRPr="009B2BD3" w:rsidDel="009661CB" w14:paraId="3B8EEB70" w14:textId="13F5364E" w:rsidTr="000F4BD9">
        <w:trPr>
          <w:trHeight w:val="278"/>
          <w:del w:id="818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0D31C6" w14:textId="41A35D79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86" w:author="Fegie" w:date="2021-04-28T12:03:00Z"/>
                <w:rFonts w:hAnsi="標楷體"/>
              </w:rPr>
              <w:pPrChange w:id="8187" w:author="Fegie" w:date="2021-04-28T12:03:00Z">
                <w:pPr/>
              </w:pPrChange>
            </w:pPr>
            <w:del w:id="8188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8189" w:name="_Toc71198406"/>
              <w:bookmarkEnd w:id="818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3B71F1" w14:textId="3345B31D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90" w:author="Fegie" w:date="2021-04-28T12:03:00Z"/>
                <w:rFonts w:hAnsi="標楷體"/>
              </w:rPr>
              <w:pPrChange w:id="8191" w:author="Fegie" w:date="2021-04-28T12:03:00Z">
                <w:pPr/>
              </w:pPrChange>
            </w:pPr>
            <w:bookmarkStart w:id="8192" w:name="_Toc71198407"/>
            <w:bookmarkEnd w:id="8192"/>
          </w:p>
        </w:tc>
        <w:bookmarkStart w:id="8193" w:name="_Toc71198408"/>
        <w:bookmarkEnd w:id="8193"/>
      </w:tr>
    </w:tbl>
    <w:p w14:paraId="74EB0D10" w14:textId="41310ED9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194" w:author="Fegie" w:date="2021-04-28T12:03:00Z"/>
          <w:rFonts w:hAnsi="標楷體"/>
        </w:rPr>
        <w:pPrChange w:id="8195" w:author="Fegie" w:date="2021-04-28T12:03:00Z">
          <w:pPr/>
        </w:pPrChange>
      </w:pPr>
      <w:bookmarkStart w:id="8196" w:name="_Toc71198409"/>
      <w:bookmarkEnd w:id="8196"/>
    </w:p>
    <w:p w14:paraId="786115CC" w14:textId="121383BC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197" w:author="Fegie" w:date="2021-04-28T12:03:00Z"/>
          <w:rFonts w:hAnsi="標楷體"/>
        </w:rPr>
        <w:pPrChange w:id="8198" w:author="Fegie" w:date="2021-04-28T12:03:00Z">
          <w:pPr/>
        </w:pPrChange>
      </w:pPr>
      <w:bookmarkStart w:id="8199" w:name="_Toc71198410"/>
      <w:bookmarkEnd w:id="8199"/>
    </w:p>
    <w:p w14:paraId="3F8E1E08" w14:textId="11B1822A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00" w:author="Fegie" w:date="2021-04-28T12:03:00Z"/>
          <w:rFonts w:hAnsi="標楷體"/>
        </w:rPr>
        <w:pPrChange w:id="8201" w:author="Fegie" w:date="2021-04-28T12:03:00Z">
          <w:pPr/>
        </w:pPrChange>
      </w:pPr>
      <w:bookmarkStart w:id="8202" w:name="_Toc71198411"/>
      <w:bookmarkEnd w:id="8202"/>
    </w:p>
    <w:p w14:paraId="4A22FA8A" w14:textId="61DB47F1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03" w:author="Fegie" w:date="2021-04-28T12:03:00Z"/>
          <w:rFonts w:hAnsi="標楷體"/>
        </w:rPr>
        <w:pPrChange w:id="8204" w:author="Fegie" w:date="2021-04-28T12:03:00Z">
          <w:pPr/>
        </w:pPrChange>
      </w:pPr>
      <w:bookmarkStart w:id="8205" w:name="_Toc71198412"/>
      <w:bookmarkEnd w:id="8205"/>
    </w:p>
    <w:p w14:paraId="3AF24D9C" w14:textId="3463DBB7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06" w:author="Fegie" w:date="2021-04-28T12:03:00Z"/>
          <w:rFonts w:hAnsi="標楷體"/>
        </w:rPr>
        <w:pPrChange w:id="8207" w:author="Fegie" w:date="2021-04-28T12:03:00Z">
          <w:pPr/>
        </w:pPrChange>
      </w:pPr>
      <w:bookmarkStart w:id="8208" w:name="_Toc71198413"/>
      <w:bookmarkEnd w:id="8208"/>
    </w:p>
    <w:p w14:paraId="7C982C77" w14:textId="75F0DC49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09" w:author="Fegie" w:date="2021-04-28T12:03:00Z"/>
          <w:rFonts w:hAnsi="標楷體"/>
        </w:rPr>
        <w:pPrChange w:id="8210" w:author="Fegie" w:date="2021-04-28T12:03:00Z">
          <w:pPr/>
        </w:pPrChange>
      </w:pPr>
      <w:bookmarkStart w:id="8211" w:name="_Toc71198414"/>
      <w:bookmarkEnd w:id="8211"/>
    </w:p>
    <w:p w14:paraId="74EEC66A" w14:textId="343FD06F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12" w:author="Fegie" w:date="2021-04-28T12:03:00Z"/>
          <w:rFonts w:hAnsi="標楷體"/>
        </w:rPr>
        <w:pPrChange w:id="8213" w:author="Fegie" w:date="2021-04-28T12:03:00Z">
          <w:pPr/>
        </w:pPrChange>
      </w:pPr>
      <w:bookmarkStart w:id="8214" w:name="_Toc71198415"/>
      <w:bookmarkEnd w:id="8214"/>
    </w:p>
    <w:p w14:paraId="073ED403" w14:textId="27DB78EE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15" w:author="Fegie" w:date="2021-04-28T12:03:00Z"/>
          <w:rFonts w:hAnsi="標楷體"/>
        </w:rPr>
        <w:pPrChange w:id="8216" w:author="Fegie" w:date="2021-04-28T12:03:00Z">
          <w:pPr/>
        </w:pPrChange>
      </w:pPr>
      <w:del w:id="8217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1058222D" w14:textId="466F22FD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18" w:author="Fegie" w:date="2021-04-28T12:03:00Z"/>
          <w:rFonts w:hAnsi="標楷體"/>
        </w:rPr>
        <w:pPrChange w:id="8219" w:author="Fegie" w:date="2021-04-28T12:03:00Z">
          <w:pPr>
            <w:pStyle w:val="a"/>
          </w:pPr>
        </w:pPrChange>
      </w:pPr>
      <w:del w:id="8220" w:author="Fegie" w:date="2021-04-28T12:03:00Z">
        <w:r w:rsidRPr="009B2BD3" w:rsidDel="009661CB">
          <w:rPr>
            <w:rFonts w:hAnsi="標楷體"/>
          </w:rPr>
          <w:delText>UI畫面</w:delText>
        </w:r>
        <w:bookmarkStart w:id="8221" w:name="_Toc71198416"/>
        <w:bookmarkEnd w:id="8221"/>
      </w:del>
    </w:p>
    <w:p w14:paraId="2023DCD6" w14:textId="3AD45859" w:rsidR="003F2C32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22" w:author="Fegie" w:date="2021-04-28T12:03:00Z"/>
          <w:rFonts w:hAnsi="標楷體"/>
          <w:sz w:val="20"/>
          <w:szCs w:val="24"/>
        </w:rPr>
        <w:pPrChange w:id="8223" w:author="Fegie" w:date="2021-04-28T12:03:00Z">
          <w:pPr>
            <w:pStyle w:val="42"/>
            <w:spacing w:after="72"/>
            <w:ind w:left="1133"/>
          </w:pPr>
        </w:pPrChange>
      </w:pPr>
      <w:del w:id="8224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bookmarkStart w:id="8225" w:name="_Toc71198417"/>
        <w:bookmarkEnd w:id="8225"/>
      </w:del>
    </w:p>
    <w:p w14:paraId="1ADBB1F8" w14:textId="7555A179" w:rsidR="003F2C32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8226" w:author="Fegie" w:date="2021-04-28T12:03:00Z"/>
          <w:rFonts w:hAnsi="標楷體"/>
          <w:sz w:val="20"/>
        </w:rPr>
        <w:pPrChange w:id="8227" w:author="Fegie" w:date="2021-04-28T12:03:00Z">
          <w:pPr>
            <w:pStyle w:val="42"/>
            <w:spacing w:after="72"/>
            <w:ind w:leftChars="0" w:left="0"/>
          </w:pPr>
        </w:pPrChange>
      </w:pPr>
      <w:del w:id="8228" w:author="Fegie" w:date="2021-04-28T12:03:00Z">
        <w:r w:rsidRPr="009B2BD3" w:rsidDel="009661CB">
          <w:rPr>
            <w:rFonts w:hAnsi="標楷體" w:hint="eastAsia"/>
            <w:noProof/>
            <w:sz w:val="20"/>
          </w:rPr>
          <w:drawing>
            <wp:inline distT="0" distB="0" distL="0" distR="0" wp14:anchorId="7ABCA2B9" wp14:editId="31BB9CC7">
              <wp:extent cx="6508750" cy="3327400"/>
              <wp:effectExtent l="0" t="0" r="6350" b="6350"/>
              <wp:docPr id="13" name="圖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4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08750" cy="3327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8229" w:name="_Toc71198418"/>
        <w:bookmarkEnd w:id="8229"/>
      </w:del>
    </w:p>
    <w:p w14:paraId="794741B8" w14:textId="44E8DAA9" w:rsidR="003F2C32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8230" w:author="Fegie" w:date="2021-04-28T12:03:00Z"/>
          <w:rFonts w:hAnsi="標楷體"/>
          <w:sz w:val="20"/>
          <w:szCs w:val="24"/>
        </w:rPr>
        <w:pPrChange w:id="8231" w:author="Fegie" w:date="2021-04-28T12:03:00Z">
          <w:pPr>
            <w:pStyle w:val="42"/>
            <w:spacing w:after="72"/>
            <w:ind w:leftChars="0" w:left="0"/>
          </w:pPr>
        </w:pPrChange>
      </w:pPr>
      <w:del w:id="8232" w:author="Fegie" w:date="2021-04-28T12:03:00Z">
        <w:r w:rsidRPr="009B2BD3" w:rsidDel="009661CB">
          <w:rPr>
            <w:rFonts w:hAnsi="標楷體"/>
            <w:noProof/>
            <w:sz w:val="20"/>
          </w:rPr>
          <w:drawing>
            <wp:inline distT="0" distB="0" distL="0" distR="0" wp14:anchorId="057A44A8" wp14:editId="3EA883A6">
              <wp:extent cx="6508750" cy="2082800"/>
              <wp:effectExtent l="0" t="0" r="6350" b="0"/>
              <wp:docPr id="14" name="圖片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4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08750" cy="2082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8233" w:name="_Toc71198419"/>
        <w:bookmarkEnd w:id="8233"/>
      </w:del>
    </w:p>
    <w:p w14:paraId="3DB12CC0" w14:textId="1553592C" w:rsidR="00087B9A" w:rsidRPr="009B2BD3" w:rsidDel="009661CB" w:rsidRDefault="00A4784A">
      <w:pPr>
        <w:pStyle w:val="3"/>
        <w:numPr>
          <w:ilvl w:val="5"/>
          <w:numId w:val="6"/>
        </w:numPr>
        <w:ind w:left="1701" w:hanging="1134"/>
        <w:rPr>
          <w:del w:id="8234" w:author="Fegie" w:date="2021-04-28T12:03:00Z"/>
          <w:rFonts w:hAnsi="標楷體"/>
        </w:rPr>
        <w:pPrChange w:id="8235" w:author="Fegie" w:date="2021-04-28T12:03:00Z">
          <w:pPr>
            <w:pStyle w:val="a"/>
          </w:pPr>
        </w:pPrChange>
      </w:pPr>
      <w:del w:id="8236" w:author="Fegie" w:date="2021-04-28T12:03:00Z">
        <w:r w:rsidDel="009661CB">
          <w:rPr>
            <w:rFonts w:hint="eastAsia"/>
          </w:rPr>
          <w:delText>輸入</w:delText>
        </w:r>
        <w:r w:rsidR="00087B9A" w:rsidRPr="009B2BD3" w:rsidDel="009661CB">
          <w:rPr>
            <w:rFonts w:hAnsi="標楷體"/>
          </w:rPr>
          <w:delText>畫面資料說明</w:delText>
        </w:r>
        <w:bookmarkStart w:id="8237" w:name="_Toc71198420"/>
        <w:bookmarkEnd w:id="8237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8"/>
        <w:gridCol w:w="1759"/>
        <w:gridCol w:w="2046"/>
        <w:gridCol w:w="798"/>
        <w:gridCol w:w="798"/>
        <w:gridCol w:w="798"/>
        <w:gridCol w:w="1664"/>
        <w:gridCol w:w="1759"/>
      </w:tblGrid>
      <w:tr w:rsidR="00A4784A" w:rsidRPr="009B2BD3" w:rsidDel="009661CB" w14:paraId="62E39799" w14:textId="4278767E" w:rsidTr="00B75363">
        <w:trPr>
          <w:trHeight w:val="388"/>
          <w:jc w:val="center"/>
          <w:del w:id="8238" w:author="Fegie" w:date="2021-04-28T12:03:00Z"/>
        </w:trPr>
        <w:tc>
          <w:tcPr>
            <w:tcW w:w="550" w:type="dxa"/>
            <w:vMerge w:val="restart"/>
          </w:tcPr>
          <w:p w14:paraId="510E93CC" w14:textId="7F4B5F4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39" w:author="Fegie" w:date="2021-04-28T12:03:00Z"/>
                <w:rFonts w:hAnsi="標楷體"/>
              </w:rPr>
              <w:pPrChange w:id="8240" w:author="Fegie" w:date="2021-04-28T12:03:00Z">
                <w:pPr/>
              </w:pPrChange>
            </w:pPr>
            <w:del w:id="8241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8242" w:name="_Toc71198421"/>
              <w:bookmarkEnd w:id="8242"/>
            </w:del>
          </w:p>
        </w:tc>
        <w:tc>
          <w:tcPr>
            <w:tcW w:w="2015" w:type="dxa"/>
            <w:vMerge w:val="restart"/>
          </w:tcPr>
          <w:p w14:paraId="3748CEFA" w14:textId="0C3B122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43" w:author="Fegie" w:date="2021-04-28T12:03:00Z"/>
                <w:rFonts w:hAnsi="標楷體"/>
              </w:rPr>
              <w:pPrChange w:id="8244" w:author="Fegie" w:date="2021-04-28T12:03:00Z">
                <w:pPr/>
              </w:pPrChange>
            </w:pPr>
            <w:del w:id="8245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8246" w:name="_Toc71198422"/>
              <w:bookmarkEnd w:id="8246"/>
            </w:del>
          </w:p>
        </w:tc>
        <w:tc>
          <w:tcPr>
            <w:tcW w:w="4618" w:type="dxa"/>
            <w:gridSpan w:val="5"/>
          </w:tcPr>
          <w:p w14:paraId="7F392CCD" w14:textId="6F8128F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47" w:author="Fegie" w:date="2021-04-28T12:03:00Z"/>
                <w:rFonts w:hAnsi="標楷體"/>
              </w:rPr>
              <w:pPrChange w:id="8248" w:author="Fegie" w:date="2021-04-28T12:03:00Z">
                <w:pPr>
                  <w:jc w:val="center"/>
                </w:pPr>
              </w:pPrChange>
            </w:pPr>
            <w:del w:id="8249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8250" w:name="_Toc71198423"/>
              <w:bookmarkEnd w:id="8250"/>
            </w:del>
          </w:p>
        </w:tc>
        <w:tc>
          <w:tcPr>
            <w:tcW w:w="3237" w:type="dxa"/>
            <w:vMerge w:val="restart"/>
          </w:tcPr>
          <w:p w14:paraId="4F78A876" w14:textId="3D50091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51" w:author="Fegie" w:date="2021-04-28T12:03:00Z"/>
                <w:rFonts w:hAnsi="標楷體"/>
              </w:rPr>
              <w:pPrChange w:id="8252" w:author="Fegie" w:date="2021-04-28T12:03:00Z">
                <w:pPr/>
              </w:pPrChange>
            </w:pPr>
            <w:del w:id="8253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8254" w:name="_Toc71198424"/>
              <w:bookmarkEnd w:id="8254"/>
            </w:del>
          </w:p>
        </w:tc>
        <w:bookmarkStart w:id="8255" w:name="_Toc71198425"/>
        <w:bookmarkEnd w:id="8255"/>
      </w:tr>
      <w:tr w:rsidR="00A4784A" w:rsidRPr="009B2BD3" w:rsidDel="009661CB" w14:paraId="0B4CC82A" w14:textId="21162DEA" w:rsidTr="00B75363">
        <w:trPr>
          <w:trHeight w:val="244"/>
          <w:jc w:val="center"/>
          <w:del w:id="8256" w:author="Fegie" w:date="2021-04-28T12:03:00Z"/>
        </w:trPr>
        <w:tc>
          <w:tcPr>
            <w:tcW w:w="550" w:type="dxa"/>
            <w:vMerge/>
          </w:tcPr>
          <w:p w14:paraId="503BB587" w14:textId="226684C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57" w:author="Fegie" w:date="2021-04-28T12:03:00Z"/>
                <w:rFonts w:hAnsi="標楷體"/>
              </w:rPr>
              <w:pPrChange w:id="8258" w:author="Fegie" w:date="2021-04-28T12:03:00Z">
                <w:pPr/>
              </w:pPrChange>
            </w:pPr>
            <w:bookmarkStart w:id="8259" w:name="_Toc71198426"/>
            <w:bookmarkEnd w:id="8259"/>
          </w:p>
        </w:tc>
        <w:tc>
          <w:tcPr>
            <w:tcW w:w="2015" w:type="dxa"/>
            <w:vMerge/>
          </w:tcPr>
          <w:p w14:paraId="1DAFD9EE" w14:textId="5200D1A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60" w:author="Fegie" w:date="2021-04-28T12:03:00Z"/>
                <w:rFonts w:hAnsi="標楷體"/>
              </w:rPr>
              <w:pPrChange w:id="8261" w:author="Fegie" w:date="2021-04-28T12:03:00Z">
                <w:pPr/>
              </w:pPrChange>
            </w:pPr>
            <w:bookmarkStart w:id="8262" w:name="_Toc71198427"/>
            <w:bookmarkEnd w:id="8262"/>
          </w:p>
        </w:tc>
        <w:tc>
          <w:tcPr>
            <w:tcW w:w="1296" w:type="dxa"/>
          </w:tcPr>
          <w:p w14:paraId="7E4849C9" w14:textId="0DB8CB4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63" w:author="Fegie" w:date="2021-04-28T12:03:00Z"/>
                <w:rFonts w:hAnsi="標楷體"/>
              </w:rPr>
              <w:pPrChange w:id="8264" w:author="Fegie" w:date="2021-04-28T12:03:00Z">
                <w:pPr/>
              </w:pPrChange>
            </w:pPr>
            <w:del w:id="8265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8266" w:name="_Toc71198428"/>
              <w:bookmarkEnd w:id="8266"/>
            </w:del>
          </w:p>
        </w:tc>
        <w:tc>
          <w:tcPr>
            <w:tcW w:w="1014" w:type="dxa"/>
          </w:tcPr>
          <w:p w14:paraId="3643AB6A" w14:textId="35D0CF5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67" w:author="Fegie" w:date="2021-04-28T12:03:00Z"/>
                <w:rFonts w:hAnsi="標楷體"/>
              </w:rPr>
              <w:pPrChange w:id="8268" w:author="Fegie" w:date="2021-04-28T12:03:00Z">
                <w:pPr/>
              </w:pPrChange>
            </w:pPr>
            <w:del w:id="8269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8270" w:name="_Toc71198429"/>
              <w:bookmarkEnd w:id="8270"/>
            </w:del>
          </w:p>
        </w:tc>
        <w:tc>
          <w:tcPr>
            <w:tcW w:w="1081" w:type="dxa"/>
          </w:tcPr>
          <w:p w14:paraId="5D13E409" w14:textId="463C71A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71" w:author="Fegie" w:date="2021-04-28T12:03:00Z"/>
                <w:rFonts w:hAnsi="標楷體"/>
              </w:rPr>
              <w:pPrChange w:id="8272" w:author="Fegie" w:date="2021-04-28T12:03:00Z">
                <w:pPr/>
              </w:pPrChange>
            </w:pPr>
            <w:del w:id="8273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8274" w:name="_Toc71198430"/>
              <w:bookmarkEnd w:id="8274"/>
            </w:del>
          </w:p>
        </w:tc>
        <w:tc>
          <w:tcPr>
            <w:tcW w:w="646" w:type="dxa"/>
          </w:tcPr>
          <w:p w14:paraId="5F202800" w14:textId="393B822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75" w:author="Fegie" w:date="2021-04-28T12:03:00Z"/>
                <w:rFonts w:hAnsi="標楷體"/>
              </w:rPr>
              <w:pPrChange w:id="8276" w:author="Fegie" w:date="2021-04-28T12:03:00Z">
                <w:pPr/>
              </w:pPrChange>
            </w:pPr>
            <w:del w:id="8277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8278" w:name="_Toc71198431"/>
              <w:bookmarkEnd w:id="8278"/>
            </w:del>
          </w:p>
        </w:tc>
        <w:tc>
          <w:tcPr>
            <w:tcW w:w="581" w:type="dxa"/>
          </w:tcPr>
          <w:p w14:paraId="6FAB7611" w14:textId="30AA0FD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79" w:author="Fegie" w:date="2021-04-28T12:03:00Z"/>
                <w:rFonts w:hAnsi="標楷體"/>
              </w:rPr>
              <w:pPrChange w:id="8280" w:author="Fegie" w:date="2021-04-28T12:03:00Z">
                <w:pPr/>
              </w:pPrChange>
            </w:pPr>
            <w:del w:id="8281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8282" w:name="_Toc71198432"/>
              <w:bookmarkEnd w:id="8282"/>
            </w:del>
          </w:p>
        </w:tc>
        <w:tc>
          <w:tcPr>
            <w:tcW w:w="3237" w:type="dxa"/>
            <w:vMerge/>
          </w:tcPr>
          <w:p w14:paraId="1FDD63DD" w14:textId="072E94F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83" w:author="Fegie" w:date="2021-04-28T12:03:00Z"/>
                <w:rFonts w:hAnsi="標楷體"/>
              </w:rPr>
              <w:pPrChange w:id="8284" w:author="Fegie" w:date="2021-04-28T12:03:00Z">
                <w:pPr/>
              </w:pPrChange>
            </w:pPr>
            <w:bookmarkStart w:id="8285" w:name="_Toc71198433"/>
            <w:bookmarkEnd w:id="8285"/>
          </w:p>
        </w:tc>
        <w:bookmarkStart w:id="8286" w:name="_Toc71198434"/>
        <w:bookmarkEnd w:id="8286"/>
      </w:tr>
      <w:tr w:rsidR="00A4784A" w:rsidRPr="009B2BD3" w:rsidDel="009661CB" w14:paraId="36D940FB" w14:textId="5B80A607" w:rsidTr="00B75363">
        <w:trPr>
          <w:trHeight w:val="291"/>
          <w:jc w:val="center"/>
          <w:del w:id="8287" w:author="Fegie" w:date="2021-04-28T12:03:00Z"/>
        </w:trPr>
        <w:tc>
          <w:tcPr>
            <w:tcW w:w="550" w:type="dxa"/>
          </w:tcPr>
          <w:p w14:paraId="1BA7B38D" w14:textId="7F33EFB7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88" w:author="Fegie" w:date="2021-04-28T12:03:00Z"/>
                <w:rFonts w:hAnsi="標楷體"/>
              </w:rPr>
              <w:pPrChange w:id="8289" w:author="Fegie" w:date="2021-04-28T12:03:00Z">
                <w:pPr/>
              </w:pPrChange>
            </w:pPr>
            <w:del w:id="8290" w:author="Fegie" w:date="2021-04-28T12:03:00Z">
              <w:r w:rsidRPr="009B2BD3" w:rsidDel="009661CB">
                <w:rPr>
                  <w:rFonts w:hAnsi="標楷體"/>
                </w:rPr>
                <w:delText>1</w:delText>
              </w:r>
              <w:bookmarkStart w:id="8291" w:name="_Toc71198435"/>
              <w:bookmarkEnd w:id="8291"/>
            </w:del>
          </w:p>
        </w:tc>
        <w:tc>
          <w:tcPr>
            <w:tcW w:w="2015" w:type="dxa"/>
          </w:tcPr>
          <w:p w14:paraId="0B9FD5DC" w14:textId="5504F89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92" w:author="Fegie" w:date="2021-04-28T12:03:00Z"/>
                <w:rFonts w:hAnsi="標楷體"/>
              </w:rPr>
              <w:pPrChange w:id="8293" w:author="Fegie" w:date="2021-04-28T12:03:00Z">
                <w:pPr/>
              </w:pPrChange>
            </w:pPr>
            <w:del w:id="8294" w:author="Fegie" w:date="2021-04-28T12:03:00Z">
              <w:r w:rsidRPr="009B2BD3" w:rsidDel="009661CB">
                <w:rPr>
                  <w:rFonts w:hAnsi="標楷體" w:hint="eastAsia"/>
                </w:rPr>
                <w:delText xml:space="preserve">統一編號    </w:delText>
              </w:r>
              <w:bookmarkStart w:id="8295" w:name="_Toc71198436"/>
              <w:bookmarkEnd w:id="8295"/>
            </w:del>
          </w:p>
        </w:tc>
        <w:tc>
          <w:tcPr>
            <w:tcW w:w="1296" w:type="dxa"/>
          </w:tcPr>
          <w:p w14:paraId="0DDBFDCA" w14:textId="26D0B3C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96" w:author="Fegie" w:date="2021-04-28T12:03:00Z"/>
                <w:rFonts w:hAnsi="標楷體"/>
              </w:rPr>
              <w:pPrChange w:id="8297" w:author="Fegie" w:date="2021-04-28T12:03:00Z">
                <w:pPr/>
              </w:pPrChange>
            </w:pPr>
            <w:del w:id="8298" w:author="Fegie" w:date="2021-04-28T12:03:00Z">
              <w:r w:rsidDel="009661CB">
                <w:rPr>
                  <w:rFonts w:hAnsi="標楷體" w:hint="eastAsia"/>
                </w:rPr>
                <w:delText>X(08)</w:delText>
              </w:r>
              <w:bookmarkStart w:id="8299" w:name="_Toc71198437"/>
              <w:bookmarkEnd w:id="8299"/>
            </w:del>
          </w:p>
        </w:tc>
        <w:tc>
          <w:tcPr>
            <w:tcW w:w="1014" w:type="dxa"/>
          </w:tcPr>
          <w:p w14:paraId="4BA3EFF2" w14:textId="2F8D05F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00" w:author="Fegie" w:date="2021-04-28T12:03:00Z"/>
                <w:rFonts w:hAnsi="標楷體"/>
              </w:rPr>
              <w:pPrChange w:id="8301" w:author="Fegie" w:date="2021-04-28T12:03:00Z">
                <w:pPr/>
              </w:pPrChange>
            </w:pPr>
            <w:bookmarkStart w:id="8302" w:name="_Toc71198438"/>
            <w:bookmarkEnd w:id="8302"/>
          </w:p>
        </w:tc>
        <w:tc>
          <w:tcPr>
            <w:tcW w:w="1081" w:type="dxa"/>
          </w:tcPr>
          <w:p w14:paraId="6B38EE47" w14:textId="502AFBE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03" w:author="Fegie" w:date="2021-04-28T12:03:00Z"/>
                <w:rFonts w:hAnsi="標楷體"/>
              </w:rPr>
              <w:pPrChange w:id="8304" w:author="Fegie" w:date="2021-04-28T12:03:00Z">
                <w:pPr/>
              </w:pPrChange>
            </w:pPr>
            <w:bookmarkStart w:id="8305" w:name="_Toc71198439"/>
            <w:bookmarkEnd w:id="8305"/>
          </w:p>
        </w:tc>
        <w:tc>
          <w:tcPr>
            <w:tcW w:w="646" w:type="dxa"/>
          </w:tcPr>
          <w:p w14:paraId="021A120F" w14:textId="6F0246A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06" w:author="Fegie" w:date="2021-04-28T12:03:00Z"/>
                <w:rFonts w:hAnsi="標楷體"/>
              </w:rPr>
              <w:pPrChange w:id="8307" w:author="Fegie" w:date="2021-04-28T12:03:00Z">
                <w:pPr/>
              </w:pPrChange>
            </w:pPr>
            <w:del w:id="8308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8309" w:name="_Toc71198440"/>
              <w:bookmarkEnd w:id="8309"/>
            </w:del>
          </w:p>
        </w:tc>
        <w:tc>
          <w:tcPr>
            <w:tcW w:w="581" w:type="dxa"/>
          </w:tcPr>
          <w:p w14:paraId="3D336B18" w14:textId="430DC6B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10" w:author="Fegie" w:date="2021-04-28T12:03:00Z"/>
                <w:rFonts w:hAnsi="標楷體"/>
              </w:rPr>
              <w:pPrChange w:id="8311" w:author="Fegie" w:date="2021-04-28T12:03:00Z">
                <w:pPr/>
              </w:pPrChange>
            </w:pPr>
            <w:del w:id="8312" w:author="Fegie" w:date="2021-04-28T12:03:00Z">
              <w:r w:rsidRPr="009B2BD3" w:rsidDel="009661CB">
                <w:rPr>
                  <w:rFonts w:hAnsi="標楷體"/>
                </w:rPr>
                <w:delText>R</w:delText>
              </w:r>
              <w:bookmarkStart w:id="8313" w:name="_Toc71198441"/>
              <w:bookmarkEnd w:id="8313"/>
            </w:del>
          </w:p>
        </w:tc>
        <w:tc>
          <w:tcPr>
            <w:tcW w:w="3237" w:type="dxa"/>
          </w:tcPr>
          <w:p w14:paraId="78A0408C" w14:textId="635553E7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14" w:author="Fegie" w:date="2021-04-28T12:03:00Z"/>
                <w:rFonts w:hAnsi="標楷體"/>
              </w:rPr>
              <w:pPrChange w:id="8315" w:author="Fegie" w:date="2021-04-28T12:03:00Z">
                <w:pPr/>
              </w:pPrChange>
            </w:pPr>
            <w:del w:id="8316" w:author="Fegie" w:date="2021-04-28T12:03:00Z">
              <w:r w:rsidRPr="009B2BD3" w:rsidDel="009661CB">
                <w:rPr>
                  <w:rFonts w:hAnsi="標楷體" w:hint="eastAsia"/>
                </w:rPr>
                <w:delText>必須輸入</w:delText>
              </w:r>
              <w:bookmarkStart w:id="8317" w:name="_Toc71198442"/>
              <w:bookmarkEnd w:id="8317"/>
            </w:del>
          </w:p>
        </w:tc>
        <w:bookmarkStart w:id="8318" w:name="_Toc71198443"/>
        <w:bookmarkEnd w:id="8318"/>
      </w:tr>
      <w:tr w:rsidR="00FE67C3" w:rsidRPr="00FE67C3" w:rsidDel="009661CB" w14:paraId="187FA7A6" w14:textId="2020E61D" w:rsidTr="00B75363">
        <w:trPr>
          <w:trHeight w:val="291"/>
          <w:jc w:val="center"/>
          <w:del w:id="8319" w:author="Fegie" w:date="2021-04-28T12:03:00Z"/>
        </w:trPr>
        <w:tc>
          <w:tcPr>
            <w:tcW w:w="550" w:type="dxa"/>
          </w:tcPr>
          <w:p w14:paraId="479EBC6B" w14:textId="2BE504E3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20" w:author="Fegie" w:date="2021-04-28T12:03:00Z"/>
                <w:rFonts w:hAnsi="標楷體"/>
                <w:strike/>
                <w:color w:val="FF0000"/>
                <w:rPrChange w:id="8321" w:author="88692" w:date="2020-06-18T10:30:00Z">
                  <w:rPr>
                    <w:del w:id="8322" w:author="Fegie" w:date="2021-04-28T12:03:00Z"/>
                    <w:rFonts w:ascii="標楷體" w:eastAsia="標楷體" w:hAnsi="標楷體"/>
                  </w:rPr>
                </w:rPrChange>
              </w:rPr>
              <w:pPrChange w:id="8323" w:author="Fegie" w:date="2021-04-28T12:03:00Z">
                <w:pPr/>
              </w:pPrChange>
            </w:pPr>
            <w:del w:id="8324" w:author="Fegie" w:date="2021-04-28T12:03:00Z">
              <w:r w:rsidRPr="00FE67C3" w:rsidDel="009661CB">
                <w:rPr>
                  <w:rFonts w:hAnsi="標楷體"/>
                  <w:strike/>
                  <w:color w:val="FF0000"/>
                  <w:rPrChange w:id="8325" w:author="88692" w:date="2020-06-18T10:30:00Z">
                    <w:rPr>
                      <w:rFonts w:ascii="標楷體" w:eastAsia="標楷體" w:hAnsi="標楷體"/>
                    </w:rPr>
                  </w:rPrChange>
                </w:rPr>
                <w:delText>2</w:delText>
              </w:r>
              <w:bookmarkStart w:id="8326" w:name="_Toc71198444"/>
              <w:bookmarkEnd w:id="8326"/>
            </w:del>
          </w:p>
        </w:tc>
        <w:tc>
          <w:tcPr>
            <w:tcW w:w="2015" w:type="dxa"/>
          </w:tcPr>
          <w:p w14:paraId="2FAF298B" w14:textId="27F584BB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27" w:author="Fegie" w:date="2021-04-28T12:03:00Z"/>
                <w:rFonts w:hAnsi="標楷體"/>
                <w:strike/>
                <w:color w:val="FF0000"/>
                <w:rPrChange w:id="8328" w:author="88692" w:date="2020-06-18T10:30:00Z">
                  <w:rPr>
                    <w:del w:id="8329" w:author="Fegie" w:date="2021-04-28T12:03:00Z"/>
                    <w:rFonts w:ascii="標楷體" w:eastAsia="標楷體" w:hAnsi="標楷體"/>
                  </w:rPr>
                </w:rPrChange>
              </w:rPr>
              <w:pPrChange w:id="8330" w:author="Fegie" w:date="2021-04-28T12:03:00Z">
                <w:pPr/>
              </w:pPrChange>
            </w:pPr>
            <w:del w:id="8331" w:author="Fegie" w:date="2021-04-28T12:03:00Z">
              <w:r w:rsidRPr="00FE67C3" w:rsidDel="009661CB">
                <w:rPr>
                  <w:rFonts w:hAnsi="標楷體" w:hint="eastAsia"/>
                  <w:strike/>
                  <w:color w:val="FF0000"/>
                  <w:rPrChange w:id="8332" w:author="88692" w:date="2020-06-18T10:30:00Z">
                    <w:rPr>
                      <w:rFonts w:ascii="標楷體" w:eastAsia="標楷體" w:hAnsi="標楷體" w:hint="eastAsia"/>
                    </w:rPr>
                  </w:rPrChange>
                </w:rPr>
                <w:delText>統一編號</w:delText>
              </w:r>
              <w:r w:rsidRPr="00FE67C3" w:rsidDel="009661CB">
                <w:rPr>
                  <w:rFonts w:hAnsi="標楷體"/>
                  <w:strike/>
                  <w:color w:val="FF0000"/>
                  <w:rPrChange w:id="8333" w:author="88692" w:date="2020-06-18T10:30:00Z">
                    <w:rPr>
                      <w:rFonts w:ascii="標楷體" w:eastAsia="標楷體" w:hAnsi="標楷體"/>
                    </w:rPr>
                  </w:rPrChange>
                </w:rPr>
                <w:delText>-變更</w:delText>
              </w:r>
              <w:bookmarkStart w:id="8334" w:name="_Toc71198445"/>
              <w:bookmarkEnd w:id="8334"/>
            </w:del>
          </w:p>
        </w:tc>
        <w:tc>
          <w:tcPr>
            <w:tcW w:w="1296" w:type="dxa"/>
          </w:tcPr>
          <w:p w14:paraId="6DD976B6" w14:textId="25008204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35" w:author="Fegie" w:date="2021-04-28T12:03:00Z"/>
                <w:rFonts w:hAnsi="標楷體"/>
                <w:strike/>
                <w:color w:val="FF0000"/>
                <w:rPrChange w:id="8336" w:author="88692" w:date="2020-06-18T10:30:00Z">
                  <w:rPr>
                    <w:del w:id="8337" w:author="Fegie" w:date="2021-04-28T12:03:00Z"/>
                    <w:rFonts w:ascii="標楷體" w:eastAsia="標楷體" w:hAnsi="標楷體"/>
                  </w:rPr>
                </w:rPrChange>
              </w:rPr>
              <w:pPrChange w:id="8338" w:author="Fegie" w:date="2021-04-28T12:03:00Z">
                <w:pPr/>
              </w:pPrChange>
            </w:pPr>
            <w:del w:id="8339" w:author="Fegie" w:date="2021-04-28T12:03:00Z">
              <w:r w:rsidRPr="00FE67C3" w:rsidDel="009661CB">
                <w:rPr>
                  <w:rFonts w:hAnsi="標楷體"/>
                  <w:strike/>
                  <w:color w:val="FF0000"/>
                  <w:rPrChange w:id="8340" w:author="88692" w:date="2020-06-18T10:30:00Z">
                    <w:rPr>
                      <w:rFonts w:ascii="標楷體" w:eastAsia="標楷體" w:hAnsi="標楷體"/>
                    </w:rPr>
                  </w:rPrChange>
                </w:rPr>
                <w:delText>X(08)</w:delText>
              </w:r>
              <w:bookmarkStart w:id="8341" w:name="_Toc71198446"/>
              <w:bookmarkEnd w:id="8341"/>
            </w:del>
          </w:p>
        </w:tc>
        <w:tc>
          <w:tcPr>
            <w:tcW w:w="1014" w:type="dxa"/>
          </w:tcPr>
          <w:p w14:paraId="4AAC0D51" w14:textId="1F88A01B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42" w:author="Fegie" w:date="2021-04-28T12:03:00Z"/>
                <w:rFonts w:hAnsi="標楷體"/>
                <w:strike/>
                <w:color w:val="FF0000"/>
                <w:rPrChange w:id="8343" w:author="88692" w:date="2020-06-18T10:30:00Z">
                  <w:rPr>
                    <w:del w:id="8344" w:author="Fegie" w:date="2021-04-28T12:03:00Z"/>
                    <w:rFonts w:ascii="標楷體" w:eastAsia="標楷體" w:hAnsi="標楷體"/>
                  </w:rPr>
                </w:rPrChange>
              </w:rPr>
              <w:pPrChange w:id="8345" w:author="Fegie" w:date="2021-04-28T12:03:00Z">
                <w:pPr/>
              </w:pPrChange>
            </w:pPr>
            <w:bookmarkStart w:id="8346" w:name="_Toc71198447"/>
            <w:bookmarkEnd w:id="8346"/>
          </w:p>
        </w:tc>
        <w:tc>
          <w:tcPr>
            <w:tcW w:w="1081" w:type="dxa"/>
          </w:tcPr>
          <w:p w14:paraId="4587B72A" w14:textId="5772FEAE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47" w:author="Fegie" w:date="2021-04-28T12:03:00Z"/>
                <w:rFonts w:hAnsi="標楷體"/>
                <w:strike/>
                <w:color w:val="FF0000"/>
                <w:rPrChange w:id="8348" w:author="88692" w:date="2020-06-18T10:30:00Z">
                  <w:rPr>
                    <w:del w:id="8349" w:author="Fegie" w:date="2021-04-28T12:03:00Z"/>
                    <w:rFonts w:ascii="標楷體" w:eastAsia="標楷體" w:hAnsi="標楷體"/>
                  </w:rPr>
                </w:rPrChange>
              </w:rPr>
              <w:pPrChange w:id="8350" w:author="Fegie" w:date="2021-04-28T12:03:00Z">
                <w:pPr/>
              </w:pPrChange>
            </w:pPr>
            <w:bookmarkStart w:id="8351" w:name="_Toc71198448"/>
            <w:bookmarkEnd w:id="8351"/>
          </w:p>
        </w:tc>
        <w:tc>
          <w:tcPr>
            <w:tcW w:w="646" w:type="dxa"/>
          </w:tcPr>
          <w:p w14:paraId="028A9ED4" w14:textId="71A12F00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52" w:author="Fegie" w:date="2021-04-28T12:03:00Z"/>
                <w:rFonts w:hAnsi="標楷體"/>
                <w:strike/>
                <w:color w:val="FF0000"/>
                <w:rPrChange w:id="8353" w:author="88692" w:date="2020-06-18T10:30:00Z">
                  <w:rPr>
                    <w:del w:id="8354" w:author="Fegie" w:date="2021-04-28T12:03:00Z"/>
                    <w:rFonts w:ascii="標楷體" w:eastAsia="標楷體" w:hAnsi="標楷體"/>
                  </w:rPr>
                </w:rPrChange>
              </w:rPr>
              <w:pPrChange w:id="8355" w:author="Fegie" w:date="2021-04-28T12:03:00Z">
                <w:pPr/>
              </w:pPrChange>
            </w:pPr>
            <w:bookmarkStart w:id="8356" w:name="_Toc71198449"/>
            <w:bookmarkEnd w:id="8356"/>
          </w:p>
        </w:tc>
        <w:tc>
          <w:tcPr>
            <w:tcW w:w="581" w:type="dxa"/>
          </w:tcPr>
          <w:p w14:paraId="1AFBD2F4" w14:textId="24EEE4FD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57" w:author="Fegie" w:date="2021-04-28T12:03:00Z"/>
                <w:rFonts w:hAnsi="標楷體"/>
                <w:strike/>
                <w:color w:val="FF0000"/>
                <w:rPrChange w:id="8358" w:author="88692" w:date="2020-06-18T10:30:00Z">
                  <w:rPr>
                    <w:del w:id="8359" w:author="Fegie" w:date="2021-04-28T12:03:00Z"/>
                    <w:rFonts w:ascii="標楷體" w:eastAsia="標楷體" w:hAnsi="標楷體"/>
                  </w:rPr>
                </w:rPrChange>
              </w:rPr>
              <w:pPrChange w:id="8360" w:author="Fegie" w:date="2021-04-28T12:03:00Z">
                <w:pPr/>
              </w:pPrChange>
            </w:pPr>
            <w:del w:id="8361" w:author="Fegie" w:date="2021-04-28T12:03:00Z">
              <w:r w:rsidRPr="00FE67C3" w:rsidDel="009661CB">
                <w:rPr>
                  <w:rFonts w:hAnsi="標楷體"/>
                  <w:strike/>
                  <w:color w:val="FF0000"/>
                  <w:rPrChange w:id="8362" w:author="88692" w:date="2020-06-18T10:30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8363" w:name="_Toc71198450"/>
              <w:bookmarkEnd w:id="8363"/>
            </w:del>
          </w:p>
        </w:tc>
        <w:tc>
          <w:tcPr>
            <w:tcW w:w="3237" w:type="dxa"/>
          </w:tcPr>
          <w:p w14:paraId="49D8AD5D" w14:textId="3A02FFEC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64" w:author="Fegie" w:date="2021-04-28T12:03:00Z"/>
                <w:rFonts w:hAnsi="標楷體"/>
                <w:strike/>
                <w:color w:val="FF0000"/>
                <w:rPrChange w:id="8365" w:author="88692" w:date="2020-06-18T10:30:00Z">
                  <w:rPr>
                    <w:del w:id="8366" w:author="Fegie" w:date="2021-04-28T12:03:00Z"/>
                    <w:rFonts w:ascii="標楷體" w:eastAsia="標楷體" w:hAnsi="標楷體"/>
                  </w:rPr>
                </w:rPrChange>
              </w:rPr>
              <w:pPrChange w:id="8367" w:author="Fegie" w:date="2021-04-28T12:03:00Z">
                <w:pPr/>
              </w:pPrChange>
            </w:pPr>
            <w:del w:id="8368" w:author="Fegie" w:date="2021-04-28T12:03:00Z">
              <w:r w:rsidRPr="00FE67C3" w:rsidDel="009661CB">
                <w:rPr>
                  <w:rFonts w:hAnsi="標楷體" w:hint="eastAsia"/>
                  <w:strike/>
                  <w:color w:val="FF0000"/>
                  <w:rPrChange w:id="8369" w:author="88692" w:date="2020-06-18T10:30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FE67C3" w:rsidDel="009661CB">
                <w:rPr>
                  <w:rFonts w:hAnsi="標楷體"/>
                  <w:strike/>
                  <w:color w:val="FF0000"/>
                  <w:rPrChange w:id="8370" w:author="88692" w:date="2020-06-18T10:30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FE67C3" w:rsidDel="009661CB">
                <w:rPr>
                  <w:rFonts w:hAnsi="標楷體" w:hint="eastAsia"/>
                  <w:strike/>
                  <w:color w:val="FF0000"/>
                  <w:lang w:eastAsia="zh-HK"/>
                  <w:rPrChange w:id="8371" w:author="88692" w:date="2020-06-18T10:30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FE67C3" w:rsidDel="009661CB">
                <w:rPr>
                  <w:rFonts w:hAnsi="標楷體" w:hint="eastAsia"/>
                  <w:strike/>
                  <w:color w:val="FF0000"/>
                  <w:rPrChange w:id="8372" w:author="88692" w:date="2020-06-18T10:30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FE67C3" w:rsidDel="009661CB">
                <w:rPr>
                  <w:rFonts w:hAnsi="標楷體" w:hint="eastAsia"/>
                  <w:strike/>
                  <w:color w:val="FF0000"/>
                  <w:lang w:eastAsia="zh-HK"/>
                  <w:rPrChange w:id="8373" w:author="88692" w:date="2020-06-18T10:30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FE67C3" w:rsidDel="009661CB">
                <w:rPr>
                  <w:rFonts w:hAnsi="標楷體" w:hint="eastAsia"/>
                  <w:strike/>
                  <w:color w:val="FF0000"/>
                  <w:rPrChange w:id="8374" w:author="88692" w:date="2020-06-18T10:30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8375" w:name="_Toc71198451"/>
              <w:bookmarkEnd w:id="8375"/>
            </w:del>
          </w:p>
        </w:tc>
        <w:bookmarkStart w:id="8376" w:name="_Toc71198452"/>
        <w:bookmarkEnd w:id="8376"/>
      </w:tr>
      <w:tr w:rsidR="00A4784A" w:rsidRPr="009B2BD3" w:rsidDel="009661CB" w14:paraId="71AACF42" w14:textId="5130B7B8" w:rsidTr="00B75363">
        <w:trPr>
          <w:trHeight w:val="291"/>
          <w:jc w:val="center"/>
          <w:del w:id="8377" w:author="Fegie" w:date="2021-04-28T12:03:00Z"/>
        </w:trPr>
        <w:tc>
          <w:tcPr>
            <w:tcW w:w="550" w:type="dxa"/>
          </w:tcPr>
          <w:p w14:paraId="744F3D21" w14:textId="1A07647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78" w:author="Fegie" w:date="2021-04-28T12:03:00Z"/>
                <w:rFonts w:hAnsi="標楷體"/>
              </w:rPr>
              <w:pPrChange w:id="8379" w:author="Fegie" w:date="2021-04-28T12:03:00Z">
                <w:pPr/>
              </w:pPrChange>
            </w:pPr>
            <w:del w:id="8380" w:author="Fegie" w:date="2021-04-28T12:03:00Z">
              <w:r w:rsidRPr="009B2BD3" w:rsidDel="009661CB">
                <w:rPr>
                  <w:rFonts w:hAnsi="標楷體"/>
                </w:rPr>
                <w:delText>3</w:delText>
              </w:r>
              <w:bookmarkStart w:id="8381" w:name="_Toc71198453"/>
              <w:bookmarkEnd w:id="8381"/>
            </w:del>
          </w:p>
        </w:tc>
        <w:tc>
          <w:tcPr>
            <w:tcW w:w="2015" w:type="dxa"/>
          </w:tcPr>
          <w:p w14:paraId="1EE9132D" w14:textId="1C037EA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82" w:author="Fegie" w:date="2021-04-28T12:03:00Z"/>
                <w:rFonts w:hAnsi="標楷體"/>
              </w:rPr>
              <w:pPrChange w:id="8383" w:author="Fegie" w:date="2021-04-28T12:03:00Z">
                <w:pPr/>
              </w:pPrChange>
            </w:pPr>
            <w:del w:id="8384" w:author="Fegie" w:date="2021-04-28T12:03:00Z">
              <w:r w:rsidRPr="009B2BD3" w:rsidDel="009661CB">
                <w:rPr>
                  <w:rFonts w:hAnsi="標楷體" w:hint="eastAsia"/>
                </w:rPr>
                <w:delText>公司名稱</w:delText>
              </w:r>
            </w:del>
            <w:ins w:id="8385" w:author="88692" w:date="2020-06-18T10:30:00Z">
              <w:del w:id="8386" w:author="Fegie" w:date="2021-04-28T12:03:00Z">
                <w:r w:rsidR="00FE67C3" w:rsidRPr="00FE67C3" w:rsidDel="009661CB">
                  <w:rPr>
                    <w:rFonts w:hAnsi="標楷體"/>
                    <w:color w:val="FF0000"/>
                    <w:rPrChange w:id="8387" w:author="88692" w:date="2020-06-18T10:30:00Z">
                      <w:rPr>
                        <w:rFonts w:ascii="標楷體" w:eastAsia="標楷體" w:hAnsi="標楷體"/>
                      </w:rPr>
                    </w:rPrChange>
                  </w:rPr>
                  <w:delText>-變更</w:delText>
                </w:r>
              </w:del>
            </w:ins>
            <w:del w:id="8388" w:author="Fegie" w:date="2021-04-28T12:03:00Z">
              <w:r w:rsidRPr="009B2BD3" w:rsidDel="009661CB">
                <w:rPr>
                  <w:rFonts w:hAnsi="標楷體" w:hint="eastAsia"/>
                </w:rPr>
                <w:delText xml:space="preserve">    </w:delText>
              </w:r>
              <w:bookmarkStart w:id="8389" w:name="_Toc71198454"/>
              <w:bookmarkEnd w:id="8389"/>
            </w:del>
          </w:p>
        </w:tc>
        <w:tc>
          <w:tcPr>
            <w:tcW w:w="1296" w:type="dxa"/>
          </w:tcPr>
          <w:p w14:paraId="6E91664F" w14:textId="7FBA57AA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90" w:author="Fegie" w:date="2021-04-28T12:03:00Z"/>
                <w:rFonts w:hAnsi="標楷體"/>
              </w:rPr>
              <w:pPrChange w:id="8391" w:author="Fegie" w:date="2021-04-28T12:03:00Z">
                <w:pPr/>
              </w:pPrChange>
            </w:pPr>
            <w:del w:id="8392" w:author="Fegie" w:date="2021-04-28T12:03:00Z">
              <w:r w:rsidRPr="00A04243" w:rsidDel="009661CB">
                <w:rPr>
                  <w:rFonts w:hAnsi="標楷體" w:hint="eastAsia"/>
                </w:rPr>
                <w:delText>X(100)</w:delText>
              </w:r>
              <w:bookmarkStart w:id="8393" w:name="_Toc71198455"/>
              <w:bookmarkEnd w:id="8393"/>
            </w:del>
          </w:p>
        </w:tc>
        <w:tc>
          <w:tcPr>
            <w:tcW w:w="1014" w:type="dxa"/>
          </w:tcPr>
          <w:p w14:paraId="5B0ED10B" w14:textId="2AC2051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94" w:author="Fegie" w:date="2021-04-28T12:03:00Z"/>
                <w:rFonts w:hAnsi="標楷體"/>
              </w:rPr>
              <w:pPrChange w:id="8395" w:author="Fegie" w:date="2021-04-28T12:03:00Z">
                <w:pPr/>
              </w:pPrChange>
            </w:pPr>
            <w:bookmarkStart w:id="8396" w:name="_Toc71198456"/>
            <w:bookmarkEnd w:id="8396"/>
          </w:p>
        </w:tc>
        <w:tc>
          <w:tcPr>
            <w:tcW w:w="1081" w:type="dxa"/>
          </w:tcPr>
          <w:p w14:paraId="62768602" w14:textId="70498E87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97" w:author="Fegie" w:date="2021-04-28T12:03:00Z"/>
                <w:rFonts w:hAnsi="標楷體"/>
              </w:rPr>
              <w:pPrChange w:id="8398" w:author="Fegie" w:date="2021-04-28T12:03:00Z">
                <w:pPr/>
              </w:pPrChange>
            </w:pPr>
            <w:bookmarkStart w:id="8399" w:name="_Toc71198457"/>
            <w:bookmarkEnd w:id="8399"/>
          </w:p>
        </w:tc>
        <w:tc>
          <w:tcPr>
            <w:tcW w:w="646" w:type="dxa"/>
          </w:tcPr>
          <w:p w14:paraId="77FFF3F5" w14:textId="50EDCF1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00" w:author="Fegie" w:date="2021-04-28T12:03:00Z"/>
                <w:rFonts w:hAnsi="標楷體"/>
              </w:rPr>
              <w:pPrChange w:id="8401" w:author="Fegie" w:date="2021-04-28T12:03:00Z">
                <w:pPr/>
              </w:pPrChange>
            </w:pPr>
            <w:bookmarkStart w:id="8402" w:name="_Toc71198458"/>
            <w:bookmarkEnd w:id="8402"/>
          </w:p>
        </w:tc>
        <w:tc>
          <w:tcPr>
            <w:tcW w:w="581" w:type="dxa"/>
          </w:tcPr>
          <w:p w14:paraId="313EFA29" w14:textId="4F161B4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03" w:author="Fegie" w:date="2021-04-28T12:03:00Z"/>
                <w:rFonts w:hAnsi="標楷體"/>
              </w:rPr>
              <w:pPrChange w:id="8404" w:author="Fegie" w:date="2021-04-28T12:03:00Z">
                <w:pPr/>
              </w:pPrChange>
            </w:pPr>
            <w:del w:id="8405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406" w:name="_Toc71198459"/>
              <w:bookmarkEnd w:id="8406"/>
            </w:del>
          </w:p>
        </w:tc>
        <w:tc>
          <w:tcPr>
            <w:tcW w:w="3237" w:type="dxa"/>
          </w:tcPr>
          <w:p w14:paraId="580FCFFC" w14:textId="7CFB567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07" w:author="Fegie" w:date="2021-04-28T12:03:00Z"/>
                <w:rFonts w:hAnsi="標楷體"/>
              </w:rPr>
              <w:pPrChange w:id="8408" w:author="Fegie" w:date="2021-04-28T12:03:00Z">
                <w:pPr/>
              </w:pPrChange>
            </w:pPr>
            <w:del w:id="8409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410" w:name="_Toc71198460"/>
              <w:bookmarkEnd w:id="8410"/>
            </w:del>
          </w:p>
        </w:tc>
        <w:bookmarkStart w:id="8411" w:name="_Toc71198461"/>
        <w:bookmarkEnd w:id="8411"/>
      </w:tr>
      <w:tr w:rsidR="00A4784A" w:rsidRPr="009B2BD3" w:rsidDel="009661CB" w14:paraId="14F08ED0" w14:textId="0C1B2857" w:rsidTr="00B75363">
        <w:trPr>
          <w:trHeight w:val="291"/>
          <w:jc w:val="center"/>
          <w:del w:id="8412" w:author="Fegie" w:date="2021-04-28T12:03:00Z"/>
        </w:trPr>
        <w:tc>
          <w:tcPr>
            <w:tcW w:w="550" w:type="dxa"/>
          </w:tcPr>
          <w:p w14:paraId="40DE1994" w14:textId="3ADF57B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13" w:author="Fegie" w:date="2021-04-28T12:03:00Z"/>
                <w:rFonts w:hAnsi="標楷體"/>
              </w:rPr>
              <w:pPrChange w:id="8414" w:author="Fegie" w:date="2021-04-28T12:03:00Z">
                <w:pPr/>
              </w:pPrChange>
            </w:pPr>
            <w:del w:id="8415" w:author="Fegie" w:date="2021-04-28T12:03:00Z">
              <w:r w:rsidRPr="009B2BD3" w:rsidDel="009661CB">
                <w:rPr>
                  <w:rFonts w:hAnsi="標楷體"/>
                </w:rPr>
                <w:delText>4</w:delText>
              </w:r>
              <w:bookmarkStart w:id="8416" w:name="_Toc71198462"/>
              <w:bookmarkEnd w:id="8416"/>
            </w:del>
          </w:p>
        </w:tc>
        <w:tc>
          <w:tcPr>
            <w:tcW w:w="2015" w:type="dxa"/>
          </w:tcPr>
          <w:p w14:paraId="23880D52" w14:textId="543368A7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17" w:author="Fegie" w:date="2021-04-28T12:03:00Z"/>
                <w:rFonts w:hAnsi="標楷體"/>
              </w:rPr>
              <w:pPrChange w:id="8418" w:author="Fegie" w:date="2021-04-28T12:03:00Z">
                <w:pPr/>
              </w:pPrChange>
            </w:pPr>
            <w:del w:id="8419" w:author="Fegie" w:date="2021-04-28T12:03:00Z">
              <w:r w:rsidRPr="009B2BD3" w:rsidDel="009661CB">
                <w:rPr>
                  <w:rFonts w:hAnsi="標楷體" w:hint="eastAsia"/>
                </w:rPr>
                <w:delText xml:space="preserve">設立日期    </w:delText>
              </w:r>
              <w:bookmarkStart w:id="8420" w:name="_Toc71198463"/>
              <w:bookmarkEnd w:id="8420"/>
            </w:del>
          </w:p>
        </w:tc>
        <w:tc>
          <w:tcPr>
            <w:tcW w:w="1296" w:type="dxa"/>
          </w:tcPr>
          <w:p w14:paraId="3573D25D" w14:textId="3E97FCCA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21" w:author="Fegie" w:date="2021-04-28T12:03:00Z"/>
                <w:rFonts w:hAnsi="標楷體"/>
              </w:rPr>
              <w:pPrChange w:id="8422" w:author="Fegie" w:date="2021-04-28T12:03:00Z">
                <w:pPr/>
              </w:pPrChange>
            </w:pPr>
            <w:del w:id="8423" w:author="Fegie" w:date="2021-04-28T12:03:00Z">
              <w:r w:rsidRPr="00A04243" w:rsidDel="009661CB">
                <w:rPr>
                  <w:rFonts w:hAnsi="標楷體" w:hint="eastAsia"/>
                </w:rPr>
                <w:delText>999/99/99</w:delText>
              </w:r>
              <w:bookmarkStart w:id="8424" w:name="_Toc71198464"/>
              <w:bookmarkEnd w:id="8424"/>
            </w:del>
          </w:p>
        </w:tc>
        <w:tc>
          <w:tcPr>
            <w:tcW w:w="1014" w:type="dxa"/>
          </w:tcPr>
          <w:p w14:paraId="375A0FE1" w14:textId="67C9999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25" w:author="Fegie" w:date="2021-04-28T12:03:00Z"/>
                <w:rFonts w:hAnsi="標楷體"/>
              </w:rPr>
              <w:pPrChange w:id="8426" w:author="Fegie" w:date="2021-04-28T12:03:00Z">
                <w:pPr/>
              </w:pPrChange>
            </w:pPr>
            <w:bookmarkStart w:id="8427" w:name="_Toc71198465"/>
            <w:bookmarkEnd w:id="8427"/>
          </w:p>
        </w:tc>
        <w:tc>
          <w:tcPr>
            <w:tcW w:w="1081" w:type="dxa"/>
          </w:tcPr>
          <w:p w14:paraId="151FF944" w14:textId="3C16F9C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28" w:author="Fegie" w:date="2021-04-28T12:03:00Z"/>
                <w:rFonts w:hAnsi="標楷體"/>
              </w:rPr>
              <w:pPrChange w:id="8429" w:author="Fegie" w:date="2021-04-28T12:03:00Z">
                <w:pPr/>
              </w:pPrChange>
            </w:pPr>
            <w:bookmarkStart w:id="8430" w:name="_Toc71198466"/>
            <w:bookmarkEnd w:id="8430"/>
          </w:p>
        </w:tc>
        <w:tc>
          <w:tcPr>
            <w:tcW w:w="646" w:type="dxa"/>
          </w:tcPr>
          <w:p w14:paraId="06AA66F8" w14:textId="5878DD5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31" w:author="Fegie" w:date="2021-04-28T12:03:00Z"/>
                <w:rFonts w:hAnsi="標楷體"/>
              </w:rPr>
              <w:pPrChange w:id="8432" w:author="Fegie" w:date="2021-04-28T12:03:00Z">
                <w:pPr/>
              </w:pPrChange>
            </w:pPr>
            <w:bookmarkStart w:id="8433" w:name="_Toc71198467"/>
            <w:bookmarkEnd w:id="8433"/>
          </w:p>
        </w:tc>
        <w:tc>
          <w:tcPr>
            <w:tcW w:w="581" w:type="dxa"/>
          </w:tcPr>
          <w:p w14:paraId="523CF396" w14:textId="45D7538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34" w:author="Fegie" w:date="2021-04-28T12:03:00Z"/>
                <w:rFonts w:hAnsi="標楷體"/>
              </w:rPr>
              <w:pPrChange w:id="8435" w:author="Fegie" w:date="2021-04-28T12:03:00Z">
                <w:pPr/>
              </w:pPrChange>
            </w:pPr>
            <w:del w:id="8436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437" w:name="_Toc71198468"/>
              <w:bookmarkEnd w:id="8437"/>
            </w:del>
          </w:p>
        </w:tc>
        <w:tc>
          <w:tcPr>
            <w:tcW w:w="3237" w:type="dxa"/>
          </w:tcPr>
          <w:p w14:paraId="0759A3E0" w14:textId="4AB13A6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38" w:author="Fegie" w:date="2021-04-28T12:03:00Z"/>
                <w:rFonts w:hAnsi="標楷體"/>
              </w:rPr>
              <w:pPrChange w:id="8439" w:author="Fegie" w:date="2021-04-28T12:03:00Z">
                <w:pPr/>
              </w:pPrChange>
            </w:pPr>
            <w:del w:id="8440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441" w:name="_Toc71198469"/>
              <w:bookmarkEnd w:id="8441"/>
            </w:del>
          </w:p>
        </w:tc>
        <w:bookmarkStart w:id="8442" w:name="_Toc71198470"/>
        <w:bookmarkEnd w:id="8442"/>
      </w:tr>
      <w:tr w:rsidR="00A4784A" w:rsidRPr="009B2BD3" w:rsidDel="009661CB" w14:paraId="377B2254" w14:textId="61549C4D" w:rsidTr="00B75363">
        <w:trPr>
          <w:trHeight w:val="291"/>
          <w:jc w:val="center"/>
          <w:del w:id="8443" w:author="Fegie" w:date="2021-04-28T12:03:00Z"/>
        </w:trPr>
        <w:tc>
          <w:tcPr>
            <w:tcW w:w="550" w:type="dxa"/>
          </w:tcPr>
          <w:p w14:paraId="6BA36B25" w14:textId="2AF60C71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44" w:author="Fegie" w:date="2021-04-28T12:03:00Z"/>
                <w:rFonts w:hAnsi="標楷體"/>
              </w:rPr>
              <w:pPrChange w:id="8445" w:author="Fegie" w:date="2021-04-28T12:03:00Z">
                <w:pPr/>
              </w:pPrChange>
            </w:pPr>
            <w:del w:id="8446" w:author="Fegie" w:date="2021-04-28T12:03:00Z">
              <w:r w:rsidRPr="009B2BD3" w:rsidDel="009661CB">
                <w:rPr>
                  <w:rFonts w:hAnsi="標楷體"/>
                </w:rPr>
                <w:delText>5</w:delText>
              </w:r>
              <w:bookmarkStart w:id="8447" w:name="_Toc71198471"/>
              <w:bookmarkEnd w:id="8447"/>
            </w:del>
          </w:p>
        </w:tc>
        <w:tc>
          <w:tcPr>
            <w:tcW w:w="2015" w:type="dxa"/>
          </w:tcPr>
          <w:p w14:paraId="7752635F" w14:textId="42F43C09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48" w:author="Fegie" w:date="2021-04-28T12:03:00Z"/>
                <w:rFonts w:hAnsi="標楷體"/>
                <w:color w:val="FF0000"/>
              </w:rPr>
              <w:pPrChange w:id="8449" w:author="Fegie" w:date="2021-04-28T12:03:00Z">
                <w:pPr/>
              </w:pPrChange>
            </w:pPr>
            <w:del w:id="8450" w:author="Fegie" w:date="2021-04-28T12:03:00Z">
              <w:r w:rsidRPr="00CE781C" w:rsidDel="009661CB">
                <w:rPr>
                  <w:rFonts w:hAnsi="標楷體" w:hint="eastAsia"/>
                  <w:color w:val="FF0000"/>
                </w:rPr>
                <w:delText>客戶別</w:delText>
              </w:r>
              <w:r w:rsidRPr="00CE781C" w:rsidDel="009661CB">
                <w:rPr>
                  <w:rFonts w:hAnsi="標楷體"/>
                  <w:color w:val="FF0000"/>
                </w:rPr>
                <w:delText xml:space="preserve">      </w:delText>
              </w:r>
              <w:bookmarkStart w:id="8451" w:name="_Toc71198472"/>
              <w:bookmarkEnd w:id="8451"/>
            </w:del>
          </w:p>
        </w:tc>
        <w:tc>
          <w:tcPr>
            <w:tcW w:w="1296" w:type="dxa"/>
          </w:tcPr>
          <w:p w14:paraId="2EBB3A4F" w14:textId="78C4B596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52" w:author="Fegie" w:date="2021-04-28T12:03:00Z"/>
                <w:rFonts w:hAnsi="標楷體"/>
                <w:color w:val="FF0000"/>
              </w:rPr>
              <w:pPrChange w:id="8453" w:author="Fegie" w:date="2021-04-28T12:03:00Z">
                <w:pPr/>
              </w:pPrChange>
            </w:pPr>
            <w:del w:id="8454" w:author="Fegie" w:date="2021-04-28T12:03:00Z">
              <w:r w:rsidRPr="00CE781C" w:rsidDel="009661CB">
                <w:rPr>
                  <w:rFonts w:hAnsi="標楷體"/>
                  <w:color w:val="FF0000"/>
                </w:rPr>
                <w:delText>9</w:delText>
              </w:r>
              <w:r w:rsidR="0006376E" w:rsidDel="009661CB">
                <w:rPr>
                  <w:rFonts w:hAnsi="標楷體" w:hint="eastAsia"/>
                  <w:color w:val="FF0000"/>
                </w:rPr>
                <w:delText>9</w:delText>
              </w:r>
              <w:bookmarkStart w:id="8455" w:name="_Toc71198473"/>
              <w:bookmarkEnd w:id="8455"/>
            </w:del>
          </w:p>
        </w:tc>
        <w:tc>
          <w:tcPr>
            <w:tcW w:w="1014" w:type="dxa"/>
          </w:tcPr>
          <w:p w14:paraId="5FB8B9D8" w14:textId="2D77351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56" w:author="Fegie" w:date="2021-04-28T12:03:00Z"/>
                <w:rFonts w:hAnsi="標楷體"/>
              </w:rPr>
              <w:pPrChange w:id="8457" w:author="Fegie" w:date="2021-04-28T12:03:00Z">
                <w:pPr/>
              </w:pPrChange>
            </w:pPr>
            <w:bookmarkStart w:id="8458" w:name="_Toc71198474"/>
            <w:bookmarkEnd w:id="8458"/>
          </w:p>
        </w:tc>
        <w:tc>
          <w:tcPr>
            <w:tcW w:w="1081" w:type="dxa"/>
          </w:tcPr>
          <w:p w14:paraId="4CBE88CE" w14:textId="2B214F2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59" w:author="Fegie" w:date="2021-04-28T12:03:00Z"/>
                <w:rFonts w:hAnsi="標楷體"/>
              </w:rPr>
              <w:pPrChange w:id="8460" w:author="Fegie" w:date="2021-04-28T12:03:00Z">
                <w:pPr/>
              </w:pPrChange>
            </w:pPr>
            <w:del w:id="8461" w:author="Fegie" w:date="2021-04-28T12:03:00Z">
              <w:r w:rsidRPr="009B2BD3" w:rsidDel="009661CB">
                <w:rPr>
                  <w:rFonts w:hAnsi="標楷體" w:hint="eastAsia"/>
                </w:rPr>
                <w:delText>下拉式選單</w:delText>
              </w:r>
              <w:bookmarkStart w:id="8462" w:name="_Toc71198475"/>
              <w:bookmarkEnd w:id="8462"/>
            </w:del>
          </w:p>
        </w:tc>
        <w:tc>
          <w:tcPr>
            <w:tcW w:w="646" w:type="dxa"/>
          </w:tcPr>
          <w:p w14:paraId="449331E9" w14:textId="37E54E2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63" w:author="Fegie" w:date="2021-04-28T12:03:00Z"/>
                <w:rFonts w:hAnsi="標楷體"/>
              </w:rPr>
              <w:pPrChange w:id="8464" w:author="Fegie" w:date="2021-04-28T12:03:00Z">
                <w:pPr/>
              </w:pPrChange>
            </w:pPr>
            <w:bookmarkStart w:id="8465" w:name="_Toc71198476"/>
            <w:bookmarkEnd w:id="8465"/>
          </w:p>
        </w:tc>
        <w:tc>
          <w:tcPr>
            <w:tcW w:w="581" w:type="dxa"/>
          </w:tcPr>
          <w:p w14:paraId="5DEE80C6" w14:textId="6D0AC86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66" w:author="Fegie" w:date="2021-04-28T12:03:00Z"/>
                <w:rFonts w:hAnsi="標楷體"/>
              </w:rPr>
              <w:pPrChange w:id="8467" w:author="Fegie" w:date="2021-04-28T12:03:00Z">
                <w:pPr/>
              </w:pPrChange>
            </w:pPr>
            <w:del w:id="8468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469" w:name="_Toc71198477"/>
              <w:bookmarkEnd w:id="8469"/>
            </w:del>
          </w:p>
        </w:tc>
        <w:tc>
          <w:tcPr>
            <w:tcW w:w="3237" w:type="dxa"/>
          </w:tcPr>
          <w:p w14:paraId="21CF1090" w14:textId="39FCF83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70" w:author="Fegie" w:date="2021-04-28T12:03:00Z"/>
                <w:rFonts w:hAnsi="標楷體"/>
              </w:rPr>
              <w:pPrChange w:id="8471" w:author="Fegie" w:date="2021-04-28T12:03:00Z">
                <w:pPr/>
              </w:pPrChange>
            </w:pPr>
            <w:del w:id="8472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473" w:name="_Toc71198478"/>
              <w:bookmarkEnd w:id="8473"/>
            </w:del>
          </w:p>
          <w:p w14:paraId="1FBB159E" w14:textId="6208E09A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74" w:author="Fegie" w:date="2021-04-28T12:03:00Z"/>
                <w:rFonts w:hAnsi="標楷體"/>
              </w:rPr>
              <w:pPrChange w:id="8475" w:author="Fegie" w:date="2021-04-28T12:03:00Z">
                <w:pPr/>
              </w:pPrChange>
            </w:pPr>
            <w:del w:id="8476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0: 一般</w:delText>
              </w:r>
              <w:bookmarkStart w:id="8477" w:name="_Toc71198479"/>
              <w:bookmarkEnd w:id="8477"/>
            </w:del>
          </w:p>
          <w:p w14:paraId="673915CE" w14:textId="6F6CCF29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78" w:author="Fegie" w:date="2021-04-28T12:03:00Z"/>
                <w:rFonts w:hAnsi="標楷體"/>
              </w:rPr>
              <w:pPrChange w:id="8479" w:author="Fegie" w:date="2021-04-28T12:03:00Z">
                <w:pPr/>
              </w:pPrChange>
            </w:pPr>
            <w:del w:id="8480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1: 員工</w:delText>
              </w:r>
              <w:bookmarkStart w:id="8481" w:name="_Toc71198480"/>
              <w:bookmarkEnd w:id="8481"/>
            </w:del>
          </w:p>
          <w:p w14:paraId="14065DA6" w14:textId="54487E81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82" w:author="Fegie" w:date="2021-04-28T12:03:00Z"/>
                <w:rFonts w:hAnsi="標楷體"/>
              </w:rPr>
              <w:pPrChange w:id="8483" w:author="Fegie" w:date="2021-04-28T12:03:00Z">
                <w:pPr/>
              </w:pPrChange>
            </w:pPr>
            <w:del w:id="8484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2: 三十年房貸</w:delText>
              </w:r>
              <w:bookmarkStart w:id="8485" w:name="_Toc71198481"/>
              <w:bookmarkEnd w:id="8485"/>
            </w:del>
          </w:p>
          <w:p w14:paraId="53436CAA" w14:textId="3C73BC8E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86" w:author="Fegie" w:date="2021-04-28T12:03:00Z"/>
                <w:rFonts w:hAnsi="標楷體"/>
              </w:rPr>
              <w:pPrChange w:id="8487" w:author="Fegie" w:date="2021-04-28T12:03:00Z">
                <w:pPr/>
              </w:pPrChange>
            </w:pPr>
            <w:del w:id="8488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3: 關企公司</w:delText>
              </w:r>
              <w:bookmarkStart w:id="8489" w:name="_Toc71198482"/>
              <w:bookmarkEnd w:id="8489"/>
            </w:del>
          </w:p>
          <w:p w14:paraId="5CAC9AE9" w14:textId="6D1FEBFB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90" w:author="Fegie" w:date="2021-04-28T12:03:00Z"/>
                <w:rFonts w:hAnsi="標楷體"/>
              </w:rPr>
              <w:pPrChange w:id="8491" w:author="Fegie" w:date="2021-04-28T12:03:00Z">
                <w:pPr/>
              </w:pPrChange>
            </w:pPr>
            <w:del w:id="8492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4: 關企員工</w:delText>
              </w:r>
              <w:bookmarkStart w:id="8493" w:name="_Toc71198483"/>
              <w:bookmarkEnd w:id="8493"/>
            </w:del>
          </w:p>
          <w:p w14:paraId="64BFBEB9" w14:textId="2147B114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94" w:author="Fegie" w:date="2021-04-28T12:03:00Z"/>
                <w:rFonts w:hAnsi="標楷體"/>
              </w:rPr>
              <w:pPrChange w:id="8495" w:author="Fegie" w:date="2021-04-28T12:03:00Z">
                <w:pPr/>
              </w:pPrChange>
            </w:pPr>
            <w:del w:id="8496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5: 保戶</w:delText>
              </w:r>
              <w:bookmarkStart w:id="8497" w:name="_Toc71198484"/>
              <w:bookmarkEnd w:id="8497"/>
            </w:del>
          </w:p>
          <w:p w14:paraId="2B04B67F" w14:textId="6CEF38E8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98" w:author="Fegie" w:date="2021-04-28T12:03:00Z"/>
                <w:rFonts w:hAnsi="標楷體"/>
              </w:rPr>
              <w:pPrChange w:id="8499" w:author="Fegie" w:date="2021-04-28T12:03:00Z">
                <w:pPr/>
              </w:pPrChange>
            </w:pPr>
            <w:del w:id="8500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6: 團體戶</w:delText>
              </w:r>
              <w:bookmarkStart w:id="8501" w:name="_Toc71198485"/>
              <w:bookmarkEnd w:id="8501"/>
            </w:del>
          </w:p>
          <w:p w14:paraId="6ED9E034" w14:textId="367FD67F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02" w:author="Fegie" w:date="2021-04-28T12:03:00Z"/>
                <w:rFonts w:hAnsi="標楷體"/>
              </w:rPr>
              <w:pPrChange w:id="8503" w:author="Fegie" w:date="2021-04-28T12:03:00Z">
                <w:pPr/>
              </w:pPrChange>
            </w:pPr>
            <w:del w:id="8504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9: 新二階員工</w:delText>
              </w:r>
              <w:bookmarkStart w:id="8505" w:name="_Toc71198486"/>
              <w:bookmarkEnd w:id="8505"/>
            </w:del>
          </w:p>
        </w:tc>
        <w:bookmarkStart w:id="8506" w:name="_Toc71198487"/>
        <w:bookmarkEnd w:id="8506"/>
      </w:tr>
      <w:tr w:rsidR="00A4784A" w:rsidRPr="009B2BD3" w:rsidDel="009661CB" w14:paraId="3828D750" w14:textId="63589B12" w:rsidTr="00B75363">
        <w:trPr>
          <w:trHeight w:val="291"/>
          <w:jc w:val="center"/>
          <w:del w:id="8507" w:author="Fegie" w:date="2021-04-28T12:03:00Z"/>
        </w:trPr>
        <w:tc>
          <w:tcPr>
            <w:tcW w:w="550" w:type="dxa"/>
          </w:tcPr>
          <w:p w14:paraId="09E0B8AD" w14:textId="5D6D758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08" w:author="Fegie" w:date="2021-04-28T12:03:00Z"/>
                <w:rFonts w:hAnsi="標楷體"/>
              </w:rPr>
              <w:pPrChange w:id="8509" w:author="Fegie" w:date="2021-04-28T12:03:00Z">
                <w:pPr/>
              </w:pPrChange>
            </w:pPr>
            <w:del w:id="8510" w:author="Fegie" w:date="2021-04-28T12:03:00Z">
              <w:r w:rsidRPr="009B2BD3" w:rsidDel="009661CB">
                <w:rPr>
                  <w:rFonts w:hAnsi="標楷體"/>
                </w:rPr>
                <w:delText>6</w:delText>
              </w:r>
              <w:bookmarkStart w:id="8511" w:name="_Toc71198488"/>
              <w:bookmarkEnd w:id="8511"/>
            </w:del>
          </w:p>
        </w:tc>
        <w:tc>
          <w:tcPr>
            <w:tcW w:w="2015" w:type="dxa"/>
          </w:tcPr>
          <w:p w14:paraId="0D197541" w14:textId="7888D90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12" w:author="Fegie" w:date="2021-04-28T12:03:00Z"/>
                <w:rFonts w:hAnsi="標楷體"/>
              </w:rPr>
              <w:pPrChange w:id="8513" w:author="Fegie" w:date="2021-04-28T12:03:00Z">
                <w:pPr/>
              </w:pPrChange>
            </w:pPr>
            <w:del w:id="8514" w:author="Fegie" w:date="2021-04-28T12:03:00Z">
              <w:r w:rsidRPr="009B2BD3" w:rsidDel="009661CB">
                <w:rPr>
                  <w:rFonts w:hAnsi="標楷體" w:hint="eastAsia"/>
                </w:rPr>
                <w:delText xml:space="preserve">行業別      </w:delText>
              </w:r>
              <w:bookmarkStart w:id="8515" w:name="_Toc71198489"/>
              <w:bookmarkEnd w:id="8515"/>
            </w:del>
          </w:p>
        </w:tc>
        <w:tc>
          <w:tcPr>
            <w:tcW w:w="1296" w:type="dxa"/>
          </w:tcPr>
          <w:p w14:paraId="24B3FF21" w14:textId="1C3F59AF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16" w:author="Fegie" w:date="2021-04-28T12:03:00Z"/>
                <w:rFonts w:hAnsi="標楷體"/>
              </w:rPr>
              <w:pPrChange w:id="8517" w:author="Fegie" w:date="2021-04-28T12:03:00Z">
                <w:pPr/>
              </w:pPrChange>
            </w:pPr>
            <w:del w:id="8518" w:author="Fegie" w:date="2021-04-28T12:03:00Z">
              <w:r w:rsidRPr="00A04243" w:rsidDel="009661CB">
                <w:rPr>
                  <w:rFonts w:hAnsi="標楷體"/>
                </w:rPr>
                <w:delText>999999</w:delText>
              </w:r>
              <w:bookmarkStart w:id="8519" w:name="_Toc71198490"/>
              <w:bookmarkEnd w:id="8519"/>
            </w:del>
          </w:p>
        </w:tc>
        <w:tc>
          <w:tcPr>
            <w:tcW w:w="1014" w:type="dxa"/>
          </w:tcPr>
          <w:p w14:paraId="284F5787" w14:textId="4560548F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20" w:author="Fegie" w:date="2021-04-28T12:03:00Z"/>
                <w:rFonts w:hAnsi="標楷體"/>
              </w:rPr>
              <w:pPrChange w:id="8521" w:author="Fegie" w:date="2021-04-28T12:03:00Z">
                <w:pPr/>
              </w:pPrChange>
            </w:pPr>
            <w:bookmarkStart w:id="8522" w:name="_Toc71198491"/>
            <w:bookmarkEnd w:id="8522"/>
          </w:p>
        </w:tc>
        <w:tc>
          <w:tcPr>
            <w:tcW w:w="1081" w:type="dxa"/>
          </w:tcPr>
          <w:p w14:paraId="06DD94E9" w14:textId="1B98BE7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23" w:author="Fegie" w:date="2021-04-28T12:03:00Z"/>
                <w:rFonts w:hAnsi="標楷體"/>
              </w:rPr>
              <w:pPrChange w:id="8524" w:author="Fegie" w:date="2021-04-28T12:03:00Z">
                <w:pPr/>
              </w:pPrChange>
            </w:pPr>
            <w:bookmarkStart w:id="8525" w:name="_Toc71198492"/>
            <w:bookmarkEnd w:id="8525"/>
          </w:p>
        </w:tc>
        <w:tc>
          <w:tcPr>
            <w:tcW w:w="646" w:type="dxa"/>
          </w:tcPr>
          <w:p w14:paraId="7DA67154" w14:textId="4DCF2D1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26" w:author="Fegie" w:date="2021-04-28T12:03:00Z"/>
                <w:rFonts w:hAnsi="標楷體"/>
              </w:rPr>
              <w:pPrChange w:id="8527" w:author="Fegie" w:date="2021-04-28T12:03:00Z">
                <w:pPr/>
              </w:pPrChange>
            </w:pPr>
            <w:bookmarkStart w:id="8528" w:name="_Toc71198493"/>
            <w:bookmarkEnd w:id="8528"/>
          </w:p>
        </w:tc>
        <w:tc>
          <w:tcPr>
            <w:tcW w:w="581" w:type="dxa"/>
          </w:tcPr>
          <w:p w14:paraId="755696AD" w14:textId="63CD427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29" w:author="Fegie" w:date="2021-04-28T12:03:00Z"/>
                <w:rFonts w:hAnsi="標楷體"/>
              </w:rPr>
              <w:pPrChange w:id="8530" w:author="Fegie" w:date="2021-04-28T12:03:00Z">
                <w:pPr/>
              </w:pPrChange>
            </w:pPr>
            <w:del w:id="8531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532" w:name="_Toc71198494"/>
              <w:bookmarkEnd w:id="8532"/>
            </w:del>
          </w:p>
        </w:tc>
        <w:tc>
          <w:tcPr>
            <w:tcW w:w="3237" w:type="dxa"/>
          </w:tcPr>
          <w:p w14:paraId="15DF7219" w14:textId="5BFBBB9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33" w:author="Fegie" w:date="2021-04-28T12:03:00Z"/>
                <w:rFonts w:hAnsi="標楷體"/>
              </w:rPr>
              <w:pPrChange w:id="8534" w:author="Fegie" w:date="2021-04-28T12:03:00Z">
                <w:pPr/>
              </w:pPrChange>
            </w:pPr>
            <w:del w:id="8535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536" w:name="_Toc71198495"/>
              <w:bookmarkEnd w:id="8536"/>
            </w:del>
          </w:p>
        </w:tc>
        <w:bookmarkStart w:id="8537" w:name="_Toc71198496"/>
        <w:bookmarkEnd w:id="8537"/>
      </w:tr>
      <w:tr w:rsidR="00A4784A" w:rsidRPr="009B2BD3" w:rsidDel="009661CB" w14:paraId="51F2DC97" w14:textId="063193AE" w:rsidTr="00B75363">
        <w:trPr>
          <w:trHeight w:val="291"/>
          <w:jc w:val="center"/>
          <w:del w:id="8538" w:author="Fegie" w:date="2021-04-28T12:03:00Z"/>
        </w:trPr>
        <w:tc>
          <w:tcPr>
            <w:tcW w:w="550" w:type="dxa"/>
          </w:tcPr>
          <w:p w14:paraId="11D8F4AD" w14:textId="5158899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39" w:author="Fegie" w:date="2021-04-28T12:03:00Z"/>
                <w:rFonts w:hAnsi="標楷體"/>
              </w:rPr>
              <w:pPrChange w:id="8540" w:author="Fegie" w:date="2021-04-28T12:03:00Z">
                <w:pPr/>
              </w:pPrChange>
            </w:pPr>
            <w:del w:id="8541" w:author="Fegie" w:date="2021-04-28T12:03:00Z">
              <w:r w:rsidRPr="009B2BD3" w:rsidDel="009661CB">
                <w:rPr>
                  <w:rFonts w:hAnsi="標楷體"/>
                </w:rPr>
                <w:delText>7</w:delText>
              </w:r>
              <w:bookmarkStart w:id="8542" w:name="_Toc71198497"/>
              <w:bookmarkEnd w:id="8542"/>
            </w:del>
          </w:p>
        </w:tc>
        <w:tc>
          <w:tcPr>
            <w:tcW w:w="2015" w:type="dxa"/>
          </w:tcPr>
          <w:p w14:paraId="4B2F57CE" w14:textId="2C0EC22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43" w:author="Fegie" w:date="2021-04-28T12:03:00Z"/>
                <w:rFonts w:hAnsi="標楷體"/>
              </w:rPr>
              <w:pPrChange w:id="8544" w:author="Fegie" w:date="2021-04-28T12:03:00Z">
                <w:pPr/>
              </w:pPrChange>
            </w:pPr>
            <w:del w:id="8545" w:author="Fegie" w:date="2021-04-28T12:03:00Z">
              <w:r w:rsidRPr="009B2BD3" w:rsidDel="009661CB">
                <w:rPr>
                  <w:rFonts w:hAnsi="標楷體" w:hint="eastAsia"/>
                </w:rPr>
                <w:delText xml:space="preserve">國籍        </w:delText>
              </w:r>
              <w:bookmarkStart w:id="8546" w:name="_Toc71198498"/>
              <w:bookmarkEnd w:id="8546"/>
            </w:del>
          </w:p>
        </w:tc>
        <w:tc>
          <w:tcPr>
            <w:tcW w:w="1296" w:type="dxa"/>
          </w:tcPr>
          <w:p w14:paraId="72485432" w14:textId="5D28EB55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47" w:author="Fegie" w:date="2021-04-28T12:03:00Z"/>
                <w:rFonts w:hAnsi="標楷體"/>
              </w:rPr>
              <w:pPrChange w:id="8548" w:author="Fegie" w:date="2021-04-28T12:03:00Z">
                <w:pPr/>
              </w:pPrChange>
            </w:pPr>
            <w:del w:id="8549" w:author="Fegie" w:date="2021-04-28T12:03:00Z">
              <w:r w:rsidRPr="00A04243" w:rsidDel="009661CB">
                <w:rPr>
                  <w:rFonts w:hAnsi="標楷體" w:hint="eastAsia"/>
                </w:rPr>
                <w:delText>XX</w:delText>
              </w:r>
              <w:bookmarkStart w:id="8550" w:name="_Toc71198499"/>
              <w:bookmarkEnd w:id="8550"/>
            </w:del>
          </w:p>
        </w:tc>
        <w:tc>
          <w:tcPr>
            <w:tcW w:w="1014" w:type="dxa"/>
          </w:tcPr>
          <w:p w14:paraId="5BD3049D" w14:textId="05D8FA2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51" w:author="Fegie" w:date="2021-04-28T12:03:00Z"/>
                <w:rFonts w:hAnsi="標楷體"/>
                <w:color w:val="FF0000"/>
              </w:rPr>
              <w:pPrChange w:id="8552" w:author="Fegie" w:date="2021-04-28T12:03:00Z">
                <w:pPr/>
              </w:pPrChange>
            </w:pPr>
            <w:bookmarkStart w:id="8553" w:name="_Toc71198500"/>
            <w:bookmarkEnd w:id="8553"/>
          </w:p>
        </w:tc>
        <w:tc>
          <w:tcPr>
            <w:tcW w:w="1081" w:type="dxa"/>
          </w:tcPr>
          <w:p w14:paraId="4964DE04" w14:textId="7118B9E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54" w:author="Fegie" w:date="2021-04-28T12:03:00Z"/>
                <w:rFonts w:hAnsi="標楷體"/>
              </w:rPr>
              <w:pPrChange w:id="8555" w:author="Fegie" w:date="2021-04-28T12:03:00Z">
                <w:pPr/>
              </w:pPrChange>
            </w:pPr>
            <w:del w:id="8556" w:author="Fegie" w:date="2021-04-28T12:03:00Z">
              <w:r w:rsidRPr="009B2BD3" w:rsidDel="009661CB">
                <w:rPr>
                  <w:rFonts w:hAnsi="標楷體" w:hint="eastAsia"/>
                </w:rPr>
                <w:delText>下拉式選單</w:delText>
              </w:r>
              <w:bookmarkStart w:id="8557" w:name="_Toc71198501"/>
              <w:bookmarkEnd w:id="8557"/>
            </w:del>
          </w:p>
        </w:tc>
        <w:tc>
          <w:tcPr>
            <w:tcW w:w="646" w:type="dxa"/>
          </w:tcPr>
          <w:p w14:paraId="3DA61745" w14:textId="5CA0442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58" w:author="Fegie" w:date="2021-04-28T12:03:00Z"/>
                <w:rFonts w:hAnsi="標楷體"/>
              </w:rPr>
              <w:pPrChange w:id="8559" w:author="Fegie" w:date="2021-04-28T12:03:00Z">
                <w:pPr/>
              </w:pPrChange>
            </w:pPr>
            <w:bookmarkStart w:id="8560" w:name="_Toc71198502"/>
            <w:bookmarkEnd w:id="8560"/>
          </w:p>
        </w:tc>
        <w:tc>
          <w:tcPr>
            <w:tcW w:w="581" w:type="dxa"/>
          </w:tcPr>
          <w:p w14:paraId="27D78769" w14:textId="064EDBB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61" w:author="Fegie" w:date="2021-04-28T12:03:00Z"/>
                <w:rFonts w:hAnsi="標楷體"/>
              </w:rPr>
              <w:pPrChange w:id="8562" w:author="Fegie" w:date="2021-04-28T12:03:00Z">
                <w:pPr/>
              </w:pPrChange>
            </w:pPr>
            <w:del w:id="8563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564" w:name="_Toc71198503"/>
              <w:bookmarkEnd w:id="8564"/>
            </w:del>
          </w:p>
        </w:tc>
        <w:tc>
          <w:tcPr>
            <w:tcW w:w="3237" w:type="dxa"/>
          </w:tcPr>
          <w:p w14:paraId="12729CB7" w14:textId="100E0DB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65" w:author="Fegie" w:date="2021-04-28T12:03:00Z"/>
                <w:rFonts w:hAnsi="標楷體"/>
              </w:rPr>
              <w:pPrChange w:id="8566" w:author="Fegie" w:date="2021-04-28T12:03:00Z">
                <w:pPr/>
              </w:pPrChange>
            </w:pPr>
            <w:del w:id="8567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568" w:name="_Toc71198504"/>
              <w:bookmarkEnd w:id="8568"/>
            </w:del>
          </w:p>
        </w:tc>
        <w:bookmarkStart w:id="8569" w:name="_Toc71198505"/>
        <w:bookmarkEnd w:id="8569"/>
      </w:tr>
      <w:tr w:rsidR="00A4784A" w:rsidRPr="009B2BD3" w:rsidDel="009661CB" w14:paraId="36BC7500" w14:textId="31D669E0" w:rsidTr="00B75363">
        <w:trPr>
          <w:trHeight w:val="291"/>
          <w:jc w:val="center"/>
          <w:del w:id="8570" w:author="Fegie" w:date="2021-04-28T12:03:00Z"/>
        </w:trPr>
        <w:tc>
          <w:tcPr>
            <w:tcW w:w="550" w:type="dxa"/>
          </w:tcPr>
          <w:p w14:paraId="6D056AF7" w14:textId="5F958DC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71" w:author="Fegie" w:date="2021-04-28T12:03:00Z"/>
                <w:rFonts w:hAnsi="標楷體"/>
              </w:rPr>
              <w:pPrChange w:id="8572" w:author="Fegie" w:date="2021-04-28T12:03:00Z">
                <w:pPr/>
              </w:pPrChange>
            </w:pPr>
            <w:del w:id="8573" w:author="Fegie" w:date="2021-04-28T12:03:00Z">
              <w:r w:rsidRPr="009B2BD3" w:rsidDel="009661CB">
                <w:rPr>
                  <w:rFonts w:hAnsi="標楷體"/>
                </w:rPr>
                <w:delText>8</w:delText>
              </w:r>
              <w:bookmarkStart w:id="8574" w:name="_Toc71198506"/>
              <w:bookmarkEnd w:id="8574"/>
            </w:del>
          </w:p>
        </w:tc>
        <w:tc>
          <w:tcPr>
            <w:tcW w:w="2015" w:type="dxa"/>
          </w:tcPr>
          <w:p w14:paraId="03E564F8" w14:textId="66E206A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75" w:author="Fegie" w:date="2021-04-28T12:03:00Z"/>
                <w:rFonts w:hAnsi="標楷體"/>
              </w:rPr>
              <w:pPrChange w:id="8576" w:author="Fegie" w:date="2021-04-28T12:03:00Z">
                <w:pPr/>
              </w:pPrChange>
            </w:pPr>
            <w:del w:id="8577" w:author="Fegie" w:date="2021-04-28T12:03:00Z">
              <w:r w:rsidRPr="009B2BD3" w:rsidDel="009661CB">
                <w:rPr>
                  <w:rFonts w:hAnsi="標楷體" w:hint="eastAsia"/>
                </w:rPr>
                <w:delText>負責人</w:delText>
              </w:r>
              <w:r w:rsidR="00716B9A" w:rsidRPr="00CE781C" w:rsidDel="009661CB">
                <w:rPr>
                  <w:rFonts w:hAnsi="標楷體" w:hint="eastAsia"/>
                  <w:color w:val="FF0000"/>
                </w:rPr>
                <w:delText>身分證字號</w:delText>
              </w:r>
              <w:bookmarkStart w:id="8578" w:name="_Toc71198507"/>
              <w:bookmarkEnd w:id="8578"/>
            </w:del>
          </w:p>
        </w:tc>
        <w:tc>
          <w:tcPr>
            <w:tcW w:w="1296" w:type="dxa"/>
          </w:tcPr>
          <w:p w14:paraId="125F2C7A" w14:textId="5302A09E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79" w:author="Fegie" w:date="2021-04-28T12:03:00Z"/>
                <w:rFonts w:hAnsi="標楷體"/>
              </w:rPr>
              <w:pPrChange w:id="8580" w:author="Fegie" w:date="2021-04-28T12:03:00Z">
                <w:pPr/>
              </w:pPrChange>
            </w:pPr>
            <w:del w:id="8581" w:author="Fegie" w:date="2021-04-28T12:03:00Z">
              <w:r w:rsidRPr="00A04243" w:rsidDel="009661CB">
                <w:rPr>
                  <w:rFonts w:hAnsi="標楷體" w:hint="eastAsia"/>
                </w:rPr>
                <w:delText>X(10)</w:delText>
              </w:r>
              <w:bookmarkStart w:id="8582" w:name="_Toc71198508"/>
              <w:bookmarkEnd w:id="8582"/>
            </w:del>
          </w:p>
        </w:tc>
        <w:tc>
          <w:tcPr>
            <w:tcW w:w="1014" w:type="dxa"/>
          </w:tcPr>
          <w:p w14:paraId="683A0881" w14:textId="26D8B27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83" w:author="Fegie" w:date="2021-04-28T12:03:00Z"/>
                <w:rFonts w:hAnsi="標楷體"/>
              </w:rPr>
              <w:pPrChange w:id="8584" w:author="Fegie" w:date="2021-04-28T12:03:00Z">
                <w:pPr/>
              </w:pPrChange>
            </w:pPr>
            <w:bookmarkStart w:id="8585" w:name="_Toc71198509"/>
            <w:bookmarkEnd w:id="8585"/>
          </w:p>
        </w:tc>
        <w:tc>
          <w:tcPr>
            <w:tcW w:w="1081" w:type="dxa"/>
          </w:tcPr>
          <w:p w14:paraId="156521F2" w14:textId="6243CD6E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86" w:author="Fegie" w:date="2021-04-28T12:03:00Z"/>
                <w:rFonts w:hAnsi="標楷體"/>
              </w:rPr>
              <w:pPrChange w:id="8587" w:author="Fegie" w:date="2021-04-28T12:03:00Z">
                <w:pPr/>
              </w:pPrChange>
            </w:pPr>
            <w:bookmarkStart w:id="8588" w:name="_Toc71198510"/>
            <w:bookmarkEnd w:id="8588"/>
          </w:p>
        </w:tc>
        <w:tc>
          <w:tcPr>
            <w:tcW w:w="646" w:type="dxa"/>
          </w:tcPr>
          <w:p w14:paraId="63D3F5A9" w14:textId="5E2CF05E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89" w:author="Fegie" w:date="2021-04-28T12:03:00Z"/>
                <w:rFonts w:hAnsi="標楷體"/>
              </w:rPr>
              <w:pPrChange w:id="8590" w:author="Fegie" w:date="2021-04-28T12:03:00Z">
                <w:pPr/>
              </w:pPrChange>
            </w:pPr>
            <w:bookmarkStart w:id="8591" w:name="_Toc71198511"/>
            <w:bookmarkEnd w:id="8591"/>
          </w:p>
        </w:tc>
        <w:tc>
          <w:tcPr>
            <w:tcW w:w="581" w:type="dxa"/>
          </w:tcPr>
          <w:p w14:paraId="55844FCD" w14:textId="22DC93D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92" w:author="Fegie" w:date="2021-04-28T12:03:00Z"/>
                <w:rFonts w:hAnsi="標楷體"/>
              </w:rPr>
              <w:pPrChange w:id="8593" w:author="Fegie" w:date="2021-04-28T12:03:00Z">
                <w:pPr/>
              </w:pPrChange>
            </w:pPr>
            <w:del w:id="8594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595" w:name="_Toc71198512"/>
              <w:bookmarkEnd w:id="8595"/>
            </w:del>
          </w:p>
        </w:tc>
        <w:tc>
          <w:tcPr>
            <w:tcW w:w="3237" w:type="dxa"/>
          </w:tcPr>
          <w:p w14:paraId="4FF64B88" w14:textId="1696CA2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96" w:author="Fegie" w:date="2021-04-28T12:03:00Z"/>
                <w:rFonts w:hAnsi="標楷體"/>
              </w:rPr>
              <w:pPrChange w:id="8597" w:author="Fegie" w:date="2021-04-28T12:03:00Z">
                <w:pPr/>
              </w:pPrChange>
            </w:pPr>
            <w:del w:id="8598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599" w:name="_Toc71198513"/>
              <w:bookmarkEnd w:id="8599"/>
            </w:del>
          </w:p>
        </w:tc>
        <w:bookmarkStart w:id="8600" w:name="_Toc71198514"/>
        <w:bookmarkEnd w:id="8600"/>
      </w:tr>
      <w:tr w:rsidR="00A4784A" w:rsidRPr="009B2BD3" w:rsidDel="009661CB" w14:paraId="01ECF30E" w14:textId="49092565" w:rsidTr="00B75363">
        <w:trPr>
          <w:trHeight w:val="291"/>
          <w:jc w:val="center"/>
          <w:del w:id="8601" w:author="Fegie" w:date="2021-04-28T12:03:00Z"/>
        </w:trPr>
        <w:tc>
          <w:tcPr>
            <w:tcW w:w="550" w:type="dxa"/>
          </w:tcPr>
          <w:p w14:paraId="76E15D9C" w14:textId="2263C32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02" w:author="Fegie" w:date="2021-04-28T12:03:00Z"/>
                <w:rFonts w:hAnsi="標楷體"/>
              </w:rPr>
              <w:pPrChange w:id="8603" w:author="Fegie" w:date="2021-04-28T12:03:00Z">
                <w:pPr/>
              </w:pPrChange>
            </w:pPr>
            <w:del w:id="8604" w:author="Fegie" w:date="2021-04-28T12:03:00Z">
              <w:r w:rsidRPr="009B2BD3" w:rsidDel="009661CB">
                <w:rPr>
                  <w:rFonts w:hAnsi="標楷體"/>
                </w:rPr>
                <w:delText>9</w:delText>
              </w:r>
              <w:bookmarkStart w:id="8605" w:name="_Toc71198515"/>
              <w:bookmarkEnd w:id="8605"/>
            </w:del>
          </w:p>
        </w:tc>
        <w:tc>
          <w:tcPr>
            <w:tcW w:w="2015" w:type="dxa"/>
          </w:tcPr>
          <w:p w14:paraId="3ED116FE" w14:textId="6C6175A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06" w:author="Fegie" w:date="2021-04-28T12:03:00Z"/>
                <w:rFonts w:hAnsi="標楷體"/>
              </w:rPr>
              <w:pPrChange w:id="8607" w:author="Fegie" w:date="2021-04-28T12:03:00Z">
                <w:pPr/>
              </w:pPrChange>
            </w:pPr>
            <w:del w:id="8608" w:author="Fegie" w:date="2021-04-28T12:03:00Z">
              <w:r w:rsidRPr="009B2BD3" w:rsidDel="009661CB">
                <w:rPr>
                  <w:rFonts w:hAnsi="標楷體" w:hint="eastAsia"/>
                </w:rPr>
                <w:delText xml:space="preserve">負責人姓名  </w:delText>
              </w:r>
              <w:bookmarkStart w:id="8609" w:name="_Toc71198516"/>
              <w:bookmarkEnd w:id="8609"/>
            </w:del>
          </w:p>
        </w:tc>
        <w:tc>
          <w:tcPr>
            <w:tcW w:w="1296" w:type="dxa"/>
          </w:tcPr>
          <w:p w14:paraId="766BE8B5" w14:textId="3F0E90CA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10" w:author="Fegie" w:date="2021-04-28T12:03:00Z"/>
                <w:rFonts w:hAnsi="標楷體"/>
              </w:rPr>
              <w:pPrChange w:id="8611" w:author="Fegie" w:date="2021-04-28T12:03:00Z">
                <w:pPr/>
              </w:pPrChange>
            </w:pPr>
            <w:del w:id="8612" w:author="Fegie" w:date="2021-04-28T12:03:00Z">
              <w:r w:rsidRPr="00A04243" w:rsidDel="009661CB">
                <w:rPr>
                  <w:rFonts w:hAnsi="標楷體" w:hint="eastAsia"/>
                </w:rPr>
                <w:delText>X(1</w:delText>
              </w:r>
            </w:del>
            <w:ins w:id="8613" w:author="88692" w:date="2020-06-18T10:16:00Z">
              <w:del w:id="8614" w:author="Fegie" w:date="2021-04-28T12:03:00Z">
                <w:r w:rsidR="00B75363" w:rsidDel="009661CB">
                  <w:rPr>
                    <w:rFonts w:hAnsi="標楷體"/>
                  </w:rPr>
                  <w:delText>00</w:delText>
                </w:r>
              </w:del>
            </w:ins>
            <w:del w:id="8615" w:author="Fegie" w:date="2021-04-28T12:03:00Z">
              <w:r w:rsidRPr="00A04243" w:rsidDel="009661CB">
                <w:rPr>
                  <w:rFonts w:hAnsi="標楷體" w:hint="eastAsia"/>
                </w:rPr>
                <w:delText>4)</w:delText>
              </w:r>
              <w:bookmarkStart w:id="8616" w:name="_Toc71198517"/>
              <w:bookmarkEnd w:id="8616"/>
            </w:del>
          </w:p>
        </w:tc>
        <w:tc>
          <w:tcPr>
            <w:tcW w:w="1014" w:type="dxa"/>
          </w:tcPr>
          <w:p w14:paraId="24CB712D" w14:textId="2CD56AC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17" w:author="Fegie" w:date="2021-04-28T12:03:00Z"/>
                <w:rFonts w:hAnsi="標楷體"/>
              </w:rPr>
              <w:pPrChange w:id="8618" w:author="Fegie" w:date="2021-04-28T12:03:00Z">
                <w:pPr/>
              </w:pPrChange>
            </w:pPr>
            <w:bookmarkStart w:id="8619" w:name="_Toc71198518"/>
            <w:bookmarkEnd w:id="8619"/>
          </w:p>
        </w:tc>
        <w:tc>
          <w:tcPr>
            <w:tcW w:w="1081" w:type="dxa"/>
          </w:tcPr>
          <w:p w14:paraId="2BC183EC" w14:textId="126F170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20" w:author="Fegie" w:date="2021-04-28T12:03:00Z"/>
                <w:rFonts w:hAnsi="標楷體"/>
              </w:rPr>
              <w:pPrChange w:id="8621" w:author="Fegie" w:date="2021-04-28T12:03:00Z">
                <w:pPr/>
              </w:pPrChange>
            </w:pPr>
            <w:bookmarkStart w:id="8622" w:name="_Toc71198519"/>
            <w:bookmarkEnd w:id="8622"/>
          </w:p>
        </w:tc>
        <w:tc>
          <w:tcPr>
            <w:tcW w:w="646" w:type="dxa"/>
          </w:tcPr>
          <w:p w14:paraId="39EEAD88" w14:textId="4AD28E1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23" w:author="Fegie" w:date="2021-04-28T12:03:00Z"/>
                <w:rFonts w:hAnsi="標楷體"/>
              </w:rPr>
              <w:pPrChange w:id="8624" w:author="Fegie" w:date="2021-04-28T12:03:00Z">
                <w:pPr/>
              </w:pPrChange>
            </w:pPr>
            <w:bookmarkStart w:id="8625" w:name="_Toc71198520"/>
            <w:bookmarkEnd w:id="8625"/>
          </w:p>
        </w:tc>
        <w:tc>
          <w:tcPr>
            <w:tcW w:w="581" w:type="dxa"/>
          </w:tcPr>
          <w:p w14:paraId="1484081C" w14:textId="6EE2687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26" w:author="Fegie" w:date="2021-04-28T12:03:00Z"/>
                <w:rFonts w:hAnsi="標楷體"/>
              </w:rPr>
              <w:pPrChange w:id="8627" w:author="Fegie" w:date="2021-04-28T12:03:00Z">
                <w:pPr/>
              </w:pPrChange>
            </w:pPr>
            <w:del w:id="8628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629" w:name="_Toc71198521"/>
              <w:bookmarkEnd w:id="8629"/>
            </w:del>
          </w:p>
        </w:tc>
        <w:tc>
          <w:tcPr>
            <w:tcW w:w="3237" w:type="dxa"/>
          </w:tcPr>
          <w:p w14:paraId="2837DB83" w14:textId="6E3A2E2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30" w:author="Fegie" w:date="2021-04-28T12:03:00Z"/>
                <w:rFonts w:hAnsi="標楷體"/>
              </w:rPr>
              <w:pPrChange w:id="8631" w:author="Fegie" w:date="2021-04-28T12:03:00Z">
                <w:pPr/>
              </w:pPrChange>
            </w:pPr>
            <w:del w:id="8632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633" w:name="_Toc71198522"/>
              <w:bookmarkEnd w:id="8633"/>
            </w:del>
          </w:p>
        </w:tc>
        <w:bookmarkStart w:id="8634" w:name="_Toc71198523"/>
        <w:bookmarkEnd w:id="8634"/>
      </w:tr>
      <w:tr w:rsidR="00B75363" w:rsidRPr="00B75363" w:rsidDel="009661CB" w14:paraId="064BD76D" w14:textId="594FF1D0" w:rsidTr="00B75363">
        <w:trPr>
          <w:trHeight w:val="291"/>
          <w:jc w:val="center"/>
          <w:del w:id="8635" w:author="Fegie" w:date="2021-04-28T12:03:00Z"/>
        </w:trPr>
        <w:tc>
          <w:tcPr>
            <w:tcW w:w="550" w:type="dxa"/>
          </w:tcPr>
          <w:p w14:paraId="7A3517FB" w14:textId="50FEB763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36" w:author="Fegie" w:date="2021-04-28T12:03:00Z"/>
                <w:rFonts w:hAnsi="標楷體"/>
                <w:strike/>
                <w:color w:val="FF0000"/>
                <w:rPrChange w:id="8637" w:author="88692" w:date="2020-06-18T10:15:00Z">
                  <w:rPr>
                    <w:del w:id="8638" w:author="Fegie" w:date="2021-04-28T12:03:00Z"/>
                    <w:rFonts w:ascii="標楷體" w:eastAsia="標楷體" w:hAnsi="標楷體"/>
                  </w:rPr>
                </w:rPrChange>
              </w:rPr>
              <w:pPrChange w:id="8639" w:author="Fegie" w:date="2021-04-28T12:03:00Z">
                <w:pPr/>
              </w:pPrChange>
            </w:pPr>
            <w:del w:id="8640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8641" w:author="88692" w:date="2020-06-18T10:15:00Z">
                    <w:rPr>
                      <w:rFonts w:ascii="標楷體" w:eastAsia="標楷體" w:hAnsi="標楷體"/>
                    </w:rPr>
                  </w:rPrChange>
                </w:rPr>
                <w:delText>10</w:delText>
              </w:r>
              <w:bookmarkStart w:id="8642" w:name="_Toc71198524"/>
              <w:bookmarkEnd w:id="8642"/>
            </w:del>
          </w:p>
        </w:tc>
        <w:tc>
          <w:tcPr>
            <w:tcW w:w="2015" w:type="dxa"/>
          </w:tcPr>
          <w:p w14:paraId="61E5E55B" w14:textId="157EE18D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43" w:author="Fegie" w:date="2021-04-28T12:03:00Z"/>
                <w:rFonts w:hAnsi="標楷體"/>
                <w:strike/>
                <w:color w:val="FF0000"/>
                <w:rPrChange w:id="8644" w:author="88692" w:date="2020-06-18T10:15:00Z">
                  <w:rPr>
                    <w:del w:id="8645" w:author="Fegie" w:date="2021-04-28T12:03:00Z"/>
                    <w:rFonts w:ascii="標楷體" w:eastAsia="標楷體" w:hAnsi="標楷體"/>
                  </w:rPr>
                </w:rPrChange>
              </w:rPr>
              <w:pPrChange w:id="8646" w:author="Fegie" w:date="2021-04-28T12:03:00Z">
                <w:pPr/>
              </w:pPrChange>
            </w:pPr>
            <w:del w:id="8647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8648" w:author="88692" w:date="2020-06-18T10:15:00Z">
                    <w:rPr>
                      <w:rFonts w:ascii="標楷體" w:eastAsia="標楷體" w:hAnsi="標楷體" w:hint="eastAsia"/>
                    </w:rPr>
                  </w:rPrChange>
                </w:rPr>
                <w:delText>聯絡人姓名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8649" w:author="88692" w:date="2020-06-18T10:15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8650" w:name="_Toc71198525"/>
              <w:bookmarkEnd w:id="8650"/>
            </w:del>
          </w:p>
        </w:tc>
        <w:tc>
          <w:tcPr>
            <w:tcW w:w="1296" w:type="dxa"/>
          </w:tcPr>
          <w:p w14:paraId="4B9CB77D" w14:textId="6BCA01FA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51" w:author="Fegie" w:date="2021-04-28T12:03:00Z"/>
                <w:rFonts w:hAnsi="標楷體"/>
                <w:strike/>
                <w:color w:val="FF0000"/>
                <w:rPrChange w:id="8652" w:author="88692" w:date="2020-06-18T10:15:00Z">
                  <w:rPr>
                    <w:del w:id="8653" w:author="Fegie" w:date="2021-04-28T12:03:00Z"/>
                    <w:rFonts w:ascii="標楷體" w:eastAsia="標楷體" w:hAnsi="標楷體"/>
                  </w:rPr>
                </w:rPrChange>
              </w:rPr>
              <w:pPrChange w:id="8654" w:author="Fegie" w:date="2021-04-28T12:03:00Z">
                <w:pPr/>
              </w:pPrChange>
            </w:pPr>
            <w:del w:id="8655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8656" w:author="88692" w:date="2020-06-18T10:15:00Z">
                    <w:rPr>
                      <w:rFonts w:ascii="標楷體" w:eastAsia="標楷體" w:hAnsi="標楷體"/>
                    </w:rPr>
                  </w:rPrChange>
                </w:rPr>
                <w:delText>X(14)</w:delText>
              </w:r>
              <w:bookmarkStart w:id="8657" w:name="_Toc71198526"/>
              <w:bookmarkEnd w:id="8657"/>
            </w:del>
          </w:p>
        </w:tc>
        <w:tc>
          <w:tcPr>
            <w:tcW w:w="1014" w:type="dxa"/>
          </w:tcPr>
          <w:p w14:paraId="563811AC" w14:textId="3FBABB12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58" w:author="Fegie" w:date="2021-04-28T12:03:00Z"/>
                <w:rFonts w:hAnsi="標楷體"/>
                <w:strike/>
                <w:color w:val="FF0000"/>
                <w:rPrChange w:id="8659" w:author="88692" w:date="2020-06-18T10:15:00Z">
                  <w:rPr>
                    <w:del w:id="8660" w:author="Fegie" w:date="2021-04-28T12:03:00Z"/>
                    <w:rFonts w:ascii="標楷體" w:eastAsia="標楷體" w:hAnsi="標楷體"/>
                  </w:rPr>
                </w:rPrChange>
              </w:rPr>
              <w:pPrChange w:id="8661" w:author="Fegie" w:date="2021-04-28T12:03:00Z">
                <w:pPr/>
              </w:pPrChange>
            </w:pPr>
            <w:bookmarkStart w:id="8662" w:name="_Toc71198527"/>
            <w:bookmarkEnd w:id="8662"/>
          </w:p>
        </w:tc>
        <w:tc>
          <w:tcPr>
            <w:tcW w:w="1081" w:type="dxa"/>
          </w:tcPr>
          <w:p w14:paraId="400AD677" w14:textId="79A78710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63" w:author="Fegie" w:date="2021-04-28T12:03:00Z"/>
                <w:rFonts w:hAnsi="標楷體"/>
                <w:strike/>
                <w:color w:val="FF0000"/>
                <w:rPrChange w:id="8664" w:author="88692" w:date="2020-06-18T10:15:00Z">
                  <w:rPr>
                    <w:del w:id="8665" w:author="Fegie" w:date="2021-04-28T12:03:00Z"/>
                    <w:rFonts w:ascii="標楷體" w:eastAsia="標楷體" w:hAnsi="標楷體"/>
                  </w:rPr>
                </w:rPrChange>
              </w:rPr>
              <w:pPrChange w:id="8666" w:author="Fegie" w:date="2021-04-28T12:03:00Z">
                <w:pPr/>
              </w:pPrChange>
            </w:pPr>
            <w:bookmarkStart w:id="8667" w:name="_Toc71198528"/>
            <w:bookmarkEnd w:id="8667"/>
          </w:p>
        </w:tc>
        <w:tc>
          <w:tcPr>
            <w:tcW w:w="646" w:type="dxa"/>
          </w:tcPr>
          <w:p w14:paraId="7AD26B0B" w14:textId="2AF575BD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68" w:author="Fegie" w:date="2021-04-28T12:03:00Z"/>
                <w:rFonts w:hAnsi="標楷體"/>
                <w:strike/>
                <w:color w:val="FF0000"/>
                <w:rPrChange w:id="8669" w:author="88692" w:date="2020-06-18T10:15:00Z">
                  <w:rPr>
                    <w:del w:id="8670" w:author="Fegie" w:date="2021-04-28T12:03:00Z"/>
                    <w:rFonts w:ascii="標楷體" w:eastAsia="標楷體" w:hAnsi="標楷體"/>
                  </w:rPr>
                </w:rPrChange>
              </w:rPr>
              <w:pPrChange w:id="8671" w:author="Fegie" w:date="2021-04-28T12:03:00Z">
                <w:pPr/>
              </w:pPrChange>
            </w:pPr>
            <w:bookmarkStart w:id="8672" w:name="_Toc71198529"/>
            <w:bookmarkEnd w:id="8672"/>
          </w:p>
        </w:tc>
        <w:tc>
          <w:tcPr>
            <w:tcW w:w="581" w:type="dxa"/>
          </w:tcPr>
          <w:p w14:paraId="756180B3" w14:textId="4E500BDE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73" w:author="Fegie" w:date="2021-04-28T12:03:00Z"/>
                <w:rFonts w:hAnsi="標楷體"/>
                <w:strike/>
                <w:color w:val="FF0000"/>
                <w:rPrChange w:id="8674" w:author="88692" w:date="2020-06-18T10:15:00Z">
                  <w:rPr>
                    <w:del w:id="8675" w:author="Fegie" w:date="2021-04-28T12:03:00Z"/>
                    <w:rFonts w:ascii="標楷體" w:eastAsia="標楷體" w:hAnsi="標楷體"/>
                  </w:rPr>
                </w:rPrChange>
              </w:rPr>
              <w:pPrChange w:id="8676" w:author="Fegie" w:date="2021-04-28T12:03:00Z">
                <w:pPr/>
              </w:pPrChange>
            </w:pPr>
            <w:del w:id="8677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8678" w:author="88692" w:date="2020-06-18T10:15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8679" w:name="_Toc71198530"/>
              <w:bookmarkEnd w:id="8679"/>
            </w:del>
          </w:p>
        </w:tc>
        <w:tc>
          <w:tcPr>
            <w:tcW w:w="3237" w:type="dxa"/>
          </w:tcPr>
          <w:p w14:paraId="38934F09" w14:textId="690E012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80" w:author="Fegie" w:date="2021-04-28T12:03:00Z"/>
                <w:rFonts w:hAnsi="標楷體"/>
                <w:strike/>
                <w:color w:val="FF0000"/>
                <w:rPrChange w:id="8681" w:author="88692" w:date="2020-06-18T10:15:00Z">
                  <w:rPr>
                    <w:del w:id="8682" w:author="Fegie" w:date="2021-04-28T12:03:00Z"/>
                    <w:rFonts w:ascii="標楷體" w:eastAsia="標楷體" w:hAnsi="標楷體"/>
                  </w:rPr>
                </w:rPrChange>
              </w:rPr>
              <w:pPrChange w:id="8683" w:author="Fegie" w:date="2021-04-28T12:03:00Z">
                <w:pPr/>
              </w:pPrChange>
            </w:pPr>
            <w:del w:id="8684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8685" w:author="88692" w:date="2020-06-18T10:15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8686" w:author="88692" w:date="2020-06-18T10:15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8687" w:author="88692" w:date="2020-06-18T10:15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8688" w:author="88692" w:date="2020-06-18T10:15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8689" w:author="88692" w:date="2020-06-18T10:15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8690" w:author="88692" w:date="2020-06-18T10:15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8691" w:name="_Toc71198531"/>
              <w:bookmarkEnd w:id="8691"/>
            </w:del>
          </w:p>
        </w:tc>
        <w:bookmarkStart w:id="8692" w:name="_Toc71198532"/>
        <w:bookmarkEnd w:id="8692"/>
      </w:tr>
      <w:tr w:rsidR="00A4784A" w:rsidRPr="009B2BD3" w:rsidDel="009661CB" w14:paraId="11B9C32C" w14:textId="29B07A35" w:rsidTr="00B75363">
        <w:trPr>
          <w:trHeight w:val="291"/>
          <w:jc w:val="center"/>
          <w:del w:id="8693" w:author="Fegie" w:date="2021-04-28T12:03:00Z"/>
        </w:trPr>
        <w:tc>
          <w:tcPr>
            <w:tcW w:w="550" w:type="dxa"/>
          </w:tcPr>
          <w:p w14:paraId="26942B32" w14:textId="7A0FE27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94" w:author="Fegie" w:date="2021-04-28T12:03:00Z"/>
                <w:rFonts w:hAnsi="標楷體"/>
              </w:rPr>
              <w:pPrChange w:id="8695" w:author="Fegie" w:date="2021-04-28T12:03:00Z">
                <w:pPr/>
              </w:pPrChange>
            </w:pPr>
            <w:del w:id="8696" w:author="Fegie" w:date="2021-04-28T12:03:00Z">
              <w:r w:rsidRPr="009B2BD3" w:rsidDel="009661CB">
                <w:rPr>
                  <w:rFonts w:hAnsi="標楷體"/>
                </w:rPr>
                <w:delText>11</w:delText>
              </w:r>
              <w:bookmarkStart w:id="8697" w:name="_Toc71198533"/>
              <w:bookmarkEnd w:id="8697"/>
            </w:del>
          </w:p>
        </w:tc>
        <w:tc>
          <w:tcPr>
            <w:tcW w:w="2015" w:type="dxa"/>
          </w:tcPr>
          <w:p w14:paraId="1D49D24A" w14:textId="49FBEF5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98" w:author="Fegie" w:date="2021-04-28T12:03:00Z"/>
                <w:rFonts w:hAnsi="標楷體"/>
              </w:rPr>
              <w:pPrChange w:id="8699" w:author="Fegie" w:date="2021-04-28T12:03:00Z">
                <w:pPr/>
              </w:pPrChange>
            </w:pPr>
            <w:del w:id="8700" w:author="Fegie" w:date="2021-04-28T12:03:00Z">
              <w:r w:rsidRPr="009B2BD3" w:rsidDel="009661CB">
                <w:rPr>
                  <w:rFonts w:hAnsi="標楷體" w:hint="eastAsia"/>
                </w:rPr>
                <w:delText>公司郵遞區號</w:delText>
              </w:r>
              <w:bookmarkStart w:id="8701" w:name="_Toc71198534"/>
              <w:bookmarkEnd w:id="8701"/>
            </w:del>
          </w:p>
        </w:tc>
        <w:tc>
          <w:tcPr>
            <w:tcW w:w="1296" w:type="dxa"/>
          </w:tcPr>
          <w:p w14:paraId="34153268" w14:textId="49699CDF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02" w:author="Fegie" w:date="2021-04-28T12:03:00Z"/>
                <w:rFonts w:hAnsi="標楷體"/>
              </w:rPr>
              <w:pPrChange w:id="8703" w:author="Fegie" w:date="2021-04-28T12:03:00Z">
                <w:pPr/>
              </w:pPrChange>
            </w:pPr>
            <w:del w:id="8704" w:author="Fegie" w:date="2021-04-28T12:03:00Z">
              <w:r w:rsidRPr="00A04243" w:rsidDel="009661CB">
                <w:rPr>
                  <w:rFonts w:hAnsi="標楷體"/>
                </w:rPr>
                <w:delText>99999</w:delText>
              </w:r>
              <w:bookmarkStart w:id="8705" w:name="_Toc71198535"/>
              <w:bookmarkEnd w:id="8705"/>
            </w:del>
          </w:p>
        </w:tc>
        <w:tc>
          <w:tcPr>
            <w:tcW w:w="1014" w:type="dxa"/>
          </w:tcPr>
          <w:p w14:paraId="2C3B8B3C" w14:textId="73B40501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06" w:author="Fegie" w:date="2021-04-28T12:03:00Z"/>
                <w:rFonts w:hAnsi="標楷體"/>
              </w:rPr>
              <w:pPrChange w:id="8707" w:author="Fegie" w:date="2021-04-28T12:03:00Z">
                <w:pPr/>
              </w:pPrChange>
            </w:pPr>
            <w:bookmarkStart w:id="8708" w:name="_Toc71198536"/>
            <w:bookmarkEnd w:id="8708"/>
          </w:p>
        </w:tc>
        <w:tc>
          <w:tcPr>
            <w:tcW w:w="1081" w:type="dxa"/>
          </w:tcPr>
          <w:p w14:paraId="03595345" w14:textId="5C30EA1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09" w:author="Fegie" w:date="2021-04-28T12:03:00Z"/>
                <w:rFonts w:hAnsi="標楷體"/>
              </w:rPr>
              <w:pPrChange w:id="8710" w:author="Fegie" w:date="2021-04-28T12:03:00Z">
                <w:pPr/>
              </w:pPrChange>
            </w:pPr>
            <w:bookmarkStart w:id="8711" w:name="_Toc71198537"/>
            <w:bookmarkEnd w:id="8711"/>
          </w:p>
        </w:tc>
        <w:tc>
          <w:tcPr>
            <w:tcW w:w="646" w:type="dxa"/>
          </w:tcPr>
          <w:p w14:paraId="14DC22B6" w14:textId="5B90DEB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12" w:author="Fegie" w:date="2021-04-28T12:03:00Z"/>
                <w:rFonts w:hAnsi="標楷體"/>
              </w:rPr>
              <w:pPrChange w:id="8713" w:author="Fegie" w:date="2021-04-28T12:03:00Z">
                <w:pPr/>
              </w:pPrChange>
            </w:pPr>
            <w:bookmarkStart w:id="8714" w:name="_Toc71198538"/>
            <w:bookmarkEnd w:id="8714"/>
          </w:p>
        </w:tc>
        <w:tc>
          <w:tcPr>
            <w:tcW w:w="581" w:type="dxa"/>
          </w:tcPr>
          <w:p w14:paraId="5C2C4CC6" w14:textId="59AC5ED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15" w:author="Fegie" w:date="2021-04-28T12:03:00Z"/>
                <w:rFonts w:hAnsi="標楷體"/>
              </w:rPr>
              <w:pPrChange w:id="8716" w:author="Fegie" w:date="2021-04-28T12:03:00Z">
                <w:pPr/>
              </w:pPrChange>
            </w:pPr>
            <w:del w:id="8717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718" w:name="_Toc71198539"/>
              <w:bookmarkEnd w:id="8718"/>
            </w:del>
          </w:p>
        </w:tc>
        <w:tc>
          <w:tcPr>
            <w:tcW w:w="3237" w:type="dxa"/>
          </w:tcPr>
          <w:p w14:paraId="2A8A2BA9" w14:textId="6090AFA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19" w:author="Fegie" w:date="2021-04-28T12:03:00Z"/>
                <w:rFonts w:hAnsi="標楷體"/>
              </w:rPr>
              <w:pPrChange w:id="8720" w:author="Fegie" w:date="2021-04-28T12:03:00Z">
                <w:pPr/>
              </w:pPrChange>
            </w:pPr>
            <w:del w:id="8721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722" w:name="_Toc71198540"/>
              <w:bookmarkEnd w:id="8722"/>
            </w:del>
          </w:p>
        </w:tc>
        <w:bookmarkStart w:id="8723" w:name="_Toc71198541"/>
        <w:bookmarkEnd w:id="8723"/>
      </w:tr>
      <w:tr w:rsidR="00A4784A" w:rsidRPr="009B2BD3" w:rsidDel="009661CB" w14:paraId="14590764" w14:textId="7E590C3C" w:rsidTr="00B75363">
        <w:trPr>
          <w:trHeight w:val="291"/>
          <w:jc w:val="center"/>
          <w:del w:id="8724" w:author="Fegie" w:date="2021-04-28T12:03:00Z"/>
        </w:trPr>
        <w:tc>
          <w:tcPr>
            <w:tcW w:w="550" w:type="dxa"/>
          </w:tcPr>
          <w:p w14:paraId="1E811B1F" w14:textId="11316C9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25" w:author="Fegie" w:date="2021-04-28T12:03:00Z"/>
                <w:rFonts w:hAnsi="標楷體"/>
              </w:rPr>
              <w:pPrChange w:id="8726" w:author="Fegie" w:date="2021-04-28T12:03:00Z">
                <w:pPr/>
              </w:pPrChange>
            </w:pPr>
            <w:del w:id="8727" w:author="Fegie" w:date="2021-04-28T12:03:00Z">
              <w:r w:rsidRPr="009B2BD3" w:rsidDel="009661CB">
                <w:rPr>
                  <w:rFonts w:hAnsi="標楷體"/>
                </w:rPr>
                <w:delText>12</w:delText>
              </w:r>
              <w:bookmarkStart w:id="8728" w:name="_Toc71198542"/>
              <w:bookmarkEnd w:id="8728"/>
            </w:del>
          </w:p>
        </w:tc>
        <w:tc>
          <w:tcPr>
            <w:tcW w:w="2015" w:type="dxa"/>
          </w:tcPr>
          <w:p w14:paraId="59FA2736" w14:textId="48C0143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29" w:author="Fegie" w:date="2021-04-28T12:03:00Z"/>
                <w:rFonts w:hAnsi="標楷體"/>
              </w:rPr>
              <w:pPrChange w:id="8730" w:author="Fegie" w:date="2021-04-28T12:03:00Z">
                <w:pPr/>
              </w:pPrChange>
            </w:pPr>
            <w:del w:id="8731" w:author="Fegie" w:date="2021-04-28T12:03:00Z">
              <w:r w:rsidRPr="009B2BD3" w:rsidDel="009661CB">
                <w:rPr>
                  <w:rFonts w:hAnsi="標楷體" w:hint="eastAsia"/>
                </w:rPr>
                <w:delText xml:space="preserve">公司地址    </w:delText>
              </w:r>
              <w:bookmarkStart w:id="8732" w:name="_Toc71198543"/>
              <w:bookmarkEnd w:id="8732"/>
            </w:del>
          </w:p>
        </w:tc>
        <w:tc>
          <w:tcPr>
            <w:tcW w:w="1296" w:type="dxa"/>
          </w:tcPr>
          <w:p w14:paraId="6CBF303C" w14:textId="0048D8D8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33" w:author="Fegie" w:date="2021-04-28T12:03:00Z"/>
                <w:rFonts w:hAnsi="標楷體"/>
              </w:rPr>
              <w:pPrChange w:id="8734" w:author="Fegie" w:date="2021-04-28T12:03:00Z">
                <w:pPr/>
              </w:pPrChange>
            </w:pPr>
            <w:del w:id="8735" w:author="Fegie" w:date="2021-04-28T12:03:00Z">
              <w:r w:rsidRPr="00A04243" w:rsidDel="009661CB">
                <w:rPr>
                  <w:rFonts w:hAnsi="標楷體" w:hint="eastAsia"/>
                </w:rPr>
                <w:delText>X(60)</w:delText>
              </w:r>
              <w:bookmarkStart w:id="8736" w:name="_Toc71198544"/>
              <w:bookmarkEnd w:id="8736"/>
            </w:del>
          </w:p>
        </w:tc>
        <w:tc>
          <w:tcPr>
            <w:tcW w:w="1014" w:type="dxa"/>
          </w:tcPr>
          <w:p w14:paraId="7DAA6408" w14:textId="05B3834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37" w:author="Fegie" w:date="2021-04-28T12:03:00Z"/>
                <w:rFonts w:hAnsi="標楷體"/>
              </w:rPr>
              <w:pPrChange w:id="8738" w:author="Fegie" w:date="2021-04-28T12:03:00Z">
                <w:pPr/>
              </w:pPrChange>
            </w:pPr>
            <w:bookmarkStart w:id="8739" w:name="_Toc71198545"/>
            <w:bookmarkEnd w:id="8739"/>
          </w:p>
        </w:tc>
        <w:tc>
          <w:tcPr>
            <w:tcW w:w="1081" w:type="dxa"/>
          </w:tcPr>
          <w:p w14:paraId="0CCC7907" w14:textId="52C0061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40" w:author="Fegie" w:date="2021-04-28T12:03:00Z"/>
                <w:rFonts w:hAnsi="標楷體"/>
              </w:rPr>
              <w:pPrChange w:id="8741" w:author="Fegie" w:date="2021-04-28T12:03:00Z">
                <w:pPr/>
              </w:pPrChange>
            </w:pPr>
            <w:bookmarkStart w:id="8742" w:name="_Toc71198546"/>
            <w:bookmarkEnd w:id="8742"/>
          </w:p>
        </w:tc>
        <w:tc>
          <w:tcPr>
            <w:tcW w:w="646" w:type="dxa"/>
          </w:tcPr>
          <w:p w14:paraId="1B4BA73C" w14:textId="2BB6C3F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43" w:author="Fegie" w:date="2021-04-28T12:03:00Z"/>
                <w:rFonts w:hAnsi="標楷體"/>
              </w:rPr>
              <w:pPrChange w:id="8744" w:author="Fegie" w:date="2021-04-28T12:03:00Z">
                <w:pPr/>
              </w:pPrChange>
            </w:pPr>
            <w:bookmarkStart w:id="8745" w:name="_Toc71198547"/>
            <w:bookmarkEnd w:id="8745"/>
          </w:p>
        </w:tc>
        <w:tc>
          <w:tcPr>
            <w:tcW w:w="581" w:type="dxa"/>
          </w:tcPr>
          <w:p w14:paraId="405B6A49" w14:textId="3DE0E48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46" w:author="Fegie" w:date="2021-04-28T12:03:00Z"/>
                <w:rFonts w:hAnsi="標楷體"/>
              </w:rPr>
              <w:pPrChange w:id="8747" w:author="Fegie" w:date="2021-04-28T12:03:00Z">
                <w:pPr/>
              </w:pPrChange>
            </w:pPr>
            <w:del w:id="8748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749" w:name="_Toc71198548"/>
              <w:bookmarkEnd w:id="8749"/>
            </w:del>
          </w:p>
        </w:tc>
        <w:tc>
          <w:tcPr>
            <w:tcW w:w="3237" w:type="dxa"/>
          </w:tcPr>
          <w:p w14:paraId="0E0942EC" w14:textId="0E4168A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50" w:author="Fegie" w:date="2021-04-28T12:03:00Z"/>
                <w:rFonts w:hAnsi="標楷體"/>
              </w:rPr>
              <w:pPrChange w:id="8751" w:author="Fegie" w:date="2021-04-28T12:03:00Z">
                <w:pPr/>
              </w:pPrChange>
            </w:pPr>
            <w:del w:id="8752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753" w:name="_Toc71198549"/>
              <w:bookmarkEnd w:id="8753"/>
            </w:del>
          </w:p>
        </w:tc>
        <w:bookmarkStart w:id="8754" w:name="_Toc71198550"/>
        <w:bookmarkEnd w:id="8754"/>
      </w:tr>
      <w:tr w:rsidR="00A4784A" w:rsidRPr="009B2BD3" w:rsidDel="009661CB" w14:paraId="3C128FD1" w14:textId="4EE88C97" w:rsidTr="00B75363">
        <w:trPr>
          <w:trHeight w:val="291"/>
          <w:jc w:val="center"/>
          <w:del w:id="8755" w:author="Fegie" w:date="2021-04-28T12:03:00Z"/>
        </w:trPr>
        <w:tc>
          <w:tcPr>
            <w:tcW w:w="550" w:type="dxa"/>
          </w:tcPr>
          <w:p w14:paraId="367D4EE3" w14:textId="18EF617F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56" w:author="Fegie" w:date="2021-04-28T12:03:00Z"/>
                <w:rFonts w:hAnsi="標楷體"/>
              </w:rPr>
              <w:pPrChange w:id="8757" w:author="Fegie" w:date="2021-04-28T12:03:00Z">
                <w:pPr/>
              </w:pPrChange>
            </w:pPr>
            <w:del w:id="8758" w:author="Fegie" w:date="2021-04-28T12:03:00Z">
              <w:r w:rsidRPr="009B2BD3" w:rsidDel="009661CB">
                <w:rPr>
                  <w:rFonts w:hAnsi="標楷體"/>
                </w:rPr>
                <w:delText>13</w:delText>
              </w:r>
              <w:bookmarkStart w:id="8759" w:name="_Toc71198551"/>
              <w:bookmarkEnd w:id="8759"/>
            </w:del>
          </w:p>
        </w:tc>
        <w:tc>
          <w:tcPr>
            <w:tcW w:w="2015" w:type="dxa"/>
          </w:tcPr>
          <w:p w14:paraId="00481FDA" w14:textId="6A859A08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60" w:author="Fegie" w:date="2021-04-28T12:03:00Z"/>
                <w:rFonts w:hAnsi="標楷體"/>
                <w:strike/>
                <w:color w:val="FF0000"/>
              </w:rPr>
              <w:pPrChange w:id="8761" w:author="Fegie" w:date="2021-04-28T12:03:00Z">
                <w:pPr/>
              </w:pPrChange>
            </w:pPr>
            <w:del w:id="8762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公司電話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 xml:space="preserve">    </w:delText>
              </w:r>
              <w:bookmarkStart w:id="8763" w:name="_Toc71198552"/>
              <w:bookmarkEnd w:id="8763"/>
            </w:del>
          </w:p>
        </w:tc>
        <w:tc>
          <w:tcPr>
            <w:tcW w:w="1296" w:type="dxa"/>
          </w:tcPr>
          <w:p w14:paraId="69FAA950" w14:textId="311C71A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64" w:author="Fegie" w:date="2021-04-28T12:03:00Z"/>
                <w:rFonts w:hAnsi="標楷體"/>
                <w:strike/>
                <w:color w:val="FF0000"/>
              </w:rPr>
              <w:pPrChange w:id="8765" w:author="Fegie" w:date="2021-04-28T12:03:00Z">
                <w:pPr/>
              </w:pPrChange>
            </w:pPr>
            <w:del w:id="8766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X(15)</w:delText>
              </w:r>
              <w:bookmarkStart w:id="8767" w:name="_Toc71198553"/>
              <w:bookmarkEnd w:id="8767"/>
            </w:del>
          </w:p>
        </w:tc>
        <w:tc>
          <w:tcPr>
            <w:tcW w:w="1014" w:type="dxa"/>
          </w:tcPr>
          <w:p w14:paraId="503E47F7" w14:textId="2B3FF340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68" w:author="Fegie" w:date="2021-04-28T12:03:00Z"/>
                <w:rFonts w:hAnsi="標楷體"/>
                <w:strike/>
                <w:color w:val="FF0000"/>
              </w:rPr>
              <w:pPrChange w:id="8769" w:author="Fegie" w:date="2021-04-28T12:03:00Z">
                <w:pPr/>
              </w:pPrChange>
            </w:pPr>
            <w:bookmarkStart w:id="8770" w:name="_Toc71198554"/>
            <w:bookmarkEnd w:id="8770"/>
          </w:p>
        </w:tc>
        <w:tc>
          <w:tcPr>
            <w:tcW w:w="1081" w:type="dxa"/>
          </w:tcPr>
          <w:p w14:paraId="005BB829" w14:textId="4F6395D9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71" w:author="Fegie" w:date="2021-04-28T12:03:00Z"/>
                <w:rFonts w:hAnsi="標楷體"/>
                <w:strike/>
                <w:color w:val="FF0000"/>
              </w:rPr>
              <w:pPrChange w:id="8772" w:author="Fegie" w:date="2021-04-28T12:03:00Z">
                <w:pPr/>
              </w:pPrChange>
            </w:pPr>
            <w:bookmarkStart w:id="8773" w:name="_Toc71198555"/>
            <w:bookmarkEnd w:id="8773"/>
          </w:p>
        </w:tc>
        <w:tc>
          <w:tcPr>
            <w:tcW w:w="646" w:type="dxa"/>
          </w:tcPr>
          <w:p w14:paraId="59B49FCF" w14:textId="3A78772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74" w:author="Fegie" w:date="2021-04-28T12:03:00Z"/>
                <w:rFonts w:hAnsi="標楷體"/>
                <w:strike/>
                <w:color w:val="FF0000"/>
              </w:rPr>
              <w:pPrChange w:id="8775" w:author="Fegie" w:date="2021-04-28T12:03:00Z">
                <w:pPr/>
              </w:pPrChange>
            </w:pPr>
            <w:bookmarkStart w:id="8776" w:name="_Toc71198556"/>
            <w:bookmarkEnd w:id="8776"/>
          </w:p>
        </w:tc>
        <w:tc>
          <w:tcPr>
            <w:tcW w:w="581" w:type="dxa"/>
          </w:tcPr>
          <w:p w14:paraId="0163BAC5" w14:textId="36AB9F63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77" w:author="Fegie" w:date="2021-04-28T12:03:00Z"/>
                <w:rFonts w:hAnsi="標楷體"/>
                <w:strike/>
                <w:color w:val="FF0000"/>
              </w:rPr>
              <w:pPrChange w:id="8778" w:author="Fegie" w:date="2021-04-28T12:03:00Z">
                <w:pPr/>
              </w:pPrChange>
            </w:pPr>
            <w:del w:id="8779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W</w:delText>
              </w:r>
              <w:bookmarkStart w:id="8780" w:name="_Toc71198557"/>
              <w:bookmarkEnd w:id="8780"/>
            </w:del>
          </w:p>
        </w:tc>
        <w:tc>
          <w:tcPr>
            <w:tcW w:w="3237" w:type="dxa"/>
          </w:tcPr>
          <w:p w14:paraId="6A00CF03" w14:textId="5EE694D5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81" w:author="Fegie" w:date="2021-04-28T12:03:00Z"/>
                <w:rFonts w:hAnsi="標楷體"/>
                <w:strike/>
                <w:color w:val="FF0000"/>
              </w:rPr>
              <w:pPrChange w:id="8782" w:author="Fegie" w:date="2021-04-28T12:03:00Z">
                <w:pPr/>
              </w:pPrChange>
            </w:pPr>
            <w:del w:id="8783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必輸入</w:delText>
              </w:r>
              <w:bookmarkStart w:id="8784" w:name="_Toc71198558"/>
              <w:bookmarkEnd w:id="8784"/>
            </w:del>
          </w:p>
        </w:tc>
        <w:bookmarkStart w:id="8785" w:name="_Toc71198559"/>
        <w:bookmarkEnd w:id="8785"/>
      </w:tr>
      <w:tr w:rsidR="00A4784A" w:rsidRPr="009B2BD3" w:rsidDel="009661CB" w14:paraId="3060C7BE" w14:textId="0ACBAD01" w:rsidTr="00B75363">
        <w:trPr>
          <w:trHeight w:val="291"/>
          <w:jc w:val="center"/>
          <w:del w:id="8786" w:author="Fegie" w:date="2021-04-28T12:03:00Z"/>
        </w:trPr>
        <w:tc>
          <w:tcPr>
            <w:tcW w:w="550" w:type="dxa"/>
          </w:tcPr>
          <w:p w14:paraId="2F240F2E" w14:textId="52DF3EE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87" w:author="Fegie" w:date="2021-04-28T12:03:00Z"/>
                <w:rFonts w:hAnsi="標楷體"/>
              </w:rPr>
              <w:pPrChange w:id="8788" w:author="Fegie" w:date="2021-04-28T12:03:00Z">
                <w:pPr/>
              </w:pPrChange>
            </w:pPr>
            <w:del w:id="8789" w:author="Fegie" w:date="2021-04-28T12:03:00Z">
              <w:r w:rsidRPr="009B2BD3" w:rsidDel="009661CB">
                <w:rPr>
                  <w:rFonts w:hAnsi="標楷體"/>
                </w:rPr>
                <w:delText>14</w:delText>
              </w:r>
              <w:bookmarkStart w:id="8790" w:name="_Toc71198560"/>
              <w:bookmarkEnd w:id="8790"/>
            </w:del>
          </w:p>
        </w:tc>
        <w:tc>
          <w:tcPr>
            <w:tcW w:w="2015" w:type="dxa"/>
          </w:tcPr>
          <w:p w14:paraId="156731C7" w14:textId="48A7B90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91" w:author="Fegie" w:date="2021-04-28T12:03:00Z"/>
                <w:rFonts w:hAnsi="標楷體"/>
              </w:rPr>
              <w:pPrChange w:id="8792" w:author="Fegie" w:date="2021-04-28T12:03:00Z">
                <w:pPr/>
              </w:pPrChange>
            </w:pPr>
            <w:del w:id="8793" w:author="Fegie" w:date="2021-04-28T12:03:00Z">
              <w:r w:rsidRPr="009B2BD3" w:rsidDel="009661CB">
                <w:rPr>
                  <w:rFonts w:hAnsi="標楷體" w:hint="eastAsia"/>
                </w:rPr>
                <w:delText>通訊郵遞區號</w:delText>
              </w:r>
              <w:bookmarkStart w:id="8794" w:name="_Toc71198561"/>
              <w:bookmarkEnd w:id="8794"/>
            </w:del>
          </w:p>
        </w:tc>
        <w:tc>
          <w:tcPr>
            <w:tcW w:w="1296" w:type="dxa"/>
          </w:tcPr>
          <w:p w14:paraId="32ED5F82" w14:textId="5CC3B5AA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95" w:author="Fegie" w:date="2021-04-28T12:03:00Z"/>
                <w:rFonts w:hAnsi="標楷體"/>
              </w:rPr>
              <w:pPrChange w:id="8796" w:author="Fegie" w:date="2021-04-28T12:03:00Z">
                <w:pPr/>
              </w:pPrChange>
            </w:pPr>
            <w:del w:id="8797" w:author="Fegie" w:date="2021-04-28T12:03:00Z">
              <w:r w:rsidRPr="00A04243" w:rsidDel="009661CB">
                <w:rPr>
                  <w:rFonts w:hAnsi="標楷體"/>
                </w:rPr>
                <w:delText>99999</w:delText>
              </w:r>
              <w:bookmarkStart w:id="8798" w:name="_Toc71198562"/>
              <w:bookmarkEnd w:id="8798"/>
            </w:del>
          </w:p>
        </w:tc>
        <w:tc>
          <w:tcPr>
            <w:tcW w:w="1014" w:type="dxa"/>
          </w:tcPr>
          <w:p w14:paraId="5775CB40" w14:textId="5B1D1C8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99" w:author="Fegie" w:date="2021-04-28T12:03:00Z"/>
                <w:rFonts w:hAnsi="標楷體"/>
              </w:rPr>
              <w:pPrChange w:id="8800" w:author="Fegie" w:date="2021-04-28T12:03:00Z">
                <w:pPr/>
              </w:pPrChange>
            </w:pPr>
            <w:bookmarkStart w:id="8801" w:name="_Toc71198563"/>
            <w:bookmarkEnd w:id="8801"/>
          </w:p>
        </w:tc>
        <w:tc>
          <w:tcPr>
            <w:tcW w:w="1081" w:type="dxa"/>
          </w:tcPr>
          <w:p w14:paraId="5D034BF6" w14:textId="06DCB58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02" w:author="Fegie" w:date="2021-04-28T12:03:00Z"/>
                <w:rFonts w:hAnsi="標楷體"/>
              </w:rPr>
              <w:pPrChange w:id="8803" w:author="Fegie" w:date="2021-04-28T12:03:00Z">
                <w:pPr/>
              </w:pPrChange>
            </w:pPr>
            <w:bookmarkStart w:id="8804" w:name="_Toc71198564"/>
            <w:bookmarkEnd w:id="8804"/>
          </w:p>
        </w:tc>
        <w:tc>
          <w:tcPr>
            <w:tcW w:w="646" w:type="dxa"/>
          </w:tcPr>
          <w:p w14:paraId="628603EB" w14:textId="5C2D866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05" w:author="Fegie" w:date="2021-04-28T12:03:00Z"/>
                <w:rFonts w:hAnsi="標楷體"/>
              </w:rPr>
              <w:pPrChange w:id="8806" w:author="Fegie" w:date="2021-04-28T12:03:00Z">
                <w:pPr/>
              </w:pPrChange>
            </w:pPr>
            <w:bookmarkStart w:id="8807" w:name="_Toc71198565"/>
            <w:bookmarkEnd w:id="8807"/>
          </w:p>
        </w:tc>
        <w:tc>
          <w:tcPr>
            <w:tcW w:w="581" w:type="dxa"/>
          </w:tcPr>
          <w:p w14:paraId="4A512942" w14:textId="2C94DBB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08" w:author="Fegie" w:date="2021-04-28T12:03:00Z"/>
                <w:rFonts w:hAnsi="標楷體"/>
              </w:rPr>
              <w:pPrChange w:id="8809" w:author="Fegie" w:date="2021-04-28T12:03:00Z">
                <w:pPr/>
              </w:pPrChange>
            </w:pPr>
            <w:del w:id="8810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811" w:name="_Toc71198566"/>
              <w:bookmarkEnd w:id="8811"/>
            </w:del>
          </w:p>
        </w:tc>
        <w:tc>
          <w:tcPr>
            <w:tcW w:w="3237" w:type="dxa"/>
          </w:tcPr>
          <w:p w14:paraId="26A8AF7B" w14:textId="3E0CC41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12" w:author="Fegie" w:date="2021-04-28T12:03:00Z"/>
                <w:rFonts w:hAnsi="標楷體"/>
              </w:rPr>
              <w:pPrChange w:id="8813" w:author="Fegie" w:date="2021-04-28T12:03:00Z">
                <w:pPr/>
              </w:pPrChange>
            </w:pPr>
            <w:del w:id="8814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815" w:name="_Toc71198567"/>
              <w:bookmarkEnd w:id="8815"/>
            </w:del>
          </w:p>
        </w:tc>
        <w:bookmarkStart w:id="8816" w:name="_Toc71198568"/>
        <w:bookmarkEnd w:id="8816"/>
      </w:tr>
      <w:tr w:rsidR="00A4784A" w:rsidRPr="009B2BD3" w:rsidDel="009661CB" w14:paraId="313A94E2" w14:textId="03D5896F" w:rsidTr="00B75363">
        <w:trPr>
          <w:trHeight w:val="291"/>
          <w:jc w:val="center"/>
          <w:del w:id="8817" w:author="Fegie" w:date="2021-04-28T12:03:00Z"/>
        </w:trPr>
        <w:tc>
          <w:tcPr>
            <w:tcW w:w="550" w:type="dxa"/>
          </w:tcPr>
          <w:p w14:paraId="0BDB977F" w14:textId="450A78C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18" w:author="Fegie" w:date="2021-04-28T12:03:00Z"/>
                <w:rFonts w:hAnsi="標楷體"/>
              </w:rPr>
              <w:pPrChange w:id="8819" w:author="Fegie" w:date="2021-04-28T12:03:00Z">
                <w:pPr/>
              </w:pPrChange>
            </w:pPr>
            <w:del w:id="8820" w:author="Fegie" w:date="2021-04-28T12:03:00Z">
              <w:r w:rsidRPr="009B2BD3" w:rsidDel="009661CB">
                <w:rPr>
                  <w:rFonts w:hAnsi="標楷體"/>
                </w:rPr>
                <w:delText>15</w:delText>
              </w:r>
              <w:bookmarkStart w:id="8821" w:name="_Toc71198569"/>
              <w:bookmarkEnd w:id="8821"/>
            </w:del>
          </w:p>
        </w:tc>
        <w:tc>
          <w:tcPr>
            <w:tcW w:w="2015" w:type="dxa"/>
          </w:tcPr>
          <w:p w14:paraId="024FA3F4" w14:textId="40C2A55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22" w:author="Fegie" w:date="2021-04-28T12:03:00Z"/>
                <w:rFonts w:hAnsi="標楷體"/>
              </w:rPr>
              <w:pPrChange w:id="8823" w:author="Fegie" w:date="2021-04-28T12:03:00Z">
                <w:pPr/>
              </w:pPrChange>
            </w:pPr>
            <w:del w:id="8824" w:author="Fegie" w:date="2021-04-28T12:03:00Z">
              <w:r w:rsidRPr="009B2BD3" w:rsidDel="009661CB">
                <w:rPr>
                  <w:rFonts w:hAnsi="標楷體" w:hint="eastAsia"/>
                </w:rPr>
                <w:delText xml:space="preserve">通訊地址    </w:delText>
              </w:r>
              <w:bookmarkStart w:id="8825" w:name="_Toc71198570"/>
              <w:bookmarkEnd w:id="8825"/>
            </w:del>
          </w:p>
        </w:tc>
        <w:tc>
          <w:tcPr>
            <w:tcW w:w="1296" w:type="dxa"/>
          </w:tcPr>
          <w:p w14:paraId="44517FB0" w14:textId="7ACF0F85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26" w:author="Fegie" w:date="2021-04-28T12:03:00Z"/>
                <w:rFonts w:hAnsi="標楷體"/>
              </w:rPr>
              <w:pPrChange w:id="8827" w:author="Fegie" w:date="2021-04-28T12:03:00Z">
                <w:pPr/>
              </w:pPrChange>
            </w:pPr>
            <w:del w:id="8828" w:author="Fegie" w:date="2021-04-28T12:03:00Z">
              <w:r w:rsidRPr="00A04243" w:rsidDel="009661CB">
                <w:rPr>
                  <w:rFonts w:hAnsi="標楷體" w:hint="eastAsia"/>
                </w:rPr>
                <w:delText>X(60)</w:delText>
              </w:r>
              <w:bookmarkStart w:id="8829" w:name="_Toc71198571"/>
              <w:bookmarkEnd w:id="8829"/>
            </w:del>
          </w:p>
        </w:tc>
        <w:tc>
          <w:tcPr>
            <w:tcW w:w="1014" w:type="dxa"/>
          </w:tcPr>
          <w:p w14:paraId="059C57B0" w14:textId="74935EF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30" w:author="Fegie" w:date="2021-04-28T12:03:00Z"/>
                <w:rFonts w:hAnsi="標楷體"/>
              </w:rPr>
              <w:pPrChange w:id="8831" w:author="Fegie" w:date="2021-04-28T12:03:00Z">
                <w:pPr/>
              </w:pPrChange>
            </w:pPr>
            <w:bookmarkStart w:id="8832" w:name="_Toc71198572"/>
            <w:bookmarkEnd w:id="8832"/>
          </w:p>
        </w:tc>
        <w:tc>
          <w:tcPr>
            <w:tcW w:w="1081" w:type="dxa"/>
          </w:tcPr>
          <w:p w14:paraId="59DCAFC3" w14:textId="54AF417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33" w:author="Fegie" w:date="2021-04-28T12:03:00Z"/>
                <w:rFonts w:hAnsi="標楷體"/>
              </w:rPr>
              <w:pPrChange w:id="8834" w:author="Fegie" w:date="2021-04-28T12:03:00Z">
                <w:pPr/>
              </w:pPrChange>
            </w:pPr>
            <w:bookmarkStart w:id="8835" w:name="_Toc71198573"/>
            <w:bookmarkEnd w:id="8835"/>
          </w:p>
        </w:tc>
        <w:tc>
          <w:tcPr>
            <w:tcW w:w="646" w:type="dxa"/>
          </w:tcPr>
          <w:p w14:paraId="024FA7DB" w14:textId="626F1EF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36" w:author="Fegie" w:date="2021-04-28T12:03:00Z"/>
                <w:rFonts w:hAnsi="標楷體"/>
              </w:rPr>
              <w:pPrChange w:id="8837" w:author="Fegie" w:date="2021-04-28T12:03:00Z">
                <w:pPr/>
              </w:pPrChange>
            </w:pPr>
            <w:bookmarkStart w:id="8838" w:name="_Toc71198574"/>
            <w:bookmarkEnd w:id="8838"/>
          </w:p>
        </w:tc>
        <w:tc>
          <w:tcPr>
            <w:tcW w:w="581" w:type="dxa"/>
          </w:tcPr>
          <w:p w14:paraId="44E73222" w14:textId="14398ED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39" w:author="Fegie" w:date="2021-04-28T12:03:00Z"/>
                <w:rFonts w:hAnsi="標楷體"/>
              </w:rPr>
              <w:pPrChange w:id="8840" w:author="Fegie" w:date="2021-04-28T12:03:00Z">
                <w:pPr/>
              </w:pPrChange>
            </w:pPr>
            <w:del w:id="8841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842" w:name="_Toc71198575"/>
              <w:bookmarkEnd w:id="8842"/>
            </w:del>
          </w:p>
        </w:tc>
        <w:tc>
          <w:tcPr>
            <w:tcW w:w="3237" w:type="dxa"/>
          </w:tcPr>
          <w:p w14:paraId="747B1752" w14:textId="5BA92AA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43" w:author="Fegie" w:date="2021-04-28T12:03:00Z"/>
                <w:rFonts w:hAnsi="標楷體"/>
              </w:rPr>
              <w:pPrChange w:id="8844" w:author="Fegie" w:date="2021-04-28T12:03:00Z">
                <w:pPr/>
              </w:pPrChange>
            </w:pPr>
            <w:del w:id="8845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846" w:name="_Toc71198576"/>
              <w:bookmarkEnd w:id="8846"/>
            </w:del>
          </w:p>
        </w:tc>
        <w:bookmarkStart w:id="8847" w:name="_Toc71198577"/>
        <w:bookmarkEnd w:id="8847"/>
      </w:tr>
      <w:tr w:rsidR="00A4784A" w:rsidRPr="009B2BD3" w:rsidDel="009661CB" w14:paraId="4F88FA7C" w14:textId="1724A734" w:rsidTr="00B75363">
        <w:trPr>
          <w:trHeight w:val="291"/>
          <w:jc w:val="center"/>
          <w:del w:id="8848" w:author="Fegie" w:date="2021-04-28T12:03:00Z"/>
        </w:trPr>
        <w:tc>
          <w:tcPr>
            <w:tcW w:w="550" w:type="dxa"/>
            <w:vMerge w:val="restart"/>
          </w:tcPr>
          <w:p w14:paraId="2F6E71C0" w14:textId="2D7E905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49" w:author="Fegie" w:date="2021-04-28T12:03:00Z"/>
                <w:rFonts w:hAnsi="標楷體"/>
              </w:rPr>
              <w:pPrChange w:id="8850" w:author="Fegie" w:date="2021-04-28T12:03:00Z">
                <w:pPr/>
              </w:pPrChange>
            </w:pPr>
            <w:del w:id="8851" w:author="Fegie" w:date="2021-04-28T12:03:00Z">
              <w:r w:rsidRPr="009B2BD3" w:rsidDel="009661CB">
                <w:rPr>
                  <w:rFonts w:hAnsi="標楷體"/>
                </w:rPr>
                <w:delText>16</w:delText>
              </w:r>
              <w:bookmarkStart w:id="8852" w:name="_Toc71198578"/>
              <w:bookmarkEnd w:id="8852"/>
            </w:del>
          </w:p>
        </w:tc>
        <w:tc>
          <w:tcPr>
            <w:tcW w:w="2015" w:type="dxa"/>
          </w:tcPr>
          <w:p w14:paraId="3B0EAFD0" w14:textId="5A356D7F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53" w:author="Fegie" w:date="2021-04-28T12:03:00Z"/>
                <w:rFonts w:hAnsi="標楷體"/>
                <w:strike/>
                <w:color w:val="FF0000"/>
              </w:rPr>
              <w:pPrChange w:id="8854" w:author="Fegie" w:date="2021-04-28T12:03:00Z">
                <w:pPr/>
              </w:pPrChange>
            </w:pPr>
            <w:del w:id="8855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 xml:space="preserve">-O1 </w:delText>
              </w:r>
              <w:bookmarkStart w:id="8856" w:name="_Toc71198579"/>
              <w:bookmarkEnd w:id="8856"/>
            </w:del>
          </w:p>
        </w:tc>
        <w:tc>
          <w:tcPr>
            <w:tcW w:w="1296" w:type="dxa"/>
          </w:tcPr>
          <w:p w14:paraId="3D7B88F7" w14:textId="4C0E1E2B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57" w:author="Fegie" w:date="2021-04-28T12:03:00Z"/>
                <w:rFonts w:hAnsi="標楷體"/>
                <w:strike/>
                <w:color w:val="FF0000"/>
              </w:rPr>
              <w:pPrChange w:id="8858" w:author="Fegie" w:date="2021-04-28T12:03:00Z">
                <w:pPr/>
              </w:pPrChange>
            </w:pPr>
            <w:del w:id="8859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X(15)</w:delText>
              </w:r>
              <w:bookmarkStart w:id="8860" w:name="_Toc71198580"/>
              <w:bookmarkEnd w:id="8860"/>
            </w:del>
          </w:p>
        </w:tc>
        <w:tc>
          <w:tcPr>
            <w:tcW w:w="1014" w:type="dxa"/>
          </w:tcPr>
          <w:p w14:paraId="474253BB" w14:textId="54A84338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61" w:author="Fegie" w:date="2021-04-28T12:03:00Z"/>
                <w:rFonts w:hAnsi="標楷體"/>
                <w:strike/>
                <w:color w:val="FF0000"/>
              </w:rPr>
              <w:pPrChange w:id="8862" w:author="Fegie" w:date="2021-04-28T12:03:00Z">
                <w:pPr/>
              </w:pPrChange>
            </w:pPr>
            <w:bookmarkStart w:id="8863" w:name="_Toc71198581"/>
            <w:bookmarkEnd w:id="8863"/>
          </w:p>
        </w:tc>
        <w:tc>
          <w:tcPr>
            <w:tcW w:w="1081" w:type="dxa"/>
            <w:vMerge w:val="restart"/>
          </w:tcPr>
          <w:p w14:paraId="56930B44" w14:textId="44F3A160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64" w:author="Fegie" w:date="2021-04-28T12:03:00Z"/>
                <w:rFonts w:hAnsi="標楷體"/>
                <w:strike/>
                <w:color w:val="FF0000"/>
              </w:rPr>
              <w:pPrChange w:id="8865" w:author="Fegie" w:date="2021-04-28T12:03:00Z">
                <w:pPr/>
              </w:pPrChange>
            </w:pPr>
            <w:del w:id="8866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至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少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輸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入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一組</w:delText>
              </w:r>
              <w:bookmarkStart w:id="8867" w:name="_Toc71198582"/>
              <w:bookmarkEnd w:id="8867"/>
            </w:del>
          </w:p>
        </w:tc>
        <w:tc>
          <w:tcPr>
            <w:tcW w:w="646" w:type="dxa"/>
            <w:vMerge w:val="restart"/>
          </w:tcPr>
          <w:p w14:paraId="622423D7" w14:textId="1F942DB9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68" w:author="Fegie" w:date="2021-04-28T12:03:00Z"/>
                <w:rFonts w:hAnsi="標楷體"/>
                <w:strike/>
                <w:color w:val="FF0000"/>
              </w:rPr>
              <w:pPrChange w:id="8869" w:author="Fegie" w:date="2021-04-28T12:03:00Z">
                <w:pPr/>
              </w:pPrChange>
            </w:pPr>
            <w:del w:id="8870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V</w:delText>
              </w:r>
              <w:bookmarkStart w:id="8871" w:name="_Toc71198583"/>
              <w:bookmarkEnd w:id="8871"/>
            </w:del>
          </w:p>
        </w:tc>
        <w:tc>
          <w:tcPr>
            <w:tcW w:w="581" w:type="dxa"/>
          </w:tcPr>
          <w:p w14:paraId="1F7FDDC7" w14:textId="3F2BFCB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72" w:author="Fegie" w:date="2021-04-28T12:03:00Z"/>
                <w:rFonts w:hAnsi="標楷體"/>
                <w:strike/>
                <w:color w:val="FF0000"/>
              </w:rPr>
              <w:pPrChange w:id="8873" w:author="Fegie" w:date="2021-04-28T12:03:00Z">
                <w:pPr/>
              </w:pPrChange>
            </w:pPr>
            <w:del w:id="8874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W</w:delText>
              </w:r>
              <w:bookmarkStart w:id="8875" w:name="_Toc71198584"/>
              <w:bookmarkEnd w:id="8875"/>
            </w:del>
          </w:p>
        </w:tc>
        <w:tc>
          <w:tcPr>
            <w:tcW w:w="3237" w:type="dxa"/>
            <w:vMerge w:val="restart"/>
          </w:tcPr>
          <w:p w14:paraId="076BD9A3" w14:textId="659EC627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76" w:author="Fegie" w:date="2021-04-28T12:03:00Z"/>
                <w:rFonts w:hAnsi="標楷體"/>
                <w:strike/>
                <w:color w:val="FF0000"/>
              </w:rPr>
              <w:pPrChange w:id="8877" w:author="Fegie" w:date="2021-04-28T12:03:00Z">
                <w:pPr/>
              </w:pPrChange>
            </w:pPr>
            <w:del w:id="8878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必輸入</w:delText>
              </w:r>
              <w:bookmarkStart w:id="8879" w:name="_Toc71198585"/>
              <w:bookmarkEnd w:id="8879"/>
            </w:del>
          </w:p>
        </w:tc>
        <w:bookmarkStart w:id="8880" w:name="_Toc71198586"/>
        <w:bookmarkEnd w:id="8880"/>
      </w:tr>
      <w:tr w:rsidR="00A4784A" w:rsidRPr="009B2BD3" w:rsidDel="009661CB" w14:paraId="0FC622F0" w14:textId="372D91D0" w:rsidTr="00B75363">
        <w:trPr>
          <w:trHeight w:val="291"/>
          <w:jc w:val="center"/>
          <w:del w:id="8881" w:author="Fegie" w:date="2021-04-28T12:03:00Z"/>
        </w:trPr>
        <w:tc>
          <w:tcPr>
            <w:tcW w:w="550" w:type="dxa"/>
            <w:vMerge/>
          </w:tcPr>
          <w:p w14:paraId="54FE50B2" w14:textId="742F31F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82" w:author="Fegie" w:date="2021-04-28T12:03:00Z"/>
                <w:rFonts w:hAnsi="標楷體"/>
              </w:rPr>
              <w:pPrChange w:id="8883" w:author="Fegie" w:date="2021-04-28T12:03:00Z">
                <w:pPr/>
              </w:pPrChange>
            </w:pPr>
            <w:bookmarkStart w:id="8884" w:name="_Toc71198587"/>
            <w:bookmarkEnd w:id="8884"/>
          </w:p>
        </w:tc>
        <w:tc>
          <w:tcPr>
            <w:tcW w:w="2015" w:type="dxa"/>
          </w:tcPr>
          <w:p w14:paraId="3B6A9AD9" w14:textId="6F2F619F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85" w:author="Fegie" w:date="2021-04-28T12:03:00Z"/>
                <w:rFonts w:hAnsi="標楷體"/>
                <w:strike/>
                <w:color w:val="FF0000"/>
              </w:rPr>
              <w:pPrChange w:id="8886" w:author="Fegie" w:date="2021-04-28T12:03:00Z">
                <w:pPr/>
              </w:pPrChange>
            </w:pPr>
            <w:del w:id="8887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 xml:space="preserve">-O2 </w:delText>
              </w:r>
              <w:bookmarkStart w:id="8888" w:name="_Toc71198588"/>
              <w:bookmarkEnd w:id="8888"/>
            </w:del>
          </w:p>
        </w:tc>
        <w:tc>
          <w:tcPr>
            <w:tcW w:w="1296" w:type="dxa"/>
          </w:tcPr>
          <w:p w14:paraId="03C35D0A" w14:textId="1486A78D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89" w:author="Fegie" w:date="2021-04-28T12:03:00Z"/>
                <w:rFonts w:hAnsi="標楷體"/>
                <w:strike/>
                <w:color w:val="FF0000"/>
              </w:rPr>
              <w:pPrChange w:id="8890" w:author="Fegie" w:date="2021-04-28T12:03:00Z">
                <w:pPr/>
              </w:pPrChange>
            </w:pPr>
            <w:del w:id="8891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X(15)</w:delText>
              </w:r>
              <w:bookmarkStart w:id="8892" w:name="_Toc71198589"/>
              <w:bookmarkEnd w:id="8892"/>
            </w:del>
          </w:p>
        </w:tc>
        <w:tc>
          <w:tcPr>
            <w:tcW w:w="1014" w:type="dxa"/>
          </w:tcPr>
          <w:p w14:paraId="78D4F2D0" w14:textId="0CD67B6E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93" w:author="Fegie" w:date="2021-04-28T12:03:00Z"/>
                <w:rFonts w:hAnsi="標楷體"/>
                <w:strike/>
                <w:color w:val="FF0000"/>
              </w:rPr>
              <w:pPrChange w:id="8894" w:author="Fegie" w:date="2021-04-28T12:03:00Z">
                <w:pPr/>
              </w:pPrChange>
            </w:pPr>
            <w:bookmarkStart w:id="8895" w:name="_Toc71198590"/>
            <w:bookmarkEnd w:id="8895"/>
          </w:p>
        </w:tc>
        <w:tc>
          <w:tcPr>
            <w:tcW w:w="1081" w:type="dxa"/>
            <w:vMerge/>
          </w:tcPr>
          <w:p w14:paraId="1C741FE2" w14:textId="1B49EF13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96" w:author="Fegie" w:date="2021-04-28T12:03:00Z"/>
                <w:rFonts w:hAnsi="標楷體"/>
                <w:strike/>
                <w:color w:val="FF0000"/>
              </w:rPr>
              <w:pPrChange w:id="8897" w:author="Fegie" w:date="2021-04-28T12:03:00Z">
                <w:pPr/>
              </w:pPrChange>
            </w:pPr>
            <w:bookmarkStart w:id="8898" w:name="_Toc71198591"/>
            <w:bookmarkEnd w:id="8898"/>
          </w:p>
        </w:tc>
        <w:tc>
          <w:tcPr>
            <w:tcW w:w="646" w:type="dxa"/>
            <w:vMerge/>
          </w:tcPr>
          <w:p w14:paraId="2DF7E091" w14:textId="7E6563A5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99" w:author="Fegie" w:date="2021-04-28T12:03:00Z"/>
                <w:rFonts w:hAnsi="標楷體"/>
                <w:strike/>
                <w:color w:val="FF0000"/>
              </w:rPr>
              <w:pPrChange w:id="8900" w:author="Fegie" w:date="2021-04-28T12:03:00Z">
                <w:pPr/>
              </w:pPrChange>
            </w:pPr>
            <w:bookmarkStart w:id="8901" w:name="_Toc71198592"/>
            <w:bookmarkEnd w:id="8901"/>
          </w:p>
        </w:tc>
        <w:tc>
          <w:tcPr>
            <w:tcW w:w="581" w:type="dxa"/>
          </w:tcPr>
          <w:p w14:paraId="196EEEBF" w14:textId="06E3A0E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02" w:author="Fegie" w:date="2021-04-28T12:03:00Z"/>
                <w:rFonts w:hAnsi="標楷體"/>
                <w:strike/>
                <w:color w:val="FF0000"/>
              </w:rPr>
              <w:pPrChange w:id="8903" w:author="Fegie" w:date="2021-04-28T12:03:00Z">
                <w:pPr/>
              </w:pPrChange>
            </w:pPr>
            <w:del w:id="8904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W</w:delText>
              </w:r>
              <w:bookmarkStart w:id="8905" w:name="_Toc71198593"/>
              <w:bookmarkEnd w:id="8905"/>
            </w:del>
          </w:p>
        </w:tc>
        <w:tc>
          <w:tcPr>
            <w:tcW w:w="3237" w:type="dxa"/>
            <w:vMerge/>
          </w:tcPr>
          <w:p w14:paraId="4FC9E795" w14:textId="659F9BEC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06" w:author="Fegie" w:date="2021-04-28T12:03:00Z"/>
                <w:rFonts w:hAnsi="標楷體"/>
                <w:strike/>
                <w:color w:val="FF0000"/>
              </w:rPr>
              <w:pPrChange w:id="8907" w:author="Fegie" w:date="2021-04-28T12:03:00Z">
                <w:pPr/>
              </w:pPrChange>
            </w:pPr>
            <w:bookmarkStart w:id="8908" w:name="_Toc71198594"/>
            <w:bookmarkEnd w:id="8908"/>
          </w:p>
        </w:tc>
        <w:bookmarkStart w:id="8909" w:name="_Toc71198595"/>
        <w:bookmarkEnd w:id="8909"/>
      </w:tr>
      <w:tr w:rsidR="00A4784A" w:rsidRPr="009B2BD3" w:rsidDel="009661CB" w14:paraId="7CE0B44F" w14:textId="6AC9497B" w:rsidTr="00B75363">
        <w:trPr>
          <w:trHeight w:val="291"/>
          <w:jc w:val="center"/>
          <w:del w:id="8910" w:author="Fegie" w:date="2021-04-28T12:03:00Z"/>
        </w:trPr>
        <w:tc>
          <w:tcPr>
            <w:tcW w:w="550" w:type="dxa"/>
            <w:vMerge/>
          </w:tcPr>
          <w:p w14:paraId="3F370291" w14:textId="6A3FB3A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11" w:author="Fegie" w:date="2021-04-28T12:03:00Z"/>
                <w:rFonts w:hAnsi="標楷體"/>
              </w:rPr>
              <w:pPrChange w:id="8912" w:author="Fegie" w:date="2021-04-28T12:03:00Z">
                <w:pPr/>
              </w:pPrChange>
            </w:pPr>
            <w:bookmarkStart w:id="8913" w:name="_Toc71198596"/>
            <w:bookmarkEnd w:id="8913"/>
          </w:p>
        </w:tc>
        <w:tc>
          <w:tcPr>
            <w:tcW w:w="2015" w:type="dxa"/>
          </w:tcPr>
          <w:p w14:paraId="3C6A430D" w14:textId="43C2830F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14" w:author="Fegie" w:date="2021-04-28T12:03:00Z"/>
                <w:rFonts w:hAnsi="標楷體"/>
                <w:strike/>
                <w:color w:val="FF0000"/>
              </w:rPr>
              <w:pPrChange w:id="8915" w:author="Fegie" w:date="2021-04-28T12:03:00Z">
                <w:pPr/>
              </w:pPrChange>
            </w:pPr>
            <w:del w:id="8916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手機號碼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 xml:space="preserve">    </w:delText>
              </w:r>
              <w:bookmarkStart w:id="8917" w:name="_Toc71198597"/>
              <w:bookmarkEnd w:id="8917"/>
            </w:del>
          </w:p>
        </w:tc>
        <w:tc>
          <w:tcPr>
            <w:tcW w:w="1296" w:type="dxa"/>
          </w:tcPr>
          <w:p w14:paraId="539B2369" w14:textId="392433C5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18" w:author="Fegie" w:date="2021-04-28T12:03:00Z"/>
                <w:rFonts w:hAnsi="標楷體"/>
                <w:strike/>
                <w:color w:val="FF0000"/>
              </w:rPr>
              <w:pPrChange w:id="8919" w:author="Fegie" w:date="2021-04-28T12:03:00Z">
                <w:pPr/>
              </w:pPrChange>
            </w:pPr>
            <w:del w:id="8920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X(10)</w:delText>
              </w:r>
              <w:bookmarkStart w:id="8921" w:name="_Toc71198598"/>
              <w:bookmarkEnd w:id="8921"/>
            </w:del>
          </w:p>
        </w:tc>
        <w:tc>
          <w:tcPr>
            <w:tcW w:w="1014" w:type="dxa"/>
          </w:tcPr>
          <w:p w14:paraId="01AA5D3F" w14:textId="3CE2E6EE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22" w:author="Fegie" w:date="2021-04-28T12:03:00Z"/>
                <w:rFonts w:hAnsi="標楷體"/>
                <w:strike/>
                <w:color w:val="FF0000"/>
              </w:rPr>
              <w:pPrChange w:id="8923" w:author="Fegie" w:date="2021-04-28T12:03:00Z">
                <w:pPr/>
              </w:pPrChange>
            </w:pPr>
            <w:bookmarkStart w:id="8924" w:name="_Toc71198599"/>
            <w:bookmarkEnd w:id="8924"/>
          </w:p>
        </w:tc>
        <w:tc>
          <w:tcPr>
            <w:tcW w:w="1081" w:type="dxa"/>
            <w:vMerge/>
          </w:tcPr>
          <w:p w14:paraId="7FC7F527" w14:textId="67C2148C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25" w:author="Fegie" w:date="2021-04-28T12:03:00Z"/>
                <w:rFonts w:hAnsi="標楷體"/>
                <w:strike/>
                <w:color w:val="FF0000"/>
              </w:rPr>
              <w:pPrChange w:id="8926" w:author="Fegie" w:date="2021-04-28T12:03:00Z">
                <w:pPr/>
              </w:pPrChange>
            </w:pPr>
            <w:bookmarkStart w:id="8927" w:name="_Toc71198600"/>
            <w:bookmarkEnd w:id="8927"/>
          </w:p>
        </w:tc>
        <w:tc>
          <w:tcPr>
            <w:tcW w:w="646" w:type="dxa"/>
            <w:vMerge/>
          </w:tcPr>
          <w:p w14:paraId="3514CD02" w14:textId="1B9B21C4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28" w:author="Fegie" w:date="2021-04-28T12:03:00Z"/>
                <w:rFonts w:hAnsi="標楷體"/>
                <w:strike/>
                <w:color w:val="FF0000"/>
              </w:rPr>
              <w:pPrChange w:id="8929" w:author="Fegie" w:date="2021-04-28T12:03:00Z">
                <w:pPr/>
              </w:pPrChange>
            </w:pPr>
            <w:bookmarkStart w:id="8930" w:name="_Toc71198601"/>
            <w:bookmarkEnd w:id="8930"/>
          </w:p>
        </w:tc>
        <w:tc>
          <w:tcPr>
            <w:tcW w:w="581" w:type="dxa"/>
          </w:tcPr>
          <w:p w14:paraId="7A09A40F" w14:textId="0FAC253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31" w:author="Fegie" w:date="2021-04-28T12:03:00Z"/>
                <w:rFonts w:hAnsi="標楷體"/>
                <w:strike/>
                <w:color w:val="FF0000"/>
              </w:rPr>
              <w:pPrChange w:id="8932" w:author="Fegie" w:date="2021-04-28T12:03:00Z">
                <w:pPr/>
              </w:pPrChange>
            </w:pPr>
            <w:del w:id="8933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W</w:delText>
              </w:r>
              <w:bookmarkStart w:id="8934" w:name="_Toc71198602"/>
              <w:bookmarkEnd w:id="8934"/>
            </w:del>
          </w:p>
        </w:tc>
        <w:tc>
          <w:tcPr>
            <w:tcW w:w="3237" w:type="dxa"/>
            <w:vMerge/>
          </w:tcPr>
          <w:p w14:paraId="5EE7C796" w14:textId="5A1B77A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35" w:author="Fegie" w:date="2021-04-28T12:03:00Z"/>
                <w:rFonts w:hAnsi="標楷體"/>
                <w:strike/>
                <w:color w:val="FF0000"/>
              </w:rPr>
              <w:pPrChange w:id="8936" w:author="Fegie" w:date="2021-04-28T12:03:00Z">
                <w:pPr/>
              </w:pPrChange>
            </w:pPr>
            <w:bookmarkStart w:id="8937" w:name="_Toc71198603"/>
            <w:bookmarkEnd w:id="8937"/>
          </w:p>
        </w:tc>
        <w:bookmarkStart w:id="8938" w:name="_Toc71198604"/>
        <w:bookmarkEnd w:id="8938"/>
      </w:tr>
      <w:tr w:rsidR="00A4784A" w:rsidRPr="009B2BD3" w:rsidDel="009661CB" w14:paraId="1A549825" w14:textId="12FF1D44" w:rsidTr="00B75363">
        <w:trPr>
          <w:trHeight w:val="291"/>
          <w:jc w:val="center"/>
          <w:del w:id="8939" w:author="Fegie" w:date="2021-04-28T12:03:00Z"/>
        </w:trPr>
        <w:tc>
          <w:tcPr>
            <w:tcW w:w="550" w:type="dxa"/>
            <w:vMerge/>
          </w:tcPr>
          <w:p w14:paraId="53722D57" w14:textId="4714E66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40" w:author="Fegie" w:date="2021-04-28T12:03:00Z"/>
                <w:rFonts w:hAnsi="標楷體"/>
              </w:rPr>
              <w:pPrChange w:id="8941" w:author="Fegie" w:date="2021-04-28T12:03:00Z">
                <w:pPr/>
              </w:pPrChange>
            </w:pPr>
            <w:bookmarkStart w:id="8942" w:name="_Toc71198605"/>
            <w:bookmarkEnd w:id="8942"/>
          </w:p>
        </w:tc>
        <w:tc>
          <w:tcPr>
            <w:tcW w:w="2015" w:type="dxa"/>
          </w:tcPr>
          <w:p w14:paraId="5E423925" w14:textId="5CD65C6D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43" w:author="Fegie" w:date="2021-04-28T12:03:00Z"/>
                <w:rFonts w:hAnsi="標楷體"/>
                <w:strike/>
                <w:color w:val="FF0000"/>
              </w:rPr>
              <w:pPrChange w:id="8944" w:author="Fegie" w:date="2021-04-28T12:03:00Z">
                <w:pPr/>
              </w:pPrChange>
            </w:pPr>
            <w:del w:id="8945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傳真號碼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 xml:space="preserve">    </w:delText>
              </w:r>
              <w:bookmarkStart w:id="8946" w:name="_Toc71198606"/>
              <w:bookmarkEnd w:id="8946"/>
            </w:del>
          </w:p>
        </w:tc>
        <w:tc>
          <w:tcPr>
            <w:tcW w:w="1296" w:type="dxa"/>
          </w:tcPr>
          <w:p w14:paraId="2D9738C7" w14:textId="14E31E3E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47" w:author="Fegie" w:date="2021-04-28T12:03:00Z"/>
                <w:rFonts w:hAnsi="標楷體"/>
                <w:strike/>
                <w:color w:val="FF0000"/>
              </w:rPr>
              <w:pPrChange w:id="8948" w:author="Fegie" w:date="2021-04-28T12:03:00Z">
                <w:pPr/>
              </w:pPrChange>
            </w:pPr>
            <w:del w:id="8949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X(10)</w:delText>
              </w:r>
              <w:bookmarkStart w:id="8950" w:name="_Toc71198607"/>
              <w:bookmarkEnd w:id="8950"/>
            </w:del>
          </w:p>
        </w:tc>
        <w:tc>
          <w:tcPr>
            <w:tcW w:w="1014" w:type="dxa"/>
          </w:tcPr>
          <w:p w14:paraId="1D69F932" w14:textId="680BDA68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51" w:author="Fegie" w:date="2021-04-28T12:03:00Z"/>
                <w:rFonts w:hAnsi="標楷體"/>
                <w:strike/>
                <w:color w:val="FF0000"/>
              </w:rPr>
              <w:pPrChange w:id="8952" w:author="Fegie" w:date="2021-04-28T12:03:00Z">
                <w:pPr/>
              </w:pPrChange>
            </w:pPr>
            <w:bookmarkStart w:id="8953" w:name="_Toc71198608"/>
            <w:bookmarkEnd w:id="8953"/>
          </w:p>
        </w:tc>
        <w:tc>
          <w:tcPr>
            <w:tcW w:w="1081" w:type="dxa"/>
          </w:tcPr>
          <w:p w14:paraId="0589B0E9" w14:textId="29C6B63A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54" w:author="Fegie" w:date="2021-04-28T12:03:00Z"/>
                <w:rFonts w:hAnsi="標楷體"/>
                <w:strike/>
                <w:color w:val="FF0000"/>
              </w:rPr>
              <w:pPrChange w:id="8955" w:author="Fegie" w:date="2021-04-28T12:03:00Z">
                <w:pPr/>
              </w:pPrChange>
            </w:pPr>
            <w:bookmarkStart w:id="8956" w:name="_Toc71198609"/>
            <w:bookmarkEnd w:id="8956"/>
          </w:p>
        </w:tc>
        <w:tc>
          <w:tcPr>
            <w:tcW w:w="646" w:type="dxa"/>
          </w:tcPr>
          <w:p w14:paraId="0E548189" w14:textId="47499EDE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57" w:author="Fegie" w:date="2021-04-28T12:03:00Z"/>
                <w:rFonts w:hAnsi="標楷體"/>
                <w:strike/>
                <w:color w:val="FF0000"/>
              </w:rPr>
              <w:pPrChange w:id="8958" w:author="Fegie" w:date="2021-04-28T12:03:00Z">
                <w:pPr/>
              </w:pPrChange>
            </w:pPr>
            <w:bookmarkStart w:id="8959" w:name="_Toc71198610"/>
            <w:bookmarkEnd w:id="8959"/>
          </w:p>
        </w:tc>
        <w:tc>
          <w:tcPr>
            <w:tcW w:w="581" w:type="dxa"/>
          </w:tcPr>
          <w:p w14:paraId="5AFA22A9" w14:textId="0A59C378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60" w:author="Fegie" w:date="2021-04-28T12:03:00Z"/>
                <w:rFonts w:hAnsi="標楷體"/>
                <w:strike/>
                <w:color w:val="FF0000"/>
              </w:rPr>
              <w:pPrChange w:id="8961" w:author="Fegie" w:date="2021-04-28T12:03:00Z">
                <w:pPr/>
              </w:pPrChange>
            </w:pPr>
            <w:del w:id="8962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W</w:delText>
              </w:r>
              <w:bookmarkStart w:id="8963" w:name="_Toc71198611"/>
              <w:bookmarkEnd w:id="8963"/>
            </w:del>
          </w:p>
        </w:tc>
        <w:tc>
          <w:tcPr>
            <w:tcW w:w="3237" w:type="dxa"/>
          </w:tcPr>
          <w:p w14:paraId="49108895" w14:textId="412DBED7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64" w:author="Fegie" w:date="2021-04-28T12:03:00Z"/>
                <w:rFonts w:hAnsi="標楷體"/>
                <w:strike/>
                <w:color w:val="FF0000"/>
              </w:rPr>
              <w:pPrChange w:id="8965" w:author="Fegie" w:date="2021-04-28T12:03:00Z">
                <w:pPr/>
              </w:pPrChange>
            </w:pPr>
            <w:del w:id="8966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必輸入</w:delText>
              </w:r>
              <w:bookmarkStart w:id="8967" w:name="_Toc71198612"/>
              <w:bookmarkEnd w:id="8967"/>
            </w:del>
          </w:p>
        </w:tc>
        <w:bookmarkStart w:id="8968" w:name="_Toc71198613"/>
        <w:bookmarkEnd w:id="8968"/>
      </w:tr>
      <w:tr w:rsidR="00A4784A" w:rsidRPr="009B2BD3" w:rsidDel="009661CB" w14:paraId="5294AC35" w14:textId="456AAF13" w:rsidTr="00B75363">
        <w:trPr>
          <w:trHeight w:val="291"/>
          <w:jc w:val="center"/>
          <w:del w:id="8969" w:author="Fegie" w:date="2021-04-28T12:03:00Z"/>
        </w:trPr>
        <w:tc>
          <w:tcPr>
            <w:tcW w:w="550" w:type="dxa"/>
          </w:tcPr>
          <w:p w14:paraId="3A5D7904" w14:textId="41E1621E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70" w:author="Fegie" w:date="2021-04-28T12:03:00Z"/>
                <w:rFonts w:hAnsi="標楷體"/>
              </w:rPr>
              <w:pPrChange w:id="8971" w:author="Fegie" w:date="2021-04-28T12:03:00Z">
                <w:pPr/>
              </w:pPrChange>
            </w:pPr>
            <w:del w:id="8972" w:author="Fegie" w:date="2021-04-28T12:03:00Z">
              <w:r w:rsidRPr="009B2BD3" w:rsidDel="009661CB">
                <w:rPr>
                  <w:rFonts w:hAnsi="標楷體" w:hint="eastAsia"/>
                </w:rPr>
                <w:delText>17</w:delText>
              </w:r>
              <w:bookmarkStart w:id="8973" w:name="_Toc71198614"/>
              <w:bookmarkEnd w:id="8973"/>
            </w:del>
          </w:p>
        </w:tc>
        <w:tc>
          <w:tcPr>
            <w:tcW w:w="2015" w:type="dxa"/>
          </w:tcPr>
          <w:p w14:paraId="2EF8636C" w14:textId="15F3668E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74" w:author="Fegie" w:date="2021-04-28T12:03:00Z"/>
                <w:rFonts w:hAnsi="標楷體"/>
              </w:rPr>
              <w:pPrChange w:id="8975" w:author="Fegie" w:date="2021-04-28T12:03:00Z">
                <w:pPr/>
              </w:pPrChange>
            </w:pPr>
            <w:del w:id="8976" w:author="Fegie" w:date="2021-04-28T12:03:00Z">
              <w:r w:rsidRPr="009B2BD3" w:rsidDel="009661CB">
                <w:rPr>
                  <w:rFonts w:hAnsi="標楷體" w:hint="eastAsia"/>
                </w:rPr>
                <w:delText xml:space="preserve">電子信箱    </w:delText>
              </w:r>
              <w:bookmarkStart w:id="8977" w:name="_Toc71198615"/>
              <w:bookmarkEnd w:id="8977"/>
            </w:del>
          </w:p>
        </w:tc>
        <w:tc>
          <w:tcPr>
            <w:tcW w:w="1296" w:type="dxa"/>
          </w:tcPr>
          <w:p w14:paraId="0A0AFF54" w14:textId="0A269B95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78" w:author="Fegie" w:date="2021-04-28T12:03:00Z"/>
                <w:rFonts w:hAnsi="標楷體"/>
              </w:rPr>
              <w:pPrChange w:id="8979" w:author="Fegie" w:date="2021-04-28T12:03:00Z">
                <w:pPr/>
              </w:pPrChange>
            </w:pPr>
            <w:del w:id="8980" w:author="Fegie" w:date="2021-04-28T12:03:00Z">
              <w:r w:rsidRPr="00A04243" w:rsidDel="009661CB">
                <w:rPr>
                  <w:rFonts w:hAnsi="標楷體" w:hint="eastAsia"/>
                </w:rPr>
                <w:delText>X(50)</w:delText>
              </w:r>
              <w:bookmarkStart w:id="8981" w:name="_Toc71198616"/>
              <w:bookmarkEnd w:id="8981"/>
            </w:del>
          </w:p>
        </w:tc>
        <w:tc>
          <w:tcPr>
            <w:tcW w:w="1014" w:type="dxa"/>
          </w:tcPr>
          <w:p w14:paraId="62F1EBDE" w14:textId="062B5FA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82" w:author="Fegie" w:date="2021-04-28T12:03:00Z"/>
                <w:rFonts w:hAnsi="標楷體"/>
              </w:rPr>
              <w:pPrChange w:id="8983" w:author="Fegie" w:date="2021-04-28T12:03:00Z">
                <w:pPr/>
              </w:pPrChange>
            </w:pPr>
            <w:bookmarkStart w:id="8984" w:name="_Toc71198617"/>
            <w:bookmarkEnd w:id="8984"/>
          </w:p>
        </w:tc>
        <w:tc>
          <w:tcPr>
            <w:tcW w:w="1081" w:type="dxa"/>
          </w:tcPr>
          <w:p w14:paraId="75F27FE2" w14:textId="49021A5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85" w:author="Fegie" w:date="2021-04-28T12:03:00Z"/>
                <w:rFonts w:hAnsi="標楷體"/>
              </w:rPr>
              <w:pPrChange w:id="8986" w:author="Fegie" w:date="2021-04-28T12:03:00Z">
                <w:pPr/>
              </w:pPrChange>
            </w:pPr>
            <w:bookmarkStart w:id="8987" w:name="_Toc71198618"/>
            <w:bookmarkEnd w:id="8987"/>
          </w:p>
        </w:tc>
        <w:tc>
          <w:tcPr>
            <w:tcW w:w="646" w:type="dxa"/>
          </w:tcPr>
          <w:p w14:paraId="7320F1F1" w14:textId="70B90857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88" w:author="Fegie" w:date="2021-04-28T12:03:00Z"/>
                <w:rFonts w:hAnsi="標楷體"/>
              </w:rPr>
              <w:pPrChange w:id="8989" w:author="Fegie" w:date="2021-04-28T12:03:00Z">
                <w:pPr/>
              </w:pPrChange>
            </w:pPr>
            <w:bookmarkStart w:id="8990" w:name="_Toc71198619"/>
            <w:bookmarkEnd w:id="8990"/>
          </w:p>
        </w:tc>
        <w:tc>
          <w:tcPr>
            <w:tcW w:w="581" w:type="dxa"/>
          </w:tcPr>
          <w:p w14:paraId="51EE99AB" w14:textId="64742BF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91" w:author="Fegie" w:date="2021-04-28T12:03:00Z"/>
                <w:rFonts w:hAnsi="標楷體"/>
              </w:rPr>
              <w:pPrChange w:id="8992" w:author="Fegie" w:date="2021-04-28T12:03:00Z">
                <w:pPr/>
              </w:pPrChange>
            </w:pPr>
            <w:del w:id="8993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994" w:name="_Toc71198620"/>
              <w:bookmarkEnd w:id="8994"/>
            </w:del>
          </w:p>
        </w:tc>
        <w:tc>
          <w:tcPr>
            <w:tcW w:w="3237" w:type="dxa"/>
          </w:tcPr>
          <w:p w14:paraId="498A1D59" w14:textId="0F51851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95" w:author="Fegie" w:date="2021-04-28T12:03:00Z"/>
                <w:rFonts w:hAnsi="標楷體"/>
              </w:rPr>
              <w:pPrChange w:id="8996" w:author="Fegie" w:date="2021-04-28T12:03:00Z">
                <w:pPr/>
              </w:pPrChange>
            </w:pPr>
            <w:del w:id="8997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998" w:name="_Toc71198621"/>
              <w:bookmarkEnd w:id="8998"/>
            </w:del>
          </w:p>
        </w:tc>
        <w:bookmarkStart w:id="8999" w:name="_Toc71198622"/>
        <w:bookmarkEnd w:id="8999"/>
      </w:tr>
      <w:tr w:rsidR="00B75363" w:rsidRPr="00B75363" w:rsidDel="009661CB" w14:paraId="7D6FF3E4" w14:textId="0FA3511E" w:rsidTr="00B75363">
        <w:trPr>
          <w:trHeight w:val="291"/>
          <w:jc w:val="center"/>
          <w:del w:id="9000" w:author="Fegie" w:date="2021-04-28T12:03:00Z"/>
        </w:trPr>
        <w:tc>
          <w:tcPr>
            <w:tcW w:w="550" w:type="dxa"/>
          </w:tcPr>
          <w:p w14:paraId="2C9F5508" w14:textId="16905A9B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01" w:author="Fegie" w:date="2021-04-28T12:03:00Z"/>
                <w:rFonts w:hAnsi="標楷體"/>
                <w:strike/>
                <w:color w:val="FF0000"/>
                <w:rPrChange w:id="9002" w:author="88692" w:date="2020-06-18T10:19:00Z">
                  <w:rPr>
                    <w:del w:id="9003" w:author="Fegie" w:date="2021-04-28T12:03:00Z"/>
                    <w:rFonts w:ascii="標楷體" w:eastAsia="標楷體" w:hAnsi="標楷體"/>
                  </w:rPr>
                </w:rPrChange>
              </w:rPr>
              <w:pPrChange w:id="9004" w:author="Fegie" w:date="2021-04-28T12:03:00Z">
                <w:pPr/>
              </w:pPrChange>
            </w:pPr>
            <w:del w:id="9005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006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18</w:delText>
              </w:r>
              <w:bookmarkStart w:id="9007" w:name="_Toc71198623"/>
              <w:bookmarkEnd w:id="9007"/>
            </w:del>
          </w:p>
        </w:tc>
        <w:tc>
          <w:tcPr>
            <w:tcW w:w="2015" w:type="dxa"/>
          </w:tcPr>
          <w:p w14:paraId="778DDD55" w14:textId="0956B100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08" w:author="Fegie" w:date="2021-04-28T12:03:00Z"/>
                <w:rFonts w:hAnsi="標楷體"/>
                <w:strike/>
                <w:color w:val="FF0000"/>
                <w:rPrChange w:id="9009" w:author="88692" w:date="2020-06-18T10:19:00Z">
                  <w:rPr>
                    <w:del w:id="9010" w:author="Fegie" w:date="2021-04-28T12:03:00Z"/>
                    <w:rFonts w:ascii="標楷體" w:eastAsia="標楷體" w:hAnsi="標楷體"/>
                  </w:rPr>
                </w:rPrChange>
              </w:rPr>
              <w:pPrChange w:id="9011" w:author="Fegie" w:date="2021-04-28T12:03:00Z">
                <w:pPr/>
              </w:pPrChange>
            </w:pPr>
            <w:del w:id="9012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013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014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015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為授信限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016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制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017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018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象</w:delText>
              </w:r>
              <w:bookmarkStart w:id="9019" w:name="_Toc71198624"/>
              <w:bookmarkEnd w:id="9019"/>
            </w:del>
          </w:p>
        </w:tc>
        <w:tc>
          <w:tcPr>
            <w:tcW w:w="1296" w:type="dxa"/>
          </w:tcPr>
          <w:p w14:paraId="18710662" w14:textId="37034EDF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20" w:author="Fegie" w:date="2021-04-28T12:03:00Z"/>
                <w:rFonts w:hAnsi="標楷體"/>
                <w:strike/>
                <w:color w:val="FF0000"/>
                <w:rPrChange w:id="9021" w:author="88692" w:date="2020-06-18T10:19:00Z">
                  <w:rPr>
                    <w:del w:id="9022" w:author="Fegie" w:date="2021-04-28T12:03:00Z"/>
                    <w:rFonts w:ascii="標楷體" w:eastAsia="標楷體" w:hAnsi="標楷體"/>
                  </w:rPr>
                </w:rPrChange>
              </w:rPr>
              <w:pPrChange w:id="9023" w:author="Fegie" w:date="2021-04-28T12:03:00Z">
                <w:pPr/>
              </w:pPrChange>
            </w:pPr>
            <w:del w:id="9024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025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9026" w:name="_Toc71198625"/>
              <w:bookmarkEnd w:id="9026"/>
            </w:del>
          </w:p>
        </w:tc>
        <w:tc>
          <w:tcPr>
            <w:tcW w:w="1014" w:type="dxa"/>
          </w:tcPr>
          <w:p w14:paraId="430EA4DC" w14:textId="14F59143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27" w:author="Fegie" w:date="2021-04-28T12:03:00Z"/>
                <w:rFonts w:hAnsi="標楷體"/>
                <w:strike/>
                <w:color w:val="FF0000"/>
                <w:rPrChange w:id="9028" w:author="88692" w:date="2020-06-18T10:19:00Z">
                  <w:rPr>
                    <w:del w:id="9029" w:author="Fegie" w:date="2021-04-28T12:03:00Z"/>
                    <w:rFonts w:ascii="標楷體" w:eastAsia="標楷體" w:hAnsi="標楷體"/>
                  </w:rPr>
                </w:rPrChange>
              </w:rPr>
              <w:pPrChange w:id="9030" w:author="Fegie" w:date="2021-04-28T12:03:00Z">
                <w:pPr/>
              </w:pPrChange>
            </w:pPr>
            <w:bookmarkStart w:id="9031" w:name="_Toc71198626"/>
            <w:bookmarkEnd w:id="9031"/>
          </w:p>
        </w:tc>
        <w:tc>
          <w:tcPr>
            <w:tcW w:w="1081" w:type="dxa"/>
          </w:tcPr>
          <w:p w14:paraId="23D75BCC" w14:textId="2BD27F6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32" w:author="Fegie" w:date="2021-04-28T12:03:00Z"/>
                <w:rFonts w:hAnsi="標楷體"/>
                <w:strike/>
                <w:color w:val="FF0000"/>
                <w:rPrChange w:id="9033" w:author="88692" w:date="2020-06-18T10:19:00Z">
                  <w:rPr>
                    <w:del w:id="9034" w:author="Fegie" w:date="2021-04-28T12:03:00Z"/>
                    <w:rFonts w:ascii="標楷體" w:eastAsia="標楷體" w:hAnsi="標楷體"/>
                  </w:rPr>
                </w:rPrChange>
              </w:rPr>
              <w:pPrChange w:id="9035" w:author="Fegie" w:date="2021-04-28T12:03:00Z">
                <w:pPr/>
              </w:pPrChange>
            </w:pPr>
            <w:bookmarkStart w:id="9036" w:name="_Toc71198627"/>
            <w:bookmarkEnd w:id="9036"/>
          </w:p>
        </w:tc>
        <w:tc>
          <w:tcPr>
            <w:tcW w:w="646" w:type="dxa"/>
          </w:tcPr>
          <w:p w14:paraId="17E96CB7" w14:textId="456F2208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37" w:author="Fegie" w:date="2021-04-28T12:03:00Z"/>
                <w:rFonts w:hAnsi="標楷體"/>
                <w:strike/>
                <w:color w:val="FF0000"/>
                <w:rPrChange w:id="9038" w:author="88692" w:date="2020-06-18T10:19:00Z">
                  <w:rPr>
                    <w:del w:id="9039" w:author="Fegie" w:date="2021-04-28T12:03:00Z"/>
                    <w:rFonts w:ascii="標楷體" w:eastAsia="標楷體" w:hAnsi="標楷體"/>
                  </w:rPr>
                </w:rPrChange>
              </w:rPr>
              <w:pPrChange w:id="9040" w:author="Fegie" w:date="2021-04-28T12:03:00Z">
                <w:pPr/>
              </w:pPrChange>
            </w:pPr>
            <w:bookmarkStart w:id="9041" w:name="_Toc71198628"/>
            <w:bookmarkEnd w:id="9041"/>
          </w:p>
        </w:tc>
        <w:tc>
          <w:tcPr>
            <w:tcW w:w="581" w:type="dxa"/>
          </w:tcPr>
          <w:p w14:paraId="70FC6685" w14:textId="75F9C171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42" w:author="Fegie" w:date="2021-04-28T12:03:00Z"/>
                <w:rFonts w:hAnsi="標楷體"/>
                <w:strike/>
                <w:color w:val="FF0000"/>
                <w:rPrChange w:id="9043" w:author="88692" w:date="2020-06-18T10:19:00Z">
                  <w:rPr>
                    <w:del w:id="9044" w:author="Fegie" w:date="2021-04-28T12:03:00Z"/>
                    <w:rFonts w:ascii="標楷體" w:eastAsia="標楷體" w:hAnsi="標楷體"/>
                  </w:rPr>
                </w:rPrChange>
              </w:rPr>
              <w:pPrChange w:id="9045" w:author="Fegie" w:date="2021-04-28T12:03:00Z">
                <w:pPr/>
              </w:pPrChange>
            </w:pPr>
            <w:del w:id="9046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047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9048" w:name="_Toc71198629"/>
              <w:bookmarkEnd w:id="9048"/>
            </w:del>
          </w:p>
        </w:tc>
        <w:tc>
          <w:tcPr>
            <w:tcW w:w="3237" w:type="dxa"/>
          </w:tcPr>
          <w:p w14:paraId="1DF5E571" w14:textId="1162A010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49" w:author="Fegie" w:date="2021-04-28T12:03:00Z"/>
                <w:rFonts w:hAnsi="標楷體"/>
                <w:strike/>
                <w:color w:val="FF0000"/>
                <w:rPrChange w:id="9050" w:author="88692" w:date="2020-06-18T10:19:00Z">
                  <w:rPr>
                    <w:del w:id="9051" w:author="Fegie" w:date="2021-04-28T12:03:00Z"/>
                    <w:rFonts w:ascii="標楷體" w:eastAsia="標楷體" w:hAnsi="標楷體"/>
                  </w:rPr>
                </w:rPrChange>
              </w:rPr>
              <w:pPrChange w:id="9052" w:author="Fegie" w:date="2021-04-28T12:03:00Z">
                <w:pPr/>
              </w:pPrChange>
            </w:pPr>
            <w:del w:id="9053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054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055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056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057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058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059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9060" w:name="_Toc71198630"/>
              <w:bookmarkEnd w:id="9060"/>
            </w:del>
          </w:p>
        </w:tc>
        <w:bookmarkStart w:id="9061" w:name="_Toc71198631"/>
        <w:bookmarkEnd w:id="9061"/>
      </w:tr>
      <w:tr w:rsidR="00B75363" w:rsidRPr="00B75363" w:rsidDel="009661CB" w14:paraId="4ECB5309" w14:textId="6D7EC549" w:rsidTr="00B75363">
        <w:trPr>
          <w:trHeight w:val="291"/>
          <w:jc w:val="center"/>
          <w:del w:id="9062" w:author="Fegie" w:date="2021-04-28T12:03:00Z"/>
        </w:trPr>
        <w:tc>
          <w:tcPr>
            <w:tcW w:w="550" w:type="dxa"/>
          </w:tcPr>
          <w:p w14:paraId="4AEC7BD9" w14:textId="49F5B335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63" w:author="Fegie" w:date="2021-04-28T12:03:00Z"/>
                <w:rFonts w:hAnsi="標楷體"/>
                <w:strike/>
                <w:color w:val="FF0000"/>
                <w:rPrChange w:id="9064" w:author="88692" w:date="2020-06-18T10:19:00Z">
                  <w:rPr>
                    <w:del w:id="9065" w:author="Fegie" w:date="2021-04-28T12:03:00Z"/>
                    <w:rFonts w:ascii="標楷體" w:eastAsia="標楷體" w:hAnsi="標楷體"/>
                  </w:rPr>
                </w:rPrChange>
              </w:rPr>
              <w:pPrChange w:id="9066" w:author="Fegie" w:date="2021-04-28T12:03:00Z">
                <w:pPr/>
              </w:pPrChange>
            </w:pPr>
            <w:del w:id="9067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068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19</w:delText>
              </w:r>
              <w:bookmarkStart w:id="9069" w:name="_Toc71198632"/>
              <w:bookmarkEnd w:id="9069"/>
            </w:del>
          </w:p>
        </w:tc>
        <w:tc>
          <w:tcPr>
            <w:tcW w:w="2015" w:type="dxa"/>
          </w:tcPr>
          <w:p w14:paraId="6D57FDC9" w14:textId="085C44F1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70" w:author="Fegie" w:date="2021-04-28T12:03:00Z"/>
                <w:rFonts w:hAnsi="標楷體"/>
                <w:strike/>
                <w:color w:val="FF0000"/>
                <w:rPrChange w:id="9071" w:author="88692" w:date="2020-06-18T10:19:00Z">
                  <w:rPr>
                    <w:del w:id="9072" w:author="Fegie" w:date="2021-04-28T12:03:00Z"/>
                    <w:rFonts w:ascii="標楷體" w:eastAsia="標楷體" w:hAnsi="標楷體"/>
                  </w:rPr>
                </w:rPrChange>
              </w:rPr>
              <w:pPrChange w:id="9073" w:author="Fegie" w:date="2021-04-28T12:03:00Z">
                <w:pPr/>
              </w:pPrChange>
            </w:pPr>
            <w:del w:id="9074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075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076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077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為利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078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害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079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關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080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係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081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人</w:delText>
              </w:r>
              <w:bookmarkStart w:id="9082" w:name="_Toc71198633"/>
              <w:bookmarkEnd w:id="9082"/>
            </w:del>
          </w:p>
        </w:tc>
        <w:tc>
          <w:tcPr>
            <w:tcW w:w="1296" w:type="dxa"/>
          </w:tcPr>
          <w:p w14:paraId="63AFEC92" w14:textId="268C02A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83" w:author="Fegie" w:date="2021-04-28T12:03:00Z"/>
                <w:rFonts w:hAnsi="標楷體"/>
                <w:strike/>
                <w:color w:val="FF0000"/>
                <w:rPrChange w:id="9084" w:author="88692" w:date="2020-06-18T10:19:00Z">
                  <w:rPr>
                    <w:del w:id="9085" w:author="Fegie" w:date="2021-04-28T12:03:00Z"/>
                    <w:rFonts w:ascii="標楷體" w:eastAsia="標楷體" w:hAnsi="標楷體"/>
                  </w:rPr>
                </w:rPrChange>
              </w:rPr>
              <w:pPrChange w:id="9086" w:author="Fegie" w:date="2021-04-28T12:03:00Z">
                <w:pPr/>
              </w:pPrChange>
            </w:pPr>
            <w:del w:id="9087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088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9089" w:name="_Toc71198634"/>
              <w:bookmarkEnd w:id="9089"/>
            </w:del>
          </w:p>
        </w:tc>
        <w:tc>
          <w:tcPr>
            <w:tcW w:w="1014" w:type="dxa"/>
          </w:tcPr>
          <w:p w14:paraId="6F13943F" w14:textId="644F49C3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90" w:author="Fegie" w:date="2021-04-28T12:03:00Z"/>
                <w:rFonts w:hAnsi="標楷體"/>
                <w:strike/>
                <w:color w:val="FF0000"/>
                <w:rPrChange w:id="9091" w:author="88692" w:date="2020-06-18T10:19:00Z">
                  <w:rPr>
                    <w:del w:id="9092" w:author="Fegie" w:date="2021-04-28T12:03:00Z"/>
                    <w:rFonts w:ascii="標楷體" w:eastAsia="標楷體" w:hAnsi="標楷體"/>
                  </w:rPr>
                </w:rPrChange>
              </w:rPr>
              <w:pPrChange w:id="9093" w:author="Fegie" w:date="2021-04-28T12:03:00Z">
                <w:pPr/>
              </w:pPrChange>
            </w:pPr>
            <w:bookmarkStart w:id="9094" w:name="_Toc71198635"/>
            <w:bookmarkEnd w:id="9094"/>
          </w:p>
        </w:tc>
        <w:tc>
          <w:tcPr>
            <w:tcW w:w="1081" w:type="dxa"/>
          </w:tcPr>
          <w:p w14:paraId="5D2B34B7" w14:textId="50CDB068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95" w:author="Fegie" w:date="2021-04-28T12:03:00Z"/>
                <w:rFonts w:hAnsi="標楷體"/>
                <w:strike/>
                <w:color w:val="FF0000"/>
                <w:rPrChange w:id="9096" w:author="88692" w:date="2020-06-18T10:19:00Z">
                  <w:rPr>
                    <w:del w:id="9097" w:author="Fegie" w:date="2021-04-28T12:03:00Z"/>
                    <w:rFonts w:ascii="標楷體" w:eastAsia="標楷體" w:hAnsi="標楷體"/>
                  </w:rPr>
                </w:rPrChange>
              </w:rPr>
              <w:pPrChange w:id="9098" w:author="Fegie" w:date="2021-04-28T12:03:00Z">
                <w:pPr/>
              </w:pPrChange>
            </w:pPr>
            <w:bookmarkStart w:id="9099" w:name="_Toc71198636"/>
            <w:bookmarkEnd w:id="9099"/>
          </w:p>
        </w:tc>
        <w:tc>
          <w:tcPr>
            <w:tcW w:w="646" w:type="dxa"/>
          </w:tcPr>
          <w:p w14:paraId="5D9225D3" w14:textId="7DF55534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00" w:author="Fegie" w:date="2021-04-28T12:03:00Z"/>
                <w:rFonts w:hAnsi="標楷體"/>
                <w:strike/>
                <w:color w:val="FF0000"/>
                <w:rPrChange w:id="9101" w:author="88692" w:date="2020-06-18T10:19:00Z">
                  <w:rPr>
                    <w:del w:id="9102" w:author="Fegie" w:date="2021-04-28T12:03:00Z"/>
                    <w:rFonts w:ascii="標楷體" w:eastAsia="標楷體" w:hAnsi="標楷體"/>
                  </w:rPr>
                </w:rPrChange>
              </w:rPr>
              <w:pPrChange w:id="9103" w:author="Fegie" w:date="2021-04-28T12:03:00Z">
                <w:pPr/>
              </w:pPrChange>
            </w:pPr>
            <w:bookmarkStart w:id="9104" w:name="_Toc71198637"/>
            <w:bookmarkEnd w:id="9104"/>
          </w:p>
        </w:tc>
        <w:tc>
          <w:tcPr>
            <w:tcW w:w="581" w:type="dxa"/>
          </w:tcPr>
          <w:p w14:paraId="4AC1E538" w14:textId="757A84F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05" w:author="Fegie" w:date="2021-04-28T12:03:00Z"/>
                <w:rFonts w:hAnsi="標楷體"/>
                <w:strike/>
                <w:color w:val="FF0000"/>
                <w:rPrChange w:id="9106" w:author="88692" w:date="2020-06-18T10:19:00Z">
                  <w:rPr>
                    <w:del w:id="9107" w:author="Fegie" w:date="2021-04-28T12:03:00Z"/>
                    <w:rFonts w:ascii="標楷體" w:eastAsia="標楷體" w:hAnsi="標楷體"/>
                  </w:rPr>
                </w:rPrChange>
              </w:rPr>
              <w:pPrChange w:id="9108" w:author="Fegie" w:date="2021-04-28T12:03:00Z">
                <w:pPr/>
              </w:pPrChange>
            </w:pPr>
            <w:del w:id="9109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110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9111" w:name="_Toc71198638"/>
              <w:bookmarkEnd w:id="9111"/>
            </w:del>
          </w:p>
        </w:tc>
        <w:tc>
          <w:tcPr>
            <w:tcW w:w="3237" w:type="dxa"/>
          </w:tcPr>
          <w:p w14:paraId="0B837FD2" w14:textId="03EE7157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12" w:author="Fegie" w:date="2021-04-28T12:03:00Z"/>
                <w:rFonts w:hAnsi="標楷體"/>
                <w:strike/>
                <w:color w:val="FF0000"/>
                <w:rPrChange w:id="9113" w:author="88692" w:date="2020-06-18T10:19:00Z">
                  <w:rPr>
                    <w:del w:id="9114" w:author="Fegie" w:date="2021-04-28T12:03:00Z"/>
                    <w:rFonts w:ascii="標楷體" w:eastAsia="標楷體" w:hAnsi="標楷體"/>
                  </w:rPr>
                </w:rPrChange>
              </w:rPr>
              <w:pPrChange w:id="9115" w:author="Fegie" w:date="2021-04-28T12:03:00Z">
                <w:pPr/>
              </w:pPrChange>
            </w:pPr>
            <w:del w:id="9116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117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118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19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20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21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22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9123" w:name="_Toc71198639"/>
              <w:bookmarkEnd w:id="9123"/>
            </w:del>
          </w:p>
        </w:tc>
        <w:bookmarkStart w:id="9124" w:name="_Toc71198640"/>
        <w:bookmarkEnd w:id="9124"/>
      </w:tr>
      <w:tr w:rsidR="00B75363" w:rsidRPr="00B75363" w:rsidDel="009661CB" w14:paraId="3BF0B420" w14:textId="2900FB08" w:rsidTr="00B75363">
        <w:trPr>
          <w:trHeight w:val="291"/>
          <w:jc w:val="center"/>
          <w:del w:id="9125" w:author="Fegie" w:date="2021-04-28T12:03:00Z"/>
        </w:trPr>
        <w:tc>
          <w:tcPr>
            <w:tcW w:w="550" w:type="dxa"/>
          </w:tcPr>
          <w:p w14:paraId="693D5F80" w14:textId="06A33F83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26" w:author="Fegie" w:date="2021-04-28T12:03:00Z"/>
                <w:rFonts w:hAnsi="標楷體"/>
                <w:strike/>
                <w:color w:val="FF0000"/>
                <w:rPrChange w:id="9127" w:author="88692" w:date="2020-06-18T10:19:00Z">
                  <w:rPr>
                    <w:del w:id="9128" w:author="Fegie" w:date="2021-04-28T12:03:00Z"/>
                    <w:rFonts w:ascii="標楷體" w:eastAsia="標楷體" w:hAnsi="標楷體"/>
                  </w:rPr>
                </w:rPrChange>
              </w:rPr>
              <w:pPrChange w:id="9129" w:author="Fegie" w:date="2021-04-28T12:03:00Z">
                <w:pPr/>
              </w:pPrChange>
            </w:pPr>
            <w:del w:id="9130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131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20</w:delText>
              </w:r>
              <w:bookmarkStart w:id="9132" w:name="_Toc71198641"/>
              <w:bookmarkEnd w:id="9132"/>
            </w:del>
          </w:p>
        </w:tc>
        <w:tc>
          <w:tcPr>
            <w:tcW w:w="2015" w:type="dxa"/>
          </w:tcPr>
          <w:p w14:paraId="7285AC88" w14:textId="02063729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33" w:author="Fegie" w:date="2021-04-28T12:03:00Z"/>
                <w:rFonts w:hAnsi="標楷體"/>
                <w:strike/>
                <w:color w:val="FF0000"/>
                <w:rPrChange w:id="9134" w:author="88692" w:date="2020-06-18T10:19:00Z">
                  <w:rPr>
                    <w:del w:id="9135" w:author="Fegie" w:date="2021-04-28T12:03:00Z"/>
                    <w:rFonts w:ascii="標楷體" w:eastAsia="標楷體" w:hAnsi="標楷體"/>
                  </w:rPr>
                </w:rPrChange>
              </w:rPr>
              <w:pPrChange w:id="9136" w:author="Fegie" w:date="2021-04-28T12:03:00Z">
                <w:pPr/>
              </w:pPrChange>
            </w:pPr>
            <w:del w:id="9137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38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39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40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為準利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41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害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42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關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43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係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44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人</w:delText>
              </w:r>
              <w:bookmarkStart w:id="9145" w:name="_Toc71198642"/>
              <w:bookmarkEnd w:id="9145"/>
            </w:del>
          </w:p>
        </w:tc>
        <w:tc>
          <w:tcPr>
            <w:tcW w:w="1296" w:type="dxa"/>
          </w:tcPr>
          <w:p w14:paraId="0D38C0FD" w14:textId="734ED762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46" w:author="Fegie" w:date="2021-04-28T12:03:00Z"/>
                <w:rFonts w:hAnsi="標楷體"/>
                <w:strike/>
                <w:color w:val="FF0000"/>
                <w:rPrChange w:id="9147" w:author="88692" w:date="2020-06-18T10:19:00Z">
                  <w:rPr>
                    <w:del w:id="9148" w:author="Fegie" w:date="2021-04-28T12:03:00Z"/>
                    <w:rFonts w:ascii="標楷體" w:eastAsia="標楷體" w:hAnsi="標楷體"/>
                  </w:rPr>
                </w:rPrChange>
              </w:rPr>
              <w:pPrChange w:id="9149" w:author="Fegie" w:date="2021-04-28T12:03:00Z">
                <w:pPr/>
              </w:pPrChange>
            </w:pPr>
            <w:del w:id="9150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151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9152" w:name="_Toc71198643"/>
              <w:bookmarkEnd w:id="9152"/>
            </w:del>
          </w:p>
        </w:tc>
        <w:tc>
          <w:tcPr>
            <w:tcW w:w="1014" w:type="dxa"/>
          </w:tcPr>
          <w:p w14:paraId="55506CD2" w14:textId="32A9B454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53" w:author="Fegie" w:date="2021-04-28T12:03:00Z"/>
                <w:rFonts w:hAnsi="標楷體"/>
                <w:strike/>
                <w:color w:val="FF0000"/>
                <w:rPrChange w:id="9154" w:author="88692" w:date="2020-06-18T10:19:00Z">
                  <w:rPr>
                    <w:del w:id="9155" w:author="Fegie" w:date="2021-04-28T12:03:00Z"/>
                    <w:rFonts w:ascii="標楷體" w:eastAsia="標楷體" w:hAnsi="標楷體"/>
                  </w:rPr>
                </w:rPrChange>
              </w:rPr>
              <w:pPrChange w:id="9156" w:author="Fegie" w:date="2021-04-28T12:03:00Z">
                <w:pPr/>
              </w:pPrChange>
            </w:pPr>
            <w:bookmarkStart w:id="9157" w:name="_Toc71198644"/>
            <w:bookmarkEnd w:id="9157"/>
          </w:p>
        </w:tc>
        <w:tc>
          <w:tcPr>
            <w:tcW w:w="1081" w:type="dxa"/>
          </w:tcPr>
          <w:p w14:paraId="096B9600" w14:textId="3377B962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58" w:author="Fegie" w:date="2021-04-28T12:03:00Z"/>
                <w:rFonts w:hAnsi="標楷體"/>
                <w:strike/>
                <w:color w:val="FF0000"/>
                <w:rPrChange w:id="9159" w:author="88692" w:date="2020-06-18T10:19:00Z">
                  <w:rPr>
                    <w:del w:id="9160" w:author="Fegie" w:date="2021-04-28T12:03:00Z"/>
                    <w:rFonts w:ascii="標楷體" w:eastAsia="標楷體" w:hAnsi="標楷體"/>
                  </w:rPr>
                </w:rPrChange>
              </w:rPr>
              <w:pPrChange w:id="9161" w:author="Fegie" w:date="2021-04-28T12:03:00Z">
                <w:pPr/>
              </w:pPrChange>
            </w:pPr>
            <w:bookmarkStart w:id="9162" w:name="_Toc71198645"/>
            <w:bookmarkEnd w:id="9162"/>
          </w:p>
        </w:tc>
        <w:tc>
          <w:tcPr>
            <w:tcW w:w="646" w:type="dxa"/>
          </w:tcPr>
          <w:p w14:paraId="7F662C14" w14:textId="130FA74A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63" w:author="Fegie" w:date="2021-04-28T12:03:00Z"/>
                <w:rFonts w:hAnsi="標楷體"/>
                <w:strike/>
                <w:color w:val="FF0000"/>
                <w:rPrChange w:id="9164" w:author="88692" w:date="2020-06-18T10:19:00Z">
                  <w:rPr>
                    <w:del w:id="9165" w:author="Fegie" w:date="2021-04-28T12:03:00Z"/>
                    <w:rFonts w:ascii="標楷體" w:eastAsia="標楷體" w:hAnsi="標楷體"/>
                  </w:rPr>
                </w:rPrChange>
              </w:rPr>
              <w:pPrChange w:id="9166" w:author="Fegie" w:date="2021-04-28T12:03:00Z">
                <w:pPr/>
              </w:pPrChange>
            </w:pPr>
            <w:bookmarkStart w:id="9167" w:name="_Toc71198646"/>
            <w:bookmarkEnd w:id="9167"/>
          </w:p>
        </w:tc>
        <w:tc>
          <w:tcPr>
            <w:tcW w:w="581" w:type="dxa"/>
          </w:tcPr>
          <w:p w14:paraId="0DB5F04F" w14:textId="1D1BB062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68" w:author="Fegie" w:date="2021-04-28T12:03:00Z"/>
                <w:rFonts w:hAnsi="標楷體"/>
                <w:strike/>
                <w:color w:val="FF0000"/>
                <w:rPrChange w:id="9169" w:author="88692" w:date="2020-06-18T10:19:00Z">
                  <w:rPr>
                    <w:del w:id="9170" w:author="Fegie" w:date="2021-04-28T12:03:00Z"/>
                    <w:rFonts w:ascii="標楷體" w:eastAsia="標楷體" w:hAnsi="標楷體"/>
                  </w:rPr>
                </w:rPrChange>
              </w:rPr>
              <w:pPrChange w:id="9171" w:author="Fegie" w:date="2021-04-28T12:03:00Z">
                <w:pPr/>
              </w:pPrChange>
            </w:pPr>
            <w:del w:id="9172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173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9174" w:name="_Toc71198647"/>
              <w:bookmarkEnd w:id="9174"/>
            </w:del>
          </w:p>
        </w:tc>
        <w:tc>
          <w:tcPr>
            <w:tcW w:w="3237" w:type="dxa"/>
          </w:tcPr>
          <w:p w14:paraId="17D0AFB0" w14:textId="3A2E9B1A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75" w:author="Fegie" w:date="2021-04-28T12:03:00Z"/>
                <w:rFonts w:hAnsi="標楷體"/>
                <w:strike/>
                <w:color w:val="FF0000"/>
                <w:rPrChange w:id="9176" w:author="88692" w:date="2020-06-18T10:19:00Z">
                  <w:rPr>
                    <w:del w:id="9177" w:author="Fegie" w:date="2021-04-28T12:03:00Z"/>
                    <w:rFonts w:ascii="標楷體" w:eastAsia="標楷體" w:hAnsi="標楷體"/>
                  </w:rPr>
                </w:rPrChange>
              </w:rPr>
              <w:pPrChange w:id="9178" w:author="Fegie" w:date="2021-04-28T12:03:00Z">
                <w:pPr/>
              </w:pPrChange>
            </w:pPr>
            <w:del w:id="9179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180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181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82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83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84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85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9186" w:name="_Toc71198648"/>
              <w:bookmarkEnd w:id="9186"/>
            </w:del>
          </w:p>
        </w:tc>
        <w:bookmarkStart w:id="9187" w:name="_Toc71198649"/>
        <w:bookmarkEnd w:id="9187"/>
      </w:tr>
      <w:tr w:rsidR="00A4784A" w:rsidRPr="009B2BD3" w:rsidDel="009661CB" w14:paraId="0DFB4DFD" w14:textId="6E68C56C" w:rsidTr="00B75363">
        <w:trPr>
          <w:trHeight w:val="291"/>
          <w:jc w:val="center"/>
          <w:del w:id="9188" w:author="Fegie" w:date="2021-04-28T12:03:00Z"/>
        </w:trPr>
        <w:tc>
          <w:tcPr>
            <w:tcW w:w="550" w:type="dxa"/>
          </w:tcPr>
          <w:p w14:paraId="1C3B0A84" w14:textId="2FFB5B4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89" w:author="Fegie" w:date="2021-04-28T12:03:00Z"/>
                <w:rFonts w:hAnsi="標楷體"/>
              </w:rPr>
              <w:pPrChange w:id="9190" w:author="Fegie" w:date="2021-04-28T12:03:00Z">
                <w:pPr/>
              </w:pPrChange>
            </w:pPr>
            <w:del w:id="9191" w:author="Fegie" w:date="2021-04-28T12:03:00Z">
              <w:r w:rsidRPr="009B2BD3" w:rsidDel="009661CB">
                <w:rPr>
                  <w:rFonts w:hAnsi="標楷體" w:hint="eastAsia"/>
                </w:rPr>
                <w:delText>21</w:delText>
              </w:r>
              <w:bookmarkStart w:id="9192" w:name="_Toc71198650"/>
              <w:bookmarkEnd w:id="9192"/>
            </w:del>
          </w:p>
        </w:tc>
        <w:tc>
          <w:tcPr>
            <w:tcW w:w="2015" w:type="dxa"/>
          </w:tcPr>
          <w:p w14:paraId="200F2A18" w14:textId="29C89FA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93" w:author="Fegie" w:date="2021-04-28T12:03:00Z"/>
                <w:rFonts w:hAnsi="標楷體"/>
              </w:rPr>
              <w:pPrChange w:id="9194" w:author="Fegie" w:date="2021-04-28T12:03:00Z">
                <w:pPr/>
              </w:pPrChange>
            </w:pPr>
            <w:del w:id="9195" w:author="Fegie" w:date="2021-04-28T12:03:00Z">
              <w:r w:rsidRPr="009B2BD3" w:rsidDel="009661CB">
                <w:rPr>
                  <w:rFonts w:hAnsi="標楷體" w:hint="eastAsia"/>
                </w:rPr>
                <w:delText xml:space="preserve">企金別      </w:delText>
              </w:r>
              <w:bookmarkStart w:id="9196" w:name="_Toc71198651"/>
              <w:bookmarkEnd w:id="9196"/>
            </w:del>
          </w:p>
        </w:tc>
        <w:tc>
          <w:tcPr>
            <w:tcW w:w="1296" w:type="dxa"/>
          </w:tcPr>
          <w:p w14:paraId="00CEA0C8" w14:textId="05324729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97" w:author="Fegie" w:date="2021-04-28T12:03:00Z"/>
                <w:rFonts w:hAnsi="標楷體"/>
              </w:rPr>
              <w:pPrChange w:id="9198" w:author="Fegie" w:date="2021-04-28T12:03:00Z">
                <w:pPr/>
              </w:pPrChange>
            </w:pPr>
            <w:del w:id="9199" w:author="Fegie" w:date="2021-04-28T12:03:00Z">
              <w:r w:rsidRPr="00A04243" w:rsidDel="009661CB">
                <w:rPr>
                  <w:rFonts w:hAnsi="標楷體" w:hint="eastAsia"/>
                </w:rPr>
                <w:delText>9</w:delText>
              </w:r>
              <w:bookmarkStart w:id="9200" w:name="_Toc71198652"/>
              <w:bookmarkEnd w:id="9200"/>
            </w:del>
          </w:p>
        </w:tc>
        <w:tc>
          <w:tcPr>
            <w:tcW w:w="1014" w:type="dxa"/>
          </w:tcPr>
          <w:p w14:paraId="11FAC5C4" w14:textId="74E0A64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01" w:author="Fegie" w:date="2021-04-28T12:03:00Z"/>
                <w:rFonts w:hAnsi="標楷體"/>
              </w:rPr>
              <w:pPrChange w:id="9202" w:author="Fegie" w:date="2021-04-28T12:03:00Z">
                <w:pPr/>
              </w:pPrChange>
            </w:pPr>
            <w:bookmarkStart w:id="9203" w:name="_Toc71198653"/>
            <w:bookmarkEnd w:id="9203"/>
          </w:p>
        </w:tc>
        <w:tc>
          <w:tcPr>
            <w:tcW w:w="1081" w:type="dxa"/>
          </w:tcPr>
          <w:p w14:paraId="5C81B104" w14:textId="6958602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04" w:author="Fegie" w:date="2021-04-28T12:03:00Z"/>
                <w:rFonts w:hAnsi="標楷體"/>
              </w:rPr>
              <w:pPrChange w:id="9205" w:author="Fegie" w:date="2021-04-28T12:03:00Z">
                <w:pPr/>
              </w:pPrChange>
            </w:pPr>
            <w:bookmarkStart w:id="9206" w:name="_Toc71198654"/>
            <w:bookmarkEnd w:id="9206"/>
          </w:p>
        </w:tc>
        <w:tc>
          <w:tcPr>
            <w:tcW w:w="646" w:type="dxa"/>
          </w:tcPr>
          <w:p w14:paraId="7670D05C" w14:textId="7E6D174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07" w:author="Fegie" w:date="2021-04-28T12:03:00Z"/>
                <w:rFonts w:hAnsi="標楷體"/>
              </w:rPr>
              <w:pPrChange w:id="9208" w:author="Fegie" w:date="2021-04-28T12:03:00Z">
                <w:pPr/>
              </w:pPrChange>
            </w:pPr>
            <w:bookmarkStart w:id="9209" w:name="_Toc71198655"/>
            <w:bookmarkEnd w:id="9209"/>
          </w:p>
        </w:tc>
        <w:tc>
          <w:tcPr>
            <w:tcW w:w="581" w:type="dxa"/>
          </w:tcPr>
          <w:p w14:paraId="60F66323" w14:textId="619C218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10" w:author="Fegie" w:date="2021-04-28T12:03:00Z"/>
                <w:rFonts w:hAnsi="標楷體"/>
              </w:rPr>
              <w:pPrChange w:id="9211" w:author="Fegie" w:date="2021-04-28T12:03:00Z">
                <w:pPr/>
              </w:pPrChange>
            </w:pPr>
            <w:del w:id="9212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9213" w:name="_Toc71198656"/>
              <w:bookmarkEnd w:id="9213"/>
            </w:del>
          </w:p>
        </w:tc>
        <w:tc>
          <w:tcPr>
            <w:tcW w:w="3237" w:type="dxa"/>
          </w:tcPr>
          <w:p w14:paraId="67463085" w14:textId="625D6761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14" w:author="Fegie" w:date="2021-04-28T12:03:00Z"/>
                <w:rFonts w:hAnsi="標楷體"/>
              </w:rPr>
              <w:pPrChange w:id="9215" w:author="Fegie" w:date="2021-04-28T12:03:00Z">
                <w:pPr/>
              </w:pPrChange>
            </w:pPr>
            <w:del w:id="9216" w:author="Fegie" w:date="2021-04-28T12:03:00Z">
              <w:r w:rsidRPr="009B2BD3" w:rsidDel="009661CB">
                <w:rPr>
                  <w:rFonts w:hAnsi="標楷體" w:hint="eastAsia"/>
                </w:rPr>
                <w:delText>i. 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9217" w:name="_Toc71198657"/>
              <w:bookmarkEnd w:id="9217"/>
            </w:del>
          </w:p>
          <w:p w14:paraId="0AC0535C" w14:textId="4FCE804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18" w:author="Fegie" w:date="2021-04-28T12:03:00Z"/>
                <w:rFonts w:hAnsi="標楷體"/>
              </w:rPr>
              <w:pPrChange w:id="9219" w:author="Fegie" w:date="2021-04-28T12:03:00Z">
                <w:pPr/>
              </w:pPrChange>
            </w:pPr>
            <w:del w:id="9220" w:author="Fegie" w:date="2021-04-28T12:03:00Z">
              <w:r w:rsidRPr="009B2BD3" w:rsidDel="009661CB">
                <w:rPr>
                  <w:rFonts w:hAnsi="標楷體" w:hint="eastAsia"/>
                </w:rPr>
                <w:delText>0:個金</w:delText>
              </w:r>
              <w:bookmarkStart w:id="9221" w:name="_Toc71198658"/>
              <w:bookmarkEnd w:id="9221"/>
            </w:del>
          </w:p>
          <w:p w14:paraId="0F4A9943" w14:textId="315DBE6F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22" w:author="Fegie" w:date="2021-04-28T12:03:00Z"/>
                <w:rFonts w:hAnsi="標楷體"/>
              </w:rPr>
              <w:pPrChange w:id="9223" w:author="Fegie" w:date="2021-04-28T12:03:00Z">
                <w:pPr/>
              </w:pPrChange>
            </w:pPr>
            <w:del w:id="9224" w:author="Fegie" w:date="2021-04-28T12:03:00Z">
              <w:r w:rsidRPr="009B2BD3" w:rsidDel="009661CB">
                <w:rPr>
                  <w:rFonts w:hAnsi="標楷體" w:hint="eastAsia"/>
                </w:rPr>
                <w:delText>1:企金</w:delText>
              </w:r>
              <w:bookmarkStart w:id="9225" w:name="_Toc71198659"/>
              <w:bookmarkEnd w:id="9225"/>
            </w:del>
          </w:p>
          <w:p w14:paraId="3BE65297" w14:textId="079B5DC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26" w:author="Fegie" w:date="2021-04-28T12:03:00Z"/>
                <w:rFonts w:hAnsi="標楷體"/>
              </w:rPr>
              <w:pPrChange w:id="9227" w:author="Fegie" w:date="2021-04-28T12:03:00Z">
                <w:pPr/>
              </w:pPrChange>
            </w:pPr>
            <w:del w:id="9228" w:author="Fegie" w:date="2021-04-28T12:03:00Z">
              <w:r w:rsidRPr="009B2BD3" w:rsidDel="009661CB">
                <w:rPr>
                  <w:rFonts w:hAnsi="標楷體" w:hint="eastAsia"/>
                </w:rPr>
                <w:delText>2:企金自然人</w:delText>
              </w:r>
              <w:bookmarkStart w:id="9229" w:name="_Toc71198660"/>
              <w:bookmarkEnd w:id="9229"/>
            </w:del>
          </w:p>
        </w:tc>
        <w:bookmarkStart w:id="9230" w:name="_Toc71198661"/>
        <w:bookmarkEnd w:id="9230"/>
      </w:tr>
      <w:tr w:rsidR="00B75363" w:rsidRPr="00B75363" w:rsidDel="009661CB" w14:paraId="799DC52C" w14:textId="3E4EEF02" w:rsidTr="00B75363">
        <w:trPr>
          <w:trHeight w:val="291"/>
          <w:jc w:val="center"/>
          <w:del w:id="9231" w:author="Fegie" w:date="2021-04-28T12:03:00Z"/>
        </w:trPr>
        <w:tc>
          <w:tcPr>
            <w:tcW w:w="550" w:type="dxa"/>
          </w:tcPr>
          <w:p w14:paraId="7CEBA24C" w14:textId="4D79A50A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32" w:author="Fegie" w:date="2021-04-28T12:03:00Z"/>
                <w:rFonts w:hAnsi="標楷體"/>
                <w:strike/>
                <w:color w:val="FF0000"/>
                <w:rPrChange w:id="9233" w:author="88692" w:date="2020-06-18T10:18:00Z">
                  <w:rPr>
                    <w:del w:id="9234" w:author="Fegie" w:date="2021-04-28T12:03:00Z"/>
                    <w:rFonts w:ascii="標楷體" w:eastAsia="標楷體" w:hAnsi="標楷體"/>
                  </w:rPr>
                </w:rPrChange>
              </w:rPr>
              <w:pPrChange w:id="9235" w:author="Fegie" w:date="2021-04-28T12:03:00Z">
                <w:pPr/>
              </w:pPrChange>
            </w:pPr>
            <w:del w:id="9236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237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22</w:delText>
              </w:r>
              <w:bookmarkStart w:id="9238" w:name="_Toc71198662"/>
              <w:bookmarkEnd w:id="9238"/>
            </w:del>
          </w:p>
        </w:tc>
        <w:tc>
          <w:tcPr>
            <w:tcW w:w="2015" w:type="dxa"/>
          </w:tcPr>
          <w:p w14:paraId="76BE3112" w14:textId="4EBF370D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39" w:author="Fegie" w:date="2021-04-28T12:03:00Z"/>
                <w:rFonts w:hAnsi="標楷體"/>
                <w:strike/>
                <w:color w:val="FF0000"/>
                <w:rPrChange w:id="9240" w:author="88692" w:date="2020-06-18T10:18:00Z">
                  <w:rPr>
                    <w:del w:id="9241" w:author="Fegie" w:date="2021-04-28T12:03:00Z"/>
                    <w:rFonts w:ascii="標楷體" w:eastAsia="標楷體" w:hAnsi="標楷體"/>
                  </w:rPr>
                </w:rPrChange>
              </w:rPr>
              <w:pPrChange w:id="9242" w:author="Fegie" w:date="2021-04-28T12:03:00Z">
                <w:pPr/>
              </w:pPrChange>
            </w:pPr>
            <w:del w:id="9243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244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交互運用</w:delText>
              </w:r>
              <w:bookmarkStart w:id="9245" w:name="_Toc71198663"/>
              <w:bookmarkEnd w:id="9245"/>
            </w:del>
          </w:p>
        </w:tc>
        <w:tc>
          <w:tcPr>
            <w:tcW w:w="1296" w:type="dxa"/>
          </w:tcPr>
          <w:p w14:paraId="796D7C4B" w14:textId="2B81C5B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46" w:author="Fegie" w:date="2021-04-28T12:03:00Z"/>
                <w:rFonts w:hAnsi="標楷體"/>
                <w:strike/>
                <w:color w:val="FF0000"/>
                <w:rPrChange w:id="9247" w:author="88692" w:date="2020-06-18T10:18:00Z">
                  <w:rPr>
                    <w:del w:id="9248" w:author="Fegie" w:date="2021-04-28T12:03:00Z"/>
                    <w:rFonts w:ascii="標楷體" w:eastAsia="標楷體" w:hAnsi="標楷體"/>
                  </w:rPr>
                </w:rPrChange>
              </w:rPr>
              <w:pPrChange w:id="9249" w:author="Fegie" w:date="2021-04-28T12:03:00Z">
                <w:pPr/>
              </w:pPrChange>
            </w:pPr>
            <w:del w:id="9250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251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XXXXXX</w:delText>
              </w:r>
              <w:bookmarkStart w:id="9252" w:name="_Toc71198664"/>
              <w:bookmarkEnd w:id="9252"/>
            </w:del>
          </w:p>
        </w:tc>
        <w:tc>
          <w:tcPr>
            <w:tcW w:w="1014" w:type="dxa"/>
          </w:tcPr>
          <w:p w14:paraId="784633B7" w14:textId="2C8B896D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53" w:author="Fegie" w:date="2021-04-28T12:03:00Z"/>
                <w:rFonts w:hAnsi="標楷體"/>
                <w:strike/>
                <w:color w:val="FF0000"/>
                <w:rPrChange w:id="9254" w:author="88692" w:date="2020-06-18T10:18:00Z">
                  <w:rPr>
                    <w:del w:id="9255" w:author="Fegie" w:date="2021-04-28T12:03:00Z"/>
                    <w:rFonts w:ascii="標楷體" w:eastAsia="標楷體" w:hAnsi="標楷體"/>
                  </w:rPr>
                </w:rPrChange>
              </w:rPr>
              <w:pPrChange w:id="9256" w:author="Fegie" w:date="2021-04-28T12:03:00Z">
                <w:pPr/>
              </w:pPrChange>
            </w:pPr>
            <w:bookmarkStart w:id="9257" w:name="_Toc71198665"/>
            <w:bookmarkEnd w:id="9257"/>
          </w:p>
        </w:tc>
        <w:tc>
          <w:tcPr>
            <w:tcW w:w="1081" w:type="dxa"/>
          </w:tcPr>
          <w:p w14:paraId="383AF808" w14:textId="0023E30F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58" w:author="Fegie" w:date="2021-04-28T12:03:00Z"/>
                <w:rFonts w:hAnsi="標楷體"/>
                <w:strike/>
                <w:color w:val="FF0000"/>
                <w:rPrChange w:id="9259" w:author="88692" w:date="2020-06-18T10:18:00Z">
                  <w:rPr>
                    <w:del w:id="9260" w:author="Fegie" w:date="2021-04-28T12:03:00Z"/>
                    <w:rFonts w:ascii="標楷體" w:eastAsia="標楷體" w:hAnsi="標楷體"/>
                  </w:rPr>
                </w:rPrChange>
              </w:rPr>
              <w:pPrChange w:id="9261" w:author="Fegie" w:date="2021-04-28T12:03:00Z">
                <w:pPr/>
              </w:pPrChange>
            </w:pPr>
            <w:bookmarkStart w:id="9262" w:name="_Toc71198666"/>
            <w:bookmarkEnd w:id="9262"/>
          </w:p>
        </w:tc>
        <w:tc>
          <w:tcPr>
            <w:tcW w:w="646" w:type="dxa"/>
          </w:tcPr>
          <w:p w14:paraId="494A0AD2" w14:textId="7BCA5C5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63" w:author="Fegie" w:date="2021-04-28T12:03:00Z"/>
                <w:rFonts w:hAnsi="標楷體"/>
                <w:strike/>
                <w:color w:val="FF0000"/>
                <w:rPrChange w:id="9264" w:author="88692" w:date="2020-06-18T10:18:00Z">
                  <w:rPr>
                    <w:del w:id="9265" w:author="Fegie" w:date="2021-04-28T12:03:00Z"/>
                    <w:rFonts w:ascii="標楷體" w:eastAsia="標楷體" w:hAnsi="標楷體"/>
                  </w:rPr>
                </w:rPrChange>
              </w:rPr>
              <w:pPrChange w:id="9266" w:author="Fegie" w:date="2021-04-28T12:03:00Z">
                <w:pPr/>
              </w:pPrChange>
            </w:pPr>
            <w:bookmarkStart w:id="9267" w:name="_Toc71198667"/>
            <w:bookmarkEnd w:id="9267"/>
          </w:p>
        </w:tc>
        <w:tc>
          <w:tcPr>
            <w:tcW w:w="581" w:type="dxa"/>
          </w:tcPr>
          <w:p w14:paraId="388DF1CE" w14:textId="28FFE135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68" w:author="Fegie" w:date="2021-04-28T12:03:00Z"/>
                <w:rFonts w:hAnsi="標楷體"/>
                <w:strike/>
                <w:color w:val="FF0000"/>
                <w:rPrChange w:id="9269" w:author="88692" w:date="2020-06-18T10:18:00Z">
                  <w:rPr>
                    <w:del w:id="9270" w:author="Fegie" w:date="2021-04-28T12:03:00Z"/>
                    <w:rFonts w:ascii="標楷體" w:eastAsia="標楷體" w:hAnsi="標楷體"/>
                  </w:rPr>
                </w:rPrChange>
              </w:rPr>
              <w:pPrChange w:id="9271" w:author="Fegie" w:date="2021-04-28T12:03:00Z">
                <w:pPr/>
              </w:pPrChange>
            </w:pPr>
            <w:del w:id="9272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273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9274" w:name="_Toc71198668"/>
              <w:bookmarkEnd w:id="9274"/>
            </w:del>
          </w:p>
        </w:tc>
        <w:tc>
          <w:tcPr>
            <w:tcW w:w="3237" w:type="dxa"/>
          </w:tcPr>
          <w:p w14:paraId="38824BAC" w14:textId="750AE70E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75" w:author="Fegie" w:date="2021-04-28T12:03:00Z"/>
                <w:rFonts w:hAnsi="標楷體"/>
                <w:strike/>
                <w:color w:val="FF0000"/>
                <w:rPrChange w:id="9276" w:author="88692" w:date="2020-06-18T10:18:00Z">
                  <w:rPr>
                    <w:del w:id="9277" w:author="Fegie" w:date="2021-04-28T12:03:00Z"/>
                    <w:rFonts w:ascii="標楷體" w:eastAsia="標楷體" w:hAnsi="標楷體"/>
                  </w:rPr>
                </w:rPrChange>
              </w:rPr>
              <w:pPrChange w:id="9278" w:author="Fegie" w:date="2021-04-28T12:03:00Z">
                <w:pPr/>
              </w:pPrChange>
            </w:pPr>
            <w:del w:id="9279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280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281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282" w:author="88692" w:date="2020-06-18T10:18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283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284" w:author="88692" w:date="2020-06-18T10:18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285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9286" w:name="_Toc71198669"/>
              <w:bookmarkEnd w:id="9286"/>
            </w:del>
          </w:p>
        </w:tc>
        <w:bookmarkStart w:id="9287" w:name="_Toc71198670"/>
        <w:bookmarkEnd w:id="9287"/>
      </w:tr>
      <w:tr w:rsidR="00B75363" w:rsidRPr="00B75363" w:rsidDel="009661CB" w14:paraId="7F9BD427" w14:textId="56A01978" w:rsidTr="00B75363">
        <w:trPr>
          <w:trHeight w:val="291"/>
          <w:jc w:val="center"/>
          <w:del w:id="9288" w:author="Fegie" w:date="2021-04-28T12:03:00Z"/>
        </w:trPr>
        <w:tc>
          <w:tcPr>
            <w:tcW w:w="550" w:type="dxa"/>
          </w:tcPr>
          <w:p w14:paraId="34A211F6" w14:textId="6724F3E5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89" w:author="Fegie" w:date="2021-04-28T12:03:00Z"/>
                <w:rFonts w:hAnsi="標楷體"/>
                <w:strike/>
                <w:color w:val="FF0000"/>
                <w:rPrChange w:id="9290" w:author="88692" w:date="2020-06-18T10:18:00Z">
                  <w:rPr>
                    <w:del w:id="9291" w:author="Fegie" w:date="2021-04-28T12:03:00Z"/>
                    <w:rFonts w:ascii="標楷體" w:eastAsia="標楷體" w:hAnsi="標楷體"/>
                  </w:rPr>
                </w:rPrChange>
              </w:rPr>
              <w:pPrChange w:id="9292" w:author="Fegie" w:date="2021-04-28T12:03:00Z">
                <w:pPr/>
              </w:pPrChange>
            </w:pPr>
            <w:del w:id="9293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294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23</w:delText>
              </w:r>
              <w:bookmarkStart w:id="9295" w:name="_Toc71198671"/>
              <w:bookmarkEnd w:id="9295"/>
            </w:del>
          </w:p>
        </w:tc>
        <w:tc>
          <w:tcPr>
            <w:tcW w:w="2015" w:type="dxa"/>
          </w:tcPr>
          <w:p w14:paraId="4897D046" w14:textId="59B0B73B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96" w:author="Fegie" w:date="2021-04-28T12:03:00Z"/>
                <w:rFonts w:hAnsi="標楷體"/>
                <w:strike/>
                <w:color w:val="FF0000"/>
                <w:rPrChange w:id="9297" w:author="88692" w:date="2020-06-18T10:18:00Z">
                  <w:rPr>
                    <w:del w:id="9298" w:author="Fegie" w:date="2021-04-28T12:03:00Z"/>
                    <w:rFonts w:ascii="標楷體" w:eastAsia="標楷體" w:hAnsi="標楷體"/>
                  </w:rPr>
                </w:rPrChange>
              </w:rPr>
              <w:pPrChange w:id="9299" w:author="Fegie" w:date="2021-04-28T12:03:00Z">
                <w:pPr/>
              </w:pPrChange>
            </w:pPr>
            <w:del w:id="9300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301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開放查詢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302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9303" w:name="_Toc71198672"/>
              <w:bookmarkEnd w:id="9303"/>
            </w:del>
          </w:p>
        </w:tc>
        <w:tc>
          <w:tcPr>
            <w:tcW w:w="1296" w:type="dxa"/>
          </w:tcPr>
          <w:p w14:paraId="031DF955" w14:textId="1AB0F636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04" w:author="Fegie" w:date="2021-04-28T12:03:00Z"/>
                <w:rFonts w:hAnsi="標楷體"/>
                <w:strike/>
                <w:color w:val="FF0000"/>
                <w:rPrChange w:id="9305" w:author="88692" w:date="2020-06-18T10:18:00Z">
                  <w:rPr>
                    <w:del w:id="9306" w:author="Fegie" w:date="2021-04-28T12:03:00Z"/>
                    <w:rFonts w:ascii="標楷體" w:eastAsia="標楷體" w:hAnsi="標楷體"/>
                  </w:rPr>
                </w:rPrChange>
              </w:rPr>
              <w:pPrChange w:id="9307" w:author="Fegie" w:date="2021-04-28T12:03:00Z">
                <w:pPr/>
              </w:pPrChange>
            </w:pPr>
            <w:del w:id="9308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09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9310" w:name="_Toc71198673"/>
              <w:bookmarkEnd w:id="9310"/>
            </w:del>
          </w:p>
        </w:tc>
        <w:tc>
          <w:tcPr>
            <w:tcW w:w="1014" w:type="dxa"/>
          </w:tcPr>
          <w:p w14:paraId="2FF2D492" w14:textId="2C9FCBC5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11" w:author="Fegie" w:date="2021-04-28T12:03:00Z"/>
                <w:rFonts w:hAnsi="標楷體"/>
                <w:strike/>
                <w:color w:val="FF0000"/>
                <w:rPrChange w:id="9312" w:author="88692" w:date="2020-06-18T10:18:00Z">
                  <w:rPr>
                    <w:del w:id="9313" w:author="Fegie" w:date="2021-04-28T12:03:00Z"/>
                    <w:rFonts w:ascii="標楷體" w:eastAsia="標楷體" w:hAnsi="標楷體"/>
                  </w:rPr>
                </w:rPrChange>
              </w:rPr>
              <w:pPrChange w:id="9314" w:author="Fegie" w:date="2021-04-28T12:03:00Z">
                <w:pPr/>
              </w:pPrChange>
            </w:pPr>
            <w:del w:id="9315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16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0</w:delText>
              </w:r>
              <w:bookmarkStart w:id="9317" w:name="_Toc71198674"/>
              <w:bookmarkEnd w:id="9317"/>
            </w:del>
          </w:p>
        </w:tc>
        <w:tc>
          <w:tcPr>
            <w:tcW w:w="1081" w:type="dxa"/>
          </w:tcPr>
          <w:p w14:paraId="11D1C2B4" w14:textId="09591DA9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18" w:author="Fegie" w:date="2021-04-28T12:03:00Z"/>
                <w:rFonts w:hAnsi="標楷體"/>
                <w:strike/>
                <w:color w:val="FF0000"/>
                <w:rPrChange w:id="9319" w:author="88692" w:date="2020-06-18T10:18:00Z">
                  <w:rPr>
                    <w:del w:id="9320" w:author="Fegie" w:date="2021-04-28T12:03:00Z"/>
                    <w:rFonts w:ascii="標楷體" w:eastAsia="標楷體" w:hAnsi="標楷體"/>
                  </w:rPr>
                </w:rPrChange>
              </w:rPr>
              <w:pPrChange w:id="9321" w:author="Fegie" w:date="2021-04-28T12:03:00Z">
                <w:pPr/>
              </w:pPrChange>
            </w:pPr>
            <w:bookmarkStart w:id="9322" w:name="_Toc71198675"/>
            <w:bookmarkEnd w:id="9322"/>
          </w:p>
        </w:tc>
        <w:tc>
          <w:tcPr>
            <w:tcW w:w="646" w:type="dxa"/>
          </w:tcPr>
          <w:p w14:paraId="37273FD1" w14:textId="3AD38EBF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23" w:author="Fegie" w:date="2021-04-28T12:03:00Z"/>
                <w:rFonts w:hAnsi="標楷體"/>
                <w:strike/>
                <w:color w:val="FF0000"/>
                <w:rPrChange w:id="9324" w:author="88692" w:date="2020-06-18T10:18:00Z">
                  <w:rPr>
                    <w:del w:id="9325" w:author="Fegie" w:date="2021-04-28T12:03:00Z"/>
                    <w:rFonts w:ascii="標楷體" w:eastAsia="標楷體" w:hAnsi="標楷體"/>
                  </w:rPr>
                </w:rPrChange>
              </w:rPr>
              <w:pPrChange w:id="9326" w:author="Fegie" w:date="2021-04-28T12:03:00Z">
                <w:pPr/>
              </w:pPrChange>
            </w:pPr>
            <w:bookmarkStart w:id="9327" w:name="_Toc71198676"/>
            <w:bookmarkEnd w:id="9327"/>
          </w:p>
        </w:tc>
        <w:tc>
          <w:tcPr>
            <w:tcW w:w="581" w:type="dxa"/>
          </w:tcPr>
          <w:p w14:paraId="77C81940" w14:textId="7368F19A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28" w:author="Fegie" w:date="2021-04-28T12:03:00Z"/>
                <w:rFonts w:hAnsi="標楷體"/>
                <w:strike/>
                <w:color w:val="FF0000"/>
                <w:rPrChange w:id="9329" w:author="88692" w:date="2020-06-18T10:18:00Z">
                  <w:rPr>
                    <w:del w:id="9330" w:author="Fegie" w:date="2021-04-28T12:03:00Z"/>
                    <w:rFonts w:ascii="標楷體" w:eastAsia="標楷體" w:hAnsi="標楷體"/>
                  </w:rPr>
                </w:rPrChange>
              </w:rPr>
              <w:pPrChange w:id="9331" w:author="Fegie" w:date="2021-04-28T12:03:00Z">
                <w:pPr/>
              </w:pPrChange>
            </w:pPr>
            <w:del w:id="9332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33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9334" w:name="_Toc71198677"/>
              <w:bookmarkEnd w:id="9334"/>
            </w:del>
          </w:p>
        </w:tc>
        <w:tc>
          <w:tcPr>
            <w:tcW w:w="3237" w:type="dxa"/>
          </w:tcPr>
          <w:p w14:paraId="527DB4C5" w14:textId="70380414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35" w:author="Fegie" w:date="2021-04-28T12:03:00Z"/>
                <w:rFonts w:hAnsi="標楷體"/>
                <w:strike/>
                <w:color w:val="FF0000"/>
                <w:rPrChange w:id="9336" w:author="88692" w:date="2020-06-18T10:18:00Z">
                  <w:rPr>
                    <w:del w:id="9337" w:author="Fegie" w:date="2021-04-28T12:03:00Z"/>
                    <w:rFonts w:ascii="標楷體" w:eastAsia="標楷體" w:hAnsi="標楷體"/>
                  </w:rPr>
                </w:rPrChange>
              </w:rPr>
              <w:pPrChange w:id="9338" w:author="Fegie" w:date="2021-04-28T12:03:00Z">
                <w:pPr/>
              </w:pPrChange>
            </w:pPr>
            <w:del w:id="9339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340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341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342" w:author="88692" w:date="2020-06-18T10:18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343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344" w:author="88692" w:date="2020-06-18T10:18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345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9346" w:name="_Toc71198678"/>
              <w:bookmarkEnd w:id="9346"/>
            </w:del>
          </w:p>
          <w:p w14:paraId="3B8CC19C" w14:textId="43CA534B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47" w:author="Fegie" w:date="2021-04-28T12:03:00Z"/>
                <w:rFonts w:hAnsi="標楷體"/>
                <w:strike/>
                <w:color w:val="FF0000"/>
                <w:rPrChange w:id="9348" w:author="88692" w:date="2020-06-18T10:18:00Z">
                  <w:rPr>
                    <w:del w:id="9349" w:author="Fegie" w:date="2021-04-28T12:03:00Z"/>
                    <w:rFonts w:ascii="標楷體" w:eastAsia="標楷體" w:hAnsi="標楷體"/>
                  </w:rPr>
                </w:rPrChange>
              </w:rPr>
              <w:pPrChange w:id="9350" w:author="Fegie" w:date="2021-04-28T12:03:00Z">
                <w:pPr/>
              </w:pPrChange>
            </w:pPr>
            <w:del w:id="9351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52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 xml:space="preserve">0: 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353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9354" w:name="_Toc71198679"/>
              <w:bookmarkEnd w:id="9354"/>
            </w:del>
          </w:p>
          <w:p w14:paraId="21EC418F" w14:textId="32E3577D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55" w:author="Fegie" w:date="2021-04-28T12:03:00Z"/>
                <w:rFonts w:hAnsi="標楷體"/>
                <w:strike/>
                <w:color w:val="FF0000"/>
                <w:rPrChange w:id="9356" w:author="88692" w:date="2020-06-18T10:18:00Z">
                  <w:rPr>
                    <w:del w:id="9357" w:author="Fegie" w:date="2021-04-28T12:03:00Z"/>
                    <w:rFonts w:ascii="標楷體" w:eastAsia="標楷體" w:hAnsi="標楷體"/>
                  </w:rPr>
                </w:rPrChange>
              </w:rPr>
              <w:pPrChange w:id="9358" w:author="Fegie" w:date="2021-04-28T12:03:00Z">
                <w:pPr/>
              </w:pPrChange>
            </w:pPr>
            <w:del w:id="9359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60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 xml:space="preserve">1: 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361" w:author="88692" w:date="2020-06-18T10:18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362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9363" w:name="_Toc71198680"/>
              <w:bookmarkEnd w:id="9363"/>
            </w:del>
          </w:p>
        </w:tc>
        <w:bookmarkStart w:id="9364" w:name="_Toc71198681"/>
        <w:bookmarkEnd w:id="9364"/>
      </w:tr>
      <w:tr w:rsidR="00B75363" w:rsidRPr="00B75363" w:rsidDel="009661CB" w14:paraId="6629DC5E" w14:textId="4835A063" w:rsidTr="00B75363">
        <w:trPr>
          <w:trHeight w:val="291"/>
          <w:jc w:val="center"/>
          <w:ins w:id="9365" w:author="88692" w:date="2020-06-18T10:17:00Z"/>
          <w:del w:id="9366" w:author="Fegie" w:date="2021-04-28T12:03:00Z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23C6A" w14:textId="56FE003C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367" w:author="88692" w:date="2020-06-18T10:17:00Z"/>
                <w:del w:id="9368" w:author="Fegie" w:date="2021-04-28T12:03:00Z"/>
                <w:rFonts w:hAnsi="標楷體"/>
                <w:color w:val="FF0000"/>
                <w:rPrChange w:id="9369" w:author="88692" w:date="2020-06-18T10:17:00Z">
                  <w:rPr>
                    <w:ins w:id="9370" w:author="88692" w:date="2020-06-18T10:17:00Z"/>
                    <w:del w:id="9371" w:author="Fegie" w:date="2021-04-28T12:03:00Z"/>
                    <w:rFonts w:ascii="標楷體" w:eastAsia="標楷體" w:hAnsi="標楷體"/>
                  </w:rPr>
                </w:rPrChange>
              </w:rPr>
              <w:pPrChange w:id="9372" w:author="Fegie" w:date="2021-04-28T12:03:00Z">
                <w:pPr/>
              </w:pPrChange>
            </w:pPr>
            <w:bookmarkStart w:id="9373" w:name="_Toc71198682"/>
            <w:bookmarkEnd w:id="9373"/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49349" w14:textId="0720EF37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374" w:author="88692" w:date="2020-06-18T10:17:00Z"/>
                <w:del w:id="9375" w:author="Fegie" w:date="2021-04-28T12:03:00Z"/>
                <w:rFonts w:hAnsi="標楷體"/>
                <w:color w:val="FF0000"/>
                <w:rPrChange w:id="9376" w:author="88692" w:date="2020-06-18T10:17:00Z">
                  <w:rPr>
                    <w:ins w:id="9377" w:author="88692" w:date="2020-06-18T10:17:00Z"/>
                    <w:del w:id="9378" w:author="Fegie" w:date="2021-04-28T12:03:00Z"/>
                    <w:rFonts w:ascii="標楷體" w:eastAsia="標楷體" w:hAnsi="標楷體"/>
                  </w:rPr>
                </w:rPrChange>
              </w:rPr>
              <w:pPrChange w:id="9379" w:author="Fegie" w:date="2021-04-28T12:03:00Z">
                <w:pPr/>
              </w:pPrChange>
            </w:pPr>
            <w:ins w:id="9380" w:author="88692" w:date="2020-06-18T10:17:00Z">
              <w:del w:id="9381" w:author="Fegie" w:date="2021-04-28T12:03:00Z">
                <w:r w:rsidRPr="00B75363" w:rsidDel="009661CB">
                  <w:rPr>
                    <w:rFonts w:hAnsi="標楷體" w:hint="eastAsia"/>
                    <w:color w:val="FF0000"/>
                    <w:rPrChange w:id="9382" w:author="88692" w:date="2020-06-18T10:17:00Z">
                      <w:rPr>
                        <w:rFonts w:ascii="標楷體" w:eastAsia="標楷體" w:hAnsi="標楷體" w:hint="eastAsia"/>
                      </w:rPr>
                    </w:rPrChange>
                  </w:rPr>
                  <w:delText>英文名稱</w:delText>
                </w:r>
                <w:bookmarkStart w:id="9383" w:name="_Toc71198683"/>
                <w:bookmarkEnd w:id="9383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3D1F" w14:textId="45282CB2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384" w:author="88692" w:date="2020-06-18T10:17:00Z"/>
                <w:del w:id="9385" w:author="Fegie" w:date="2021-04-28T12:03:00Z"/>
                <w:rFonts w:hAnsi="標楷體"/>
                <w:color w:val="FF0000"/>
                <w:rPrChange w:id="9386" w:author="88692" w:date="2020-06-18T10:17:00Z">
                  <w:rPr>
                    <w:ins w:id="9387" w:author="88692" w:date="2020-06-18T10:17:00Z"/>
                    <w:del w:id="9388" w:author="Fegie" w:date="2021-04-28T12:03:00Z"/>
                    <w:rFonts w:ascii="標楷體" w:eastAsia="標楷體" w:hAnsi="標楷體"/>
                  </w:rPr>
                </w:rPrChange>
              </w:rPr>
              <w:pPrChange w:id="9389" w:author="Fegie" w:date="2021-04-28T12:03:00Z">
                <w:pPr/>
              </w:pPrChange>
            </w:pPr>
            <w:ins w:id="9390" w:author="88692" w:date="2020-06-18T10:17:00Z">
              <w:del w:id="9391" w:author="Fegie" w:date="2021-04-28T12:03:00Z">
                <w:r w:rsidRPr="00B75363" w:rsidDel="009661CB">
                  <w:rPr>
                    <w:rFonts w:hAnsi="標楷體"/>
                    <w:color w:val="FF0000"/>
                    <w:rPrChange w:id="9392" w:author="88692" w:date="2020-06-18T10:17:00Z">
                      <w:rPr>
                        <w:rFonts w:ascii="標楷體" w:eastAsia="標楷體" w:hAnsi="標楷體"/>
                      </w:rPr>
                    </w:rPrChange>
                  </w:rPr>
                  <w:delText>X(20)</w:delText>
                </w:r>
                <w:bookmarkStart w:id="9393" w:name="_Toc71198684"/>
                <w:bookmarkEnd w:id="9393"/>
              </w:del>
            </w:ins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CB3CB" w14:textId="31478F8B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394" w:author="88692" w:date="2020-06-18T10:17:00Z"/>
                <w:del w:id="9395" w:author="Fegie" w:date="2021-04-28T12:03:00Z"/>
                <w:rFonts w:hAnsi="標楷體"/>
                <w:color w:val="FF0000"/>
                <w:rPrChange w:id="9396" w:author="88692" w:date="2020-06-18T10:17:00Z">
                  <w:rPr>
                    <w:ins w:id="9397" w:author="88692" w:date="2020-06-18T10:17:00Z"/>
                    <w:del w:id="9398" w:author="Fegie" w:date="2021-04-28T12:03:00Z"/>
                    <w:rFonts w:ascii="標楷體" w:eastAsia="標楷體" w:hAnsi="標楷體"/>
                  </w:rPr>
                </w:rPrChange>
              </w:rPr>
              <w:pPrChange w:id="9399" w:author="Fegie" w:date="2021-04-28T12:03:00Z">
                <w:pPr/>
              </w:pPrChange>
            </w:pPr>
            <w:bookmarkStart w:id="9400" w:name="_Toc71198685"/>
            <w:bookmarkEnd w:id="9400"/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2AF1" w14:textId="215A8A09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01" w:author="88692" w:date="2020-06-18T10:17:00Z"/>
                <w:del w:id="9402" w:author="Fegie" w:date="2021-04-28T12:03:00Z"/>
                <w:rFonts w:hAnsi="標楷體"/>
                <w:color w:val="FF0000"/>
                <w:rPrChange w:id="9403" w:author="88692" w:date="2020-06-18T10:17:00Z">
                  <w:rPr>
                    <w:ins w:id="9404" w:author="88692" w:date="2020-06-18T10:17:00Z"/>
                    <w:del w:id="9405" w:author="Fegie" w:date="2021-04-28T12:03:00Z"/>
                    <w:rFonts w:ascii="標楷體" w:eastAsia="標楷體" w:hAnsi="標楷體"/>
                  </w:rPr>
                </w:rPrChange>
              </w:rPr>
              <w:pPrChange w:id="9406" w:author="Fegie" w:date="2021-04-28T12:03:00Z">
                <w:pPr/>
              </w:pPrChange>
            </w:pPr>
            <w:bookmarkStart w:id="9407" w:name="_Toc71198686"/>
            <w:bookmarkEnd w:id="9407"/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423C" w14:textId="296E3A23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08" w:author="88692" w:date="2020-06-18T10:17:00Z"/>
                <w:del w:id="9409" w:author="Fegie" w:date="2021-04-28T12:03:00Z"/>
                <w:rFonts w:hAnsi="標楷體"/>
                <w:color w:val="FF0000"/>
                <w:rPrChange w:id="9410" w:author="88692" w:date="2020-06-18T10:17:00Z">
                  <w:rPr>
                    <w:ins w:id="9411" w:author="88692" w:date="2020-06-18T10:17:00Z"/>
                    <w:del w:id="9412" w:author="Fegie" w:date="2021-04-28T12:03:00Z"/>
                    <w:rFonts w:ascii="標楷體" w:eastAsia="標楷體" w:hAnsi="標楷體"/>
                  </w:rPr>
                </w:rPrChange>
              </w:rPr>
              <w:pPrChange w:id="9413" w:author="Fegie" w:date="2021-04-28T12:03:00Z">
                <w:pPr/>
              </w:pPrChange>
            </w:pPr>
            <w:bookmarkStart w:id="9414" w:name="_Toc71198687"/>
            <w:bookmarkEnd w:id="9414"/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FB3D1" w14:textId="4B2A2338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15" w:author="88692" w:date="2020-06-18T10:17:00Z"/>
                <w:del w:id="9416" w:author="Fegie" w:date="2021-04-28T12:03:00Z"/>
                <w:rFonts w:hAnsi="標楷體"/>
                <w:color w:val="FF0000"/>
                <w:rPrChange w:id="9417" w:author="88692" w:date="2020-06-18T10:17:00Z">
                  <w:rPr>
                    <w:ins w:id="9418" w:author="88692" w:date="2020-06-18T10:17:00Z"/>
                    <w:del w:id="9419" w:author="Fegie" w:date="2021-04-28T12:03:00Z"/>
                    <w:rFonts w:ascii="標楷體" w:eastAsia="標楷體" w:hAnsi="標楷體"/>
                  </w:rPr>
                </w:rPrChange>
              </w:rPr>
              <w:pPrChange w:id="9420" w:author="Fegie" w:date="2021-04-28T12:03:00Z">
                <w:pPr/>
              </w:pPrChange>
            </w:pPr>
            <w:ins w:id="9421" w:author="88692" w:date="2020-06-18T10:17:00Z">
              <w:del w:id="9422" w:author="Fegie" w:date="2021-04-28T12:03:00Z">
                <w:r w:rsidDel="009661CB">
                  <w:rPr>
                    <w:rFonts w:hAnsi="標楷體" w:hint="eastAsia"/>
                    <w:color w:val="FF0000"/>
                  </w:rPr>
                  <w:delText>W</w:delText>
                </w:r>
                <w:bookmarkStart w:id="9423" w:name="_Toc71198688"/>
                <w:bookmarkEnd w:id="9423"/>
              </w:del>
            </w:ins>
          </w:p>
        </w:tc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1F5B" w14:textId="4F1DE060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24" w:author="88692" w:date="2020-06-18T10:17:00Z"/>
                <w:del w:id="9425" w:author="Fegie" w:date="2021-04-28T12:03:00Z"/>
                <w:rFonts w:hAnsi="標楷體"/>
                <w:color w:val="FF0000"/>
                <w:rPrChange w:id="9426" w:author="88692" w:date="2020-06-18T10:17:00Z">
                  <w:rPr>
                    <w:ins w:id="9427" w:author="88692" w:date="2020-06-18T10:17:00Z"/>
                    <w:del w:id="9428" w:author="Fegie" w:date="2021-04-28T12:03:00Z"/>
                    <w:rFonts w:ascii="標楷體" w:eastAsia="標楷體" w:hAnsi="標楷體"/>
                  </w:rPr>
                </w:rPrChange>
              </w:rPr>
              <w:pPrChange w:id="9429" w:author="Fegie" w:date="2021-04-28T12:03:00Z">
                <w:pPr/>
              </w:pPrChange>
            </w:pPr>
            <w:ins w:id="9430" w:author="88692" w:date="2020-06-18T10:17:00Z">
              <w:del w:id="9431" w:author="Fegie" w:date="2021-04-28T12:03:00Z">
                <w:r w:rsidRPr="00B75363" w:rsidDel="009661CB">
                  <w:rPr>
                    <w:rFonts w:hAnsi="標楷體" w:hint="eastAsia"/>
                    <w:color w:val="FF0000"/>
                  </w:rPr>
                  <w:delText>變更時必須輸入,否則不必輸入</w:delText>
                </w:r>
                <w:bookmarkStart w:id="9432" w:name="_Toc71198689"/>
                <w:bookmarkEnd w:id="9432"/>
              </w:del>
            </w:ins>
          </w:p>
        </w:tc>
        <w:bookmarkStart w:id="9433" w:name="_Toc71198690"/>
        <w:bookmarkEnd w:id="9433"/>
      </w:tr>
      <w:tr w:rsidR="00B75363" w:rsidRPr="00B75363" w:rsidDel="009661CB" w14:paraId="712BDCCA" w14:textId="456FDCB1" w:rsidTr="00B75363">
        <w:trPr>
          <w:trHeight w:val="291"/>
          <w:jc w:val="center"/>
          <w:ins w:id="9434" w:author="88692" w:date="2020-06-18T10:17:00Z"/>
          <w:del w:id="9435" w:author="Fegie" w:date="2021-04-28T12:03:00Z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FB15" w14:textId="4C56C3D1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36" w:author="88692" w:date="2020-06-18T10:17:00Z"/>
                <w:del w:id="9437" w:author="Fegie" w:date="2021-04-28T12:03:00Z"/>
                <w:rFonts w:hAnsi="標楷體"/>
                <w:color w:val="FF0000"/>
                <w:rPrChange w:id="9438" w:author="88692" w:date="2020-06-18T10:17:00Z">
                  <w:rPr>
                    <w:ins w:id="9439" w:author="88692" w:date="2020-06-18T10:17:00Z"/>
                    <w:del w:id="9440" w:author="Fegie" w:date="2021-04-28T12:03:00Z"/>
                    <w:rFonts w:ascii="標楷體" w:eastAsia="標楷體" w:hAnsi="標楷體"/>
                  </w:rPr>
                </w:rPrChange>
              </w:rPr>
              <w:pPrChange w:id="9441" w:author="Fegie" w:date="2021-04-28T12:03:00Z">
                <w:pPr/>
              </w:pPrChange>
            </w:pPr>
            <w:bookmarkStart w:id="9442" w:name="_Toc71198691"/>
            <w:bookmarkEnd w:id="9442"/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34EA" w14:textId="02189D1D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43" w:author="88692" w:date="2020-06-18T10:17:00Z"/>
                <w:del w:id="9444" w:author="Fegie" w:date="2021-04-28T12:03:00Z"/>
                <w:rFonts w:hAnsi="標楷體"/>
                <w:color w:val="FF0000"/>
                <w:rPrChange w:id="9445" w:author="88692" w:date="2020-06-18T10:17:00Z">
                  <w:rPr>
                    <w:ins w:id="9446" w:author="88692" w:date="2020-06-18T10:17:00Z"/>
                    <w:del w:id="9447" w:author="Fegie" w:date="2021-04-28T12:03:00Z"/>
                    <w:rFonts w:ascii="標楷體" w:eastAsia="標楷體" w:hAnsi="標楷體"/>
                  </w:rPr>
                </w:rPrChange>
              </w:rPr>
              <w:pPrChange w:id="9448" w:author="Fegie" w:date="2021-04-28T12:03:00Z">
                <w:pPr/>
              </w:pPrChange>
            </w:pPr>
            <w:ins w:id="9449" w:author="88692" w:date="2020-06-18T10:17:00Z">
              <w:del w:id="9450" w:author="Fegie" w:date="2021-04-28T12:03:00Z">
                <w:r w:rsidRPr="00B75363" w:rsidDel="009661CB">
                  <w:rPr>
                    <w:rFonts w:hAnsi="標楷體" w:hint="eastAsia"/>
                    <w:color w:val="FF0000"/>
                    <w:rPrChange w:id="9451" w:author="88692" w:date="2020-06-18T10:17:00Z">
                      <w:rPr>
                        <w:rFonts w:ascii="標楷體" w:eastAsia="標楷體" w:hAnsi="標楷體" w:hint="eastAsia"/>
                      </w:rPr>
                    </w:rPrChange>
                  </w:rPr>
                  <w:delText>年收入</w:delText>
                </w:r>
                <w:bookmarkStart w:id="9452" w:name="_Toc71198692"/>
                <w:bookmarkEnd w:id="9452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2B838" w14:textId="6D093CD7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53" w:author="88692" w:date="2020-06-18T10:17:00Z"/>
                <w:del w:id="9454" w:author="Fegie" w:date="2021-04-28T12:03:00Z"/>
                <w:rFonts w:hAnsi="標楷體"/>
                <w:color w:val="FF0000"/>
                <w:rPrChange w:id="9455" w:author="88692" w:date="2020-06-18T10:17:00Z">
                  <w:rPr>
                    <w:ins w:id="9456" w:author="88692" w:date="2020-06-18T10:17:00Z"/>
                    <w:del w:id="9457" w:author="Fegie" w:date="2021-04-28T12:03:00Z"/>
                    <w:rFonts w:ascii="標楷體" w:eastAsia="標楷體" w:hAnsi="標楷體"/>
                  </w:rPr>
                </w:rPrChange>
              </w:rPr>
              <w:pPrChange w:id="9458" w:author="Fegie" w:date="2021-04-28T12:03:00Z">
                <w:pPr/>
              </w:pPrChange>
            </w:pPr>
            <w:ins w:id="9459" w:author="88692" w:date="2020-06-18T10:17:00Z">
              <w:del w:id="9460" w:author="Fegie" w:date="2021-04-28T12:03:00Z">
                <w:r w:rsidRPr="00B75363" w:rsidDel="009661CB">
                  <w:rPr>
                    <w:rFonts w:hAnsi="標楷體"/>
                    <w:color w:val="FF0000"/>
                    <w:rPrChange w:id="9461" w:author="88692" w:date="2020-06-18T10:17:00Z">
                      <w:rPr>
                        <w:rFonts w:ascii="標楷體" w:eastAsia="標楷體" w:hAnsi="標楷體"/>
                      </w:rPr>
                    </w:rPrChange>
                  </w:rPr>
                  <w:delText>9(09)</w:delText>
                </w:r>
                <w:bookmarkStart w:id="9462" w:name="_Toc71198693"/>
                <w:bookmarkEnd w:id="9462"/>
              </w:del>
            </w:ins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21390" w14:textId="166FE4AE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63" w:author="88692" w:date="2020-06-18T10:17:00Z"/>
                <w:del w:id="9464" w:author="Fegie" w:date="2021-04-28T12:03:00Z"/>
                <w:rFonts w:hAnsi="標楷體"/>
                <w:color w:val="FF0000"/>
                <w:rPrChange w:id="9465" w:author="88692" w:date="2020-06-18T10:17:00Z">
                  <w:rPr>
                    <w:ins w:id="9466" w:author="88692" w:date="2020-06-18T10:17:00Z"/>
                    <w:del w:id="9467" w:author="Fegie" w:date="2021-04-28T12:03:00Z"/>
                    <w:rFonts w:ascii="標楷體" w:eastAsia="標楷體" w:hAnsi="標楷體"/>
                  </w:rPr>
                </w:rPrChange>
              </w:rPr>
              <w:pPrChange w:id="9468" w:author="Fegie" w:date="2021-04-28T12:03:00Z">
                <w:pPr/>
              </w:pPrChange>
            </w:pPr>
            <w:bookmarkStart w:id="9469" w:name="_Toc71198694"/>
            <w:bookmarkEnd w:id="9469"/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53F46" w14:textId="5DA4B702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70" w:author="88692" w:date="2020-06-18T10:17:00Z"/>
                <w:del w:id="9471" w:author="Fegie" w:date="2021-04-28T12:03:00Z"/>
                <w:rFonts w:hAnsi="標楷體"/>
                <w:color w:val="FF0000"/>
                <w:rPrChange w:id="9472" w:author="88692" w:date="2020-06-18T10:17:00Z">
                  <w:rPr>
                    <w:ins w:id="9473" w:author="88692" w:date="2020-06-18T10:17:00Z"/>
                    <w:del w:id="9474" w:author="Fegie" w:date="2021-04-28T12:03:00Z"/>
                    <w:rFonts w:ascii="標楷體" w:eastAsia="標楷體" w:hAnsi="標楷體"/>
                  </w:rPr>
                </w:rPrChange>
              </w:rPr>
              <w:pPrChange w:id="9475" w:author="Fegie" w:date="2021-04-28T12:03:00Z">
                <w:pPr/>
              </w:pPrChange>
            </w:pPr>
            <w:bookmarkStart w:id="9476" w:name="_Toc71198695"/>
            <w:bookmarkEnd w:id="9476"/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9309A" w14:textId="130DB2BA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77" w:author="88692" w:date="2020-06-18T10:17:00Z"/>
                <w:del w:id="9478" w:author="Fegie" w:date="2021-04-28T12:03:00Z"/>
                <w:rFonts w:hAnsi="標楷體"/>
                <w:color w:val="FF0000"/>
                <w:rPrChange w:id="9479" w:author="88692" w:date="2020-06-18T10:17:00Z">
                  <w:rPr>
                    <w:ins w:id="9480" w:author="88692" w:date="2020-06-18T10:17:00Z"/>
                    <w:del w:id="9481" w:author="Fegie" w:date="2021-04-28T12:03:00Z"/>
                    <w:rFonts w:ascii="標楷體" w:eastAsia="標楷體" w:hAnsi="標楷體"/>
                  </w:rPr>
                </w:rPrChange>
              </w:rPr>
              <w:pPrChange w:id="9482" w:author="Fegie" w:date="2021-04-28T12:03:00Z">
                <w:pPr/>
              </w:pPrChange>
            </w:pPr>
            <w:bookmarkStart w:id="9483" w:name="_Toc71198696"/>
            <w:bookmarkEnd w:id="9483"/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A6B6C" w14:textId="60FC2DAF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84" w:author="88692" w:date="2020-06-18T10:17:00Z"/>
                <w:del w:id="9485" w:author="Fegie" w:date="2021-04-28T12:03:00Z"/>
                <w:rFonts w:hAnsi="標楷體"/>
                <w:color w:val="FF0000"/>
                <w:rPrChange w:id="9486" w:author="88692" w:date="2020-06-18T10:17:00Z">
                  <w:rPr>
                    <w:ins w:id="9487" w:author="88692" w:date="2020-06-18T10:17:00Z"/>
                    <w:del w:id="9488" w:author="Fegie" w:date="2021-04-28T12:03:00Z"/>
                    <w:rFonts w:ascii="標楷體" w:eastAsia="標楷體" w:hAnsi="標楷體"/>
                  </w:rPr>
                </w:rPrChange>
              </w:rPr>
              <w:pPrChange w:id="9489" w:author="Fegie" w:date="2021-04-28T12:03:00Z">
                <w:pPr/>
              </w:pPrChange>
            </w:pPr>
            <w:ins w:id="9490" w:author="88692" w:date="2020-06-18T10:18:00Z">
              <w:del w:id="9491" w:author="Fegie" w:date="2021-04-28T12:03:00Z">
                <w:r w:rsidDel="009661CB">
                  <w:rPr>
                    <w:rFonts w:hAnsi="標楷體" w:hint="eastAsia"/>
                    <w:color w:val="FF0000"/>
                  </w:rPr>
                  <w:delText>W</w:delText>
                </w:r>
              </w:del>
            </w:ins>
            <w:bookmarkStart w:id="9492" w:name="_Toc71198697"/>
            <w:bookmarkEnd w:id="9492"/>
          </w:p>
        </w:tc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7E227" w14:textId="315282C7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93" w:author="88692" w:date="2020-06-18T10:17:00Z"/>
                <w:del w:id="9494" w:author="Fegie" w:date="2021-04-28T12:03:00Z"/>
                <w:rFonts w:hAnsi="標楷體"/>
                <w:color w:val="FF0000"/>
                <w:rPrChange w:id="9495" w:author="88692" w:date="2020-06-18T10:17:00Z">
                  <w:rPr>
                    <w:ins w:id="9496" w:author="88692" w:date="2020-06-18T10:17:00Z"/>
                    <w:del w:id="9497" w:author="Fegie" w:date="2021-04-28T12:03:00Z"/>
                    <w:rFonts w:ascii="標楷體" w:eastAsia="標楷體" w:hAnsi="標楷體"/>
                  </w:rPr>
                </w:rPrChange>
              </w:rPr>
              <w:pPrChange w:id="9498" w:author="Fegie" w:date="2021-04-28T12:03:00Z">
                <w:pPr/>
              </w:pPrChange>
            </w:pPr>
            <w:ins w:id="9499" w:author="88692" w:date="2020-06-18T10:18:00Z">
              <w:del w:id="9500" w:author="Fegie" w:date="2021-04-28T12:03:00Z">
                <w:r w:rsidRPr="00B75363" w:rsidDel="009661CB">
                  <w:rPr>
                    <w:rFonts w:hAnsi="標楷體" w:hint="eastAsia"/>
                    <w:color w:val="FF0000"/>
                  </w:rPr>
                  <w:delText>變更時必須輸入,否則不必輸入</w:delText>
                </w:r>
              </w:del>
            </w:ins>
            <w:bookmarkStart w:id="9501" w:name="_Toc71198698"/>
            <w:bookmarkEnd w:id="9501"/>
          </w:p>
        </w:tc>
        <w:bookmarkStart w:id="9502" w:name="_Toc71198699"/>
        <w:bookmarkEnd w:id="9502"/>
      </w:tr>
      <w:tr w:rsidR="00B75363" w:rsidRPr="00B75363" w:rsidDel="009661CB" w14:paraId="6CF79EDD" w14:textId="4F395599" w:rsidTr="00B75363">
        <w:trPr>
          <w:trHeight w:val="291"/>
          <w:jc w:val="center"/>
          <w:ins w:id="9503" w:author="88692" w:date="2020-06-18T10:17:00Z"/>
          <w:del w:id="9504" w:author="Fegie" w:date="2021-04-28T12:03:00Z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21D81" w14:textId="6F724851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05" w:author="88692" w:date="2020-06-18T10:17:00Z"/>
                <w:del w:id="9506" w:author="Fegie" w:date="2021-04-28T12:03:00Z"/>
                <w:rFonts w:hAnsi="標楷體"/>
                <w:color w:val="FF0000"/>
                <w:rPrChange w:id="9507" w:author="88692" w:date="2020-06-18T10:17:00Z">
                  <w:rPr>
                    <w:ins w:id="9508" w:author="88692" w:date="2020-06-18T10:17:00Z"/>
                    <w:del w:id="9509" w:author="Fegie" w:date="2021-04-28T12:03:00Z"/>
                    <w:rFonts w:ascii="標楷體" w:eastAsia="標楷體" w:hAnsi="標楷體"/>
                  </w:rPr>
                </w:rPrChange>
              </w:rPr>
              <w:pPrChange w:id="9510" w:author="Fegie" w:date="2021-04-28T12:03:00Z">
                <w:pPr/>
              </w:pPrChange>
            </w:pPr>
            <w:bookmarkStart w:id="9511" w:name="_Toc71198700"/>
            <w:bookmarkEnd w:id="9511"/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BBE6" w14:textId="439DD0CA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12" w:author="88692" w:date="2020-06-18T10:17:00Z"/>
                <w:del w:id="9513" w:author="Fegie" w:date="2021-04-28T12:03:00Z"/>
                <w:rFonts w:hAnsi="標楷體"/>
                <w:color w:val="FF0000"/>
                <w:rPrChange w:id="9514" w:author="88692" w:date="2020-06-18T10:17:00Z">
                  <w:rPr>
                    <w:ins w:id="9515" w:author="88692" w:date="2020-06-18T10:17:00Z"/>
                    <w:del w:id="9516" w:author="Fegie" w:date="2021-04-28T12:03:00Z"/>
                    <w:rFonts w:ascii="標楷體" w:eastAsia="標楷體" w:hAnsi="標楷體"/>
                  </w:rPr>
                </w:rPrChange>
              </w:rPr>
              <w:pPrChange w:id="9517" w:author="Fegie" w:date="2021-04-28T12:03:00Z">
                <w:pPr/>
              </w:pPrChange>
            </w:pPr>
            <w:ins w:id="9518" w:author="88692" w:date="2020-06-18T10:17:00Z">
              <w:del w:id="9519" w:author="Fegie" w:date="2021-04-28T12:03:00Z">
                <w:r w:rsidRPr="00B75363" w:rsidDel="009661CB">
                  <w:rPr>
                    <w:rFonts w:hAnsi="標楷體" w:hint="eastAsia"/>
                    <w:color w:val="FF0000"/>
                    <w:rPrChange w:id="9520" w:author="88692" w:date="2020-06-18T10:17:00Z">
                      <w:rPr>
                        <w:rFonts w:ascii="標楷體" w:eastAsia="標楷體" w:hAnsi="標楷體" w:hint="eastAsia"/>
                      </w:rPr>
                    </w:rPrChange>
                  </w:rPr>
                  <w:delText>年收入資料年月</w:delText>
                </w:r>
                <w:bookmarkStart w:id="9521" w:name="_Toc71198701"/>
                <w:bookmarkEnd w:id="9521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3ED2" w14:textId="2C027629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22" w:author="88692" w:date="2020-06-18T10:17:00Z"/>
                <w:del w:id="9523" w:author="Fegie" w:date="2021-04-28T12:03:00Z"/>
                <w:rFonts w:hAnsi="標楷體"/>
                <w:color w:val="FF0000"/>
                <w:rPrChange w:id="9524" w:author="88692" w:date="2020-06-18T10:17:00Z">
                  <w:rPr>
                    <w:ins w:id="9525" w:author="88692" w:date="2020-06-18T10:17:00Z"/>
                    <w:del w:id="9526" w:author="Fegie" w:date="2021-04-28T12:03:00Z"/>
                    <w:rFonts w:ascii="標楷體" w:eastAsia="標楷體" w:hAnsi="標楷體"/>
                  </w:rPr>
                </w:rPrChange>
              </w:rPr>
              <w:pPrChange w:id="9527" w:author="Fegie" w:date="2021-04-28T12:03:00Z">
                <w:pPr/>
              </w:pPrChange>
            </w:pPr>
            <w:ins w:id="9528" w:author="88692" w:date="2020-06-18T10:17:00Z">
              <w:del w:id="9529" w:author="Fegie" w:date="2021-04-28T12:03:00Z">
                <w:r w:rsidRPr="00B75363" w:rsidDel="009661CB">
                  <w:rPr>
                    <w:rFonts w:hAnsi="標楷體"/>
                    <w:color w:val="FF0000"/>
                    <w:rPrChange w:id="9530" w:author="88692" w:date="2020-06-18T10:17:00Z">
                      <w:rPr>
                        <w:rFonts w:ascii="標楷體" w:eastAsia="標楷體" w:hAnsi="標楷體"/>
                      </w:rPr>
                    </w:rPrChange>
                  </w:rPr>
                  <w:delText>X(06)</w:delText>
                </w:r>
                <w:bookmarkStart w:id="9531" w:name="_Toc71198702"/>
                <w:bookmarkEnd w:id="9531"/>
              </w:del>
            </w:ins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9D715" w14:textId="757BDE4E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32" w:author="88692" w:date="2020-06-18T10:17:00Z"/>
                <w:del w:id="9533" w:author="Fegie" w:date="2021-04-28T12:03:00Z"/>
                <w:rFonts w:hAnsi="標楷體"/>
                <w:color w:val="FF0000"/>
                <w:rPrChange w:id="9534" w:author="88692" w:date="2020-06-18T10:17:00Z">
                  <w:rPr>
                    <w:ins w:id="9535" w:author="88692" w:date="2020-06-18T10:17:00Z"/>
                    <w:del w:id="9536" w:author="Fegie" w:date="2021-04-28T12:03:00Z"/>
                    <w:rFonts w:ascii="標楷體" w:eastAsia="標楷體" w:hAnsi="標楷體"/>
                  </w:rPr>
                </w:rPrChange>
              </w:rPr>
              <w:pPrChange w:id="9537" w:author="Fegie" w:date="2021-04-28T12:03:00Z">
                <w:pPr/>
              </w:pPrChange>
            </w:pPr>
            <w:bookmarkStart w:id="9538" w:name="_Toc71198703"/>
            <w:bookmarkEnd w:id="9538"/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CFD78" w14:textId="2C0C4741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39" w:author="88692" w:date="2020-06-18T10:17:00Z"/>
                <w:del w:id="9540" w:author="Fegie" w:date="2021-04-28T12:03:00Z"/>
                <w:rFonts w:hAnsi="標楷體"/>
                <w:color w:val="FF0000"/>
                <w:rPrChange w:id="9541" w:author="88692" w:date="2020-06-18T10:17:00Z">
                  <w:rPr>
                    <w:ins w:id="9542" w:author="88692" w:date="2020-06-18T10:17:00Z"/>
                    <w:del w:id="9543" w:author="Fegie" w:date="2021-04-28T12:03:00Z"/>
                    <w:rFonts w:ascii="標楷體" w:eastAsia="標楷體" w:hAnsi="標楷體"/>
                  </w:rPr>
                </w:rPrChange>
              </w:rPr>
              <w:pPrChange w:id="9544" w:author="Fegie" w:date="2021-04-28T12:03:00Z">
                <w:pPr/>
              </w:pPrChange>
            </w:pPr>
            <w:bookmarkStart w:id="9545" w:name="_Toc71198704"/>
            <w:bookmarkEnd w:id="9545"/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4D150" w14:textId="6E165842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46" w:author="88692" w:date="2020-06-18T10:17:00Z"/>
                <w:del w:id="9547" w:author="Fegie" w:date="2021-04-28T12:03:00Z"/>
                <w:rFonts w:hAnsi="標楷體"/>
                <w:color w:val="FF0000"/>
                <w:rPrChange w:id="9548" w:author="88692" w:date="2020-06-18T10:17:00Z">
                  <w:rPr>
                    <w:ins w:id="9549" w:author="88692" w:date="2020-06-18T10:17:00Z"/>
                    <w:del w:id="9550" w:author="Fegie" w:date="2021-04-28T12:03:00Z"/>
                    <w:rFonts w:ascii="標楷體" w:eastAsia="標楷體" w:hAnsi="標楷體"/>
                  </w:rPr>
                </w:rPrChange>
              </w:rPr>
              <w:pPrChange w:id="9551" w:author="Fegie" w:date="2021-04-28T12:03:00Z">
                <w:pPr/>
              </w:pPrChange>
            </w:pPr>
            <w:bookmarkStart w:id="9552" w:name="_Toc71198705"/>
            <w:bookmarkEnd w:id="9552"/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D967" w14:textId="6F3B3CF8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53" w:author="88692" w:date="2020-06-18T10:17:00Z"/>
                <w:del w:id="9554" w:author="Fegie" w:date="2021-04-28T12:03:00Z"/>
                <w:rFonts w:hAnsi="標楷體"/>
                <w:color w:val="FF0000"/>
                <w:rPrChange w:id="9555" w:author="88692" w:date="2020-06-18T10:17:00Z">
                  <w:rPr>
                    <w:ins w:id="9556" w:author="88692" w:date="2020-06-18T10:17:00Z"/>
                    <w:del w:id="9557" w:author="Fegie" w:date="2021-04-28T12:03:00Z"/>
                    <w:rFonts w:ascii="標楷體" w:eastAsia="標楷體" w:hAnsi="標楷體"/>
                  </w:rPr>
                </w:rPrChange>
              </w:rPr>
              <w:pPrChange w:id="9558" w:author="Fegie" w:date="2021-04-28T12:03:00Z">
                <w:pPr/>
              </w:pPrChange>
            </w:pPr>
            <w:ins w:id="9559" w:author="88692" w:date="2020-06-18T10:18:00Z">
              <w:del w:id="9560" w:author="Fegie" w:date="2021-04-28T12:03:00Z">
                <w:r w:rsidDel="009661CB">
                  <w:rPr>
                    <w:rFonts w:hAnsi="標楷體" w:hint="eastAsia"/>
                    <w:color w:val="FF0000"/>
                  </w:rPr>
                  <w:delText>W</w:delText>
                </w:r>
              </w:del>
            </w:ins>
            <w:bookmarkStart w:id="9561" w:name="_Toc71198706"/>
            <w:bookmarkEnd w:id="9561"/>
          </w:p>
        </w:tc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4179" w14:textId="390D5316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62" w:author="88692" w:date="2020-06-18T10:17:00Z"/>
                <w:del w:id="9563" w:author="Fegie" w:date="2021-04-28T12:03:00Z"/>
                <w:rFonts w:hAnsi="標楷體"/>
                <w:color w:val="FF0000"/>
                <w:rPrChange w:id="9564" w:author="88692" w:date="2020-06-18T10:17:00Z">
                  <w:rPr>
                    <w:ins w:id="9565" w:author="88692" w:date="2020-06-18T10:17:00Z"/>
                    <w:del w:id="9566" w:author="Fegie" w:date="2021-04-28T12:03:00Z"/>
                    <w:rFonts w:ascii="標楷體" w:eastAsia="標楷體" w:hAnsi="標楷體"/>
                  </w:rPr>
                </w:rPrChange>
              </w:rPr>
              <w:pPrChange w:id="9567" w:author="Fegie" w:date="2021-04-28T12:03:00Z">
                <w:pPr/>
              </w:pPrChange>
            </w:pPr>
            <w:ins w:id="9568" w:author="88692" w:date="2020-06-18T10:18:00Z">
              <w:del w:id="9569" w:author="Fegie" w:date="2021-04-28T12:03:00Z">
                <w:r w:rsidRPr="00B75363" w:rsidDel="009661CB">
                  <w:rPr>
                    <w:rFonts w:hAnsi="標楷體" w:hint="eastAsia"/>
                    <w:color w:val="FF0000"/>
                  </w:rPr>
                  <w:delText>變更時必須輸入,否則不必輸入</w:delText>
                </w:r>
              </w:del>
            </w:ins>
            <w:bookmarkStart w:id="9570" w:name="_Toc71198707"/>
            <w:bookmarkEnd w:id="9570"/>
          </w:p>
        </w:tc>
        <w:bookmarkStart w:id="9571" w:name="_Toc71198708"/>
        <w:bookmarkEnd w:id="9571"/>
      </w:tr>
    </w:tbl>
    <w:p w14:paraId="1826C7C5" w14:textId="6595A9EB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9572" w:author="Fegie" w:date="2021-04-28T12:03:00Z"/>
          <w:rFonts w:hAnsi="標楷體"/>
        </w:rPr>
        <w:pPrChange w:id="9573" w:author="Fegie" w:date="2021-04-28T12:03:00Z">
          <w:pPr/>
        </w:pPrChange>
      </w:pPr>
      <w:bookmarkStart w:id="9574" w:name="_Toc71198709"/>
      <w:bookmarkEnd w:id="9574"/>
    </w:p>
    <w:p w14:paraId="22CA7DC0" w14:textId="4B608ED5" w:rsidR="00742734" w:rsidRPr="009B2BD3" w:rsidDel="001A37C9" w:rsidRDefault="00742734">
      <w:pPr>
        <w:pStyle w:val="3"/>
        <w:numPr>
          <w:ilvl w:val="5"/>
          <w:numId w:val="6"/>
        </w:numPr>
        <w:ind w:left="1701" w:hanging="1134"/>
        <w:rPr>
          <w:del w:id="9575" w:author="Fegie" w:date="2021-04-28T19:18:00Z"/>
          <w:rFonts w:hAnsi="標楷體"/>
        </w:rPr>
        <w:pPrChange w:id="9576" w:author="Fegie" w:date="2021-04-28T12:03:00Z">
          <w:pPr/>
        </w:pPrChange>
      </w:pPr>
      <w:del w:id="9577" w:author="Fegie" w:date="2021-04-28T12:03:00Z">
        <w:r w:rsidRPr="00AC5033" w:rsidDel="009661CB">
          <w:rPr>
            <w:rFonts w:hAnsi="標楷體"/>
          </w:rPr>
          <w:br w:type="page"/>
        </w:r>
      </w:del>
    </w:p>
    <w:p w14:paraId="4D46F688" w14:textId="37214D9C" w:rsidR="00742734" w:rsidRPr="001A37C9" w:rsidDel="009661CB" w:rsidRDefault="00742734">
      <w:pPr>
        <w:pStyle w:val="3"/>
        <w:numPr>
          <w:ilvl w:val="5"/>
          <w:numId w:val="6"/>
        </w:numPr>
        <w:ind w:left="1701" w:hanging="1134"/>
        <w:rPr>
          <w:del w:id="9578" w:author="Fegie" w:date="2021-04-28T12:03:00Z"/>
          <w:rFonts w:hAnsi="標楷體"/>
        </w:rPr>
      </w:pPr>
      <w:del w:id="9579" w:author="Fegie" w:date="2021-04-28T12:03:00Z">
        <w:r w:rsidRPr="001A37C9" w:rsidDel="009661CB">
          <w:rPr>
            <w:rFonts w:hAnsi="標楷體"/>
          </w:rPr>
          <w:delText xml:space="preserve">L1105 </w:delText>
        </w:r>
        <w:r w:rsidR="00217B06" w:rsidRPr="001A37C9" w:rsidDel="009661CB">
          <w:rPr>
            <w:rFonts w:hAnsi="標楷體" w:hint="eastAsia"/>
          </w:rPr>
          <w:delText>顧客聯絡電話</w:delText>
        </w:r>
        <w:r w:rsidR="0051699C" w:rsidRPr="001A37C9" w:rsidDel="009661CB">
          <w:rPr>
            <w:rFonts w:hAnsi="標楷體" w:hint="eastAsia"/>
          </w:rPr>
          <w:delText>維護</w:delText>
        </w:r>
        <w:bookmarkStart w:id="9580" w:name="_Toc71198710"/>
        <w:bookmarkEnd w:id="9580"/>
      </w:del>
    </w:p>
    <w:p w14:paraId="366C99B2" w14:textId="29EF79BF" w:rsidR="00742734" w:rsidRPr="009B2BD3" w:rsidDel="009661CB" w:rsidRDefault="00742734" w:rsidP="00742734">
      <w:pPr>
        <w:pStyle w:val="a"/>
        <w:rPr>
          <w:del w:id="9581" w:author="Fegie" w:date="2021-04-28T12:03:00Z"/>
          <w:rFonts w:ascii="標楷體" w:hAnsi="標楷體"/>
        </w:rPr>
      </w:pPr>
      <w:del w:id="9582" w:author="Fegie" w:date="2021-04-28T12:03:00Z">
        <w:r w:rsidRPr="009B2BD3" w:rsidDel="009661CB">
          <w:rPr>
            <w:rFonts w:ascii="標楷體" w:hAnsi="標楷體"/>
          </w:rPr>
          <w:delText>功能說明</w:delText>
        </w:r>
        <w:bookmarkStart w:id="9583" w:name="_Toc71198711"/>
        <w:bookmarkEnd w:id="9583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42734" w:rsidRPr="009B2BD3" w:rsidDel="009661CB" w14:paraId="17CDB038" w14:textId="029C758C" w:rsidTr="00B856FB">
        <w:trPr>
          <w:trHeight w:val="277"/>
          <w:del w:id="958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5116C7" w14:textId="25366F20" w:rsidR="00742734" w:rsidRPr="009B2BD3" w:rsidDel="009661CB" w:rsidRDefault="00742734" w:rsidP="00B856FB">
            <w:pPr>
              <w:rPr>
                <w:del w:id="9585" w:author="Fegie" w:date="2021-04-28T12:03:00Z"/>
                <w:rFonts w:ascii="標楷體" w:eastAsia="標楷體" w:hAnsi="標楷體"/>
              </w:rPr>
            </w:pPr>
            <w:del w:id="958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9587" w:name="_Toc71198712"/>
              <w:bookmarkEnd w:id="958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E3DDAE" w14:textId="349F87D8" w:rsidR="00742734" w:rsidRPr="009B2BD3" w:rsidDel="009661CB" w:rsidRDefault="00217B06" w:rsidP="00B856FB">
            <w:pPr>
              <w:rPr>
                <w:del w:id="9588" w:author="Fegie" w:date="2021-04-28T12:03:00Z"/>
                <w:rFonts w:ascii="標楷體" w:eastAsia="標楷體" w:hAnsi="標楷體"/>
              </w:rPr>
            </w:pPr>
            <w:del w:id="958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顧客聯絡電話</w:delText>
              </w:r>
              <w:r w:rsidR="0051699C" w:rsidRPr="009B2BD3" w:rsidDel="009661CB">
                <w:rPr>
                  <w:rFonts w:ascii="標楷體" w:eastAsia="標楷體" w:hAnsi="標楷體" w:hint="eastAsia"/>
                </w:rPr>
                <w:delText>維護</w:delText>
              </w:r>
              <w:bookmarkStart w:id="9590" w:name="_Toc71198713"/>
              <w:bookmarkEnd w:id="9590"/>
            </w:del>
          </w:p>
          <w:p w14:paraId="14BC5320" w14:textId="672B4900" w:rsidR="00742734" w:rsidRPr="009B2BD3" w:rsidDel="009661CB" w:rsidRDefault="00742734" w:rsidP="0051699C">
            <w:pPr>
              <w:rPr>
                <w:del w:id="9591" w:author="Fegie" w:date="2021-04-28T12:03:00Z"/>
                <w:rFonts w:ascii="標楷體" w:eastAsia="標楷體" w:hAnsi="標楷體"/>
              </w:rPr>
            </w:pPr>
            <w:bookmarkStart w:id="9592" w:name="_Toc71198714"/>
            <w:bookmarkEnd w:id="9592"/>
          </w:p>
        </w:tc>
        <w:bookmarkStart w:id="9593" w:name="_Toc71198715"/>
        <w:bookmarkEnd w:id="9593"/>
      </w:tr>
      <w:tr w:rsidR="00742734" w:rsidRPr="009B2BD3" w:rsidDel="009661CB" w14:paraId="53A2157B" w14:textId="76579E53" w:rsidTr="00B856FB">
        <w:trPr>
          <w:trHeight w:val="277"/>
          <w:del w:id="959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EE13A8" w14:textId="4F60138E" w:rsidR="00742734" w:rsidRPr="009B2BD3" w:rsidDel="009661CB" w:rsidRDefault="00742734" w:rsidP="00B856FB">
            <w:pPr>
              <w:rPr>
                <w:del w:id="9595" w:author="Fegie" w:date="2021-04-28T12:03:00Z"/>
                <w:rFonts w:ascii="標楷體" w:eastAsia="標楷體" w:hAnsi="標楷體"/>
              </w:rPr>
            </w:pPr>
            <w:del w:id="959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9597" w:name="_Toc71198716"/>
              <w:bookmarkEnd w:id="959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750086" w14:textId="33DB123E" w:rsidR="00742734" w:rsidRPr="009B2BD3" w:rsidDel="009661CB" w:rsidRDefault="00742734" w:rsidP="00B856FB">
            <w:pPr>
              <w:rPr>
                <w:del w:id="9598" w:author="Fegie" w:date="2021-04-28T12:03:00Z"/>
                <w:rFonts w:ascii="標楷體" w:eastAsia="標楷體" w:hAnsi="標楷體"/>
              </w:rPr>
            </w:pPr>
            <w:bookmarkStart w:id="9599" w:name="_Toc71198717"/>
            <w:bookmarkEnd w:id="9599"/>
          </w:p>
        </w:tc>
        <w:bookmarkStart w:id="9600" w:name="_Toc71198718"/>
        <w:bookmarkEnd w:id="9600"/>
      </w:tr>
      <w:tr w:rsidR="00742734" w:rsidRPr="009B2BD3" w:rsidDel="009661CB" w14:paraId="6F971F86" w14:textId="6B4EBF32" w:rsidTr="00B856FB">
        <w:trPr>
          <w:trHeight w:val="773"/>
          <w:del w:id="960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1EF2D1" w14:textId="76F84006" w:rsidR="00742734" w:rsidRPr="009B2BD3" w:rsidDel="009661CB" w:rsidRDefault="00742734" w:rsidP="00B856FB">
            <w:pPr>
              <w:rPr>
                <w:del w:id="9602" w:author="Fegie" w:date="2021-04-28T12:03:00Z"/>
                <w:rFonts w:ascii="標楷體" w:eastAsia="標楷體" w:hAnsi="標楷體"/>
              </w:rPr>
            </w:pPr>
            <w:del w:id="960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9604" w:name="_Toc71198719"/>
              <w:bookmarkEnd w:id="960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55FB51" w14:textId="2CBD0AA9" w:rsidR="00742734" w:rsidRPr="009B2BD3" w:rsidDel="009661CB" w:rsidRDefault="00742734" w:rsidP="00B856FB">
            <w:pPr>
              <w:rPr>
                <w:del w:id="9605" w:author="Fegie" w:date="2021-04-28T12:03:00Z"/>
                <w:rFonts w:ascii="標楷體" w:eastAsia="標楷體" w:hAnsi="標楷體"/>
              </w:rPr>
            </w:pPr>
            <w:bookmarkStart w:id="9606" w:name="_Toc71198720"/>
            <w:bookmarkEnd w:id="9606"/>
          </w:p>
        </w:tc>
        <w:bookmarkStart w:id="9607" w:name="_Toc71198721"/>
        <w:bookmarkEnd w:id="9607"/>
      </w:tr>
      <w:tr w:rsidR="00742734" w:rsidRPr="009B2BD3" w:rsidDel="009661CB" w14:paraId="1A14F676" w14:textId="0C1899B8" w:rsidTr="00B856FB">
        <w:trPr>
          <w:trHeight w:val="321"/>
          <w:del w:id="960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A1545D" w14:textId="609C0A61" w:rsidR="00742734" w:rsidRPr="009B2BD3" w:rsidDel="009661CB" w:rsidRDefault="00742734" w:rsidP="00B856FB">
            <w:pPr>
              <w:rPr>
                <w:del w:id="9609" w:author="Fegie" w:date="2021-04-28T12:03:00Z"/>
                <w:rFonts w:ascii="標楷體" w:eastAsia="標楷體" w:hAnsi="標楷體"/>
              </w:rPr>
            </w:pPr>
            <w:del w:id="961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9611" w:name="_Toc71198722"/>
              <w:bookmarkEnd w:id="961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2E30DA" w14:textId="5D471C61" w:rsidR="00742734" w:rsidRPr="009B2BD3" w:rsidDel="009661CB" w:rsidRDefault="00742734" w:rsidP="00B856FB">
            <w:pPr>
              <w:rPr>
                <w:del w:id="9612" w:author="Fegie" w:date="2021-04-28T12:03:00Z"/>
                <w:rFonts w:ascii="標楷體" w:eastAsia="標楷體" w:hAnsi="標楷體"/>
              </w:rPr>
            </w:pPr>
            <w:bookmarkStart w:id="9613" w:name="_Toc71198723"/>
            <w:bookmarkEnd w:id="9613"/>
          </w:p>
        </w:tc>
        <w:bookmarkStart w:id="9614" w:name="_Toc71198724"/>
        <w:bookmarkEnd w:id="9614"/>
      </w:tr>
      <w:tr w:rsidR="00742734" w:rsidRPr="009B2BD3" w:rsidDel="009661CB" w14:paraId="591A00A1" w14:textId="5BA9A06C" w:rsidTr="00B856FB">
        <w:trPr>
          <w:trHeight w:val="1311"/>
          <w:del w:id="961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3FC97C" w14:textId="45B9640D" w:rsidR="00742734" w:rsidRPr="009B2BD3" w:rsidDel="009661CB" w:rsidRDefault="00742734" w:rsidP="00B856FB">
            <w:pPr>
              <w:rPr>
                <w:del w:id="9616" w:author="Fegie" w:date="2021-04-28T12:03:00Z"/>
                <w:rFonts w:ascii="標楷體" w:eastAsia="標楷體" w:hAnsi="標楷體"/>
              </w:rPr>
            </w:pPr>
            <w:del w:id="961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9618" w:name="_Toc71198725"/>
              <w:bookmarkEnd w:id="961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2171DC" w14:textId="744023C8" w:rsidR="00742734" w:rsidRPr="009B2BD3" w:rsidDel="009661CB" w:rsidRDefault="00742734" w:rsidP="00B856FB">
            <w:pPr>
              <w:rPr>
                <w:del w:id="9619" w:author="Fegie" w:date="2021-04-28T12:03:00Z"/>
                <w:rFonts w:ascii="標楷體" w:eastAsia="標楷體" w:hAnsi="標楷體"/>
              </w:rPr>
            </w:pPr>
            <w:bookmarkStart w:id="9620" w:name="_Toc71198726"/>
            <w:bookmarkEnd w:id="9620"/>
          </w:p>
        </w:tc>
        <w:bookmarkStart w:id="9621" w:name="_Toc71198727"/>
        <w:bookmarkEnd w:id="9621"/>
      </w:tr>
      <w:tr w:rsidR="00742734" w:rsidRPr="009B2BD3" w:rsidDel="009661CB" w14:paraId="4973F2F3" w14:textId="7E785451" w:rsidTr="00B856FB">
        <w:trPr>
          <w:trHeight w:val="278"/>
          <w:del w:id="962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96F621" w14:textId="3B136B05" w:rsidR="00742734" w:rsidRPr="009B2BD3" w:rsidDel="009661CB" w:rsidRDefault="00742734" w:rsidP="00B856FB">
            <w:pPr>
              <w:rPr>
                <w:del w:id="9623" w:author="Fegie" w:date="2021-04-28T12:03:00Z"/>
                <w:rFonts w:ascii="標楷體" w:eastAsia="標楷體" w:hAnsi="標楷體"/>
              </w:rPr>
            </w:pPr>
            <w:del w:id="962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9625" w:name="_Toc71198728"/>
              <w:bookmarkEnd w:id="962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6D416F" w14:textId="72FD677E" w:rsidR="00742734" w:rsidRPr="009B2BD3" w:rsidDel="009661CB" w:rsidRDefault="00742734" w:rsidP="00B856FB">
            <w:pPr>
              <w:rPr>
                <w:del w:id="9626" w:author="Fegie" w:date="2021-04-28T12:03:00Z"/>
                <w:rFonts w:ascii="標楷體" w:eastAsia="標楷體" w:hAnsi="標楷體"/>
              </w:rPr>
            </w:pPr>
            <w:bookmarkStart w:id="9627" w:name="_Toc71198729"/>
            <w:bookmarkEnd w:id="9627"/>
          </w:p>
        </w:tc>
        <w:bookmarkStart w:id="9628" w:name="_Toc71198730"/>
        <w:bookmarkEnd w:id="9628"/>
      </w:tr>
      <w:tr w:rsidR="00742734" w:rsidRPr="009B2BD3" w:rsidDel="009661CB" w14:paraId="1CB0C203" w14:textId="4EE8E90E" w:rsidTr="00B856FB">
        <w:trPr>
          <w:trHeight w:val="358"/>
          <w:del w:id="962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3C33E4" w14:textId="7A9AF864" w:rsidR="00742734" w:rsidRPr="009B2BD3" w:rsidDel="009661CB" w:rsidRDefault="00742734" w:rsidP="00B856FB">
            <w:pPr>
              <w:rPr>
                <w:del w:id="9630" w:author="Fegie" w:date="2021-04-28T12:03:00Z"/>
                <w:rFonts w:ascii="標楷體" w:eastAsia="標楷體" w:hAnsi="標楷體"/>
              </w:rPr>
            </w:pPr>
            <w:del w:id="963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9632" w:name="_Toc71198731"/>
              <w:bookmarkEnd w:id="963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9F5C9D" w14:textId="26380A1E" w:rsidR="00742734" w:rsidRPr="009B2BD3" w:rsidDel="009661CB" w:rsidRDefault="00742734" w:rsidP="00B856FB">
            <w:pPr>
              <w:rPr>
                <w:del w:id="9633" w:author="Fegie" w:date="2021-04-28T12:03:00Z"/>
                <w:rFonts w:ascii="標楷體" w:eastAsia="標楷體" w:hAnsi="標楷體"/>
              </w:rPr>
            </w:pPr>
            <w:bookmarkStart w:id="9634" w:name="_Toc71198732"/>
            <w:bookmarkEnd w:id="9634"/>
          </w:p>
        </w:tc>
        <w:bookmarkStart w:id="9635" w:name="_Toc71198733"/>
        <w:bookmarkEnd w:id="9635"/>
      </w:tr>
      <w:tr w:rsidR="00742734" w:rsidRPr="009B2BD3" w:rsidDel="009661CB" w14:paraId="38E63995" w14:textId="2E5F340F" w:rsidTr="00B856FB">
        <w:trPr>
          <w:trHeight w:val="278"/>
          <w:del w:id="963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0FC02F" w14:textId="600AD970" w:rsidR="00742734" w:rsidRPr="009B2BD3" w:rsidDel="009661CB" w:rsidRDefault="00742734" w:rsidP="00B856FB">
            <w:pPr>
              <w:rPr>
                <w:del w:id="9637" w:author="Fegie" w:date="2021-04-28T12:03:00Z"/>
                <w:rFonts w:ascii="標楷體" w:eastAsia="標楷體" w:hAnsi="標楷體"/>
              </w:rPr>
            </w:pPr>
            <w:del w:id="963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9639" w:name="_Toc71198734"/>
              <w:bookmarkEnd w:id="963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4CB5C6" w14:textId="1B4482EB" w:rsidR="00742734" w:rsidRPr="009B2BD3" w:rsidDel="009661CB" w:rsidRDefault="00742734" w:rsidP="00B856FB">
            <w:pPr>
              <w:rPr>
                <w:del w:id="9640" w:author="Fegie" w:date="2021-04-28T12:03:00Z"/>
                <w:rFonts w:ascii="標楷體" w:eastAsia="標楷體" w:hAnsi="標楷體"/>
              </w:rPr>
            </w:pPr>
            <w:bookmarkStart w:id="9641" w:name="_Toc71198735"/>
            <w:bookmarkEnd w:id="9641"/>
          </w:p>
        </w:tc>
        <w:bookmarkStart w:id="9642" w:name="_Toc71198736"/>
        <w:bookmarkEnd w:id="9642"/>
      </w:tr>
    </w:tbl>
    <w:p w14:paraId="733BDBFF" w14:textId="155CF041" w:rsidR="00742734" w:rsidRPr="009B2BD3" w:rsidDel="009661CB" w:rsidRDefault="00742734" w:rsidP="00742734">
      <w:pPr>
        <w:rPr>
          <w:del w:id="9643" w:author="Fegie" w:date="2021-04-28T12:03:00Z"/>
          <w:rFonts w:ascii="標楷體" w:eastAsia="標楷體" w:hAnsi="標楷體"/>
        </w:rPr>
      </w:pPr>
      <w:bookmarkStart w:id="9644" w:name="_Toc71198737"/>
      <w:bookmarkEnd w:id="9644"/>
    </w:p>
    <w:p w14:paraId="5A73C1CB" w14:textId="2979A80F" w:rsidR="00742734" w:rsidRPr="009B2BD3" w:rsidDel="009661CB" w:rsidRDefault="00742734" w:rsidP="00742734">
      <w:pPr>
        <w:rPr>
          <w:del w:id="9645" w:author="Fegie" w:date="2021-04-28T12:03:00Z"/>
          <w:rFonts w:ascii="標楷體" w:eastAsia="標楷體" w:hAnsi="標楷體"/>
        </w:rPr>
      </w:pPr>
      <w:bookmarkStart w:id="9646" w:name="_Toc71198738"/>
      <w:bookmarkEnd w:id="9646"/>
    </w:p>
    <w:p w14:paraId="25DE61D6" w14:textId="3B311500" w:rsidR="00742734" w:rsidRPr="009B2BD3" w:rsidDel="009661CB" w:rsidRDefault="00742734" w:rsidP="00742734">
      <w:pPr>
        <w:rPr>
          <w:del w:id="9647" w:author="Fegie" w:date="2021-04-28T12:03:00Z"/>
          <w:rFonts w:ascii="標楷體" w:eastAsia="標楷體" w:hAnsi="標楷體"/>
        </w:rPr>
      </w:pPr>
      <w:bookmarkStart w:id="9648" w:name="_Toc71198739"/>
      <w:bookmarkEnd w:id="9648"/>
    </w:p>
    <w:p w14:paraId="5F5C2775" w14:textId="64FF7AC3" w:rsidR="00742734" w:rsidRPr="009B2BD3" w:rsidDel="009661CB" w:rsidRDefault="00742734" w:rsidP="00742734">
      <w:pPr>
        <w:rPr>
          <w:del w:id="9649" w:author="Fegie" w:date="2021-04-28T12:03:00Z"/>
          <w:rFonts w:ascii="標楷體" w:eastAsia="標楷體" w:hAnsi="標楷體"/>
        </w:rPr>
      </w:pPr>
      <w:bookmarkStart w:id="9650" w:name="_Toc71198740"/>
      <w:bookmarkEnd w:id="9650"/>
    </w:p>
    <w:p w14:paraId="6D628FBD" w14:textId="38157BE8" w:rsidR="00742734" w:rsidRPr="009B2BD3" w:rsidDel="009661CB" w:rsidRDefault="00742734" w:rsidP="00742734">
      <w:pPr>
        <w:rPr>
          <w:del w:id="9651" w:author="Fegie" w:date="2021-04-28T12:03:00Z"/>
          <w:rFonts w:ascii="標楷體" w:eastAsia="標楷體" w:hAnsi="標楷體"/>
        </w:rPr>
      </w:pPr>
      <w:bookmarkStart w:id="9652" w:name="_Toc71198741"/>
      <w:bookmarkEnd w:id="9652"/>
    </w:p>
    <w:p w14:paraId="79313680" w14:textId="2B3F50CB" w:rsidR="00742734" w:rsidRPr="009B2BD3" w:rsidDel="009661CB" w:rsidRDefault="00742734" w:rsidP="00742734">
      <w:pPr>
        <w:rPr>
          <w:del w:id="9653" w:author="Fegie" w:date="2021-04-28T12:03:00Z"/>
          <w:rFonts w:ascii="標楷體" w:eastAsia="標楷體" w:hAnsi="標楷體"/>
        </w:rPr>
      </w:pPr>
      <w:bookmarkStart w:id="9654" w:name="_Toc71198742"/>
      <w:bookmarkEnd w:id="9654"/>
    </w:p>
    <w:p w14:paraId="7004BB9E" w14:textId="370B4999" w:rsidR="00742734" w:rsidRPr="009B2BD3" w:rsidDel="009661CB" w:rsidRDefault="00742734" w:rsidP="00742734">
      <w:pPr>
        <w:rPr>
          <w:del w:id="9655" w:author="Fegie" w:date="2021-04-28T12:03:00Z"/>
          <w:rFonts w:ascii="標楷體" w:eastAsia="標楷體" w:hAnsi="標楷體"/>
        </w:rPr>
      </w:pPr>
      <w:bookmarkStart w:id="9656" w:name="_Toc71198743"/>
      <w:bookmarkEnd w:id="9656"/>
    </w:p>
    <w:p w14:paraId="009E84A1" w14:textId="48D24F24" w:rsidR="00742734" w:rsidRPr="009B2BD3" w:rsidDel="009661CB" w:rsidRDefault="00742734" w:rsidP="00742734">
      <w:pPr>
        <w:rPr>
          <w:del w:id="9657" w:author="Fegie" w:date="2021-04-28T12:03:00Z"/>
          <w:rFonts w:ascii="標楷體" w:eastAsia="標楷體" w:hAnsi="標楷體"/>
        </w:rPr>
      </w:pPr>
      <w:del w:id="9658" w:author="Fegie" w:date="2021-04-28T12:03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5C52BB13" w14:textId="27BE87D8" w:rsidR="00742734" w:rsidRPr="009B2BD3" w:rsidDel="009661CB" w:rsidRDefault="00742734" w:rsidP="00742734">
      <w:pPr>
        <w:pStyle w:val="a"/>
        <w:rPr>
          <w:del w:id="9659" w:author="Fegie" w:date="2021-04-28T12:03:00Z"/>
          <w:rFonts w:ascii="標楷體" w:hAnsi="標楷體"/>
        </w:rPr>
      </w:pPr>
      <w:del w:id="9660" w:author="Fegie" w:date="2021-04-28T12:03:00Z">
        <w:r w:rsidRPr="009B2BD3" w:rsidDel="009661CB">
          <w:rPr>
            <w:rFonts w:ascii="標楷體" w:hAnsi="標楷體"/>
          </w:rPr>
          <w:delText>UI畫面</w:delText>
        </w:r>
        <w:bookmarkStart w:id="9661" w:name="_Toc71198744"/>
        <w:bookmarkEnd w:id="9661"/>
      </w:del>
    </w:p>
    <w:p w14:paraId="6CDFB6A5" w14:textId="447B6904" w:rsidR="00A653BB" w:rsidRPr="009B2BD3" w:rsidDel="009661CB" w:rsidRDefault="00742734" w:rsidP="00A653BB">
      <w:pPr>
        <w:pStyle w:val="42"/>
        <w:spacing w:after="72"/>
        <w:ind w:left="1133"/>
        <w:rPr>
          <w:del w:id="9662" w:author="Fegie" w:date="2021-04-28T12:03:00Z"/>
          <w:rFonts w:ascii="標楷體" w:hAnsi="標楷體" w:cs="Times New Roman"/>
          <w:kern w:val="2"/>
          <w:szCs w:val="24"/>
        </w:rPr>
      </w:pPr>
      <w:del w:id="9663" w:author="Fegie" w:date="2021-04-28T12:03:00Z">
        <w:r w:rsidRPr="009B2BD3" w:rsidDel="009661CB">
          <w:rPr>
            <w:rFonts w:ascii="標楷體" w:hAnsi="標楷體" w:hint="eastAsia"/>
          </w:rPr>
          <w:delText>輸入畫面：</w:delText>
        </w:r>
        <w:bookmarkStart w:id="9664" w:name="_Toc71198745"/>
        <w:bookmarkEnd w:id="9664"/>
      </w:del>
    </w:p>
    <w:p w14:paraId="5D6ECF13" w14:textId="06E51AAA" w:rsidR="00A653BB" w:rsidRPr="009B2BD3" w:rsidDel="009661CB" w:rsidRDefault="009412BC" w:rsidP="00A653BB">
      <w:pPr>
        <w:pStyle w:val="42"/>
        <w:spacing w:after="72"/>
        <w:ind w:leftChars="0" w:left="0"/>
        <w:rPr>
          <w:del w:id="9665" w:author="Fegie" w:date="2021-04-28T12:03:00Z"/>
          <w:rFonts w:ascii="標楷體" w:hAnsi="標楷體" w:cs="Times New Roman"/>
          <w:kern w:val="2"/>
          <w:szCs w:val="24"/>
        </w:rPr>
      </w:pPr>
      <w:del w:id="9666" w:author="Fegie" w:date="2021-04-28T12:03:00Z">
        <w:r w:rsidRPr="009412BC" w:rsidDel="009661CB">
          <w:rPr>
            <w:rFonts w:ascii="標楷體" w:hAnsi="標楷體"/>
            <w:noProof/>
          </w:rPr>
          <w:drawing>
            <wp:inline distT="0" distB="0" distL="0" distR="0" wp14:anchorId="61CF4DFF" wp14:editId="68F00F8B">
              <wp:extent cx="7004631" cy="3169920"/>
              <wp:effectExtent l="0" t="0" r="6350" b="0"/>
              <wp:docPr id="16" name="圖片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6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04631" cy="31699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9667" w:author="余家興" w:date="2020-02-07T16:20:00Z">
        <w:del w:id="9668" w:author="Fegie" w:date="2021-04-28T12:03:00Z">
          <w:r w:rsidR="00492797" w:rsidRPr="00492797" w:rsidDel="009661CB">
            <w:rPr>
              <w:noProof/>
            </w:rPr>
            <w:delText xml:space="preserve"> </w:delText>
          </w:r>
          <w:r w:rsidR="00492797" w:rsidRPr="00492797" w:rsidDel="009661CB">
            <w:rPr>
              <w:rFonts w:ascii="標楷體" w:hAnsi="標楷體"/>
              <w:noProof/>
            </w:rPr>
            <w:drawing>
              <wp:inline distT="0" distB="0" distL="0" distR="0" wp14:anchorId="5C913484" wp14:editId="499890CE">
                <wp:extent cx="7009578" cy="3009900"/>
                <wp:effectExtent l="0" t="0" r="0" b="0"/>
                <wp:docPr id="34" name="圖片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09578" cy="3009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9669" w:name="_Toc71198746"/>
      <w:bookmarkEnd w:id="9669"/>
    </w:p>
    <w:p w14:paraId="7F0B04E8" w14:textId="1E3CA322" w:rsidR="00A653BB" w:rsidRPr="009B2BD3" w:rsidDel="009661CB" w:rsidRDefault="00A653BB" w:rsidP="00A653BB">
      <w:pPr>
        <w:pStyle w:val="42"/>
        <w:spacing w:after="72"/>
        <w:ind w:left="1133"/>
        <w:rPr>
          <w:del w:id="9670" w:author="Fegie" w:date="2021-04-28T12:03:00Z"/>
          <w:rFonts w:ascii="標楷體" w:hAnsi="標楷體" w:cs="Times New Roman"/>
          <w:kern w:val="2"/>
          <w:szCs w:val="24"/>
        </w:rPr>
      </w:pPr>
      <w:bookmarkStart w:id="9671" w:name="_Toc71198747"/>
      <w:bookmarkEnd w:id="9671"/>
    </w:p>
    <w:p w14:paraId="64C845E5" w14:textId="03B78252" w:rsidR="00742734" w:rsidRPr="00BC126F" w:rsidDel="009661CB" w:rsidRDefault="00BC126F" w:rsidP="00BC126F">
      <w:pPr>
        <w:pStyle w:val="a"/>
        <w:rPr>
          <w:del w:id="9672" w:author="Fegie" w:date="2021-04-28T12:03:00Z"/>
        </w:rPr>
      </w:pPr>
      <w:del w:id="9673" w:author="Fegie" w:date="2021-04-28T12:03:00Z">
        <w:r w:rsidDel="009661CB">
          <w:rPr>
            <w:rFonts w:hint="eastAsia"/>
          </w:rPr>
          <w:delText>輸入</w:delText>
        </w:r>
        <w:r w:rsidR="00742734" w:rsidRPr="00BC126F" w:rsidDel="009661CB">
          <w:delText>畫面資料說明</w:delText>
        </w:r>
        <w:bookmarkStart w:id="9674" w:name="_Toc71198748"/>
        <w:bookmarkEnd w:id="9674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9675" w:author="88692" w:date="2020-06-16T10:46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530"/>
        <w:gridCol w:w="1670"/>
        <w:gridCol w:w="2376"/>
        <w:gridCol w:w="897"/>
        <w:gridCol w:w="951"/>
        <w:gridCol w:w="608"/>
        <w:gridCol w:w="659"/>
        <w:gridCol w:w="2729"/>
        <w:tblGridChange w:id="9676">
          <w:tblGrid>
            <w:gridCol w:w="540"/>
            <w:gridCol w:w="1842"/>
            <w:gridCol w:w="2376"/>
            <w:gridCol w:w="960"/>
            <w:gridCol w:w="1021"/>
            <w:gridCol w:w="629"/>
            <w:gridCol w:w="671"/>
            <w:gridCol w:w="2983"/>
          </w:tblGrid>
        </w:tblGridChange>
      </w:tblGrid>
      <w:tr w:rsidR="00BC126F" w:rsidRPr="00BC126F" w:rsidDel="009661CB" w14:paraId="1DCD7A72" w14:textId="1732412F" w:rsidTr="00A16035">
        <w:trPr>
          <w:trHeight w:val="388"/>
          <w:jc w:val="center"/>
          <w:del w:id="9677" w:author="Fegie" w:date="2021-04-28T12:03:00Z"/>
          <w:trPrChange w:id="9678" w:author="88692" w:date="2020-06-16T10:46:00Z">
            <w:trPr>
              <w:trHeight w:val="388"/>
              <w:jc w:val="center"/>
            </w:trPr>
          </w:trPrChange>
        </w:trPr>
        <w:tc>
          <w:tcPr>
            <w:tcW w:w="540" w:type="dxa"/>
            <w:vMerge w:val="restart"/>
            <w:tcPrChange w:id="9679" w:author="88692" w:date="2020-06-16T10:46:00Z">
              <w:tcPr>
                <w:tcW w:w="559" w:type="dxa"/>
                <w:vMerge w:val="restart"/>
              </w:tcPr>
            </w:tcPrChange>
          </w:tcPr>
          <w:p w14:paraId="722E47B7" w14:textId="0BF906B1" w:rsidR="00BC126F" w:rsidRPr="00BC126F" w:rsidDel="009661CB" w:rsidRDefault="00BC126F" w:rsidP="00B856FB">
            <w:pPr>
              <w:rPr>
                <w:del w:id="9680" w:author="Fegie" w:date="2021-04-28T12:03:00Z"/>
                <w:rFonts w:ascii="標楷體" w:eastAsia="標楷體" w:hAnsi="標楷體"/>
              </w:rPr>
            </w:pPr>
            <w:del w:id="9681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序號</w:delText>
              </w:r>
              <w:bookmarkStart w:id="9682" w:name="_Toc71198749"/>
              <w:bookmarkEnd w:id="9682"/>
            </w:del>
          </w:p>
        </w:tc>
        <w:tc>
          <w:tcPr>
            <w:tcW w:w="1842" w:type="dxa"/>
            <w:vMerge w:val="restart"/>
            <w:tcPrChange w:id="9683" w:author="88692" w:date="2020-06-16T10:46:00Z">
              <w:tcPr>
                <w:tcW w:w="2150" w:type="dxa"/>
                <w:vMerge w:val="restart"/>
              </w:tcPr>
            </w:tcPrChange>
          </w:tcPr>
          <w:p w14:paraId="74823C66" w14:textId="033BE155" w:rsidR="00BC126F" w:rsidRPr="00BC126F" w:rsidDel="009661CB" w:rsidRDefault="00BC126F" w:rsidP="00B856FB">
            <w:pPr>
              <w:rPr>
                <w:del w:id="9684" w:author="Fegie" w:date="2021-04-28T12:03:00Z"/>
                <w:rFonts w:ascii="標楷體" w:eastAsia="標楷體" w:hAnsi="標楷體"/>
              </w:rPr>
            </w:pPr>
            <w:del w:id="9685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欄位</w:delText>
              </w:r>
              <w:bookmarkStart w:id="9686" w:name="_Toc71198750"/>
              <w:bookmarkEnd w:id="9686"/>
            </w:del>
          </w:p>
        </w:tc>
        <w:tc>
          <w:tcPr>
            <w:tcW w:w="5657" w:type="dxa"/>
            <w:gridSpan w:val="5"/>
            <w:tcPrChange w:id="9687" w:author="88692" w:date="2020-06-16T10:46:00Z">
              <w:tcPr>
                <w:tcW w:w="4874" w:type="dxa"/>
                <w:gridSpan w:val="5"/>
              </w:tcPr>
            </w:tcPrChange>
          </w:tcPr>
          <w:p w14:paraId="43541E40" w14:textId="597D3DB2" w:rsidR="00BC126F" w:rsidRPr="00BC126F" w:rsidDel="009661CB" w:rsidRDefault="00BC126F" w:rsidP="00BC126F">
            <w:pPr>
              <w:jc w:val="center"/>
              <w:rPr>
                <w:del w:id="9688" w:author="Fegie" w:date="2021-04-28T12:03:00Z"/>
                <w:rFonts w:ascii="標楷體" w:eastAsia="標楷體" w:hAnsi="標楷體"/>
              </w:rPr>
            </w:pPr>
            <w:del w:id="9689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說明</w:delText>
              </w:r>
              <w:bookmarkStart w:id="9690" w:name="_Toc71198751"/>
              <w:bookmarkEnd w:id="9690"/>
            </w:del>
          </w:p>
        </w:tc>
        <w:tc>
          <w:tcPr>
            <w:tcW w:w="2983" w:type="dxa"/>
            <w:vMerge w:val="restart"/>
            <w:tcPrChange w:id="9691" w:author="88692" w:date="2020-06-16T10:46:00Z">
              <w:tcPr>
                <w:tcW w:w="3439" w:type="dxa"/>
                <w:vMerge w:val="restart"/>
              </w:tcPr>
            </w:tcPrChange>
          </w:tcPr>
          <w:p w14:paraId="0D194735" w14:textId="144787D2" w:rsidR="00BC126F" w:rsidRPr="00BC126F" w:rsidDel="009661CB" w:rsidRDefault="00BC126F" w:rsidP="00B856FB">
            <w:pPr>
              <w:rPr>
                <w:del w:id="9692" w:author="Fegie" w:date="2021-04-28T12:03:00Z"/>
                <w:rFonts w:ascii="標楷體" w:eastAsia="標楷體" w:hAnsi="標楷體"/>
              </w:rPr>
            </w:pPr>
            <w:del w:id="9693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9694" w:name="_Toc71198752"/>
              <w:bookmarkEnd w:id="9694"/>
            </w:del>
          </w:p>
        </w:tc>
        <w:bookmarkStart w:id="9695" w:name="_Toc71198753"/>
        <w:bookmarkEnd w:id="9695"/>
      </w:tr>
      <w:tr w:rsidR="00BC126F" w:rsidRPr="00BC126F" w:rsidDel="009661CB" w14:paraId="79D5231D" w14:textId="4501F043" w:rsidTr="00A16035">
        <w:trPr>
          <w:trHeight w:val="244"/>
          <w:jc w:val="center"/>
          <w:del w:id="9696" w:author="Fegie" w:date="2021-04-28T12:03:00Z"/>
          <w:trPrChange w:id="9697" w:author="88692" w:date="2020-06-16T10:46:00Z">
            <w:trPr>
              <w:trHeight w:val="244"/>
              <w:jc w:val="center"/>
            </w:trPr>
          </w:trPrChange>
        </w:trPr>
        <w:tc>
          <w:tcPr>
            <w:tcW w:w="540" w:type="dxa"/>
            <w:vMerge/>
            <w:tcPrChange w:id="9698" w:author="88692" w:date="2020-06-16T10:46:00Z">
              <w:tcPr>
                <w:tcW w:w="559" w:type="dxa"/>
                <w:vMerge/>
              </w:tcPr>
            </w:tcPrChange>
          </w:tcPr>
          <w:p w14:paraId="6EDF381C" w14:textId="7DFB5CE5" w:rsidR="00BC126F" w:rsidRPr="00BC126F" w:rsidDel="009661CB" w:rsidRDefault="00BC126F" w:rsidP="00B856FB">
            <w:pPr>
              <w:rPr>
                <w:del w:id="9699" w:author="Fegie" w:date="2021-04-28T12:03:00Z"/>
                <w:rFonts w:ascii="標楷體" w:eastAsia="標楷體" w:hAnsi="標楷體"/>
              </w:rPr>
            </w:pPr>
            <w:bookmarkStart w:id="9700" w:name="_Toc71198754"/>
            <w:bookmarkEnd w:id="9700"/>
          </w:p>
        </w:tc>
        <w:tc>
          <w:tcPr>
            <w:tcW w:w="1842" w:type="dxa"/>
            <w:vMerge/>
            <w:tcPrChange w:id="9701" w:author="88692" w:date="2020-06-16T10:46:00Z">
              <w:tcPr>
                <w:tcW w:w="2150" w:type="dxa"/>
                <w:vMerge/>
              </w:tcPr>
            </w:tcPrChange>
          </w:tcPr>
          <w:p w14:paraId="04787C11" w14:textId="2F27BF91" w:rsidR="00BC126F" w:rsidRPr="00BC126F" w:rsidDel="009661CB" w:rsidRDefault="00BC126F" w:rsidP="00B856FB">
            <w:pPr>
              <w:rPr>
                <w:del w:id="9702" w:author="Fegie" w:date="2021-04-28T12:03:00Z"/>
                <w:rFonts w:ascii="標楷體" w:eastAsia="標楷體" w:hAnsi="標楷體"/>
              </w:rPr>
            </w:pPr>
            <w:bookmarkStart w:id="9703" w:name="_Toc71198755"/>
            <w:bookmarkEnd w:id="9703"/>
          </w:p>
        </w:tc>
        <w:tc>
          <w:tcPr>
            <w:tcW w:w="2376" w:type="dxa"/>
            <w:tcPrChange w:id="9704" w:author="88692" w:date="2020-06-16T10:46:00Z">
              <w:tcPr>
                <w:tcW w:w="1296" w:type="dxa"/>
              </w:tcPr>
            </w:tcPrChange>
          </w:tcPr>
          <w:p w14:paraId="1D3C4F40" w14:textId="7830D100" w:rsidR="00BC126F" w:rsidRPr="00BC126F" w:rsidDel="009661CB" w:rsidRDefault="00BC126F" w:rsidP="00B856FB">
            <w:pPr>
              <w:rPr>
                <w:del w:id="9705" w:author="Fegie" w:date="2021-04-28T12:03:00Z"/>
                <w:rFonts w:ascii="標楷體" w:eastAsia="標楷體" w:hAnsi="標楷體"/>
              </w:rPr>
            </w:pPr>
            <w:del w:id="970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9707" w:name="_Toc71198756"/>
              <w:bookmarkEnd w:id="9707"/>
            </w:del>
          </w:p>
        </w:tc>
        <w:tc>
          <w:tcPr>
            <w:tcW w:w="960" w:type="dxa"/>
            <w:tcPrChange w:id="9708" w:author="88692" w:date="2020-06-16T10:46:00Z">
              <w:tcPr>
                <w:tcW w:w="1072" w:type="dxa"/>
              </w:tcPr>
            </w:tcPrChange>
          </w:tcPr>
          <w:p w14:paraId="2DB91122" w14:textId="3451F6EF" w:rsidR="00BC126F" w:rsidRPr="00BC126F" w:rsidDel="009661CB" w:rsidRDefault="00BC126F" w:rsidP="00B856FB">
            <w:pPr>
              <w:rPr>
                <w:del w:id="9709" w:author="Fegie" w:date="2021-04-28T12:03:00Z"/>
                <w:rFonts w:ascii="標楷體" w:eastAsia="標楷體" w:hAnsi="標楷體"/>
              </w:rPr>
            </w:pPr>
            <w:del w:id="9710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預設值</w:delText>
              </w:r>
              <w:bookmarkStart w:id="9711" w:name="_Toc71198757"/>
              <w:bookmarkEnd w:id="9711"/>
            </w:del>
          </w:p>
        </w:tc>
        <w:tc>
          <w:tcPr>
            <w:tcW w:w="1021" w:type="dxa"/>
            <w:tcPrChange w:id="9712" w:author="88692" w:date="2020-06-16T10:46:00Z">
              <w:tcPr>
                <w:tcW w:w="1147" w:type="dxa"/>
              </w:tcPr>
            </w:tcPrChange>
          </w:tcPr>
          <w:p w14:paraId="2FD318C0" w14:textId="51AFC57A" w:rsidR="00BC126F" w:rsidRPr="00BC126F" w:rsidDel="009661CB" w:rsidRDefault="00BC126F" w:rsidP="00B856FB">
            <w:pPr>
              <w:rPr>
                <w:del w:id="9713" w:author="Fegie" w:date="2021-04-28T12:03:00Z"/>
                <w:rFonts w:ascii="標楷體" w:eastAsia="標楷體" w:hAnsi="標楷體"/>
              </w:rPr>
            </w:pPr>
            <w:del w:id="9714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選單內容</w:delText>
              </w:r>
              <w:bookmarkStart w:id="9715" w:name="_Toc71198758"/>
              <w:bookmarkEnd w:id="9715"/>
            </w:del>
          </w:p>
        </w:tc>
        <w:tc>
          <w:tcPr>
            <w:tcW w:w="629" w:type="dxa"/>
            <w:tcPrChange w:id="9716" w:author="88692" w:date="2020-06-16T10:46:00Z">
              <w:tcPr>
                <w:tcW w:w="667" w:type="dxa"/>
              </w:tcPr>
            </w:tcPrChange>
          </w:tcPr>
          <w:p w14:paraId="50693798" w14:textId="7A19F872" w:rsidR="00BC126F" w:rsidRPr="00BC126F" w:rsidDel="009661CB" w:rsidRDefault="00BC126F" w:rsidP="00B856FB">
            <w:pPr>
              <w:rPr>
                <w:del w:id="9717" w:author="Fegie" w:date="2021-04-28T12:03:00Z"/>
                <w:rFonts w:ascii="標楷體" w:eastAsia="標楷體" w:hAnsi="標楷體"/>
              </w:rPr>
            </w:pPr>
            <w:del w:id="9718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必填</w:delText>
              </w:r>
              <w:bookmarkStart w:id="9719" w:name="_Toc71198759"/>
              <w:bookmarkEnd w:id="9719"/>
            </w:del>
          </w:p>
        </w:tc>
        <w:tc>
          <w:tcPr>
            <w:tcW w:w="671" w:type="dxa"/>
            <w:tcPrChange w:id="9720" w:author="88692" w:date="2020-06-16T10:46:00Z">
              <w:tcPr>
                <w:tcW w:w="692" w:type="dxa"/>
              </w:tcPr>
            </w:tcPrChange>
          </w:tcPr>
          <w:p w14:paraId="6F86A4BF" w14:textId="7F94AD97" w:rsidR="00BC126F" w:rsidRPr="00BC126F" w:rsidDel="009661CB" w:rsidRDefault="00BC126F" w:rsidP="00B856FB">
            <w:pPr>
              <w:rPr>
                <w:del w:id="9721" w:author="Fegie" w:date="2021-04-28T12:03:00Z"/>
                <w:rFonts w:ascii="標楷體" w:eastAsia="標楷體" w:hAnsi="標楷體"/>
              </w:rPr>
            </w:pPr>
            <w:del w:id="9722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R/W</w:delText>
              </w:r>
              <w:bookmarkStart w:id="9723" w:name="_Toc71198760"/>
              <w:bookmarkEnd w:id="9723"/>
            </w:del>
          </w:p>
        </w:tc>
        <w:tc>
          <w:tcPr>
            <w:tcW w:w="2983" w:type="dxa"/>
            <w:vMerge/>
            <w:tcPrChange w:id="9724" w:author="88692" w:date="2020-06-16T10:46:00Z">
              <w:tcPr>
                <w:tcW w:w="3439" w:type="dxa"/>
                <w:vMerge/>
              </w:tcPr>
            </w:tcPrChange>
          </w:tcPr>
          <w:p w14:paraId="1B6B2E1F" w14:textId="05D48513" w:rsidR="00BC126F" w:rsidRPr="00BC126F" w:rsidDel="009661CB" w:rsidRDefault="00BC126F" w:rsidP="00B856FB">
            <w:pPr>
              <w:rPr>
                <w:del w:id="9725" w:author="Fegie" w:date="2021-04-28T12:03:00Z"/>
                <w:rFonts w:ascii="標楷體" w:eastAsia="標楷體" w:hAnsi="標楷體"/>
              </w:rPr>
            </w:pPr>
            <w:bookmarkStart w:id="9726" w:name="_Toc71198761"/>
            <w:bookmarkEnd w:id="9726"/>
          </w:p>
        </w:tc>
        <w:bookmarkStart w:id="9727" w:name="_Toc71198762"/>
        <w:bookmarkEnd w:id="9727"/>
      </w:tr>
      <w:tr w:rsidR="00BC126F" w:rsidRPr="00BC126F" w:rsidDel="009661CB" w14:paraId="1B3E3283" w14:textId="19A57574" w:rsidTr="00A16035">
        <w:trPr>
          <w:trHeight w:val="244"/>
          <w:jc w:val="center"/>
          <w:del w:id="9728" w:author="Fegie" w:date="2021-04-28T12:03:00Z"/>
          <w:trPrChange w:id="9729" w:author="88692" w:date="2020-06-16T10:46:00Z">
            <w:trPr>
              <w:trHeight w:val="244"/>
              <w:jc w:val="center"/>
            </w:trPr>
          </w:trPrChange>
        </w:trPr>
        <w:tc>
          <w:tcPr>
            <w:tcW w:w="540" w:type="dxa"/>
            <w:tcPrChange w:id="9730" w:author="88692" w:date="2020-06-16T10:46:00Z">
              <w:tcPr>
                <w:tcW w:w="559" w:type="dxa"/>
              </w:tcPr>
            </w:tcPrChange>
          </w:tcPr>
          <w:p w14:paraId="00B11729" w14:textId="026B377C" w:rsidR="00BC126F" w:rsidRPr="00BC126F" w:rsidDel="009661CB" w:rsidRDefault="00BC126F" w:rsidP="00B856FB">
            <w:pPr>
              <w:rPr>
                <w:del w:id="9731" w:author="Fegie" w:date="2021-04-28T12:03:00Z"/>
                <w:rFonts w:ascii="標楷體" w:eastAsia="標楷體" w:hAnsi="標楷體"/>
              </w:rPr>
            </w:pPr>
            <w:del w:id="973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1.</w:delText>
              </w:r>
              <w:bookmarkStart w:id="9733" w:name="_Toc71198763"/>
              <w:bookmarkEnd w:id="9733"/>
            </w:del>
          </w:p>
        </w:tc>
        <w:tc>
          <w:tcPr>
            <w:tcW w:w="1842" w:type="dxa"/>
            <w:tcPrChange w:id="9734" w:author="88692" w:date="2020-06-16T10:46:00Z">
              <w:tcPr>
                <w:tcW w:w="2150" w:type="dxa"/>
              </w:tcPr>
            </w:tcPrChange>
          </w:tcPr>
          <w:p w14:paraId="24D22AAE" w14:textId="31E2F2C0" w:rsidR="00BC126F" w:rsidRPr="00BC126F" w:rsidDel="009661CB" w:rsidRDefault="00BC126F" w:rsidP="00B856FB">
            <w:pPr>
              <w:rPr>
                <w:del w:id="9735" w:author="Fegie" w:date="2021-04-28T12:03:00Z"/>
                <w:rFonts w:ascii="標楷體" w:eastAsia="標楷體" w:hAnsi="標楷體"/>
              </w:rPr>
            </w:pPr>
            <w:del w:id="9736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功能</w:delText>
              </w:r>
              <w:bookmarkStart w:id="9737" w:name="_Toc71198764"/>
              <w:bookmarkEnd w:id="9737"/>
            </w:del>
          </w:p>
        </w:tc>
        <w:tc>
          <w:tcPr>
            <w:tcW w:w="2376" w:type="dxa"/>
            <w:tcPrChange w:id="9738" w:author="88692" w:date="2020-06-16T10:46:00Z">
              <w:tcPr>
                <w:tcW w:w="1296" w:type="dxa"/>
              </w:tcPr>
            </w:tcPrChange>
          </w:tcPr>
          <w:p w14:paraId="2DBC2430" w14:textId="6B716624" w:rsidR="00BC126F" w:rsidRPr="00BC126F" w:rsidDel="009661CB" w:rsidRDefault="00BC126F" w:rsidP="00B856FB">
            <w:pPr>
              <w:rPr>
                <w:del w:id="9739" w:author="Fegie" w:date="2021-04-28T12:03:00Z"/>
                <w:rFonts w:ascii="標楷體" w:eastAsia="標楷體" w:hAnsi="標楷體"/>
              </w:rPr>
            </w:pPr>
            <w:del w:id="9740" w:author="Fegie" w:date="2021-04-28T12:03:00Z">
              <w:r w:rsidDel="009661CB">
                <w:rPr>
                  <w:rFonts w:ascii="標楷體" w:eastAsia="標楷體" w:hAnsi="標楷體"/>
                </w:rPr>
                <w:delText>9</w:delText>
              </w:r>
              <w:bookmarkStart w:id="9741" w:name="_Toc71198765"/>
              <w:bookmarkEnd w:id="9741"/>
            </w:del>
          </w:p>
        </w:tc>
        <w:tc>
          <w:tcPr>
            <w:tcW w:w="960" w:type="dxa"/>
            <w:tcPrChange w:id="9742" w:author="88692" w:date="2020-06-16T10:46:00Z">
              <w:tcPr>
                <w:tcW w:w="1072" w:type="dxa"/>
              </w:tcPr>
            </w:tcPrChange>
          </w:tcPr>
          <w:p w14:paraId="25C515A6" w14:textId="786851C9" w:rsidR="00BC126F" w:rsidRPr="00BC126F" w:rsidDel="009661CB" w:rsidRDefault="00BC126F" w:rsidP="00B856FB">
            <w:pPr>
              <w:rPr>
                <w:del w:id="9743" w:author="Fegie" w:date="2021-04-28T12:03:00Z"/>
                <w:rFonts w:ascii="標楷體" w:eastAsia="標楷體" w:hAnsi="標楷體"/>
              </w:rPr>
            </w:pPr>
            <w:bookmarkStart w:id="9744" w:name="_Toc71198766"/>
            <w:bookmarkEnd w:id="9744"/>
          </w:p>
        </w:tc>
        <w:tc>
          <w:tcPr>
            <w:tcW w:w="1021" w:type="dxa"/>
            <w:tcPrChange w:id="9745" w:author="88692" w:date="2020-06-16T10:46:00Z">
              <w:tcPr>
                <w:tcW w:w="1147" w:type="dxa"/>
              </w:tcPr>
            </w:tcPrChange>
          </w:tcPr>
          <w:p w14:paraId="14DC5916" w14:textId="5AB8535A" w:rsidR="00BC126F" w:rsidRPr="00BC126F" w:rsidDel="009661CB" w:rsidRDefault="00BC126F" w:rsidP="00B856FB">
            <w:pPr>
              <w:rPr>
                <w:del w:id="9746" w:author="Fegie" w:date="2021-04-28T12:03:00Z"/>
                <w:rFonts w:ascii="標楷體" w:eastAsia="標楷體" w:hAnsi="標楷體"/>
              </w:rPr>
            </w:pPr>
            <w:del w:id="974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9748" w:name="_Toc71198767"/>
              <w:bookmarkEnd w:id="9748"/>
            </w:del>
          </w:p>
        </w:tc>
        <w:tc>
          <w:tcPr>
            <w:tcW w:w="629" w:type="dxa"/>
            <w:tcPrChange w:id="9749" w:author="88692" w:date="2020-06-16T10:46:00Z">
              <w:tcPr>
                <w:tcW w:w="667" w:type="dxa"/>
              </w:tcPr>
            </w:tcPrChange>
          </w:tcPr>
          <w:p w14:paraId="64525FAB" w14:textId="1C6AC06E" w:rsidR="00BC126F" w:rsidRPr="00BC126F" w:rsidDel="009661CB" w:rsidRDefault="00BC126F" w:rsidP="00B856FB">
            <w:pPr>
              <w:rPr>
                <w:del w:id="9750" w:author="Fegie" w:date="2021-04-28T12:03:00Z"/>
                <w:rFonts w:ascii="標楷體" w:eastAsia="標楷體" w:hAnsi="標楷體"/>
              </w:rPr>
            </w:pPr>
            <w:del w:id="9751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9752" w:name="_Toc71198768"/>
              <w:bookmarkEnd w:id="9752"/>
            </w:del>
          </w:p>
        </w:tc>
        <w:tc>
          <w:tcPr>
            <w:tcW w:w="671" w:type="dxa"/>
            <w:tcPrChange w:id="9753" w:author="88692" w:date="2020-06-16T10:46:00Z">
              <w:tcPr>
                <w:tcW w:w="692" w:type="dxa"/>
              </w:tcPr>
            </w:tcPrChange>
          </w:tcPr>
          <w:p w14:paraId="472D0DEE" w14:textId="46650BC2" w:rsidR="00BC126F" w:rsidRPr="00BC126F" w:rsidDel="009661CB" w:rsidRDefault="00BC126F" w:rsidP="00B856FB">
            <w:pPr>
              <w:rPr>
                <w:del w:id="9754" w:author="Fegie" w:date="2021-04-28T12:03:00Z"/>
                <w:rFonts w:ascii="標楷體" w:eastAsia="標楷體" w:hAnsi="標楷體"/>
              </w:rPr>
            </w:pPr>
            <w:bookmarkStart w:id="9755" w:name="_Toc71198769"/>
            <w:bookmarkEnd w:id="9755"/>
          </w:p>
        </w:tc>
        <w:tc>
          <w:tcPr>
            <w:tcW w:w="2983" w:type="dxa"/>
            <w:tcPrChange w:id="9756" w:author="88692" w:date="2020-06-16T10:46:00Z">
              <w:tcPr>
                <w:tcW w:w="3439" w:type="dxa"/>
              </w:tcPr>
            </w:tcPrChange>
          </w:tcPr>
          <w:p w14:paraId="267C4DB6" w14:textId="0933D570" w:rsidR="00BC126F" w:rsidRPr="00BC126F" w:rsidDel="009661CB" w:rsidRDefault="00BC126F" w:rsidP="00B856FB">
            <w:pPr>
              <w:rPr>
                <w:del w:id="9757" w:author="Fegie" w:date="2021-04-28T12:03:00Z"/>
                <w:rFonts w:ascii="標楷體" w:eastAsia="標楷體" w:hAnsi="標楷體"/>
              </w:rPr>
            </w:pPr>
            <w:del w:id="975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9759" w:name="_Toc71198770"/>
              <w:bookmarkEnd w:id="9759"/>
            </w:del>
          </w:p>
          <w:p w14:paraId="09BE0853" w14:textId="700D2491" w:rsidR="00BC126F" w:rsidRPr="00BC126F" w:rsidDel="009661CB" w:rsidRDefault="00BC126F" w:rsidP="00B63946">
            <w:pPr>
              <w:rPr>
                <w:del w:id="9760" w:author="Fegie" w:date="2021-04-28T12:03:00Z"/>
                <w:rFonts w:ascii="標楷體" w:eastAsia="標楷體" w:hAnsi="標楷體"/>
              </w:rPr>
            </w:pPr>
            <w:del w:id="9761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1: 新增</w:delText>
              </w:r>
              <w:bookmarkStart w:id="9762" w:name="_Toc71198771"/>
              <w:bookmarkEnd w:id="9762"/>
            </w:del>
          </w:p>
          <w:p w14:paraId="5A521D63" w14:textId="1C80F0E0" w:rsidR="00BC126F" w:rsidRPr="00BC126F" w:rsidDel="009661CB" w:rsidRDefault="00BC126F" w:rsidP="00BC126F">
            <w:pPr>
              <w:rPr>
                <w:del w:id="9763" w:author="Fegie" w:date="2021-04-28T12:03:00Z"/>
                <w:rFonts w:ascii="標楷體" w:eastAsia="標楷體" w:hAnsi="標楷體"/>
              </w:rPr>
            </w:pPr>
            <w:del w:id="9764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2</w:delText>
              </w:r>
              <w:r w:rsidRPr="00BC126F" w:rsidDel="009661CB">
                <w:rPr>
                  <w:rFonts w:ascii="標楷體" w:eastAsia="標楷體" w:hAnsi="標楷體"/>
                </w:rPr>
                <w:delText>: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 xml:space="preserve"> 修改</w:delText>
              </w:r>
              <w:bookmarkStart w:id="9765" w:name="_Toc71198772"/>
              <w:bookmarkEnd w:id="9765"/>
            </w:del>
          </w:p>
        </w:tc>
        <w:bookmarkStart w:id="9766" w:name="_Toc71198773"/>
        <w:bookmarkEnd w:id="9766"/>
      </w:tr>
      <w:tr w:rsidR="00BC126F" w:rsidRPr="00BC126F" w:rsidDel="009661CB" w14:paraId="00BBB339" w14:textId="5F14F4DD" w:rsidTr="00A16035">
        <w:trPr>
          <w:trHeight w:val="291"/>
          <w:jc w:val="center"/>
          <w:del w:id="9767" w:author="Fegie" w:date="2021-04-28T12:03:00Z"/>
          <w:trPrChange w:id="9768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9769" w:author="88692" w:date="2020-06-16T10:46:00Z">
              <w:tcPr>
                <w:tcW w:w="559" w:type="dxa"/>
              </w:tcPr>
            </w:tcPrChange>
          </w:tcPr>
          <w:p w14:paraId="3C24935F" w14:textId="02DB8D2B" w:rsidR="00BC126F" w:rsidRPr="00BC126F" w:rsidDel="009661CB" w:rsidRDefault="00BC126F" w:rsidP="00B856FB">
            <w:pPr>
              <w:rPr>
                <w:del w:id="9770" w:author="Fegie" w:date="2021-04-28T12:03:00Z"/>
                <w:rFonts w:ascii="標楷體" w:eastAsia="標楷體" w:hAnsi="標楷體"/>
              </w:rPr>
            </w:pPr>
            <w:del w:id="9771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2</w:delText>
              </w:r>
              <w:bookmarkStart w:id="9772" w:name="_Toc71198774"/>
              <w:bookmarkEnd w:id="9772"/>
            </w:del>
          </w:p>
        </w:tc>
        <w:tc>
          <w:tcPr>
            <w:tcW w:w="1842" w:type="dxa"/>
            <w:tcPrChange w:id="9773" w:author="88692" w:date="2020-06-16T10:46:00Z">
              <w:tcPr>
                <w:tcW w:w="2150" w:type="dxa"/>
              </w:tcPr>
            </w:tcPrChange>
          </w:tcPr>
          <w:p w14:paraId="62367DCC" w14:textId="78214479" w:rsidR="00BC126F" w:rsidRPr="00CE781C" w:rsidDel="009661CB" w:rsidRDefault="0017057F">
            <w:pPr>
              <w:rPr>
                <w:del w:id="9774" w:author="Fegie" w:date="2021-04-28T12:03:00Z"/>
                <w:rFonts w:ascii="標楷體" w:eastAsia="標楷體" w:hAnsi="標楷體"/>
                <w:color w:val="FF0000"/>
              </w:rPr>
            </w:pPr>
            <w:del w:id="9775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統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一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>編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號</w:delText>
              </w:r>
              <w:bookmarkStart w:id="9776" w:name="_Toc71198775"/>
              <w:bookmarkEnd w:id="9776"/>
            </w:del>
          </w:p>
        </w:tc>
        <w:tc>
          <w:tcPr>
            <w:tcW w:w="2376" w:type="dxa"/>
            <w:tcPrChange w:id="9777" w:author="88692" w:date="2020-06-16T10:46:00Z">
              <w:tcPr>
                <w:tcW w:w="1296" w:type="dxa"/>
              </w:tcPr>
            </w:tcPrChange>
          </w:tcPr>
          <w:p w14:paraId="5F84F697" w14:textId="30FD3D70" w:rsidR="00BC126F" w:rsidRPr="00BC126F" w:rsidDel="009661CB" w:rsidRDefault="00BC126F" w:rsidP="00B856FB">
            <w:pPr>
              <w:rPr>
                <w:del w:id="9778" w:author="Fegie" w:date="2021-04-28T12:03:00Z"/>
                <w:rFonts w:ascii="標楷體" w:eastAsia="標楷體" w:hAnsi="標楷體"/>
              </w:rPr>
            </w:pPr>
            <w:del w:id="9779" w:author="Fegie" w:date="2021-04-28T12:03:00Z">
              <w:r w:rsidDel="009661CB">
                <w:rPr>
                  <w:rFonts w:ascii="標楷體" w:eastAsia="標楷體" w:hAnsi="標楷體"/>
                </w:rPr>
                <w:delText>X(10)</w:delText>
              </w:r>
              <w:bookmarkStart w:id="9780" w:name="_Toc71198776"/>
              <w:bookmarkEnd w:id="9780"/>
            </w:del>
          </w:p>
        </w:tc>
        <w:tc>
          <w:tcPr>
            <w:tcW w:w="960" w:type="dxa"/>
            <w:tcPrChange w:id="9781" w:author="88692" w:date="2020-06-16T10:46:00Z">
              <w:tcPr>
                <w:tcW w:w="1072" w:type="dxa"/>
              </w:tcPr>
            </w:tcPrChange>
          </w:tcPr>
          <w:p w14:paraId="0AF4E5E3" w14:textId="7E2AB75E" w:rsidR="00BC126F" w:rsidRPr="00BC126F" w:rsidDel="009661CB" w:rsidRDefault="00BC126F" w:rsidP="00B856FB">
            <w:pPr>
              <w:rPr>
                <w:del w:id="9782" w:author="Fegie" w:date="2021-04-28T12:03:00Z"/>
                <w:rFonts w:ascii="標楷體" w:eastAsia="標楷體" w:hAnsi="標楷體"/>
              </w:rPr>
            </w:pPr>
            <w:bookmarkStart w:id="9783" w:name="_Toc71198777"/>
            <w:bookmarkEnd w:id="9783"/>
          </w:p>
        </w:tc>
        <w:tc>
          <w:tcPr>
            <w:tcW w:w="1021" w:type="dxa"/>
            <w:tcPrChange w:id="9784" w:author="88692" w:date="2020-06-16T10:46:00Z">
              <w:tcPr>
                <w:tcW w:w="1147" w:type="dxa"/>
              </w:tcPr>
            </w:tcPrChange>
          </w:tcPr>
          <w:p w14:paraId="7023DF92" w14:textId="47C98E81" w:rsidR="00BC126F" w:rsidRPr="00BC126F" w:rsidDel="009661CB" w:rsidRDefault="00BC126F" w:rsidP="00B856FB">
            <w:pPr>
              <w:rPr>
                <w:del w:id="9785" w:author="Fegie" w:date="2021-04-28T12:03:00Z"/>
                <w:rFonts w:ascii="標楷體" w:eastAsia="標楷體" w:hAnsi="標楷體"/>
              </w:rPr>
            </w:pPr>
            <w:bookmarkStart w:id="9786" w:name="_Toc71198778"/>
            <w:bookmarkEnd w:id="9786"/>
          </w:p>
        </w:tc>
        <w:tc>
          <w:tcPr>
            <w:tcW w:w="629" w:type="dxa"/>
            <w:tcPrChange w:id="9787" w:author="88692" w:date="2020-06-16T10:46:00Z">
              <w:tcPr>
                <w:tcW w:w="667" w:type="dxa"/>
              </w:tcPr>
            </w:tcPrChange>
          </w:tcPr>
          <w:p w14:paraId="2B44E764" w14:textId="591C4690" w:rsidR="00BC126F" w:rsidRPr="00BC126F" w:rsidDel="009661CB" w:rsidRDefault="00BC126F" w:rsidP="00B856FB">
            <w:pPr>
              <w:rPr>
                <w:del w:id="9788" w:author="Fegie" w:date="2021-04-28T12:03:00Z"/>
                <w:rFonts w:ascii="標楷體" w:eastAsia="標楷體" w:hAnsi="標楷體"/>
              </w:rPr>
            </w:pPr>
            <w:del w:id="9789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9790" w:name="_Toc71198779"/>
              <w:bookmarkEnd w:id="9790"/>
            </w:del>
          </w:p>
        </w:tc>
        <w:tc>
          <w:tcPr>
            <w:tcW w:w="671" w:type="dxa"/>
            <w:tcPrChange w:id="9791" w:author="88692" w:date="2020-06-16T10:46:00Z">
              <w:tcPr>
                <w:tcW w:w="692" w:type="dxa"/>
              </w:tcPr>
            </w:tcPrChange>
          </w:tcPr>
          <w:p w14:paraId="0D6DAAD8" w14:textId="2CCBE48C" w:rsidR="00BC126F" w:rsidRPr="00BC126F" w:rsidDel="009661CB" w:rsidRDefault="00BC126F" w:rsidP="00B856FB">
            <w:pPr>
              <w:rPr>
                <w:del w:id="9792" w:author="Fegie" w:date="2021-04-28T12:03:00Z"/>
                <w:rFonts w:ascii="標楷體" w:eastAsia="標楷體" w:hAnsi="標楷體"/>
              </w:rPr>
            </w:pPr>
            <w:bookmarkStart w:id="9793" w:name="_Toc71198780"/>
            <w:bookmarkEnd w:id="9793"/>
          </w:p>
        </w:tc>
        <w:tc>
          <w:tcPr>
            <w:tcW w:w="2983" w:type="dxa"/>
            <w:tcPrChange w:id="9794" w:author="88692" w:date="2020-06-16T10:46:00Z">
              <w:tcPr>
                <w:tcW w:w="3439" w:type="dxa"/>
              </w:tcPr>
            </w:tcPrChange>
          </w:tcPr>
          <w:p w14:paraId="433FC6D5" w14:textId="33AF1713" w:rsidR="00BC126F" w:rsidRPr="00BC126F" w:rsidDel="009661CB" w:rsidRDefault="00BC126F" w:rsidP="00B856FB">
            <w:pPr>
              <w:rPr>
                <w:del w:id="9795" w:author="Fegie" w:date="2021-04-28T12:03:00Z"/>
                <w:rFonts w:ascii="標楷體" w:eastAsia="標楷體" w:hAnsi="標楷體"/>
              </w:rPr>
            </w:pPr>
            <w:del w:id="9796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9797" w:name="_Toc71198781"/>
              <w:bookmarkEnd w:id="9797"/>
            </w:del>
          </w:p>
        </w:tc>
        <w:bookmarkStart w:id="9798" w:name="_Toc71198782"/>
        <w:bookmarkEnd w:id="9798"/>
      </w:tr>
      <w:tr w:rsidR="00BC126F" w:rsidRPr="00BC126F" w:rsidDel="009661CB" w14:paraId="5ADF2F49" w14:textId="6C5ECA6E" w:rsidTr="00A16035">
        <w:trPr>
          <w:trHeight w:val="291"/>
          <w:jc w:val="center"/>
          <w:del w:id="9799" w:author="Fegie" w:date="2021-04-28T12:03:00Z"/>
          <w:trPrChange w:id="9800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9801" w:author="88692" w:date="2020-06-16T10:46:00Z">
              <w:tcPr>
                <w:tcW w:w="559" w:type="dxa"/>
              </w:tcPr>
            </w:tcPrChange>
          </w:tcPr>
          <w:p w14:paraId="3BD73D04" w14:textId="7BF2495A" w:rsidR="00BC126F" w:rsidRPr="00BC126F" w:rsidDel="009661CB" w:rsidRDefault="00BC126F" w:rsidP="00B856FB">
            <w:pPr>
              <w:rPr>
                <w:del w:id="9802" w:author="Fegie" w:date="2021-04-28T12:03:00Z"/>
                <w:rFonts w:ascii="標楷體" w:eastAsia="標楷體" w:hAnsi="標楷體"/>
              </w:rPr>
            </w:pPr>
            <w:del w:id="980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3</w:delText>
              </w:r>
              <w:bookmarkStart w:id="9804" w:name="_Toc71198783"/>
              <w:bookmarkEnd w:id="9804"/>
            </w:del>
          </w:p>
        </w:tc>
        <w:tc>
          <w:tcPr>
            <w:tcW w:w="1842" w:type="dxa"/>
            <w:tcPrChange w:id="9805" w:author="88692" w:date="2020-06-16T10:46:00Z">
              <w:tcPr>
                <w:tcW w:w="2150" w:type="dxa"/>
              </w:tcPr>
            </w:tcPrChange>
          </w:tcPr>
          <w:p w14:paraId="4B4C9BD8" w14:textId="0734AA50" w:rsidR="00BC126F" w:rsidRPr="00BC126F" w:rsidDel="009661CB" w:rsidRDefault="00BC126F" w:rsidP="00B856FB">
            <w:pPr>
              <w:rPr>
                <w:del w:id="9806" w:author="Fegie" w:date="2021-04-28T12:03:00Z"/>
                <w:rFonts w:ascii="標楷體" w:eastAsia="標楷體" w:hAnsi="標楷體"/>
              </w:rPr>
            </w:pPr>
            <w:del w:id="980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電話種類</w:delText>
              </w:r>
              <w:bookmarkStart w:id="9808" w:name="_Toc71198784"/>
              <w:bookmarkEnd w:id="9808"/>
            </w:del>
          </w:p>
        </w:tc>
        <w:tc>
          <w:tcPr>
            <w:tcW w:w="2376" w:type="dxa"/>
            <w:tcPrChange w:id="9809" w:author="88692" w:date="2020-06-16T10:46:00Z">
              <w:tcPr>
                <w:tcW w:w="1296" w:type="dxa"/>
              </w:tcPr>
            </w:tcPrChange>
          </w:tcPr>
          <w:p w14:paraId="55038728" w14:textId="7CD88C84" w:rsidR="00BC126F" w:rsidRPr="00BC126F" w:rsidDel="009661CB" w:rsidRDefault="00B51858" w:rsidP="00B856FB">
            <w:pPr>
              <w:rPr>
                <w:del w:id="9810" w:author="Fegie" w:date="2021-04-28T12:03:00Z"/>
                <w:rFonts w:ascii="標楷體" w:eastAsia="標楷體" w:hAnsi="標楷體"/>
              </w:rPr>
            </w:pPr>
            <w:del w:id="9811" w:author="Fegie" w:date="2021-04-28T12:03:00Z">
              <w:r w:rsidDel="009661CB">
                <w:rPr>
                  <w:rFonts w:ascii="標楷體" w:eastAsia="標楷體" w:hAnsi="標楷體" w:hint="eastAsia"/>
                </w:rPr>
                <w:delText>XX</w:delText>
              </w:r>
              <w:bookmarkStart w:id="9812" w:name="_Toc71198785"/>
              <w:bookmarkEnd w:id="9812"/>
            </w:del>
          </w:p>
        </w:tc>
        <w:tc>
          <w:tcPr>
            <w:tcW w:w="960" w:type="dxa"/>
            <w:tcPrChange w:id="9813" w:author="88692" w:date="2020-06-16T10:46:00Z">
              <w:tcPr>
                <w:tcW w:w="1072" w:type="dxa"/>
              </w:tcPr>
            </w:tcPrChange>
          </w:tcPr>
          <w:p w14:paraId="0364F3A2" w14:textId="1A93AD86" w:rsidR="00BC126F" w:rsidRPr="00BC126F" w:rsidDel="009661CB" w:rsidRDefault="00BC126F" w:rsidP="00B856FB">
            <w:pPr>
              <w:rPr>
                <w:del w:id="9814" w:author="Fegie" w:date="2021-04-28T12:03:00Z"/>
                <w:rFonts w:ascii="標楷體" w:eastAsia="標楷體" w:hAnsi="標楷體"/>
              </w:rPr>
            </w:pPr>
            <w:bookmarkStart w:id="9815" w:name="_Toc71198786"/>
            <w:bookmarkEnd w:id="9815"/>
          </w:p>
        </w:tc>
        <w:tc>
          <w:tcPr>
            <w:tcW w:w="1021" w:type="dxa"/>
            <w:tcPrChange w:id="9816" w:author="88692" w:date="2020-06-16T10:46:00Z">
              <w:tcPr>
                <w:tcW w:w="1147" w:type="dxa"/>
              </w:tcPr>
            </w:tcPrChange>
          </w:tcPr>
          <w:p w14:paraId="52E3491E" w14:textId="4E2BAC9D" w:rsidR="00BC126F" w:rsidRPr="00BC126F" w:rsidDel="009661CB" w:rsidRDefault="00BC126F" w:rsidP="00B856FB">
            <w:pPr>
              <w:rPr>
                <w:del w:id="9817" w:author="Fegie" w:date="2021-04-28T12:03:00Z"/>
                <w:rFonts w:ascii="標楷體" w:eastAsia="標楷體" w:hAnsi="標楷體"/>
              </w:rPr>
            </w:pPr>
            <w:del w:id="981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9819" w:name="_Toc71198787"/>
              <w:bookmarkEnd w:id="9819"/>
            </w:del>
          </w:p>
        </w:tc>
        <w:tc>
          <w:tcPr>
            <w:tcW w:w="629" w:type="dxa"/>
            <w:tcPrChange w:id="9820" w:author="88692" w:date="2020-06-16T10:46:00Z">
              <w:tcPr>
                <w:tcW w:w="667" w:type="dxa"/>
              </w:tcPr>
            </w:tcPrChange>
          </w:tcPr>
          <w:p w14:paraId="7478F7BC" w14:textId="4F72947A" w:rsidR="00BC126F" w:rsidRPr="00BC126F" w:rsidDel="009661CB" w:rsidRDefault="00BC126F" w:rsidP="00B856FB">
            <w:pPr>
              <w:rPr>
                <w:del w:id="9821" w:author="Fegie" w:date="2021-04-28T12:03:00Z"/>
                <w:rFonts w:ascii="標楷體" w:eastAsia="標楷體" w:hAnsi="標楷體"/>
              </w:rPr>
            </w:pPr>
            <w:del w:id="982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9823" w:name="_Toc71198788"/>
              <w:bookmarkEnd w:id="9823"/>
            </w:del>
          </w:p>
        </w:tc>
        <w:tc>
          <w:tcPr>
            <w:tcW w:w="671" w:type="dxa"/>
            <w:tcPrChange w:id="9824" w:author="88692" w:date="2020-06-16T10:46:00Z">
              <w:tcPr>
                <w:tcW w:w="692" w:type="dxa"/>
              </w:tcPr>
            </w:tcPrChange>
          </w:tcPr>
          <w:p w14:paraId="5FC4E074" w14:textId="79B6F956" w:rsidR="00BC126F" w:rsidRPr="00BC126F" w:rsidDel="009661CB" w:rsidRDefault="00BC126F" w:rsidP="00B856FB">
            <w:pPr>
              <w:rPr>
                <w:del w:id="9825" w:author="Fegie" w:date="2021-04-28T12:03:00Z"/>
                <w:rFonts w:ascii="標楷體" w:eastAsia="標楷體" w:hAnsi="標楷體"/>
              </w:rPr>
            </w:pPr>
            <w:bookmarkStart w:id="9826" w:name="_Toc71198789"/>
            <w:bookmarkEnd w:id="9826"/>
          </w:p>
        </w:tc>
        <w:tc>
          <w:tcPr>
            <w:tcW w:w="2983" w:type="dxa"/>
            <w:tcPrChange w:id="9827" w:author="88692" w:date="2020-06-16T10:46:00Z">
              <w:tcPr>
                <w:tcW w:w="3439" w:type="dxa"/>
              </w:tcPr>
            </w:tcPrChange>
          </w:tcPr>
          <w:p w14:paraId="1EE3B768" w14:textId="4447C749" w:rsidR="00BC126F" w:rsidRPr="00BC126F" w:rsidDel="009661CB" w:rsidRDefault="00BC126F" w:rsidP="00217B06">
            <w:pPr>
              <w:rPr>
                <w:del w:id="9828" w:author="Fegie" w:date="2021-04-28T12:03:00Z"/>
                <w:rFonts w:ascii="標楷體" w:eastAsia="標楷體" w:hAnsi="標楷體"/>
              </w:rPr>
            </w:pPr>
            <w:del w:id="9829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</w:delText>
              </w:r>
              <w:r w:rsidRPr="00BC126F" w:rsidDel="009661CB">
                <w:rPr>
                  <w:rFonts w:ascii="標楷體" w:eastAsia="標楷體" w:hAnsi="標楷體"/>
                </w:rPr>
                <w:delText>.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必須輸入</w:delText>
              </w:r>
              <w:bookmarkStart w:id="9830" w:name="_Toc71198790"/>
              <w:bookmarkEnd w:id="9830"/>
            </w:del>
          </w:p>
          <w:p w14:paraId="20FFCE86" w14:textId="4598A267" w:rsidR="00BC126F" w:rsidRPr="00BC126F" w:rsidDel="009661CB" w:rsidRDefault="00BC126F" w:rsidP="00217B06">
            <w:pPr>
              <w:rPr>
                <w:del w:id="9831" w:author="Fegie" w:date="2021-04-28T12:03:00Z"/>
                <w:rFonts w:ascii="標楷體" w:eastAsia="標楷體" w:hAnsi="標楷體"/>
              </w:rPr>
            </w:pPr>
            <w:del w:id="983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01: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公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司</w:delText>
              </w:r>
              <w:bookmarkStart w:id="9833" w:name="_Toc71198791"/>
              <w:bookmarkEnd w:id="9833"/>
            </w:del>
          </w:p>
          <w:p w14:paraId="10A2B7EF" w14:textId="6B7F26F5" w:rsidR="00BC126F" w:rsidRPr="00BC126F" w:rsidDel="009661CB" w:rsidRDefault="00BC126F" w:rsidP="00217B06">
            <w:pPr>
              <w:rPr>
                <w:del w:id="9834" w:author="Fegie" w:date="2021-04-28T12:03:00Z"/>
                <w:rFonts w:ascii="標楷體" w:eastAsia="標楷體" w:hAnsi="標楷體"/>
              </w:rPr>
            </w:pPr>
            <w:del w:id="983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02: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住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家</w:delText>
              </w:r>
              <w:bookmarkStart w:id="9836" w:name="_Toc71198792"/>
              <w:bookmarkEnd w:id="9836"/>
            </w:del>
          </w:p>
          <w:p w14:paraId="4D7709B7" w14:textId="69FA22BC" w:rsidR="00BC126F" w:rsidRPr="00BC126F" w:rsidDel="009661CB" w:rsidRDefault="00BC126F" w:rsidP="00217B06">
            <w:pPr>
              <w:rPr>
                <w:del w:id="9837" w:author="Fegie" w:date="2021-04-28T12:03:00Z"/>
                <w:rFonts w:ascii="標楷體" w:eastAsia="標楷體" w:hAnsi="標楷體"/>
              </w:rPr>
            </w:pPr>
            <w:del w:id="983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03: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手機</w:delText>
              </w:r>
              <w:bookmarkStart w:id="9839" w:name="_Toc71198793"/>
              <w:bookmarkEnd w:id="9839"/>
            </w:del>
          </w:p>
          <w:p w14:paraId="6ABC8CAA" w14:textId="3571423B" w:rsidR="00BC126F" w:rsidRPr="00BC126F" w:rsidDel="009661CB" w:rsidRDefault="00BC126F" w:rsidP="00217B06">
            <w:pPr>
              <w:rPr>
                <w:del w:id="9840" w:author="Fegie" w:date="2021-04-28T12:03:00Z"/>
                <w:rFonts w:ascii="標楷體" w:eastAsia="標楷體" w:hAnsi="標楷體"/>
              </w:rPr>
            </w:pPr>
            <w:del w:id="9841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04: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傳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真</w:delText>
              </w:r>
              <w:bookmarkStart w:id="9842" w:name="_Toc71198794"/>
              <w:bookmarkEnd w:id="9842"/>
            </w:del>
          </w:p>
          <w:p w14:paraId="5E6D5822" w14:textId="4F63067A" w:rsidR="00BC126F" w:rsidRPr="00BC126F" w:rsidDel="009661CB" w:rsidRDefault="00BC126F" w:rsidP="00217B06">
            <w:pPr>
              <w:rPr>
                <w:del w:id="9843" w:author="Fegie" w:date="2021-04-28T12:03:00Z"/>
                <w:rFonts w:ascii="標楷體" w:eastAsia="標楷體" w:hAnsi="標楷體"/>
              </w:rPr>
            </w:pPr>
            <w:del w:id="9844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05: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簡訊</w:delText>
              </w:r>
              <w:bookmarkStart w:id="9845" w:name="_Toc71198795"/>
              <w:bookmarkEnd w:id="9845"/>
            </w:del>
          </w:p>
          <w:p w14:paraId="23DAEC4A" w14:textId="79DC53BE" w:rsidR="00BC126F" w:rsidRPr="00BC126F" w:rsidDel="009661CB" w:rsidRDefault="00BC126F" w:rsidP="00217B06">
            <w:pPr>
              <w:rPr>
                <w:del w:id="9846" w:author="Fegie" w:date="2021-04-28T12:03:00Z"/>
                <w:rFonts w:ascii="標楷體" w:eastAsia="標楷體" w:hAnsi="標楷體"/>
              </w:rPr>
            </w:pPr>
            <w:del w:id="984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06: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催收聯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絡</w:delText>
              </w:r>
              <w:bookmarkStart w:id="9848" w:name="_Toc71198796"/>
              <w:bookmarkEnd w:id="9848"/>
            </w:del>
          </w:p>
          <w:p w14:paraId="20A7A7DB" w14:textId="603F02E4" w:rsidR="00BC126F" w:rsidRPr="00BC126F" w:rsidDel="009661CB" w:rsidRDefault="00BC126F" w:rsidP="00217B06">
            <w:pPr>
              <w:rPr>
                <w:del w:id="9849" w:author="Fegie" w:date="2021-04-28T12:03:00Z"/>
                <w:rFonts w:ascii="標楷體" w:eastAsia="標楷體" w:hAnsi="標楷體"/>
              </w:rPr>
            </w:pPr>
            <w:del w:id="985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09: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其他</w:delText>
              </w:r>
              <w:bookmarkStart w:id="9851" w:name="_Toc71198797"/>
              <w:bookmarkEnd w:id="9851"/>
            </w:del>
          </w:p>
        </w:tc>
        <w:bookmarkStart w:id="9852" w:name="_Toc71198798"/>
        <w:bookmarkEnd w:id="9852"/>
      </w:tr>
      <w:tr w:rsidR="00BC126F" w:rsidRPr="00BC126F" w:rsidDel="009661CB" w14:paraId="45530B7C" w14:textId="30131C2F" w:rsidTr="00A16035">
        <w:trPr>
          <w:trHeight w:val="291"/>
          <w:jc w:val="center"/>
          <w:del w:id="9853" w:author="Fegie" w:date="2021-04-28T12:03:00Z"/>
          <w:trPrChange w:id="9854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9855" w:author="88692" w:date="2020-06-16T10:46:00Z">
              <w:tcPr>
                <w:tcW w:w="559" w:type="dxa"/>
              </w:tcPr>
            </w:tcPrChange>
          </w:tcPr>
          <w:p w14:paraId="3F25DC3C" w14:textId="18C0710C" w:rsidR="00BC126F" w:rsidRPr="00BC126F" w:rsidDel="009661CB" w:rsidRDefault="00BC126F" w:rsidP="00B856FB">
            <w:pPr>
              <w:rPr>
                <w:del w:id="9856" w:author="Fegie" w:date="2021-04-28T12:03:00Z"/>
                <w:rFonts w:ascii="標楷體" w:eastAsia="標楷體" w:hAnsi="標楷體"/>
              </w:rPr>
            </w:pPr>
            <w:del w:id="985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4</w:delText>
              </w:r>
              <w:bookmarkStart w:id="9858" w:name="_Toc71198799"/>
              <w:bookmarkEnd w:id="9858"/>
            </w:del>
          </w:p>
        </w:tc>
        <w:tc>
          <w:tcPr>
            <w:tcW w:w="1842" w:type="dxa"/>
            <w:tcPrChange w:id="9859" w:author="88692" w:date="2020-06-16T10:46:00Z">
              <w:tcPr>
                <w:tcW w:w="2150" w:type="dxa"/>
              </w:tcPr>
            </w:tcPrChange>
          </w:tcPr>
          <w:p w14:paraId="355A4FD4" w14:textId="6A2F4420" w:rsidR="00BC126F" w:rsidDel="002E03D0" w:rsidRDefault="00BC126F" w:rsidP="002C7045">
            <w:pPr>
              <w:rPr>
                <w:ins w:id="9860" w:author="88692" w:date="2020-06-16T10:34:00Z"/>
                <w:del w:id="9861" w:author="Fegie" w:date="2021-03-05T12:03:00Z"/>
                <w:rFonts w:ascii="標楷體" w:eastAsia="標楷體" w:hAnsi="標楷體"/>
              </w:rPr>
            </w:pPr>
            <w:del w:id="986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 xml:space="preserve">電話號碼    </w:delText>
              </w:r>
            </w:del>
            <w:bookmarkStart w:id="9863" w:name="_Toc71198800"/>
            <w:bookmarkEnd w:id="9863"/>
          </w:p>
          <w:p w14:paraId="69B266C6" w14:textId="0AEA7F28" w:rsidR="002C7045" w:rsidDel="002E03D0" w:rsidRDefault="002C7045" w:rsidP="002C7045">
            <w:pPr>
              <w:rPr>
                <w:ins w:id="9864" w:author="88692" w:date="2020-06-16T10:34:00Z"/>
                <w:del w:id="9865" w:author="Fegie" w:date="2021-03-05T12:03:00Z"/>
                <w:rFonts w:ascii="標楷體" w:eastAsia="標楷體" w:hAnsi="標楷體"/>
              </w:rPr>
            </w:pPr>
            <w:ins w:id="9866" w:author="88692" w:date="2020-06-16T10:34:00Z">
              <w:del w:id="9867" w:author="Fegie" w:date="2021-03-05T12:03:00Z">
                <w:r w:rsidDel="002E03D0">
                  <w:rPr>
                    <w:rFonts w:ascii="標楷體" w:eastAsia="標楷體" w:hAnsi="標楷體"/>
                  </w:rPr>
                  <w:delText>Or</w:delText>
                </w:r>
                <w:bookmarkStart w:id="9868" w:name="_Toc71198801"/>
                <w:bookmarkEnd w:id="9868"/>
              </w:del>
            </w:ins>
          </w:p>
          <w:p w14:paraId="2A7EC609" w14:textId="325565D4" w:rsidR="002C7045" w:rsidRPr="00BC126F" w:rsidDel="009661CB" w:rsidRDefault="002C7045" w:rsidP="00A16035">
            <w:pPr>
              <w:rPr>
                <w:del w:id="9869" w:author="Fegie" w:date="2021-04-28T12:03:00Z"/>
                <w:rFonts w:ascii="標楷體" w:eastAsia="標楷體" w:hAnsi="標楷體"/>
              </w:rPr>
            </w:pPr>
            <w:ins w:id="9870" w:author="88692" w:date="2020-06-16T10:34:00Z">
              <w:del w:id="9871" w:author="Fegie" w:date="2021-03-05T12:03:00Z">
                <w:r w:rsidRPr="002C7045" w:rsidDel="002E03D0">
                  <w:rPr>
                    <w:rFonts w:ascii="標楷體" w:eastAsia="標楷體" w:hAnsi="標楷體" w:hint="eastAsia"/>
                  </w:rPr>
                  <w:delText>手機號碼</w:delText>
                </w:r>
              </w:del>
            </w:ins>
            <w:bookmarkStart w:id="9872" w:name="_Toc71198802"/>
            <w:bookmarkEnd w:id="9872"/>
          </w:p>
        </w:tc>
        <w:tc>
          <w:tcPr>
            <w:tcW w:w="2376" w:type="dxa"/>
            <w:tcPrChange w:id="9873" w:author="88692" w:date="2020-06-16T10:46:00Z">
              <w:tcPr>
                <w:tcW w:w="1296" w:type="dxa"/>
              </w:tcPr>
            </w:tcPrChange>
          </w:tcPr>
          <w:p w14:paraId="487C992C" w14:textId="53DE4BBC" w:rsidR="00BC126F" w:rsidDel="002E03D0" w:rsidRDefault="00BC126F" w:rsidP="00B856FB">
            <w:pPr>
              <w:rPr>
                <w:ins w:id="9874" w:author="88692" w:date="2020-06-16T10:35:00Z"/>
                <w:del w:id="9875" w:author="Fegie" w:date="2021-03-05T12:03:00Z"/>
                <w:rFonts w:ascii="標楷體" w:eastAsia="標楷體" w:hAnsi="標楷體"/>
              </w:rPr>
            </w:pPr>
            <w:del w:id="9876" w:author="Fegie" w:date="2021-04-28T12:03:00Z">
              <w:r w:rsidDel="009661CB">
                <w:rPr>
                  <w:rFonts w:ascii="標楷體" w:eastAsia="標楷體" w:hAnsi="標楷體"/>
                </w:rPr>
                <w:delText>X(</w:delText>
              </w:r>
            </w:del>
            <w:ins w:id="9877" w:author="88692" w:date="2020-06-16T10:34:00Z">
              <w:del w:id="9878" w:author="Fegie" w:date="2021-04-28T12:03:00Z">
                <w:r w:rsidR="002C7045" w:rsidDel="009661CB">
                  <w:rPr>
                    <w:rFonts w:ascii="標楷體" w:eastAsia="標楷體" w:hAnsi="標楷體"/>
                  </w:rPr>
                  <w:delText>0</w:delText>
                </w:r>
              </w:del>
            </w:ins>
            <w:del w:id="9879" w:author="Fegie" w:date="2021-04-28T12:03:00Z">
              <w:r w:rsidDel="009661CB">
                <w:rPr>
                  <w:rFonts w:ascii="標楷體" w:eastAsia="標楷體" w:hAnsi="標楷體"/>
                </w:rPr>
                <w:delText>15)</w:delText>
              </w:r>
            </w:del>
            <w:ins w:id="9880" w:author="88692" w:date="2020-06-16T10:34:00Z">
              <w:del w:id="9881" w:author="Fegie" w:date="2021-04-28T12:03:00Z">
                <w:r w:rsidR="002C7045" w:rsidDel="009661CB">
                  <w:rPr>
                    <w:rFonts w:ascii="標楷體" w:eastAsia="標楷體" w:hAnsi="標楷體"/>
                  </w:rPr>
                  <w:delText>-X(10)-X(05)</w:delText>
                </w:r>
              </w:del>
            </w:ins>
            <w:bookmarkStart w:id="9882" w:name="_Toc71198803"/>
            <w:bookmarkEnd w:id="9882"/>
          </w:p>
          <w:p w14:paraId="297D6402" w14:textId="188BE368" w:rsidR="002C7045" w:rsidDel="002E03D0" w:rsidRDefault="002C7045" w:rsidP="00B856FB">
            <w:pPr>
              <w:rPr>
                <w:ins w:id="9883" w:author="88692" w:date="2020-06-16T10:35:00Z"/>
                <w:del w:id="9884" w:author="Fegie" w:date="2021-03-05T12:03:00Z"/>
                <w:rFonts w:ascii="標楷體" w:eastAsia="標楷體" w:hAnsi="標楷體"/>
              </w:rPr>
            </w:pPr>
            <w:ins w:id="9885" w:author="88692" w:date="2020-06-16T10:35:00Z">
              <w:del w:id="9886" w:author="Fegie" w:date="2021-03-05T12:03:00Z">
                <w:r w:rsidDel="002E03D0">
                  <w:rPr>
                    <w:rFonts w:ascii="標楷體" w:eastAsia="標楷體" w:hAnsi="標楷體"/>
                  </w:rPr>
                  <w:delText>Or</w:delText>
                </w:r>
                <w:bookmarkStart w:id="9887" w:name="_Toc71198804"/>
                <w:bookmarkEnd w:id="9887"/>
              </w:del>
            </w:ins>
          </w:p>
          <w:p w14:paraId="5C8011BF" w14:textId="120C4E5B" w:rsidR="002C7045" w:rsidRPr="00BC126F" w:rsidDel="009661CB" w:rsidRDefault="002C7045" w:rsidP="00B856FB">
            <w:pPr>
              <w:rPr>
                <w:del w:id="9888" w:author="Fegie" w:date="2021-04-28T12:03:00Z"/>
                <w:rFonts w:ascii="標楷體" w:eastAsia="標楷體" w:hAnsi="標楷體"/>
              </w:rPr>
            </w:pPr>
            <w:ins w:id="9889" w:author="88692" w:date="2020-06-16T10:35:00Z">
              <w:del w:id="9890" w:author="Fegie" w:date="2021-03-05T12:03:00Z">
                <w:r w:rsidDel="002E03D0">
                  <w:rPr>
                    <w:rFonts w:ascii="標楷體" w:eastAsia="標楷體" w:hAnsi="標楷體" w:hint="eastAsia"/>
                  </w:rPr>
                  <w:delText>X</w:delText>
                </w:r>
                <w:r w:rsidDel="002E03D0">
                  <w:rPr>
                    <w:rFonts w:ascii="標楷體" w:eastAsia="標楷體" w:hAnsi="標楷體"/>
                  </w:rPr>
                  <w:delText>(15)</w:delText>
                </w:r>
              </w:del>
            </w:ins>
            <w:bookmarkStart w:id="9891" w:name="_Toc71198805"/>
            <w:bookmarkEnd w:id="9891"/>
          </w:p>
        </w:tc>
        <w:tc>
          <w:tcPr>
            <w:tcW w:w="960" w:type="dxa"/>
            <w:tcPrChange w:id="9892" w:author="88692" w:date="2020-06-16T10:46:00Z">
              <w:tcPr>
                <w:tcW w:w="1072" w:type="dxa"/>
              </w:tcPr>
            </w:tcPrChange>
          </w:tcPr>
          <w:p w14:paraId="3835BB5B" w14:textId="7D26B17A" w:rsidR="00BC126F" w:rsidRPr="00BC126F" w:rsidDel="009661CB" w:rsidRDefault="00BC126F" w:rsidP="00B856FB">
            <w:pPr>
              <w:rPr>
                <w:del w:id="9893" w:author="Fegie" w:date="2021-04-28T12:03:00Z"/>
                <w:rFonts w:ascii="標楷體" w:eastAsia="標楷體" w:hAnsi="標楷體"/>
              </w:rPr>
            </w:pPr>
            <w:bookmarkStart w:id="9894" w:name="_Toc71198806"/>
            <w:bookmarkEnd w:id="9894"/>
          </w:p>
        </w:tc>
        <w:tc>
          <w:tcPr>
            <w:tcW w:w="1021" w:type="dxa"/>
            <w:tcPrChange w:id="9895" w:author="88692" w:date="2020-06-16T10:46:00Z">
              <w:tcPr>
                <w:tcW w:w="1147" w:type="dxa"/>
              </w:tcPr>
            </w:tcPrChange>
          </w:tcPr>
          <w:p w14:paraId="00616C47" w14:textId="50738CE8" w:rsidR="00BC126F" w:rsidRPr="00BC126F" w:rsidDel="009661CB" w:rsidRDefault="00BC126F" w:rsidP="00B856FB">
            <w:pPr>
              <w:rPr>
                <w:del w:id="9896" w:author="Fegie" w:date="2021-04-28T12:03:00Z"/>
                <w:rFonts w:ascii="標楷體" w:eastAsia="標楷體" w:hAnsi="標楷體"/>
              </w:rPr>
            </w:pPr>
            <w:bookmarkStart w:id="9897" w:name="_Toc71198807"/>
            <w:bookmarkEnd w:id="9897"/>
          </w:p>
        </w:tc>
        <w:tc>
          <w:tcPr>
            <w:tcW w:w="629" w:type="dxa"/>
            <w:tcPrChange w:id="9898" w:author="88692" w:date="2020-06-16T10:46:00Z">
              <w:tcPr>
                <w:tcW w:w="667" w:type="dxa"/>
              </w:tcPr>
            </w:tcPrChange>
          </w:tcPr>
          <w:p w14:paraId="34838795" w14:textId="79514FA8" w:rsidR="00BC126F" w:rsidRPr="00BC126F" w:rsidDel="009661CB" w:rsidRDefault="00BC126F" w:rsidP="00B856FB">
            <w:pPr>
              <w:rPr>
                <w:del w:id="9899" w:author="Fegie" w:date="2021-04-28T12:03:00Z"/>
                <w:rFonts w:ascii="標楷體" w:eastAsia="標楷體" w:hAnsi="標楷體"/>
              </w:rPr>
            </w:pPr>
            <w:del w:id="990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9901" w:name="_Toc71198808"/>
              <w:bookmarkEnd w:id="9901"/>
            </w:del>
          </w:p>
        </w:tc>
        <w:tc>
          <w:tcPr>
            <w:tcW w:w="671" w:type="dxa"/>
            <w:tcPrChange w:id="9902" w:author="88692" w:date="2020-06-16T10:46:00Z">
              <w:tcPr>
                <w:tcW w:w="692" w:type="dxa"/>
              </w:tcPr>
            </w:tcPrChange>
          </w:tcPr>
          <w:p w14:paraId="34F523EA" w14:textId="3F69D00D" w:rsidR="00BC126F" w:rsidRPr="00BC126F" w:rsidDel="009661CB" w:rsidRDefault="00BC126F" w:rsidP="00B856FB">
            <w:pPr>
              <w:rPr>
                <w:del w:id="9903" w:author="Fegie" w:date="2021-04-28T12:03:00Z"/>
                <w:rFonts w:ascii="標楷體" w:eastAsia="標楷體" w:hAnsi="標楷體"/>
              </w:rPr>
            </w:pPr>
            <w:bookmarkStart w:id="9904" w:name="_Toc71198809"/>
            <w:bookmarkEnd w:id="9904"/>
          </w:p>
        </w:tc>
        <w:tc>
          <w:tcPr>
            <w:tcW w:w="2983" w:type="dxa"/>
            <w:tcPrChange w:id="9905" w:author="88692" w:date="2020-06-16T10:46:00Z">
              <w:tcPr>
                <w:tcW w:w="3439" w:type="dxa"/>
              </w:tcPr>
            </w:tcPrChange>
          </w:tcPr>
          <w:p w14:paraId="3B6FA67E" w14:textId="11C43ADE" w:rsidR="00BC126F" w:rsidRPr="00BC126F" w:rsidDel="009661CB" w:rsidRDefault="00BC126F" w:rsidP="00B856FB">
            <w:pPr>
              <w:rPr>
                <w:del w:id="9906" w:author="Fegie" w:date="2021-04-28T12:03:00Z"/>
                <w:rFonts w:ascii="標楷體" w:eastAsia="標楷體" w:hAnsi="標楷體"/>
              </w:rPr>
            </w:pPr>
            <w:del w:id="990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9908" w:name="_Toc71198810"/>
              <w:bookmarkEnd w:id="9908"/>
            </w:del>
          </w:p>
        </w:tc>
        <w:bookmarkStart w:id="9909" w:name="_Toc71198811"/>
        <w:bookmarkEnd w:id="9909"/>
      </w:tr>
      <w:tr w:rsidR="00BC126F" w:rsidRPr="00BC126F" w:rsidDel="009661CB" w14:paraId="59DE72D6" w14:textId="1467997C" w:rsidTr="00A16035">
        <w:trPr>
          <w:trHeight w:val="291"/>
          <w:jc w:val="center"/>
          <w:del w:id="9910" w:author="Fegie" w:date="2021-04-28T12:03:00Z"/>
          <w:trPrChange w:id="9911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9912" w:author="88692" w:date="2020-06-16T10:46:00Z">
              <w:tcPr>
                <w:tcW w:w="559" w:type="dxa"/>
              </w:tcPr>
            </w:tcPrChange>
          </w:tcPr>
          <w:p w14:paraId="1DEC7A7A" w14:textId="216ACFA7" w:rsidR="00BC126F" w:rsidRPr="00BC126F" w:rsidDel="009661CB" w:rsidRDefault="00BC126F" w:rsidP="00732692">
            <w:pPr>
              <w:rPr>
                <w:del w:id="9913" w:author="Fegie" w:date="2021-04-28T12:03:00Z"/>
                <w:rFonts w:ascii="標楷體" w:eastAsia="標楷體" w:hAnsi="標楷體"/>
              </w:rPr>
            </w:pPr>
            <w:del w:id="9914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5</w:delText>
              </w:r>
              <w:bookmarkStart w:id="9915" w:name="_Toc71198812"/>
              <w:bookmarkEnd w:id="9915"/>
            </w:del>
          </w:p>
        </w:tc>
        <w:tc>
          <w:tcPr>
            <w:tcW w:w="1842" w:type="dxa"/>
            <w:tcPrChange w:id="9916" w:author="88692" w:date="2020-06-16T10:46:00Z">
              <w:tcPr>
                <w:tcW w:w="2150" w:type="dxa"/>
              </w:tcPr>
            </w:tcPrChange>
          </w:tcPr>
          <w:p w14:paraId="1423596A" w14:textId="0561AC81" w:rsidR="00BC126F" w:rsidRPr="00BC126F" w:rsidDel="009661CB" w:rsidRDefault="00BC126F" w:rsidP="00732692">
            <w:pPr>
              <w:rPr>
                <w:del w:id="9917" w:author="Fegie" w:date="2021-04-28T12:03:00Z"/>
                <w:rFonts w:ascii="標楷體" w:eastAsia="標楷體" w:hAnsi="標楷體"/>
              </w:rPr>
            </w:pPr>
            <w:del w:id="9918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動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因</w:delText>
              </w:r>
              <w:bookmarkStart w:id="9919" w:name="_Toc71198813"/>
              <w:bookmarkEnd w:id="9919"/>
            </w:del>
          </w:p>
        </w:tc>
        <w:tc>
          <w:tcPr>
            <w:tcW w:w="2376" w:type="dxa"/>
            <w:tcPrChange w:id="9920" w:author="88692" w:date="2020-06-16T10:46:00Z">
              <w:tcPr>
                <w:tcW w:w="1296" w:type="dxa"/>
              </w:tcPr>
            </w:tcPrChange>
          </w:tcPr>
          <w:p w14:paraId="2B29E8BD" w14:textId="5EBBA4BE" w:rsidR="00BC126F" w:rsidRPr="00BC126F" w:rsidDel="009661CB" w:rsidRDefault="005B4609" w:rsidP="00732692">
            <w:pPr>
              <w:rPr>
                <w:del w:id="9921" w:author="Fegie" w:date="2021-04-28T12:03:00Z"/>
                <w:rFonts w:ascii="標楷體" w:eastAsia="標楷體" w:hAnsi="標楷體"/>
              </w:rPr>
            </w:pPr>
            <w:del w:id="9922" w:author="Fegie" w:date="2021-04-28T12:03:00Z">
              <w:r w:rsidDel="009661CB">
                <w:rPr>
                  <w:rFonts w:ascii="標楷體" w:eastAsia="標楷體" w:hAnsi="標楷體"/>
                </w:rPr>
                <w:delText>XX</w:delText>
              </w:r>
              <w:bookmarkStart w:id="9923" w:name="_Toc71198814"/>
              <w:bookmarkEnd w:id="9923"/>
            </w:del>
          </w:p>
        </w:tc>
        <w:tc>
          <w:tcPr>
            <w:tcW w:w="960" w:type="dxa"/>
            <w:tcPrChange w:id="9924" w:author="88692" w:date="2020-06-16T10:46:00Z">
              <w:tcPr>
                <w:tcW w:w="1072" w:type="dxa"/>
              </w:tcPr>
            </w:tcPrChange>
          </w:tcPr>
          <w:p w14:paraId="01D25B1A" w14:textId="5FAC0655" w:rsidR="00BC126F" w:rsidRPr="00BC126F" w:rsidDel="009661CB" w:rsidRDefault="00BC126F" w:rsidP="00732692">
            <w:pPr>
              <w:rPr>
                <w:del w:id="9925" w:author="Fegie" w:date="2021-04-28T12:03:00Z"/>
                <w:rFonts w:ascii="標楷體" w:eastAsia="標楷體" w:hAnsi="標楷體"/>
              </w:rPr>
            </w:pPr>
            <w:bookmarkStart w:id="9926" w:name="_Toc71198815"/>
            <w:bookmarkEnd w:id="9926"/>
          </w:p>
        </w:tc>
        <w:tc>
          <w:tcPr>
            <w:tcW w:w="1021" w:type="dxa"/>
            <w:tcPrChange w:id="9927" w:author="88692" w:date="2020-06-16T10:46:00Z">
              <w:tcPr>
                <w:tcW w:w="1147" w:type="dxa"/>
              </w:tcPr>
            </w:tcPrChange>
          </w:tcPr>
          <w:p w14:paraId="7DFDB003" w14:textId="657BC7A3" w:rsidR="00BC126F" w:rsidRPr="00BC126F" w:rsidDel="009661CB" w:rsidRDefault="00BC126F" w:rsidP="00732692">
            <w:pPr>
              <w:rPr>
                <w:del w:id="9928" w:author="Fegie" w:date="2021-04-28T12:03:00Z"/>
                <w:rFonts w:ascii="標楷體" w:eastAsia="標楷體" w:hAnsi="標楷體"/>
              </w:rPr>
            </w:pPr>
            <w:bookmarkStart w:id="9929" w:name="_Toc71198816"/>
            <w:bookmarkEnd w:id="9929"/>
          </w:p>
        </w:tc>
        <w:tc>
          <w:tcPr>
            <w:tcW w:w="629" w:type="dxa"/>
            <w:tcPrChange w:id="9930" w:author="88692" w:date="2020-06-16T10:46:00Z">
              <w:tcPr>
                <w:tcW w:w="667" w:type="dxa"/>
              </w:tcPr>
            </w:tcPrChange>
          </w:tcPr>
          <w:p w14:paraId="08564C72" w14:textId="0E3FFB15" w:rsidR="00BC126F" w:rsidRPr="00BC126F" w:rsidDel="009661CB" w:rsidRDefault="00BC126F" w:rsidP="00732692">
            <w:pPr>
              <w:rPr>
                <w:del w:id="9931" w:author="Fegie" w:date="2021-04-28T12:03:00Z"/>
                <w:rFonts w:ascii="標楷體" w:eastAsia="標楷體" w:hAnsi="標楷體"/>
              </w:rPr>
            </w:pPr>
            <w:del w:id="993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9933" w:name="_Toc71198817"/>
              <w:bookmarkEnd w:id="9933"/>
            </w:del>
          </w:p>
        </w:tc>
        <w:tc>
          <w:tcPr>
            <w:tcW w:w="671" w:type="dxa"/>
            <w:tcPrChange w:id="9934" w:author="88692" w:date="2020-06-16T10:46:00Z">
              <w:tcPr>
                <w:tcW w:w="692" w:type="dxa"/>
              </w:tcPr>
            </w:tcPrChange>
          </w:tcPr>
          <w:p w14:paraId="71BF6470" w14:textId="47900B1A" w:rsidR="00BC126F" w:rsidRPr="00BC126F" w:rsidDel="009661CB" w:rsidRDefault="00BC126F" w:rsidP="00732692">
            <w:pPr>
              <w:rPr>
                <w:del w:id="9935" w:author="Fegie" w:date="2021-04-28T12:03:00Z"/>
                <w:rFonts w:ascii="標楷體" w:eastAsia="標楷體" w:hAnsi="標楷體"/>
              </w:rPr>
            </w:pPr>
            <w:bookmarkStart w:id="9936" w:name="_Toc71198818"/>
            <w:bookmarkEnd w:id="9936"/>
          </w:p>
        </w:tc>
        <w:tc>
          <w:tcPr>
            <w:tcW w:w="2983" w:type="dxa"/>
            <w:tcPrChange w:id="9937" w:author="88692" w:date="2020-06-16T10:46:00Z">
              <w:tcPr>
                <w:tcW w:w="3439" w:type="dxa"/>
              </w:tcPr>
            </w:tcPrChange>
          </w:tcPr>
          <w:p w14:paraId="567D1146" w14:textId="38800450" w:rsidR="00BC126F" w:rsidRPr="00BC126F" w:rsidDel="009661CB" w:rsidRDefault="00BC126F" w:rsidP="00732692">
            <w:pPr>
              <w:rPr>
                <w:del w:id="9938" w:author="Fegie" w:date="2021-04-28T12:03:00Z"/>
                <w:rFonts w:ascii="標楷體" w:eastAsia="標楷體" w:hAnsi="標楷體"/>
              </w:rPr>
            </w:pPr>
            <w:del w:id="9939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9940" w:name="_Toc71198819"/>
              <w:bookmarkEnd w:id="9940"/>
            </w:del>
          </w:p>
          <w:p w14:paraId="170C9C8C" w14:textId="7D1E747B" w:rsidR="00BC126F" w:rsidRPr="00BC126F" w:rsidDel="009661CB" w:rsidRDefault="00BC126F" w:rsidP="00732692">
            <w:pPr>
              <w:rPr>
                <w:del w:id="9941" w:author="Fegie" w:date="2021-04-28T12:03:00Z"/>
                <w:rFonts w:ascii="標楷體" w:eastAsia="標楷體" w:hAnsi="標楷體"/>
              </w:rPr>
            </w:pPr>
            <w:del w:id="994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01: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客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戶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申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請</w:delText>
              </w:r>
              <w:bookmarkStart w:id="9943" w:name="_Toc71198820"/>
              <w:bookmarkEnd w:id="9943"/>
            </w:del>
          </w:p>
        </w:tc>
        <w:bookmarkStart w:id="9944" w:name="_Toc71198821"/>
        <w:bookmarkEnd w:id="9944"/>
      </w:tr>
      <w:tr w:rsidR="00BC126F" w:rsidRPr="00BC126F" w:rsidDel="009661CB" w14:paraId="0CB4FAEF" w14:textId="0B131C44" w:rsidTr="00A16035">
        <w:trPr>
          <w:trHeight w:val="291"/>
          <w:jc w:val="center"/>
          <w:del w:id="9945" w:author="Fegie" w:date="2021-04-28T12:03:00Z"/>
          <w:trPrChange w:id="9946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9947" w:author="88692" w:date="2020-06-16T10:46:00Z">
              <w:tcPr>
                <w:tcW w:w="559" w:type="dxa"/>
              </w:tcPr>
            </w:tcPrChange>
          </w:tcPr>
          <w:p w14:paraId="45E85CA0" w14:textId="412CBE5B" w:rsidR="00BC126F" w:rsidRPr="00BC126F" w:rsidDel="009661CB" w:rsidRDefault="00BC126F" w:rsidP="00732692">
            <w:pPr>
              <w:rPr>
                <w:del w:id="9948" w:author="Fegie" w:date="2021-04-28T12:03:00Z"/>
                <w:rFonts w:ascii="標楷體" w:eastAsia="標楷體" w:hAnsi="標楷體"/>
              </w:rPr>
            </w:pPr>
            <w:del w:id="9949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6</w:delText>
              </w:r>
              <w:bookmarkStart w:id="9950" w:name="_Toc71198822"/>
              <w:bookmarkEnd w:id="9950"/>
            </w:del>
          </w:p>
        </w:tc>
        <w:tc>
          <w:tcPr>
            <w:tcW w:w="1842" w:type="dxa"/>
            <w:tcPrChange w:id="9951" w:author="88692" w:date="2020-06-16T10:46:00Z">
              <w:tcPr>
                <w:tcW w:w="2150" w:type="dxa"/>
              </w:tcPr>
            </w:tcPrChange>
          </w:tcPr>
          <w:p w14:paraId="7E363AA4" w14:textId="11BB786B" w:rsidR="00BC126F" w:rsidRPr="00BC126F" w:rsidDel="009661CB" w:rsidRDefault="00BC126F" w:rsidP="00732692">
            <w:pPr>
              <w:rPr>
                <w:del w:id="9952" w:author="Fegie" w:date="2021-04-28T12:03:00Z"/>
                <w:rFonts w:ascii="標楷體" w:eastAsia="標楷體" w:hAnsi="標楷體"/>
              </w:rPr>
            </w:pPr>
            <w:del w:id="9953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與借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款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人關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係</w:delText>
              </w:r>
              <w:bookmarkStart w:id="9954" w:name="_Toc71198823"/>
              <w:bookmarkEnd w:id="9954"/>
            </w:del>
          </w:p>
        </w:tc>
        <w:tc>
          <w:tcPr>
            <w:tcW w:w="2376" w:type="dxa"/>
            <w:tcPrChange w:id="9955" w:author="88692" w:date="2020-06-16T10:46:00Z">
              <w:tcPr>
                <w:tcW w:w="1296" w:type="dxa"/>
              </w:tcPr>
            </w:tcPrChange>
          </w:tcPr>
          <w:p w14:paraId="0174A197" w14:textId="14D40527" w:rsidR="00BC126F" w:rsidRPr="00BC126F" w:rsidDel="009661CB" w:rsidRDefault="00831A6E" w:rsidP="00732692">
            <w:pPr>
              <w:rPr>
                <w:del w:id="9956" w:author="Fegie" w:date="2021-04-28T12:03:00Z"/>
                <w:rFonts w:ascii="標楷體" w:eastAsia="標楷體" w:hAnsi="標楷體"/>
              </w:rPr>
            </w:pPr>
            <w:del w:id="9957" w:author="Fegie" w:date="2021-04-28T12:03:00Z">
              <w:r w:rsidDel="009661CB">
                <w:rPr>
                  <w:rFonts w:ascii="標楷體" w:eastAsia="標楷體" w:hAnsi="標楷體" w:hint="eastAsia"/>
                </w:rPr>
                <w:delText>XX</w:delText>
              </w:r>
              <w:bookmarkStart w:id="9958" w:name="_Toc71198824"/>
              <w:bookmarkEnd w:id="9958"/>
            </w:del>
          </w:p>
        </w:tc>
        <w:tc>
          <w:tcPr>
            <w:tcW w:w="960" w:type="dxa"/>
            <w:tcPrChange w:id="9959" w:author="88692" w:date="2020-06-16T10:46:00Z">
              <w:tcPr>
                <w:tcW w:w="1072" w:type="dxa"/>
              </w:tcPr>
            </w:tcPrChange>
          </w:tcPr>
          <w:p w14:paraId="7267C2A4" w14:textId="24D667F6" w:rsidR="00BC126F" w:rsidRPr="00BC126F" w:rsidDel="009661CB" w:rsidRDefault="00BC126F" w:rsidP="00732692">
            <w:pPr>
              <w:rPr>
                <w:del w:id="9960" w:author="Fegie" w:date="2021-04-28T12:03:00Z"/>
                <w:rFonts w:ascii="標楷體" w:eastAsia="標楷體" w:hAnsi="標楷體"/>
              </w:rPr>
            </w:pPr>
            <w:bookmarkStart w:id="9961" w:name="_Toc71198825"/>
            <w:bookmarkEnd w:id="9961"/>
          </w:p>
        </w:tc>
        <w:tc>
          <w:tcPr>
            <w:tcW w:w="1021" w:type="dxa"/>
            <w:tcPrChange w:id="9962" w:author="88692" w:date="2020-06-16T10:46:00Z">
              <w:tcPr>
                <w:tcW w:w="1147" w:type="dxa"/>
              </w:tcPr>
            </w:tcPrChange>
          </w:tcPr>
          <w:p w14:paraId="11A314E7" w14:textId="505F0416" w:rsidR="00BC126F" w:rsidRPr="00BC126F" w:rsidDel="009661CB" w:rsidRDefault="00BC126F" w:rsidP="00732692">
            <w:pPr>
              <w:rPr>
                <w:del w:id="9963" w:author="Fegie" w:date="2021-04-28T12:03:00Z"/>
                <w:rFonts w:ascii="標楷體" w:eastAsia="標楷體" w:hAnsi="標楷體"/>
              </w:rPr>
            </w:pPr>
            <w:bookmarkStart w:id="9964" w:name="_Toc71198826"/>
            <w:bookmarkEnd w:id="9964"/>
          </w:p>
        </w:tc>
        <w:tc>
          <w:tcPr>
            <w:tcW w:w="629" w:type="dxa"/>
            <w:tcPrChange w:id="9965" w:author="88692" w:date="2020-06-16T10:46:00Z">
              <w:tcPr>
                <w:tcW w:w="667" w:type="dxa"/>
              </w:tcPr>
            </w:tcPrChange>
          </w:tcPr>
          <w:p w14:paraId="3865A295" w14:textId="682C90EA" w:rsidR="00BC126F" w:rsidRPr="00BC126F" w:rsidDel="009661CB" w:rsidRDefault="00BC126F" w:rsidP="00732692">
            <w:pPr>
              <w:rPr>
                <w:del w:id="9966" w:author="Fegie" w:date="2021-04-28T12:03:00Z"/>
                <w:rFonts w:ascii="標楷體" w:eastAsia="標楷體" w:hAnsi="標楷體"/>
              </w:rPr>
            </w:pPr>
            <w:bookmarkStart w:id="9967" w:name="_Toc71198827"/>
            <w:bookmarkEnd w:id="9967"/>
          </w:p>
        </w:tc>
        <w:tc>
          <w:tcPr>
            <w:tcW w:w="671" w:type="dxa"/>
            <w:tcPrChange w:id="9968" w:author="88692" w:date="2020-06-16T10:46:00Z">
              <w:tcPr>
                <w:tcW w:w="692" w:type="dxa"/>
              </w:tcPr>
            </w:tcPrChange>
          </w:tcPr>
          <w:p w14:paraId="2E1AFE9A" w14:textId="10C04172" w:rsidR="00BC126F" w:rsidRPr="00BC126F" w:rsidDel="009661CB" w:rsidRDefault="00BC126F" w:rsidP="00732692">
            <w:pPr>
              <w:rPr>
                <w:del w:id="9969" w:author="Fegie" w:date="2021-04-28T12:03:00Z"/>
                <w:rFonts w:ascii="標楷體" w:eastAsia="標楷體" w:hAnsi="標楷體"/>
              </w:rPr>
            </w:pPr>
            <w:bookmarkStart w:id="9970" w:name="_Toc71198828"/>
            <w:bookmarkEnd w:id="9970"/>
          </w:p>
        </w:tc>
        <w:tc>
          <w:tcPr>
            <w:tcW w:w="2983" w:type="dxa"/>
            <w:tcPrChange w:id="9971" w:author="88692" w:date="2020-06-16T10:46:00Z">
              <w:tcPr>
                <w:tcW w:w="3439" w:type="dxa"/>
              </w:tcPr>
            </w:tcPrChange>
          </w:tcPr>
          <w:p w14:paraId="5CA636EE" w14:textId="44F6DD1B" w:rsidR="00831A6E" w:rsidDel="009661CB" w:rsidRDefault="00BC126F" w:rsidP="00F25964">
            <w:pPr>
              <w:rPr>
                <w:del w:id="9972" w:author="Fegie" w:date="2021-04-28T12:03:00Z"/>
                <w:rFonts w:ascii="標楷體" w:eastAsia="標楷體" w:hAnsi="標楷體"/>
              </w:rPr>
            </w:pPr>
            <w:del w:id="997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i.電話種類</w:delText>
              </w:r>
              <w:r w:rsidR="00831A6E" w:rsidDel="009661CB">
                <w:rPr>
                  <w:rFonts w:ascii="標楷體" w:eastAsia="標楷體" w:hAnsi="標楷體" w:hint="eastAsia"/>
                </w:rPr>
                <w:delText>0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6: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催收聯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絡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或</w:delText>
              </w:r>
              <w:bookmarkStart w:id="9974" w:name="_Toc71198829"/>
              <w:bookmarkEnd w:id="9974"/>
            </w:del>
          </w:p>
          <w:p w14:paraId="6F963242" w14:textId="4092AAE2" w:rsidR="00BC126F" w:rsidRPr="00BC126F" w:rsidDel="009661CB" w:rsidRDefault="00831A6E" w:rsidP="00CE781C">
            <w:pPr>
              <w:ind w:leftChars="100" w:left="240"/>
              <w:rPr>
                <w:del w:id="9975" w:author="Fegie" w:date="2021-04-28T12:03:00Z"/>
                <w:rFonts w:ascii="標楷體" w:eastAsia="標楷體" w:hAnsi="標楷體"/>
              </w:rPr>
            </w:pPr>
            <w:del w:id="9976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9:其他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時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必須輸入；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其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他電話種類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輸入。</w:delText>
              </w:r>
              <w:bookmarkStart w:id="9977" w:name="_Toc71198830"/>
              <w:bookmarkEnd w:id="9977"/>
            </w:del>
          </w:p>
          <w:p w14:paraId="7012FA18" w14:textId="560641B5" w:rsidR="00BC126F" w:rsidRPr="00BC126F" w:rsidDel="009661CB" w:rsidRDefault="00A16035" w:rsidP="00732692">
            <w:pPr>
              <w:rPr>
                <w:del w:id="9978" w:author="Fegie" w:date="2021-04-28T12:03:00Z"/>
                <w:rFonts w:ascii="標楷體" w:eastAsia="標楷體" w:hAnsi="標楷體"/>
              </w:rPr>
            </w:pPr>
            <w:ins w:id="9979" w:author="88692" w:date="2020-06-16T10:50:00Z">
              <w:del w:id="9980" w:author="Fegie" w:date="2021-04-28T12:03:00Z">
                <w:r w:rsidDel="009661CB">
                  <w:rPr>
                    <w:rFonts w:ascii="標楷體" w:eastAsia="標楷體" w:hAnsi="標楷體" w:hint="eastAsia"/>
                  </w:rPr>
                  <w:delText>0</w:delText>
                </w:r>
                <w:r w:rsidDel="009661CB">
                  <w:rPr>
                    <w:rFonts w:ascii="標楷體" w:eastAsia="標楷體" w:hAnsi="標楷體"/>
                  </w:rPr>
                  <w:delText>0</w:delText>
                </w:r>
              </w:del>
            </w:ins>
            <w:del w:id="9981" w:author="Fegie" w:date="2021-04-28T12:03:00Z">
              <w:r w:rsidR="00BC126F" w:rsidRPr="00BC126F" w:rsidDel="009661CB">
                <w:rPr>
                  <w:rFonts w:ascii="標楷體" w:eastAsia="標楷體" w:hAnsi="標楷體" w:hint="eastAsia"/>
                </w:rPr>
                <w:delText>空白:</w:delText>
              </w:r>
            </w:del>
            <w:ins w:id="9982" w:author="88692" w:date="2020-06-16T10:50:00Z">
              <w:del w:id="9983" w:author="Fegie" w:date="2021-04-28T12:03:00Z">
                <w:r w:rsidDel="009661CB">
                  <w:rPr>
                    <w:rFonts w:ascii="標楷體" w:eastAsia="標楷體" w:hAnsi="標楷體"/>
                  </w:rPr>
                  <w:delText xml:space="preserve"> </w:delText>
                </w:r>
              </w:del>
            </w:ins>
            <w:del w:id="9984" w:author="Fegie" w:date="2021-04-28T12:03:00Z">
              <w:r w:rsidR="00BC126F" w:rsidRPr="00BC126F" w:rsidDel="009661CB">
                <w:rPr>
                  <w:rFonts w:ascii="標楷體" w:eastAsia="標楷體" w:hAnsi="標楷體" w:hint="eastAsia"/>
                </w:rPr>
                <w:delText>本人</w:delText>
              </w:r>
              <w:bookmarkStart w:id="9985" w:name="_Toc71198831"/>
              <w:bookmarkEnd w:id="9985"/>
            </w:del>
          </w:p>
          <w:p w14:paraId="23116F1E" w14:textId="30ECC235" w:rsidR="00BC126F" w:rsidRPr="00BC126F" w:rsidDel="009661CB" w:rsidRDefault="00BC126F" w:rsidP="00732692">
            <w:pPr>
              <w:rPr>
                <w:del w:id="9986" w:author="Fegie" w:date="2021-04-28T12:03:00Z"/>
                <w:rFonts w:ascii="標楷體" w:eastAsia="標楷體" w:hAnsi="標楷體"/>
              </w:rPr>
            </w:pPr>
            <w:del w:id="998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01: 夫</w:delText>
              </w:r>
              <w:bookmarkStart w:id="9988" w:name="_Toc71198832"/>
              <w:bookmarkEnd w:id="9988"/>
            </w:del>
          </w:p>
          <w:p w14:paraId="6EE0AA3D" w14:textId="685E5F93" w:rsidR="00BC126F" w:rsidRPr="00BC126F" w:rsidDel="009661CB" w:rsidRDefault="00BC126F" w:rsidP="00732692">
            <w:pPr>
              <w:rPr>
                <w:del w:id="9989" w:author="Fegie" w:date="2021-04-28T12:03:00Z"/>
                <w:rFonts w:ascii="標楷體" w:eastAsia="標楷體" w:hAnsi="標楷體"/>
              </w:rPr>
            </w:pPr>
            <w:del w:id="999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02: 妻</w:delText>
              </w:r>
              <w:bookmarkStart w:id="9991" w:name="_Toc71198833"/>
              <w:bookmarkEnd w:id="9991"/>
            </w:del>
          </w:p>
          <w:p w14:paraId="3BEFC5EB" w14:textId="578082CA" w:rsidR="00BC126F" w:rsidRPr="00BC126F" w:rsidDel="009661CB" w:rsidRDefault="00BC126F" w:rsidP="00732692">
            <w:pPr>
              <w:rPr>
                <w:del w:id="9992" w:author="Fegie" w:date="2021-04-28T12:03:00Z"/>
                <w:rFonts w:ascii="標楷體" w:eastAsia="標楷體" w:hAnsi="標楷體"/>
              </w:rPr>
            </w:pPr>
            <w:del w:id="999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03: 父</w:delText>
              </w:r>
              <w:bookmarkStart w:id="9994" w:name="_Toc71198834"/>
              <w:bookmarkEnd w:id="9994"/>
            </w:del>
          </w:p>
          <w:p w14:paraId="7888A79A" w14:textId="4BC3DAC0" w:rsidR="00BC126F" w:rsidRPr="00BC126F" w:rsidDel="009661CB" w:rsidRDefault="00BC126F" w:rsidP="00732692">
            <w:pPr>
              <w:rPr>
                <w:del w:id="9995" w:author="Fegie" w:date="2021-04-28T12:03:00Z"/>
                <w:rFonts w:ascii="標楷體" w:eastAsia="標楷體" w:hAnsi="標楷體"/>
              </w:rPr>
            </w:pPr>
            <w:del w:id="9996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04: 母</w:delText>
              </w:r>
              <w:bookmarkStart w:id="9997" w:name="_Toc71198835"/>
              <w:bookmarkEnd w:id="9997"/>
            </w:del>
          </w:p>
          <w:p w14:paraId="2D92B9FB" w14:textId="747C3357" w:rsidR="00BC126F" w:rsidRPr="00BC126F" w:rsidDel="009661CB" w:rsidRDefault="00BC126F" w:rsidP="00732692">
            <w:pPr>
              <w:rPr>
                <w:del w:id="9998" w:author="Fegie" w:date="2021-04-28T12:03:00Z"/>
                <w:rFonts w:ascii="標楷體" w:eastAsia="標楷體" w:hAnsi="標楷體"/>
              </w:rPr>
            </w:pPr>
            <w:del w:id="9999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05: 子</w:delText>
              </w:r>
              <w:bookmarkStart w:id="10000" w:name="_Toc71198836"/>
              <w:bookmarkEnd w:id="10000"/>
            </w:del>
          </w:p>
          <w:p w14:paraId="70F58F8C" w14:textId="1A8EF89E" w:rsidR="00BC126F" w:rsidRPr="00BC126F" w:rsidDel="009661CB" w:rsidRDefault="00BC126F" w:rsidP="00732692">
            <w:pPr>
              <w:rPr>
                <w:del w:id="10001" w:author="Fegie" w:date="2021-04-28T12:03:00Z"/>
                <w:rFonts w:ascii="標楷體" w:eastAsia="標楷體" w:hAnsi="標楷體"/>
              </w:rPr>
            </w:pPr>
            <w:del w:id="1000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06: 女</w:delText>
              </w:r>
              <w:bookmarkStart w:id="10003" w:name="_Toc71198837"/>
              <w:bookmarkEnd w:id="10003"/>
            </w:del>
          </w:p>
          <w:p w14:paraId="1790E500" w14:textId="27FE908A" w:rsidR="00BC126F" w:rsidRPr="00BC126F" w:rsidDel="009661CB" w:rsidRDefault="00BC126F" w:rsidP="00732692">
            <w:pPr>
              <w:rPr>
                <w:del w:id="10004" w:author="Fegie" w:date="2021-04-28T12:03:00Z"/>
                <w:rFonts w:ascii="標楷體" w:eastAsia="標楷體" w:hAnsi="標楷體"/>
              </w:rPr>
            </w:pPr>
            <w:del w:id="1000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07: 兄</w:delText>
              </w:r>
              <w:bookmarkStart w:id="10006" w:name="_Toc71198838"/>
              <w:bookmarkEnd w:id="10006"/>
            </w:del>
          </w:p>
          <w:p w14:paraId="2CADDD49" w14:textId="441CD50F" w:rsidR="00BC126F" w:rsidRPr="00BC126F" w:rsidDel="009661CB" w:rsidRDefault="00BC126F" w:rsidP="00732692">
            <w:pPr>
              <w:rPr>
                <w:del w:id="10007" w:author="Fegie" w:date="2021-04-28T12:03:00Z"/>
                <w:rFonts w:ascii="標楷體" w:eastAsia="標楷體" w:hAnsi="標楷體"/>
              </w:rPr>
            </w:pPr>
            <w:del w:id="1000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08: 弟</w:delText>
              </w:r>
              <w:bookmarkStart w:id="10009" w:name="_Toc71198839"/>
              <w:bookmarkEnd w:id="10009"/>
            </w:del>
          </w:p>
          <w:p w14:paraId="250EFA69" w14:textId="60E8B8CD" w:rsidR="00BC126F" w:rsidRPr="00BC126F" w:rsidDel="009661CB" w:rsidRDefault="00BC126F" w:rsidP="00732692">
            <w:pPr>
              <w:rPr>
                <w:del w:id="10010" w:author="Fegie" w:date="2021-04-28T12:03:00Z"/>
                <w:rFonts w:ascii="標楷體" w:eastAsia="標楷體" w:hAnsi="標楷體"/>
              </w:rPr>
            </w:pPr>
            <w:del w:id="10011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09: 姊</w:delText>
              </w:r>
              <w:bookmarkStart w:id="10012" w:name="_Toc71198840"/>
              <w:bookmarkEnd w:id="10012"/>
            </w:del>
          </w:p>
          <w:p w14:paraId="4AA94D29" w14:textId="521A5DC9" w:rsidR="00BC126F" w:rsidRPr="00BC126F" w:rsidDel="009661CB" w:rsidRDefault="00BC126F" w:rsidP="00732692">
            <w:pPr>
              <w:rPr>
                <w:del w:id="10013" w:author="Fegie" w:date="2021-04-28T12:03:00Z"/>
                <w:rFonts w:ascii="標楷體" w:eastAsia="標楷體" w:hAnsi="標楷體"/>
              </w:rPr>
            </w:pPr>
            <w:del w:id="10014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10: 妹</w:delText>
              </w:r>
              <w:bookmarkStart w:id="10015" w:name="_Toc71198841"/>
              <w:bookmarkEnd w:id="10015"/>
            </w:del>
          </w:p>
          <w:p w14:paraId="5C01EE84" w14:textId="6372B20A" w:rsidR="00BC126F" w:rsidRPr="00BC126F" w:rsidDel="009661CB" w:rsidRDefault="00BC126F" w:rsidP="00732692">
            <w:pPr>
              <w:rPr>
                <w:del w:id="10016" w:author="Fegie" w:date="2021-04-28T12:03:00Z"/>
                <w:rFonts w:ascii="標楷體" w:eastAsia="標楷體" w:hAnsi="標楷體"/>
              </w:rPr>
            </w:pPr>
            <w:del w:id="1001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11: 姪子</w:delText>
              </w:r>
              <w:bookmarkStart w:id="10018" w:name="_Toc71198842"/>
              <w:bookmarkEnd w:id="10018"/>
            </w:del>
          </w:p>
          <w:p w14:paraId="512828E0" w14:textId="0EA27FF2" w:rsidR="00BC126F" w:rsidRPr="00BC126F" w:rsidDel="009661CB" w:rsidRDefault="00BC126F" w:rsidP="00732692">
            <w:pPr>
              <w:rPr>
                <w:del w:id="10019" w:author="Fegie" w:date="2021-04-28T12:03:00Z"/>
                <w:rFonts w:ascii="標楷體" w:eastAsia="標楷體" w:hAnsi="標楷體"/>
              </w:rPr>
            </w:pPr>
            <w:del w:id="1002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99: 其他</w:delText>
              </w:r>
              <w:bookmarkStart w:id="10021" w:name="_Toc71198843"/>
              <w:bookmarkEnd w:id="10021"/>
            </w:del>
          </w:p>
        </w:tc>
        <w:bookmarkStart w:id="10022" w:name="_Toc71198844"/>
        <w:bookmarkEnd w:id="10022"/>
      </w:tr>
      <w:tr w:rsidR="00BC126F" w:rsidRPr="00BC126F" w:rsidDel="009661CB" w14:paraId="55091107" w14:textId="013111B7" w:rsidTr="00A16035">
        <w:trPr>
          <w:trHeight w:val="291"/>
          <w:jc w:val="center"/>
          <w:del w:id="10023" w:author="Fegie" w:date="2021-04-28T12:03:00Z"/>
          <w:trPrChange w:id="10024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025" w:author="88692" w:date="2020-06-16T10:46:00Z">
              <w:tcPr>
                <w:tcW w:w="559" w:type="dxa"/>
              </w:tcPr>
            </w:tcPrChange>
          </w:tcPr>
          <w:p w14:paraId="160B6956" w14:textId="0BCC70A9" w:rsidR="00BC126F" w:rsidRPr="00BC126F" w:rsidDel="009661CB" w:rsidRDefault="00BC126F" w:rsidP="000026EB">
            <w:pPr>
              <w:rPr>
                <w:del w:id="10026" w:author="Fegie" w:date="2021-04-28T12:03:00Z"/>
                <w:rFonts w:ascii="標楷體" w:eastAsia="標楷體" w:hAnsi="標楷體"/>
              </w:rPr>
            </w:pPr>
            <w:del w:id="1002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7</w:delText>
              </w:r>
              <w:bookmarkStart w:id="10028" w:name="_Toc71198845"/>
              <w:bookmarkEnd w:id="10028"/>
            </w:del>
          </w:p>
        </w:tc>
        <w:tc>
          <w:tcPr>
            <w:tcW w:w="1842" w:type="dxa"/>
            <w:tcPrChange w:id="10029" w:author="88692" w:date="2020-06-16T10:46:00Z">
              <w:tcPr>
                <w:tcW w:w="2150" w:type="dxa"/>
              </w:tcPr>
            </w:tcPrChange>
          </w:tcPr>
          <w:p w14:paraId="4ED4B8CC" w14:textId="5EC5DE4E" w:rsidR="00BC126F" w:rsidRPr="00BC126F" w:rsidDel="009661CB" w:rsidRDefault="00BC126F" w:rsidP="00014412">
            <w:pPr>
              <w:rPr>
                <w:del w:id="10030" w:author="Fegie" w:date="2021-04-28T12:03:00Z"/>
                <w:rFonts w:ascii="標楷體" w:eastAsia="標楷體" w:hAnsi="標楷體"/>
                <w:lang w:eastAsia="zh-HK"/>
              </w:rPr>
            </w:pPr>
            <w:del w:id="10031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聯絡人姓名</w:delText>
              </w:r>
              <w:bookmarkStart w:id="10032" w:name="_Toc71198846"/>
              <w:bookmarkEnd w:id="10032"/>
            </w:del>
          </w:p>
        </w:tc>
        <w:tc>
          <w:tcPr>
            <w:tcW w:w="2376" w:type="dxa"/>
            <w:tcPrChange w:id="10033" w:author="88692" w:date="2020-06-16T10:46:00Z">
              <w:tcPr>
                <w:tcW w:w="1296" w:type="dxa"/>
              </w:tcPr>
            </w:tcPrChange>
          </w:tcPr>
          <w:p w14:paraId="51C2388F" w14:textId="160A0FB3" w:rsidR="00BC126F" w:rsidRPr="00BC126F" w:rsidDel="009661CB" w:rsidRDefault="00BC126F" w:rsidP="00014412">
            <w:pPr>
              <w:rPr>
                <w:del w:id="10034" w:author="Fegie" w:date="2021-04-28T12:03:00Z"/>
                <w:rFonts w:ascii="標楷體" w:eastAsia="標楷體" w:hAnsi="標楷體"/>
              </w:rPr>
            </w:pPr>
            <w:del w:id="10035" w:author="Fegie" w:date="2021-04-28T12:03:00Z">
              <w:r w:rsidDel="009661CB">
                <w:rPr>
                  <w:rFonts w:ascii="標楷體" w:eastAsia="標楷體" w:hAnsi="標楷體"/>
                </w:rPr>
                <w:delText>X(</w:delText>
              </w:r>
            </w:del>
            <w:ins w:id="10036" w:author="88692" w:date="2020-06-16T10:37:00Z">
              <w:del w:id="10037" w:author="Fegie" w:date="2021-04-28T12:03:00Z">
                <w:r w:rsidR="002C7045" w:rsidDel="009661CB">
                  <w:rPr>
                    <w:rFonts w:ascii="標楷體" w:eastAsia="標楷體" w:hAnsi="標楷體"/>
                  </w:rPr>
                  <w:delText>100</w:delText>
                </w:r>
              </w:del>
            </w:ins>
            <w:del w:id="10038" w:author="Fegie" w:date="2021-04-28T12:03:00Z">
              <w:r w:rsidDel="009661CB">
                <w:rPr>
                  <w:rFonts w:ascii="標楷體" w:eastAsia="標楷體" w:hAnsi="標楷體"/>
                </w:rPr>
                <w:delText>14)</w:delText>
              </w:r>
              <w:bookmarkStart w:id="10039" w:name="_Toc71198847"/>
              <w:bookmarkEnd w:id="10039"/>
            </w:del>
          </w:p>
        </w:tc>
        <w:tc>
          <w:tcPr>
            <w:tcW w:w="960" w:type="dxa"/>
            <w:tcPrChange w:id="10040" w:author="88692" w:date="2020-06-16T10:46:00Z">
              <w:tcPr>
                <w:tcW w:w="1072" w:type="dxa"/>
              </w:tcPr>
            </w:tcPrChange>
          </w:tcPr>
          <w:p w14:paraId="2300A69C" w14:textId="1B0914DB" w:rsidR="00BC126F" w:rsidRPr="00BC126F" w:rsidDel="009661CB" w:rsidRDefault="00BC126F" w:rsidP="00014412">
            <w:pPr>
              <w:rPr>
                <w:del w:id="10041" w:author="Fegie" w:date="2021-04-28T12:03:00Z"/>
                <w:rFonts w:ascii="標楷體" w:eastAsia="標楷體" w:hAnsi="標楷體"/>
              </w:rPr>
            </w:pPr>
            <w:bookmarkStart w:id="10042" w:name="_Toc71198848"/>
            <w:bookmarkEnd w:id="10042"/>
          </w:p>
        </w:tc>
        <w:tc>
          <w:tcPr>
            <w:tcW w:w="1021" w:type="dxa"/>
            <w:tcPrChange w:id="10043" w:author="88692" w:date="2020-06-16T10:46:00Z">
              <w:tcPr>
                <w:tcW w:w="1147" w:type="dxa"/>
              </w:tcPr>
            </w:tcPrChange>
          </w:tcPr>
          <w:p w14:paraId="6B046E49" w14:textId="4671CC55" w:rsidR="00BC126F" w:rsidRPr="00BC126F" w:rsidDel="009661CB" w:rsidRDefault="00BC126F" w:rsidP="00014412">
            <w:pPr>
              <w:rPr>
                <w:del w:id="10044" w:author="Fegie" w:date="2021-04-28T12:03:00Z"/>
                <w:rFonts w:ascii="標楷體" w:eastAsia="標楷體" w:hAnsi="標楷體"/>
              </w:rPr>
            </w:pPr>
            <w:bookmarkStart w:id="10045" w:name="_Toc71198849"/>
            <w:bookmarkEnd w:id="10045"/>
          </w:p>
        </w:tc>
        <w:tc>
          <w:tcPr>
            <w:tcW w:w="629" w:type="dxa"/>
            <w:tcPrChange w:id="10046" w:author="88692" w:date="2020-06-16T10:46:00Z">
              <w:tcPr>
                <w:tcW w:w="667" w:type="dxa"/>
              </w:tcPr>
            </w:tcPrChange>
          </w:tcPr>
          <w:p w14:paraId="2407C887" w14:textId="16B8AA41" w:rsidR="00BC126F" w:rsidRPr="00BC126F" w:rsidDel="009661CB" w:rsidRDefault="00BC126F" w:rsidP="00014412">
            <w:pPr>
              <w:rPr>
                <w:del w:id="10047" w:author="Fegie" w:date="2021-04-28T12:03:00Z"/>
                <w:rFonts w:ascii="標楷體" w:eastAsia="標楷體" w:hAnsi="標楷體"/>
              </w:rPr>
            </w:pPr>
            <w:bookmarkStart w:id="10048" w:name="_Toc71198850"/>
            <w:bookmarkEnd w:id="10048"/>
          </w:p>
        </w:tc>
        <w:tc>
          <w:tcPr>
            <w:tcW w:w="671" w:type="dxa"/>
            <w:tcPrChange w:id="10049" w:author="88692" w:date="2020-06-16T10:46:00Z">
              <w:tcPr>
                <w:tcW w:w="692" w:type="dxa"/>
              </w:tcPr>
            </w:tcPrChange>
          </w:tcPr>
          <w:p w14:paraId="59A4ACFF" w14:textId="45683D21" w:rsidR="00BC126F" w:rsidRPr="00BC126F" w:rsidDel="009661CB" w:rsidRDefault="00BC126F" w:rsidP="00014412">
            <w:pPr>
              <w:rPr>
                <w:del w:id="10050" w:author="Fegie" w:date="2021-04-28T12:03:00Z"/>
                <w:rFonts w:ascii="標楷體" w:eastAsia="標楷體" w:hAnsi="標楷體"/>
              </w:rPr>
            </w:pPr>
            <w:bookmarkStart w:id="10051" w:name="_Toc71198851"/>
            <w:bookmarkEnd w:id="10051"/>
          </w:p>
        </w:tc>
        <w:tc>
          <w:tcPr>
            <w:tcW w:w="2983" w:type="dxa"/>
            <w:tcPrChange w:id="10052" w:author="88692" w:date="2020-06-16T10:46:00Z">
              <w:tcPr>
                <w:tcW w:w="3439" w:type="dxa"/>
              </w:tcPr>
            </w:tcPrChange>
          </w:tcPr>
          <w:p w14:paraId="1D8D9731" w14:textId="4C2324DC" w:rsidR="00FA2F17" w:rsidDel="009661CB" w:rsidRDefault="00BC126F" w:rsidP="00014412">
            <w:pPr>
              <w:rPr>
                <w:del w:id="10053" w:author="Fegie" w:date="2021-04-28T12:03:00Z"/>
                <w:rFonts w:ascii="標楷體" w:eastAsia="標楷體" w:hAnsi="標楷體"/>
              </w:rPr>
            </w:pPr>
            <w:del w:id="10054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[電話種類]</w:delText>
              </w:r>
              <w:r w:rsidR="00FA2F17" w:rsidDel="009661CB">
                <w:rPr>
                  <w:rFonts w:ascii="標楷體" w:eastAsia="標楷體" w:hAnsi="標楷體" w:hint="eastAsia"/>
                </w:rPr>
                <w:delText>0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6: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催收聯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絡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或</w:delText>
              </w:r>
              <w:bookmarkStart w:id="10055" w:name="_Toc71198852"/>
              <w:bookmarkEnd w:id="10055"/>
            </w:del>
          </w:p>
          <w:p w14:paraId="5BEE037F" w14:textId="48019EAC" w:rsidR="00BC126F" w:rsidRPr="00BC126F" w:rsidDel="009661CB" w:rsidRDefault="00FA2F17" w:rsidP="00014412">
            <w:pPr>
              <w:rPr>
                <w:del w:id="10056" w:author="Fegie" w:date="2021-04-28T12:03:00Z"/>
                <w:rFonts w:ascii="標楷體" w:eastAsia="標楷體" w:hAnsi="標楷體"/>
              </w:rPr>
            </w:pPr>
            <w:del w:id="10057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9:其他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時而且[與借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款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人關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係]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非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本人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時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必須輸入</w:delText>
              </w:r>
              <w:bookmarkStart w:id="10058" w:name="_Toc71198853"/>
              <w:bookmarkEnd w:id="10058"/>
            </w:del>
          </w:p>
        </w:tc>
        <w:bookmarkStart w:id="10059" w:name="_Toc71198854"/>
        <w:bookmarkEnd w:id="10059"/>
      </w:tr>
      <w:tr w:rsidR="00BC126F" w:rsidRPr="00BC126F" w:rsidDel="009661CB" w14:paraId="162DBB5B" w14:textId="32CCEFF2" w:rsidTr="00A16035">
        <w:trPr>
          <w:trHeight w:val="291"/>
          <w:jc w:val="center"/>
          <w:del w:id="10060" w:author="Fegie" w:date="2021-04-28T12:03:00Z"/>
          <w:trPrChange w:id="10061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062" w:author="88692" w:date="2020-06-16T10:46:00Z">
              <w:tcPr>
                <w:tcW w:w="559" w:type="dxa"/>
              </w:tcPr>
            </w:tcPrChange>
          </w:tcPr>
          <w:p w14:paraId="57DF16FA" w14:textId="47B9AA6C" w:rsidR="00BC126F" w:rsidRPr="00BC126F" w:rsidDel="009661CB" w:rsidRDefault="00BC126F" w:rsidP="000026EB">
            <w:pPr>
              <w:rPr>
                <w:del w:id="10063" w:author="Fegie" w:date="2021-04-28T12:03:00Z"/>
                <w:rFonts w:ascii="標楷體" w:eastAsia="標楷體" w:hAnsi="標楷體"/>
              </w:rPr>
            </w:pPr>
            <w:del w:id="10064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8</w:delText>
              </w:r>
              <w:bookmarkStart w:id="10065" w:name="_Toc71198855"/>
              <w:bookmarkEnd w:id="10065"/>
            </w:del>
          </w:p>
        </w:tc>
        <w:tc>
          <w:tcPr>
            <w:tcW w:w="1842" w:type="dxa"/>
            <w:tcPrChange w:id="10066" w:author="88692" w:date="2020-06-16T10:46:00Z">
              <w:tcPr>
                <w:tcW w:w="2150" w:type="dxa"/>
              </w:tcPr>
            </w:tcPrChange>
          </w:tcPr>
          <w:p w14:paraId="24816211" w14:textId="7FFD89C2" w:rsidR="00BC126F" w:rsidRPr="00BC126F" w:rsidDel="009661CB" w:rsidRDefault="00BC126F" w:rsidP="00732692">
            <w:pPr>
              <w:rPr>
                <w:del w:id="10067" w:author="Fegie" w:date="2021-04-28T12:03:00Z"/>
                <w:rFonts w:ascii="標楷體" w:eastAsia="標楷體" w:hAnsi="標楷體"/>
              </w:rPr>
            </w:pPr>
            <w:del w:id="10068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備註</w:delText>
              </w:r>
              <w:bookmarkStart w:id="10069" w:name="_Toc71198856"/>
              <w:bookmarkEnd w:id="10069"/>
            </w:del>
          </w:p>
        </w:tc>
        <w:tc>
          <w:tcPr>
            <w:tcW w:w="2376" w:type="dxa"/>
            <w:tcPrChange w:id="10070" w:author="88692" w:date="2020-06-16T10:46:00Z">
              <w:tcPr>
                <w:tcW w:w="1296" w:type="dxa"/>
              </w:tcPr>
            </w:tcPrChange>
          </w:tcPr>
          <w:p w14:paraId="129BF993" w14:textId="18CD1CEE" w:rsidR="00BC126F" w:rsidRPr="00BC126F" w:rsidDel="009661CB" w:rsidRDefault="00BC126F" w:rsidP="00732692">
            <w:pPr>
              <w:rPr>
                <w:del w:id="10071" w:author="Fegie" w:date="2021-04-28T12:03:00Z"/>
                <w:rFonts w:ascii="標楷體" w:eastAsia="標楷體" w:hAnsi="標楷體"/>
              </w:rPr>
            </w:pPr>
            <w:del w:id="10072" w:author="Fegie" w:date="2021-04-28T12:03:00Z">
              <w:r w:rsidDel="009661CB">
                <w:rPr>
                  <w:rFonts w:ascii="標楷體" w:eastAsia="標楷體" w:hAnsi="標楷體"/>
                </w:rPr>
                <w:delText>X(40)</w:delText>
              </w:r>
              <w:bookmarkStart w:id="10073" w:name="_Toc71198857"/>
              <w:bookmarkEnd w:id="10073"/>
            </w:del>
          </w:p>
        </w:tc>
        <w:tc>
          <w:tcPr>
            <w:tcW w:w="960" w:type="dxa"/>
            <w:tcPrChange w:id="10074" w:author="88692" w:date="2020-06-16T10:46:00Z">
              <w:tcPr>
                <w:tcW w:w="1072" w:type="dxa"/>
              </w:tcPr>
            </w:tcPrChange>
          </w:tcPr>
          <w:p w14:paraId="04C23640" w14:textId="0FDB92DB" w:rsidR="00BC126F" w:rsidRPr="00BC126F" w:rsidDel="009661CB" w:rsidRDefault="00BC126F" w:rsidP="00732692">
            <w:pPr>
              <w:rPr>
                <w:del w:id="10075" w:author="Fegie" w:date="2021-04-28T12:03:00Z"/>
                <w:rFonts w:ascii="標楷體" w:eastAsia="標楷體" w:hAnsi="標楷體"/>
              </w:rPr>
            </w:pPr>
            <w:bookmarkStart w:id="10076" w:name="_Toc71198858"/>
            <w:bookmarkEnd w:id="10076"/>
          </w:p>
        </w:tc>
        <w:tc>
          <w:tcPr>
            <w:tcW w:w="1021" w:type="dxa"/>
            <w:tcPrChange w:id="10077" w:author="88692" w:date="2020-06-16T10:46:00Z">
              <w:tcPr>
                <w:tcW w:w="1147" w:type="dxa"/>
              </w:tcPr>
            </w:tcPrChange>
          </w:tcPr>
          <w:p w14:paraId="29A7F16B" w14:textId="759D9E77" w:rsidR="00BC126F" w:rsidRPr="00BC126F" w:rsidDel="009661CB" w:rsidRDefault="00BC126F" w:rsidP="00732692">
            <w:pPr>
              <w:rPr>
                <w:del w:id="10078" w:author="Fegie" w:date="2021-04-28T12:03:00Z"/>
                <w:rFonts w:ascii="標楷體" w:eastAsia="標楷體" w:hAnsi="標楷體"/>
              </w:rPr>
            </w:pPr>
            <w:bookmarkStart w:id="10079" w:name="_Toc71198859"/>
            <w:bookmarkEnd w:id="10079"/>
          </w:p>
        </w:tc>
        <w:tc>
          <w:tcPr>
            <w:tcW w:w="629" w:type="dxa"/>
            <w:tcPrChange w:id="10080" w:author="88692" w:date="2020-06-16T10:46:00Z">
              <w:tcPr>
                <w:tcW w:w="667" w:type="dxa"/>
              </w:tcPr>
            </w:tcPrChange>
          </w:tcPr>
          <w:p w14:paraId="2AE56A3E" w14:textId="3AD5434D" w:rsidR="00BC126F" w:rsidRPr="00BC126F" w:rsidDel="009661CB" w:rsidRDefault="00BC126F" w:rsidP="00732692">
            <w:pPr>
              <w:rPr>
                <w:del w:id="10081" w:author="Fegie" w:date="2021-04-28T12:03:00Z"/>
                <w:rFonts w:ascii="標楷體" w:eastAsia="標楷體" w:hAnsi="標楷體"/>
              </w:rPr>
            </w:pPr>
            <w:bookmarkStart w:id="10082" w:name="_Toc71198860"/>
            <w:bookmarkEnd w:id="10082"/>
          </w:p>
        </w:tc>
        <w:tc>
          <w:tcPr>
            <w:tcW w:w="671" w:type="dxa"/>
            <w:tcPrChange w:id="10083" w:author="88692" w:date="2020-06-16T10:46:00Z">
              <w:tcPr>
                <w:tcW w:w="692" w:type="dxa"/>
              </w:tcPr>
            </w:tcPrChange>
          </w:tcPr>
          <w:p w14:paraId="3E29943B" w14:textId="2283B56B" w:rsidR="00BC126F" w:rsidRPr="00BC126F" w:rsidDel="009661CB" w:rsidRDefault="00BC126F" w:rsidP="00732692">
            <w:pPr>
              <w:rPr>
                <w:del w:id="10084" w:author="Fegie" w:date="2021-04-28T12:03:00Z"/>
                <w:rFonts w:ascii="標楷體" w:eastAsia="標楷體" w:hAnsi="標楷體"/>
              </w:rPr>
            </w:pPr>
            <w:bookmarkStart w:id="10085" w:name="_Toc71198861"/>
            <w:bookmarkEnd w:id="10085"/>
          </w:p>
        </w:tc>
        <w:tc>
          <w:tcPr>
            <w:tcW w:w="2983" w:type="dxa"/>
            <w:tcPrChange w:id="10086" w:author="88692" w:date="2020-06-16T10:46:00Z">
              <w:tcPr>
                <w:tcW w:w="3439" w:type="dxa"/>
              </w:tcPr>
            </w:tcPrChange>
          </w:tcPr>
          <w:p w14:paraId="5C286EC1" w14:textId="38ABD310" w:rsidR="00BC126F" w:rsidRPr="00BC126F" w:rsidDel="009661CB" w:rsidRDefault="00BC126F" w:rsidP="00732692">
            <w:pPr>
              <w:rPr>
                <w:del w:id="10087" w:author="Fegie" w:date="2021-04-28T12:03:00Z"/>
                <w:rFonts w:ascii="標楷體" w:eastAsia="標楷體" w:hAnsi="標楷體"/>
              </w:rPr>
            </w:pPr>
            <w:del w:id="1008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10089" w:name="_Toc71198862"/>
              <w:bookmarkEnd w:id="10089"/>
            </w:del>
          </w:p>
        </w:tc>
        <w:bookmarkStart w:id="10090" w:name="_Toc71198863"/>
        <w:bookmarkEnd w:id="10090"/>
      </w:tr>
      <w:tr w:rsidR="00BC126F" w:rsidRPr="00BC126F" w:rsidDel="009661CB" w14:paraId="64BE572A" w14:textId="7850A285" w:rsidTr="00A16035">
        <w:trPr>
          <w:trHeight w:val="291"/>
          <w:jc w:val="center"/>
          <w:del w:id="10091" w:author="Fegie" w:date="2021-04-28T12:03:00Z"/>
          <w:trPrChange w:id="10092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093" w:author="88692" w:date="2020-06-16T10:46:00Z">
              <w:tcPr>
                <w:tcW w:w="559" w:type="dxa"/>
              </w:tcPr>
            </w:tcPrChange>
          </w:tcPr>
          <w:p w14:paraId="73795258" w14:textId="42B33B70" w:rsidR="00BC126F" w:rsidRPr="00BC126F" w:rsidDel="009661CB" w:rsidRDefault="00BC126F" w:rsidP="000026EB">
            <w:pPr>
              <w:rPr>
                <w:del w:id="10094" w:author="Fegie" w:date="2021-04-28T12:03:00Z"/>
                <w:rFonts w:ascii="標楷體" w:eastAsia="標楷體" w:hAnsi="標楷體"/>
              </w:rPr>
            </w:pPr>
            <w:del w:id="1009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0096" w:name="_Toc71198864"/>
              <w:bookmarkEnd w:id="10096"/>
            </w:del>
          </w:p>
        </w:tc>
        <w:tc>
          <w:tcPr>
            <w:tcW w:w="1842" w:type="dxa"/>
            <w:tcPrChange w:id="10097" w:author="88692" w:date="2020-06-16T10:46:00Z">
              <w:tcPr>
                <w:tcW w:w="2150" w:type="dxa"/>
              </w:tcPr>
            </w:tcPrChange>
          </w:tcPr>
          <w:p w14:paraId="1058F454" w14:textId="2759A1E9" w:rsidR="00BC126F" w:rsidRPr="00BC126F" w:rsidDel="009661CB" w:rsidRDefault="00BC126F" w:rsidP="00732692">
            <w:pPr>
              <w:rPr>
                <w:del w:id="10098" w:author="Fegie" w:date="2021-04-28T12:03:00Z"/>
                <w:rFonts w:ascii="標楷體" w:eastAsia="標楷體" w:hAnsi="標楷體"/>
              </w:rPr>
            </w:pPr>
            <w:del w:id="10099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動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日期</w:delText>
              </w:r>
              <w:bookmarkStart w:id="10100" w:name="_Toc71198865"/>
              <w:bookmarkEnd w:id="10100"/>
            </w:del>
          </w:p>
        </w:tc>
        <w:tc>
          <w:tcPr>
            <w:tcW w:w="2376" w:type="dxa"/>
            <w:tcPrChange w:id="10101" w:author="88692" w:date="2020-06-16T10:46:00Z">
              <w:tcPr>
                <w:tcW w:w="1296" w:type="dxa"/>
              </w:tcPr>
            </w:tcPrChange>
          </w:tcPr>
          <w:p w14:paraId="3FA205D2" w14:textId="41F94D4A" w:rsidR="00BC126F" w:rsidRPr="00BC126F" w:rsidDel="009661CB" w:rsidRDefault="00BC126F" w:rsidP="00732692">
            <w:pPr>
              <w:rPr>
                <w:del w:id="10102" w:author="Fegie" w:date="2021-04-28T12:03:00Z"/>
                <w:rFonts w:ascii="標楷體" w:eastAsia="標楷體" w:hAnsi="標楷體"/>
                <w:lang w:eastAsia="zh-HK"/>
              </w:rPr>
            </w:pPr>
            <w:del w:id="10103" w:author="Fegie" w:date="2021-04-28T12:03:00Z">
              <w:r w:rsidDel="009661CB">
                <w:rPr>
                  <w:rFonts w:ascii="標楷體" w:eastAsia="標楷體" w:hAnsi="標楷體" w:hint="eastAsia"/>
                  <w:lang w:eastAsia="zh-HK"/>
                </w:rPr>
                <w:delText>999/99/99</w:delText>
              </w:r>
              <w:bookmarkStart w:id="10104" w:name="_Toc71198866"/>
              <w:bookmarkEnd w:id="10104"/>
            </w:del>
          </w:p>
        </w:tc>
        <w:tc>
          <w:tcPr>
            <w:tcW w:w="960" w:type="dxa"/>
            <w:tcPrChange w:id="10105" w:author="88692" w:date="2020-06-16T10:46:00Z">
              <w:tcPr>
                <w:tcW w:w="1072" w:type="dxa"/>
              </w:tcPr>
            </w:tcPrChange>
          </w:tcPr>
          <w:p w14:paraId="45C611D2" w14:textId="07294DBB" w:rsidR="00BC126F" w:rsidRPr="00BC126F" w:rsidDel="009661CB" w:rsidRDefault="00BC126F" w:rsidP="00732692">
            <w:pPr>
              <w:rPr>
                <w:del w:id="10106" w:author="Fegie" w:date="2021-04-28T12:03:00Z"/>
                <w:rFonts w:ascii="標楷體" w:eastAsia="標楷體" w:hAnsi="標楷體"/>
              </w:rPr>
            </w:pPr>
            <w:del w:id="10107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本營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業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日</w:delText>
              </w:r>
              <w:bookmarkStart w:id="10108" w:name="_Toc71198867"/>
              <w:bookmarkEnd w:id="10108"/>
            </w:del>
          </w:p>
        </w:tc>
        <w:tc>
          <w:tcPr>
            <w:tcW w:w="1021" w:type="dxa"/>
            <w:tcPrChange w:id="10109" w:author="88692" w:date="2020-06-16T10:46:00Z">
              <w:tcPr>
                <w:tcW w:w="1147" w:type="dxa"/>
              </w:tcPr>
            </w:tcPrChange>
          </w:tcPr>
          <w:p w14:paraId="5AA67888" w14:textId="5697A1ED" w:rsidR="00BC126F" w:rsidRPr="00BC126F" w:rsidDel="009661CB" w:rsidRDefault="00BC126F" w:rsidP="00732692">
            <w:pPr>
              <w:rPr>
                <w:del w:id="10110" w:author="Fegie" w:date="2021-04-28T12:03:00Z"/>
                <w:rFonts w:ascii="標楷體" w:eastAsia="標楷體" w:hAnsi="標楷體"/>
              </w:rPr>
            </w:pPr>
            <w:bookmarkStart w:id="10111" w:name="_Toc71198868"/>
            <w:bookmarkEnd w:id="10111"/>
          </w:p>
        </w:tc>
        <w:tc>
          <w:tcPr>
            <w:tcW w:w="629" w:type="dxa"/>
            <w:tcPrChange w:id="10112" w:author="88692" w:date="2020-06-16T10:46:00Z">
              <w:tcPr>
                <w:tcW w:w="667" w:type="dxa"/>
              </w:tcPr>
            </w:tcPrChange>
          </w:tcPr>
          <w:p w14:paraId="3F6AF20B" w14:textId="122BD445" w:rsidR="00BC126F" w:rsidRPr="00BC126F" w:rsidDel="009661CB" w:rsidRDefault="00BC126F" w:rsidP="00732692">
            <w:pPr>
              <w:rPr>
                <w:del w:id="10113" w:author="Fegie" w:date="2021-04-28T12:03:00Z"/>
                <w:rFonts w:ascii="標楷體" w:eastAsia="標楷體" w:hAnsi="標楷體"/>
              </w:rPr>
            </w:pPr>
            <w:bookmarkStart w:id="10114" w:name="_Toc71198869"/>
            <w:bookmarkEnd w:id="10114"/>
          </w:p>
        </w:tc>
        <w:tc>
          <w:tcPr>
            <w:tcW w:w="671" w:type="dxa"/>
            <w:tcPrChange w:id="10115" w:author="88692" w:date="2020-06-16T10:46:00Z">
              <w:tcPr>
                <w:tcW w:w="692" w:type="dxa"/>
              </w:tcPr>
            </w:tcPrChange>
          </w:tcPr>
          <w:p w14:paraId="04D45469" w14:textId="367B265F" w:rsidR="00BC126F" w:rsidRPr="00BC126F" w:rsidDel="009661CB" w:rsidRDefault="00BC126F" w:rsidP="00732692">
            <w:pPr>
              <w:rPr>
                <w:del w:id="10116" w:author="Fegie" w:date="2021-04-28T12:03:00Z"/>
                <w:rFonts w:ascii="標楷體" w:eastAsia="標楷體" w:hAnsi="標楷體"/>
              </w:rPr>
            </w:pPr>
            <w:bookmarkStart w:id="10117" w:name="_Toc71198870"/>
            <w:bookmarkEnd w:id="10117"/>
          </w:p>
        </w:tc>
        <w:tc>
          <w:tcPr>
            <w:tcW w:w="2983" w:type="dxa"/>
            <w:tcPrChange w:id="10118" w:author="88692" w:date="2020-06-16T10:46:00Z">
              <w:tcPr>
                <w:tcW w:w="3439" w:type="dxa"/>
              </w:tcPr>
            </w:tcPrChange>
          </w:tcPr>
          <w:p w14:paraId="60B6ED66" w14:textId="234DBCCC" w:rsidR="00BC126F" w:rsidRPr="00BC126F" w:rsidDel="009661CB" w:rsidRDefault="00BC126F" w:rsidP="000F3089">
            <w:pPr>
              <w:rPr>
                <w:del w:id="10119" w:author="Fegie" w:date="2021-04-28T12:03:00Z"/>
                <w:rFonts w:ascii="標楷體" w:eastAsia="標楷體" w:hAnsi="標楷體"/>
              </w:rPr>
            </w:pPr>
            <w:del w:id="1012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i.自動顯示不必輸入</w:delText>
              </w:r>
              <w:bookmarkStart w:id="10121" w:name="_Toc71198871"/>
              <w:bookmarkEnd w:id="10121"/>
            </w:del>
          </w:p>
        </w:tc>
        <w:bookmarkStart w:id="10122" w:name="_Toc71198872"/>
        <w:bookmarkEnd w:id="10122"/>
      </w:tr>
      <w:tr w:rsidR="00BC126F" w:rsidRPr="00BC126F" w:rsidDel="009661CB" w14:paraId="504EAFBB" w14:textId="007F525A" w:rsidTr="00A16035">
        <w:trPr>
          <w:trHeight w:val="291"/>
          <w:jc w:val="center"/>
          <w:del w:id="10123" w:author="Fegie" w:date="2021-04-28T12:03:00Z"/>
          <w:trPrChange w:id="10124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125" w:author="88692" w:date="2020-06-16T10:46:00Z">
              <w:tcPr>
                <w:tcW w:w="559" w:type="dxa"/>
              </w:tcPr>
            </w:tcPrChange>
          </w:tcPr>
          <w:p w14:paraId="7522E2C9" w14:textId="33188D4F" w:rsidR="00BC126F" w:rsidRPr="00BC126F" w:rsidDel="009661CB" w:rsidRDefault="00BC126F" w:rsidP="000026EB">
            <w:pPr>
              <w:rPr>
                <w:del w:id="10126" w:author="Fegie" w:date="2021-04-28T12:03:00Z"/>
                <w:rFonts w:ascii="標楷體" w:eastAsia="標楷體" w:hAnsi="標楷體"/>
              </w:rPr>
            </w:pPr>
            <w:del w:id="1012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10</w:delText>
              </w:r>
              <w:bookmarkStart w:id="10128" w:name="_Toc71198873"/>
              <w:bookmarkEnd w:id="10128"/>
            </w:del>
          </w:p>
        </w:tc>
        <w:tc>
          <w:tcPr>
            <w:tcW w:w="1842" w:type="dxa"/>
            <w:tcPrChange w:id="10129" w:author="88692" w:date="2020-06-16T10:46:00Z">
              <w:tcPr>
                <w:tcW w:w="2150" w:type="dxa"/>
              </w:tcPr>
            </w:tcPrChange>
          </w:tcPr>
          <w:p w14:paraId="566334E0" w14:textId="0E7DD673" w:rsidR="00BC126F" w:rsidRPr="00BC126F" w:rsidDel="009661CB" w:rsidRDefault="00BC126F" w:rsidP="000F3089">
            <w:pPr>
              <w:rPr>
                <w:del w:id="10130" w:author="Fegie" w:date="2021-04-28T12:03:00Z"/>
                <w:rFonts w:ascii="標楷體" w:eastAsia="標楷體" w:hAnsi="標楷體"/>
              </w:rPr>
            </w:pPr>
            <w:del w:id="10131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記號</w:delText>
              </w:r>
              <w:bookmarkStart w:id="10132" w:name="_Toc71198874"/>
              <w:bookmarkEnd w:id="10132"/>
            </w:del>
          </w:p>
        </w:tc>
        <w:tc>
          <w:tcPr>
            <w:tcW w:w="2376" w:type="dxa"/>
            <w:tcPrChange w:id="10133" w:author="88692" w:date="2020-06-16T10:46:00Z">
              <w:tcPr>
                <w:tcW w:w="1296" w:type="dxa"/>
              </w:tcPr>
            </w:tcPrChange>
          </w:tcPr>
          <w:p w14:paraId="36F058F5" w14:textId="5B96E19E" w:rsidR="00BC126F" w:rsidRPr="00BC126F" w:rsidDel="009661CB" w:rsidRDefault="00BC126F" w:rsidP="000F3089">
            <w:pPr>
              <w:rPr>
                <w:del w:id="10134" w:author="Fegie" w:date="2021-04-28T12:03:00Z"/>
                <w:rFonts w:ascii="標楷體" w:eastAsia="標楷體" w:hAnsi="標楷體"/>
              </w:rPr>
            </w:pPr>
            <w:del w:id="10135" w:author="Fegie" w:date="2021-04-28T12:03:00Z">
              <w:r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0136" w:name="_Toc71198875"/>
              <w:bookmarkEnd w:id="10136"/>
            </w:del>
          </w:p>
        </w:tc>
        <w:tc>
          <w:tcPr>
            <w:tcW w:w="960" w:type="dxa"/>
            <w:tcPrChange w:id="10137" w:author="88692" w:date="2020-06-16T10:46:00Z">
              <w:tcPr>
                <w:tcW w:w="1072" w:type="dxa"/>
              </w:tcPr>
            </w:tcPrChange>
          </w:tcPr>
          <w:p w14:paraId="3D9171D7" w14:textId="0F381280" w:rsidR="00BC126F" w:rsidRPr="00BC126F" w:rsidDel="009661CB" w:rsidRDefault="00BC126F" w:rsidP="000F3089">
            <w:pPr>
              <w:rPr>
                <w:del w:id="10138" w:author="Fegie" w:date="2021-04-28T12:03:00Z"/>
                <w:rFonts w:ascii="標楷體" w:eastAsia="標楷體" w:hAnsi="標楷體"/>
              </w:rPr>
            </w:pPr>
            <w:del w:id="10139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</w:delText>
              </w:r>
              <w:bookmarkStart w:id="10140" w:name="_Toc71198876"/>
              <w:bookmarkEnd w:id="10140"/>
            </w:del>
          </w:p>
        </w:tc>
        <w:tc>
          <w:tcPr>
            <w:tcW w:w="1021" w:type="dxa"/>
            <w:tcPrChange w:id="10141" w:author="88692" w:date="2020-06-16T10:46:00Z">
              <w:tcPr>
                <w:tcW w:w="1147" w:type="dxa"/>
              </w:tcPr>
            </w:tcPrChange>
          </w:tcPr>
          <w:p w14:paraId="0FC91FD9" w14:textId="752A7317" w:rsidR="00BC126F" w:rsidRPr="00BC126F" w:rsidDel="009661CB" w:rsidRDefault="00BC126F" w:rsidP="000F3089">
            <w:pPr>
              <w:rPr>
                <w:del w:id="10142" w:author="Fegie" w:date="2021-04-28T12:03:00Z"/>
                <w:rFonts w:ascii="標楷體" w:eastAsia="標楷體" w:hAnsi="標楷體"/>
              </w:rPr>
            </w:pPr>
            <w:bookmarkStart w:id="10143" w:name="_Toc71198877"/>
            <w:bookmarkEnd w:id="10143"/>
          </w:p>
        </w:tc>
        <w:tc>
          <w:tcPr>
            <w:tcW w:w="629" w:type="dxa"/>
            <w:tcPrChange w:id="10144" w:author="88692" w:date="2020-06-16T10:46:00Z">
              <w:tcPr>
                <w:tcW w:w="667" w:type="dxa"/>
              </w:tcPr>
            </w:tcPrChange>
          </w:tcPr>
          <w:p w14:paraId="31D77A09" w14:textId="038231DB" w:rsidR="00BC126F" w:rsidRPr="00BC126F" w:rsidDel="009661CB" w:rsidRDefault="00BC126F" w:rsidP="000F3089">
            <w:pPr>
              <w:rPr>
                <w:del w:id="10145" w:author="Fegie" w:date="2021-04-28T12:03:00Z"/>
                <w:rFonts w:ascii="標楷體" w:eastAsia="標楷體" w:hAnsi="標楷體"/>
              </w:rPr>
            </w:pPr>
            <w:del w:id="10146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0147" w:name="_Toc71198878"/>
              <w:bookmarkEnd w:id="10147"/>
            </w:del>
          </w:p>
        </w:tc>
        <w:tc>
          <w:tcPr>
            <w:tcW w:w="671" w:type="dxa"/>
            <w:tcPrChange w:id="10148" w:author="88692" w:date="2020-06-16T10:46:00Z">
              <w:tcPr>
                <w:tcW w:w="692" w:type="dxa"/>
              </w:tcPr>
            </w:tcPrChange>
          </w:tcPr>
          <w:p w14:paraId="32717992" w14:textId="34BF4AB1" w:rsidR="00BC126F" w:rsidRPr="00BC126F" w:rsidDel="009661CB" w:rsidRDefault="00BC126F" w:rsidP="000F3089">
            <w:pPr>
              <w:rPr>
                <w:del w:id="10149" w:author="Fegie" w:date="2021-04-28T12:03:00Z"/>
                <w:rFonts w:ascii="標楷體" w:eastAsia="標楷體" w:hAnsi="標楷體"/>
              </w:rPr>
            </w:pPr>
            <w:bookmarkStart w:id="10150" w:name="_Toc71198879"/>
            <w:bookmarkEnd w:id="10150"/>
          </w:p>
        </w:tc>
        <w:tc>
          <w:tcPr>
            <w:tcW w:w="2983" w:type="dxa"/>
            <w:tcPrChange w:id="10151" w:author="88692" w:date="2020-06-16T10:46:00Z">
              <w:tcPr>
                <w:tcW w:w="3439" w:type="dxa"/>
              </w:tcPr>
            </w:tcPrChange>
          </w:tcPr>
          <w:p w14:paraId="4651A8C3" w14:textId="1C3529E8" w:rsidR="00BC126F" w:rsidRPr="00BC126F" w:rsidDel="009661CB" w:rsidRDefault="00BC126F" w:rsidP="000F3089">
            <w:pPr>
              <w:rPr>
                <w:del w:id="10152" w:author="Fegie" w:date="2021-04-28T12:03:00Z"/>
                <w:rFonts w:ascii="標楷體" w:eastAsia="標楷體" w:hAnsi="標楷體"/>
              </w:rPr>
            </w:pPr>
            <w:del w:id="1015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0154" w:name="_Toc71198880"/>
              <w:bookmarkEnd w:id="10154"/>
            </w:del>
          </w:p>
          <w:p w14:paraId="45C408B2" w14:textId="193A1C95" w:rsidR="00BC126F" w:rsidRPr="00BC126F" w:rsidDel="009661CB" w:rsidRDefault="00A16035" w:rsidP="000F3089">
            <w:pPr>
              <w:rPr>
                <w:del w:id="10155" w:author="Fegie" w:date="2021-04-28T12:03:00Z"/>
                <w:rFonts w:ascii="標楷體" w:eastAsia="標楷體" w:hAnsi="標楷體"/>
              </w:rPr>
            </w:pPr>
            <w:ins w:id="10156" w:author="88692" w:date="2020-06-16T10:48:00Z">
              <w:del w:id="10157" w:author="Fegie" w:date="2021-04-28T12:03:00Z">
                <w:r w:rsidDel="009661CB">
                  <w:rPr>
                    <w:rFonts w:ascii="標楷體" w:eastAsia="標楷體" w:hAnsi="標楷體"/>
                  </w:rPr>
                  <w:delText>Y</w:delText>
                </w:r>
              </w:del>
            </w:ins>
            <w:del w:id="10158" w:author="Fegie" w:date="2021-04-28T12:03:00Z">
              <w:r w:rsidR="00BC126F" w:rsidRPr="00BC126F" w:rsidDel="009661CB">
                <w:rPr>
                  <w:rFonts w:ascii="標楷體" w:eastAsia="標楷體" w:hAnsi="標楷體" w:hint="eastAsia"/>
                </w:rPr>
                <w:delText>0:</w:delText>
              </w:r>
              <w:r w:rsidR="00BC126F"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bookmarkStart w:id="10159" w:name="_Toc71198881"/>
              <w:bookmarkEnd w:id="10159"/>
            </w:del>
          </w:p>
          <w:p w14:paraId="0C8E75ED" w14:textId="09BF0714" w:rsidR="00BC126F" w:rsidRPr="00BC126F" w:rsidDel="009661CB" w:rsidRDefault="00A16035" w:rsidP="000F3089">
            <w:pPr>
              <w:rPr>
                <w:del w:id="10160" w:author="Fegie" w:date="2021-04-28T12:03:00Z"/>
                <w:rFonts w:ascii="標楷體" w:eastAsia="標楷體" w:hAnsi="標楷體"/>
              </w:rPr>
            </w:pPr>
            <w:ins w:id="10161" w:author="88692" w:date="2020-06-16T10:48:00Z">
              <w:del w:id="10162" w:author="Fegie" w:date="2021-04-28T12:03:00Z">
                <w:r w:rsidDel="009661CB">
                  <w:rPr>
                    <w:rFonts w:ascii="標楷體" w:eastAsia="標楷體" w:hAnsi="標楷體"/>
                  </w:rPr>
                  <w:delText>N</w:delText>
                </w:r>
              </w:del>
            </w:ins>
            <w:del w:id="10163" w:author="Fegie" w:date="2021-04-28T12:03:00Z">
              <w:r w:rsidR="00BC126F" w:rsidRPr="00BC126F" w:rsidDel="009661CB">
                <w:rPr>
                  <w:rFonts w:ascii="標楷體" w:eastAsia="標楷體" w:hAnsi="標楷體" w:hint="eastAsia"/>
                </w:rPr>
                <w:delText>1:</w:delText>
              </w:r>
            </w:del>
            <w:ins w:id="10164" w:author="88692" w:date="2020-06-17T10:42:00Z">
              <w:del w:id="10165" w:author="Fegie" w:date="2021-04-28T12:03:00Z">
                <w:r w:rsidR="0015734C" w:rsidDel="009661CB">
                  <w:rPr>
                    <w:rFonts w:ascii="標楷體" w:eastAsia="標楷體" w:hAnsi="標楷體" w:hint="eastAsia"/>
                  </w:rPr>
                  <w:delText xml:space="preserve"> 停</w:delText>
                </w:r>
              </w:del>
            </w:ins>
            <w:del w:id="10166" w:author="Fegie" w:date="2021-04-28T12:03:00Z">
              <w:r w:rsidR="00BC126F" w:rsidRPr="00BC126F" w:rsidDel="009661CB">
                <w:rPr>
                  <w:rFonts w:ascii="標楷體" w:eastAsia="標楷體" w:hAnsi="標楷體" w:hint="eastAsia"/>
                </w:rPr>
                <w:delText xml:space="preserve"> 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停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bookmarkStart w:id="10167" w:name="_Toc71198882"/>
              <w:bookmarkEnd w:id="10167"/>
            </w:del>
          </w:p>
        </w:tc>
        <w:bookmarkStart w:id="10168" w:name="_Toc71198883"/>
        <w:bookmarkEnd w:id="10168"/>
      </w:tr>
      <w:tr w:rsidR="00BC126F" w:rsidRPr="00BC126F" w:rsidDel="009661CB" w14:paraId="30C78CCA" w14:textId="4A0D702C" w:rsidTr="00A16035">
        <w:trPr>
          <w:trHeight w:val="291"/>
          <w:jc w:val="center"/>
          <w:del w:id="10169" w:author="Fegie" w:date="2021-04-28T12:03:00Z"/>
          <w:trPrChange w:id="10170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171" w:author="88692" w:date="2020-06-16T10:46:00Z">
              <w:tcPr>
                <w:tcW w:w="559" w:type="dxa"/>
              </w:tcPr>
            </w:tcPrChange>
          </w:tcPr>
          <w:p w14:paraId="75B88055" w14:textId="66B70CFC" w:rsidR="00BC126F" w:rsidRPr="00BC126F" w:rsidDel="009661CB" w:rsidRDefault="00BC126F" w:rsidP="000F3089">
            <w:pPr>
              <w:rPr>
                <w:del w:id="10172" w:author="Fegie" w:date="2021-04-28T12:03:00Z"/>
                <w:rFonts w:ascii="標楷體" w:eastAsia="標楷體" w:hAnsi="標楷體"/>
              </w:rPr>
            </w:pPr>
            <w:del w:id="10173" w:author="Fegie" w:date="2021-04-28T12:03:00Z">
              <w:r w:rsidDel="009661CB">
                <w:rPr>
                  <w:rFonts w:ascii="標楷體" w:eastAsia="標楷體" w:hAnsi="標楷體"/>
                </w:rPr>
                <w:delText>11</w:delText>
              </w:r>
              <w:bookmarkStart w:id="10174" w:name="_Toc71198884"/>
              <w:bookmarkEnd w:id="10174"/>
            </w:del>
          </w:p>
        </w:tc>
        <w:tc>
          <w:tcPr>
            <w:tcW w:w="1842" w:type="dxa"/>
            <w:tcPrChange w:id="10175" w:author="88692" w:date="2020-06-16T10:46:00Z">
              <w:tcPr>
                <w:tcW w:w="2150" w:type="dxa"/>
              </w:tcPr>
            </w:tcPrChange>
          </w:tcPr>
          <w:p w14:paraId="42203032" w14:textId="5EB77353" w:rsidR="00BC126F" w:rsidRPr="00BC126F" w:rsidDel="009661CB" w:rsidRDefault="00BC126F" w:rsidP="000F3089">
            <w:pPr>
              <w:rPr>
                <w:del w:id="10176" w:author="Fegie" w:date="2021-04-28T12:03:00Z"/>
                <w:rFonts w:ascii="標楷體" w:eastAsia="標楷體" w:hAnsi="標楷體"/>
              </w:rPr>
            </w:pPr>
            <w:del w:id="10177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停用原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因</w:delText>
              </w:r>
              <w:bookmarkStart w:id="10178" w:name="_Toc71198885"/>
              <w:bookmarkEnd w:id="10178"/>
            </w:del>
          </w:p>
        </w:tc>
        <w:tc>
          <w:tcPr>
            <w:tcW w:w="2376" w:type="dxa"/>
            <w:tcPrChange w:id="10179" w:author="88692" w:date="2020-06-16T10:46:00Z">
              <w:tcPr>
                <w:tcW w:w="1296" w:type="dxa"/>
              </w:tcPr>
            </w:tcPrChange>
          </w:tcPr>
          <w:p w14:paraId="67E5B69E" w14:textId="525BED16" w:rsidR="00BC126F" w:rsidRPr="00BC126F" w:rsidDel="009661CB" w:rsidRDefault="00BC126F" w:rsidP="000F3089">
            <w:pPr>
              <w:rPr>
                <w:del w:id="10180" w:author="Fegie" w:date="2021-04-28T12:03:00Z"/>
                <w:rFonts w:ascii="標楷體" w:eastAsia="標楷體" w:hAnsi="標楷體"/>
              </w:rPr>
            </w:pPr>
            <w:del w:id="10181" w:author="Fegie" w:date="2021-04-28T12:03:00Z">
              <w:r w:rsidDel="009661CB">
                <w:rPr>
                  <w:rFonts w:ascii="標楷體" w:eastAsia="標楷體" w:hAnsi="標楷體"/>
                </w:rPr>
                <w:delText>X(40)</w:delText>
              </w:r>
              <w:bookmarkStart w:id="10182" w:name="_Toc71198886"/>
              <w:bookmarkEnd w:id="10182"/>
            </w:del>
          </w:p>
        </w:tc>
        <w:tc>
          <w:tcPr>
            <w:tcW w:w="960" w:type="dxa"/>
            <w:tcPrChange w:id="10183" w:author="88692" w:date="2020-06-16T10:46:00Z">
              <w:tcPr>
                <w:tcW w:w="1072" w:type="dxa"/>
              </w:tcPr>
            </w:tcPrChange>
          </w:tcPr>
          <w:p w14:paraId="729BBE09" w14:textId="2BA34D25" w:rsidR="00BC126F" w:rsidRPr="00BC126F" w:rsidDel="009661CB" w:rsidRDefault="00BC126F" w:rsidP="000F3089">
            <w:pPr>
              <w:rPr>
                <w:del w:id="10184" w:author="Fegie" w:date="2021-04-28T12:03:00Z"/>
                <w:rFonts w:ascii="標楷體" w:eastAsia="標楷體" w:hAnsi="標楷體"/>
              </w:rPr>
            </w:pPr>
            <w:bookmarkStart w:id="10185" w:name="_Toc71198887"/>
            <w:bookmarkEnd w:id="10185"/>
          </w:p>
        </w:tc>
        <w:tc>
          <w:tcPr>
            <w:tcW w:w="1021" w:type="dxa"/>
            <w:tcPrChange w:id="10186" w:author="88692" w:date="2020-06-16T10:46:00Z">
              <w:tcPr>
                <w:tcW w:w="1147" w:type="dxa"/>
              </w:tcPr>
            </w:tcPrChange>
          </w:tcPr>
          <w:p w14:paraId="5BD65C06" w14:textId="32D34A5A" w:rsidR="00BC126F" w:rsidRPr="00BC126F" w:rsidDel="009661CB" w:rsidRDefault="00BC126F" w:rsidP="000F3089">
            <w:pPr>
              <w:rPr>
                <w:del w:id="10187" w:author="Fegie" w:date="2021-04-28T12:03:00Z"/>
                <w:rFonts w:ascii="標楷體" w:eastAsia="標楷體" w:hAnsi="標楷體"/>
              </w:rPr>
            </w:pPr>
            <w:bookmarkStart w:id="10188" w:name="_Toc71198888"/>
            <w:bookmarkEnd w:id="10188"/>
          </w:p>
        </w:tc>
        <w:tc>
          <w:tcPr>
            <w:tcW w:w="629" w:type="dxa"/>
            <w:tcPrChange w:id="10189" w:author="88692" w:date="2020-06-16T10:46:00Z">
              <w:tcPr>
                <w:tcW w:w="667" w:type="dxa"/>
              </w:tcPr>
            </w:tcPrChange>
          </w:tcPr>
          <w:p w14:paraId="49953CA7" w14:textId="6ED8243A" w:rsidR="00BC126F" w:rsidRPr="00BC126F" w:rsidDel="009661CB" w:rsidRDefault="00BC126F" w:rsidP="000F3089">
            <w:pPr>
              <w:rPr>
                <w:del w:id="10190" w:author="Fegie" w:date="2021-04-28T12:03:00Z"/>
                <w:rFonts w:ascii="標楷體" w:eastAsia="標楷體" w:hAnsi="標楷體"/>
              </w:rPr>
            </w:pPr>
            <w:bookmarkStart w:id="10191" w:name="_Toc71198889"/>
            <w:bookmarkEnd w:id="10191"/>
          </w:p>
        </w:tc>
        <w:tc>
          <w:tcPr>
            <w:tcW w:w="671" w:type="dxa"/>
            <w:tcPrChange w:id="10192" w:author="88692" w:date="2020-06-16T10:46:00Z">
              <w:tcPr>
                <w:tcW w:w="692" w:type="dxa"/>
              </w:tcPr>
            </w:tcPrChange>
          </w:tcPr>
          <w:p w14:paraId="7D44B0C6" w14:textId="74F2B47C" w:rsidR="00BC126F" w:rsidRPr="00BC126F" w:rsidDel="009661CB" w:rsidRDefault="00BC126F" w:rsidP="000F3089">
            <w:pPr>
              <w:rPr>
                <w:del w:id="10193" w:author="Fegie" w:date="2021-04-28T12:03:00Z"/>
                <w:rFonts w:ascii="標楷體" w:eastAsia="標楷體" w:hAnsi="標楷體"/>
              </w:rPr>
            </w:pPr>
            <w:bookmarkStart w:id="10194" w:name="_Toc71198890"/>
            <w:bookmarkEnd w:id="10194"/>
          </w:p>
        </w:tc>
        <w:tc>
          <w:tcPr>
            <w:tcW w:w="2983" w:type="dxa"/>
            <w:tcPrChange w:id="10195" w:author="88692" w:date="2020-06-16T10:46:00Z">
              <w:tcPr>
                <w:tcW w:w="3439" w:type="dxa"/>
              </w:tcPr>
            </w:tcPrChange>
          </w:tcPr>
          <w:p w14:paraId="4F3EA187" w14:textId="50363148" w:rsidR="00BC126F" w:rsidRPr="00BC126F" w:rsidDel="009661CB" w:rsidRDefault="00BC126F" w:rsidP="00B10D5C">
            <w:pPr>
              <w:rPr>
                <w:del w:id="10196" w:author="Fegie" w:date="2021-04-28T12:03:00Z"/>
                <w:rFonts w:ascii="標楷體" w:eastAsia="標楷體" w:hAnsi="標楷體"/>
              </w:rPr>
            </w:pPr>
            <w:del w:id="1019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記號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1</w:delText>
              </w:r>
            </w:del>
            <w:ins w:id="10198" w:author="88692" w:date="2020-06-16T10:49:00Z">
              <w:del w:id="10199" w:author="Fegie" w:date="2021-04-28T12:03:00Z">
                <w:r w:rsidR="00A16035" w:rsidDel="009661CB">
                  <w:rPr>
                    <w:rFonts w:ascii="標楷體" w:eastAsia="標楷體" w:hAnsi="標楷體"/>
                  </w:rPr>
                  <w:delText>N</w:delText>
                </w:r>
              </w:del>
            </w:ins>
            <w:del w:id="1020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:</w:delText>
              </w:r>
            </w:del>
            <w:ins w:id="10201" w:author="88692" w:date="2020-06-17T10:42:00Z">
              <w:del w:id="10202" w:author="Fegie" w:date="2021-04-28T12:03:00Z">
                <w:r w:rsidR="0015734C" w:rsidDel="009661CB">
                  <w:rPr>
                    <w:rFonts w:ascii="標楷體" w:eastAsia="標楷體" w:hAnsi="標楷體" w:hint="eastAsia"/>
                  </w:rPr>
                  <w:delText>停</w:delText>
                </w:r>
              </w:del>
            </w:ins>
            <w:del w:id="10203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停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時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必須輸入；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其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他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記號不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輸入。</w:delText>
              </w:r>
              <w:bookmarkStart w:id="10204" w:name="_Toc71198891"/>
              <w:bookmarkEnd w:id="10204"/>
            </w:del>
          </w:p>
        </w:tc>
        <w:bookmarkStart w:id="10205" w:name="_Toc71198892"/>
        <w:bookmarkEnd w:id="10205"/>
      </w:tr>
      <w:tr w:rsidR="00BC126F" w:rsidRPr="00BC126F" w:rsidDel="009661CB" w14:paraId="3B7D72C3" w14:textId="7E73A274" w:rsidTr="00A16035">
        <w:trPr>
          <w:trHeight w:val="291"/>
          <w:jc w:val="center"/>
          <w:del w:id="10206" w:author="Fegie" w:date="2021-04-28T12:03:00Z"/>
          <w:trPrChange w:id="10207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208" w:author="88692" w:date="2020-06-16T10:46:00Z">
              <w:tcPr>
                <w:tcW w:w="559" w:type="dxa"/>
              </w:tcPr>
            </w:tcPrChange>
          </w:tcPr>
          <w:p w14:paraId="7270E591" w14:textId="009519BC" w:rsidR="00BC126F" w:rsidRPr="00BC126F" w:rsidDel="009661CB" w:rsidRDefault="00BC126F" w:rsidP="000F3089">
            <w:pPr>
              <w:rPr>
                <w:del w:id="10209" w:author="Fegie" w:date="2021-04-28T12:03:00Z"/>
                <w:rFonts w:ascii="標楷體" w:eastAsia="標楷體" w:hAnsi="標楷體"/>
              </w:rPr>
            </w:pPr>
            <w:bookmarkStart w:id="10210" w:name="_Toc71198893"/>
            <w:bookmarkEnd w:id="10210"/>
          </w:p>
        </w:tc>
        <w:tc>
          <w:tcPr>
            <w:tcW w:w="1842" w:type="dxa"/>
            <w:tcPrChange w:id="10211" w:author="88692" w:date="2020-06-16T10:46:00Z">
              <w:tcPr>
                <w:tcW w:w="2150" w:type="dxa"/>
              </w:tcPr>
            </w:tcPrChange>
          </w:tcPr>
          <w:p w14:paraId="7023D0C0" w14:textId="7308FB4A" w:rsidR="00BC126F" w:rsidRPr="00BC126F" w:rsidDel="009661CB" w:rsidRDefault="00BC126F" w:rsidP="000F3089">
            <w:pPr>
              <w:rPr>
                <w:del w:id="10212" w:author="Fegie" w:date="2021-04-28T12:03:00Z"/>
                <w:rFonts w:ascii="標楷體" w:eastAsia="標楷體" w:hAnsi="標楷體"/>
              </w:rPr>
            </w:pPr>
            <w:bookmarkStart w:id="10213" w:name="_Toc71198894"/>
            <w:bookmarkEnd w:id="10213"/>
          </w:p>
        </w:tc>
        <w:tc>
          <w:tcPr>
            <w:tcW w:w="2376" w:type="dxa"/>
            <w:tcPrChange w:id="10214" w:author="88692" w:date="2020-06-16T10:46:00Z">
              <w:tcPr>
                <w:tcW w:w="1296" w:type="dxa"/>
              </w:tcPr>
            </w:tcPrChange>
          </w:tcPr>
          <w:p w14:paraId="290C574E" w14:textId="3A9D365A" w:rsidR="00BC126F" w:rsidRPr="00BC126F" w:rsidDel="009661CB" w:rsidRDefault="00BC126F" w:rsidP="000F3089">
            <w:pPr>
              <w:rPr>
                <w:del w:id="10215" w:author="Fegie" w:date="2021-04-28T12:03:00Z"/>
                <w:rFonts w:ascii="標楷體" w:eastAsia="標楷體" w:hAnsi="標楷體"/>
              </w:rPr>
            </w:pPr>
            <w:bookmarkStart w:id="10216" w:name="_Toc71198895"/>
            <w:bookmarkEnd w:id="10216"/>
          </w:p>
        </w:tc>
        <w:tc>
          <w:tcPr>
            <w:tcW w:w="960" w:type="dxa"/>
            <w:tcPrChange w:id="10217" w:author="88692" w:date="2020-06-16T10:46:00Z">
              <w:tcPr>
                <w:tcW w:w="1072" w:type="dxa"/>
              </w:tcPr>
            </w:tcPrChange>
          </w:tcPr>
          <w:p w14:paraId="597E010F" w14:textId="3C3AF270" w:rsidR="00BC126F" w:rsidRPr="00BC126F" w:rsidDel="009661CB" w:rsidRDefault="00BC126F" w:rsidP="000F3089">
            <w:pPr>
              <w:rPr>
                <w:del w:id="10218" w:author="Fegie" w:date="2021-04-28T12:03:00Z"/>
                <w:rFonts w:ascii="標楷體" w:eastAsia="標楷體" w:hAnsi="標楷體"/>
              </w:rPr>
            </w:pPr>
            <w:bookmarkStart w:id="10219" w:name="_Toc71198896"/>
            <w:bookmarkEnd w:id="10219"/>
          </w:p>
        </w:tc>
        <w:tc>
          <w:tcPr>
            <w:tcW w:w="1021" w:type="dxa"/>
            <w:tcPrChange w:id="10220" w:author="88692" w:date="2020-06-16T10:46:00Z">
              <w:tcPr>
                <w:tcW w:w="1147" w:type="dxa"/>
              </w:tcPr>
            </w:tcPrChange>
          </w:tcPr>
          <w:p w14:paraId="51FB7F5B" w14:textId="3C738110" w:rsidR="00BC126F" w:rsidRPr="00BC126F" w:rsidDel="009661CB" w:rsidRDefault="00BC126F" w:rsidP="000F3089">
            <w:pPr>
              <w:rPr>
                <w:del w:id="10221" w:author="Fegie" w:date="2021-04-28T12:03:00Z"/>
                <w:rFonts w:ascii="標楷體" w:eastAsia="標楷體" w:hAnsi="標楷體"/>
              </w:rPr>
            </w:pPr>
            <w:bookmarkStart w:id="10222" w:name="_Toc71198897"/>
            <w:bookmarkEnd w:id="10222"/>
          </w:p>
        </w:tc>
        <w:tc>
          <w:tcPr>
            <w:tcW w:w="629" w:type="dxa"/>
            <w:tcPrChange w:id="10223" w:author="88692" w:date="2020-06-16T10:46:00Z">
              <w:tcPr>
                <w:tcW w:w="667" w:type="dxa"/>
              </w:tcPr>
            </w:tcPrChange>
          </w:tcPr>
          <w:p w14:paraId="385196E8" w14:textId="362B1C81" w:rsidR="00BC126F" w:rsidRPr="00BC126F" w:rsidDel="009661CB" w:rsidRDefault="00BC126F" w:rsidP="000F3089">
            <w:pPr>
              <w:rPr>
                <w:del w:id="10224" w:author="Fegie" w:date="2021-04-28T12:03:00Z"/>
                <w:rFonts w:ascii="標楷體" w:eastAsia="標楷體" w:hAnsi="標楷體"/>
              </w:rPr>
            </w:pPr>
            <w:bookmarkStart w:id="10225" w:name="_Toc71198898"/>
            <w:bookmarkEnd w:id="10225"/>
          </w:p>
        </w:tc>
        <w:tc>
          <w:tcPr>
            <w:tcW w:w="671" w:type="dxa"/>
            <w:tcPrChange w:id="10226" w:author="88692" w:date="2020-06-16T10:46:00Z">
              <w:tcPr>
                <w:tcW w:w="692" w:type="dxa"/>
              </w:tcPr>
            </w:tcPrChange>
          </w:tcPr>
          <w:p w14:paraId="2D171BBF" w14:textId="2EF1449A" w:rsidR="00BC126F" w:rsidRPr="00BC126F" w:rsidDel="009661CB" w:rsidRDefault="00BC126F" w:rsidP="000F3089">
            <w:pPr>
              <w:rPr>
                <w:del w:id="10227" w:author="Fegie" w:date="2021-04-28T12:03:00Z"/>
                <w:rFonts w:ascii="標楷體" w:eastAsia="標楷體" w:hAnsi="標楷體"/>
              </w:rPr>
            </w:pPr>
            <w:bookmarkStart w:id="10228" w:name="_Toc71198899"/>
            <w:bookmarkEnd w:id="10228"/>
          </w:p>
        </w:tc>
        <w:tc>
          <w:tcPr>
            <w:tcW w:w="2983" w:type="dxa"/>
            <w:tcPrChange w:id="10229" w:author="88692" w:date="2020-06-16T10:46:00Z">
              <w:tcPr>
                <w:tcW w:w="3439" w:type="dxa"/>
              </w:tcPr>
            </w:tcPrChange>
          </w:tcPr>
          <w:p w14:paraId="6A904394" w14:textId="78E18336" w:rsidR="00BC126F" w:rsidRPr="00BC126F" w:rsidDel="009661CB" w:rsidRDefault="00BC126F" w:rsidP="000F3089">
            <w:pPr>
              <w:rPr>
                <w:del w:id="10230" w:author="Fegie" w:date="2021-04-28T12:03:00Z"/>
                <w:rFonts w:ascii="標楷體" w:eastAsia="標楷體" w:hAnsi="標楷體"/>
              </w:rPr>
            </w:pPr>
            <w:bookmarkStart w:id="10231" w:name="_Toc71198900"/>
            <w:bookmarkEnd w:id="10231"/>
          </w:p>
        </w:tc>
        <w:bookmarkStart w:id="10232" w:name="_Toc71198901"/>
        <w:bookmarkEnd w:id="10232"/>
      </w:tr>
    </w:tbl>
    <w:p w14:paraId="56A86F31" w14:textId="352C3573" w:rsidR="00742734" w:rsidRPr="009B2BD3" w:rsidDel="009661CB" w:rsidRDefault="00742734" w:rsidP="00742734">
      <w:pPr>
        <w:rPr>
          <w:del w:id="10233" w:author="Fegie" w:date="2021-04-28T12:03:00Z"/>
          <w:rFonts w:ascii="標楷體" w:eastAsia="標楷體" w:hAnsi="標楷體"/>
        </w:rPr>
      </w:pPr>
      <w:bookmarkStart w:id="10234" w:name="_Toc71198902"/>
      <w:bookmarkEnd w:id="10234"/>
    </w:p>
    <w:p w14:paraId="16BE882A" w14:textId="5A79B7E5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235" w:author="Fegie" w:date="2021-04-28T12:03:00Z"/>
          <w:rFonts w:hAnsi="標楷體"/>
        </w:rPr>
      </w:pPr>
      <w:del w:id="10236" w:author="Fegie" w:date="2021-04-28T12:03:00Z">
        <w:r w:rsidRPr="009B2BD3" w:rsidDel="009661CB">
          <w:rPr>
            <w:rFonts w:hAnsi="標楷體"/>
          </w:rPr>
          <w:br w:type="page"/>
        </w:r>
        <w:r w:rsidR="00464EA0" w:rsidRPr="009B2BD3" w:rsidDel="009661CB">
          <w:rPr>
            <w:rFonts w:hAnsi="標楷體" w:hint="eastAsia"/>
          </w:rPr>
          <w:delText>L1905</w:delText>
        </w:r>
        <w:r w:rsidRPr="009B2BD3" w:rsidDel="009661CB">
          <w:rPr>
            <w:rFonts w:hAnsi="標楷體"/>
          </w:rPr>
          <w:delText xml:space="preserve"> </w:delText>
        </w:r>
        <w:r w:rsidR="00492853" w:rsidRPr="003163F8" w:rsidDel="009661CB">
          <w:rPr>
            <w:rFonts w:hAnsi="標楷體" w:hint="eastAsia"/>
          </w:rPr>
          <w:delText>顧客</w:delText>
        </w:r>
        <w:r w:rsidR="00492853" w:rsidRPr="009B2BD3" w:rsidDel="009661CB">
          <w:rPr>
            <w:rFonts w:hAnsi="標楷體" w:hint="eastAsia"/>
          </w:rPr>
          <w:delText>聯絡電話查詢</w:delText>
        </w:r>
      </w:del>
    </w:p>
    <w:p w14:paraId="267A732C" w14:textId="6E906F46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237" w:author="Fegie" w:date="2021-04-28T12:03:00Z"/>
          <w:rFonts w:hAnsi="標楷體"/>
        </w:rPr>
        <w:pPrChange w:id="10238" w:author="Fegie" w:date="2021-04-28T12:03:00Z">
          <w:pPr>
            <w:pStyle w:val="a"/>
          </w:pPr>
        </w:pPrChange>
      </w:pPr>
      <w:del w:id="10239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0240" w:name="_Toc71198903"/>
        <w:bookmarkEnd w:id="10240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069A0" w:rsidRPr="009B2BD3" w:rsidDel="009661CB" w14:paraId="6B63796F" w14:textId="7FAE91E7" w:rsidTr="002774EA">
        <w:trPr>
          <w:trHeight w:val="277"/>
          <w:del w:id="1024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A13680" w14:textId="00E0C99C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242" w:author="Fegie" w:date="2021-04-28T12:03:00Z"/>
                <w:rFonts w:hAnsi="標楷體"/>
              </w:rPr>
              <w:pPrChange w:id="10243" w:author="Fegie" w:date="2021-04-28T12:03:00Z">
                <w:pPr/>
              </w:pPrChange>
            </w:pPr>
            <w:del w:id="10244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0245" w:name="_Toc71198904"/>
              <w:bookmarkEnd w:id="1024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B4AC55" w14:textId="6DD4DACE" w:rsidR="001069A0" w:rsidRPr="009B2BD3" w:rsidDel="009661CB" w:rsidRDefault="0049285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246" w:author="Fegie" w:date="2021-04-28T12:03:00Z"/>
                <w:rFonts w:hAnsi="標楷體"/>
              </w:rPr>
              <w:pPrChange w:id="10247" w:author="Fegie" w:date="2021-04-28T12:03:00Z">
                <w:pPr/>
              </w:pPrChange>
            </w:pPr>
            <w:del w:id="10248" w:author="Fegie" w:date="2021-04-28T12:03:00Z">
              <w:r w:rsidRPr="009B2BD3" w:rsidDel="009661CB">
                <w:rPr>
                  <w:rFonts w:hAnsi="標楷體" w:hint="eastAsia"/>
                </w:rPr>
                <w:delText>顧客聯絡電話查詢</w:delText>
              </w:r>
              <w:bookmarkStart w:id="10249" w:name="_Toc71198905"/>
              <w:bookmarkEnd w:id="10249"/>
            </w:del>
          </w:p>
          <w:p w14:paraId="57441EEE" w14:textId="19DAF325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250" w:author="Fegie" w:date="2021-04-28T12:03:00Z"/>
                <w:rFonts w:hAnsi="標楷體"/>
              </w:rPr>
              <w:pPrChange w:id="10251" w:author="Fegie" w:date="2021-04-28T12:03:00Z">
                <w:pPr/>
              </w:pPrChange>
            </w:pPr>
            <w:bookmarkStart w:id="10252" w:name="_Toc71198906"/>
            <w:bookmarkEnd w:id="10252"/>
          </w:p>
        </w:tc>
        <w:bookmarkStart w:id="10253" w:name="_Toc71198907"/>
        <w:bookmarkEnd w:id="10253"/>
      </w:tr>
      <w:tr w:rsidR="001069A0" w:rsidRPr="009B2BD3" w:rsidDel="009661CB" w14:paraId="6DD8C00F" w14:textId="51A49F60" w:rsidTr="002774EA">
        <w:trPr>
          <w:trHeight w:val="277"/>
          <w:del w:id="1025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368385" w14:textId="5C11600A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255" w:author="Fegie" w:date="2021-04-28T12:03:00Z"/>
                <w:rFonts w:hAnsi="標楷體"/>
              </w:rPr>
              <w:pPrChange w:id="10256" w:author="Fegie" w:date="2021-04-28T12:03:00Z">
                <w:pPr/>
              </w:pPrChange>
            </w:pPr>
            <w:del w:id="10257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0258" w:name="_Toc71198908"/>
              <w:bookmarkEnd w:id="1025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606A3E" w14:textId="219E5160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259" w:author="Fegie" w:date="2021-04-28T12:03:00Z"/>
                <w:rFonts w:hAnsi="標楷體"/>
              </w:rPr>
              <w:pPrChange w:id="10260" w:author="Fegie" w:date="2021-04-28T12:03:00Z">
                <w:pPr/>
              </w:pPrChange>
            </w:pPr>
            <w:bookmarkStart w:id="10261" w:name="_Toc71198909"/>
            <w:bookmarkEnd w:id="10261"/>
          </w:p>
        </w:tc>
        <w:bookmarkStart w:id="10262" w:name="_Toc71198910"/>
        <w:bookmarkEnd w:id="10262"/>
      </w:tr>
      <w:tr w:rsidR="001069A0" w:rsidRPr="009B2BD3" w:rsidDel="009661CB" w14:paraId="234A78D7" w14:textId="29B16656" w:rsidTr="002774EA">
        <w:trPr>
          <w:trHeight w:val="773"/>
          <w:del w:id="1026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F4D0319" w14:textId="41AD4831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264" w:author="Fegie" w:date="2021-04-28T12:03:00Z"/>
                <w:rFonts w:hAnsi="標楷體"/>
              </w:rPr>
              <w:pPrChange w:id="10265" w:author="Fegie" w:date="2021-04-28T12:03:00Z">
                <w:pPr/>
              </w:pPrChange>
            </w:pPr>
            <w:del w:id="10266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0267" w:name="_Toc71198911"/>
              <w:bookmarkEnd w:id="1026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7CB577" w14:textId="2FB7652E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268" w:author="Fegie" w:date="2021-04-28T12:03:00Z"/>
                <w:rFonts w:hAnsi="標楷體"/>
              </w:rPr>
              <w:pPrChange w:id="10269" w:author="Fegie" w:date="2021-04-28T12:03:00Z">
                <w:pPr/>
              </w:pPrChange>
            </w:pPr>
            <w:bookmarkStart w:id="10270" w:name="_Toc71198912"/>
            <w:bookmarkEnd w:id="10270"/>
          </w:p>
        </w:tc>
        <w:bookmarkStart w:id="10271" w:name="_Toc71198913"/>
        <w:bookmarkEnd w:id="10271"/>
      </w:tr>
      <w:tr w:rsidR="001069A0" w:rsidRPr="009B2BD3" w:rsidDel="009661CB" w14:paraId="66E623D3" w14:textId="4EEAA16D" w:rsidTr="002774EA">
        <w:trPr>
          <w:trHeight w:val="321"/>
          <w:del w:id="1027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0A8514" w14:textId="10DE5B08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273" w:author="Fegie" w:date="2021-04-28T12:03:00Z"/>
                <w:rFonts w:hAnsi="標楷體"/>
              </w:rPr>
              <w:pPrChange w:id="10274" w:author="Fegie" w:date="2021-04-28T12:03:00Z">
                <w:pPr/>
              </w:pPrChange>
            </w:pPr>
            <w:del w:id="10275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0276" w:name="_Toc71198914"/>
              <w:bookmarkEnd w:id="1027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A03A36" w14:textId="3D57086A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277" w:author="Fegie" w:date="2021-04-28T12:03:00Z"/>
                <w:rFonts w:hAnsi="標楷體"/>
              </w:rPr>
              <w:pPrChange w:id="10278" w:author="Fegie" w:date="2021-04-28T12:03:00Z">
                <w:pPr/>
              </w:pPrChange>
            </w:pPr>
            <w:bookmarkStart w:id="10279" w:name="_Toc71198915"/>
            <w:bookmarkEnd w:id="10279"/>
          </w:p>
        </w:tc>
        <w:bookmarkStart w:id="10280" w:name="_Toc71198916"/>
        <w:bookmarkEnd w:id="10280"/>
      </w:tr>
      <w:tr w:rsidR="001069A0" w:rsidRPr="009B2BD3" w:rsidDel="009661CB" w14:paraId="71950C7A" w14:textId="03237AF9" w:rsidTr="002774EA">
        <w:trPr>
          <w:trHeight w:val="1311"/>
          <w:del w:id="1028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F9394F" w14:textId="16122A05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282" w:author="Fegie" w:date="2021-04-28T12:03:00Z"/>
                <w:rFonts w:hAnsi="標楷體"/>
              </w:rPr>
              <w:pPrChange w:id="10283" w:author="Fegie" w:date="2021-04-28T12:03:00Z">
                <w:pPr/>
              </w:pPrChange>
            </w:pPr>
            <w:del w:id="10284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0285" w:name="_Toc71198917"/>
              <w:bookmarkEnd w:id="1028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185580" w14:textId="51E2C16E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286" w:author="Fegie" w:date="2021-04-28T12:03:00Z"/>
                <w:rFonts w:hAnsi="標楷體"/>
              </w:rPr>
              <w:pPrChange w:id="10287" w:author="Fegie" w:date="2021-04-28T12:03:00Z">
                <w:pPr/>
              </w:pPrChange>
            </w:pPr>
            <w:bookmarkStart w:id="10288" w:name="_Toc71198918"/>
            <w:bookmarkEnd w:id="10288"/>
          </w:p>
        </w:tc>
        <w:bookmarkStart w:id="10289" w:name="_Toc71198919"/>
        <w:bookmarkEnd w:id="10289"/>
      </w:tr>
      <w:tr w:rsidR="001069A0" w:rsidRPr="009B2BD3" w:rsidDel="009661CB" w14:paraId="55E89157" w14:textId="6CE90961" w:rsidTr="002774EA">
        <w:trPr>
          <w:trHeight w:val="278"/>
          <w:del w:id="1029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0CA39F" w14:textId="3A03DEB4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291" w:author="Fegie" w:date="2021-04-28T12:03:00Z"/>
                <w:rFonts w:hAnsi="標楷體"/>
              </w:rPr>
              <w:pPrChange w:id="10292" w:author="Fegie" w:date="2021-04-28T12:03:00Z">
                <w:pPr/>
              </w:pPrChange>
            </w:pPr>
            <w:del w:id="10293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0294" w:name="_Toc71198920"/>
              <w:bookmarkEnd w:id="1029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EDFBFA" w14:textId="41838097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295" w:author="Fegie" w:date="2021-04-28T12:03:00Z"/>
                <w:rFonts w:hAnsi="標楷體"/>
              </w:rPr>
              <w:pPrChange w:id="10296" w:author="Fegie" w:date="2021-04-28T12:03:00Z">
                <w:pPr/>
              </w:pPrChange>
            </w:pPr>
            <w:bookmarkStart w:id="10297" w:name="_Toc71198921"/>
            <w:bookmarkEnd w:id="10297"/>
          </w:p>
        </w:tc>
        <w:bookmarkStart w:id="10298" w:name="_Toc71198922"/>
        <w:bookmarkEnd w:id="10298"/>
      </w:tr>
      <w:tr w:rsidR="001069A0" w:rsidRPr="009B2BD3" w:rsidDel="009661CB" w14:paraId="5618B1C1" w14:textId="16585020" w:rsidTr="002774EA">
        <w:trPr>
          <w:trHeight w:val="358"/>
          <w:del w:id="1029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1CA98B" w14:textId="4C8DDF5A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00" w:author="Fegie" w:date="2021-04-28T12:03:00Z"/>
                <w:rFonts w:hAnsi="標楷體"/>
              </w:rPr>
              <w:pPrChange w:id="10301" w:author="Fegie" w:date="2021-04-28T12:03:00Z">
                <w:pPr/>
              </w:pPrChange>
            </w:pPr>
            <w:del w:id="10302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0303" w:name="_Toc71198923"/>
              <w:bookmarkEnd w:id="1030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A12BC4" w14:textId="79BE588F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04" w:author="Fegie" w:date="2021-04-28T12:03:00Z"/>
                <w:rFonts w:hAnsi="標楷體"/>
              </w:rPr>
              <w:pPrChange w:id="10305" w:author="Fegie" w:date="2021-04-28T12:03:00Z">
                <w:pPr/>
              </w:pPrChange>
            </w:pPr>
            <w:bookmarkStart w:id="10306" w:name="_Toc71198924"/>
            <w:bookmarkEnd w:id="10306"/>
          </w:p>
        </w:tc>
        <w:bookmarkStart w:id="10307" w:name="_Toc71198925"/>
        <w:bookmarkEnd w:id="10307"/>
      </w:tr>
      <w:tr w:rsidR="001069A0" w:rsidRPr="009B2BD3" w:rsidDel="009661CB" w14:paraId="6D2EF433" w14:textId="2EEC0BDC" w:rsidTr="002774EA">
        <w:trPr>
          <w:trHeight w:val="278"/>
          <w:del w:id="1030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6811C2" w14:textId="007D00A5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09" w:author="Fegie" w:date="2021-04-28T12:03:00Z"/>
                <w:rFonts w:hAnsi="標楷體"/>
              </w:rPr>
              <w:pPrChange w:id="10310" w:author="Fegie" w:date="2021-04-28T12:03:00Z">
                <w:pPr/>
              </w:pPrChange>
            </w:pPr>
            <w:del w:id="10311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0312" w:name="_Toc71198926"/>
              <w:bookmarkEnd w:id="1031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7DEE63" w14:textId="568E5F54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13" w:author="Fegie" w:date="2021-04-28T12:03:00Z"/>
                <w:rFonts w:hAnsi="標楷體"/>
              </w:rPr>
              <w:pPrChange w:id="10314" w:author="Fegie" w:date="2021-04-28T12:03:00Z">
                <w:pPr/>
              </w:pPrChange>
            </w:pPr>
            <w:bookmarkStart w:id="10315" w:name="_Toc71198927"/>
            <w:bookmarkEnd w:id="10315"/>
          </w:p>
        </w:tc>
        <w:bookmarkStart w:id="10316" w:name="_Toc71198928"/>
        <w:bookmarkEnd w:id="10316"/>
      </w:tr>
    </w:tbl>
    <w:p w14:paraId="3D5B371F" w14:textId="308FBCE8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17" w:author="Fegie" w:date="2021-04-28T12:03:00Z"/>
          <w:rFonts w:hAnsi="標楷體"/>
        </w:rPr>
        <w:pPrChange w:id="10318" w:author="Fegie" w:date="2021-04-28T12:03:00Z">
          <w:pPr/>
        </w:pPrChange>
      </w:pPr>
      <w:bookmarkStart w:id="10319" w:name="_Toc71198929"/>
      <w:bookmarkEnd w:id="10319"/>
    </w:p>
    <w:p w14:paraId="6F5E7DFF" w14:textId="154EDCC9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20" w:author="Fegie" w:date="2021-04-28T12:03:00Z"/>
          <w:rFonts w:hAnsi="標楷體"/>
        </w:rPr>
        <w:pPrChange w:id="10321" w:author="Fegie" w:date="2021-04-28T12:03:00Z">
          <w:pPr/>
        </w:pPrChange>
      </w:pPr>
      <w:bookmarkStart w:id="10322" w:name="_Toc71198930"/>
      <w:bookmarkEnd w:id="10322"/>
    </w:p>
    <w:p w14:paraId="17148265" w14:textId="0D78CFF5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23" w:author="Fegie" w:date="2021-04-28T12:03:00Z"/>
          <w:rFonts w:hAnsi="標楷體"/>
        </w:rPr>
        <w:pPrChange w:id="10324" w:author="Fegie" w:date="2021-04-28T12:03:00Z">
          <w:pPr/>
        </w:pPrChange>
      </w:pPr>
      <w:bookmarkStart w:id="10325" w:name="_Toc71198931"/>
      <w:bookmarkEnd w:id="10325"/>
    </w:p>
    <w:p w14:paraId="08DB1FC2" w14:textId="6ECEA1AC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26" w:author="Fegie" w:date="2021-04-28T12:03:00Z"/>
          <w:rFonts w:hAnsi="標楷體"/>
        </w:rPr>
        <w:pPrChange w:id="10327" w:author="Fegie" w:date="2021-04-28T12:03:00Z">
          <w:pPr/>
        </w:pPrChange>
      </w:pPr>
      <w:bookmarkStart w:id="10328" w:name="_Toc71198932"/>
      <w:bookmarkEnd w:id="10328"/>
    </w:p>
    <w:p w14:paraId="595DF864" w14:textId="081D421E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29" w:author="Fegie" w:date="2021-04-28T12:03:00Z"/>
          <w:rFonts w:hAnsi="標楷體"/>
        </w:rPr>
        <w:pPrChange w:id="10330" w:author="Fegie" w:date="2021-04-28T12:03:00Z">
          <w:pPr/>
        </w:pPrChange>
      </w:pPr>
      <w:bookmarkStart w:id="10331" w:name="_Toc71198933"/>
      <w:bookmarkEnd w:id="10331"/>
    </w:p>
    <w:p w14:paraId="050F06E6" w14:textId="657E2B79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32" w:author="Fegie" w:date="2021-04-28T12:03:00Z"/>
          <w:rFonts w:hAnsi="標楷體"/>
        </w:rPr>
        <w:pPrChange w:id="10333" w:author="Fegie" w:date="2021-04-28T12:03:00Z">
          <w:pPr/>
        </w:pPrChange>
      </w:pPr>
      <w:bookmarkStart w:id="10334" w:name="_Toc71198934"/>
      <w:bookmarkEnd w:id="10334"/>
    </w:p>
    <w:p w14:paraId="2C884E9E" w14:textId="3456B21A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35" w:author="Fegie" w:date="2021-04-28T12:03:00Z"/>
          <w:rFonts w:hAnsi="標楷體"/>
        </w:rPr>
        <w:pPrChange w:id="10336" w:author="Fegie" w:date="2021-04-28T12:03:00Z">
          <w:pPr/>
        </w:pPrChange>
      </w:pPr>
      <w:bookmarkStart w:id="10337" w:name="_Toc71198935"/>
      <w:bookmarkEnd w:id="10337"/>
    </w:p>
    <w:p w14:paraId="043CCB8F" w14:textId="4FDB570B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38" w:author="Fegie" w:date="2021-04-28T12:03:00Z"/>
          <w:rFonts w:hAnsi="標楷體"/>
        </w:rPr>
        <w:pPrChange w:id="10339" w:author="Fegie" w:date="2021-04-28T12:03:00Z">
          <w:pPr/>
        </w:pPrChange>
      </w:pPr>
      <w:del w:id="10340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2B59DD5B" w14:textId="621A5BC4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41" w:author="Fegie" w:date="2021-04-28T12:03:00Z"/>
          <w:rFonts w:hAnsi="標楷體"/>
        </w:rPr>
        <w:pPrChange w:id="10342" w:author="Fegie" w:date="2021-04-28T12:03:00Z">
          <w:pPr>
            <w:pStyle w:val="a"/>
          </w:pPr>
        </w:pPrChange>
      </w:pPr>
      <w:del w:id="10343" w:author="Fegie" w:date="2021-04-28T12:03:00Z">
        <w:r w:rsidRPr="009B2BD3" w:rsidDel="009661CB">
          <w:rPr>
            <w:rFonts w:hAnsi="標楷體"/>
          </w:rPr>
          <w:delText>UI畫面</w:delText>
        </w:r>
        <w:bookmarkStart w:id="10344" w:name="_Toc71198936"/>
        <w:bookmarkEnd w:id="10344"/>
      </w:del>
    </w:p>
    <w:p w14:paraId="318DAC93" w14:textId="20DAE73A" w:rsidR="006C5A5D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45" w:author="Fegie" w:date="2021-04-28T12:03:00Z"/>
          <w:rFonts w:hAnsi="標楷體"/>
        </w:rPr>
        <w:pPrChange w:id="10346" w:author="Fegie" w:date="2021-04-28T12:03:00Z">
          <w:pPr>
            <w:pStyle w:val="42"/>
            <w:spacing w:after="72"/>
            <w:ind w:left="1133"/>
          </w:pPr>
        </w:pPrChange>
      </w:pPr>
      <w:del w:id="10347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bookmarkStart w:id="10348" w:name="_Toc71198937"/>
        <w:bookmarkEnd w:id="10348"/>
      </w:del>
    </w:p>
    <w:p w14:paraId="232245F1" w14:textId="264C50D5" w:rsidR="00492853" w:rsidRPr="009B2BD3" w:rsidDel="009661CB" w:rsidRDefault="00C4178E">
      <w:pPr>
        <w:pStyle w:val="3"/>
        <w:numPr>
          <w:ilvl w:val="5"/>
          <w:numId w:val="6"/>
        </w:numPr>
        <w:ind w:left="1701" w:hanging="1134"/>
        <w:rPr>
          <w:del w:id="10349" w:author="Fegie" w:date="2021-04-28T12:03:00Z"/>
          <w:rFonts w:hAnsi="標楷體"/>
          <w:sz w:val="20"/>
        </w:rPr>
        <w:pPrChange w:id="10350" w:author="Fegie" w:date="2021-04-28T12:03:00Z">
          <w:pPr>
            <w:pStyle w:val="42"/>
            <w:spacing w:after="72"/>
            <w:ind w:leftChars="0" w:left="0"/>
          </w:pPr>
        </w:pPrChange>
      </w:pPr>
      <w:del w:id="10351" w:author="Fegie" w:date="2021-04-28T12:03:00Z">
        <w:r w:rsidDel="009661CB">
          <w:rPr>
            <w:noProof/>
          </w:rPr>
          <w:drawing>
            <wp:inline distT="0" distB="0" distL="0" distR="0" wp14:anchorId="7CF81B67" wp14:editId="55404630">
              <wp:extent cx="6362700" cy="863507"/>
              <wp:effectExtent l="0" t="0" r="0" b="0"/>
              <wp:docPr id="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8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77425" cy="8655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0352" w:author="余家興" w:date="2020-02-07T16:21:00Z">
        <w:del w:id="10353" w:author="Fegie" w:date="2021-04-28T12:03:00Z">
          <w:r w:rsidR="00437EBD" w:rsidRPr="00437EBD" w:rsidDel="009661CB">
            <w:rPr>
              <w:noProof/>
            </w:rPr>
            <w:delText xml:space="preserve"> </w:delText>
          </w:r>
          <w:r w:rsidR="00437EBD" w:rsidRPr="00437EBD" w:rsidDel="009661CB">
            <w:rPr>
              <w:rFonts w:hAnsi="標楷體"/>
              <w:noProof/>
              <w:sz w:val="20"/>
            </w:rPr>
            <w:drawing>
              <wp:inline distT="0" distB="0" distL="0" distR="0" wp14:anchorId="1DD17E60" wp14:editId="08E9E1AD">
                <wp:extent cx="6504834" cy="1005840"/>
                <wp:effectExtent l="0" t="0" r="0" b="0"/>
                <wp:docPr id="35" name="圖片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04834" cy="1005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0354" w:name="_Toc71198938"/>
      <w:bookmarkEnd w:id="10354"/>
    </w:p>
    <w:p w14:paraId="74E1ED6A" w14:textId="330876C6" w:rsidR="006C5A5D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55" w:author="Fegie" w:date="2021-04-28T12:03:00Z"/>
          <w:rFonts w:hAnsi="標楷體"/>
          <w:szCs w:val="24"/>
        </w:rPr>
        <w:pPrChange w:id="10356" w:author="Fegie" w:date="2021-04-28T12:03:00Z">
          <w:pPr>
            <w:pStyle w:val="42"/>
            <w:spacing w:after="72"/>
            <w:ind w:left="1133"/>
          </w:pPr>
        </w:pPrChange>
      </w:pPr>
      <w:del w:id="10357" w:author="Fegie" w:date="2021-04-28T12:03:00Z">
        <w:r w:rsidRPr="009B2BD3" w:rsidDel="009661CB">
          <w:rPr>
            <w:rFonts w:hAnsi="標楷體" w:hint="eastAsia"/>
          </w:rPr>
          <w:delText>輸出畫面：</w:delText>
        </w:r>
        <w:bookmarkStart w:id="10358" w:name="_Toc71198939"/>
        <w:bookmarkEnd w:id="10358"/>
      </w:del>
    </w:p>
    <w:p w14:paraId="1A5DE48F" w14:textId="35C9CFC8" w:rsidR="006C5A5D" w:rsidDel="009661CB" w:rsidRDefault="007E3AAD">
      <w:pPr>
        <w:pStyle w:val="3"/>
        <w:numPr>
          <w:ilvl w:val="5"/>
          <w:numId w:val="6"/>
        </w:numPr>
        <w:ind w:left="1701" w:hanging="1134"/>
        <w:rPr>
          <w:ins w:id="10359" w:author="余家興" w:date="2020-02-07T16:30:00Z"/>
          <w:del w:id="10360" w:author="Fegie" w:date="2021-04-28T12:03:00Z"/>
          <w:rFonts w:hAnsi="標楷體"/>
        </w:rPr>
        <w:pPrChange w:id="10361" w:author="Fegie" w:date="2021-04-28T12:03:00Z">
          <w:pPr>
            <w:pStyle w:val="42"/>
            <w:spacing w:after="72"/>
            <w:ind w:leftChars="0" w:left="0"/>
          </w:pPr>
        </w:pPrChange>
      </w:pPr>
      <w:del w:id="10362" w:author="Fegie" w:date="2021-04-28T12:03:00Z">
        <w:r w:rsidRPr="009B2BD3" w:rsidDel="009661CB">
          <w:rPr>
            <w:rFonts w:hAnsi="標楷體"/>
            <w:noProof/>
          </w:rPr>
          <w:drawing>
            <wp:inline distT="0" distB="0" distL="0" distR="0" wp14:anchorId="0F835130" wp14:editId="3BCE5FC7">
              <wp:extent cx="6591300" cy="1689100"/>
              <wp:effectExtent l="0" t="0" r="0" b="6350"/>
              <wp:docPr id="1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91300" cy="1689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bookmarkStart w:id="10363" w:name="_Toc71198940"/>
      <w:bookmarkEnd w:id="10363"/>
    </w:p>
    <w:p w14:paraId="1F160EE7" w14:textId="688B5112" w:rsidR="00437EBD" w:rsidDel="009661CB" w:rsidRDefault="00437EBD">
      <w:pPr>
        <w:pStyle w:val="3"/>
        <w:numPr>
          <w:ilvl w:val="5"/>
          <w:numId w:val="6"/>
        </w:numPr>
        <w:ind w:left="1701" w:hanging="1134"/>
        <w:rPr>
          <w:del w:id="10364" w:author="Fegie" w:date="2021-04-28T12:03:00Z"/>
          <w:rFonts w:hAnsi="標楷體"/>
        </w:rPr>
        <w:pPrChange w:id="10365" w:author="Fegie" w:date="2021-04-28T12:03:00Z">
          <w:pPr>
            <w:pStyle w:val="42"/>
            <w:spacing w:after="72"/>
            <w:ind w:leftChars="0" w:left="0"/>
          </w:pPr>
        </w:pPrChange>
      </w:pPr>
      <w:ins w:id="10366" w:author="余家興" w:date="2020-02-07T16:30:00Z">
        <w:del w:id="10367" w:author="Fegie" w:date="2021-04-28T12:03:00Z">
          <w:r w:rsidRPr="00437EBD" w:rsidDel="009661CB">
            <w:rPr>
              <w:rFonts w:hAnsi="標楷體"/>
              <w:noProof/>
            </w:rPr>
            <w:drawing>
              <wp:inline distT="0" distB="0" distL="0" distR="0" wp14:anchorId="773D17C0" wp14:editId="7DC5255F">
                <wp:extent cx="6624572" cy="1851660"/>
                <wp:effectExtent l="0" t="0" r="0" b="0"/>
                <wp:docPr id="36" name="圖片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24572" cy="1851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0368" w:name="_Toc71198941"/>
      <w:bookmarkEnd w:id="10368"/>
    </w:p>
    <w:p w14:paraId="2C467C4D" w14:textId="59DABF29" w:rsidR="001069A0" w:rsidRPr="009B2BD3" w:rsidDel="009661CB" w:rsidRDefault="00C4178E">
      <w:pPr>
        <w:pStyle w:val="3"/>
        <w:numPr>
          <w:ilvl w:val="5"/>
          <w:numId w:val="6"/>
        </w:numPr>
        <w:ind w:left="1701" w:hanging="1134"/>
        <w:rPr>
          <w:del w:id="10369" w:author="Fegie" w:date="2021-04-28T12:03:00Z"/>
          <w:rFonts w:hAnsi="標楷體"/>
        </w:rPr>
        <w:pPrChange w:id="10370" w:author="Fegie" w:date="2021-04-28T12:03:00Z">
          <w:pPr>
            <w:pStyle w:val="a"/>
          </w:pPr>
        </w:pPrChange>
      </w:pPr>
      <w:del w:id="10371" w:author="Fegie" w:date="2021-04-28T12:03:00Z">
        <w:r w:rsidRPr="00C4178E" w:rsidDel="009661CB">
          <w:rPr>
            <w:rFonts w:hAnsi="標楷體" w:hint="eastAsia"/>
          </w:rPr>
          <w:delText>輸入</w:delText>
        </w:r>
        <w:r w:rsidR="001069A0" w:rsidRPr="009B2BD3" w:rsidDel="009661CB">
          <w:rPr>
            <w:rFonts w:hAnsi="標楷體"/>
          </w:rPr>
          <w:delText>畫面資料說明</w:delText>
        </w:r>
        <w:bookmarkStart w:id="10372" w:name="_Toc71198942"/>
        <w:bookmarkEnd w:id="10372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83"/>
        <w:gridCol w:w="1183"/>
        <w:gridCol w:w="1976"/>
        <w:gridCol w:w="1184"/>
        <w:gridCol w:w="1184"/>
        <w:gridCol w:w="1184"/>
        <w:gridCol w:w="1342"/>
        <w:gridCol w:w="1184"/>
      </w:tblGrid>
      <w:tr w:rsidR="00C4178E" w:rsidRPr="009B2BD3" w:rsidDel="009661CB" w14:paraId="6190C467" w14:textId="07E89FF5" w:rsidTr="000026EB">
        <w:trPr>
          <w:trHeight w:val="388"/>
          <w:jc w:val="center"/>
          <w:del w:id="10373" w:author="Fegie" w:date="2021-04-28T12:03:00Z"/>
        </w:trPr>
        <w:tc>
          <w:tcPr>
            <w:tcW w:w="564" w:type="dxa"/>
            <w:vMerge w:val="restart"/>
          </w:tcPr>
          <w:p w14:paraId="271B5B48" w14:textId="51D38075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74" w:author="Fegie" w:date="2021-04-28T12:03:00Z"/>
                <w:rFonts w:hAnsi="標楷體"/>
              </w:rPr>
              <w:pPrChange w:id="10375" w:author="Fegie" w:date="2021-04-28T12:03:00Z">
                <w:pPr/>
              </w:pPrChange>
            </w:pPr>
            <w:del w:id="10376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0377" w:name="_Toc71198943"/>
              <w:bookmarkEnd w:id="10377"/>
            </w:del>
          </w:p>
        </w:tc>
        <w:tc>
          <w:tcPr>
            <w:tcW w:w="2220" w:type="dxa"/>
            <w:vMerge w:val="restart"/>
          </w:tcPr>
          <w:p w14:paraId="5F89B3AB" w14:textId="5C0E3DD6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78" w:author="Fegie" w:date="2021-04-28T12:03:00Z"/>
                <w:rFonts w:hAnsi="標楷體"/>
              </w:rPr>
              <w:pPrChange w:id="10379" w:author="Fegie" w:date="2021-04-28T12:03:00Z">
                <w:pPr/>
              </w:pPrChange>
            </w:pPr>
            <w:del w:id="10380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0381" w:name="_Toc71198944"/>
              <w:bookmarkEnd w:id="10381"/>
            </w:del>
          </w:p>
        </w:tc>
        <w:tc>
          <w:tcPr>
            <w:tcW w:w="4699" w:type="dxa"/>
            <w:gridSpan w:val="5"/>
          </w:tcPr>
          <w:p w14:paraId="40BE9125" w14:textId="773C13DE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82" w:author="Fegie" w:date="2021-04-28T12:03:00Z"/>
                <w:rFonts w:hAnsi="標楷體"/>
              </w:rPr>
              <w:pPrChange w:id="10383" w:author="Fegie" w:date="2021-04-28T12:03:00Z">
                <w:pPr>
                  <w:jc w:val="center"/>
                </w:pPr>
              </w:pPrChange>
            </w:pPr>
            <w:del w:id="10384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0385" w:name="_Toc71198945"/>
              <w:bookmarkEnd w:id="10385"/>
            </w:del>
          </w:p>
        </w:tc>
        <w:tc>
          <w:tcPr>
            <w:tcW w:w="3539" w:type="dxa"/>
            <w:vMerge w:val="restart"/>
          </w:tcPr>
          <w:p w14:paraId="69D3131A" w14:textId="7F62AF36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86" w:author="Fegie" w:date="2021-04-28T12:03:00Z"/>
                <w:rFonts w:hAnsi="標楷體"/>
              </w:rPr>
              <w:pPrChange w:id="10387" w:author="Fegie" w:date="2021-04-28T12:03:00Z">
                <w:pPr/>
              </w:pPrChange>
            </w:pPr>
            <w:del w:id="10388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0389" w:name="_Toc71198946"/>
              <w:bookmarkEnd w:id="10389"/>
            </w:del>
          </w:p>
        </w:tc>
        <w:bookmarkStart w:id="10390" w:name="_Toc71198947"/>
        <w:bookmarkEnd w:id="10390"/>
      </w:tr>
      <w:tr w:rsidR="00C4178E" w:rsidRPr="009B2BD3" w:rsidDel="009661CB" w14:paraId="2084F570" w14:textId="127D44D4" w:rsidTr="00C4178E">
        <w:trPr>
          <w:trHeight w:val="244"/>
          <w:jc w:val="center"/>
          <w:del w:id="10391" w:author="Fegie" w:date="2021-04-28T12:03:00Z"/>
        </w:trPr>
        <w:tc>
          <w:tcPr>
            <w:tcW w:w="564" w:type="dxa"/>
            <w:vMerge/>
          </w:tcPr>
          <w:p w14:paraId="09CB9C35" w14:textId="024D3EDE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92" w:author="Fegie" w:date="2021-04-28T12:03:00Z"/>
                <w:rFonts w:hAnsi="標楷體"/>
              </w:rPr>
              <w:pPrChange w:id="10393" w:author="Fegie" w:date="2021-04-28T12:03:00Z">
                <w:pPr/>
              </w:pPrChange>
            </w:pPr>
            <w:bookmarkStart w:id="10394" w:name="_Toc71198948"/>
            <w:bookmarkEnd w:id="10394"/>
          </w:p>
        </w:tc>
        <w:tc>
          <w:tcPr>
            <w:tcW w:w="2220" w:type="dxa"/>
            <w:vMerge/>
          </w:tcPr>
          <w:p w14:paraId="6334493C" w14:textId="68717B5A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95" w:author="Fegie" w:date="2021-04-28T12:03:00Z"/>
                <w:rFonts w:hAnsi="標楷體"/>
              </w:rPr>
              <w:pPrChange w:id="10396" w:author="Fegie" w:date="2021-04-28T12:03:00Z">
                <w:pPr/>
              </w:pPrChange>
            </w:pPr>
            <w:bookmarkStart w:id="10397" w:name="_Toc71198949"/>
            <w:bookmarkEnd w:id="10397"/>
          </w:p>
        </w:tc>
        <w:tc>
          <w:tcPr>
            <w:tcW w:w="1068" w:type="dxa"/>
          </w:tcPr>
          <w:p w14:paraId="67EA7489" w14:textId="6AC0FD0C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98" w:author="Fegie" w:date="2021-04-28T12:03:00Z"/>
                <w:rFonts w:hAnsi="標楷體"/>
              </w:rPr>
              <w:pPrChange w:id="10399" w:author="Fegie" w:date="2021-04-28T12:03:00Z">
                <w:pPr/>
              </w:pPrChange>
            </w:pPr>
            <w:del w:id="10400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0401" w:name="_Toc71198950"/>
              <w:bookmarkEnd w:id="10401"/>
            </w:del>
          </w:p>
        </w:tc>
        <w:tc>
          <w:tcPr>
            <w:tcW w:w="1092" w:type="dxa"/>
          </w:tcPr>
          <w:p w14:paraId="2885A1A2" w14:textId="2BED029B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02" w:author="Fegie" w:date="2021-04-28T12:03:00Z"/>
                <w:rFonts w:hAnsi="標楷體"/>
              </w:rPr>
              <w:pPrChange w:id="10403" w:author="Fegie" w:date="2021-04-28T12:03:00Z">
                <w:pPr/>
              </w:pPrChange>
            </w:pPr>
            <w:del w:id="10404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0405" w:name="_Toc71198951"/>
              <w:bookmarkEnd w:id="10405"/>
            </w:del>
          </w:p>
        </w:tc>
        <w:tc>
          <w:tcPr>
            <w:tcW w:w="994" w:type="dxa"/>
          </w:tcPr>
          <w:p w14:paraId="299692FA" w14:textId="44E4D9F0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06" w:author="Fegie" w:date="2021-04-28T12:03:00Z"/>
                <w:rFonts w:hAnsi="標楷體"/>
              </w:rPr>
              <w:pPrChange w:id="10407" w:author="Fegie" w:date="2021-04-28T12:03:00Z">
                <w:pPr/>
              </w:pPrChange>
            </w:pPr>
            <w:del w:id="10408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0409" w:name="_Toc71198952"/>
              <w:bookmarkEnd w:id="10409"/>
            </w:del>
          </w:p>
        </w:tc>
        <w:tc>
          <w:tcPr>
            <w:tcW w:w="850" w:type="dxa"/>
          </w:tcPr>
          <w:p w14:paraId="10915378" w14:textId="2D6B4F73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10" w:author="Fegie" w:date="2021-04-28T12:03:00Z"/>
                <w:rFonts w:hAnsi="標楷體"/>
              </w:rPr>
              <w:pPrChange w:id="10411" w:author="Fegie" w:date="2021-04-28T12:03:00Z">
                <w:pPr/>
              </w:pPrChange>
            </w:pPr>
            <w:del w:id="10412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0413" w:name="_Toc71198953"/>
              <w:bookmarkEnd w:id="10413"/>
            </w:del>
          </w:p>
        </w:tc>
        <w:tc>
          <w:tcPr>
            <w:tcW w:w="695" w:type="dxa"/>
          </w:tcPr>
          <w:p w14:paraId="323BE37C" w14:textId="3DE41CAB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14" w:author="Fegie" w:date="2021-04-28T12:03:00Z"/>
                <w:rFonts w:hAnsi="標楷體"/>
              </w:rPr>
              <w:pPrChange w:id="10415" w:author="Fegie" w:date="2021-04-28T12:03:00Z">
                <w:pPr/>
              </w:pPrChange>
            </w:pPr>
            <w:del w:id="10416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0417" w:name="_Toc71198954"/>
              <w:bookmarkEnd w:id="10417"/>
            </w:del>
          </w:p>
        </w:tc>
        <w:tc>
          <w:tcPr>
            <w:tcW w:w="3539" w:type="dxa"/>
            <w:vMerge/>
          </w:tcPr>
          <w:p w14:paraId="3E92CB10" w14:textId="732CA32F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18" w:author="Fegie" w:date="2021-04-28T12:03:00Z"/>
                <w:rFonts w:hAnsi="標楷體"/>
              </w:rPr>
              <w:pPrChange w:id="10419" w:author="Fegie" w:date="2021-04-28T12:03:00Z">
                <w:pPr/>
              </w:pPrChange>
            </w:pPr>
            <w:bookmarkStart w:id="10420" w:name="_Toc71198955"/>
            <w:bookmarkEnd w:id="10420"/>
          </w:p>
        </w:tc>
        <w:bookmarkStart w:id="10421" w:name="_Toc71198956"/>
        <w:bookmarkEnd w:id="10421"/>
      </w:tr>
      <w:tr w:rsidR="00C4178E" w:rsidRPr="009B2BD3" w:rsidDel="009661CB" w14:paraId="5D97C3FE" w14:textId="5106AC64" w:rsidTr="00C4178E">
        <w:trPr>
          <w:trHeight w:val="291"/>
          <w:jc w:val="center"/>
          <w:del w:id="10422" w:author="Fegie" w:date="2021-04-28T12:03:00Z"/>
        </w:trPr>
        <w:tc>
          <w:tcPr>
            <w:tcW w:w="564" w:type="dxa"/>
          </w:tcPr>
          <w:p w14:paraId="27C88E40" w14:textId="4F71F1C6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23" w:author="Fegie" w:date="2021-04-28T12:03:00Z"/>
                <w:rFonts w:hAnsi="標楷體"/>
              </w:rPr>
              <w:pPrChange w:id="10424" w:author="Fegie" w:date="2021-04-28T12:03:00Z">
                <w:pPr/>
              </w:pPrChange>
            </w:pPr>
            <w:del w:id="10425" w:author="Fegie" w:date="2021-04-28T12:03:00Z">
              <w:r w:rsidRPr="009B2BD3" w:rsidDel="009661CB">
                <w:rPr>
                  <w:rFonts w:hAnsi="標楷體" w:hint="eastAsia"/>
                </w:rPr>
                <w:delText>1</w:delText>
              </w:r>
              <w:bookmarkStart w:id="10426" w:name="_Toc71198957"/>
              <w:bookmarkEnd w:id="10426"/>
            </w:del>
          </w:p>
        </w:tc>
        <w:tc>
          <w:tcPr>
            <w:tcW w:w="2220" w:type="dxa"/>
          </w:tcPr>
          <w:p w14:paraId="5405E871" w14:textId="7B543DC4" w:rsidR="00C4178E" w:rsidRPr="00CE781C" w:rsidDel="009661CB" w:rsidRDefault="0017057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27" w:author="Fegie" w:date="2021-04-28T12:03:00Z"/>
                <w:rFonts w:hAnsi="標楷體"/>
                <w:color w:val="FF0000"/>
              </w:rPr>
              <w:pPrChange w:id="10428" w:author="Fegie" w:date="2021-04-28T12:03:00Z">
                <w:pPr/>
              </w:pPrChange>
            </w:pPr>
            <w:del w:id="10429" w:author="Fegie" w:date="2021-04-28T12:03:00Z">
              <w:r w:rsidRPr="00CE781C" w:rsidDel="009661CB">
                <w:rPr>
                  <w:rFonts w:hAnsi="標楷體"/>
                  <w:color w:val="FF0000"/>
                </w:rPr>
                <w:delText>統</w:delText>
              </w:r>
              <w:r w:rsidRPr="00CE781C" w:rsidDel="009661CB">
                <w:rPr>
                  <w:rFonts w:hAnsi="標楷體" w:hint="eastAsia"/>
                  <w:color w:val="FF0000"/>
                  <w:lang w:eastAsia="zh-HK"/>
                </w:rPr>
                <w:delText>一</w:delText>
              </w:r>
              <w:r w:rsidRPr="00CE781C" w:rsidDel="009661CB">
                <w:rPr>
                  <w:rFonts w:hAnsi="標楷體"/>
                  <w:color w:val="FF0000"/>
                </w:rPr>
                <w:delText>編</w:delText>
              </w:r>
              <w:r w:rsidRPr="00CE781C" w:rsidDel="009661CB">
                <w:rPr>
                  <w:rFonts w:hAnsi="標楷體" w:hint="eastAsia"/>
                  <w:color w:val="FF0000"/>
                  <w:lang w:eastAsia="zh-HK"/>
                </w:rPr>
                <w:delText>號</w:delText>
              </w:r>
              <w:bookmarkStart w:id="10430" w:name="_Toc71198958"/>
              <w:bookmarkEnd w:id="10430"/>
            </w:del>
          </w:p>
        </w:tc>
        <w:tc>
          <w:tcPr>
            <w:tcW w:w="1068" w:type="dxa"/>
          </w:tcPr>
          <w:p w14:paraId="01B323ED" w14:textId="4D7CE774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31" w:author="Fegie" w:date="2021-04-28T12:03:00Z"/>
                <w:rFonts w:hAnsi="標楷體"/>
              </w:rPr>
              <w:pPrChange w:id="10432" w:author="Fegie" w:date="2021-04-28T12:03:00Z">
                <w:pPr/>
              </w:pPrChange>
            </w:pPr>
            <w:del w:id="10433" w:author="Fegie" w:date="2021-04-28T12:03:00Z">
              <w:r w:rsidRPr="00C4178E" w:rsidDel="009661CB">
                <w:rPr>
                  <w:rFonts w:hAnsi="標楷體"/>
                </w:rPr>
                <w:delText>X(10)</w:delText>
              </w:r>
              <w:bookmarkStart w:id="10434" w:name="_Toc71198959"/>
              <w:bookmarkEnd w:id="10434"/>
            </w:del>
          </w:p>
        </w:tc>
        <w:tc>
          <w:tcPr>
            <w:tcW w:w="1092" w:type="dxa"/>
          </w:tcPr>
          <w:p w14:paraId="5075EBA7" w14:textId="4BC83D62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35" w:author="Fegie" w:date="2021-04-28T12:03:00Z"/>
                <w:rFonts w:hAnsi="標楷體"/>
              </w:rPr>
              <w:pPrChange w:id="10436" w:author="Fegie" w:date="2021-04-28T12:03:00Z">
                <w:pPr/>
              </w:pPrChange>
            </w:pPr>
            <w:bookmarkStart w:id="10437" w:name="_Toc71198960"/>
            <w:bookmarkEnd w:id="10437"/>
          </w:p>
        </w:tc>
        <w:tc>
          <w:tcPr>
            <w:tcW w:w="994" w:type="dxa"/>
          </w:tcPr>
          <w:p w14:paraId="56DE341F" w14:textId="5BE7B630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38" w:author="Fegie" w:date="2021-04-28T12:03:00Z"/>
                <w:rFonts w:hAnsi="標楷體"/>
              </w:rPr>
              <w:pPrChange w:id="10439" w:author="Fegie" w:date="2021-04-28T12:03:00Z">
                <w:pPr/>
              </w:pPrChange>
            </w:pPr>
            <w:bookmarkStart w:id="10440" w:name="_Toc71198961"/>
            <w:bookmarkEnd w:id="10440"/>
          </w:p>
        </w:tc>
        <w:tc>
          <w:tcPr>
            <w:tcW w:w="850" w:type="dxa"/>
            <w:vMerge w:val="restart"/>
          </w:tcPr>
          <w:p w14:paraId="25825A90" w14:textId="6E8CC321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41" w:author="Fegie" w:date="2021-04-28T12:03:00Z"/>
                <w:rFonts w:hAnsi="標楷體"/>
              </w:rPr>
              <w:pPrChange w:id="10442" w:author="Fegie" w:date="2021-04-28T12:03:00Z">
                <w:pPr/>
              </w:pPrChange>
            </w:pPr>
            <w:del w:id="10443" w:author="Fegie" w:date="2021-04-28T12:03:00Z">
              <w:r w:rsidRPr="00C4178E" w:rsidDel="009661CB">
                <w:rPr>
                  <w:rFonts w:hAnsi="標楷體" w:hint="eastAsia"/>
                </w:rPr>
                <w:delText>擇一輸入</w:delText>
              </w:r>
              <w:bookmarkStart w:id="10444" w:name="_Toc71198962"/>
              <w:bookmarkEnd w:id="10444"/>
            </w:del>
          </w:p>
        </w:tc>
        <w:tc>
          <w:tcPr>
            <w:tcW w:w="695" w:type="dxa"/>
          </w:tcPr>
          <w:p w14:paraId="14D8FCDD" w14:textId="2926A9F2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45" w:author="Fegie" w:date="2021-04-28T12:03:00Z"/>
                <w:rFonts w:hAnsi="標楷體"/>
              </w:rPr>
              <w:pPrChange w:id="10446" w:author="Fegie" w:date="2021-04-28T12:03:00Z">
                <w:pPr/>
              </w:pPrChange>
            </w:pPr>
            <w:bookmarkStart w:id="10447" w:name="_Toc71198963"/>
            <w:bookmarkEnd w:id="10447"/>
          </w:p>
        </w:tc>
        <w:tc>
          <w:tcPr>
            <w:tcW w:w="3539" w:type="dxa"/>
            <w:vMerge w:val="restart"/>
          </w:tcPr>
          <w:p w14:paraId="636966C0" w14:textId="5555A0CD" w:rsidR="00C4178E" w:rsidRPr="00C4178E" w:rsidDel="009661CB" w:rsidRDefault="0017057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48" w:author="Fegie" w:date="2021-04-28T12:03:00Z"/>
                <w:rFonts w:hAnsi="標楷體"/>
              </w:rPr>
              <w:pPrChange w:id="10449" w:author="Fegie" w:date="2021-04-28T12:03:00Z">
                <w:pPr/>
              </w:pPrChange>
            </w:pPr>
            <w:del w:id="10450" w:author="Fegie" w:date="2021-04-28T12:03:00Z">
              <w:r w:rsidRPr="00344823" w:rsidDel="009661CB">
                <w:rPr>
                  <w:rFonts w:hAnsi="標楷體"/>
                  <w:color w:val="FF0000"/>
                </w:rPr>
                <w:delText>統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一</w:delText>
              </w:r>
              <w:r w:rsidRPr="00344823" w:rsidDel="009661CB">
                <w:rPr>
                  <w:rFonts w:hAnsi="標楷體"/>
                  <w:color w:val="FF0000"/>
                </w:rPr>
                <w:delText>編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號</w:delText>
              </w:r>
              <w:r w:rsidR="00C4178E" w:rsidRPr="00C4178E" w:rsidDel="009661CB">
                <w:rPr>
                  <w:rFonts w:hAnsi="標楷體" w:hint="eastAsia"/>
                  <w:lang w:eastAsia="zh-HK"/>
                </w:rPr>
                <w:delText>與戶號</w:delText>
              </w:r>
              <w:r w:rsidR="00C4178E" w:rsidRPr="00C4178E" w:rsidDel="009661CB">
                <w:rPr>
                  <w:rFonts w:hAnsi="標楷體" w:hint="eastAsia"/>
                </w:rPr>
                <w:delText>擇一輸入</w:delText>
              </w:r>
              <w:bookmarkStart w:id="10451" w:name="_Toc71198964"/>
              <w:bookmarkEnd w:id="10451"/>
            </w:del>
          </w:p>
        </w:tc>
        <w:bookmarkStart w:id="10452" w:name="_Toc71198965"/>
        <w:bookmarkEnd w:id="10452"/>
      </w:tr>
      <w:tr w:rsidR="00C4178E" w:rsidRPr="009B2BD3" w:rsidDel="009661CB" w14:paraId="1B00E1D6" w14:textId="4E7A3524" w:rsidTr="00C4178E">
        <w:trPr>
          <w:trHeight w:val="291"/>
          <w:jc w:val="center"/>
          <w:del w:id="10453" w:author="Fegie" w:date="2021-04-28T12:03:00Z"/>
        </w:trPr>
        <w:tc>
          <w:tcPr>
            <w:tcW w:w="564" w:type="dxa"/>
          </w:tcPr>
          <w:p w14:paraId="2246C4DC" w14:textId="081062F4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54" w:author="Fegie" w:date="2021-04-28T12:03:00Z"/>
                <w:rFonts w:hAnsi="標楷體"/>
              </w:rPr>
              <w:pPrChange w:id="10455" w:author="Fegie" w:date="2021-04-28T12:03:00Z">
                <w:pPr/>
              </w:pPrChange>
            </w:pPr>
            <w:bookmarkStart w:id="10456" w:name="_Toc71198966"/>
            <w:bookmarkEnd w:id="10456"/>
          </w:p>
        </w:tc>
        <w:tc>
          <w:tcPr>
            <w:tcW w:w="2220" w:type="dxa"/>
          </w:tcPr>
          <w:p w14:paraId="0FFB00BE" w14:textId="5A007725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57" w:author="Fegie" w:date="2021-04-28T12:03:00Z"/>
                <w:rFonts w:hAnsi="標楷體"/>
              </w:rPr>
              <w:pPrChange w:id="10458" w:author="Fegie" w:date="2021-04-28T12:03:00Z">
                <w:pPr/>
              </w:pPrChange>
            </w:pPr>
            <w:del w:id="10459" w:author="Fegie" w:date="2021-04-28T12:03:00Z">
              <w:r w:rsidRPr="00C4178E" w:rsidDel="009661CB">
                <w:rPr>
                  <w:rFonts w:hAnsi="標楷體" w:hint="eastAsia"/>
                  <w:lang w:eastAsia="zh-HK"/>
                </w:rPr>
                <w:delText>戶號</w:delText>
              </w:r>
              <w:bookmarkStart w:id="10460" w:name="_Toc71198967"/>
              <w:bookmarkEnd w:id="10460"/>
            </w:del>
          </w:p>
        </w:tc>
        <w:tc>
          <w:tcPr>
            <w:tcW w:w="1068" w:type="dxa"/>
          </w:tcPr>
          <w:p w14:paraId="2B58442E" w14:textId="76560353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61" w:author="Fegie" w:date="2021-04-28T12:03:00Z"/>
                <w:rFonts w:hAnsi="標楷體"/>
              </w:rPr>
              <w:pPrChange w:id="10462" w:author="Fegie" w:date="2021-04-28T12:03:00Z">
                <w:pPr/>
              </w:pPrChange>
            </w:pPr>
            <w:del w:id="10463" w:author="Fegie" w:date="2021-04-28T12:03:00Z">
              <w:r w:rsidRPr="00C4178E" w:rsidDel="009661CB">
                <w:rPr>
                  <w:rFonts w:hAnsi="標楷體"/>
                </w:rPr>
                <w:delText>9999999</w:delText>
              </w:r>
              <w:bookmarkStart w:id="10464" w:name="_Toc71198968"/>
              <w:bookmarkEnd w:id="10464"/>
            </w:del>
          </w:p>
        </w:tc>
        <w:tc>
          <w:tcPr>
            <w:tcW w:w="1092" w:type="dxa"/>
          </w:tcPr>
          <w:p w14:paraId="743C534D" w14:textId="5CCA8FBF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65" w:author="Fegie" w:date="2021-04-28T12:03:00Z"/>
                <w:rFonts w:hAnsi="標楷體"/>
              </w:rPr>
              <w:pPrChange w:id="10466" w:author="Fegie" w:date="2021-04-28T12:03:00Z">
                <w:pPr/>
              </w:pPrChange>
            </w:pPr>
            <w:bookmarkStart w:id="10467" w:name="_Toc71198969"/>
            <w:bookmarkEnd w:id="10467"/>
          </w:p>
        </w:tc>
        <w:tc>
          <w:tcPr>
            <w:tcW w:w="994" w:type="dxa"/>
          </w:tcPr>
          <w:p w14:paraId="4954B2D3" w14:textId="61F97152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68" w:author="Fegie" w:date="2021-04-28T12:03:00Z"/>
                <w:rFonts w:hAnsi="標楷體"/>
              </w:rPr>
              <w:pPrChange w:id="10469" w:author="Fegie" w:date="2021-04-28T12:03:00Z">
                <w:pPr/>
              </w:pPrChange>
            </w:pPr>
            <w:bookmarkStart w:id="10470" w:name="_Toc71198970"/>
            <w:bookmarkEnd w:id="10470"/>
          </w:p>
        </w:tc>
        <w:tc>
          <w:tcPr>
            <w:tcW w:w="850" w:type="dxa"/>
            <w:vMerge/>
          </w:tcPr>
          <w:p w14:paraId="515D1A40" w14:textId="397D35F3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71" w:author="Fegie" w:date="2021-04-28T12:03:00Z"/>
                <w:rFonts w:hAnsi="標楷體"/>
              </w:rPr>
              <w:pPrChange w:id="10472" w:author="Fegie" w:date="2021-04-28T12:03:00Z">
                <w:pPr/>
              </w:pPrChange>
            </w:pPr>
            <w:bookmarkStart w:id="10473" w:name="_Toc71198971"/>
            <w:bookmarkEnd w:id="10473"/>
          </w:p>
        </w:tc>
        <w:tc>
          <w:tcPr>
            <w:tcW w:w="695" w:type="dxa"/>
          </w:tcPr>
          <w:p w14:paraId="7BC4DBAB" w14:textId="138B78FB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74" w:author="Fegie" w:date="2021-04-28T12:03:00Z"/>
                <w:rFonts w:hAnsi="標楷體"/>
              </w:rPr>
              <w:pPrChange w:id="10475" w:author="Fegie" w:date="2021-04-28T12:03:00Z">
                <w:pPr/>
              </w:pPrChange>
            </w:pPr>
            <w:bookmarkStart w:id="10476" w:name="_Toc71198972"/>
            <w:bookmarkEnd w:id="10476"/>
          </w:p>
        </w:tc>
        <w:tc>
          <w:tcPr>
            <w:tcW w:w="3539" w:type="dxa"/>
            <w:vMerge/>
          </w:tcPr>
          <w:p w14:paraId="4A2C27D5" w14:textId="68ACF685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77" w:author="Fegie" w:date="2021-04-28T12:03:00Z"/>
                <w:rFonts w:hAnsi="標楷體"/>
              </w:rPr>
              <w:pPrChange w:id="10478" w:author="Fegie" w:date="2021-04-28T12:03:00Z">
                <w:pPr/>
              </w:pPrChange>
            </w:pPr>
            <w:bookmarkStart w:id="10479" w:name="_Toc71198973"/>
            <w:bookmarkEnd w:id="10479"/>
          </w:p>
        </w:tc>
        <w:bookmarkStart w:id="10480" w:name="_Toc71198974"/>
        <w:bookmarkEnd w:id="10480"/>
      </w:tr>
    </w:tbl>
    <w:p w14:paraId="0BE47EDA" w14:textId="32F5E2F0" w:rsidR="00C4178E" w:rsidDel="009661CB" w:rsidRDefault="00C4178E">
      <w:pPr>
        <w:pStyle w:val="3"/>
        <w:numPr>
          <w:ilvl w:val="5"/>
          <w:numId w:val="6"/>
        </w:numPr>
        <w:ind w:left="1701" w:hanging="1134"/>
        <w:rPr>
          <w:del w:id="10481" w:author="Fegie" w:date="2021-04-28T12:03:00Z"/>
        </w:rPr>
        <w:pPrChange w:id="10482" w:author="Fegie" w:date="2021-04-28T12:03:00Z">
          <w:pPr>
            <w:pStyle w:val="a"/>
          </w:pPr>
        </w:pPrChange>
      </w:pPr>
      <w:del w:id="10483" w:author="Fegie" w:date="2021-04-28T12:03:00Z">
        <w:r w:rsidDel="009661CB">
          <w:rPr>
            <w:rFonts w:hint="eastAsia"/>
          </w:rPr>
          <w:delText>輸出</w:delText>
        </w:r>
        <w:r w:rsidRPr="003972CE" w:rsidDel="009661CB">
          <w:delText>畫面資料說明</w:delText>
        </w:r>
        <w:bookmarkStart w:id="10484" w:name="_Toc71198975"/>
        <w:bookmarkEnd w:id="10484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737"/>
        <w:gridCol w:w="5525"/>
        <w:gridCol w:w="1966"/>
      </w:tblGrid>
      <w:tr w:rsidR="00C4178E" w:rsidRPr="00115634" w:rsidDel="009661CB" w14:paraId="2F9FE036" w14:textId="485962D1" w:rsidTr="00C4178E">
        <w:trPr>
          <w:trHeight w:val="388"/>
          <w:jc w:val="center"/>
          <w:del w:id="10485" w:author="Fegie" w:date="2021-04-28T12:03:00Z"/>
        </w:trPr>
        <w:tc>
          <w:tcPr>
            <w:tcW w:w="558" w:type="dxa"/>
            <w:vMerge w:val="restart"/>
          </w:tcPr>
          <w:p w14:paraId="57E315D6" w14:textId="5F8AED53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86" w:author="Fegie" w:date="2021-04-28T12:03:00Z"/>
                <w:rFonts w:hAnsi="標楷體"/>
              </w:rPr>
              <w:pPrChange w:id="10487" w:author="Fegie" w:date="2021-04-28T12:03:00Z">
                <w:pPr/>
              </w:pPrChange>
            </w:pPr>
            <w:del w:id="10488" w:author="Fegie" w:date="2021-04-28T12:03:00Z">
              <w:r w:rsidRPr="00115634" w:rsidDel="009661CB">
                <w:rPr>
                  <w:rFonts w:hAnsi="標楷體"/>
                </w:rPr>
                <w:delText>序號</w:delText>
              </w:r>
              <w:bookmarkStart w:id="10489" w:name="_Toc71198976"/>
              <w:bookmarkEnd w:id="10489"/>
            </w:del>
          </w:p>
        </w:tc>
        <w:tc>
          <w:tcPr>
            <w:tcW w:w="1854" w:type="dxa"/>
            <w:vMerge w:val="restart"/>
          </w:tcPr>
          <w:p w14:paraId="3DC985C3" w14:textId="1BFABF4F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90" w:author="Fegie" w:date="2021-04-28T12:03:00Z"/>
                <w:rFonts w:hAnsi="標楷體"/>
              </w:rPr>
              <w:pPrChange w:id="10491" w:author="Fegie" w:date="2021-04-28T12:03:00Z">
                <w:pPr/>
              </w:pPrChange>
            </w:pPr>
            <w:del w:id="10492" w:author="Fegie" w:date="2021-04-28T12:03:00Z">
              <w:r w:rsidRPr="00115634" w:rsidDel="009661CB">
                <w:rPr>
                  <w:rFonts w:hAnsi="標楷體"/>
                </w:rPr>
                <w:delText>欄位</w:delText>
              </w:r>
              <w:bookmarkStart w:id="10493" w:name="_Toc71198977"/>
              <w:bookmarkEnd w:id="10493"/>
            </w:del>
          </w:p>
        </w:tc>
        <w:tc>
          <w:tcPr>
            <w:tcW w:w="4252" w:type="dxa"/>
          </w:tcPr>
          <w:p w14:paraId="771D6D91" w14:textId="33DA754A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94" w:author="Fegie" w:date="2021-04-28T12:03:00Z"/>
                <w:rFonts w:hAnsi="標楷體"/>
              </w:rPr>
              <w:pPrChange w:id="10495" w:author="Fegie" w:date="2021-04-28T12:03:00Z">
                <w:pPr>
                  <w:jc w:val="center"/>
                </w:pPr>
              </w:pPrChange>
            </w:pPr>
            <w:del w:id="10496" w:author="Fegie" w:date="2021-04-28T12:03:00Z">
              <w:r w:rsidRPr="00115634" w:rsidDel="009661CB">
                <w:rPr>
                  <w:rFonts w:hAnsi="標楷體"/>
                </w:rPr>
                <w:delText>說明</w:delText>
              </w:r>
              <w:bookmarkStart w:id="10497" w:name="_Toc71198978"/>
              <w:bookmarkEnd w:id="10497"/>
            </w:del>
          </w:p>
        </w:tc>
        <w:tc>
          <w:tcPr>
            <w:tcW w:w="2693" w:type="dxa"/>
            <w:vMerge w:val="restart"/>
          </w:tcPr>
          <w:p w14:paraId="3F014AD0" w14:textId="4A841654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98" w:author="Fegie" w:date="2021-04-28T12:03:00Z"/>
                <w:rFonts w:hAnsi="標楷體"/>
              </w:rPr>
              <w:pPrChange w:id="10499" w:author="Fegie" w:date="2021-04-28T12:03:00Z">
                <w:pPr/>
              </w:pPrChange>
            </w:pPr>
            <w:del w:id="10500" w:author="Fegie" w:date="2021-04-28T12:03:00Z">
              <w:r w:rsidRPr="00115634" w:rsidDel="009661CB">
                <w:rPr>
                  <w:rFonts w:hAnsi="標楷體"/>
                </w:rPr>
                <w:delText>處理邏輯及注意事項</w:delText>
              </w:r>
              <w:bookmarkStart w:id="10501" w:name="_Toc71198979"/>
              <w:bookmarkEnd w:id="10501"/>
            </w:del>
          </w:p>
        </w:tc>
        <w:bookmarkStart w:id="10502" w:name="_Toc71198980"/>
        <w:bookmarkEnd w:id="10502"/>
      </w:tr>
      <w:tr w:rsidR="00C4178E" w:rsidRPr="00115634" w:rsidDel="009661CB" w14:paraId="2AFDBC59" w14:textId="1190FB21" w:rsidTr="00C4178E">
        <w:trPr>
          <w:trHeight w:val="244"/>
          <w:jc w:val="center"/>
          <w:del w:id="10503" w:author="Fegie" w:date="2021-04-28T12:03:00Z"/>
        </w:trPr>
        <w:tc>
          <w:tcPr>
            <w:tcW w:w="558" w:type="dxa"/>
            <w:vMerge/>
          </w:tcPr>
          <w:p w14:paraId="23693882" w14:textId="2830BEA6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04" w:author="Fegie" w:date="2021-04-28T12:03:00Z"/>
                <w:rFonts w:hAnsi="標楷體"/>
              </w:rPr>
              <w:pPrChange w:id="10505" w:author="Fegie" w:date="2021-04-28T12:03:00Z">
                <w:pPr/>
              </w:pPrChange>
            </w:pPr>
            <w:bookmarkStart w:id="10506" w:name="_Toc71198981"/>
            <w:bookmarkEnd w:id="10506"/>
          </w:p>
        </w:tc>
        <w:tc>
          <w:tcPr>
            <w:tcW w:w="1854" w:type="dxa"/>
            <w:vMerge/>
          </w:tcPr>
          <w:p w14:paraId="16A9923E" w14:textId="710EAE29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07" w:author="Fegie" w:date="2021-04-28T12:03:00Z"/>
                <w:rFonts w:hAnsi="標楷體"/>
              </w:rPr>
              <w:pPrChange w:id="10508" w:author="Fegie" w:date="2021-04-28T12:03:00Z">
                <w:pPr/>
              </w:pPrChange>
            </w:pPr>
            <w:bookmarkStart w:id="10509" w:name="_Toc71198982"/>
            <w:bookmarkEnd w:id="10509"/>
          </w:p>
        </w:tc>
        <w:tc>
          <w:tcPr>
            <w:tcW w:w="4252" w:type="dxa"/>
          </w:tcPr>
          <w:p w14:paraId="025C2526" w14:textId="30DC7551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10" w:author="Fegie" w:date="2021-04-28T12:03:00Z"/>
                <w:rFonts w:hAnsi="標楷體"/>
              </w:rPr>
              <w:pPrChange w:id="10511" w:author="Fegie" w:date="2021-04-28T12:03:00Z">
                <w:pPr/>
              </w:pPrChange>
            </w:pPr>
            <w:del w:id="10512" w:author="Fegie" w:date="2021-04-28T12:03:00Z">
              <w:r w:rsidRPr="00115634" w:rsidDel="009661CB">
                <w:rPr>
                  <w:rFonts w:hAnsi="標楷體" w:hint="eastAsia"/>
                </w:rPr>
                <w:delText>資料型態長度</w:delText>
              </w:r>
              <w:bookmarkStart w:id="10513" w:name="_Toc71198983"/>
              <w:bookmarkEnd w:id="10513"/>
            </w:del>
          </w:p>
        </w:tc>
        <w:tc>
          <w:tcPr>
            <w:tcW w:w="2693" w:type="dxa"/>
            <w:vMerge/>
          </w:tcPr>
          <w:p w14:paraId="2409E75E" w14:textId="148D7367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14" w:author="Fegie" w:date="2021-04-28T12:03:00Z"/>
                <w:rFonts w:hAnsi="標楷體"/>
              </w:rPr>
              <w:pPrChange w:id="10515" w:author="Fegie" w:date="2021-04-28T12:03:00Z">
                <w:pPr/>
              </w:pPrChange>
            </w:pPr>
            <w:bookmarkStart w:id="10516" w:name="_Toc71198984"/>
            <w:bookmarkEnd w:id="10516"/>
          </w:p>
        </w:tc>
        <w:bookmarkStart w:id="10517" w:name="_Toc71198985"/>
        <w:bookmarkEnd w:id="10517"/>
      </w:tr>
      <w:tr w:rsidR="00C4178E" w:rsidRPr="00115634" w:rsidDel="009661CB" w14:paraId="73A8DEC6" w14:textId="118D8F05" w:rsidTr="00C4178E">
        <w:trPr>
          <w:trHeight w:val="244"/>
          <w:jc w:val="center"/>
          <w:del w:id="10518" w:author="Fegie" w:date="2021-04-28T12:03:00Z"/>
        </w:trPr>
        <w:tc>
          <w:tcPr>
            <w:tcW w:w="558" w:type="dxa"/>
          </w:tcPr>
          <w:p w14:paraId="632F597A" w14:textId="2B686587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19" w:author="Fegie" w:date="2021-04-28T12:03:00Z"/>
                <w:rFonts w:hAnsi="標楷體"/>
              </w:rPr>
              <w:pPrChange w:id="10520" w:author="Fegie" w:date="2021-04-28T12:03:00Z">
                <w:pPr/>
              </w:pPrChange>
            </w:pPr>
            <w:del w:id="10521" w:author="Fegie" w:date="2021-04-28T12:03:00Z">
              <w:r w:rsidRPr="00115634" w:rsidDel="009661CB">
                <w:rPr>
                  <w:rFonts w:hAnsi="標楷體" w:hint="eastAsia"/>
                </w:rPr>
                <w:delText>1.</w:delText>
              </w:r>
              <w:bookmarkStart w:id="10522" w:name="_Toc71198986"/>
              <w:bookmarkEnd w:id="10522"/>
            </w:del>
          </w:p>
        </w:tc>
        <w:tc>
          <w:tcPr>
            <w:tcW w:w="1854" w:type="dxa"/>
          </w:tcPr>
          <w:p w14:paraId="2A889189" w14:textId="071A92C2" w:rsidR="00C4178E" w:rsidRPr="00C4178E" w:rsidDel="009661CB" w:rsidRDefault="0017057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23" w:author="Fegie" w:date="2021-04-28T12:03:00Z"/>
                <w:rFonts w:hAnsi="標楷體"/>
              </w:rPr>
              <w:pPrChange w:id="10524" w:author="Fegie" w:date="2021-04-28T12:03:00Z">
                <w:pPr/>
              </w:pPrChange>
            </w:pPr>
            <w:del w:id="10525" w:author="Fegie" w:date="2021-04-28T12:03:00Z">
              <w:r w:rsidRPr="00344823" w:rsidDel="009661CB">
                <w:rPr>
                  <w:rFonts w:hAnsi="標楷體"/>
                  <w:color w:val="FF0000"/>
                </w:rPr>
                <w:delText>統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一</w:delText>
              </w:r>
              <w:r w:rsidRPr="00344823" w:rsidDel="009661CB">
                <w:rPr>
                  <w:rFonts w:hAnsi="標楷體"/>
                  <w:color w:val="FF0000"/>
                </w:rPr>
                <w:delText>編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號</w:delText>
              </w:r>
              <w:bookmarkStart w:id="10526" w:name="_Toc71198987"/>
              <w:bookmarkEnd w:id="10526"/>
            </w:del>
          </w:p>
        </w:tc>
        <w:tc>
          <w:tcPr>
            <w:tcW w:w="4252" w:type="dxa"/>
          </w:tcPr>
          <w:p w14:paraId="5444040B" w14:textId="4C7652FC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27" w:author="Fegie" w:date="2021-04-28T12:03:00Z"/>
                <w:rFonts w:hAnsi="標楷體"/>
              </w:rPr>
              <w:pPrChange w:id="10528" w:author="Fegie" w:date="2021-04-28T12:03:00Z">
                <w:pPr/>
              </w:pPrChange>
            </w:pPr>
            <w:del w:id="10529" w:author="Fegie" w:date="2021-04-28T12:03:00Z">
              <w:r w:rsidRPr="00C4178E" w:rsidDel="009661CB">
                <w:rPr>
                  <w:rFonts w:hAnsi="標楷體"/>
                </w:rPr>
                <w:delText>X(10)</w:delText>
              </w:r>
              <w:bookmarkStart w:id="10530" w:name="_Toc71198988"/>
              <w:bookmarkEnd w:id="10530"/>
            </w:del>
          </w:p>
        </w:tc>
        <w:tc>
          <w:tcPr>
            <w:tcW w:w="2693" w:type="dxa"/>
          </w:tcPr>
          <w:p w14:paraId="505BFA94" w14:textId="725A697B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31" w:author="Fegie" w:date="2021-04-28T12:03:00Z"/>
                <w:rFonts w:hAnsi="標楷體"/>
              </w:rPr>
              <w:pPrChange w:id="10532" w:author="Fegie" w:date="2021-04-28T12:03:00Z">
                <w:pPr/>
              </w:pPrChange>
            </w:pPr>
            <w:bookmarkStart w:id="10533" w:name="_Toc71198989"/>
            <w:bookmarkEnd w:id="10533"/>
          </w:p>
        </w:tc>
        <w:bookmarkStart w:id="10534" w:name="_Toc71198990"/>
        <w:bookmarkEnd w:id="10534"/>
      </w:tr>
      <w:tr w:rsidR="00C4178E" w:rsidRPr="00115634" w:rsidDel="009661CB" w14:paraId="39B19640" w14:textId="39633EE1" w:rsidTr="00C4178E">
        <w:trPr>
          <w:trHeight w:val="291"/>
          <w:jc w:val="center"/>
          <w:del w:id="10535" w:author="Fegie" w:date="2021-04-28T12:03:00Z"/>
        </w:trPr>
        <w:tc>
          <w:tcPr>
            <w:tcW w:w="558" w:type="dxa"/>
          </w:tcPr>
          <w:p w14:paraId="3077380F" w14:textId="69AE1DF3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36" w:author="Fegie" w:date="2021-04-28T12:03:00Z"/>
                <w:rFonts w:hAnsi="標楷體"/>
              </w:rPr>
              <w:pPrChange w:id="10537" w:author="Fegie" w:date="2021-04-28T12:03:00Z">
                <w:pPr/>
              </w:pPrChange>
            </w:pPr>
            <w:del w:id="10538" w:author="Fegie" w:date="2021-04-28T12:03:00Z">
              <w:r w:rsidRPr="00115634" w:rsidDel="009661CB">
                <w:rPr>
                  <w:rFonts w:hAnsi="標楷體" w:hint="eastAsia"/>
                </w:rPr>
                <w:delText>2</w:delText>
              </w:r>
              <w:bookmarkStart w:id="10539" w:name="_Toc71198991"/>
              <w:bookmarkEnd w:id="10539"/>
            </w:del>
          </w:p>
        </w:tc>
        <w:tc>
          <w:tcPr>
            <w:tcW w:w="1854" w:type="dxa"/>
          </w:tcPr>
          <w:p w14:paraId="68AE611A" w14:textId="7912112E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40" w:author="Fegie" w:date="2021-04-28T12:03:00Z"/>
                <w:rFonts w:hAnsi="標楷體"/>
              </w:rPr>
              <w:pPrChange w:id="10541" w:author="Fegie" w:date="2021-04-28T12:03:00Z">
                <w:pPr/>
              </w:pPrChange>
            </w:pPr>
            <w:del w:id="10542" w:author="Fegie" w:date="2021-04-28T12:03:00Z">
              <w:r w:rsidRPr="00C4178E" w:rsidDel="009661CB">
                <w:rPr>
                  <w:rFonts w:hAnsi="標楷體" w:hint="eastAsia"/>
                  <w:lang w:eastAsia="zh-HK"/>
                </w:rPr>
                <w:delText>戶號</w:delText>
              </w:r>
              <w:bookmarkStart w:id="10543" w:name="_Toc71198992"/>
              <w:bookmarkEnd w:id="10543"/>
            </w:del>
          </w:p>
        </w:tc>
        <w:tc>
          <w:tcPr>
            <w:tcW w:w="4252" w:type="dxa"/>
          </w:tcPr>
          <w:p w14:paraId="04D0117E" w14:textId="7ADE45AA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44" w:author="Fegie" w:date="2021-04-28T12:03:00Z"/>
                <w:rFonts w:hAnsi="標楷體"/>
              </w:rPr>
              <w:pPrChange w:id="10545" w:author="Fegie" w:date="2021-04-28T12:03:00Z">
                <w:pPr/>
              </w:pPrChange>
            </w:pPr>
            <w:del w:id="10546" w:author="Fegie" w:date="2021-04-28T12:03:00Z">
              <w:r w:rsidRPr="00C4178E" w:rsidDel="009661CB">
                <w:rPr>
                  <w:rFonts w:hAnsi="標楷體"/>
                </w:rPr>
                <w:delText>9999999</w:delText>
              </w:r>
              <w:bookmarkStart w:id="10547" w:name="_Toc71198993"/>
              <w:bookmarkEnd w:id="10547"/>
            </w:del>
          </w:p>
        </w:tc>
        <w:tc>
          <w:tcPr>
            <w:tcW w:w="2693" w:type="dxa"/>
          </w:tcPr>
          <w:p w14:paraId="3D3BC998" w14:textId="3C2382F1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48" w:author="Fegie" w:date="2021-04-28T12:03:00Z"/>
                <w:rFonts w:hAnsi="標楷體"/>
              </w:rPr>
              <w:pPrChange w:id="10549" w:author="Fegie" w:date="2021-04-28T12:03:00Z">
                <w:pPr/>
              </w:pPrChange>
            </w:pPr>
            <w:bookmarkStart w:id="10550" w:name="_Toc71198994"/>
            <w:bookmarkEnd w:id="10550"/>
          </w:p>
        </w:tc>
        <w:bookmarkStart w:id="10551" w:name="_Toc71198995"/>
        <w:bookmarkEnd w:id="10551"/>
      </w:tr>
      <w:tr w:rsidR="00C4178E" w:rsidRPr="00115634" w:rsidDel="009661CB" w14:paraId="1610BAB9" w14:textId="774B9CB5" w:rsidTr="000026EB">
        <w:trPr>
          <w:trHeight w:val="291"/>
          <w:jc w:val="center"/>
          <w:del w:id="10552" w:author="Fegie" w:date="2021-04-28T12:03:00Z"/>
        </w:trPr>
        <w:tc>
          <w:tcPr>
            <w:tcW w:w="9357" w:type="dxa"/>
            <w:gridSpan w:val="4"/>
          </w:tcPr>
          <w:p w14:paraId="6CDDDA68" w14:textId="2F7003B9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53" w:author="Fegie" w:date="2021-04-28T12:03:00Z"/>
                <w:rFonts w:hAnsi="標楷體"/>
              </w:rPr>
              <w:pPrChange w:id="10554" w:author="Fegie" w:date="2021-04-28T12:03:00Z">
                <w:pPr/>
              </w:pPrChange>
            </w:pPr>
            <w:bookmarkStart w:id="10555" w:name="_Toc71198996"/>
            <w:bookmarkEnd w:id="10555"/>
          </w:p>
        </w:tc>
        <w:bookmarkStart w:id="10556" w:name="_Toc71198997"/>
        <w:bookmarkEnd w:id="10556"/>
      </w:tr>
      <w:tr w:rsidR="00C4178E" w:rsidRPr="00115634" w:rsidDel="009661CB" w14:paraId="7361AF99" w14:textId="2856ACC5" w:rsidTr="00C4178E">
        <w:trPr>
          <w:trHeight w:val="291"/>
          <w:jc w:val="center"/>
          <w:del w:id="10557" w:author="Fegie" w:date="2021-04-28T12:03:00Z"/>
        </w:trPr>
        <w:tc>
          <w:tcPr>
            <w:tcW w:w="2412" w:type="dxa"/>
            <w:gridSpan w:val="2"/>
          </w:tcPr>
          <w:p w14:paraId="1AD81743" w14:textId="4AC64BC2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58" w:author="Fegie" w:date="2021-04-28T12:03:00Z"/>
                <w:rFonts w:hAnsi="標楷體" w:cs="新細明體"/>
              </w:rPr>
              <w:pPrChange w:id="10559" w:author="Fegie" w:date="2021-04-28T12:03:00Z">
                <w:pPr/>
              </w:pPrChange>
            </w:pPr>
            <w:del w:id="10560" w:author="Fegie" w:date="2021-04-28T12:03:00Z">
              <w:r w:rsidRPr="00115634" w:rsidDel="009661CB">
                <w:rPr>
                  <w:rFonts w:hAnsi="標楷體" w:hint="eastAsia"/>
                </w:rPr>
                <w:delText>多筆式明細資料</w:delText>
              </w:r>
              <w:bookmarkStart w:id="10561" w:name="_Toc71198998"/>
              <w:bookmarkEnd w:id="10561"/>
            </w:del>
          </w:p>
        </w:tc>
        <w:tc>
          <w:tcPr>
            <w:tcW w:w="4252" w:type="dxa"/>
          </w:tcPr>
          <w:p w14:paraId="6F0126D3" w14:textId="345529BE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62" w:author="Fegie" w:date="2021-04-28T12:03:00Z"/>
                <w:rFonts w:hAnsi="標楷體" w:cs="新細明體"/>
              </w:rPr>
              <w:pPrChange w:id="10563" w:author="Fegie" w:date="2021-04-28T12:03:00Z">
                <w:pPr/>
              </w:pPrChange>
            </w:pPr>
            <w:bookmarkStart w:id="10564" w:name="_Toc71198999"/>
            <w:bookmarkEnd w:id="10564"/>
          </w:p>
        </w:tc>
        <w:tc>
          <w:tcPr>
            <w:tcW w:w="2693" w:type="dxa"/>
          </w:tcPr>
          <w:p w14:paraId="1A3B636B" w14:textId="422F36D0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65" w:author="Fegie" w:date="2021-04-28T12:03:00Z"/>
                <w:rFonts w:hAnsi="標楷體"/>
              </w:rPr>
              <w:pPrChange w:id="10566" w:author="Fegie" w:date="2021-04-28T12:03:00Z">
                <w:pPr/>
              </w:pPrChange>
            </w:pPr>
            <w:bookmarkStart w:id="10567" w:name="_Toc71199000"/>
            <w:bookmarkEnd w:id="10567"/>
          </w:p>
        </w:tc>
        <w:bookmarkStart w:id="10568" w:name="_Toc71199001"/>
        <w:bookmarkEnd w:id="10568"/>
      </w:tr>
      <w:tr w:rsidR="00C4178E" w:rsidRPr="00115634" w:rsidDel="009661CB" w14:paraId="467678E8" w14:textId="16CCDEE2" w:rsidTr="00C4178E">
        <w:trPr>
          <w:trHeight w:val="291"/>
          <w:jc w:val="center"/>
          <w:del w:id="10569" w:author="Fegie" w:date="2021-04-28T12:03:00Z"/>
        </w:trPr>
        <w:tc>
          <w:tcPr>
            <w:tcW w:w="2412" w:type="dxa"/>
            <w:gridSpan w:val="2"/>
          </w:tcPr>
          <w:p w14:paraId="059A7579" w14:textId="6FB74FE9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70" w:author="Fegie" w:date="2021-04-28T12:03:00Z"/>
                <w:rFonts w:hAnsi="標楷體"/>
                <w:lang w:eastAsia="zh-HK"/>
              </w:rPr>
              <w:pPrChange w:id="10571" w:author="Fegie" w:date="2021-04-28T12:03:00Z">
                <w:pPr/>
              </w:pPrChange>
            </w:pPr>
            <w:del w:id="10572" w:author="Fegie" w:date="2021-04-28T12:03:00Z">
              <w:r w:rsidRPr="00C4178E" w:rsidDel="009661CB">
                <w:rPr>
                  <w:rFonts w:hAnsi="標楷體" w:hint="eastAsia"/>
                </w:rPr>
                <w:delText>[修改]</w:delText>
              </w:r>
              <w:bookmarkStart w:id="10573" w:name="_Toc71199002"/>
              <w:bookmarkEnd w:id="10573"/>
            </w:del>
          </w:p>
        </w:tc>
        <w:tc>
          <w:tcPr>
            <w:tcW w:w="4252" w:type="dxa"/>
          </w:tcPr>
          <w:p w14:paraId="11996439" w14:textId="201EF4CF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74" w:author="Fegie" w:date="2021-04-28T12:03:00Z"/>
                <w:rFonts w:hAnsi="標楷體"/>
              </w:rPr>
              <w:pPrChange w:id="10575" w:author="Fegie" w:date="2021-04-28T12:03:00Z">
                <w:pPr/>
              </w:pPrChange>
            </w:pPr>
            <w:del w:id="10576" w:author="Fegie" w:date="2021-04-28T12:03:00Z">
              <w:r w:rsidRPr="00C4178E" w:rsidDel="009661CB">
                <w:rPr>
                  <w:rFonts w:hAnsi="標楷體" w:hint="eastAsia"/>
                </w:rPr>
                <w:delText>連結[L1105顧客聯絡電話維護-修改]</w:delText>
              </w:r>
              <w:bookmarkStart w:id="10577" w:name="_Toc71199003"/>
              <w:bookmarkEnd w:id="10577"/>
            </w:del>
          </w:p>
        </w:tc>
        <w:tc>
          <w:tcPr>
            <w:tcW w:w="2693" w:type="dxa"/>
          </w:tcPr>
          <w:p w14:paraId="44A69A33" w14:textId="5EA2636B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78" w:author="Fegie" w:date="2021-04-28T12:03:00Z"/>
                <w:rFonts w:hAnsi="標楷體"/>
              </w:rPr>
              <w:pPrChange w:id="10579" w:author="Fegie" w:date="2021-04-28T12:03:00Z">
                <w:pPr/>
              </w:pPrChange>
            </w:pPr>
            <w:bookmarkStart w:id="10580" w:name="_Toc71199004"/>
            <w:bookmarkEnd w:id="10580"/>
          </w:p>
        </w:tc>
        <w:bookmarkStart w:id="10581" w:name="_Toc71199005"/>
        <w:bookmarkEnd w:id="10581"/>
      </w:tr>
      <w:tr w:rsidR="00C4178E" w:rsidRPr="00115634" w:rsidDel="009661CB" w14:paraId="4C9BC581" w14:textId="44F8CF59" w:rsidTr="00C4178E">
        <w:trPr>
          <w:trHeight w:val="291"/>
          <w:jc w:val="center"/>
          <w:del w:id="10582" w:author="Fegie" w:date="2021-04-28T12:03:00Z"/>
        </w:trPr>
        <w:tc>
          <w:tcPr>
            <w:tcW w:w="2412" w:type="dxa"/>
            <w:gridSpan w:val="2"/>
          </w:tcPr>
          <w:p w14:paraId="4A094914" w14:textId="2F2B653B" w:rsidR="00C4178E" w:rsidRPr="00E21162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83" w:author="Fegie" w:date="2021-04-28T12:03:00Z"/>
                <w:rFonts w:hAnsi="標楷體"/>
                <w:lang w:eastAsia="zh-HK"/>
              </w:rPr>
              <w:pPrChange w:id="10584" w:author="Fegie" w:date="2021-04-28T12:03:00Z">
                <w:pPr/>
              </w:pPrChange>
            </w:pPr>
            <w:del w:id="10585" w:author="Fegie" w:date="2021-04-28T12:03:00Z">
              <w:r w:rsidRPr="00BC126F" w:rsidDel="009661CB">
                <w:rPr>
                  <w:rFonts w:hAnsi="標楷體" w:hint="eastAsia"/>
                </w:rPr>
                <w:delText>電話種類</w:delText>
              </w:r>
              <w:bookmarkStart w:id="10586" w:name="_Toc71199006"/>
              <w:bookmarkEnd w:id="10586"/>
            </w:del>
          </w:p>
        </w:tc>
        <w:tc>
          <w:tcPr>
            <w:tcW w:w="4252" w:type="dxa"/>
          </w:tcPr>
          <w:p w14:paraId="61455436" w14:textId="2C26CF08" w:rsidR="00C4178E" w:rsidRPr="00E21162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87" w:author="Fegie" w:date="2021-04-28T12:03:00Z"/>
                <w:rFonts w:hAnsi="標楷體"/>
              </w:rPr>
              <w:pPrChange w:id="10588" w:author="Fegie" w:date="2021-04-28T12:03:00Z">
                <w:pPr/>
              </w:pPrChange>
            </w:pPr>
            <w:del w:id="10589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X(</w:delText>
              </w:r>
              <w:r w:rsidR="002C7045" w:rsidDel="009661CB">
                <w:rPr>
                  <w:rFonts w:hAnsi="標楷體"/>
                </w:rPr>
                <w:delText>2</w:delText>
              </w:r>
              <w:r w:rsidR="00A16035" w:rsidDel="009661CB">
                <w:rPr>
                  <w:rFonts w:hAnsi="標楷體"/>
                </w:rPr>
                <w:delText>0</w:delText>
              </w:r>
              <w:r w:rsidDel="009661CB">
                <w:rPr>
                  <w:rFonts w:hAnsi="標楷體" w:hint="eastAsia"/>
                  <w:lang w:eastAsia="zh-HK"/>
                </w:rPr>
                <w:delText>)</w:delText>
              </w:r>
              <w:bookmarkStart w:id="10590" w:name="_Toc71199007"/>
              <w:bookmarkEnd w:id="10590"/>
            </w:del>
          </w:p>
        </w:tc>
        <w:tc>
          <w:tcPr>
            <w:tcW w:w="2693" w:type="dxa"/>
          </w:tcPr>
          <w:p w14:paraId="3BBC948D" w14:textId="67E12FEF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91" w:author="Fegie" w:date="2021-04-28T12:03:00Z"/>
                <w:rFonts w:hAnsi="標楷體"/>
              </w:rPr>
              <w:pPrChange w:id="10592" w:author="Fegie" w:date="2021-04-28T12:03:00Z">
                <w:pPr/>
              </w:pPrChange>
            </w:pPr>
            <w:bookmarkStart w:id="10593" w:name="_Toc71199008"/>
            <w:bookmarkEnd w:id="10593"/>
          </w:p>
        </w:tc>
        <w:bookmarkStart w:id="10594" w:name="_Toc71199009"/>
        <w:bookmarkEnd w:id="10594"/>
      </w:tr>
      <w:tr w:rsidR="00C4178E" w:rsidRPr="00115634" w:rsidDel="009661CB" w14:paraId="7963147E" w14:textId="69F4AB97" w:rsidTr="00C4178E">
        <w:trPr>
          <w:trHeight w:val="291"/>
          <w:jc w:val="center"/>
          <w:del w:id="10595" w:author="Fegie" w:date="2021-04-28T12:03:00Z"/>
        </w:trPr>
        <w:tc>
          <w:tcPr>
            <w:tcW w:w="2412" w:type="dxa"/>
            <w:gridSpan w:val="2"/>
          </w:tcPr>
          <w:p w14:paraId="40CA4289" w14:textId="1DE7978D" w:rsidR="00C4178E" w:rsidDel="00E53498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596" w:author="88692" w:date="2020-06-16T10:33:00Z"/>
                <w:del w:id="10597" w:author="Fegie" w:date="2021-03-05T12:07:00Z"/>
                <w:rFonts w:hAnsi="標楷體"/>
              </w:rPr>
              <w:pPrChange w:id="10598" w:author="Fegie" w:date="2021-04-28T12:03:00Z">
                <w:pPr/>
              </w:pPrChange>
            </w:pPr>
            <w:del w:id="10599" w:author="Fegie" w:date="2021-04-28T12:03:00Z">
              <w:r w:rsidRPr="00BC126F" w:rsidDel="009661CB">
                <w:rPr>
                  <w:rFonts w:hAnsi="標楷體" w:hint="eastAsia"/>
                </w:rPr>
                <w:delText xml:space="preserve">電話號碼    </w:delText>
              </w:r>
            </w:del>
            <w:bookmarkStart w:id="10600" w:name="_Toc71199010"/>
            <w:bookmarkEnd w:id="10600"/>
          </w:p>
          <w:p w14:paraId="3D663AC4" w14:textId="2A8509DA" w:rsidR="002C7045" w:rsidDel="00E53498" w:rsidRDefault="002C7045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601" w:author="88692" w:date="2020-06-16T10:33:00Z"/>
                <w:del w:id="10602" w:author="Fegie" w:date="2021-03-05T12:07:00Z"/>
                <w:rFonts w:hAnsi="標楷體"/>
              </w:rPr>
              <w:pPrChange w:id="10603" w:author="Fegie" w:date="2021-04-28T12:03:00Z">
                <w:pPr/>
              </w:pPrChange>
            </w:pPr>
            <w:ins w:id="10604" w:author="88692" w:date="2020-06-16T10:33:00Z">
              <w:del w:id="10605" w:author="Fegie" w:date="2021-03-05T12:07:00Z">
                <w:r w:rsidDel="00E53498">
                  <w:rPr>
                    <w:rFonts w:hAnsi="標楷體"/>
                  </w:rPr>
                  <w:delText>Or</w:delText>
                </w:r>
                <w:bookmarkStart w:id="10606" w:name="_Toc71199011"/>
                <w:bookmarkEnd w:id="10606"/>
              </w:del>
            </w:ins>
          </w:p>
          <w:p w14:paraId="0EF4CF5E" w14:textId="58ADAFC6" w:rsidR="002C7045" w:rsidRPr="00BC126F" w:rsidDel="009661CB" w:rsidRDefault="002C704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07" w:author="Fegie" w:date="2021-04-28T12:03:00Z"/>
                <w:rFonts w:hAnsi="標楷體"/>
              </w:rPr>
              <w:pPrChange w:id="10608" w:author="Fegie" w:date="2021-04-28T12:03:00Z">
                <w:pPr/>
              </w:pPrChange>
            </w:pPr>
            <w:ins w:id="10609" w:author="88692" w:date="2020-06-16T10:33:00Z">
              <w:del w:id="10610" w:author="Fegie" w:date="2021-03-05T12:07:00Z">
                <w:r w:rsidRPr="002C7045" w:rsidDel="00E53498">
                  <w:rPr>
                    <w:rFonts w:hAnsi="標楷體" w:hint="eastAsia"/>
                  </w:rPr>
                  <w:delText>手機號碼</w:delText>
                </w:r>
              </w:del>
            </w:ins>
            <w:bookmarkStart w:id="10611" w:name="_Toc71199012"/>
            <w:bookmarkEnd w:id="10611"/>
          </w:p>
        </w:tc>
        <w:tc>
          <w:tcPr>
            <w:tcW w:w="4252" w:type="dxa"/>
          </w:tcPr>
          <w:p w14:paraId="7AFC08B8" w14:textId="2A3F54A1" w:rsidR="002C7045" w:rsidDel="00E53498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612" w:author="88692" w:date="2020-06-16T10:33:00Z"/>
                <w:del w:id="10613" w:author="Fegie" w:date="2021-03-05T12:07:00Z"/>
                <w:rFonts w:hAnsi="標楷體"/>
              </w:rPr>
              <w:pPrChange w:id="10614" w:author="Fegie" w:date="2021-04-28T12:03:00Z">
                <w:pPr/>
              </w:pPrChange>
            </w:pPr>
            <w:del w:id="10615" w:author="Fegie" w:date="2021-04-28T12:03:00Z">
              <w:r w:rsidDel="009661CB">
                <w:rPr>
                  <w:rFonts w:hAnsi="標楷體"/>
                </w:rPr>
                <w:delText>X(</w:delText>
              </w:r>
            </w:del>
            <w:ins w:id="10616" w:author="88692" w:date="2020-06-16T10:32:00Z">
              <w:del w:id="10617" w:author="Fegie" w:date="2021-04-28T12:03:00Z">
                <w:r w:rsidR="002C7045" w:rsidDel="009661CB">
                  <w:rPr>
                    <w:rFonts w:hAnsi="標楷體"/>
                  </w:rPr>
                  <w:delText>05</w:delText>
                </w:r>
              </w:del>
            </w:ins>
            <w:del w:id="10618" w:author="Fegie" w:date="2021-04-28T12:03:00Z">
              <w:r w:rsidDel="009661CB">
                <w:rPr>
                  <w:rFonts w:hAnsi="標楷體"/>
                </w:rPr>
                <w:delText>15)</w:delText>
              </w:r>
            </w:del>
            <w:ins w:id="10619" w:author="88692" w:date="2020-06-16T10:32:00Z">
              <w:del w:id="10620" w:author="Fegie" w:date="2021-04-28T12:03:00Z">
                <w:r w:rsidR="002C7045" w:rsidDel="009661CB">
                  <w:rPr>
                    <w:rFonts w:hAnsi="標楷體"/>
                  </w:rPr>
                  <w:delText>-X(10)-X(05)</w:delText>
                </w:r>
              </w:del>
            </w:ins>
            <w:bookmarkStart w:id="10621" w:name="_Toc71199013"/>
            <w:bookmarkEnd w:id="10621"/>
          </w:p>
          <w:p w14:paraId="67B0D5FB" w14:textId="530984B4" w:rsidR="002C7045" w:rsidDel="00E53498" w:rsidRDefault="002C7045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622" w:author="88692" w:date="2020-06-16T10:33:00Z"/>
                <w:del w:id="10623" w:author="Fegie" w:date="2021-03-05T12:07:00Z"/>
                <w:rFonts w:hAnsi="標楷體"/>
              </w:rPr>
              <w:pPrChange w:id="10624" w:author="Fegie" w:date="2021-04-28T12:03:00Z">
                <w:pPr/>
              </w:pPrChange>
            </w:pPr>
            <w:ins w:id="10625" w:author="88692" w:date="2020-06-16T10:32:00Z">
              <w:del w:id="10626" w:author="Fegie" w:date="2021-03-05T12:07:00Z">
                <w:r w:rsidDel="00E53498">
                  <w:rPr>
                    <w:rFonts w:hAnsi="標楷體"/>
                  </w:rPr>
                  <w:delText>Or</w:delText>
                </w:r>
              </w:del>
            </w:ins>
            <w:bookmarkStart w:id="10627" w:name="_Toc71199014"/>
            <w:bookmarkEnd w:id="10627"/>
          </w:p>
          <w:p w14:paraId="60C3F308" w14:textId="5A9E60E1" w:rsidR="00C4178E" w:rsidRPr="00BC126F" w:rsidDel="009661CB" w:rsidRDefault="002C704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28" w:author="Fegie" w:date="2021-04-28T12:03:00Z"/>
                <w:rFonts w:hAnsi="標楷體"/>
              </w:rPr>
              <w:pPrChange w:id="10629" w:author="Fegie" w:date="2021-04-28T12:03:00Z">
                <w:pPr/>
              </w:pPrChange>
            </w:pPr>
            <w:ins w:id="10630" w:author="88692" w:date="2020-06-16T10:32:00Z">
              <w:del w:id="10631" w:author="Fegie" w:date="2021-03-05T12:07:00Z">
                <w:r w:rsidDel="00E53498">
                  <w:rPr>
                    <w:rFonts w:hAnsi="標楷體"/>
                  </w:rPr>
                  <w:delText>X(1</w:delText>
                </w:r>
              </w:del>
            </w:ins>
            <w:ins w:id="10632" w:author="88692" w:date="2020-06-16T10:35:00Z">
              <w:del w:id="10633" w:author="Fegie" w:date="2021-03-05T12:07:00Z">
                <w:r w:rsidDel="00E53498">
                  <w:rPr>
                    <w:rFonts w:hAnsi="標楷體"/>
                  </w:rPr>
                  <w:delText>5</w:delText>
                </w:r>
              </w:del>
            </w:ins>
            <w:ins w:id="10634" w:author="88692" w:date="2020-06-16T10:32:00Z">
              <w:del w:id="10635" w:author="Fegie" w:date="2021-03-05T12:07:00Z">
                <w:r w:rsidDel="00E53498">
                  <w:rPr>
                    <w:rFonts w:hAnsi="標楷體"/>
                  </w:rPr>
                  <w:delText>)</w:delText>
                </w:r>
              </w:del>
            </w:ins>
            <w:bookmarkStart w:id="10636" w:name="_Toc71199015"/>
            <w:bookmarkEnd w:id="10636"/>
          </w:p>
        </w:tc>
        <w:tc>
          <w:tcPr>
            <w:tcW w:w="2693" w:type="dxa"/>
          </w:tcPr>
          <w:p w14:paraId="584F6859" w14:textId="5D7EF11C" w:rsidR="00C4178E" w:rsidRPr="00115634" w:rsidDel="009661CB" w:rsidRDefault="00E53498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37" w:author="Fegie" w:date="2021-04-28T12:03:00Z"/>
                <w:rFonts w:hAnsi="標楷體"/>
              </w:rPr>
              <w:pPrChange w:id="10638" w:author="Fegie" w:date="2021-04-28T12:03:00Z">
                <w:pPr/>
              </w:pPrChange>
            </w:pPr>
            <w:del w:id="10639" w:author="Fegie" w:date="2021-04-28T12:03:00Z">
              <w:r w:rsidDel="009661CB">
                <w:rPr>
                  <w:rFonts w:hAnsi="標楷體"/>
                </w:rPr>
                <w:fldChar w:fldCharType="begin"/>
              </w:r>
              <w:r w:rsidDel="009661CB">
                <w:rPr>
                  <w:rFonts w:hAnsi="標楷體"/>
                </w:rPr>
                <w:fldChar w:fldCharType="end"/>
              </w:r>
              <w:bookmarkStart w:id="10640" w:name="_Toc71199016"/>
              <w:bookmarkEnd w:id="10640"/>
            </w:del>
          </w:p>
        </w:tc>
        <w:bookmarkStart w:id="10641" w:name="_Toc71199017"/>
        <w:bookmarkEnd w:id="10641"/>
      </w:tr>
      <w:tr w:rsidR="00C4178E" w:rsidRPr="00115634" w:rsidDel="009661CB" w14:paraId="10F8A01A" w14:textId="42B12F5C" w:rsidTr="00C4178E">
        <w:trPr>
          <w:trHeight w:val="291"/>
          <w:jc w:val="center"/>
          <w:del w:id="10642" w:author="Fegie" w:date="2021-04-28T12:03:00Z"/>
        </w:trPr>
        <w:tc>
          <w:tcPr>
            <w:tcW w:w="2412" w:type="dxa"/>
            <w:gridSpan w:val="2"/>
          </w:tcPr>
          <w:p w14:paraId="691610C5" w14:textId="7B46A1A7" w:rsidR="00C4178E" w:rsidRPr="00BC126F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43" w:author="Fegie" w:date="2021-04-28T12:03:00Z"/>
                <w:rFonts w:hAnsi="標楷體"/>
              </w:rPr>
              <w:pPrChange w:id="10644" w:author="Fegie" w:date="2021-04-28T12:03:00Z">
                <w:pPr/>
              </w:pPrChange>
            </w:pPr>
            <w:del w:id="10645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與借</w:delText>
              </w:r>
              <w:r w:rsidRPr="00BC126F" w:rsidDel="009661CB">
                <w:rPr>
                  <w:rFonts w:hAnsi="標楷體" w:hint="eastAsia"/>
                </w:rPr>
                <w:delText>款</w:delText>
              </w:r>
              <w:r w:rsidRPr="00BC126F" w:rsidDel="009661CB">
                <w:rPr>
                  <w:rFonts w:hAnsi="標楷體" w:hint="eastAsia"/>
                  <w:lang w:eastAsia="zh-HK"/>
                </w:rPr>
                <w:delText>人關</w:delText>
              </w:r>
              <w:r w:rsidRPr="00BC126F" w:rsidDel="009661CB">
                <w:rPr>
                  <w:rFonts w:hAnsi="標楷體" w:hint="eastAsia"/>
                </w:rPr>
                <w:delText>係</w:delText>
              </w:r>
              <w:bookmarkStart w:id="10646" w:name="_Toc71199018"/>
              <w:bookmarkEnd w:id="10646"/>
            </w:del>
          </w:p>
        </w:tc>
        <w:tc>
          <w:tcPr>
            <w:tcW w:w="4252" w:type="dxa"/>
          </w:tcPr>
          <w:p w14:paraId="0E8E3E18" w14:textId="45E39431" w:rsidR="00C4178E" w:rsidRPr="00BC126F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47" w:author="Fegie" w:date="2021-04-28T12:03:00Z"/>
                <w:rFonts w:hAnsi="標楷體"/>
              </w:rPr>
              <w:pPrChange w:id="10648" w:author="Fegie" w:date="2021-04-28T12:03:00Z">
                <w:pPr/>
              </w:pPrChange>
            </w:pPr>
            <w:del w:id="10649" w:author="Fegie" w:date="2021-04-28T12:03:00Z">
              <w:r w:rsidDel="009661CB">
                <w:rPr>
                  <w:rFonts w:hAnsi="標楷體"/>
                </w:rPr>
                <w:delText>X(2</w:delText>
              </w:r>
              <w:r w:rsidR="00A16035" w:rsidDel="009661CB">
                <w:rPr>
                  <w:rFonts w:hAnsi="標楷體"/>
                </w:rPr>
                <w:delText>0</w:delText>
              </w:r>
              <w:r w:rsidDel="009661CB">
                <w:rPr>
                  <w:rFonts w:hAnsi="標楷體"/>
                </w:rPr>
                <w:delText>)</w:delText>
              </w:r>
              <w:bookmarkStart w:id="10650" w:name="_Toc71199019"/>
              <w:bookmarkEnd w:id="10650"/>
            </w:del>
          </w:p>
        </w:tc>
        <w:tc>
          <w:tcPr>
            <w:tcW w:w="2693" w:type="dxa"/>
          </w:tcPr>
          <w:p w14:paraId="01F0E11C" w14:textId="46B902E7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51" w:author="Fegie" w:date="2021-04-28T12:03:00Z"/>
                <w:rFonts w:hAnsi="標楷體"/>
              </w:rPr>
              <w:pPrChange w:id="10652" w:author="Fegie" w:date="2021-04-28T12:03:00Z">
                <w:pPr/>
              </w:pPrChange>
            </w:pPr>
            <w:bookmarkStart w:id="10653" w:name="_Toc71199020"/>
            <w:bookmarkEnd w:id="10653"/>
          </w:p>
        </w:tc>
        <w:bookmarkStart w:id="10654" w:name="_Toc71199021"/>
        <w:bookmarkEnd w:id="10654"/>
      </w:tr>
      <w:tr w:rsidR="00C4178E" w:rsidRPr="00115634" w:rsidDel="009661CB" w14:paraId="1996441D" w14:textId="1F8B4131" w:rsidTr="00C4178E">
        <w:trPr>
          <w:trHeight w:val="291"/>
          <w:jc w:val="center"/>
          <w:del w:id="10655" w:author="Fegie" w:date="2021-04-28T12:03:00Z"/>
        </w:trPr>
        <w:tc>
          <w:tcPr>
            <w:tcW w:w="2412" w:type="dxa"/>
            <w:gridSpan w:val="2"/>
          </w:tcPr>
          <w:p w14:paraId="2D22D061" w14:textId="25A19BB2" w:rsidR="00C4178E" w:rsidRPr="00BC126F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56" w:author="Fegie" w:date="2021-04-28T12:03:00Z"/>
                <w:rFonts w:hAnsi="標楷體"/>
                <w:lang w:eastAsia="zh-HK"/>
              </w:rPr>
              <w:pPrChange w:id="10657" w:author="Fegie" w:date="2021-04-28T12:03:00Z">
                <w:pPr/>
              </w:pPrChange>
            </w:pPr>
            <w:del w:id="10658" w:author="Fegie" w:date="2021-04-28T12:03:00Z">
              <w:r w:rsidRPr="00BC126F" w:rsidDel="009661CB">
                <w:rPr>
                  <w:rFonts w:hAnsi="標楷體" w:hint="eastAsia"/>
                </w:rPr>
                <w:delText>聯絡人姓名</w:delText>
              </w:r>
              <w:bookmarkStart w:id="10659" w:name="_Toc71199022"/>
              <w:bookmarkEnd w:id="10659"/>
            </w:del>
          </w:p>
        </w:tc>
        <w:tc>
          <w:tcPr>
            <w:tcW w:w="4252" w:type="dxa"/>
          </w:tcPr>
          <w:p w14:paraId="2BA0D5EF" w14:textId="11DE82C9" w:rsidR="00C4178E" w:rsidRPr="00BC126F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60" w:author="Fegie" w:date="2021-04-28T12:03:00Z"/>
                <w:rFonts w:hAnsi="標楷體"/>
              </w:rPr>
              <w:pPrChange w:id="10661" w:author="Fegie" w:date="2021-04-28T12:03:00Z">
                <w:pPr/>
              </w:pPrChange>
            </w:pPr>
            <w:del w:id="10662" w:author="Fegie" w:date="2021-04-28T12:03:00Z">
              <w:r w:rsidDel="009661CB">
                <w:rPr>
                  <w:rFonts w:hAnsi="標楷體"/>
                </w:rPr>
                <w:delText>X(1</w:delText>
              </w:r>
            </w:del>
            <w:ins w:id="10663" w:author="88692" w:date="2020-06-16T10:41:00Z">
              <w:del w:id="10664" w:author="Fegie" w:date="2021-04-28T12:03:00Z">
                <w:r w:rsidR="00A16035" w:rsidDel="009661CB">
                  <w:rPr>
                    <w:rFonts w:hAnsi="標楷體"/>
                  </w:rPr>
                  <w:delText>00</w:delText>
                </w:r>
              </w:del>
            </w:ins>
            <w:del w:id="10665" w:author="Fegie" w:date="2021-04-28T12:03:00Z">
              <w:r w:rsidDel="009661CB">
                <w:rPr>
                  <w:rFonts w:hAnsi="標楷體"/>
                </w:rPr>
                <w:delText>4)</w:delText>
              </w:r>
              <w:bookmarkStart w:id="10666" w:name="_Toc71199023"/>
              <w:bookmarkEnd w:id="10666"/>
            </w:del>
          </w:p>
        </w:tc>
        <w:tc>
          <w:tcPr>
            <w:tcW w:w="2693" w:type="dxa"/>
          </w:tcPr>
          <w:p w14:paraId="543BEA3F" w14:textId="204C05E7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67" w:author="Fegie" w:date="2021-04-28T12:03:00Z"/>
                <w:rFonts w:hAnsi="標楷體"/>
              </w:rPr>
              <w:pPrChange w:id="10668" w:author="Fegie" w:date="2021-04-28T12:03:00Z">
                <w:pPr/>
              </w:pPrChange>
            </w:pPr>
            <w:bookmarkStart w:id="10669" w:name="_Toc71199024"/>
            <w:bookmarkEnd w:id="10669"/>
          </w:p>
        </w:tc>
        <w:bookmarkStart w:id="10670" w:name="_Toc71199025"/>
        <w:bookmarkEnd w:id="10670"/>
      </w:tr>
      <w:tr w:rsidR="00C4178E" w:rsidRPr="00115634" w:rsidDel="009661CB" w14:paraId="66E7091D" w14:textId="5A004663" w:rsidTr="00C4178E">
        <w:trPr>
          <w:trHeight w:val="291"/>
          <w:jc w:val="center"/>
          <w:del w:id="10671" w:author="Fegie" w:date="2021-04-28T12:03:00Z"/>
        </w:trPr>
        <w:tc>
          <w:tcPr>
            <w:tcW w:w="2412" w:type="dxa"/>
            <w:gridSpan w:val="2"/>
          </w:tcPr>
          <w:p w14:paraId="34BFBC1E" w14:textId="771BCAE2" w:rsidR="00C4178E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72" w:author="Fegie" w:date="2021-04-28T12:03:00Z"/>
                <w:rFonts w:hAnsi="標楷體"/>
              </w:rPr>
              <w:pPrChange w:id="10673" w:author="Fegie" w:date="2021-04-28T12:03:00Z">
                <w:pPr/>
              </w:pPrChange>
            </w:pPr>
            <w:del w:id="10674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hAnsi="標楷體" w:hint="eastAsia"/>
                </w:rPr>
                <w:delText>動</w:delText>
              </w:r>
              <w:r w:rsidDel="009661CB">
                <w:rPr>
                  <w:rFonts w:hAnsi="標楷體" w:hint="eastAsia"/>
                  <w:lang w:eastAsia="zh-HK"/>
                </w:rPr>
                <w:delText>人員</w:delText>
              </w:r>
              <w:bookmarkStart w:id="10675" w:name="_Toc71199026"/>
              <w:bookmarkEnd w:id="10675"/>
            </w:del>
          </w:p>
        </w:tc>
        <w:tc>
          <w:tcPr>
            <w:tcW w:w="4252" w:type="dxa"/>
          </w:tcPr>
          <w:p w14:paraId="3AA08B7D" w14:textId="2F6B5DA2" w:rsidR="00C4178E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76" w:author="Fegie" w:date="2021-04-28T12:03:00Z"/>
                <w:rFonts w:hAnsi="標楷體"/>
              </w:rPr>
              <w:pPrChange w:id="10677" w:author="Fegie" w:date="2021-04-28T12:03:00Z">
                <w:pPr/>
              </w:pPrChange>
            </w:pPr>
            <w:del w:id="10678" w:author="Fegie" w:date="2021-04-28T12:03:00Z">
              <w:r w:rsidDel="009661CB">
                <w:rPr>
                  <w:rFonts w:hAnsi="標楷體"/>
                </w:rPr>
                <w:delText>X(06)</w:delText>
              </w:r>
              <w:bookmarkStart w:id="10679" w:name="_Toc71199027"/>
              <w:bookmarkEnd w:id="10679"/>
            </w:del>
          </w:p>
        </w:tc>
        <w:tc>
          <w:tcPr>
            <w:tcW w:w="2693" w:type="dxa"/>
          </w:tcPr>
          <w:p w14:paraId="3C1403EA" w14:textId="44F3DA08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80" w:author="Fegie" w:date="2021-04-28T12:03:00Z"/>
                <w:rFonts w:hAnsi="標楷體"/>
              </w:rPr>
              <w:pPrChange w:id="10681" w:author="Fegie" w:date="2021-04-28T12:03:00Z">
                <w:pPr/>
              </w:pPrChange>
            </w:pPr>
            <w:bookmarkStart w:id="10682" w:name="_Toc71199028"/>
            <w:bookmarkEnd w:id="10682"/>
          </w:p>
        </w:tc>
        <w:bookmarkStart w:id="10683" w:name="_Toc71199029"/>
        <w:bookmarkEnd w:id="10683"/>
      </w:tr>
      <w:tr w:rsidR="005723D3" w:rsidRPr="00115634" w:rsidDel="009661CB" w14:paraId="173CBAA7" w14:textId="638DF1EC" w:rsidTr="00C4178E">
        <w:trPr>
          <w:trHeight w:val="291"/>
          <w:jc w:val="center"/>
          <w:del w:id="10684" w:author="Fegie" w:date="2021-04-28T12:03:00Z"/>
        </w:trPr>
        <w:tc>
          <w:tcPr>
            <w:tcW w:w="2412" w:type="dxa"/>
            <w:gridSpan w:val="2"/>
          </w:tcPr>
          <w:p w14:paraId="485586F6" w14:textId="773C3144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85" w:author="Fegie" w:date="2021-04-28T12:03:00Z"/>
                <w:rFonts w:hAnsi="標楷體"/>
              </w:rPr>
              <w:pPrChange w:id="10686" w:author="Fegie" w:date="2021-04-28T12:03:00Z">
                <w:pPr/>
              </w:pPrChange>
            </w:pPr>
            <w:del w:id="10687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啟</w:delText>
              </w:r>
              <w:r w:rsidRPr="00BC126F" w:rsidDel="009661CB">
                <w:rPr>
                  <w:rFonts w:hAnsi="標楷體" w:hint="eastAsia"/>
                </w:rPr>
                <w:delText>用</w:delText>
              </w:r>
              <w:r w:rsidRPr="00BC126F" w:rsidDel="009661CB">
                <w:rPr>
                  <w:rFonts w:hAnsi="標楷體" w:hint="eastAsia"/>
                  <w:lang w:eastAsia="zh-HK"/>
                </w:rPr>
                <w:delText>記號</w:delText>
              </w:r>
              <w:bookmarkStart w:id="10688" w:name="_Toc71199030"/>
              <w:bookmarkEnd w:id="10688"/>
            </w:del>
          </w:p>
        </w:tc>
        <w:tc>
          <w:tcPr>
            <w:tcW w:w="4252" w:type="dxa"/>
          </w:tcPr>
          <w:p w14:paraId="142754A6" w14:textId="0053E8A8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89" w:author="Fegie" w:date="2021-04-28T12:03:00Z"/>
                <w:rFonts w:hAnsi="標楷體"/>
              </w:rPr>
              <w:pPrChange w:id="10690" w:author="Fegie" w:date="2021-04-28T12:03:00Z">
                <w:pPr/>
              </w:pPrChange>
            </w:pPr>
            <w:del w:id="10691" w:author="Fegie" w:date="2021-04-28T12:03:00Z">
              <w:r w:rsidDel="009661CB">
                <w:rPr>
                  <w:rFonts w:hAnsi="標楷體"/>
                </w:rPr>
                <w:delText>X(02)</w:delText>
              </w:r>
              <w:bookmarkStart w:id="10692" w:name="_Toc71199031"/>
              <w:bookmarkEnd w:id="10692"/>
            </w:del>
          </w:p>
        </w:tc>
        <w:tc>
          <w:tcPr>
            <w:tcW w:w="2693" w:type="dxa"/>
          </w:tcPr>
          <w:p w14:paraId="43E73082" w14:textId="2E112A3B" w:rsidR="005723D3" w:rsidRPr="00115634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93" w:author="Fegie" w:date="2021-04-28T12:03:00Z"/>
                <w:rFonts w:hAnsi="標楷體"/>
              </w:rPr>
              <w:pPrChange w:id="10694" w:author="Fegie" w:date="2021-04-28T12:03:00Z">
                <w:pPr/>
              </w:pPrChange>
            </w:pPr>
            <w:bookmarkStart w:id="10695" w:name="_Toc71199032"/>
            <w:bookmarkEnd w:id="10695"/>
          </w:p>
        </w:tc>
        <w:bookmarkStart w:id="10696" w:name="_Toc71199033"/>
        <w:bookmarkEnd w:id="10696"/>
      </w:tr>
      <w:tr w:rsidR="005723D3" w:rsidRPr="00115634" w:rsidDel="009661CB" w14:paraId="3586185D" w14:textId="07A788F2" w:rsidTr="00C4178E">
        <w:trPr>
          <w:trHeight w:val="291"/>
          <w:jc w:val="center"/>
          <w:del w:id="10697" w:author="Fegie" w:date="2021-04-28T12:03:00Z"/>
        </w:trPr>
        <w:tc>
          <w:tcPr>
            <w:tcW w:w="2412" w:type="dxa"/>
            <w:gridSpan w:val="2"/>
          </w:tcPr>
          <w:p w14:paraId="0FD160D4" w14:textId="47782728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98" w:author="Fegie" w:date="2021-04-28T12:03:00Z"/>
                <w:rFonts w:hAnsi="標楷體"/>
              </w:rPr>
              <w:pPrChange w:id="10699" w:author="Fegie" w:date="2021-04-28T12:03:00Z">
                <w:pPr/>
              </w:pPrChange>
            </w:pPr>
            <w:del w:id="10700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hAnsi="標楷體" w:hint="eastAsia"/>
                </w:rPr>
                <w:delText>動</w:delText>
              </w:r>
              <w:r w:rsidRPr="00BC126F" w:rsidDel="009661CB">
                <w:rPr>
                  <w:rFonts w:hAnsi="標楷體" w:hint="eastAsia"/>
                  <w:lang w:eastAsia="zh-HK"/>
                </w:rPr>
                <w:delText>原</w:delText>
              </w:r>
              <w:r w:rsidRPr="00BC126F" w:rsidDel="009661CB">
                <w:rPr>
                  <w:rFonts w:hAnsi="標楷體" w:hint="eastAsia"/>
                </w:rPr>
                <w:delText>因</w:delText>
              </w:r>
              <w:bookmarkStart w:id="10701" w:name="_Toc71199034"/>
              <w:bookmarkEnd w:id="10701"/>
            </w:del>
          </w:p>
        </w:tc>
        <w:tc>
          <w:tcPr>
            <w:tcW w:w="4252" w:type="dxa"/>
          </w:tcPr>
          <w:p w14:paraId="6E7C556B" w14:textId="690703A9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02" w:author="Fegie" w:date="2021-04-28T12:03:00Z"/>
                <w:rFonts w:hAnsi="標楷體"/>
              </w:rPr>
              <w:pPrChange w:id="10703" w:author="Fegie" w:date="2021-04-28T12:03:00Z">
                <w:pPr/>
              </w:pPrChange>
            </w:pPr>
            <w:del w:id="10704" w:author="Fegie" w:date="2021-04-28T12:03:00Z">
              <w:r w:rsidDel="009661CB">
                <w:rPr>
                  <w:rFonts w:hAnsi="標楷體"/>
                </w:rPr>
                <w:delText>X(</w:delText>
              </w:r>
              <w:r w:rsidR="00A16035" w:rsidDel="009661CB">
                <w:rPr>
                  <w:rFonts w:hAnsi="標楷體"/>
                </w:rPr>
                <w:delText>02</w:delText>
              </w:r>
              <w:r w:rsidDel="009661CB">
                <w:rPr>
                  <w:rFonts w:hAnsi="標楷體"/>
                </w:rPr>
                <w:delText>)</w:delText>
              </w:r>
              <w:bookmarkStart w:id="10705" w:name="_Toc71199035"/>
              <w:bookmarkEnd w:id="10705"/>
            </w:del>
          </w:p>
        </w:tc>
        <w:tc>
          <w:tcPr>
            <w:tcW w:w="2693" w:type="dxa"/>
          </w:tcPr>
          <w:p w14:paraId="32E5D0C0" w14:textId="4D2460EF" w:rsidR="005723D3" w:rsidRPr="00115634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06" w:author="Fegie" w:date="2021-04-28T12:03:00Z"/>
                <w:rFonts w:hAnsi="標楷體"/>
              </w:rPr>
              <w:pPrChange w:id="10707" w:author="Fegie" w:date="2021-04-28T12:03:00Z">
                <w:pPr/>
              </w:pPrChange>
            </w:pPr>
            <w:bookmarkStart w:id="10708" w:name="_Toc71199036"/>
            <w:bookmarkEnd w:id="10708"/>
          </w:p>
        </w:tc>
        <w:bookmarkStart w:id="10709" w:name="_Toc71199037"/>
        <w:bookmarkEnd w:id="10709"/>
      </w:tr>
      <w:tr w:rsidR="005723D3" w:rsidRPr="00115634" w:rsidDel="009661CB" w14:paraId="2FA4FD75" w14:textId="7F4E6F4B" w:rsidTr="00C4178E">
        <w:trPr>
          <w:trHeight w:val="291"/>
          <w:jc w:val="center"/>
          <w:del w:id="10710" w:author="Fegie" w:date="2021-04-28T12:03:00Z"/>
        </w:trPr>
        <w:tc>
          <w:tcPr>
            <w:tcW w:w="2412" w:type="dxa"/>
            <w:gridSpan w:val="2"/>
          </w:tcPr>
          <w:p w14:paraId="74616D9E" w14:textId="68426ADD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11" w:author="Fegie" w:date="2021-04-28T12:03:00Z"/>
                <w:rFonts w:hAnsi="標楷體"/>
              </w:rPr>
              <w:pPrChange w:id="10712" w:author="Fegie" w:date="2021-04-28T12:03:00Z">
                <w:pPr/>
              </w:pPrChange>
            </w:pPr>
            <w:del w:id="10713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備註</w:delText>
              </w:r>
              <w:bookmarkStart w:id="10714" w:name="_Toc71199038"/>
              <w:bookmarkEnd w:id="10714"/>
            </w:del>
          </w:p>
        </w:tc>
        <w:tc>
          <w:tcPr>
            <w:tcW w:w="4252" w:type="dxa"/>
          </w:tcPr>
          <w:p w14:paraId="58B72B53" w14:textId="4AB39000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15" w:author="Fegie" w:date="2021-04-28T12:03:00Z"/>
                <w:rFonts w:hAnsi="標楷體"/>
              </w:rPr>
              <w:pPrChange w:id="10716" w:author="Fegie" w:date="2021-04-28T12:03:00Z">
                <w:pPr/>
              </w:pPrChange>
            </w:pPr>
            <w:del w:id="10717" w:author="Fegie" w:date="2021-04-28T12:03:00Z">
              <w:r w:rsidDel="009661CB">
                <w:rPr>
                  <w:rFonts w:hAnsi="標楷體"/>
                </w:rPr>
                <w:delText>X(40)</w:delText>
              </w:r>
              <w:bookmarkStart w:id="10718" w:name="_Toc71199039"/>
              <w:bookmarkEnd w:id="10718"/>
            </w:del>
          </w:p>
        </w:tc>
        <w:tc>
          <w:tcPr>
            <w:tcW w:w="2693" w:type="dxa"/>
          </w:tcPr>
          <w:p w14:paraId="060602C5" w14:textId="65A8298A" w:rsidR="005723D3" w:rsidRPr="00115634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19" w:author="Fegie" w:date="2021-04-28T12:03:00Z"/>
                <w:rFonts w:hAnsi="標楷體"/>
              </w:rPr>
              <w:pPrChange w:id="10720" w:author="Fegie" w:date="2021-04-28T12:03:00Z">
                <w:pPr/>
              </w:pPrChange>
            </w:pPr>
            <w:bookmarkStart w:id="10721" w:name="_Toc71199040"/>
            <w:bookmarkEnd w:id="10721"/>
          </w:p>
        </w:tc>
        <w:bookmarkStart w:id="10722" w:name="_Toc71199041"/>
        <w:bookmarkEnd w:id="10722"/>
      </w:tr>
      <w:tr w:rsidR="00A37AD2" w:rsidRPr="00115634" w:rsidDel="009661CB" w14:paraId="67B6200B" w14:textId="4DD368EC" w:rsidTr="00C4178E">
        <w:trPr>
          <w:trHeight w:val="291"/>
          <w:jc w:val="center"/>
          <w:ins w:id="10723" w:author="88692" w:date="2020-06-16T10:18:00Z"/>
          <w:del w:id="10724" w:author="Fegie" w:date="2021-04-28T12:03:00Z"/>
        </w:trPr>
        <w:tc>
          <w:tcPr>
            <w:tcW w:w="2412" w:type="dxa"/>
            <w:gridSpan w:val="2"/>
          </w:tcPr>
          <w:p w14:paraId="46B50EEF" w14:textId="3629C410" w:rsidR="00A37AD2" w:rsidRPr="00BC126F" w:rsidDel="009661CB" w:rsidRDefault="00A37AD2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725" w:author="88692" w:date="2020-06-16T10:18:00Z"/>
                <w:del w:id="10726" w:author="Fegie" w:date="2021-04-28T12:03:00Z"/>
                <w:rFonts w:hAnsi="標楷體"/>
                <w:lang w:eastAsia="zh-HK"/>
              </w:rPr>
              <w:pPrChange w:id="10727" w:author="Fegie" w:date="2021-04-28T12:03:00Z">
                <w:pPr/>
              </w:pPrChange>
            </w:pPr>
            <w:ins w:id="10728" w:author="88692" w:date="2020-06-16T10:18:00Z">
              <w:del w:id="10729" w:author="Fegie" w:date="2021-04-28T12:03:00Z">
                <w:r w:rsidDel="009661CB">
                  <w:rPr>
                    <w:rFonts w:hAnsi="標楷體" w:hint="eastAsia"/>
                    <w:lang w:eastAsia="zh-HK"/>
                  </w:rPr>
                  <w:delText>停用原因</w:delText>
                </w:r>
                <w:bookmarkStart w:id="10730" w:name="_Toc71199042"/>
                <w:bookmarkEnd w:id="10730"/>
              </w:del>
            </w:ins>
          </w:p>
        </w:tc>
        <w:tc>
          <w:tcPr>
            <w:tcW w:w="4252" w:type="dxa"/>
          </w:tcPr>
          <w:p w14:paraId="2B0AAF0F" w14:textId="4C96D32F" w:rsidR="00A37AD2" w:rsidDel="009661CB" w:rsidRDefault="00A37AD2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731" w:author="88692" w:date="2020-06-16T10:18:00Z"/>
                <w:del w:id="10732" w:author="Fegie" w:date="2021-04-28T12:03:00Z"/>
                <w:rFonts w:hAnsi="標楷體"/>
              </w:rPr>
              <w:pPrChange w:id="10733" w:author="Fegie" w:date="2021-04-28T12:03:00Z">
                <w:pPr/>
              </w:pPrChange>
            </w:pPr>
            <w:ins w:id="10734" w:author="88692" w:date="2020-06-16T10:22:00Z">
              <w:del w:id="10735" w:author="Fegie" w:date="2021-04-28T12:03:00Z">
                <w:r w:rsidDel="009661CB">
                  <w:rPr>
                    <w:rFonts w:hAnsi="標楷體"/>
                  </w:rPr>
                  <w:delText>X(40)</w:delText>
                </w:r>
              </w:del>
            </w:ins>
            <w:bookmarkStart w:id="10736" w:name="_Toc71199043"/>
            <w:bookmarkEnd w:id="10736"/>
          </w:p>
        </w:tc>
        <w:tc>
          <w:tcPr>
            <w:tcW w:w="2693" w:type="dxa"/>
          </w:tcPr>
          <w:p w14:paraId="53EA89D2" w14:textId="513087B7" w:rsidR="00A37AD2" w:rsidRPr="00115634" w:rsidDel="009661CB" w:rsidRDefault="00A37AD2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737" w:author="88692" w:date="2020-06-16T10:18:00Z"/>
                <w:del w:id="10738" w:author="Fegie" w:date="2021-04-28T12:03:00Z"/>
                <w:rFonts w:hAnsi="標楷體"/>
              </w:rPr>
              <w:pPrChange w:id="10739" w:author="Fegie" w:date="2021-04-28T12:03:00Z">
                <w:pPr/>
              </w:pPrChange>
            </w:pPr>
            <w:bookmarkStart w:id="10740" w:name="_Toc71199044"/>
            <w:bookmarkEnd w:id="10740"/>
          </w:p>
        </w:tc>
        <w:bookmarkStart w:id="10741" w:name="_Toc71199045"/>
        <w:bookmarkEnd w:id="10741"/>
      </w:tr>
    </w:tbl>
    <w:p w14:paraId="679C4CB1" w14:textId="09459284" w:rsidR="00C4178E" w:rsidRPr="009B2BD3" w:rsidDel="009661CB" w:rsidRDefault="00C4178E">
      <w:pPr>
        <w:pStyle w:val="3"/>
        <w:numPr>
          <w:ilvl w:val="5"/>
          <w:numId w:val="6"/>
        </w:numPr>
        <w:ind w:left="1701" w:hanging="1134"/>
        <w:rPr>
          <w:del w:id="10742" w:author="Fegie" w:date="2021-04-28T12:04:00Z"/>
          <w:rFonts w:hAnsi="標楷體"/>
        </w:rPr>
        <w:pPrChange w:id="10743" w:author="Fegie" w:date="2021-04-28T12:03:00Z">
          <w:pPr/>
        </w:pPrChange>
      </w:pPr>
      <w:bookmarkStart w:id="10744" w:name="_Toc71199046"/>
      <w:bookmarkEnd w:id="10744"/>
    </w:p>
    <w:p w14:paraId="7236FE4F" w14:textId="7833BDEB" w:rsidR="00E92487" w:rsidRPr="009B2BD3" w:rsidDel="009661CB" w:rsidRDefault="00E92487" w:rsidP="003163F8">
      <w:pPr>
        <w:pStyle w:val="3"/>
        <w:numPr>
          <w:ilvl w:val="5"/>
          <w:numId w:val="6"/>
        </w:numPr>
        <w:ind w:left="1701" w:hanging="1134"/>
        <w:rPr>
          <w:del w:id="10745" w:author="Fegie" w:date="2021-04-28T12:04:00Z"/>
          <w:rFonts w:hAnsi="標楷體"/>
        </w:rPr>
      </w:pPr>
      <w:del w:id="10746" w:author="Fegie" w:date="2021-04-28T12:04:00Z">
        <w:r w:rsidRPr="009B2BD3" w:rsidDel="009661CB">
          <w:rPr>
            <w:rFonts w:hAnsi="標楷體" w:hint="eastAsia"/>
          </w:rPr>
          <w:delText>L1106</w:delText>
        </w:r>
        <w:r w:rsidRPr="009B2BD3" w:rsidDel="009661CB">
          <w:rPr>
            <w:rFonts w:hAnsi="標楷體"/>
          </w:rPr>
          <w:delText xml:space="preserve"> </w:delText>
        </w:r>
        <w:r w:rsidRPr="009B2BD3" w:rsidDel="009661CB">
          <w:rPr>
            <w:rFonts w:hAnsi="標楷體" w:hint="eastAsia"/>
          </w:rPr>
          <w:delText>關聯戶資料維護</w:delText>
        </w:r>
        <w:bookmarkStart w:id="10747" w:name="_Toc71199047"/>
        <w:bookmarkEnd w:id="10747"/>
      </w:del>
    </w:p>
    <w:p w14:paraId="42C71F00" w14:textId="37BD32D0" w:rsidR="00E92487" w:rsidRPr="009B2BD3" w:rsidDel="009661CB" w:rsidRDefault="00E92487" w:rsidP="00E92487">
      <w:pPr>
        <w:pStyle w:val="a"/>
        <w:rPr>
          <w:del w:id="10748" w:author="Fegie" w:date="2021-04-28T12:04:00Z"/>
          <w:rFonts w:ascii="標楷體" w:hAnsi="標楷體"/>
        </w:rPr>
      </w:pPr>
      <w:del w:id="10749" w:author="Fegie" w:date="2021-04-28T12:04:00Z">
        <w:r w:rsidRPr="009B2BD3" w:rsidDel="009661CB">
          <w:rPr>
            <w:rFonts w:ascii="標楷體" w:hAnsi="標楷體"/>
          </w:rPr>
          <w:delText>功能說明</w:delText>
        </w:r>
        <w:bookmarkStart w:id="10750" w:name="_Toc71199048"/>
        <w:bookmarkEnd w:id="10750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E92487" w:rsidRPr="009B2BD3" w:rsidDel="009661CB" w14:paraId="36CD7691" w14:textId="247F31DC" w:rsidTr="002774EA">
        <w:trPr>
          <w:trHeight w:val="277"/>
          <w:del w:id="10751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FD180B" w14:textId="40DECB52" w:rsidR="00E92487" w:rsidRPr="009B2BD3" w:rsidDel="009661CB" w:rsidRDefault="00E92487" w:rsidP="002774EA">
            <w:pPr>
              <w:rPr>
                <w:del w:id="10752" w:author="Fegie" w:date="2021-04-28T12:04:00Z"/>
                <w:rFonts w:ascii="標楷體" w:eastAsia="標楷體" w:hAnsi="標楷體"/>
              </w:rPr>
            </w:pPr>
            <w:del w:id="10753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10754" w:name="_Toc71199049"/>
              <w:bookmarkEnd w:id="1075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903E0D" w14:textId="0DACB305" w:rsidR="00E92487" w:rsidRPr="009B2BD3" w:rsidDel="009661CB" w:rsidRDefault="00E92487" w:rsidP="002774EA">
            <w:pPr>
              <w:rPr>
                <w:del w:id="10755" w:author="Fegie" w:date="2021-04-28T12:04:00Z"/>
                <w:rFonts w:ascii="標楷體" w:eastAsia="標楷體" w:hAnsi="標楷體"/>
              </w:rPr>
            </w:pPr>
            <w:del w:id="10756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關聯戶資料維護</w:delText>
              </w:r>
              <w:bookmarkStart w:id="10757" w:name="_Toc71199050"/>
              <w:bookmarkEnd w:id="10757"/>
            </w:del>
          </w:p>
          <w:p w14:paraId="23A973D5" w14:textId="56C02603" w:rsidR="00E92487" w:rsidRPr="009B2BD3" w:rsidDel="009661CB" w:rsidRDefault="00E92528" w:rsidP="002774EA">
            <w:pPr>
              <w:rPr>
                <w:del w:id="10758" w:author="Fegie" w:date="2021-04-28T12:04:00Z"/>
                <w:rFonts w:ascii="標楷體" w:eastAsia="標楷體" w:hAnsi="標楷體"/>
              </w:rPr>
            </w:pPr>
            <w:del w:id="10759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關聯戶編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必須是顧客主檔已建立之資料</w:delText>
              </w:r>
              <w:bookmarkStart w:id="10760" w:name="_Toc71199051"/>
              <w:bookmarkEnd w:id="10760"/>
            </w:del>
          </w:p>
        </w:tc>
        <w:bookmarkStart w:id="10761" w:name="_Toc71199052"/>
        <w:bookmarkEnd w:id="10761"/>
      </w:tr>
      <w:tr w:rsidR="00E92487" w:rsidRPr="009B2BD3" w:rsidDel="009661CB" w14:paraId="76BE2E18" w14:textId="20F07BEB" w:rsidTr="002774EA">
        <w:trPr>
          <w:trHeight w:val="277"/>
          <w:del w:id="10762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4A5765" w14:textId="623EFA48" w:rsidR="00E92487" w:rsidRPr="009B2BD3" w:rsidDel="009661CB" w:rsidRDefault="00E92487" w:rsidP="002774EA">
            <w:pPr>
              <w:rPr>
                <w:del w:id="10763" w:author="Fegie" w:date="2021-04-28T12:04:00Z"/>
                <w:rFonts w:ascii="標楷體" w:eastAsia="標楷體" w:hAnsi="標楷體"/>
              </w:rPr>
            </w:pPr>
            <w:del w:id="10764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10765" w:name="_Toc71199053"/>
              <w:bookmarkEnd w:id="1076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077271" w14:textId="2514904C" w:rsidR="00E92487" w:rsidRPr="009B2BD3" w:rsidDel="009661CB" w:rsidRDefault="00E92487" w:rsidP="002774EA">
            <w:pPr>
              <w:rPr>
                <w:del w:id="10766" w:author="Fegie" w:date="2021-04-28T12:04:00Z"/>
                <w:rFonts w:ascii="標楷體" w:eastAsia="標楷體" w:hAnsi="標楷體"/>
              </w:rPr>
            </w:pPr>
            <w:bookmarkStart w:id="10767" w:name="_Toc71199054"/>
            <w:bookmarkEnd w:id="10767"/>
          </w:p>
        </w:tc>
        <w:bookmarkStart w:id="10768" w:name="_Toc71199055"/>
        <w:bookmarkEnd w:id="10768"/>
      </w:tr>
      <w:tr w:rsidR="00E92487" w:rsidRPr="009B2BD3" w:rsidDel="009661CB" w14:paraId="4CF22974" w14:textId="2DA0345D" w:rsidTr="002774EA">
        <w:trPr>
          <w:trHeight w:val="773"/>
          <w:del w:id="10769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FB45C7" w14:textId="5F698766" w:rsidR="00E92487" w:rsidRPr="009B2BD3" w:rsidDel="009661CB" w:rsidRDefault="00E92487" w:rsidP="002774EA">
            <w:pPr>
              <w:rPr>
                <w:del w:id="10770" w:author="Fegie" w:date="2021-04-28T12:04:00Z"/>
                <w:rFonts w:ascii="標楷體" w:eastAsia="標楷體" w:hAnsi="標楷體"/>
              </w:rPr>
            </w:pPr>
            <w:del w:id="10771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10772" w:name="_Toc71199056"/>
              <w:bookmarkEnd w:id="1077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B0D542" w14:textId="6E7C323D" w:rsidR="00E92487" w:rsidRPr="009B2BD3" w:rsidDel="009661CB" w:rsidRDefault="00E92487" w:rsidP="002774EA">
            <w:pPr>
              <w:rPr>
                <w:del w:id="10773" w:author="Fegie" w:date="2021-04-28T12:04:00Z"/>
                <w:rFonts w:ascii="標楷體" w:eastAsia="標楷體" w:hAnsi="標楷體"/>
              </w:rPr>
            </w:pPr>
            <w:bookmarkStart w:id="10774" w:name="_Toc71199057"/>
            <w:bookmarkEnd w:id="10774"/>
          </w:p>
        </w:tc>
        <w:bookmarkStart w:id="10775" w:name="_Toc71199058"/>
        <w:bookmarkEnd w:id="10775"/>
      </w:tr>
      <w:tr w:rsidR="00E92487" w:rsidRPr="009B2BD3" w:rsidDel="009661CB" w14:paraId="05929A7B" w14:textId="15DD8654" w:rsidTr="002774EA">
        <w:trPr>
          <w:trHeight w:val="321"/>
          <w:del w:id="10776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2D373D" w14:textId="517E34D5" w:rsidR="00E92487" w:rsidRPr="009B2BD3" w:rsidDel="009661CB" w:rsidRDefault="00E92487" w:rsidP="002774EA">
            <w:pPr>
              <w:rPr>
                <w:del w:id="10777" w:author="Fegie" w:date="2021-04-28T12:04:00Z"/>
                <w:rFonts w:ascii="標楷體" w:eastAsia="標楷體" w:hAnsi="標楷體"/>
              </w:rPr>
            </w:pPr>
            <w:del w:id="10778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10779" w:name="_Toc71199059"/>
              <w:bookmarkEnd w:id="1077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ACC872" w14:textId="71BDB534" w:rsidR="00E92487" w:rsidRPr="009B2BD3" w:rsidDel="009661CB" w:rsidRDefault="00E92487" w:rsidP="002774EA">
            <w:pPr>
              <w:rPr>
                <w:del w:id="10780" w:author="Fegie" w:date="2021-04-28T12:04:00Z"/>
                <w:rFonts w:ascii="標楷體" w:eastAsia="標楷體" w:hAnsi="標楷體"/>
              </w:rPr>
            </w:pPr>
            <w:bookmarkStart w:id="10781" w:name="_Toc71199060"/>
            <w:bookmarkEnd w:id="10781"/>
          </w:p>
        </w:tc>
        <w:bookmarkStart w:id="10782" w:name="_Toc71199061"/>
        <w:bookmarkEnd w:id="10782"/>
      </w:tr>
      <w:tr w:rsidR="00E92487" w:rsidRPr="009B2BD3" w:rsidDel="009661CB" w14:paraId="24AEB9DD" w14:textId="74CEEF06" w:rsidTr="002774EA">
        <w:trPr>
          <w:trHeight w:val="1311"/>
          <w:del w:id="10783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3D1030" w14:textId="63F529E0" w:rsidR="00E92487" w:rsidRPr="009B2BD3" w:rsidDel="009661CB" w:rsidRDefault="00E92487" w:rsidP="002774EA">
            <w:pPr>
              <w:rPr>
                <w:del w:id="10784" w:author="Fegie" w:date="2021-04-28T12:04:00Z"/>
                <w:rFonts w:ascii="標楷體" w:eastAsia="標楷體" w:hAnsi="標楷體"/>
              </w:rPr>
            </w:pPr>
            <w:del w:id="10785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10786" w:name="_Toc71199062"/>
              <w:bookmarkEnd w:id="1078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5A2E16C" w14:textId="4F546C63" w:rsidR="00E92487" w:rsidRPr="009B2BD3" w:rsidDel="009661CB" w:rsidRDefault="00E92487" w:rsidP="002774EA">
            <w:pPr>
              <w:rPr>
                <w:del w:id="10787" w:author="Fegie" w:date="2021-04-28T12:04:00Z"/>
                <w:rFonts w:ascii="標楷體" w:eastAsia="標楷體" w:hAnsi="標楷體"/>
              </w:rPr>
            </w:pPr>
            <w:bookmarkStart w:id="10788" w:name="_Toc71199063"/>
            <w:bookmarkEnd w:id="10788"/>
          </w:p>
        </w:tc>
        <w:bookmarkStart w:id="10789" w:name="_Toc71199064"/>
        <w:bookmarkEnd w:id="10789"/>
      </w:tr>
      <w:tr w:rsidR="00E92487" w:rsidRPr="009B2BD3" w:rsidDel="009661CB" w14:paraId="2467E0EC" w14:textId="369517E5" w:rsidTr="002774EA">
        <w:trPr>
          <w:trHeight w:val="278"/>
          <w:del w:id="10790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1D0DA7" w14:textId="570F1F36" w:rsidR="00E92487" w:rsidRPr="009B2BD3" w:rsidDel="009661CB" w:rsidRDefault="00E92487" w:rsidP="002774EA">
            <w:pPr>
              <w:rPr>
                <w:del w:id="10791" w:author="Fegie" w:date="2021-04-28T12:04:00Z"/>
                <w:rFonts w:ascii="標楷體" w:eastAsia="標楷體" w:hAnsi="標楷體"/>
              </w:rPr>
            </w:pPr>
            <w:del w:id="10792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10793" w:name="_Toc71199065"/>
              <w:bookmarkEnd w:id="1079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A1AC9E" w14:textId="7A2D4AA2" w:rsidR="00E92487" w:rsidRPr="009B2BD3" w:rsidDel="009661CB" w:rsidRDefault="00E92487" w:rsidP="002774EA">
            <w:pPr>
              <w:rPr>
                <w:del w:id="10794" w:author="Fegie" w:date="2021-04-28T12:04:00Z"/>
                <w:rFonts w:ascii="標楷體" w:eastAsia="標楷體" w:hAnsi="標楷體"/>
              </w:rPr>
            </w:pPr>
            <w:bookmarkStart w:id="10795" w:name="_Toc71199066"/>
            <w:bookmarkEnd w:id="10795"/>
          </w:p>
        </w:tc>
        <w:bookmarkStart w:id="10796" w:name="_Toc71199067"/>
        <w:bookmarkEnd w:id="10796"/>
      </w:tr>
      <w:tr w:rsidR="00E92487" w:rsidRPr="009B2BD3" w:rsidDel="009661CB" w14:paraId="6F7C76EC" w14:textId="45176E08" w:rsidTr="002774EA">
        <w:trPr>
          <w:trHeight w:val="358"/>
          <w:del w:id="10797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2C8810" w14:textId="12BC25A6" w:rsidR="00E92487" w:rsidRPr="009B2BD3" w:rsidDel="009661CB" w:rsidRDefault="00E92487" w:rsidP="002774EA">
            <w:pPr>
              <w:rPr>
                <w:del w:id="10798" w:author="Fegie" w:date="2021-04-28T12:04:00Z"/>
                <w:rFonts w:ascii="標楷體" w:eastAsia="標楷體" w:hAnsi="標楷體"/>
              </w:rPr>
            </w:pPr>
            <w:del w:id="10799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10800" w:name="_Toc71199068"/>
              <w:bookmarkEnd w:id="1080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6CAED9" w14:textId="56FD0E38" w:rsidR="00E92487" w:rsidRPr="009B2BD3" w:rsidDel="009661CB" w:rsidRDefault="00E92487" w:rsidP="002774EA">
            <w:pPr>
              <w:rPr>
                <w:del w:id="10801" w:author="Fegie" w:date="2021-04-28T12:04:00Z"/>
                <w:rFonts w:ascii="標楷體" w:eastAsia="標楷體" w:hAnsi="標楷體"/>
              </w:rPr>
            </w:pPr>
            <w:bookmarkStart w:id="10802" w:name="_Toc71199069"/>
            <w:bookmarkEnd w:id="10802"/>
          </w:p>
        </w:tc>
        <w:bookmarkStart w:id="10803" w:name="_Toc71199070"/>
        <w:bookmarkEnd w:id="10803"/>
      </w:tr>
      <w:tr w:rsidR="00E92487" w:rsidRPr="009B2BD3" w:rsidDel="009661CB" w14:paraId="54310255" w14:textId="2E89933D" w:rsidTr="002774EA">
        <w:trPr>
          <w:trHeight w:val="278"/>
          <w:del w:id="10804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EB2F80" w14:textId="71FBAE78" w:rsidR="00E92487" w:rsidRPr="009B2BD3" w:rsidDel="009661CB" w:rsidRDefault="00E92487" w:rsidP="002774EA">
            <w:pPr>
              <w:rPr>
                <w:del w:id="10805" w:author="Fegie" w:date="2021-04-28T12:04:00Z"/>
                <w:rFonts w:ascii="標楷體" w:eastAsia="標楷體" w:hAnsi="標楷體"/>
              </w:rPr>
            </w:pPr>
            <w:del w:id="10806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10807" w:name="_Toc71199071"/>
              <w:bookmarkEnd w:id="1080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8A0D68" w14:textId="5F61305F" w:rsidR="00E92487" w:rsidRPr="009B2BD3" w:rsidDel="009661CB" w:rsidRDefault="00E92487" w:rsidP="002774EA">
            <w:pPr>
              <w:rPr>
                <w:del w:id="10808" w:author="Fegie" w:date="2021-04-28T12:04:00Z"/>
                <w:rFonts w:ascii="標楷體" w:eastAsia="標楷體" w:hAnsi="標楷體"/>
              </w:rPr>
            </w:pPr>
            <w:bookmarkStart w:id="10809" w:name="_Toc71199072"/>
            <w:bookmarkEnd w:id="10809"/>
          </w:p>
        </w:tc>
        <w:bookmarkStart w:id="10810" w:name="_Toc71199073"/>
        <w:bookmarkEnd w:id="10810"/>
      </w:tr>
    </w:tbl>
    <w:p w14:paraId="77334F84" w14:textId="6EE2661F" w:rsidR="00E92487" w:rsidRPr="009B2BD3" w:rsidDel="009661CB" w:rsidRDefault="00E92487" w:rsidP="00E92487">
      <w:pPr>
        <w:rPr>
          <w:del w:id="10811" w:author="Fegie" w:date="2021-04-28T12:04:00Z"/>
          <w:rFonts w:ascii="標楷體" w:eastAsia="標楷體" w:hAnsi="標楷體"/>
        </w:rPr>
      </w:pPr>
      <w:bookmarkStart w:id="10812" w:name="_Toc71199074"/>
      <w:bookmarkEnd w:id="10812"/>
    </w:p>
    <w:p w14:paraId="067E7697" w14:textId="7E74A0BA" w:rsidR="00E92487" w:rsidRPr="009B2BD3" w:rsidDel="009661CB" w:rsidRDefault="00E92487" w:rsidP="00E92487">
      <w:pPr>
        <w:rPr>
          <w:del w:id="10813" w:author="Fegie" w:date="2021-04-28T12:04:00Z"/>
          <w:rFonts w:ascii="標楷體" w:eastAsia="標楷體" w:hAnsi="標楷體"/>
        </w:rPr>
      </w:pPr>
      <w:bookmarkStart w:id="10814" w:name="_Toc71199075"/>
      <w:bookmarkEnd w:id="10814"/>
    </w:p>
    <w:p w14:paraId="3C98273E" w14:textId="5B470E4F" w:rsidR="00E92487" w:rsidRPr="009B2BD3" w:rsidDel="009661CB" w:rsidRDefault="00E92487" w:rsidP="00E92487">
      <w:pPr>
        <w:rPr>
          <w:del w:id="10815" w:author="Fegie" w:date="2021-04-28T12:04:00Z"/>
          <w:rFonts w:ascii="標楷體" w:eastAsia="標楷體" w:hAnsi="標楷體"/>
        </w:rPr>
      </w:pPr>
      <w:bookmarkStart w:id="10816" w:name="_Toc71199076"/>
      <w:bookmarkEnd w:id="10816"/>
    </w:p>
    <w:p w14:paraId="34264BB1" w14:textId="4FFCC796" w:rsidR="00E92487" w:rsidRPr="009B2BD3" w:rsidDel="009661CB" w:rsidRDefault="00E92487" w:rsidP="00E92487">
      <w:pPr>
        <w:rPr>
          <w:del w:id="10817" w:author="Fegie" w:date="2021-04-28T12:04:00Z"/>
          <w:rFonts w:ascii="標楷體" w:eastAsia="標楷體" w:hAnsi="標楷體"/>
        </w:rPr>
      </w:pPr>
      <w:bookmarkStart w:id="10818" w:name="_Toc71199077"/>
      <w:bookmarkEnd w:id="10818"/>
    </w:p>
    <w:p w14:paraId="3C329ACB" w14:textId="2F81ABFF" w:rsidR="00E92487" w:rsidRPr="009B2BD3" w:rsidDel="009661CB" w:rsidRDefault="00E92487" w:rsidP="00E92487">
      <w:pPr>
        <w:rPr>
          <w:del w:id="10819" w:author="Fegie" w:date="2021-04-28T12:04:00Z"/>
          <w:rFonts w:ascii="標楷體" w:eastAsia="標楷體" w:hAnsi="標楷體"/>
        </w:rPr>
      </w:pPr>
      <w:bookmarkStart w:id="10820" w:name="_Toc71199078"/>
      <w:bookmarkEnd w:id="10820"/>
    </w:p>
    <w:p w14:paraId="7C69413F" w14:textId="2B234F23" w:rsidR="00E92487" w:rsidRPr="009B2BD3" w:rsidDel="009661CB" w:rsidRDefault="00E92487" w:rsidP="00E92487">
      <w:pPr>
        <w:rPr>
          <w:del w:id="10821" w:author="Fegie" w:date="2021-04-28T12:04:00Z"/>
          <w:rFonts w:ascii="標楷體" w:eastAsia="標楷體" w:hAnsi="標楷體"/>
        </w:rPr>
      </w:pPr>
      <w:del w:id="10822" w:author="Fegie" w:date="2021-04-28T12:04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6CF9167B" w14:textId="35A70DE3" w:rsidR="00E92487" w:rsidRPr="009B2BD3" w:rsidDel="009661CB" w:rsidRDefault="00E92487" w:rsidP="00E92487">
      <w:pPr>
        <w:pStyle w:val="a"/>
        <w:rPr>
          <w:del w:id="10823" w:author="Fegie" w:date="2021-04-28T12:04:00Z"/>
          <w:rFonts w:ascii="標楷體" w:hAnsi="標楷體"/>
        </w:rPr>
      </w:pPr>
      <w:del w:id="10824" w:author="Fegie" w:date="2021-04-28T12:04:00Z">
        <w:r w:rsidRPr="009B2BD3" w:rsidDel="009661CB">
          <w:rPr>
            <w:rFonts w:ascii="標楷體" w:hAnsi="標楷體"/>
          </w:rPr>
          <w:delText>UI畫面</w:delText>
        </w:r>
        <w:bookmarkStart w:id="10825" w:name="_Toc71199079"/>
        <w:bookmarkEnd w:id="10825"/>
      </w:del>
    </w:p>
    <w:p w14:paraId="2AE04B9F" w14:textId="14998242" w:rsidR="003912C5" w:rsidRPr="009B2BD3" w:rsidDel="009661CB" w:rsidRDefault="00E92487" w:rsidP="003912C5">
      <w:pPr>
        <w:pStyle w:val="42"/>
        <w:spacing w:after="72"/>
        <w:ind w:left="1133"/>
        <w:rPr>
          <w:del w:id="10826" w:author="Fegie" w:date="2021-04-28T12:04:00Z"/>
          <w:rFonts w:ascii="標楷體" w:hAnsi="標楷體"/>
        </w:rPr>
      </w:pPr>
      <w:del w:id="10827" w:author="Fegie" w:date="2021-04-28T12:04:00Z">
        <w:r w:rsidRPr="009B2BD3" w:rsidDel="009661CB">
          <w:rPr>
            <w:rFonts w:ascii="標楷體" w:hAnsi="標楷體" w:hint="eastAsia"/>
          </w:rPr>
          <w:delText>輸入畫面：</w:delText>
        </w:r>
        <w:bookmarkStart w:id="10828" w:name="_Toc71199080"/>
        <w:bookmarkEnd w:id="10828"/>
      </w:del>
    </w:p>
    <w:p w14:paraId="79C1CBA1" w14:textId="71F0BA6D" w:rsidR="003912C5" w:rsidRPr="009B2BD3" w:rsidDel="009661CB" w:rsidRDefault="007E3AAD" w:rsidP="00B17ACE">
      <w:pPr>
        <w:pStyle w:val="42"/>
        <w:spacing w:after="72"/>
        <w:ind w:leftChars="0" w:left="0"/>
        <w:rPr>
          <w:del w:id="10829" w:author="Fegie" w:date="2021-04-28T12:04:00Z"/>
          <w:rFonts w:ascii="標楷體" w:hAnsi="標楷體"/>
        </w:rPr>
      </w:pPr>
      <w:del w:id="10830" w:author="Fegie" w:date="2021-04-28T12:04:00Z">
        <w:r w:rsidRPr="009B2BD3" w:rsidDel="009661CB">
          <w:rPr>
            <w:rFonts w:ascii="標楷體" w:hAnsi="標楷體"/>
            <w:noProof/>
          </w:rPr>
          <w:drawing>
            <wp:inline distT="0" distB="0" distL="0" distR="0" wp14:anchorId="0F379AD6" wp14:editId="633BB7D1">
              <wp:extent cx="6908800" cy="1670050"/>
              <wp:effectExtent l="0" t="0" r="6350" b="6350"/>
              <wp:docPr id="1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908800" cy="1670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0831" w:author="余家興" w:date="2020-02-07T16:41:00Z">
        <w:del w:id="10832" w:author="Fegie" w:date="2021-04-28T12:04:00Z">
          <w:r w:rsidR="003901B8" w:rsidRPr="003901B8" w:rsidDel="009661CB">
            <w:rPr>
              <w:noProof/>
            </w:rPr>
            <w:delText xml:space="preserve"> </w:delText>
          </w:r>
          <w:r w:rsidR="003901B8" w:rsidRPr="003901B8" w:rsidDel="009661CB">
            <w:rPr>
              <w:rFonts w:ascii="標楷體" w:hAnsi="標楷體"/>
              <w:noProof/>
            </w:rPr>
            <w:drawing>
              <wp:inline distT="0" distB="0" distL="0" distR="0" wp14:anchorId="0507AFFC" wp14:editId="12F70EF9">
                <wp:extent cx="6814211" cy="1531620"/>
                <wp:effectExtent l="0" t="0" r="0" b="0"/>
                <wp:docPr id="37" name="圖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14211" cy="1531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0833" w:name="_Toc71199081"/>
      <w:bookmarkEnd w:id="10833"/>
    </w:p>
    <w:p w14:paraId="1AADDA86" w14:textId="3B2CE208" w:rsidR="003912C5" w:rsidRPr="009B2BD3" w:rsidDel="009661CB" w:rsidRDefault="003912C5" w:rsidP="003912C5">
      <w:pPr>
        <w:pStyle w:val="42"/>
        <w:spacing w:after="72"/>
        <w:ind w:left="1133"/>
        <w:rPr>
          <w:del w:id="10834" w:author="Fegie" w:date="2021-04-28T12:04:00Z"/>
          <w:rFonts w:ascii="標楷體" w:hAnsi="標楷體"/>
        </w:rPr>
      </w:pPr>
      <w:bookmarkStart w:id="10835" w:name="_Toc71199082"/>
      <w:bookmarkEnd w:id="10835"/>
    </w:p>
    <w:p w14:paraId="1AA5040C" w14:textId="1BB59EC6" w:rsidR="00E92487" w:rsidRPr="009B2BD3" w:rsidDel="009661CB" w:rsidRDefault="000026EB" w:rsidP="000026EB">
      <w:pPr>
        <w:pStyle w:val="a"/>
        <w:rPr>
          <w:del w:id="10836" w:author="Fegie" w:date="2021-04-28T12:04:00Z"/>
          <w:rFonts w:ascii="標楷體" w:hAnsi="標楷體"/>
        </w:rPr>
      </w:pPr>
      <w:del w:id="10837" w:author="Fegie" w:date="2021-04-28T12:04:00Z">
        <w:r w:rsidRPr="009B2BD3" w:rsidDel="009661CB">
          <w:rPr>
            <w:rFonts w:ascii="標楷體" w:hAnsi="標楷體" w:hint="eastAsia"/>
          </w:rPr>
          <w:delText>輸入</w:delText>
        </w:r>
        <w:r w:rsidR="00E92487" w:rsidRPr="009B2BD3" w:rsidDel="009661CB">
          <w:rPr>
            <w:rFonts w:ascii="標楷體" w:hAnsi="標楷體"/>
          </w:rPr>
          <w:delText>畫面資料說明</w:delText>
        </w:r>
        <w:bookmarkStart w:id="10838" w:name="_Toc71199083"/>
        <w:bookmarkEnd w:id="10838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4"/>
        <w:gridCol w:w="2057"/>
        <w:gridCol w:w="1049"/>
        <w:gridCol w:w="1038"/>
        <w:gridCol w:w="1109"/>
        <w:gridCol w:w="655"/>
        <w:gridCol w:w="685"/>
        <w:gridCol w:w="3273"/>
      </w:tblGrid>
      <w:tr w:rsidR="000026EB" w:rsidRPr="009B2BD3" w:rsidDel="009661CB" w14:paraId="33B76BB0" w14:textId="42DE9DB0" w:rsidTr="000026EB">
        <w:trPr>
          <w:trHeight w:val="388"/>
          <w:jc w:val="center"/>
          <w:del w:id="10839" w:author="Fegie" w:date="2021-04-28T12:04:00Z"/>
        </w:trPr>
        <w:tc>
          <w:tcPr>
            <w:tcW w:w="564" w:type="dxa"/>
            <w:vMerge w:val="restart"/>
          </w:tcPr>
          <w:p w14:paraId="47991122" w14:textId="00FEA8BC" w:rsidR="000026EB" w:rsidRPr="009B2BD3" w:rsidDel="009661CB" w:rsidRDefault="000026EB" w:rsidP="002774EA">
            <w:pPr>
              <w:rPr>
                <w:del w:id="10840" w:author="Fegie" w:date="2021-04-28T12:04:00Z"/>
                <w:rFonts w:ascii="標楷體" w:eastAsia="標楷體" w:hAnsi="標楷體"/>
              </w:rPr>
            </w:pPr>
            <w:del w:id="10841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序號</w:delText>
              </w:r>
              <w:bookmarkStart w:id="10842" w:name="_Toc71199084"/>
              <w:bookmarkEnd w:id="10842"/>
            </w:del>
          </w:p>
        </w:tc>
        <w:tc>
          <w:tcPr>
            <w:tcW w:w="2216" w:type="dxa"/>
            <w:vMerge w:val="restart"/>
          </w:tcPr>
          <w:p w14:paraId="563317D9" w14:textId="2E19F174" w:rsidR="000026EB" w:rsidRPr="009B2BD3" w:rsidDel="009661CB" w:rsidRDefault="000026EB" w:rsidP="002774EA">
            <w:pPr>
              <w:rPr>
                <w:del w:id="10843" w:author="Fegie" w:date="2021-04-28T12:04:00Z"/>
                <w:rFonts w:ascii="標楷體" w:eastAsia="標楷體" w:hAnsi="標楷體"/>
              </w:rPr>
            </w:pPr>
            <w:del w:id="10844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欄位</w:delText>
              </w:r>
              <w:bookmarkStart w:id="10845" w:name="_Toc71199085"/>
              <w:bookmarkEnd w:id="10845"/>
            </w:del>
          </w:p>
        </w:tc>
        <w:tc>
          <w:tcPr>
            <w:tcW w:w="4713" w:type="dxa"/>
            <w:gridSpan w:val="5"/>
          </w:tcPr>
          <w:p w14:paraId="0126B927" w14:textId="1A9152FA" w:rsidR="000026EB" w:rsidRPr="009B2BD3" w:rsidDel="009661CB" w:rsidRDefault="000026EB" w:rsidP="000026EB">
            <w:pPr>
              <w:jc w:val="center"/>
              <w:rPr>
                <w:del w:id="10846" w:author="Fegie" w:date="2021-04-28T12:04:00Z"/>
                <w:rFonts w:ascii="標楷體" w:eastAsia="標楷體" w:hAnsi="標楷體"/>
              </w:rPr>
            </w:pPr>
            <w:del w:id="10847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說明</w:delText>
              </w:r>
              <w:bookmarkStart w:id="10848" w:name="_Toc71199086"/>
              <w:bookmarkEnd w:id="10848"/>
            </w:del>
          </w:p>
        </w:tc>
        <w:tc>
          <w:tcPr>
            <w:tcW w:w="3529" w:type="dxa"/>
            <w:vMerge w:val="restart"/>
          </w:tcPr>
          <w:p w14:paraId="4599AE10" w14:textId="4697A696" w:rsidR="000026EB" w:rsidRPr="009B2BD3" w:rsidDel="009661CB" w:rsidRDefault="000026EB" w:rsidP="002774EA">
            <w:pPr>
              <w:rPr>
                <w:del w:id="10849" w:author="Fegie" w:date="2021-04-28T12:04:00Z"/>
                <w:rFonts w:ascii="標楷體" w:eastAsia="標楷體" w:hAnsi="標楷體"/>
              </w:rPr>
            </w:pPr>
            <w:del w:id="10850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10851" w:name="_Toc71199087"/>
              <w:bookmarkEnd w:id="10851"/>
            </w:del>
          </w:p>
        </w:tc>
        <w:bookmarkStart w:id="10852" w:name="_Toc71199088"/>
        <w:bookmarkEnd w:id="10852"/>
      </w:tr>
      <w:tr w:rsidR="000026EB" w:rsidRPr="009B2BD3" w:rsidDel="009661CB" w14:paraId="454F0B0F" w14:textId="2E207C5E" w:rsidTr="000026EB">
        <w:trPr>
          <w:trHeight w:val="244"/>
          <w:jc w:val="center"/>
          <w:del w:id="10853" w:author="Fegie" w:date="2021-04-28T12:04:00Z"/>
        </w:trPr>
        <w:tc>
          <w:tcPr>
            <w:tcW w:w="564" w:type="dxa"/>
            <w:vMerge/>
          </w:tcPr>
          <w:p w14:paraId="1EAB1602" w14:textId="71543091" w:rsidR="000026EB" w:rsidRPr="009B2BD3" w:rsidDel="009661CB" w:rsidRDefault="000026EB" w:rsidP="002774EA">
            <w:pPr>
              <w:rPr>
                <w:del w:id="10854" w:author="Fegie" w:date="2021-04-28T12:04:00Z"/>
                <w:rFonts w:ascii="標楷體" w:eastAsia="標楷體" w:hAnsi="標楷體"/>
              </w:rPr>
            </w:pPr>
            <w:bookmarkStart w:id="10855" w:name="_Toc71199089"/>
            <w:bookmarkEnd w:id="10855"/>
          </w:p>
        </w:tc>
        <w:tc>
          <w:tcPr>
            <w:tcW w:w="2216" w:type="dxa"/>
            <w:vMerge/>
          </w:tcPr>
          <w:p w14:paraId="247800C0" w14:textId="45D81D64" w:rsidR="000026EB" w:rsidRPr="009B2BD3" w:rsidDel="009661CB" w:rsidRDefault="000026EB" w:rsidP="002774EA">
            <w:pPr>
              <w:rPr>
                <w:del w:id="10856" w:author="Fegie" w:date="2021-04-28T12:04:00Z"/>
                <w:rFonts w:ascii="標楷體" w:eastAsia="標楷體" w:hAnsi="標楷體"/>
              </w:rPr>
            </w:pPr>
            <w:bookmarkStart w:id="10857" w:name="_Toc71199090"/>
            <w:bookmarkEnd w:id="10857"/>
          </w:p>
        </w:tc>
        <w:tc>
          <w:tcPr>
            <w:tcW w:w="1072" w:type="dxa"/>
          </w:tcPr>
          <w:p w14:paraId="2AC19E2B" w14:textId="1D95C016" w:rsidR="000026EB" w:rsidRPr="00BC126F" w:rsidDel="009661CB" w:rsidRDefault="000026EB" w:rsidP="000026EB">
            <w:pPr>
              <w:rPr>
                <w:del w:id="10858" w:author="Fegie" w:date="2021-04-28T12:04:00Z"/>
                <w:rFonts w:ascii="標楷體" w:eastAsia="標楷體" w:hAnsi="標楷體"/>
              </w:rPr>
            </w:pPr>
            <w:del w:id="10859" w:author="Fegie" w:date="2021-04-28T12:04:00Z">
              <w:r w:rsidRPr="00A04243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10860" w:name="_Toc71199091"/>
              <w:bookmarkEnd w:id="10860"/>
            </w:del>
          </w:p>
        </w:tc>
        <w:tc>
          <w:tcPr>
            <w:tcW w:w="1096" w:type="dxa"/>
          </w:tcPr>
          <w:p w14:paraId="60DD97FC" w14:textId="5DE4B92C" w:rsidR="000026EB" w:rsidRPr="009B2BD3" w:rsidDel="009661CB" w:rsidRDefault="000026EB" w:rsidP="002774EA">
            <w:pPr>
              <w:rPr>
                <w:del w:id="10861" w:author="Fegie" w:date="2021-04-28T12:04:00Z"/>
                <w:rFonts w:ascii="標楷體" w:eastAsia="標楷體" w:hAnsi="標楷體"/>
              </w:rPr>
            </w:pPr>
            <w:del w:id="10862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預設值</w:delText>
              </w:r>
              <w:bookmarkStart w:id="10863" w:name="_Toc71199092"/>
              <w:bookmarkEnd w:id="10863"/>
            </w:del>
          </w:p>
        </w:tc>
        <w:tc>
          <w:tcPr>
            <w:tcW w:w="1174" w:type="dxa"/>
          </w:tcPr>
          <w:p w14:paraId="301C7983" w14:textId="717A2F52" w:rsidR="000026EB" w:rsidRPr="009B2BD3" w:rsidDel="009661CB" w:rsidRDefault="000026EB" w:rsidP="002774EA">
            <w:pPr>
              <w:rPr>
                <w:del w:id="10864" w:author="Fegie" w:date="2021-04-28T12:04:00Z"/>
                <w:rFonts w:ascii="標楷體" w:eastAsia="標楷體" w:hAnsi="標楷體"/>
              </w:rPr>
            </w:pPr>
            <w:del w:id="10865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選單內容</w:delText>
              </w:r>
              <w:bookmarkStart w:id="10866" w:name="_Toc71199093"/>
              <w:bookmarkEnd w:id="10866"/>
            </w:del>
          </w:p>
        </w:tc>
        <w:tc>
          <w:tcPr>
            <w:tcW w:w="675" w:type="dxa"/>
          </w:tcPr>
          <w:p w14:paraId="4F6E5DB2" w14:textId="1022AD52" w:rsidR="000026EB" w:rsidRPr="009B2BD3" w:rsidDel="009661CB" w:rsidRDefault="000026EB" w:rsidP="002774EA">
            <w:pPr>
              <w:rPr>
                <w:del w:id="10867" w:author="Fegie" w:date="2021-04-28T12:04:00Z"/>
                <w:rFonts w:ascii="標楷體" w:eastAsia="標楷體" w:hAnsi="標楷體"/>
              </w:rPr>
            </w:pPr>
            <w:del w:id="10868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必填</w:delText>
              </w:r>
              <w:bookmarkStart w:id="10869" w:name="_Toc71199094"/>
              <w:bookmarkEnd w:id="10869"/>
            </w:del>
          </w:p>
        </w:tc>
        <w:tc>
          <w:tcPr>
            <w:tcW w:w="696" w:type="dxa"/>
          </w:tcPr>
          <w:p w14:paraId="580D5DF7" w14:textId="01A2F542" w:rsidR="000026EB" w:rsidRPr="009B2BD3" w:rsidDel="009661CB" w:rsidRDefault="000026EB" w:rsidP="002774EA">
            <w:pPr>
              <w:rPr>
                <w:del w:id="10870" w:author="Fegie" w:date="2021-04-28T12:04:00Z"/>
                <w:rFonts w:ascii="標楷體" w:eastAsia="標楷體" w:hAnsi="標楷體"/>
              </w:rPr>
            </w:pPr>
            <w:del w:id="10871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R/W</w:delText>
              </w:r>
              <w:bookmarkStart w:id="10872" w:name="_Toc71199095"/>
              <w:bookmarkEnd w:id="10872"/>
            </w:del>
          </w:p>
        </w:tc>
        <w:tc>
          <w:tcPr>
            <w:tcW w:w="3529" w:type="dxa"/>
            <w:vMerge/>
          </w:tcPr>
          <w:p w14:paraId="13DAA094" w14:textId="63A78EDC" w:rsidR="000026EB" w:rsidRPr="009B2BD3" w:rsidDel="009661CB" w:rsidRDefault="000026EB" w:rsidP="002774EA">
            <w:pPr>
              <w:rPr>
                <w:del w:id="10873" w:author="Fegie" w:date="2021-04-28T12:04:00Z"/>
                <w:rFonts w:ascii="標楷體" w:eastAsia="標楷體" w:hAnsi="標楷體"/>
              </w:rPr>
            </w:pPr>
            <w:bookmarkStart w:id="10874" w:name="_Toc71199096"/>
            <w:bookmarkEnd w:id="10874"/>
          </w:p>
        </w:tc>
        <w:bookmarkStart w:id="10875" w:name="_Toc71199097"/>
        <w:bookmarkEnd w:id="10875"/>
      </w:tr>
      <w:tr w:rsidR="000026EB" w:rsidRPr="009B2BD3" w:rsidDel="009661CB" w14:paraId="4FCD5AC8" w14:textId="64DD6CB0" w:rsidTr="000026EB">
        <w:trPr>
          <w:trHeight w:val="244"/>
          <w:jc w:val="center"/>
          <w:del w:id="10876" w:author="Fegie" w:date="2021-04-28T12:04:00Z"/>
        </w:trPr>
        <w:tc>
          <w:tcPr>
            <w:tcW w:w="564" w:type="dxa"/>
          </w:tcPr>
          <w:p w14:paraId="04680842" w14:textId="2AB98820" w:rsidR="000026EB" w:rsidRPr="009B2BD3" w:rsidDel="009661CB" w:rsidRDefault="000026EB" w:rsidP="002774EA">
            <w:pPr>
              <w:rPr>
                <w:del w:id="10877" w:author="Fegie" w:date="2021-04-28T12:04:00Z"/>
                <w:rFonts w:ascii="標楷體" w:eastAsia="標楷體" w:hAnsi="標楷體"/>
              </w:rPr>
            </w:pPr>
            <w:del w:id="10878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1.</w:delText>
              </w:r>
              <w:bookmarkStart w:id="10879" w:name="_Toc71199098"/>
              <w:bookmarkEnd w:id="10879"/>
            </w:del>
          </w:p>
        </w:tc>
        <w:tc>
          <w:tcPr>
            <w:tcW w:w="2216" w:type="dxa"/>
          </w:tcPr>
          <w:p w14:paraId="26117C3B" w14:textId="0BCBC366" w:rsidR="000026EB" w:rsidRPr="009B2BD3" w:rsidDel="009661CB" w:rsidRDefault="000026EB" w:rsidP="002774EA">
            <w:pPr>
              <w:rPr>
                <w:del w:id="10880" w:author="Fegie" w:date="2021-04-28T12:04:00Z"/>
                <w:rFonts w:ascii="標楷體" w:eastAsia="標楷體" w:hAnsi="標楷體"/>
              </w:rPr>
            </w:pPr>
            <w:del w:id="10881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功能</w:delText>
              </w:r>
              <w:bookmarkStart w:id="10882" w:name="_Toc71199099"/>
              <w:bookmarkEnd w:id="10882"/>
            </w:del>
          </w:p>
        </w:tc>
        <w:tc>
          <w:tcPr>
            <w:tcW w:w="1072" w:type="dxa"/>
          </w:tcPr>
          <w:p w14:paraId="07D7BC61" w14:textId="4A030173" w:rsidR="000026EB" w:rsidRPr="009B2BD3" w:rsidDel="009661CB" w:rsidRDefault="000026EB" w:rsidP="002774EA">
            <w:pPr>
              <w:rPr>
                <w:del w:id="10883" w:author="Fegie" w:date="2021-04-28T12:04:00Z"/>
                <w:rFonts w:ascii="標楷體" w:eastAsia="標楷體" w:hAnsi="標楷體"/>
              </w:rPr>
            </w:pPr>
            <w:del w:id="10884" w:author="Fegie" w:date="2021-04-28T12:04:00Z">
              <w:r w:rsidDel="009661CB">
                <w:rPr>
                  <w:rFonts w:ascii="標楷體" w:eastAsia="標楷體" w:hAnsi="標楷體"/>
                </w:rPr>
                <w:delText>9</w:delText>
              </w:r>
              <w:bookmarkStart w:id="10885" w:name="_Toc71199100"/>
              <w:bookmarkEnd w:id="10885"/>
            </w:del>
          </w:p>
        </w:tc>
        <w:tc>
          <w:tcPr>
            <w:tcW w:w="1096" w:type="dxa"/>
          </w:tcPr>
          <w:p w14:paraId="7A6279A6" w14:textId="705B76E2" w:rsidR="000026EB" w:rsidRPr="009B2BD3" w:rsidDel="009661CB" w:rsidRDefault="000026EB" w:rsidP="002774EA">
            <w:pPr>
              <w:rPr>
                <w:del w:id="10886" w:author="Fegie" w:date="2021-04-28T12:04:00Z"/>
                <w:rFonts w:ascii="標楷體" w:eastAsia="標楷體" w:hAnsi="標楷體"/>
              </w:rPr>
            </w:pPr>
            <w:bookmarkStart w:id="10887" w:name="_Toc71199101"/>
            <w:bookmarkEnd w:id="10887"/>
          </w:p>
        </w:tc>
        <w:tc>
          <w:tcPr>
            <w:tcW w:w="1174" w:type="dxa"/>
          </w:tcPr>
          <w:p w14:paraId="2EE1E026" w14:textId="38CFC4C6" w:rsidR="000026EB" w:rsidRPr="009B2BD3" w:rsidDel="009661CB" w:rsidRDefault="000026EB" w:rsidP="002774EA">
            <w:pPr>
              <w:rPr>
                <w:del w:id="10888" w:author="Fegie" w:date="2021-04-28T12:04:00Z"/>
                <w:rFonts w:ascii="標楷體" w:eastAsia="標楷體" w:hAnsi="標楷體"/>
              </w:rPr>
            </w:pPr>
            <w:del w:id="10889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10890" w:name="_Toc71199102"/>
              <w:bookmarkEnd w:id="10890"/>
            </w:del>
          </w:p>
        </w:tc>
        <w:tc>
          <w:tcPr>
            <w:tcW w:w="675" w:type="dxa"/>
          </w:tcPr>
          <w:p w14:paraId="2A60DB9C" w14:textId="00F3B17D" w:rsidR="000026EB" w:rsidRPr="009B2BD3" w:rsidDel="009661CB" w:rsidRDefault="000026EB" w:rsidP="002774EA">
            <w:pPr>
              <w:rPr>
                <w:del w:id="10891" w:author="Fegie" w:date="2021-04-28T12:04:00Z"/>
                <w:rFonts w:ascii="標楷體" w:eastAsia="標楷體" w:hAnsi="標楷體"/>
              </w:rPr>
            </w:pPr>
            <w:del w:id="10892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0893" w:name="_Toc71199103"/>
              <w:bookmarkEnd w:id="10893"/>
            </w:del>
          </w:p>
        </w:tc>
        <w:tc>
          <w:tcPr>
            <w:tcW w:w="696" w:type="dxa"/>
          </w:tcPr>
          <w:p w14:paraId="60D5C64A" w14:textId="1FECB90A" w:rsidR="000026EB" w:rsidRPr="009B2BD3" w:rsidDel="009661CB" w:rsidRDefault="000026EB" w:rsidP="002774EA">
            <w:pPr>
              <w:rPr>
                <w:del w:id="10894" w:author="Fegie" w:date="2021-04-28T12:04:00Z"/>
                <w:rFonts w:ascii="標楷體" w:eastAsia="標楷體" w:hAnsi="標楷體"/>
              </w:rPr>
            </w:pPr>
            <w:bookmarkStart w:id="10895" w:name="_Toc71199104"/>
            <w:bookmarkEnd w:id="10895"/>
          </w:p>
        </w:tc>
        <w:tc>
          <w:tcPr>
            <w:tcW w:w="3529" w:type="dxa"/>
          </w:tcPr>
          <w:p w14:paraId="0424DDD4" w14:textId="6D149383" w:rsidR="000026EB" w:rsidRPr="009B2BD3" w:rsidDel="009661CB" w:rsidRDefault="000026EB" w:rsidP="002774EA">
            <w:pPr>
              <w:rPr>
                <w:del w:id="10896" w:author="Fegie" w:date="2021-04-28T12:04:00Z"/>
                <w:rFonts w:ascii="標楷體" w:eastAsia="標楷體" w:hAnsi="標楷體"/>
              </w:rPr>
            </w:pPr>
            <w:del w:id="10897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0898" w:name="_Toc71199105"/>
              <w:bookmarkEnd w:id="10898"/>
            </w:del>
          </w:p>
          <w:p w14:paraId="155EB26F" w14:textId="761B4A6F" w:rsidR="000026EB" w:rsidRPr="009B2BD3" w:rsidDel="009661CB" w:rsidRDefault="000026EB" w:rsidP="002774EA">
            <w:pPr>
              <w:rPr>
                <w:del w:id="10899" w:author="Fegie" w:date="2021-04-28T12:04:00Z"/>
                <w:rFonts w:ascii="標楷體" w:eastAsia="標楷體" w:hAnsi="標楷體"/>
              </w:rPr>
            </w:pPr>
            <w:del w:id="10900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1: 新增</w:delText>
              </w:r>
              <w:bookmarkStart w:id="10901" w:name="_Toc71199106"/>
              <w:bookmarkEnd w:id="10901"/>
            </w:del>
          </w:p>
          <w:p w14:paraId="6CF00A70" w14:textId="10D20A2F" w:rsidR="000026EB" w:rsidRPr="009B2BD3" w:rsidDel="009661CB" w:rsidRDefault="000026EB" w:rsidP="002774EA">
            <w:pPr>
              <w:rPr>
                <w:del w:id="10902" w:author="Fegie" w:date="2021-04-28T12:04:00Z"/>
                <w:rFonts w:ascii="標楷體" w:eastAsia="標楷體" w:hAnsi="標楷體"/>
                <w:strike/>
                <w:color w:val="FF0000"/>
              </w:rPr>
            </w:pPr>
            <w:del w:id="10903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2</w:delText>
              </w:r>
              <w:r w:rsidRPr="009B2BD3" w:rsidDel="009661CB">
                <w:rPr>
                  <w:rFonts w:ascii="標楷體" w:eastAsia="標楷體" w:hAnsi="標楷體"/>
                </w:rPr>
                <w:delText>: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 xml:space="preserve"> 修改</w:delText>
              </w:r>
              <w:bookmarkStart w:id="10904" w:name="_Toc71199107"/>
              <w:bookmarkEnd w:id="10904"/>
            </w:del>
          </w:p>
        </w:tc>
        <w:bookmarkStart w:id="10905" w:name="_Toc71199108"/>
        <w:bookmarkEnd w:id="10905"/>
      </w:tr>
      <w:tr w:rsidR="000026EB" w:rsidRPr="009B2BD3" w:rsidDel="009661CB" w14:paraId="06162BCB" w14:textId="32909E71" w:rsidTr="000026EB">
        <w:trPr>
          <w:trHeight w:val="291"/>
          <w:jc w:val="center"/>
          <w:del w:id="10906" w:author="Fegie" w:date="2021-04-28T12:04:00Z"/>
        </w:trPr>
        <w:tc>
          <w:tcPr>
            <w:tcW w:w="564" w:type="dxa"/>
          </w:tcPr>
          <w:p w14:paraId="14207A4F" w14:textId="0AAF76DF" w:rsidR="000026EB" w:rsidRPr="009B2BD3" w:rsidDel="009661CB" w:rsidRDefault="000026EB" w:rsidP="002774EA">
            <w:pPr>
              <w:rPr>
                <w:del w:id="10907" w:author="Fegie" w:date="2021-04-28T12:04:00Z"/>
                <w:rFonts w:ascii="標楷體" w:eastAsia="標楷體" w:hAnsi="標楷體"/>
              </w:rPr>
            </w:pPr>
            <w:del w:id="10908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2</w:delText>
              </w:r>
              <w:bookmarkStart w:id="10909" w:name="_Toc71199109"/>
              <w:bookmarkEnd w:id="10909"/>
            </w:del>
          </w:p>
        </w:tc>
        <w:tc>
          <w:tcPr>
            <w:tcW w:w="2216" w:type="dxa"/>
          </w:tcPr>
          <w:p w14:paraId="3D00DF66" w14:textId="4C500984" w:rsidR="000026EB" w:rsidRPr="009B2BD3" w:rsidDel="009661CB" w:rsidRDefault="0017057F" w:rsidP="002774EA">
            <w:pPr>
              <w:rPr>
                <w:del w:id="10910" w:author="Fegie" w:date="2021-04-28T12:04:00Z"/>
                <w:rFonts w:ascii="標楷體" w:eastAsia="標楷體" w:hAnsi="標楷體"/>
              </w:rPr>
            </w:pPr>
            <w:del w:id="10911" w:author="Fegie" w:date="2021-04-28T12:04:00Z">
              <w:r w:rsidRPr="00344823" w:rsidDel="009661CB">
                <w:rPr>
                  <w:rFonts w:ascii="標楷體" w:eastAsia="標楷體" w:hAnsi="標楷體"/>
                  <w:color w:val="FF0000"/>
                </w:rPr>
                <w:delText>統</w:delText>
              </w:r>
              <w:r w:rsidRPr="00344823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一</w:delText>
              </w:r>
              <w:r w:rsidRPr="00344823" w:rsidDel="009661CB">
                <w:rPr>
                  <w:rFonts w:ascii="標楷體" w:eastAsia="標楷體" w:hAnsi="標楷體"/>
                  <w:color w:val="FF0000"/>
                </w:rPr>
                <w:delText>編</w:delText>
              </w:r>
              <w:r w:rsidRPr="00344823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號</w:delText>
              </w:r>
              <w:bookmarkStart w:id="10912" w:name="_Toc71199110"/>
              <w:bookmarkEnd w:id="10912"/>
            </w:del>
          </w:p>
        </w:tc>
        <w:tc>
          <w:tcPr>
            <w:tcW w:w="1072" w:type="dxa"/>
          </w:tcPr>
          <w:p w14:paraId="65871675" w14:textId="0570968B" w:rsidR="000026EB" w:rsidRPr="009B2BD3" w:rsidDel="009661CB" w:rsidRDefault="000026EB" w:rsidP="002774EA">
            <w:pPr>
              <w:rPr>
                <w:del w:id="10913" w:author="Fegie" w:date="2021-04-28T12:04:00Z"/>
                <w:rFonts w:ascii="標楷體" w:eastAsia="標楷體" w:hAnsi="標楷體"/>
              </w:rPr>
            </w:pPr>
            <w:del w:id="10914" w:author="Fegie" w:date="2021-04-28T12:04:00Z">
              <w:r w:rsidDel="009661CB">
                <w:rPr>
                  <w:rFonts w:ascii="標楷體" w:eastAsia="標楷體" w:hAnsi="標楷體"/>
                </w:rPr>
                <w:delText>X(10)</w:delText>
              </w:r>
              <w:bookmarkStart w:id="10915" w:name="_Toc71199111"/>
              <w:bookmarkEnd w:id="10915"/>
            </w:del>
          </w:p>
        </w:tc>
        <w:tc>
          <w:tcPr>
            <w:tcW w:w="1096" w:type="dxa"/>
          </w:tcPr>
          <w:p w14:paraId="0A756E82" w14:textId="4B4C0EAA" w:rsidR="000026EB" w:rsidRPr="009B2BD3" w:rsidDel="009661CB" w:rsidRDefault="000026EB" w:rsidP="002774EA">
            <w:pPr>
              <w:rPr>
                <w:del w:id="10916" w:author="Fegie" w:date="2021-04-28T12:04:00Z"/>
                <w:rFonts w:ascii="標楷體" w:eastAsia="標楷體" w:hAnsi="標楷體"/>
              </w:rPr>
            </w:pPr>
            <w:bookmarkStart w:id="10917" w:name="_Toc71199112"/>
            <w:bookmarkEnd w:id="10917"/>
          </w:p>
        </w:tc>
        <w:tc>
          <w:tcPr>
            <w:tcW w:w="1174" w:type="dxa"/>
          </w:tcPr>
          <w:p w14:paraId="561D2932" w14:textId="3FDB6421" w:rsidR="000026EB" w:rsidRPr="009B2BD3" w:rsidDel="009661CB" w:rsidRDefault="000026EB" w:rsidP="002774EA">
            <w:pPr>
              <w:rPr>
                <w:del w:id="10918" w:author="Fegie" w:date="2021-04-28T12:04:00Z"/>
                <w:rFonts w:ascii="標楷體" w:eastAsia="標楷體" w:hAnsi="標楷體"/>
              </w:rPr>
            </w:pPr>
            <w:bookmarkStart w:id="10919" w:name="_Toc71199113"/>
            <w:bookmarkEnd w:id="10919"/>
          </w:p>
        </w:tc>
        <w:tc>
          <w:tcPr>
            <w:tcW w:w="675" w:type="dxa"/>
          </w:tcPr>
          <w:p w14:paraId="37C2574E" w14:textId="4A2338FC" w:rsidR="000026EB" w:rsidRPr="009B2BD3" w:rsidDel="009661CB" w:rsidRDefault="000026EB" w:rsidP="002774EA">
            <w:pPr>
              <w:rPr>
                <w:del w:id="10920" w:author="Fegie" w:date="2021-04-28T12:04:00Z"/>
                <w:rFonts w:ascii="標楷體" w:eastAsia="標楷體" w:hAnsi="標楷體"/>
              </w:rPr>
            </w:pPr>
            <w:del w:id="10921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0922" w:name="_Toc71199114"/>
              <w:bookmarkEnd w:id="10922"/>
            </w:del>
          </w:p>
        </w:tc>
        <w:tc>
          <w:tcPr>
            <w:tcW w:w="696" w:type="dxa"/>
          </w:tcPr>
          <w:p w14:paraId="359C13A5" w14:textId="444DF4C9" w:rsidR="000026EB" w:rsidRPr="009B2BD3" w:rsidDel="009661CB" w:rsidRDefault="000026EB" w:rsidP="002774EA">
            <w:pPr>
              <w:rPr>
                <w:del w:id="10923" w:author="Fegie" w:date="2021-04-28T12:04:00Z"/>
                <w:rFonts w:ascii="標楷體" w:eastAsia="標楷體" w:hAnsi="標楷體"/>
              </w:rPr>
            </w:pPr>
            <w:bookmarkStart w:id="10924" w:name="_Toc71199115"/>
            <w:bookmarkEnd w:id="10924"/>
          </w:p>
        </w:tc>
        <w:tc>
          <w:tcPr>
            <w:tcW w:w="3529" w:type="dxa"/>
          </w:tcPr>
          <w:p w14:paraId="3FAA5F48" w14:textId="5D9EDCFC" w:rsidR="000026EB" w:rsidRPr="009B2BD3" w:rsidDel="009661CB" w:rsidRDefault="000026EB" w:rsidP="002774EA">
            <w:pPr>
              <w:rPr>
                <w:del w:id="10925" w:author="Fegie" w:date="2021-04-28T12:04:00Z"/>
                <w:rFonts w:ascii="標楷體" w:eastAsia="標楷體" w:hAnsi="標楷體"/>
              </w:rPr>
            </w:pPr>
            <w:del w:id="10926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0927" w:name="_Toc71199116"/>
              <w:bookmarkEnd w:id="10927"/>
            </w:del>
          </w:p>
        </w:tc>
        <w:bookmarkStart w:id="10928" w:name="_Toc71199117"/>
        <w:bookmarkEnd w:id="10928"/>
      </w:tr>
      <w:tr w:rsidR="000026EB" w:rsidRPr="000026EB" w:rsidDel="009661CB" w14:paraId="09CA1958" w14:textId="0C92AE86" w:rsidTr="000026EB">
        <w:trPr>
          <w:trHeight w:val="291"/>
          <w:jc w:val="center"/>
          <w:del w:id="10929" w:author="Fegie" w:date="2021-04-28T12:04:00Z"/>
        </w:trPr>
        <w:tc>
          <w:tcPr>
            <w:tcW w:w="564" w:type="dxa"/>
          </w:tcPr>
          <w:p w14:paraId="1B9ACE09" w14:textId="39E5BDE2" w:rsidR="000026EB" w:rsidRPr="000026EB" w:rsidDel="009661CB" w:rsidRDefault="000026EB" w:rsidP="002774EA">
            <w:pPr>
              <w:rPr>
                <w:del w:id="10930" w:author="Fegie" w:date="2021-04-28T12:04:00Z"/>
                <w:rFonts w:ascii="標楷體" w:eastAsia="標楷體" w:hAnsi="標楷體"/>
              </w:rPr>
            </w:pPr>
            <w:del w:id="10931" w:author="Fegie" w:date="2021-04-28T12:04:00Z">
              <w:r w:rsidRPr="000026EB" w:rsidDel="009661CB">
                <w:rPr>
                  <w:rFonts w:ascii="標楷體" w:eastAsia="標楷體" w:hAnsi="標楷體" w:hint="eastAsia"/>
                </w:rPr>
                <w:delText>3</w:delText>
              </w:r>
              <w:bookmarkStart w:id="10932" w:name="_Toc71199118"/>
              <w:bookmarkEnd w:id="10932"/>
            </w:del>
          </w:p>
        </w:tc>
        <w:tc>
          <w:tcPr>
            <w:tcW w:w="2216" w:type="dxa"/>
          </w:tcPr>
          <w:p w14:paraId="1CDEE718" w14:textId="705F6ECB" w:rsidR="000026EB" w:rsidRPr="000026EB" w:rsidDel="009661CB" w:rsidRDefault="000026EB" w:rsidP="002774EA">
            <w:pPr>
              <w:rPr>
                <w:del w:id="10933" w:author="Fegie" w:date="2021-04-28T12:04:00Z"/>
                <w:rFonts w:ascii="標楷體" w:eastAsia="標楷體" w:hAnsi="標楷體"/>
              </w:rPr>
            </w:pPr>
            <w:del w:id="10934" w:author="Fegie" w:date="2021-04-28T12:04:00Z">
              <w:r w:rsidRPr="000026EB" w:rsidDel="009661CB">
                <w:rPr>
                  <w:rFonts w:ascii="標楷體" w:eastAsia="標楷體" w:hAnsi="標楷體" w:hint="eastAsia"/>
                </w:rPr>
                <w:delText>關聯戶</w:delText>
              </w:r>
              <w:r w:rsidRPr="000026EB" w:rsidDel="009661CB">
                <w:rPr>
                  <w:rFonts w:ascii="標楷體" w:eastAsia="標楷體" w:hAnsi="標楷體" w:hint="eastAsia"/>
                  <w:lang w:eastAsia="zh-HK"/>
                </w:rPr>
                <w:delText>種</w:delText>
              </w:r>
              <w:r w:rsidRPr="000026EB" w:rsidDel="009661CB">
                <w:rPr>
                  <w:rFonts w:ascii="標楷體" w:eastAsia="標楷體" w:hAnsi="標楷體" w:hint="eastAsia"/>
                </w:rPr>
                <w:delText>類</w:delText>
              </w:r>
              <w:bookmarkStart w:id="10935" w:name="_Toc71199119"/>
              <w:bookmarkEnd w:id="10935"/>
            </w:del>
          </w:p>
        </w:tc>
        <w:tc>
          <w:tcPr>
            <w:tcW w:w="1072" w:type="dxa"/>
          </w:tcPr>
          <w:p w14:paraId="2E54438F" w14:textId="2C52E095" w:rsidR="000026EB" w:rsidRPr="000026EB" w:rsidDel="009661CB" w:rsidRDefault="000026EB" w:rsidP="002774EA">
            <w:pPr>
              <w:rPr>
                <w:del w:id="10936" w:author="Fegie" w:date="2021-04-28T12:04:00Z"/>
                <w:rFonts w:ascii="標楷體" w:eastAsia="標楷體" w:hAnsi="標楷體"/>
              </w:rPr>
            </w:pPr>
            <w:del w:id="10937" w:author="Fegie" w:date="2021-04-28T12:04:00Z">
              <w:r w:rsidDel="009661CB">
                <w:rPr>
                  <w:rFonts w:ascii="標楷體" w:eastAsia="標楷體" w:hAnsi="標楷體"/>
                </w:rPr>
                <w:delText>99</w:delText>
              </w:r>
              <w:bookmarkStart w:id="10938" w:name="_Toc71199120"/>
              <w:bookmarkEnd w:id="10938"/>
            </w:del>
          </w:p>
        </w:tc>
        <w:tc>
          <w:tcPr>
            <w:tcW w:w="1096" w:type="dxa"/>
          </w:tcPr>
          <w:p w14:paraId="71B0957F" w14:textId="027E741F" w:rsidR="000026EB" w:rsidRPr="000026EB" w:rsidDel="009661CB" w:rsidRDefault="000026EB" w:rsidP="002774EA">
            <w:pPr>
              <w:rPr>
                <w:del w:id="10939" w:author="Fegie" w:date="2021-04-28T12:04:00Z"/>
                <w:rFonts w:ascii="標楷體" w:eastAsia="標楷體" w:hAnsi="標楷體"/>
              </w:rPr>
            </w:pPr>
            <w:bookmarkStart w:id="10940" w:name="_Toc71199121"/>
            <w:bookmarkEnd w:id="10940"/>
          </w:p>
        </w:tc>
        <w:tc>
          <w:tcPr>
            <w:tcW w:w="1174" w:type="dxa"/>
          </w:tcPr>
          <w:p w14:paraId="1E640D18" w14:textId="61256850" w:rsidR="000026EB" w:rsidRPr="000026EB" w:rsidDel="009661CB" w:rsidRDefault="000026EB" w:rsidP="002774EA">
            <w:pPr>
              <w:rPr>
                <w:del w:id="10941" w:author="Fegie" w:date="2021-04-28T12:04:00Z"/>
                <w:rFonts w:ascii="標楷體" w:eastAsia="標楷體" w:hAnsi="標楷體"/>
              </w:rPr>
            </w:pPr>
            <w:del w:id="10942" w:author="Fegie" w:date="2021-04-28T12:04:00Z">
              <w:r w:rsidRPr="000026EB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10943" w:name="_Toc71199122"/>
              <w:bookmarkEnd w:id="10943"/>
            </w:del>
          </w:p>
        </w:tc>
        <w:tc>
          <w:tcPr>
            <w:tcW w:w="675" w:type="dxa"/>
          </w:tcPr>
          <w:p w14:paraId="7F57112E" w14:textId="24753829" w:rsidR="000026EB" w:rsidRPr="000026EB" w:rsidDel="009661CB" w:rsidRDefault="000026EB" w:rsidP="002774EA">
            <w:pPr>
              <w:rPr>
                <w:del w:id="10944" w:author="Fegie" w:date="2021-04-28T12:04:00Z"/>
                <w:rFonts w:ascii="標楷體" w:eastAsia="標楷體" w:hAnsi="標楷體"/>
              </w:rPr>
            </w:pPr>
            <w:del w:id="10945" w:author="Fegie" w:date="2021-04-28T12:04:00Z">
              <w:r w:rsidRPr="000026EB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0946" w:name="_Toc71199123"/>
              <w:bookmarkEnd w:id="10946"/>
            </w:del>
          </w:p>
        </w:tc>
        <w:tc>
          <w:tcPr>
            <w:tcW w:w="696" w:type="dxa"/>
          </w:tcPr>
          <w:p w14:paraId="4A3B0C25" w14:textId="3FF85563" w:rsidR="000026EB" w:rsidRPr="000026EB" w:rsidDel="009661CB" w:rsidRDefault="000026EB" w:rsidP="002774EA">
            <w:pPr>
              <w:rPr>
                <w:del w:id="10947" w:author="Fegie" w:date="2021-04-28T12:04:00Z"/>
                <w:rFonts w:ascii="標楷體" w:eastAsia="標楷體" w:hAnsi="標楷體"/>
              </w:rPr>
            </w:pPr>
            <w:bookmarkStart w:id="10948" w:name="_Toc71199124"/>
            <w:bookmarkEnd w:id="10948"/>
          </w:p>
        </w:tc>
        <w:tc>
          <w:tcPr>
            <w:tcW w:w="3529" w:type="dxa"/>
          </w:tcPr>
          <w:p w14:paraId="564DB9C9" w14:textId="23299D8B" w:rsidR="000026EB" w:rsidRPr="000026EB" w:rsidDel="009661CB" w:rsidRDefault="000026EB" w:rsidP="002774EA">
            <w:pPr>
              <w:rPr>
                <w:del w:id="10949" w:author="Fegie" w:date="2021-04-28T12:04:00Z"/>
                <w:rFonts w:ascii="標楷體" w:eastAsia="標楷體" w:hAnsi="標楷體"/>
              </w:rPr>
            </w:pPr>
            <w:del w:id="10950" w:author="Fegie" w:date="2021-04-28T12:04:00Z">
              <w:r w:rsidRPr="000026EB" w:rsidDel="009661CB">
                <w:rPr>
                  <w:rFonts w:ascii="標楷體" w:eastAsia="標楷體" w:hAnsi="標楷體" w:hint="eastAsia"/>
                </w:rPr>
                <w:delText>i</w:delText>
              </w:r>
              <w:r w:rsidRPr="000026EB" w:rsidDel="009661CB">
                <w:rPr>
                  <w:rFonts w:ascii="標楷體" w:eastAsia="標楷體" w:hAnsi="標楷體"/>
                </w:rPr>
                <w:delText>.</w:delText>
              </w:r>
              <w:r w:rsidRPr="000026EB" w:rsidDel="009661CB">
                <w:rPr>
                  <w:rFonts w:ascii="標楷體" w:eastAsia="標楷體" w:hAnsi="標楷體" w:hint="eastAsia"/>
                </w:rPr>
                <w:delText>必須輸入</w:delText>
              </w:r>
              <w:bookmarkStart w:id="10951" w:name="_Toc71199125"/>
              <w:bookmarkEnd w:id="10951"/>
            </w:del>
          </w:p>
          <w:p w14:paraId="7EDD45C2" w14:textId="24B3460A" w:rsidR="000026EB" w:rsidRPr="000026EB" w:rsidDel="009661CB" w:rsidRDefault="000026EB" w:rsidP="002774EA">
            <w:pPr>
              <w:rPr>
                <w:del w:id="10952" w:author="Fegie" w:date="2021-04-28T12:04:00Z"/>
                <w:rFonts w:ascii="標楷體" w:eastAsia="標楷體" w:hAnsi="標楷體"/>
              </w:rPr>
            </w:pPr>
            <w:del w:id="10953" w:author="Fegie" w:date="2021-04-28T12:04:00Z">
              <w:r w:rsidRPr="000026EB" w:rsidDel="009661CB">
                <w:rPr>
                  <w:rFonts w:ascii="標楷體" w:eastAsia="標楷體" w:hAnsi="標楷體"/>
                </w:rPr>
                <w:delText>0</w:delText>
              </w:r>
              <w:r w:rsidRPr="000026EB" w:rsidDel="009661CB">
                <w:rPr>
                  <w:rFonts w:ascii="標楷體" w:eastAsia="標楷體" w:hAnsi="標楷體" w:hint="eastAsia"/>
                </w:rPr>
                <w:delText>1:</w:delText>
              </w:r>
              <w:r w:rsidRPr="000026EB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0026EB" w:rsidDel="009661CB">
                <w:rPr>
                  <w:rFonts w:ascii="標楷體" w:eastAsia="標楷體" w:hAnsi="標楷體" w:hint="eastAsia"/>
                  <w:lang w:eastAsia="zh-HK"/>
                </w:rPr>
                <w:delText>關</w:delText>
              </w:r>
              <w:r w:rsidRPr="000026EB" w:rsidDel="009661CB">
                <w:rPr>
                  <w:rFonts w:ascii="標楷體" w:eastAsia="標楷體" w:hAnsi="標楷體" w:hint="eastAsia"/>
                </w:rPr>
                <w:delText>係</w:delText>
              </w:r>
              <w:r w:rsidRPr="000026EB" w:rsidDel="009661CB">
                <w:rPr>
                  <w:rFonts w:ascii="標楷體" w:eastAsia="標楷體" w:hAnsi="標楷體" w:hint="eastAsia"/>
                  <w:lang w:eastAsia="zh-HK"/>
                </w:rPr>
                <w:delText>企</w:delText>
              </w:r>
              <w:r w:rsidRPr="000026EB" w:rsidDel="009661CB">
                <w:rPr>
                  <w:rFonts w:ascii="標楷體" w:eastAsia="標楷體" w:hAnsi="標楷體" w:hint="eastAsia"/>
                </w:rPr>
                <w:delText>業</w:delText>
              </w:r>
              <w:bookmarkStart w:id="10954" w:name="_Toc71199126"/>
              <w:bookmarkEnd w:id="10954"/>
            </w:del>
          </w:p>
        </w:tc>
        <w:bookmarkStart w:id="10955" w:name="_Toc71199127"/>
        <w:bookmarkEnd w:id="10955"/>
      </w:tr>
      <w:tr w:rsidR="000026EB" w:rsidRPr="009B2BD3" w:rsidDel="009661CB" w14:paraId="2DEDE4CD" w14:textId="34BFFABB" w:rsidTr="000026EB">
        <w:trPr>
          <w:trHeight w:val="291"/>
          <w:jc w:val="center"/>
          <w:del w:id="10956" w:author="Fegie" w:date="2021-04-28T12:04:00Z"/>
        </w:trPr>
        <w:tc>
          <w:tcPr>
            <w:tcW w:w="564" w:type="dxa"/>
          </w:tcPr>
          <w:p w14:paraId="293AEDCE" w14:textId="5106C249" w:rsidR="000026EB" w:rsidRPr="009B2BD3" w:rsidDel="009661CB" w:rsidRDefault="000026EB" w:rsidP="002774EA">
            <w:pPr>
              <w:rPr>
                <w:del w:id="10957" w:author="Fegie" w:date="2021-04-28T12:04:00Z"/>
                <w:rFonts w:ascii="標楷體" w:eastAsia="標楷體" w:hAnsi="標楷體"/>
              </w:rPr>
            </w:pPr>
            <w:del w:id="10958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4</w:delText>
              </w:r>
              <w:bookmarkStart w:id="10959" w:name="_Toc71199128"/>
              <w:bookmarkEnd w:id="10959"/>
            </w:del>
          </w:p>
        </w:tc>
        <w:tc>
          <w:tcPr>
            <w:tcW w:w="2216" w:type="dxa"/>
          </w:tcPr>
          <w:p w14:paraId="54C1D173" w14:textId="1C19DFA1" w:rsidR="000026EB" w:rsidRPr="009B2BD3" w:rsidDel="009661CB" w:rsidRDefault="000026EB" w:rsidP="002774EA">
            <w:pPr>
              <w:rPr>
                <w:del w:id="10960" w:author="Fegie" w:date="2021-04-28T12:04:00Z"/>
                <w:rFonts w:ascii="標楷體" w:eastAsia="標楷體" w:hAnsi="標楷體"/>
              </w:rPr>
            </w:pPr>
            <w:del w:id="10961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關聯戶編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 xml:space="preserve">    </w:delText>
              </w:r>
              <w:bookmarkStart w:id="10962" w:name="_Toc71199129"/>
              <w:bookmarkEnd w:id="10962"/>
            </w:del>
          </w:p>
        </w:tc>
        <w:tc>
          <w:tcPr>
            <w:tcW w:w="1072" w:type="dxa"/>
          </w:tcPr>
          <w:p w14:paraId="2A8D0BE9" w14:textId="7DE264D7" w:rsidR="000026EB" w:rsidRPr="009B2BD3" w:rsidDel="009661CB" w:rsidRDefault="000026EB" w:rsidP="002774EA">
            <w:pPr>
              <w:rPr>
                <w:del w:id="10963" w:author="Fegie" w:date="2021-04-28T12:04:00Z"/>
                <w:rFonts w:ascii="標楷體" w:eastAsia="標楷體" w:hAnsi="標楷體"/>
              </w:rPr>
            </w:pPr>
            <w:del w:id="10964" w:author="Fegie" w:date="2021-04-28T12:04:00Z">
              <w:r w:rsidDel="009661CB">
                <w:rPr>
                  <w:rFonts w:ascii="標楷體" w:eastAsia="標楷體" w:hAnsi="標楷體"/>
                </w:rPr>
                <w:delText>X(10)</w:delText>
              </w:r>
              <w:bookmarkStart w:id="10965" w:name="_Toc71199130"/>
              <w:bookmarkEnd w:id="10965"/>
            </w:del>
          </w:p>
        </w:tc>
        <w:tc>
          <w:tcPr>
            <w:tcW w:w="1096" w:type="dxa"/>
          </w:tcPr>
          <w:p w14:paraId="000EA90A" w14:textId="71439872" w:rsidR="000026EB" w:rsidRPr="009B2BD3" w:rsidDel="009661CB" w:rsidRDefault="000026EB" w:rsidP="002774EA">
            <w:pPr>
              <w:rPr>
                <w:del w:id="10966" w:author="Fegie" w:date="2021-04-28T12:04:00Z"/>
                <w:rFonts w:ascii="標楷體" w:eastAsia="標楷體" w:hAnsi="標楷體"/>
              </w:rPr>
            </w:pPr>
            <w:bookmarkStart w:id="10967" w:name="_Toc71199131"/>
            <w:bookmarkEnd w:id="10967"/>
          </w:p>
        </w:tc>
        <w:tc>
          <w:tcPr>
            <w:tcW w:w="1174" w:type="dxa"/>
          </w:tcPr>
          <w:p w14:paraId="4D778B5F" w14:textId="493C2F7F" w:rsidR="000026EB" w:rsidRPr="009B2BD3" w:rsidDel="009661CB" w:rsidRDefault="000026EB" w:rsidP="002774EA">
            <w:pPr>
              <w:rPr>
                <w:del w:id="10968" w:author="Fegie" w:date="2021-04-28T12:04:00Z"/>
                <w:rFonts w:ascii="標楷體" w:eastAsia="標楷體" w:hAnsi="標楷體"/>
              </w:rPr>
            </w:pPr>
            <w:bookmarkStart w:id="10969" w:name="_Toc71199132"/>
            <w:bookmarkEnd w:id="10969"/>
          </w:p>
        </w:tc>
        <w:tc>
          <w:tcPr>
            <w:tcW w:w="675" w:type="dxa"/>
          </w:tcPr>
          <w:p w14:paraId="7E2A91D4" w14:textId="2FCDBBC1" w:rsidR="000026EB" w:rsidRPr="009B2BD3" w:rsidDel="009661CB" w:rsidRDefault="000026EB" w:rsidP="002774EA">
            <w:pPr>
              <w:rPr>
                <w:del w:id="10970" w:author="Fegie" w:date="2021-04-28T12:04:00Z"/>
                <w:rFonts w:ascii="標楷體" w:eastAsia="標楷體" w:hAnsi="標楷體"/>
              </w:rPr>
            </w:pPr>
            <w:del w:id="10971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0972" w:name="_Toc71199133"/>
              <w:bookmarkEnd w:id="10972"/>
            </w:del>
          </w:p>
        </w:tc>
        <w:tc>
          <w:tcPr>
            <w:tcW w:w="696" w:type="dxa"/>
          </w:tcPr>
          <w:p w14:paraId="42296315" w14:textId="02A8A812" w:rsidR="000026EB" w:rsidRPr="009B2BD3" w:rsidDel="009661CB" w:rsidRDefault="000026EB" w:rsidP="002774EA">
            <w:pPr>
              <w:rPr>
                <w:del w:id="10973" w:author="Fegie" w:date="2021-04-28T12:04:00Z"/>
                <w:rFonts w:ascii="標楷體" w:eastAsia="標楷體" w:hAnsi="標楷體"/>
              </w:rPr>
            </w:pPr>
            <w:bookmarkStart w:id="10974" w:name="_Toc71199134"/>
            <w:bookmarkEnd w:id="10974"/>
          </w:p>
        </w:tc>
        <w:tc>
          <w:tcPr>
            <w:tcW w:w="3529" w:type="dxa"/>
          </w:tcPr>
          <w:p w14:paraId="48CAFA37" w14:textId="0EAD987F" w:rsidR="000026EB" w:rsidRPr="009B2BD3" w:rsidDel="009661CB" w:rsidRDefault="000026EB" w:rsidP="002774EA">
            <w:pPr>
              <w:rPr>
                <w:del w:id="10975" w:author="Fegie" w:date="2021-04-28T12:04:00Z"/>
                <w:rFonts w:ascii="標楷體" w:eastAsia="標楷體" w:hAnsi="標楷體"/>
              </w:rPr>
            </w:pPr>
            <w:del w:id="10976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0977" w:name="_Toc71199135"/>
              <w:bookmarkEnd w:id="10977"/>
            </w:del>
          </w:p>
        </w:tc>
        <w:bookmarkStart w:id="10978" w:name="_Toc71199136"/>
        <w:bookmarkEnd w:id="10978"/>
      </w:tr>
      <w:tr w:rsidR="000026EB" w:rsidRPr="009B2BD3" w:rsidDel="009661CB" w14:paraId="154EB93F" w14:textId="5A2AD5B0" w:rsidTr="000026EB">
        <w:trPr>
          <w:trHeight w:val="291"/>
          <w:jc w:val="center"/>
          <w:del w:id="10979" w:author="Fegie" w:date="2021-04-28T12:04:00Z"/>
        </w:trPr>
        <w:tc>
          <w:tcPr>
            <w:tcW w:w="564" w:type="dxa"/>
          </w:tcPr>
          <w:p w14:paraId="1A6F57A1" w14:textId="36AA07C2" w:rsidR="000026EB" w:rsidRPr="009B2BD3" w:rsidDel="009661CB" w:rsidRDefault="000026EB" w:rsidP="004B02EB">
            <w:pPr>
              <w:rPr>
                <w:del w:id="10980" w:author="Fegie" w:date="2021-04-28T12:04:00Z"/>
                <w:rFonts w:ascii="標楷體" w:eastAsia="標楷體" w:hAnsi="標楷體"/>
              </w:rPr>
            </w:pPr>
            <w:del w:id="10981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5</w:delText>
              </w:r>
              <w:bookmarkStart w:id="10982" w:name="_Toc71199137"/>
              <w:bookmarkEnd w:id="10982"/>
            </w:del>
          </w:p>
        </w:tc>
        <w:tc>
          <w:tcPr>
            <w:tcW w:w="2216" w:type="dxa"/>
          </w:tcPr>
          <w:p w14:paraId="3C817615" w14:textId="21C5B141" w:rsidR="000026EB" w:rsidRPr="009B2BD3" w:rsidDel="009661CB" w:rsidRDefault="000026EB" w:rsidP="004B02EB">
            <w:pPr>
              <w:rPr>
                <w:del w:id="10983" w:author="Fegie" w:date="2021-04-28T12:04:00Z"/>
                <w:rFonts w:ascii="標楷體" w:eastAsia="標楷體" w:hAnsi="標楷體"/>
              </w:rPr>
            </w:pPr>
            <w:del w:id="10984" w:author="Fegie" w:date="2021-04-28T12:04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記號</w:delText>
              </w:r>
              <w:bookmarkStart w:id="10985" w:name="_Toc71199138"/>
              <w:bookmarkEnd w:id="10985"/>
            </w:del>
          </w:p>
        </w:tc>
        <w:tc>
          <w:tcPr>
            <w:tcW w:w="1072" w:type="dxa"/>
          </w:tcPr>
          <w:p w14:paraId="4D9BDF1E" w14:textId="598D6180" w:rsidR="000026EB" w:rsidRPr="009B2BD3" w:rsidDel="009661CB" w:rsidRDefault="00E8798B" w:rsidP="004B02EB">
            <w:pPr>
              <w:rPr>
                <w:del w:id="10986" w:author="Fegie" w:date="2021-04-28T12:04:00Z"/>
                <w:rFonts w:ascii="標楷體" w:eastAsia="標楷體" w:hAnsi="標楷體"/>
              </w:rPr>
            </w:pPr>
            <w:ins w:id="10987" w:author="88692" w:date="2020-06-17T10:10:00Z">
              <w:del w:id="10988" w:author="Fegie" w:date="2021-04-28T12:04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10989" w:author="Fegie" w:date="2021-04-28T12:04:00Z">
              <w:r w:rsidR="000026EB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0990" w:name="_Toc71199139"/>
              <w:bookmarkEnd w:id="10990"/>
            </w:del>
          </w:p>
        </w:tc>
        <w:tc>
          <w:tcPr>
            <w:tcW w:w="1096" w:type="dxa"/>
          </w:tcPr>
          <w:p w14:paraId="6FCB536B" w14:textId="4676CD2F" w:rsidR="000026EB" w:rsidRPr="009B2BD3" w:rsidDel="009661CB" w:rsidRDefault="000026EB" w:rsidP="004B02EB">
            <w:pPr>
              <w:rPr>
                <w:del w:id="10991" w:author="Fegie" w:date="2021-04-28T12:04:00Z"/>
                <w:rFonts w:ascii="標楷體" w:eastAsia="標楷體" w:hAnsi="標楷體"/>
              </w:rPr>
            </w:pPr>
            <w:del w:id="10992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0</w:delText>
              </w:r>
              <w:bookmarkStart w:id="10993" w:name="_Toc71199140"/>
              <w:bookmarkEnd w:id="10993"/>
            </w:del>
          </w:p>
        </w:tc>
        <w:tc>
          <w:tcPr>
            <w:tcW w:w="1174" w:type="dxa"/>
          </w:tcPr>
          <w:p w14:paraId="664C21AF" w14:textId="56AA53F2" w:rsidR="000026EB" w:rsidRPr="009B2BD3" w:rsidDel="009661CB" w:rsidRDefault="000026EB" w:rsidP="004B02EB">
            <w:pPr>
              <w:rPr>
                <w:del w:id="10994" w:author="Fegie" w:date="2021-04-28T12:04:00Z"/>
                <w:rFonts w:ascii="標楷體" w:eastAsia="標楷體" w:hAnsi="標楷體"/>
              </w:rPr>
            </w:pPr>
            <w:bookmarkStart w:id="10995" w:name="_Toc71199141"/>
            <w:bookmarkEnd w:id="10995"/>
          </w:p>
        </w:tc>
        <w:tc>
          <w:tcPr>
            <w:tcW w:w="675" w:type="dxa"/>
          </w:tcPr>
          <w:p w14:paraId="11B5337C" w14:textId="01EF0825" w:rsidR="000026EB" w:rsidRPr="009B2BD3" w:rsidDel="009661CB" w:rsidRDefault="000026EB" w:rsidP="004B02EB">
            <w:pPr>
              <w:rPr>
                <w:del w:id="10996" w:author="Fegie" w:date="2021-04-28T12:04:00Z"/>
                <w:rFonts w:ascii="標楷體" w:eastAsia="標楷體" w:hAnsi="標楷體"/>
              </w:rPr>
            </w:pPr>
            <w:del w:id="10997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0998" w:name="_Toc71199142"/>
              <w:bookmarkEnd w:id="10998"/>
            </w:del>
          </w:p>
        </w:tc>
        <w:tc>
          <w:tcPr>
            <w:tcW w:w="696" w:type="dxa"/>
          </w:tcPr>
          <w:p w14:paraId="6F84C7A7" w14:textId="4A183634" w:rsidR="000026EB" w:rsidRPr="009B2BD3" w:rsidDel="009661CB" w:rsidRDefault="000026EB" w:rsidP="004B02EB">
            <w:pPr>
              <w:rPr>
                <w:del w:id="10999" w:author="Fegie" w:date="2021-04-28T12:04:00Z"/>
                <w:rFonts w:ascii="標楷體" w:eastAsia="標楷體" w:hAnsi="標楷體"/>
              </w:rPr>
            </w:pPr>
            <w:bookmarkStart w:id="11000" w:name="_Toc71199143"/>
            <w:bookmarkEnd w:id="11000"/>
          </w:p>
        </w:tc>
        <w:tc>
          <w:tcPr>
            <w:tcW w:w="3529" w:type="dxa"/>
          </w:tcPr>
          <w:p w14:paraId="53EC46EE" w14:textId="6300F7D9" w:rsidR="000026EB" w:rsidRPr="009B2BD3" w:rsidDel="009661CB" w:rsidRDefault="000026EB" w:rsidP="004B02EB">
            <w:pPr>
              <w:rPr>
                <w:del w:id="11001" w:author="Fegie" w:date="2021-04-28T12:04:00Z"/>
                <w:rFonts w:ascii="標楷體" w:eastAsia="標楷體" w:hAnsi="標楷體"/>
              </w:rPr>
            </w:pPr>
            <w:del w:id="11002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1003" w:name="_Toc71199144"/>
              <w:bookmarkEnd w:id="11003"/>
            </w:del>
          </w:p>
          <w:p w14:paraId="2A69FCA4" w14:textId="3A56D369" w:rsidR="000026EB" w:rsidRPr="009B2BD3" w:rsidDel="009661CB" w:rsidRDefault="00E8798B" w:rsidP="004B02EB">
            <w:pPr>
              <w:rPr>
                <w:del w:id="11004" w:author="Fegie" w:date="2021-04-28T12:04:00Z"/>
                <w:rFonts w:ascii="標楷體" w:eastAsia="標楷體" w:hAnsi="標楷體"/>
              </w:rPr>
            </w:pPr>
            <w:ins w:id="11005" w:author="88692" w:date="2020-06-17T10:06:00Z">
              <w:del w:id="11006" w:author="Fegie" w:date="2021-04-28T12:04:00Z">
                <w:r w:rsidDel="009661CB">
                  <w:rPr>
                    <w:rFonts w:ascii="標楷體" w:eastAsia="標楷體" w:hAnsi="標楷體" w:hint="eastAsia"/>
                  </w:rPr>
                  <w:delText>Y</w:delText>
                </w:r>
              </w:del>
            </w:ins>
            <w:del w:id="11007" w:author="Fegie" w:date="2021-04-28T12:04:00Z">
              <w:r w:rsidR="000026EB" w:rsidRPr="009B2BD3" w:rsidDel="009661CB">
                <w:rPr>
                  <w:rFonts w:ascii="標楷體" w:eastAsia="標楷體" w:hAnsi="標楷體" w:hint="eastAsia"/>
                </w:rPr>
                <w:delText>0:</w:delText>
              </w:r>
              <w:r w:rsidR="000026EB" w:rsidRPr="009B2BD3" w:rsidDel="009661CB">
                <w:rPr>
                  <w:rFonts w:ascii="標楷體" w:eastAsia="標楷體" w:hAnsi="標楷體"/>
                </w:rPr>
                <w:delText xml:space="preserve"> </w:delText>
              </w:r>
              <w:r w:rsidR="000026EB" w:rsidRPr="009B2BD3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="000026EB"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bookmarkStart w:id="11008" w:name="_Toc71199145"/>
              <w:bookmarkEnd w:id="11008"/>
            </w:del>
          </w:p>
          <w:p w14:paraId="3F0DF3CC" w14:textId="7FD2EF14" w:rsidR="000026EB" w:rsidRPr="009B2BD3" w:rsidDel="009661CB" w:rsidRDefault="00E8798B" w:rsidP="004B02EB">
            <w:pPr>
              <w:rPr>
                <w:del w:id="11009" w:author="Fegie" w:date="2021-04-28T12:04:00Z"/>
                <w:rFonts w:ascii="標楷體" w:eastAsia="標楷體" w:hAnsi="標楷體"/>
              </w:rPr>
            </w:pPr>
            <w:ins w:id="11010" w:author="88692" w:date="2020-06-17T10:06:00Z">
              <w:del w:id="11011" w:author="Fegie" w:date="2021-04-28T12:04:00Z">
                <w:r w:rsidDel="009661CB">
                  <w:rPr>
                    <w:rFonts w:ascii="標楷體" w:eastAsia="標楷體" w:hAnsi="標楷體"/>
                  </w:rPr>
                  <w:delText>N</w:delText>
                </w:r>
              </w:del>
            </w:ins>
            <w:del w:id="11012" w:author="Fegie" w:date="2021-04-28T12:04:00Z">
              <w:r w:rsidR="000026EB" w:rsidRPr="009B2BD3" w:rsidDel="009661CB">
                <w:rPr>
                  <w:rFonts w:ascii="標楷體" w:eastAsia="標楷體" w:hAnsi="標楷體" w:hint="eastAsia"/>
                </w:rPr>
                <w:delText>1:</w:delText>
              </w:r>
            </w:del>
            <w:ins w:id="11013" w:author="88692" w:date="2020-06-17T10:06:00Z">
              <w:del w:id="11014" w:author="Fegie" w:date="2021-04-28T12:04:00Z">
                <w:r w:rsidDel="009661CB">
                  <w:rPr>
                    <w:rFonts w:ascii="標楷體" w:eastAsia="標楷體" w:hAnsi="標楷體"/>
                  </w:rPr>
                  <w:delText xml:space="preserve"> </w:delText>
                </w:r>
              </w:del>
            </w:ins>
            <w:del w:id="11015" w:author="Fegie" w:date="2021-04-28T12:04:00Z">
              <w:r w:rsidR="000026EB" w:rsidRPr="009B2BD3" w:rsidDel="009661CB">
                <w:rPr>
                  <w:rFonts w:ascii="標楷體" w:eastAsia="標楷體" w:hAnsi="標楷體" w:hint="eastAsia"/>
                </w:rPr>
                <w:delText xml:space="preserve"> </w:delText>
              </w:r>
            </w:del>
            <w:ins w:id="11016" w:author="88692" w:date="2020-06-17T10:43:00Z">
              <w:del w:id="11017" w:author="Fegie" w:date="2021-04-28T12:04:00Z">
                <w:r w:rsidR="0015734C" w:rsidDel="009661CB">
                  <w:rPr>
                    <w:rFonts w:ascii="標楷體" w:eastAsia="標楷體" w:hAnsi="標楷體" w:hint="eastAsia"/>
                  </w:rPr>
                  <w:delText>停</w:delText>
                </w:r>
              </w:del>
            </w:ins>
            <w:del w:id="11018" w:author="Fegie" w:date="2021-04-28T12:04:00Z">
              <w:r w:rsidR="000026EB" w:rsidRPr="009B2BD3" w:rsidDel="009661CB">
                <w:rPr>
                  <w:rFonts w:ascii="標楷體" w:eastAsia="標楷體" w:hAnsi="標楷體" w:hint="eastAsia"/>
                  <w:lang w:eastAsia="zh-HK"/>
                </w:rPr>
                <w:delText>停</w:delText>
              </w:r>
              <w:r w:rsidR="000026EB"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bookmarkStart w:id="11019" w:name="_Toc71199146"/>
              <w:bookmarkEnd w:id="11019"/>
            </w:del>
          </w:p>
        </w:tc>
        <w:bookmarkStart w:id="11020" w:name="_Toc71199147"/>
        <w:bookmarkEnd w:id="11020"/>
      </w:tr>
      <w:tr w:rsidR="000026EB" w:rsidRPr="009B2BD3" w:rsidDel="009661CB" w14:paraId="0A7B1F90" w14:textId="127D581E" w:rsidTr="000026EB">
        <w:trPr>
          <w:trHeight w:val="291"/>
          <w:jc w:val="center"/>
          <w:del w:id="11021" w:author="Fegie" w:date="2021-04-28T12:04:00Z"/>
        </w:trPr>
        <w:tc>
          <w:tcPr>
            <w:tcW w:w="564" w:type="dxa"/>
          </w:tcPr>
          <w:p w14:paraId="08255B17" w14:textId="2437EE22" w:rsidR="000026EB" w:rsidRPr="009B2BD3" w:rsidDel="009661CB" w:rsidRDefault="000026EB" w:rsidP="004B02EB">
            <w:pPr>
              <w:rPr>
                <w:del w:id="11022" w:author="Fegie" w:date="2021-04-28T12:04:00Z"/>
                <w:rFonts w:ascii="標楷體" w:eastAsia="標楷體" w:hAnsi="標楷體"/>
              </w:rPr>
            </w:pPr>
            <w:del w:id="11023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6</w:delText>
              </w:r>
              <w:bookmarkStart w:id="11024" w:name="_Toc71199148"/>
              <w:bookmarkEnd w:id="11024"/>
            </w:del>
          </w:p>
        </w:tc>
        <w:tc>
          <w:tcPr>
            <w:tcW w:w="2216" w:type="dxa"/>
          </w:tcPr>
          <w:p w14:paraId="1C24337C" w14:textId="058FD9D1" w:rsidR="000026EB" w:rsidRPr="009B2BD3" w:rsidDel="009661CB" w:rsidRDefault="000026EB" w:rsidP="004B02EB">
            <w:pPr>
              <w:rPr>
                <w:del w:id="11025" w:author="Fegie" w:date="2021-04-28T12:04:00Z"/>
                <w:rFonts w:ascii="標楷體" w:eastAsia="標楷體" w:hAnsi="標楷體"/>
              </w:rPr>
            </w:pPr>
            <w:del w:id="11026" w:author="Fegie" w:date="2021-04-28T12:04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停用原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因</w:delText>
              </w:r>
              <w:bookmarkStart w:id="11027" w:name="_Toc71199149"/>
              <w:bookmarkEnd w:id="11027"/>
            </w:del>
          </w:p>
        </w:tc>
        <w:tc>
          <w:tcPr>
            <w:tcW w:w="1072" w:type="dxa"/>
          </w:tcPr>
          <w:p w14:paraId="33D7E361" w14:textId="7C320540" w:rsidR="000026EB" w:rsidRPr="009B2BD3" w:rsidDel="009661CB" w:rsidRDefault="000026EB" w:rsidP="004B02EB">
            <w:pPr>
              <w:rPr>
                <w:del w:id="11028" w:author="Fegie" w:date="2021-04-28T12:04:00Z"/>
                <w:rFonts w:ascii="標楷體" w:eastAsia="標楷體" w:hAnsi="標楷體"/>
              </w:rPr>
            </w:pPr>
            <w:del w:id="11029" w:author="Fegie" w:date="2021-04-28T12:04:00Z">
              <w:r w:rsidDel="009661CB">
                <w:rPr>
                  <w:rFonts w:ascii="標楷體" w:eastAsia="標楷體" w:hAnsi="標楷體"/>
                </w:rPr>
                <w:delText>X(40)</w:delText>
              </w:r>
              <w:bookmarkStart w:id="11030" w:name="_Toc71199150"/>
              <w:bookmarkEnd w:id="11030"/>
            </w:del>
          </w:p>
        </w:tc>
        <w:tc>
          <w:tcPr>
            <w:tcW w:w="1096" w:type="dxa"/>
          </w:tcPr>
          <w:p w14:paraId="7C3AD714" w14:textId="2600551F" w:rsidR="000026EB" w:rsidRPr="009B2BD3" w:rsidDel="009661CB" w:rsidRDefault="000026EB" w:rsidP="004B02EB">
            <w:pPr>
              <w:rPr>
                <w:del w:id="11031" w:author="Fegie" w:date="2021-04-28T12:04:00Z"/>
                <w:rFonts w:ascii="標楷體" w:eastAsia="標楷體" w:hAnsi="標楷體"/>
              </w:rPr>
            </w:pPr>
            <w:bookmarkStart w:id="11032" w:name="_Toc71199151"/>
            <w:bookmarkEnd w:id="11032"/>
          </w:p>
        </w:tc>
        <w:tc>
          <w:tcPr>
            <w:tcW w:w="1174" w:type="dxa"/>
          </w:tcPr>
          <w:p w14:paraId="785A081B" w14:textId="75CE5D40" w:rsidR="000026EB" w:rsidRPr="009B2BD3" w:rsidDel="009661CB" w:rsidRDefault="000026EB" w:rsidP="004B02EB">
            <w:pPr>
              <w:rPr>
                <w:del w:id="11033" w:author="Fegie" w:date="2021-04-28T12:04:00Z"/>
                <w:rFonts w:ascii="標楷體" w:eastAsia="標楷體" w:hAnsi="標楷體"/>
              </w:rPr>
            </w:pPr>
            <w:bookmarkStart w:id="11034" w:name="_Toc71199152"/>
            <w:bookmarkEnd w:id="11034"/>
          </w:p>
        </w:tc>
        <w:tc>
          <w:tcPr>
            <w:tcW w:w="675" w:type="dxa"/>
          </w:tcPr>
          <w:p w14:paraId="30F5FF1A" w14:textId="08DC5C09" w:rsidR="000026EB" w:rsidRPr="009B2BD3" w:rsidDel="009661CB" w:rsidRDefault="000026EB" w:rsidP="004B02EB">
            <w:pPr>
              <w:rPr>
                <w:del w:id="11035" w:author="Fegie" w:date="2021-04-28T12:04:00Z"/>
                <w:rFonts w:ascii="標楷體" w:eastAsia="標楷體" w:hAnsi="標楷體"/>
              </w:rPr>
            </w:pPr>
            <w:bookmarkStart w:id="11036" w:name="_Toc71199153"/>
            <w:bookmarkEnd w:id="11036"/>
          </w:p>
        </w:tc>
        <w:tc>
          <w:tcPr>
            <w:tcW w:w="696" w:type="dxa"/>
          </w:tcPr>
          <w:p w14:paraId="684855B2" w14:textId="08C37B72" w:rsidR="000026EB" w:rsidRPr="009B2BD3" w:rsidDel="009661CB" w:rsidRDefault="000026EB" w:rsidP="004B02EB">
            <w:pPr>
              <w:rPr>
                <w:del w:id="11037" w:author="Fegie" w:date="2021-04-28T12:04:00Z"/>
                <w:rFonts w:ascii="標楷體" w:eastAsia="標楷體" w:hAnsi="標楷體"/>
              </w:rPr>
            </w:pPr>
            <w:bookmarkStart w:id="11038" w:name="_Toc71199154"/>
            <w:bookmarkEnd w:id="11038"/>
          </w:p>
        </w:tc>
        <w:tc>
          <w:tcPr>
            <w:tcW w:w="3529" w:type="dxa"/>
          </w:tcPr>
          <w:p w14:paraId="3A0C71EB" w14:textId="598D081E" w:rsidR="000026EB" w:rsidRPr="009B2BD3" w:rsidDel="009661CB" w:rsidRDefault="000026EB" w:rsidP="004B02EB">
            <w:pPr>
              <w:rPr>
                <w:del w:id="11039" w:author="Fegie" w:date="2021-04-28T12:04:00Z"/>
                <w:rFonts w:ascii="標楷體" w:eastAsia="標楷體" w:hAnsi="標楷體"/>
              </w:rPr>
            </w:pPr>
            <w:del w:id="11040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i.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記號</w:delText>
              </w:r>
            </w:del>
            <w:ins w:id="11041" w:author="88692" w:date="2020-06-17T10:08:00Z">
              <w:del w:id="11042" w:author="Fegie" w:date="2021-04-28T12:04:00Z">
                <w:r w:rsidR="00E8798B" w:rsidDel="009661CB">
                  <w:rPr>
                    <w:rFonts w:ascii="標楷體" w:eastAsia="標楷體" w:hAnsi="標楷體"/>
                  </w:rPr>
                  <w:delText>N</w:delText>
                </w:r>
              </w:del>
            </w:ins>
            <w:del w:id="11043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1:</w:delText>
              </w:r>
            </w:del>
            <w:ins w:id="11044" w:author="88692" w:date="2020-06-17T10:43:00Z">
              <w:del w:id="11045" w:author="Fegie" w:date="2021-04-28T12:04:00Z">
                <w:r w:rsidR="0015734C" w:rsidDel="009661CB">
                  <w:rPr>
                    <w:rFonts w:ascii="標楷體" w:eastAsia="標楷體" w:hAnsi="標楷體" w:hint="eastAsia"/>
                  </w:rPr>
                  <w:delText>停</w:delText>
                </w:r>
              </w:del>
            </w:ins>
            <w:del w:id="11046" w:author="Fegie" w:date="2021-04-28T12:04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停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時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必須輸入；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其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他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記號不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輸入。</w:delText>
              </w:r>
              <w:bookmarkStart w:id="11047" w:name="_Toc71199155"/>
              <w:bookmarkEnd w:id="11047"/>
            </w:del>
          </w:p>
        </w:tc>
        <w:bookmarkStart w:id="11048" w:name="_Toc71199156"/>
        <w:bookmarkEnd w:id="11048"/>
      </w:tr>
    </w:tbl>
    <w:p w14:paraId="30768CF6" w14:textId="6DAA3BFB" w:rsidR="00E92487" w:rsidRPr="009B2BD3" w:rsidDel="009661CB" w:rsidRDefault="00E92487" w:rsidP="00E92487">
      <w:pPr>
        <w:rPr>
          <w:del w:id="11049" w:author="Fegie" w:date="2021-04-28T12:04:00Z"/>
          <w:rFonts w:ascii="標楷體" w:eastAsia="標楷體" w:hAnsi="標楷體"/>
        </w:rPr>
      </w:pPr>
      <w:bookmarkStart w:id="11050" w:name="_Toc71199157"/>
      <w:bookmarkEnd w:id="11050"/>
    </w:p>
    <w:p w14:paraId="4F0A954E" w14:textId="49FBE6A1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051" w:author="Fegie" w:date="2021-04-28T12:03:00Z"/>
          <w:rFonts w:hAnsi="標楷體"/>
        </w:rPr>
      </w:pPr>
      <w:del w:id="11052" w:author="Fegie" w:date="2021-04-28T12:04:00Z">
        <w:r w:rsidRPr="009B2BD3" w:rsidDel="009661CB">
          <w:rPr>
            <w:rFonts w:hAnsi="標楷體"/>
          </w:rPr>
          <w:br w:type="page"/>
        </w:r>
      </w:del>
      <w:del w:id="11053" w:author="Fegie" w:date="2021-04-28T12:03:00Z">
        <w:r w:rsidR="00464EA0" w:rsidRPr="009B2BD3" w:rsidDel="009661CB">
          <w:rPr>
            <w:rFonts w:hAnsi="標楷體" w:hint="eastAsia"/>
          </w:rPr>
          <w:delText>L1906</w:delText>
        </w:r>
        <w:r w:rsidRPr="009B2BD3" w:rsidDel="009661CB">
          <w:rPr>
            <w:rFonts w:hAnsi="標楷體"/>
          </w:rPr>
          <w:delText xml:space="preserve"> </w:delText>
        </w:r>
        <w:r w:rsidRPr="009B2BD3" w:rsidDel="009661CB">
          <w:rPr>
            <w:rFonts w:hAnsi="標楷體" w:hint="eastAsia"/>
          </w:rPr>
          <w:delText>關聯戶資料查詢</w:delText>
        </w:r>
      </w:del>
    </w:p>
    <w:p w14:paraId="640EA64E" w14:textId="1E2AA796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054" w:author="Fegie" w:date="2021-04-28T12:03:00Z"/>
          <w:rFonts w:hAnsi="標楷體"/>
        </w:rPr>
        <w:pPrChange w:id="11055" w:author="Fegie" w:date="2021-04-28T12:03:00Z">
          <w:pPr>
            <w:pStyle w:val="a"/>
          </w:pPr>
        </w:pPrChange>
      </w:pPr>
      <w:del w:id="11056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1057" w:name="_Toc71199158"/>
        <w:bookmarkEnd w:id="11057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E92487" w:rsidRPr="009B2BD3" w:rsidDel="009661CB" w14:paraId="3C767A74" w14:textId="067C1D0F" w:rsidTr="002774EA">
        <w:trPr>
          <w:trHeight w:val="277"/>
          <w:del w:id="1105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0ED76E" w14:textId="2C079929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059" w:author="Fegie" w:date="2021-04-28T12:03:00Z"/>
                <w:rFonts w:hAnsi="標楷體"/>
              </w:rPr>
              <w:pPrChange w:id="11060" w:author="Fegie" w:date="2021-04-28T12:03:00Z">
                <w:pPr/>
              </w:pPrChange>
            </w:pPr>
            <w:del w:id="11061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1062" w:name="_Toc71199159"/>
              <w:bookmarkEnd w:id="1106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6B4950" w14:textId="179E25BF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063" w:author="Fegie" w:date="2021-04-28T12:03:00Z"/>
                <w:rFonts w:hAnsi="標楷體"/>
              </w:rPr>
              <w:pPrChange w:id="11064" w:author="Fegie" w:date="2021-04-28T12:03:00Z">
                <w:pPr/>
              </w:pPrChange>
            </w:pPr>
            <w:del w:id="11065" w:author="Fegie" w:date="2021-04-28T12:03:00Z">
              <w:r w:rsidRPr="009B2BD3" w:rsidDel="009661CB">
                <w:rPr>
                  <w:rFonts w:hAnsi="標楷體" w:hint="eastAsia"/>
                </w:rPr>
                <w:delText>關聯戶資料查詢</w:delText>
              </w:r>
              <w:bookmarkStart w:id="11066" w:name="_Toc71199160"/>
              <w:bookmarkEnd w:id="11066"/>
            </w:del>
          </w:p>
          <w:p w14:paraId="1BE85E4D" w14:textId="291ADC24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067" w:author="Fegie" w:date="2021-04-28T12:03:00Z"/>
                <w:rFonts w:hAnsi="標楷體"/>
              </w:rPr>
              <w:pPrChange w:id="11068" w:author="Fegie" w:date="2021-04-28T12:03:00Z">
                <w:pPr/>
              </w:pPrChange>
            </w:pPr>
            <w:bookmarkStart w:id="11069" w:name="_Toc71199161"/>
            <w:bookmarkEnd w:id="11069"/>
          </w:p>
        </w:tc>
        <w:bookmarkStart w:id="11070" w:name="_Toc71199162"/>
        <w:bookmarkEnd w:id="11070"/>
      </w:tr>
      <w:tr w:rsidR="00E92487" w:rsidRPr="009B2BD3" w:rsidDel="009661CB" w14:paraId="527C3318" w14:textId="719C4249" w:rsidTr="002774EA">
        <w:trPr>
          <w:trHeight w:val="277"/>
          <w:del w:id="1107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47CBF" w14:textId="0474389E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072" w:author="Fegie" w:date="2021-04-28T12:03:00Z"/>
                <w:rFonts w:hAnsi="標楷體"/>
              </w:rPr>
              <w:pPrChange w:id="11073" w:author="Fegie" w:date="2021-04-28T12:03:00Z">
                <w:pPr/>
              </w:pPrChange>
            </w:pPr>
            <w:del w:id="11074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1075" w:name="_Toc71199163"/>
              <w:bookmarkEnd w:id="1107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728599" w14:textId="79ACB4AD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076" w:author="Fegie" w:date="2021-04-28T12:03:00Z"/>
                <w:rFonts w:hAnsi="標楷體"/>
              </w:rPr>
              <w:pPrChange w:id="11077" w:author="Fegie" w:date="2021-04-28T12:03:00Z">
                <w:pPr/>
              </w:pPrChange>
            </w:pPr>
            <w:bookmarkStart w:id="11078" w:name="_Toc71199164"/>
            <w:bookmarkEnd w:id="11078"/>
          </w:p>
        </w:tc>
        <w:bookmarkStart w:id="11079" w:name="_Toc71199165"/>
        <w:bookmarkEnd w:id="11079"/>
      </w:tr>
      <w:tr w:rsidR="00E92487" w:rsidRPr="009B2BD3" w:rsidDel="009661CB" w14:paraId="2CD19DE6" w14:textId="144B0C6A" w:rsidTr="002774EA">
        <w:trPr>
          <w:trHeight w:val="773"/>
          <w:del w:id="1108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C10ADF" w14:textId="6A19F48F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081" w:author="Fegie" w:date="2021-04-28T12:03:00Z"/>
                <w:rFonts w:hAnsi="標楷體"/>
              </w:rPr>
              <w:pPrChange w:id="11082" w:author="Fegie" w:date="2021-04-28T12:03:00Z">
                <w:pPr/>
              </w:pPrChange>
            </w:pPr>
            <w:del w:id="11083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1084" w:name="_Toc71199166"/>
              <w:bookmarkEnd w:id="1108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CAB6BF" w14:textId="00C803EB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085" w:author="Fegie" w:date="2021-04-28T12:03:00Z"/>
                <w:rFonts w:hAnsi="標楷體"/>
              </w:rPr>
              <w:pPrChange w:id="11086" w:author="Fegie" w:date="2021-04-28T12:03:00Z">
                <w:pPr/>
              </w:pPrChange>
            </w:pPr>
            <w:bookmarkStart w:id="11087" w:name="_Toc71199167"/>
            <w:bookmarkEnd w:id="11087"/>
          </w:p>
        </w:tc>
        <w:bookmarkStart w:id="11088" w:name="_Toc71199168"/>
        <w:bookmarkEnd w:id="11088"/>
      </w:tr>
      <w:tr w:rsidR="00E92487" w:rsidRPr="009B2BD3" w:rsidDel="009661CB" w14:paraId="35315E37" w14:textId="24BE3D38" w:rsidTr="002774EA">
        <w:trPr>
          <w:trHeight w:val="321"/>
          <w:del w:id="1108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A3493D" w14:textId="7FC59356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090" w:author="Fegie" w:date="2021-04-28T12:03:00Z"/>
                <w:rFonts w:hAnsi="標楷體"/>
              </w:rPr>
              <w:pPrChange w:id="11091" w:author="Fegie" w:date="2021-04-28T12:03:00Z">
                <w:pPr/>
              </w:pPrChange>
            </w:pPr>
            <w:del w:id="11092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1093" w:name="_Toc71199169"/>
              <w:bookmarkEnd w:id="1109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3D63FB" w14:textId="59B23593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094" w:author="Fegie" w:date="2021-04-28T12:03:00Z"/>
                <w:rFonts w:hAnsi="標楷體"/>
              </w:rPr>
              <w:pPrChange w:id="11095" w:author="Fegie" w:date="2021-04-28T12:03:00Z">
                <w:pPr/>
              </w:pPrChange>
            </w:pPr>
            <w:bookmarkStart w:id="11096" w:name="_Toc71199170"/>
            <w:bookmarkEnd w:id="11096"/>
          </w:p>
        </w:tc>
        <w:bookmarkStart w:id="11097" w:name="_Toc71199171"/>
        <w:bookmarkEnd w:id="11097"/>
      </w:tr>
      <w:tr w:rsidR="00E92487" w:rsidRPr="009B2BD3" w:rsidDel="009661CB" w14:paraId="5C5D751D" w14:textId="28441228" w:rsidTr="002774EA">
        <w:trPr>
          <w:trHeight w:val="1311"/>
          <w:del w:id="1109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F834A4" w14:textId="63AC1E31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099" w:author="Fegie" w:date="2021-04-28T12:03:00Z"/>
                <w:rFonts w:hAnsi="標楷體"/>
              </w:rPr>
              <w:pPrChange w:id="11100" w:author="Fegie" w:date="2021-04-28T12:03:00Z">
                <w:pPr/>
              </w:pPrChange>
            </w:pPr>
            <w:del w:id="11101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1102" w:name="_Toc71199172"/>
              <w:bookmarkEnd w:id="1110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0852CD" w14:textId="5D0F1FCE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03" w:author="Fegie" w:date="2021-04-28T12:03:00Z"/>
                <w:rFonts w:hAnsi="標楷體"/>
              </w:rPr>
              <w:pPrChange w:id="11104" w:author="Fegie" w:date="2021-04-28T12:03:00Z">
                <w:pPr/>
              </w:pPrChange>
            </w:pPr>
            <w:bookmarkStart w:id="11105" w:name="_Toc71199173"/>
            <w:bookmarkEnd w:id="11105"/>
          </w:p>
        </w:tc>
        <w:bookmarkStart w:id="11106" w:name="_Toc71199174"/>
        <w:bookmarkEnd w:id="11106"/>
      </w:tr>
      <w:tr w:rsidR="00E92487" w:rsidRPr="009B2BD3" w:rsidDel="009661CB" w14:paraId="2DBA3C48" w14:textId="658B6818" w:rsidTr="002774EA">
        <w:trPr>
          <w:trHeight w:val="278"/>
          <w:del w:id="1110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62AFEE" w14:textId="25254AD0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08" w:author="Fegie" w:date="2021-04-28T12:03:00Z"/>
                <w:rFonts w:hAnsi="標楷體"/>
              </w:rPr>
              <w:pPrChange w:id="11109" w:author="Fegie" w:date="2021-04-28T12:03:00Z">
                <w:pPr/>
              </w:pPrChange>
            </w:pPr>
            <w:del w:id="11110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1111" w:name="_Toc71199175"/>
              <w:bookmarkEnd w:id="1111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04017F" w14:textId="22B3C4A3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12" w:author="Fegie" w:date="2021-04-28T12:03:00Z"/>
                <w:rFonts w:hAnsi="標楷體"/>
              </w:rPr>
              <w:pPrChange w:id="11113" w:author="Fegie" w:date="2021-04-28T12:03:00Z">
                <w:pPr/>
              </w:pPrChange>
            </w:pPr>
            <w:bookmarkStart w:id="11114" w:name="_Toc71199176"/>
            <w:bookmarkEnd w:id="11114"/>
          </w:p>
        </w:tc>
        <w:bookmarkStart w:id="11115" w:name="_Toc71199177"/>
        <w:bookmarkEnd w:id="11115"/>
      </w:tr>
      <w:tr w:rsidR="00E92487" w:rsidRPr="009B2BD3" w:rsidDel="009661CB" w14:paraId="65567F2E" w14:textId="51818EC5" w:rsidTr="002774EA">
        <w:trPr>
          <w:trHeight w:val="358"/>
          <w:del w:id="1111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A75325" w14:textId="240CDA88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17" w:author="Fegie" w:date="2021-04-28T12:03:00Z"/>
                <w:rFonts w:hAnsi="標楷體"/>
              </w:rPr>
              <w:pPrChange w:id="11118" w:author="Fegie" w:date="2021-04-28T12:03:00Z">
                <w:pPr/>
              </w:pPrChange>
            </w:pPr>
            <w:del w:id="11119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1120" w:name="_Toc71199178"/>
              <w:bookmarkEnd w:id="1112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2DAD1A" w14:textId="1C284F94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21" w:author="Fegie" w:date="2021-04-28T12:03:00Z"/>
                <w:rFonts w:hAnsi="標楷體"/>
              </w:rPr>
              <w:pPrChange w:id="11122" w:author="Fegie" w:date="2021-04-28T12:03:00Z">
                <w:pPr/>
              </w:pPrChange>
            </w:pPr>
            <w:bookmarkStart w:id="11123" w:name="_Toc71199179"/>
            <w:bookmarkEnd w:id="11123"/>
          </w:p>
        </w:tc>
        <w:bookmarkStart w:id="11124" w:name="_Toc71199180"/>
        <w:bookmarkEnd w:id="11124"/>
      </w:tr>
      <w:tr w:rsidR="00E92487" w:rsidRPr="009B2BD3" w:rsidDel="009661CB" w14:paraId="1725491A" w14:textId="562AA63B" w:rsidTr="002774EA">
        <w:trPr>
          <w:trHeight w:val="278"/>
          <w:del w:id="1112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A0584" w14:textId="4FDCB202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26" w:author="Fegie" w:date="2021-04-28T12:03:00Z"/>
                <w:rFonts w:hAnsi="標楷體"/>
              </w:rPr>
              <w:pPrChange w:id="11127" w:author="Fegie" w:date="2021-04-28T12:03:00Z">
                <w:pPr/>
              </w:pPrChange>
            </w:pPr>
            <w:del w:id="11128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1129" w:name="_Toc71199181"/>
              <w:bookmarkEnd w:id="1112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9271D2" w14:textId="60A5DD60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30" w:author="Fegie" w:date="2021-04-28T12:03:00Z"/>
                <w:rFonts w:hAnsi="標楷體"/>
              </w:rPr>
              <w:pPrChange w:id="11131" w:author="Fegie" w:date="2021-04-28T12:03:00Z">
                <w:pPr/>
              </w:pPrChange>
            </w:pPr>
            <w:bookmarkStart w:id="11132" w:name="_Toc71199182"/>
            <w:bookmarkEnd w:id="11132"/>
          </w:p>
        </w:tc>
        <w:bookmarkStart w:id="11133" w:name="_Toc71199183"/>
        <w:bookmarkEnd w:id="11133"/>
      </w:tr>
    </w:tbl>
    <w:p w14:paraId="0C722CAF" w14:textId="3D381706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34" w:author="Fegie" w:date="2021-04-28T12:03:00Z"/>
          <w:rFonts w:hAnsi="標楷體"/>
        </w:rPr>
        <w:pPrChange w:id="11135" w:author="Fegie" w:date="2021-04-28T12:03:00Z">
          <w:pPr/>
        </w:pPrChange>
      </w:pPr>
      <w:bookmarkStart w:id="11136" w:name="_Toc71199184"/>
      <w:bookmarkEnd w:id="11136"/>
    </w:p>
    <w:p w14:paraId="1328FEEF" w14:textId="2BD8291B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37" w:author="Fegie" w:date="2021-04-28T12:03:00Z"/>
          <w:rFonts w:hAnsi="標楷體"/>
        </w:rPr>
        <w:pPrChange w:id="11138" w:author="Fegie" w:date="2021-04-28T12:03:00Z">
          <w:pPr/>
        </w:pPrChange>
      </w:pPr>
      <w:bookmarkStart w:id="11139" w:name="_Toc71199185"/>
      <w:bookmarkEnd w:id="11139"/>
    </w:p>
    <w:p w14:paraId="26C8C3A2" w14:textId="1EADC82D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40" w:author="Fegie" w:date="2021-04-28T12:03:00Z"/>
          <w:rFonts w:hAnsi="標楷體"/>
        </w:rPr>
        <w:pPrChange w:id="11141" w:author="Fegie" w:date="2021-04-28T12:03:00Z">
          <w:pPr/>
        </w:pPrChange>
      </w:pPr>
      <w:bookmarkStart w:id="11142" w:name="_Toc71199186"/>
      <w:bookmarkEnd w:id="11142"/>
    </w:p>
    <w:p w14:paraId="7F05E927" w14:textId="0BE5383F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43" w:author="Fegie" w:date="2021-04-28T12:03:00Z"/>
          <w:rFonts w:hAnsi="標楷體"/>
        </w:rPr>
        <w:pPrChange w:id="11144" w:author="Fegie" w:date="2021-04-28T12:03:00Z">
          <w:pPr/>
        </w:pPrChange>
      </w:pPr>
      <w:bookmarkStart w:id="11145" w:name="_Toc71199187"/>
      <w:bookmarkEnd w:id="11145"/>
    </w:p>
    <w:p w14:paraId="20CE6C10" w14:textId="73AB90D1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46" w:author="Fegie" w:date="2021-04-28T12:03:00Z"/>
          <w:rFonts w:hAnsi="標楷體"/>
        </w:rPr>
        <w:pPrChange w:id="11147" w:author="Fegie" w:date="2021-04-28T12:03:00Z">
          <w:pPr/>
        </w:pPrChange>
      </w:pPr>
      <w:bookmarkStart w:id="11148" w:name="_Toc71199188"/>
      <w:bookmarkEnd w:id="11148"/>
    </w:p>
    <w:p w14:paraId="2A14750F" w14:textId="17DF8A27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49" w:author="Fegie" w:date="2021-04-28T12:03:00Z"/>
          <w:rFonts w:hAnsi="標楷體"/>
        </w:rPr>
        <w:pPrChange w:id="11150" w:author="Fegie" w:date="2021-04-28T12:03:00Z">
          <w:pPr/>
        </w:pPrChange>
      </w:pPr>
      <w:bookmarkStart w:id="11151" w:name="_Toc71199189"/>
      <w:bookmarkEnd w:id="11151"/>
    </w:p>
    <w:p w14:paraId="6DDB92B8" w14:textId="75C3C71E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52" w:author="Fegie" w:date="2021-04-28T12:03:00Z"/>
          <w:rFonts w:hAnsi="標楷體"/>
        </w:rPr>
        <w:pPrChange w:id="11153" w:author="Fegie" w:date="2021-04-28T12:03:00Z">
          <w:pPr/>
        </w:pPrChange>
      </w:pPr>
      <w:bookmarkStart w:id="11154" w:name="_Toc71199190"/>
      <w:bookmarkEnd w:id="11154"/>
    </w:p>
    <w:p w14:paraId="1B98879E" w14:textId="004A5767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55" w:author="Fegie" w:date="2021-04-28T12:03:00Z"/>
          <w:rFonts w:hAnsi="標楷體"/>
        </w:rPr>
        <w:pPrChange w:id="11156" w:author="Fegie" w:date="2021-04-28T12:03:00Z">
          <w:pPr/>
        </w:pPrChange>
      </w:pPr>
      <w:del w:id="11157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45978C18" w14:textId="1EDED7A2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58" w:author="Fegie" w:date="2021-04-28T12:03:00Z"/>
          <w:rFonts w:hAnsi="標楷體"/>
        </w:rPr>
        <w:pPrChange w:id="11159" w:author="Fegie" w:date="2021-04-28T12:03:00Z">
          <w:pPr>
            <w:pStyle w:val="a"/>
          </w:pPr>
        </w:pPrChange>
      </w:pPr>
      <w:del w:id="11160" w:author="Fegie" w:date="2021-04-28T12:03:00Z">
        <w:r w:rsidRPr="009B2BD3" w:rsidDel="009661CB">
          <w:rPr>
            <w:rFonts w:hAnsi="標楷體"/>
          </w:rPr>
          <w:delText>UI畫面</w:delText>
        </w:r>
        <w:bookmarkStart w:id="11161" w:name="_Toc71199191"/>
        <w:bookmarkEnd w:id="11161"/>
      </w:del>
    </w:p>
    <w:p w14:paraId="61E64A6F" w14:textId="05284E9B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62" w:author="Fegie" w:date="2021-04-28T12:03:00Z"/>
          <w:rFonts w:hAnsi="標楷體"/>
          <w:sz w:val="20"/>
        </w:rPr>
        <w:pPrChange w:id="11163" w:author="Fegie" w:date="2021-04-28T12:03:00Z">
          <w:pPr>
            <w:pStyle w:val="42"/>
            <w:spacing w:after="72"/>
            <w:ind w:left="1133"/>
          </w:pPr>
        </w:pPrChange>
      </w:pPr>
      <w:del w:id="11164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r w:rsidR="006F2419" w:rsidRPr="009B2BD3" w:rsidDel="009661CB">
          <w:rPr>
            <w:rFonts w:hAnsi="標楷體" w:hint="eastAsia"/>
            <w:sz w:val="20"/>
          </w:rPr>
          <w:delText xml:space="preserve"> </w:delText>
        </w:r>
        <w:bookmarkStart w:id="11165" w:name="_Toc71199192"/>
        <w:bookmarkEnd w:id="11165"/>
      </w:del>
    </w:p>
    <w:p w14:paraId="5AC27CBC" w14:textId="3BAB1CA4" w:rsidR="00283F77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11166" w:author="Fegie" w:date="2021-04-28T12:03:00Z"/>
          <w:rFonts w:hAnsi="標楷體"/>
          <w:sz w:val="20"/>
        </w:rPr>
        <w:pPrChange w:id="11167" w:author="Fegie" w:date="2021-04-28T12:03:00Z">
          <w:pPr>
            <w:pStyle w:val="42"/>
            <w:spacing w:after="72"/>
            <w:ind w:leftChars="0" w:left="0"/>
          </w:pPr>
        </w:pPrChange>
      </w:pPr>
      <w:del w:id="11168" w:author="Fegie" w:date="2021-04-28T12:03:00Z">
        <w:r w:rsidRPr="009B2BD3" w:rsidDel="009661CB">
          <w:rPr>
            <w:rFonts w:hAnsi="標楷體"/>
            <w:noProof/>
            <w:sz w:val="20"/>
          </w:rPr>
          <w:drawing>
            <wp:inline distT="0" distB="0" distL="0" distR="0" wp14:anchorId="2B061151" wp14:editId="22D3265F">
              <wp:extent cx="6800850" cy="1041400"/>
              <wp:effectExtent l="0" t="0" r="0" b="6350"/>
              <wp:docPr id="1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00850" cy="1041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1169" w:author="余家興" w:date="2020-02-07T17:00:00Z">
        <w:del w:id="11170" w:author="Fegie" w:date="2021-04-28T12:03:00Z">
          <w:r w:rsidR="001829D9" w:rsidRPr="001829D9" w:rsidDel="009661CB">
            <w:rPr>
              <w:noProof/>
            </w:rPr>
            <w:delText xml:space="preserve"> </w:delText>
          </w:r>
          <w:r w:rsidR="001829D9" w:rsidRPr="001829D9" w:rsidDel="009661CB">
            <w:rPr>
              <w:rFonts w:hAnsi="標楷體"/>
              <w:noProof/>
              <w:sz w:val="20"/>
            </w:rPr>
            <w:drawing>
              <wp:inline distT="0" distB="0" distL="0" distR="0" wp14:anchorId="1973CB1A" wp14:editId="0A436DF4">
                <wp:extent cx="6810703" cy="1074420"/>
                <wp:effectExtent l="0" t="0" r="0" b="0"/>
                <wp:docPr id="40" name="圖片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10703" cy="10744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1171" w:name="_Toc71199193"/>
      <w:bookmarkEnd w:id="11171"/>
    </w:p>
    <w:p w14:paraId="72380E29" w14:textId="17F98342" w:rsidR="006F2419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72" w:author="Fegie" w:date="2021-04-28T12:03:00Z"/>
          <w:rFonts w:hAnsi="標楷體"/>
          <w:szCs w:val="24"/>
        </w:rPr>
        <w:pPrChange w:id="11173" w:author="Fegie" w:date="2021-04-28T12:03:00Z">
          <w:pPr>
            <w:pStyle w:val="42"/>
            <w:spacing w:after="72"/>
            <w:ind w:left="1133"/>
          </w:pPr>
        </w:pPrChange>
      </w:pPr>
      <w:del w:id="11174" w:author="Fegie" w:date="2021-04-28T12:03:00Z">
        <w:r w:rsidRPr="009B2BD3" w:rsidDel="009661CB">
          <w:rPr>
            <w:rFonts w:hAnsi="標楷體" w:hint="eastAsia"/>
          </w:rPr>
          <w:delText>輸出畫面：</w:delText>
        </w:r>
        <w:bookmarkStart w:id="11175" w:name="_Toc71199194"/>
        <w:bookmarkEnd w:id="11175"/>
      </w:del>
    </w:p>
    <w:p w14:paraId="6B84413D" w14:textId="18883515" w:rsidR="00E92487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11176" w:author="Fegie" w:date="2021-04-28T12:03:00Z"/>
          <w:rFonts w:hAnsi="標楷體"/>
        </w:rPr>
        <w:pPrChange w:id="11177" w:author="Fegie" w:date="2021-04-28T12:03:00Z">
          <w:pPr>
            <w:pStyle w:val="42"/>
            <w:spacing w:after="72"/>
            <w:ind w:leftChars="0" w:left="0"/>
          </w:pPr>
        </w:pPrChange>
      </w:pPr>
      <w:del w:id="11178" w:author="Fegie" w:date="2021-04-28T12:03:00Z">
        <w:r w:rsidRPr="009B2BD3" w:rsidDel="009661CB">
          <w:rPr>
            <w:rFonts w:hAnsi="標楷體"/>
            <w:noProof/>
          </w:rPr>
          <w:drawing>
            <wp:inline distT="0" distB="0" distL="0" distR="0" wp14:anchorId="57DDE462" wp14:editId="768F6D06">
              <wp:extent cx="6858000" cy="1790700"/>
              <wp:effectExtent l="0" t="0" r="0" b="0"/>
              <wp:docPr id="2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8000" cy="1790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1179" w:author="余家興" w:date="2020-02-07T16:43:00Z">
        <w:del w:id="11180" w:author="Fegie" w:date="2021-04-28T12:03:00Z">
          <w:r w:rsidR="003901B8" w:rsidRPr="003901B8" w:rsidDel="009661CB">
            <w:rPr>
              <w:noProof/>
            </w:rPr>
            <w:delText xml:space="preserve"> </w:delText>
          </w:r>
          <w:r w:rsidR="003901B8" w:rsidRPr="003901B8" w:rsidDel="009661CB">
            <w:rPr>
              <w:rFonts w:hAnsi="標楷體"/>
              <w:noProof/>
            </w:rPr>
            <w:drawing>
              <wp:inline distT="0" distB="0" distL="0" distR="0" wp14:anchorId="77566ED2" wp14:editId="49E66101">
                <wp:extent cx="6781832" cy="1851660"/>
                <wp:effectExtent l="0" t="0" r="0" b="0"/>
                <wp:docPr id="39" name="圖片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81832" cy="1851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1181" w:name="_Toc71199195"/>
      <w:bookmarkEnd w:id="11181"/>
    </w:p>
    <w:p w14:paraId="4BC7B539" w14:textId="3C1995D0" w:rsidR="00E92487" w:rsidRPr="009B2BD3" w:rsidDel="009661CB" w:rsidRDefault="00A831FD">
      <w:pPr>
        <w:pStyle w:val="3"/>
        <w:numPr>
          <w:ilvl w:val="5"/>
          <w:numId w:val="6"/>
        </w:numPr>
        <w:ind w:left="1701" w:hanging="1134"/>
        <w:rPr>
          <w:del w:id="11182" w:author="Fegie" w:date="2021-04-28T12:03:00Z"/>
          <w:rFonts w:hAnsi="標楷體"/>
        </w:rPr>
        <w:pPrChange w:id="11183" w:author="Fegie" w:date="2021-04-28T12:03:00Z">
          <w:pPr>
            <w:pStyle w:val="a"/>
          </w:pPr>
        </w:pPrChange>
      </w:pPr>
      <w:del w:id="11184" w:author="Fegie" w:date="2021-04-28T12:03:00Z">
        <w:r w:rsidRPr="009B2BD3" w:rsidDel="009661CB">
          <w:rPr>
            <w:rFonts w:hAnsi="標楷體" w:hint="eastAsia"/>
          </w:rPr>
          <w:delText>輸入</w:delText>
        </w:r>
        <w:r w:rsidR="00E92487" w:rsidRPr="009B2BD3" w:rsidDel="009661CB">
          <w:rPr>
            <w:rFonts w:hAnsi="標楷體"/>
          </w:rPr>
          <w:delText>畫面資料說明</w:delText>
        </w:r>
        <w:bookmarkStart w:id="11185" w:name="_Toc71199196"/>
        <w:bookmarkEnd w:id="11185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267"/>
        <w:gridCol w:w="1672"/>
        <w:gridCol w:w="1192"/>
        <w:gridCol w:w="1192"/>
        <w:gridCol w:w="1192"/>
        <w:gridCol w:w="1352"/>
        <w:gridCol w:w="1361"/>
      </w:tblGrid>
      <w:tr w:rsidR="00A831FD" w:rsidRPr="009B2BD3" w:rsidDel="009661CB" w14:paraId="776AC4C6" w14:textId="3BE561EF" w:rsidTr="009E399C">
        <w:trPr>
          <w:trHeight w:val="388"/>
          <w:jc w:val="center"/>
          <w:del w:id="11186" w:author="Fegie" w:date="2021-04-28T12:03:00Z"/>
        </w:trPr>
        <w:tc>
          <w:tcPr>
            <w:tcW w:w="565" w:type="dxa"/>
            <w:vMerge w:val="restart"/>
          </w:tcPr>
          <w:p w14:paraId="4780337C" w14:textId="3F3A22BF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87" w:author="Fegie" w:date="2021-04-28T12:03:00Z"/>
                <w:rFonts w:hAnsi="標楷體"/>
              </w:rPr>
              <w:pPrChange w:id="11188" w:author="Fegie" w:date="2021-04-28T12:03:00Z">
                <w:pPr/>
              </w:pPrChange>
            </w:pPr>
            <w:del w:id="11189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1190" w:name="_Toc71199197"/>
              <w:bookmarkEnd w:id="11190"/>
            </w:del>
          </w:p>
        </w:tc>
        <w:tc>
          <w:tcPr>
            <w:tcW w:w="2222" w:type="dxa"/>
            <w:vMerge w:val="restart"/>
          </w:tcPr>
          <w:p w14:paraId="1C43E57B" w14:textId="10ACD4CB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91" w:author="Fegie" w:date="2021-04-28T12:03:00Z"/>
                <w:rFonts w:hAnsi="標楷體"/>
              </w:rPr>
              <w:pPrChange w:id="11192" w:author="Fegie" w:date="2021-04-28T12:03:00Z">
                <w:pPr/>
              </w:pPrChange>
            </w:pPr>
            <w:del w:id="11193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1194" w:name="_Toc71199198"/>
              <w:bookmarkEnd w:id="11194"/>
            </w:del>
          </w:p>
        </w:tc>
        <w:tc>
          <w:tcPr>
            <w:tcW w:w="4721" w:type="dxa"/>
            <w:gridSpan w:val="5"/>
          </w:tcPr>
          <w:p w14:paraId="73C75375" w14:textId="3FEE6C95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95" w:author="Fegie" w:date="2021-04-28T12:03:00Z"/>
                <w:rFonts w:hAnsi="標楷體"/>
              </w:rPr>
              <w:pPrChange w:id="11196" w:author="Fegie" w:date="2021-04-28T12:03:00Z">
                <w:pPr>
                  <w:jc w:val="center"/>
                </w:pPr>
              </w:pPrChange>
            </w:pPr>
            <w:del w:id="11197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1198" w:name="_Toc71199199"/>
              <w:bookmarkEnd w:id="11198"/>
            </w:del>
          </w:p>
        </w:tc>
        <w:tc>
          <w:tcPr>
            <w:tcW w:w="3514" w:type="dxa"/>
            <w:vMerge w:val="restart"/>
          </w:tcPr>
          <w:p w14:paraId="40D99D0D" w14:textId="7A37708A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99" w:author="Fegie" w:date="2021-04-28T12:03:00Z"/>
                <w:rFonts w:hAnsi="標楷體"/>
              </w:rPr>
              <w:pPrChange w:id="11200" w:author="Fegie" w:date="2021-04-28T12:03:00Z">
                <w:pPr/>
              </w:pPrChange>
            </w:pPr>
            <w:del w:id="11201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1202" w:name="_Toc71199200"/>
              <w:bookmarkEnd w:id="11202"/>
            </w:del>
          </w:p>
        </w:tc>
        <w:bookmarkStart w:id="11203" w:name="_Toc71199201"/>
        <w:bookmarkEnd w:id="11203"/>
      </w:tr>
      <w:tr w:rsidR="00A831FD" w:rsidRPr="009B2BD3" w:rsidDel="009661CB" w14:paraId="0B128B59" w14:textId="54074828" w:rsidTr="00A831FD">
        <w:trPr>
          <w:trHeight w:val="244"/>
          <w:jc w:val="center"/>
          <w:del w:id="11204" w:author="Fegie" w:date="2021-04-28T12:03:00Z"/>
        </w:trPr>
        <w:tc>
          <w:tcPr>
            <w:tcW w:w="565" w:type="dxa"/>
            <w:vMerge/>
          </w:tcPr>
          <w:p w14:paraId="560BE3F4" w14:textId="69EAD4C7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05" w:author="Fegie" w:date="2021-04-28T12:03:00Z"/>
                <w:rFonts w:hAnsi="標楷體"/>
              </w:rPr>
              <w:pPrChange w:id="11206" w:author="Fegie" w:date="2021-04-28T12:03:00Z">
                <w:pPr/>
              </w:pPrChange>
            </w:pPr>
            <w:bookmarkStart w:id="11207" w:name="_Toc71199202"/>
            <w:bookmarkEnd w:id="11207"/>
          </w:p>
        </w:tc>
        <w:tc>
          <w:tcPr>
            <w:tcW w:w="2222" w:type="dxa"/>
            <w:vMerge/>
          </w:tcPr>
          <w:p w14:paraId="2134E394" w14:textId="70F1D704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08" w:author="Fegie" w:date="2021-04-28T12:03:00Z"/>
                <w:rFonts w:hAnsi="標楷體"/>
              </w:rPr>
              <w:pPrChange w:id="11209" w:author="Fegie" w:date="2021-04-28T12:03:00Z">
                <w:pPr/>
              </w:pPrChange>
            </w:pPr>
            <w:bookmarkStart w:id="11210" w:name="_Toc71199203"/>
            <w:bookmarkEnd w:id="11210"/>
          </w:p>
        </w:tc>
        <w:tc>
          <w:tcPr>
            <w:tcW w:w="1075" w:type="dxa"/>
          </w:tcPr>
          <w:p w14:paraId="050B79BD" w14:textId="16BF9EE7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11" w:author="Fegie" w:date="2021-04-28T12:03:00Z"/>
                <w:rFonts w:hAnsi="標楷體"/>
              </w:rPr>
              <w:pPrChange w:id="11212" w:author="Fegie" w:date="2021-04-28T12:03:00Z">
                <w:pPr/>
              </w:pPrChange>
            </w:pPr>
            <w:del w:id="11213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1214" w:name="_Toc71199204"/>
              <w:bookmarkEnd w:id="11214"/>
            </w:del>
          </w:p>
        </w:tc>
        <w:tc>
          <w:tcPr>
            <w:tcW w:w="1098" w:type="dxa"/>
          </w:tcPr>
          <w:p w14:paraId="2449FA63" w14:textId="371DD2DB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15" w:author="Fegie" w:date="2021-04-28T12:03:00Z"/>
                <w:rFonts w:hAnsi="標楷體"/>
              </w:rPr>
              <w:pPrChange w:id="11216" w:author="Fegie" w:date="2021-04-28T12:03:00Z">
                <w:pPr/>
              </w:pPrChange>
            </w:pPr>
            <w:del w:id="11217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1218" w:name="_Toc71199205"/>
              <w:bookmarkEnd w:id="11218"/>
            </w:del>
          </w:p>
        </w:tc>
        <w:tc>
          <w:tcPr>
            <w:tcW w:w="1176" w:type="dxa"/>
          </w:tcPr>
          <w:p w14:paraId="451780AE" w14:textId="39E54319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19" w:author="Fegie" w:date="2021-04-28T12:03:00Z"/>
                <w:rFonts w:hAnsi="標楷體"/>
              </w:rPr>
              <w:pPrChange w:id="11220" w:author="Fegie" w:date="2021-04-28T12:03:00Z">
                <w:pPr/>
              </w:pPrChange>
            </w:pPr>
            <w:del w:id="11221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1222" w:name="_Toc71199206"/>
              <w:bookmarkEnd w:id="11222"/>
            </w:del>
          </w:p>
        </w:tc>
        <w:tc>
          <w:tcPr>
            <w:tcW w:w="676" w:type="dxa"/>
          </w:tcPr>
          <w:p w14:paraId="31B06F73" w14:textId="1BE3DB0A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23" w:author="Fegie" w:date="2021-04-28T12:03:00Z"/>
                <w:rFonts w:hAnsi="標楷體"/>
              </w:rPr>
              <w:pPrChange w:id="11224" w:author="Fegie" w:date="2021-04-28T12:03:00Z">
                <w:pPr/>
              </w:pPrChange>
            </w:pPr>
            <w:del w:id="11225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1226" w:name="_Toc71199207"/>
              <w:bookmarkEnd w:id="11226"/>
            </w:del>
          </w:p>
        </w:tc>
        <w:tc>
          <w:tcPr>
            <w:tcW w:w="696" w:type="dxa"/>
          </w:tcPr>
          <w:p w14:paraId="58B05941" w14:textId="0D9B26C5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27" w:author="Fegie" w:date="2021-04-28T12:03:00Z"/>
                <w:rFonts w:hAnsi="標楷體"/>
              </w:rPr>
              <w:pPrChange w:id="11228" w:author="Fegie" w:date="2021-04-28T12:03:00Z">
                <w:pPr/>
              </w:pPrChange>
            </w:pPr>
            <w:del w:id="11229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1230" w:name="_Toc71199208"/>
              <w:bookmarkEnd w:id="11230"/>
            </w:del>
          </w:p>
        </w:tc>
        <w:tc>
          <w:tcPr>
            <w:tcW w:w="3514" w:type="dxa"/>
            <w:vMerge/>
          </w:tcPr>
          <w:p w14:paraId="005D0196" w14:textId="142B1668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31" w:author="Fegie" w:date="2021-04-28T12:03:00Z"/>
                <w:rFonts w:hAnsi="標楷體"/>
              </w:rPr>
              <w:pPrChange w:id="11232" w:author="Fegie" w:date="2021-04-28T12:03:00Z">
                <w:pPr/>
              </w:pPrChange>
            </w:pPr>
            <w:bookmarkStart w:id="11233" w:name="_Toc71199209"/>
            <w:bookmarkEnd w:id="11233"/>
          </w:p>
        </w:tc>
        <w:bookmarkStart w:id="11234" w:name="_Toc71199210"/>
        <w:bookmarkEnd w:id="11234"/>
      </w:tr>
      <w:tr w:rsidR="00A831FD" w:rsidRPr="009B2BD3" w:rsidDel="009661CB" w14:paraId="1ADA61B6" w14:textId="7C43381C" w:rsidTr="00A831FD">
        <w:trPr>
          <w:trHeight w:val="291"/>
          <w:jc w:val="center"/>
          <w:del w:id="11235" w:author="Fegie" w:date="2021-04-28T12:03:00Z"/>
        </w:trPr>
        <w:tc>
          <w:tcPr>
            <w:tcW w:w="565" w:type="dxa"/>
          </w:tcPr>
          <w:p w14:paraId="61787D1E" w14:textId="4EB23062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36" w:author="Fegie" w:date="2021-04-28T12:03:00Z"/>
                <w:rFonts w:hAnsi="標楷體"/>
              </w:rPr>
              <w:pPrChange w:id="11237" w:author="Fegie" w:date="2021-04-28T12:03:00Z">
                <w:pPr/>
              </w:pPrChange>
            </w:pPr>
            <w:del w:id="11238" w:author="Fegie" w:date="2021-04-28T12:03:00Z">
              <w:r w:rsidRPr="009B2BD3" w:rsidDel="009661CB">
                <w:rPr>
                  <w:rFonts w:hAnsi="標楷體" w:hint="eastAsia"/>
                </w:rPr>
                <w:delText>1</w:delText>
              </w:r>
              <w:bookmarkStart w:id="11239" w:name="_Toc71199211"/>
              <w:bookmarkEnd w:id="11239"/>
            </w:del>
          </w:p>
        </w:tc>
        <w:tc>
          <w:tcPr>
            <w:tcW w:w="2222" w:type="dxa"/>
          </w:tcPr>
          <w:p w14:paraId="6664E16C" w14:textId="35427EE6" w:rsidR="00A831FD" w:rsidRPr="009B2BD3" w:rsidDel="009661CB" w:rsidRDefault="0017057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40" w:author="Fegie" w:date="2021-04-28T12:03:00Z"/>
                <w:rFonts w:hAnsi="標楷體"/>
              </w:rPr>
              <w:pPrChange w:id="11241" w:author="Fegie" w:date="2021-04-28T12:03:00Z">
                <w:pPr/>
              </w:pPrChange>
            </w:pPr>
            <w:del w:id="11242" w:author="Fegie" w:date="2021-04-28T12:03:00Z">
              <w:r w:rsidRPr="00344823" w:rsidDel="009661CB">
                <w:rPr>
                  <w:rFonts w:hAnsi="標楷體"/>
                  <w:color w:val="FF0000"/>
                </w:rPr>
                <w:delText>統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一</w:delText>
              </w:r>
              <w:r w:rsidRPr="00344823" w:rsidDel="009661CB">
                <w:rPr>
                  <w:rFonts w:hAnsi="標楷體"/>
                  <w:color w:val="FF0000"/>
                </w:rPr>
                <w:delText>編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號</w:delText>
              </w:r>
              <w:bookmarkStart w:id="11243" w:name="_Toc71199212"/>
              <w:bookmarkEnd w:id="11243"/>
            </w:del>
          </w:p>
        </w:tc>
        <w:tc>
          <w:tcPr>
            <w:tcW w:w="1075" w:type="dxa"/>
          </w:tcPr>
          <w:p w14:paraId="4728CE9D" w14:textId="699EE59B" w:rsidR="00A831FD" w:rsidRPr="00C4178E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44" w:author="Fegie" w:date="2021-04-28T12:03:00Z"/>
                <w:rFonts w:hAnsi="標楷體"/>
              </w:rPr>
              <w:pPrChange w:id="11245" w:author="Fegie" w:date="2021-04-28T12:03:00Z">
                <w:pPr/>
              </w:pPrChange>
            </w:pPr>
            <w:del w:id="11246" w:author="Fegie" w:date="2021-04-28T12:03:00Z">
              <w:r w:rsidRPr="00C4178E" w:rsidDel="009661CB">
                <w:rPr>
                  <w:rFonts w:hAnsi="標楷體"/>
                </w:rPr>
                <w:delText>X(10)</w:delText>
              </w:r>
              <w:bookmarkStart w:id="11247" w:name="_Toc71199213"/>
              <w:bookmarkEnd w:id="11247"/>
            </w:del>
          </w:p>
        </w:tc>
        <w:tc>
          <w:tcPr>
            <w:tcW w:w="1098" w:type="dxa"/>
          </w:tcPr>
          <w:p w14:paraId="038B49D6" w14:textId="0FDB56FC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48" w:author="Fegie" w:date="2021-04-28T12:03:00Z"/>
                <w:rFonts w:hAnsi="標楷體"/>
              </w:rPr>
              <w:pPrChange w:id="11249" w:author="Fegie" w:date="2021-04-28T12:03:00Z">
                <w:pPr/>
              </w:pPrChange>
            </w:pPr>
            <w:bookmarkStart w:id="11250" w:name="_Toc71199214"/>
            <w:bookmarkEnd w:id="11250"/>
          </w:p>
        </w:tc>
        <w:tc>
          <w:tcPr>
            <w:tcW w:w="1176" w:type="dxa"/>
          </w:tcPr>
          <w:p w14:paraId="119C4055" w14:textId="6CA4B5B2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51" w:author="Fegie" w:date="2021-04-28T12:03:00Z"/>
                <w:rFonts w:hAnsi="標楷體"/>
              </w:rPr>
              <w:pPrChange w:id="11252" w:author="Fegie" w:date="2021-04-28T12:03:00Z">
                <w:pPr/>
              </w:pPrChange>
            </w:pPr>
            <w:bookmarkStart w:id="11253" w:name="_Toc71199215"/>
            <w:bookmarkEnd w:id="11253"/>
          </w:p>
        </w:tc>
        <w:tc>
          <w:tcPr>
            <w:tcW w:w="676" w:type="dxa"/>
          </w:tcPr>
          <w:p w14:paraId="325CA916" w14:textId="4ABFD5AD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54" w:author="Fegie" w:date="2021-04-28T12:03:00Z"/>
                <w:rFonts w:hAnsi="標楷體"/>
              </w:rPr>
              <w:pPrChange w:id="11255" w:author="Fegie" w:date="2021-04-28T12:03:00Z">
                <w:pPr/>
              </w:pPrChange>
            </w:pPr>
            <w:del w:id="11256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1257" w:name="_Toc71199216"/>
              <w:bookmarkEnd w:id="11257"/>
            </w:del>
          </w:p>
        </w:tc>
        <w:tc>
          <w:tcPr>
            <w:tcW w:w="696" w:type="dxa"/>
          </w:tcPr>
          <w:p w14:paraId="27CF9147" w14:textId="3C75266A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58" w:author="Fegie" w:date="2021-04-28T12:03:00Z"/>
                <w:rFonts w:hAnsi="標楷體"/>
              </w:rPr>
              <w:pPrChange w:id="11259" w:author="Fegie" w:date="2021-04-28T12:03:00Z">
                <w:pPr/>
              </w:pPrChange>
            </w:pPr>
            <w:bookmarkStart w:id="11260" w:name="_Toc71199217"/>
            <w:bookmarkEnd w:id="11260"/>
          </w:p>
        </w:tc>
        <w:tc>
          <w:tcPr>
            <w:tcW w:w="3514" w:type="dxa"/>
          </w:tcPr>
          <w:p w14:paraId="610513ED" w14:textId="49772E97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61" w:author="Fegie" w:date="2021-04-28T12:03:00Z"/>
                <w:rFonts w:hAnsi="標楷體"/>
              </w:rPr>
              <w:pPrChange w:id="11262" w:author="Fegie" w:date="2021-04-28T12:03:00Z">
                <w:pPr/>
              </w:pPrChange>
            </w:pPr>
            <w:del w:id="11263" w:author="Fegie" w:date="2021-04-28T12:03:00Z">
              <w:r w:rsidRPr="009B2BD3" w:rsidDel="009661CB">
                <w:rPr>
                  <w:rFonts w:hAnsi="標楷體" w:hint="eastAsia"/>
                </w:rPr>
                <w:delText>i.必須輸入</w:delText>
              </w:r>
              <w:bookmarkStart w:id="11264" w:name="_Toc71199218"/>
              <w:bookmarkEnd w:id="11264"/>
            </w:del>
          </w:p>
        </w:tc>
        <w:bookmarkStart w:id="11265" w:name="_Toc71199219"/>
        <w:bookmarkEnd w:id="11265"/>
      </w:tr>
    </w:tbl>
    <w:p w14:paraId="46E34B33" w14:textId="39CC8189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66" w:author="Fegie" w:date="2021-04-28T12:03:00Z"/>
          <w:rFonts w:hAnsi="標楷體"/>
        </w:rPr>
        <w:pPrChange w:id="11267" w:author="Fegie" w:date="2021-04-28T12:03:00Z">
          <w:pPr/>
        </w:pPrChange>
      </w:pPr>
      <w:bookmarkStart w:id="11268" w:name="_Toc71199220"/>
      <w:bookmarkEnd w:id="11268"/>
    </w:p>
    <w:p w14:paraId="18C8B354" w14:textId="39806171" w:rsidR="00A831FD" w:rsidDel="009661CB" w:rsidRDefault="00A831FD">
      <w:pPr>
        <w:pStyle w:val="3"/>
        <w:numPr>
          <w:ilvl w:val="5"/>
          <w:numId w:val="6"/>
        </w:numPr>
        <w:ind w:left="1701" w:hanging="1134"/>
        <w:rPr>
          <w:del w:id="11269" w:author="Fegie" w:date="2021-04-28T12:03:00Z"/>
        </w:rPr>
        <w:pPrChange w:id="11270" w:author="Fegie" w:date="2021-04-28T12:03:00Z">
          <w:pPr>
            <w:pStyle w:val="a"/>
          </w:pPr>
        </w:pPrChange>
      </w:pPr>
      <w:del w:id="11271" w:author="Fegie" w:date="2021-04-28T12:03:00Z">
        <w:r w:rsidDel="009661CB">
          <w:rPr>
            <w:rFonts w:hint="eastAsia"/>
          </w:rPr>
          <w:delText>輸出</w:delText>
        </w:r>
        <w:r w:rsidRPr="003972CE" w:rsidDel="009661CB">
          <w:delText>畫面資料說明</w:delText>
        </w:r>
        <w:bookmarkStart w:id="11272" w:name="_Toc71199221"/>
        <w:bookmarkEnd w:id="11272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854"/>
        <w:gridCol w:w="4252"/>
        <w:gridCol w:w="2693"/>
      </w:tblGrid>
      <w:tr w:rsidR="00A831FD" w:rsidRPr="00115634" w:rsidDel="009661CB" w14:paraId="68A14790" w14:textId="40454F33" w:rsidTr="009E399C">
        <w:trPr>
          <w:trHeight w:val="388"/>
          <w:jc w:val="center"/>
          <w:del w:id="11273" w:author="Fegie" w:date="2021-04-28T12:03:00Z"/>
        </w:trPr>
        <w:tc>
          <w:tcPr>
            <w:tcW w:w="558" w:type="dxa"/>
            <w:vMerge w:val="restart"/>
          </w:tcPr>
          <w:p w14:paraId="66946226" w14:textId="2A14A74B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74" w:author="Fegie" w:date="2021-04-28T12:03:00Z"/>
                <w:rFonts w:hAnsi="標楷體"/>
              </w:rPr>
              <w:pPrChange w:id="11275" w:author="Fegie" w:date="2021-04-28T12:03:00Z">
                <w:pPr/>
              </w:pPrChange>
            </w:pPr>
            <w:del w:id="11276" w:author="Fegie" w:date="2021-04-28T12:03:00Z">
              <w:r w:rsidRPr="00115634" w:rsidDel="009661CB">
                <w:rPr>
                  <w:rFonts w:hAnsi="標楷體"/>
                </w:rPr>
                <w:delText>序號</w:delText>
              </w:r>
              <w:bookmarkStart w:id="11277" w:name="_Toc71199222"/>
              <w:bookmarkEnd w:id="11277"/>
            </w:del>
          </w:p>
        </w:tc>
        <w:tc>
          <w:tcPr>
            <w:tcW w:w="1854" w:type="dxa"/>
            <w:vMerge w:val="restart"/>
          </w:tcPr>
          <w:p w14:paraId="65863454" w14:textId="66B72EF1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78" w:author="Fegie" w:date="2021-04-28T12:03:00Z"/>
                <w:rFonts w:hAnsi="標楷體"/>
              </w:rPr>
              <w:pPrChange w:id="11279" w:author="Fegie" w:date="2021-04-28T12:03:00Z">
                <w:pPr/>
              </w:pPrChange>
            </w:pPr>
            <w:del w:id="11280" w:author="Fegie" w:date="2021-04-28T12:03:00Z">
              <w:r w:rsidRPr="00115634" w:rsidDel="009661CB">
                <w:rPr>
                  <w:rFonts w:hAnsi="標楷體"/>
                </w:rPr>
                <w:delText>欄位</w:delText>
              </w:r>
              <w:bookmarkStart w:id="11281" w:name="_Toc71199223"/>
              <w:bookmarkEnd w:id="11281"/>
            </w:del>
          </w:p>
        </w:tc>
        <w:tc>
          <w:tcPr>
            <w:tcW w:w="4252" w:type="dxa"/>
          </w:tcPr>
          <w:p w14:paraId="68926343" w14:textId="773B9145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82" w:author="Fegie" w:date="2021-04-28T12:03:00Z"/>
                <w:rFonts w:hAnsi="標楷體"/>
              </w:rPr>
              <w:pPrChange w:id="11283" w:author="Fegie" w:date="2021-04-28T12:03:00Z">
                <w:pPr>
                  <w:jc w:val="center"/>
                </w:pPr>
              </w:pPrChange>
            </w:pPr>
            <w:del w:id="11284" w:author="Fegie" w:date="2021-04-28T12:03:00Z">
              <w:r w:rsidRPr="00115634" w:rsidDel="009661CB">
                <w:rPr>
                  <w:rFonts w:hAnsi="標楷體"/>
                </w:rPr>
                <w:delText>說明</w:delText>
              </w:r>
              <w:bookmarkStart w:id="11285" w:name="_Toc71199224"/>
              <w:bookmarkEnd w:id="11285"/>
            </w:del>
          </w:p>
        </w:tc>
        <w:tc>
          <w:tcPr>
            <w:tcW w:w="2693" w:type="dxa"/>
            <w:vMerge w:val="restart"/>
          </w:tcPr>
          <w:p w14:paraId="52F6FEFE" w14:textId="2FF760B2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86" w:author="Fegie" w:date="2021-04-28T12:03:00Z"/>
                <w:rFonts w:hAnsi="標楷體"/>
              </w:rPr>
              <w:pPrChange w:id="11287" w:author="Fegie" w:date="2021-04-28T12:03:00Z">
                <w:pPr/>
              </w:pPrChange>
            </w:pPr>
            <w:del w:id="11288" w:author="Fegie" w:date="2021-04-28T12:03:00Z">
              <w:r w:rsidRPr="00115634" w:rsidDel="009661CB">
                <w:rPr>
                  <w:rFonts w:hAnsi="標楷體"/>
                </w:rPr>
                <w:delText>處理邏輯及注意事項</w:delText>
              </w:r>
              <w:bookmarkStart w:id="11289" w:name="_Toc71199225"/>
              <w:bookmarkEnd w:id="11289"/>
            </w:del>
          </w:p>
        </w:tc>
        <w:bookmarkStart w:id="11290" w:name="_Toc71199226"/>
        <w:bookmarkEnd w:id="11290"/>
      </w:tr>
      <w:tr w:rsidR="00A831FD" w:rsidRPr="00115634" w:rsidDel="009661CB" w14:paraId="2FA89992" w14:textId="5CB26ACE" w:rsidTr="009E399C">
        <w:trPr>
          <w:trHeight w:val="244"/>
          <w:jc w:val="center"/>
          <w:del w:id="11291" w:author="Fegie" w:date="2021-04-28T12:03:00Z"/>
        </w:trPr>
        <w:tc>
          <w:tcPr>
            <w:tcW w:w="558" w:type="dxa"/>
            <w:vMerge/>
          </w:tcPr>
          <w:p w14:paraId="0E4351BB" w14:textId="3DFC3CC2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92" w:author="Fegie" w:date="2021-04-28T12:03:00Z"/>
                <w:rFonts w:hAnsi="標楷體"/>
              </w:rPr>
              <w:pPrChange w:id="11293" w:author="Fegie" w:date="2021-04-28T12:03:00Z">
                <w:pPr/>
              </w:pPrChange>
            </w:pPr>
            <w:bookmarkStart w:id="11294" w:name="_Toc71199227"/>
            <w:bookmarkEnd w:id="11294"/>
          </w:p>
        </w:tc>
        <w:tc>
          <w:tcPr>
            <w:tcW w:w="1854" w:type="dxa"/>
            <w:vMerge/>
          </w:tcPr>
          <w:p w14:paraId="47A3346C" w14:textId="10B3A12A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95" w:author="Fegie" w:date="2021-04-28T12:03:00Z"/>
                <w:rFonts w:hAnsi="標楷體"/>
              </w:rPr>
              <w:pPrChange w:id="11296" w:author="Fegie" w:date="2021-04-28T12:03:00Z">
                <w:pPr/>
              </w:pPrChange>
            </w:pPr>
            <w:bookmarkStart w:id="11297" w:name="_Toc71199228"/>
            <w:bookmarkEnd w:id="11297"/>
          </w:p>
        </w:tc>
        <w:tc>
          <w:tcPr>
            <w:tcW w:w="4252" w:type="dxa"/>
          </w:tcPr>
          <w:p w14:paraId="5B1EE3A2" w14:textId="20754142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98" w:author="Fegie" w:date="2021-04-28T12:03:00Z"/>
                <w:rFonts w:hAnsi="標楷體"/>
              </w:rPr>
              <w:pPrChange w:id="11299" w:author="Fegie" w:date="2021-04-28T12:03:00Z">
                <w:pPr/>
              </w:pPrChange>
            </w:pPr>
            <w:del w:id="11300" w:author="Fegie" w:date="2021-04-28T12:03:00Z">
              <w:r w:rsidRPr="00115634" w:rsidDel="009661CB">
                <w:rPr>
                  <w:rFonts w:hAnsi="標楷體" w:hint="eastAsia"/>
                </w:rPr>
                <w:delText>資料型態長度</w:delText>
              </w:r>
              <w:bookmarkStart w:id="11301" w:name="_Toc71199229"/>
              <w:bookmarkEnd w:id="11301"/>
            </w:del>
          </w:p>
        </w:tc>
        <w:tc>
          <w:tcPr>
            <w:tcW w:w="2693" w:type="dxa"/>
            <w:vMerge/>
          </w:tcPr>
          <w:p w14:paraId="4B0F93DE" w14:textId="4D554E87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02" w:author="Fegie" w:date="2021-04-28T12:03:00Z"/>
                <w:rFonts w:hAnsi="標楷體"/>
              </w:rPr>
              <w:pPrChange w:id="11303" w:author="Fegie" w:date="2021-04-28T12:03:00Z">
                <w:pPr/>
              </w:pPrChange>
            </w:pPr>
            <w:bookmarkStart w:id="11304" w:name="_Toc71199230"/>
            <w:bookmarkEnd w:id="11304"/>
          </w:p>
        </w:tc>
        <w:bookmarkStart w:id="11305" w:name="_Toc71199231"/>
        <w:bookmarkEnd w:id="11305"/>
      </w:tr>
      <w:tr w:rsidR="00A831FD" w:rsidRPr="00115634" w:rsidDel="009661CB" w14:paraId="6FB1CA8B" w14:textId="7CCB5AB2" w:rsidTr="009E399C">
        <w:trPr>
          <w:trHeight w:val="244"/>
          <w:jc w:val="center"/>
          <w:del w:id="11306" w:author="Fegie" w:date="2021-04-28T12:03:00Z"/>
        </w:trPr>
        <w:tc>
          <w:tcPr>
            <w:tcW w:w="558" w:type="dxa"/>
          </w:tcPr>
          <w:p w14:paraId="72183B6C" w14:textId="112AE86F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07" w:author="Fegie" w:date="2021-04-28T12:03:00Z"/>
                <w:rFonts w:hAnsi="標楷體"/>
              </w:rPr>
              <w:pPrChange w:id="11308" w:author="Fegie" w:date="2021-04-28T12:03:00Z">
                <w:pPr/>
              </w:pPrChange>
            </w:pPr>
            <w:del w:id="11309" w:author="Fegie" w:date="2021-04-28T12:03:00Z">
              <w:r w:rsidRPr="00115634" w:rsidDel="009661CB">
                <w:rPr>
                  <w:rFonts w:hAnsi="標楷體" w:hint="eastAsia"/>
                </w:rPr>
                <w:delText>1.</w:delText>
              </w:r>
              <w:bookmarkStart w:id="11310" w:name="_Toc71199232"/>
              <w:bookmarkEnd w:id="11310"/>
            </w:del>
          </w:p>
        </w:tc>
        <w:tc>
          <w:tcPr>
            <w:tcW w:w="1854" w:type="dxa"/>
          </w:tcPr>
          <w:p w14:paraId="26AC7FB8" w14:textId="5B7F0305" w:rsidR="00A831FD" w:rsidRPr="00C4178E" w:rsidDel="009661CB" w:rsidRDefault="0017057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11" w:author="Fegie" w:date="2021-04-28T12:03:00Z"/>
                <w:rFonts w:hAnsi="標楷體"/>
              </w:rPr>
              <w:pPrChange w:id="11312" w:author="Fegie" w:date="2021-04-28T12:03:00Z">
                <w:pPr/>
              </w:pPrChange>
            </w:pPr>
            <w:del w:id="11313" w:author="Fegie" w:date="2021-04-28T12:03:00Z">
              <w:r w:rsidRPr="00344823" w:rsidDel="009661CB">
                <w:rPr>
                  <w:rFonts w:hAnsi="標楷體"/>
                  <w:color w:val="FF0000"/>
                </w:rPr>
                <w:delText>統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一</w:delText>
              </w:r>
              <w:r w:rsidRPr="00344823" w:rsidDel="009661CB">
                <w:rPr>
                  <w:rFonts w:hAnsi="標楷體"/>
                  <w:color w:val="FF0000"/>
                </w:rPr>
                <w:delText>編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號</w:delText>
              </w:r>
              <w:bookmarkStart w:id="11314" w:name="_Toc71199233"/>
              <w:bookmarkEnd w:id="11314"/>
            </w:del>
          </w:p>
        </w:tc>
        <w:tc>
          <w:tcPr>
            <w:tcW w:w="4252" w:type="dxa"/>
          </w:tcPr>
          <w:p w14:paraId="42AC7575" w14:textId="500CE88D" w:rsidR="00A831FD" w:rsidRPr="00C4178E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15" w:author="Fegie" w:date="2021-04-28T12:03:00Z"/>
                <w:rFonts w:hAnsi="標楷體"/>
              </w:rPr>
              <w:pPrChange w:id="11316" w:author="Fegie" w:date="2021-04-28T12:03:00Z">
                <w:pPr/>
              </w:pPrChange>
            </w:pPr>
            <w:del w:id="11317" w:author="Fegie" w:date="2021-04-28T12:03:00Z">
              <w:r w:rsidRPr="00C4178E" w:rsidDel="009661CB">
                <w:rPr>
                  <w:rFonts w:hAnsi="標楷體"/>
                </w:rPr>
                <w:delText>X(10)</w:delText>
              </w:r>
              <w:bookmarkStart w:id="11318" w:name="_Toc71199234"/>
              <w:bookmarkEnd w:id="11318"/>
            </w:del>
          </w:p>
        </w:tc>
        <w:tc>
          <w:tcPr>
            <w:tcW w:w="2693" w:type="dxa"/>
          </w:tcPr>
          <w:p w14:paraId="6D22EB82" w14:textId="1A424E87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19" w:author="Fegie" w:date="2021-04-28T12:03:00Z"/>
                <w:rFonts w:hAnsi="標楷體"/>
              </w:rPr>
              <w:pPrChange w:id="11320" w:author="Fegie" w:date="2021-04-28T12:03:00Z">
                <w:pPr/>
              </w:pPrChange>
            </w:pPr>
            <w:bookmarkStart w:id="11321" w:name="_Toc71199235"/>
            <w:bookmarkEnd w:id="11321"/>
          </w:p>
        </w:tc>
        <w:bookmarkStart w:id="11322" w:name="_Toc71199236"/>
        <w:bookmarkEnd w:id="11322"/>
      </w:tr>
      <w:tr w:rsidR="00A831FD" w:rsidRPr="00115634" w:rsidDel="009661CB" w14:paraId="2281725E" w14:textId="1CA8FA17" w:rsidTr="009E399C">
        <w:trPr>
          <w:trHeight w:val="291"/>
          <w:jc w:val="center"/>
          <w:del w:id="11323" w:author="Fegie" w:date="2021-04-28T12:03:00Z"/>
        </w:trPr>
        <w:tc>
          <w:tcPr>
            <w:tcW w:w="9357" w:type="dxa"/>
            <w:gridSpan w:val="4"/>
          </w:tcPr>
          <w:p w14:paraId="12B41B21" w14:textId="20634DB6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24" w:author="Fegie" w:date="2021-04-28T12:03:00Z"/>
                <w:rFonts w:hAnsi="標楷體"/>
              </w:rPr>
              <w:pPrChange w:id="11325" w:author="Fegie" w:date="2021-04-28T12:03:00Z">
                <w:pPr/>
              </w:pPrChange>
            </w:pPr>
            <w:bookmarkStart w:id="11326" w:name="_Toc71199237"/>
            <w:bookmarkEnd w:id="11326"/>
          </w:p>
        </w:tc>
        <w:bookmarkStart w:id="11327" w:name="_Toc71199238"/>
        <w:bookmarkEnd w:id="11327"/>
      </w:tr>
      <w:tr w:rsidR="00A831FD" w:rsidRPr="00115634" w:rsidDel="009661CB" w14:paraId="1AA8B685" w14:textId="3B2E4E5E" w:rsidTr="009E399C">
        <w:trPr>
          <w:trHeight w:val="291"/>
          <w:jc w:val="center"/>
          <w:del w:id="11328" w:author="Fegie" w:date="2021-04-28T12:03:00Z"/>
        </w:trPr>
        <w:tc>
          <w:tcPr>
            <w:tcW w:w="2412" w:type="dxa"/>
            <w:gridSpan w:val="2"/>
          </w:tcPr>
          <w:p w14:paraId="5B0D4E86" w14:textId="1C7E9B49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29" w:author="Fegie" w:date="2021-04-28T12:03:00Z"/>
                <w:rFonts w:hAnsi="標楷體" w:cs="新細明體"/>
              </w:rPr>
              <w:pPrChange w:id="11330" w:author="Fegie" w:date="2021-04-28T12:03:00Z">
                <w:pPr/>
              </w:pPrChange>
            </w:pPr>
            <w:del w:id="11331" w:author="Fegie" w:date="2021-04-28T12:03:00Z">
              <w:r w:rsidRPr="00115634" w:rsidDel="009661CB">
                <w:rPr>
                  <w:rFonts w:hAnsi="標楷體" w:hint="eastAsia"/>
                </w:rPr>
                <w:delText>多筆式明細資料</w:delText>
              </w:r>
              <w:bookmarkStart w:id="11332" w:name="_Toc71199239"/>
              <w:bookmarkEnd w:id="11332"/>
            </w:del>
          </w:p>
        </w:tc>
        <w:tc>
          <w:tcPr>
            <w:tcW w:w="4252" w:type="dxa"/>
          </w:tcPr>
          <w:p w14:paraId="288A445F" w14:textId="40180CD9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33" w:author="Fegie" w:date="2021-04-28T12:03:00Z"/>
                <w:rFonts w:hAnsi="標楷體" w:cs="新細明體"/>
              </w:rPr>
              <w:pPrChange w:id="11334" w:author="Fegie" w:date="2021-04-28T12:03:00Z">
                <w:pPr/>
              </w:pPrChange>
            </w:pPr>
            <w:bookmarkStart w:id="11335" w:name="_Toc71199240"/>
            <w:bookmarkEnd w:id="11335"/>
          </w:p>
        </w:tc>
        <w:tc>
          <w:tcPr>
            <w:tcW w:w="2693" w:type="dxa"/>
          </w:tcPr>
          <w:p w14:paraId="5B6DB43F" w14:textId="75B1A5B0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36" w:author="Fegie" w:date="2021-04-28T12:03:00Z"/>
                <w:rFonts w:hAnsi="標楷體"/>
              </w:rPr>
              <w:pPrChange w:id="11337" w:author="Fegie" w:date="2021-04-28T12:03:00Z">
                <w:pPr/>
              </w:pPrChange>
            </w:pPr>
            <w:bookmarkStart w:id="11338" w:name="_Toc71199241"/>
            <w:bookmarkEnd w:id="11338"/>
          </w:p>
        </w:tc>
        <w:bookmarkStart w:id="11339" w:name="_Toc71199242"/>
        <w:bookmarkEnd w:id="11339"/>
      </w:tr>
      <w:tr w:rsidR="00A831FD" w:rsidRPr="00115634" w:rsidDel="009661CB" w14:paraId="17EF48ED" w14:textId="032E249D" w:rsidTr="009E399C">
        <w:trPr>
          <w:trHeight w:val="291"/>
          <w:jc w:val="center"/>
          <w:del w:id="11340" w:author="Fegie" w:date="2021-04-28T12:03:00Z"/>
        </w:trPr>
        <w:tc>
          <w:tcPr>
            <w:tcW w:w="2412" w:type="dxa"/>
            <w:gridSpan w:val="2"/>
          </w:tcPr>
          <w:p w14:paraId="556ED9CB" w14:textId="3BA94895" w:rsidR="00A831FD" w:rsidRPr="00C4178E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41" w:author="Fegie" w:date="2021-04-28T12:03:00Z"/>
                <w:rFonts w:hAnsi="標楷體"/>
                <w:lang w:eastAsia="zh-HK"/>
              </w:rPr>
              <w:pPrChange w:id="11342" w:author="Fegie" w:date="2021-04-28T12:03:00Z">
                <w:pPr/>
              </w:pPrChange>
            </w:pPr>
            <w:del w:id="11343" w:author="Fegie" w:date="2021-04-28T12:03:00Z">
              <w:r w:rsidRPr="00C4178E" w:rsidDel="009661CB">
                <w:rPr>
                  <w:rFonts w:hAnsi="標楷體" w:hint="eastAsia"/>
                </w:rPr>
                <w:delText>[修改]</w:delText>
              </w:r>
              <w:bookmarkStart w:id="11344" w:name="_Toc71199243"/>
              <w:bookmarkEnd w:id="11344"/>
            </w:del>
          </w:p>
        </w:tc>
        <w:tc>
          <w:tcPr>
            <w:tcW w:w="4252" w:type="dxa"/>
          </w:tcPr>
          <w:p w14:paraId="18A6138B" w14:textId="4AD22A13" w:rsidR="00A831FD" w:rsidRPr="00A831FD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45" w:author="Fegie" w:date="2021-04-28T12:03:00Z"/>
                <w:rFonts w:hAnsi="標楷體"/>
              </w:rPr>
              <w:pPrChange w:id="11346" w:author="Fegie" w:date="2021-04-28T12:03:00Z">
                <w:pPr/>
              </w:pPrChange>
            </w:pPr>
            <w:del w:id="11347" w:author="Fegie" w:date="2021-04-28T12:03:00Z">
              <w:r w:rsidRPr="00A831FD" w:rsidDel="009661CB">
                <w:rPr>
                  <w:rFonts w:hAnsi="標楷體" w:hint="eastAsia"/>
                </w:rPr>
                <w:delText>連結[L1106關聯戶資料維護-修改]</w:delText>
              </w:r>
              <w:bookmarkStart w:id="11348" w:name="_Toc71199244"/>
              <w:bookmarkEnd w:id="11348"/>
            </w:del>
          </w:p>
        </w:tc>
        <w:tc>
          <w:tcPr>
            <w:tcW w:w="2693" w:type="dxa"/>
          </w:tcPr>
          <w:p w14:paraId="36488A52" w14:textId="7BA4FA95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49" w:author="Fegie" w:date="2021-04-28T12:03:00Z"/>
                <w:rFonts w:hAnsi="標楷體"/>
              </w:rPr>
              <w:pPrChange w:id="11350" w:author="Fegie" w:date="2021-04-28T12:03:00Z">
                <w:pPr/>
              </w:pPrChange>
            </w:pPr>
            <w:bookmarkStart w:id="11351" w:name="_Toc71199245"/>
            <w:bookmarkEnd w:id="11351"/>
          </w:p>
        </w:tc>
        <w:bookmarkStart w:id="11352" w:name="_Toc71199246"/>
        <w:bookmarkEnd w:id="11352"/>
      </w:tr>
      <w:tr w:rsidR="00A831FD" w:rsidRPr="00115634" w:rsidDel="009661CB" w14:paraId="2FF4F260" w14:textId="1F3F2ED0" w:rsidTr="009E399C">
        <w:trPr>
          <w:trHeight w:val="291"/>
          <w:jc w:val="center"/>
          <w:del w:id="11353" w:author="Fegie" w:date="2021-04-28T12:03:00Z"/>
        </w:trPr>
        <w:tc>
          <w:tcPr>
            <w:tcW w:w="2412" w:type="dxa"/>
            <w:gridSpan w:val="2"/>
          </w:tcPr>
          <w:p w14:paraId="51CD7D78" w14:textId="228CEBE8" w:rsidR="00A831FD" w:rsidRPr="000026EB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54" w:author="Fegie" w:date="2021-04-28T12:03:00Z"/>
                <w:rFonts w:hAnsi="標楷體"/>
              </w:rPr>
              <w:pPrChange w:id="11355" w:author="Fegie" w:date="2021-04-28T12:03:00Z">
                <w:pPr/>
              </w:pPrChange>
            </w:pPr>
            <w:del w:id="11356" w:author="Fegie" w:date="2021-04-28T12:03:00Z">
              <w:r w:rsidRPr="000026EB" w:rsidDel="009661CB">
                <w:rPr>
                  <w:rFonts w:hAnsi="標楷體" w:hint="eastAsia"/>
                </w:rPr>
                <w:delText>關聯戶</w:delText>
              </w:r>
              <w:r w:rsidRPr="000026EB" w:rsidDel="009661CB">
                <w:rPr>
                  <w:rFonts w:hAnsi="標楷體" w:hint="eastAsia"/>
                  <w:lang w:eastAsia="zh-HK"/>
                </w:rPr>
                <w:delText>種</w:delText>
              </w:r>
              <w:r w:rsidRPr="000026EB" w:rsidDel="009661CB">
                <w:rPr>
                  <w:rFonts w:hAnsi="標楷體" w:hint="eastAsia"/>
                </w:rPr>
                <w:delText>類</w:delText>
              </w:r>
              <w:bookmarkStart w:id="11357" w:name="_Toc71199247"/>
              <w:bookmarkEnd w:id="11357"/>
            </w:del>
          </w:p>
        </w:tc>
        <w:tc>
          <w:tcPr>
            <w:tcW w:w="4252" w:type="dxa"/>
          </w:tcPr>
          <w:p w14:paraId="53534879" w14:textId="0649C13F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58" w:author="Fegie" w:date="2021-04-28T12:03:00Z"/>
                <w:rFonts w:hAnsi="標楷體"/>
              </w:rPr>
              <w:pPrChange w:id="11359" w:author="Fegie" w:date="2021-04-28T12:03:00Z">
                <w:pPr/>
              </w:pPrChange>
            </w:pPr>
            <w:del w:id="11360" w:author="Fegie" w:date="2021-04-28T12:03:00Z">
              <w:r w:rsidDel="009661CB">
                <w:rPr>
                  <w:rFonts w:hAnsi="標楷體"/>
                </w:rPr>
                <w:delText>X(10)</w:delText>
              </w:r>
              <w:bookmarkStart w:id="11361" w:name="_Toc71199248"/>
              <w:bookmarkEnd w:id="11361"/>
            </w:del>
          </w:p>
        </w:tc>
        <w:tc>
          <w:tcPr>
            <w:tcW w:w="2693" w:type="dxa"/>
          </w:tcPr>
          <w:p w14:paraId="3D1028AB" w14:textId="56874A6D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62" w:author="Fegie" w:date="2021-04-28T12:03:00Z"/>
                <w:rFonts w:hAnsi="標楷體"/>
              </w:rPr>
              <w:pPrChange w:id="11363" w:author="Fegie" w:date="2021-04-28T12:03:00Z">
                <w:pPr/>
              </w:pPrChange>
            </w:pPr>
            <w:bookmarkStart w:id="11364" w:name="_Toc71199249"/>
            <w:bookmarkEnd w:id="11364"/>
          </w:p>
        </w:tc>
        <w:bookmarkStart w:id="11365" w:name="_Toc71199250"/>
        <w:bookmarkEnd w:id="11365"/>
      </w:tr>
      <w:tr w:rsidR="00A831FD" w:rsidRPr="00115634" w:rsidDel="009661CB" w14:paraId="4235E5C8" w14:textId="399B1C9D" w:rsidTr="009E399C">
        <w:trPr>
          <w:trHeight w:val="291"/>
          <w:jc w:val="center"/>
          <w:del w:id="11366" w:author="Fegie" w:date="2021-04-28T12:03:00Z"/>
        </w:trPr>
        <w:tc>
          <w:tcPr>
            <w:tcW w:w="2412" w:type="dxa"/>
            <w:gridSpan w:val="2"/>
          </w:tcPr>
          <w:p w14:paraId="630326F0" w14:textId="0F1F63C9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67" w:author="Fegie" w:date="2021-04-28T12:03:00Z"/>
                <w:rFonts w:hAnsi="標楷體"/>
              </w:rPr>
              <w:pPrChange w:id="11368" w:author="Fegie" w:date="2021-04-28T12:03:00Z">
                <w:pPr/>
              </w:pPrChange>
            </w:pPr>
            <w:del w:id="11369" w:author="Fegie" w:date="2021-04-28T12:03:00Z">
              <w:r w:rsidRPr="009B2BD3" w:rsidDel="009661CB">
                <w:rPr>
                  <w:rFonts w:hAnsi="標楷體" w:hint="eastAsia"/>
                </w:rPr>
                <w:delText>關聯戶編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號</w:delText>
              </w:r>
              <w:r w:rsidRPr="009B2BD3" w:rsidDel="009661CB">
                <w:rPr>
                  <w:rFonts w:hAnsi="標楷體" w:hint="eastAsia"/>
                </w:rPr>
                <w:delText xml:space="preserve">    </w:delText>
              </w:r>
              <w:bookmarkStart w:id="11370" w:name="_Toc71199251"/>
              <w:bookmarkEnd w:id="11370"/>
            </w:del>
          </w:p>
        </w:tc>
        <w:tc>
          <w:tcPr>
            <w:tcW w:w="4252" w:type="dxa"/>
          </w:tcPr>
          <w:p w14:paraId="0AF9ABC5" w14:textId="3E1CF8BB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71" w:author="Fegie" w:date="2021-04-28T12:03:00Z"/>
                <w:rFonts w:hAnsi="標楷體"/>
              </w:rPr>
              <w:pPrChange w:id="11372" w:author="Fegie" w:date="2021-04-28T12:03:00Z">
                <w:pPr/>
              </w:pPrChange>
            </w:pPr>
            <w:del w:id="11373" w:author="Fegie" w:date="2021-04-28T12:03:00Z">
              <w:r w:rsidDel="009661CB">
                <w:rPr>
                  <w:rFonts w:hAnsi="標楷體"/>
                </w:rPr>
                <w:delText>X(10)</w:delText>
              </w:r>
              <w:bookmarkStart w:id="11374" w:name="_Toc71199252"/>
              <w:bookmarkEnd w:id="11374"/>
            </w:del>
          </w:p>
        </w:tc>
        <w:tc>
          <w:tcPr>
            <w:tcW w:w="2693" w:type="dxa"/>
          </w:tcPr>
          <w:p w14:paraId="273F4B3B" w14:textId="787EF572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75" w:author="Fegie" w:date="2021-04-28T12:03:00Z"/>
                <w:rFonts w:hAnsi="標楷體"/>
              </w:rPr>
              <w:pPrChange w:id="11376" w:author="Fegie" w:date="2021-04-28T12:03:00Z">
                <w:pPr/>
              </w:pPrChange>
            </w:pPr>
            <w:bookmarkStart w:id="11377" w:name="_Toc71199253"/>
            <w:bookmarkEnd w:id="11377"/>
          </w:p>
        </w:tc>
        <w:bookmarkStart w:id="11378" w:name="_Toc71199254"/>
        <w:bookmarkEnd w:id="11378"/>
      </w:tr>
      <w:tr w:rsidR="00A831FD" w:rsidRPr="00115634" w:rsidDel="009661CB" w14:paraId="7DD3DA2F" w14:textId="714FA1E8" w:rsidTr="009E399C">
        <w:trPr>
          <w:trHeight w:val="291"/>
          <w:jc w:val="center"/>
          <w:del w:id="11379" w:author="Fegie" w:date="2021-04-28T12:03:00Z"/>
        </w:trPr>
        <w:tc>
          <w:tcPr>
            <w:tcW w:w="2412" w:type="dxa"/>
            <w:gridSpan w:val="2"/>
          </w:tcPr>
          <w:p w14:paraId="28BD1135" w14:textId="165AF57D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80" w:author="Fegie" w:date="2021-04-28T12:03:00Z"/>
                <w:rFonts w:hAnsi="標楷體"/>
              </w:rPr>
              <w:pPrChange w:id="11381" w:author="Fegie" w:date="2021-04-28T12:03:00Z">
                <w:pPr/>
              </w:pPrChange>
            </w:pPr>
            <w:del w:id="11382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hAnsi="標楷體" w:hint="eastAsia"/>
                </w:rPr>
                <w:delText>動</w:delText>
              </w:r>
              <w:r w:rsidDel="009661CB">
                <w:rPr>
                  <w:rFonts w:hAnsi="標楷體" w:hint="eastAsia"/>
                  <w:lang w:eastAsia="zh-HK"/>
                </w:rPr>
                <w:delText>人員</w:delText>
              </w:r>
              <w:bookmarkStart w:id="11383" w:name="_Toc71199255"/>
              <w:bookmarkEnd w:id="11383"/>
            </w:del>
          </w:p>
        </w:tc>
        <w:tc>
          <w:tcPr>
            <w:tcW w:w="4252" w:type="dxa"/>
          </w:tcPr>
          <w:p w14:paraId="7849F924" w14:textId="239756D5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84" w:author="Fegie" w:date="2021-04-28T12:03:00Z"/>
                <w:rFonts w:hAnsi="標楷體"/>
              </w:rPr>
              <w:pPrChange w:id="11385" w:author="Fegie" w:date="2021-04-28T12:03:00Z">
                <w:pPr/>
              </w:pPrChange>
            </w:pPr>
            <w:del w:id="11386" w:author="Fegie" w:date="2021-04-28T12:03:00Z">
              <w:r w:rsidDel="009661CB">
                <w:rPr>
                  <w:rFonts w:hAnsi="標楷體"/>
                </w:rPr>
                <w:delText>X(06)</w:delText>
              </w:r>
              <w:bookmarkStart w:id="11387" w:name="_Toc71199256"/>
              <w:bookmarkEnd w:id="11387"/>
            </w:del>
          </w:p>
        </w:tc>
        <w:tc>
          <w:tcPr>
            <w:tcW w:w="2693" w:type="dxa"/>
          </w:tcPr>
          <w:p w14:paraId="48E7C094" w14:textId="7FEAE492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88" w:author="Fegie" w:date="2021-04-28T12:03:00Z"/>
                <w:rFonts w:hAnsi="標楷體"/>
              </w:rPr>
              <w:pPrChange w:id="11389" w:author="Fegie" w:date="2021-04-28T12:03:00Z">
                <w:pPr/>
              </w:pPrChange>
            </w:pPr>
            <w:bookmarkStart w:id="11390" w:name="_Toc71199257"/>
            <w:bookmarkEnd w:id="11390"/>
          </w:p>
        </w:tc>
        <w:bookmarkStart w:id="11391" w:name="_Toc71199258"/>
        <w:bookmarkEnd w:id="11391"/>
      </w:tr>
      <w:tr w:rsidR="00A831FD" w:rsidRPr="00115634" w:rsidDel="009661CB" w14:paraId="20C71889" w14:textId="2F2AE5A8" w:rsidTr="009E399C">
        <w:trPr>
          <w:trHeight w:val="291"/>
          <w:jc w:val="center"/>
          <w:del w:id="11392" w:author="Fegie" w:date="2021-04-28T12:03:00Z"/>
        </w:trPr>
        <w:tc>
          <w:tcPr>
            <w:tcW w:w="2412" w:type="dxa"/>
            <w:gridSpan w:val="2"/>
          </w:tcPr>
          <w:p w14:paraId="436636E8" w14:textId="0E8CE536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93" w:author="Fegie" w:date="2021-04-28T12:03:00Z"/>
                <w:rFonts w:hAnsi="標楷體"/>
              </w:rPr>
              <w:pPrChange w:id="11394" w:author="Fegie" w:date="2021-04-28T12:03:00Z">
                <w:pPr/>
              </w:pPrChange>
            </w:pPr>
            <w:del w:id="11395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hAnsi="標楷體" w:hint="eastAsia"/>
                </w:rPr>
                <w:delText>動</w:delText>
              </w:r>
              <w:r w:rsidDel="009661CB">
                <w:rPr>
                  <w:rFonts w:hAnsi="標楷體" w:hint="eastAsia"/>
                  <w:lang w:eastAsia="zh-HK"/>
                </w:rPr>
                <w:delText>日期</w:delText>
              </w:r>
              <w:bookmarkStart w:id="11396" w:name="_Toc71199259"/>
              <w:bookmarkEnd w:id="11396"/>
            </w:del>
          </w:p>
        </w:tc>
        <w:tc>
          <w:tcPr>
            <w:tcW w:w="4252" w:type="dxa"/>
          </w:tcPr>
          <w:p w14:paraId="4355499C" w14:textId="55318DBA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97" w:author="Fegie" w:date="2021-04-28T12:03:00Z"/>
                <w:rFonts w:hAnsi="標楷體"/>
              </w:rPr>
              <w:pPrChange w:id="11398" w:author="Fegie" w:date="2021-04-28T12:03:00Z">
                <w:pPr/>
              </w:pPrChange>
            </w:pPr>
            <w:del w:id="11399" w:author="Fegie" w:date="2021-04-28T12:03:00Z">
              <w:r w:rsidDel="009661CB">
                <w:rPr>
                  <w:rFonts w:hAnsi="標楷體"/>
                </w:rPr>
                <w:delText>999/99/99</w:delText>
              </w:r>
              <w:bookmarkStart w:id="11400" w:name="_Toc71199260"/>
              <w:bookmarkEnd w:id="11400"/>
            </w:del>
          </w:p>
        </w:tc>
        <w:tc>
          <w:tcPr>
            <w:tcW w:w="2693" w:type="dxa"/>
          </w:tcPr>
          <w:p w14:paraId="39F5ABA8" w14:textId="6916EA64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01" w:author="Fegie" w:date="2021-04-28T12:03:00Z"/>
                <w:rFonts w:hAnsi="標楷體"/>
              </w:rPr>
              <w:pPrChange w:id="11402" w:author="Fegie" w:date="2021-04-28T12:03:00Z">
                <w:pPr/>
              </w:pPrChange>
            </w:pPr>
            <w:bookmarkStart w:id="11403" w:name="_Toc71199261"/>
            <w:bookmarkEnd w:id="11403"/>
          </w:p>
        </w:tc>
        <w:bookmarkStart w:id="11404" w:name="_Toc71199262"/>
        <w:bookmarkEnd w:id="11404"/>
      </w:tr>
      <w:tr w:rsidR="00A831FD" w:rsidRPr="00115634" w:rsidDel="009661CB" w14:paraId="7AB13312" w14:textId="3BA59314" w:rsidTr="009E399C">
        <w:trPr>
          <w:trHeight w:val="291"/>
          <w:jc w:val="center"/>
          <w:del w:id="11405" w:author="Fegie" w:date="2021-04-28T12:03:00Z"/>
        </w:trPr>
        <w:tc>
          <w:tcPr>
            <w:tcW w:w="2412" w:type="dxa"/>
            <w:gridSpan w:val="2"/>
          </w:tcPr>
          <w:p w14:paraId="110504B5" w14:textId="2B3F8539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06" w:author="Fegie" w:date="2021-04-28T12:03:00Z"/>
                <w:rFonts w:hAnsi="標楷體"/>
              </w:rPr>
              <w:pPrChange w:id="11407" w:author="Fegie" w:date="2021-04-28T12:03:00Z">
                <w:pPr/>
              </w:pPrChange>
            </w:pPr>
            <w:del w:id="11408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啟</w:delText>
              </w:r>
              <w:r w:rsidRPr="00BC126F" w:rsidDel="009661CB">
                <w:rPr>
                  <w:rFonts w:hAnsi="標楷體" w:hint="eastAsia"/>
                </w:rPr>
                <w:delText>用</w:delText>
              </w:r>
              <w:r w:rsidRPr="00BC126F" w:rsidDel="009661CB">
                <w:rPr>
                  <w:rFonts w:hAnsi="標楷體" w:hint="eastAsia"/>
                  <w:lang w:eastAsia="zh-HK"/>
                </w:rPr>
                <w:delText>記號</w:delText>
              </w:r>
              <w:bookmarkStart w:id="11409" w:name="_Toc71199263"/>
              <w:bookmarkEnd w:id="11409"/>
            </w:del>
          </w:p>
        </w:tc>
        <w:tc>
          <w:tcPr>
            <w:tcW w:w="4252" w:type="dxa"/>
          </w:tcPr>
          <w:p w14:paraId="08924B6E" w14:textId="33933040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10" w:author="Fegie" w:date="2021-04-28T12:03:00Z"/>
                <w:rFonts w:hAnsi="標楷體"/>
              </w:rPr>
              <w:pPrChange w:id="11411" w:author="Fegie" w:date="2021-04-28T12:03:00Z">
                <w:pPr/>
              </w:pPrChange>
            </w:pPr>
            <w:del w:id="11412" w:author="Fegie" w:date="2021-04-28T12:03:00Z">
              <w:r w:rsidDel="009661CB">
                <w:rPr>
                  <w:rFonts w:hAnsi="標楷體"/>
                </w:rPr>
                <w:delText>X(02)</w:delText>
              </w:r>
              <w:bookmarkStart w:id="11413" w:name="_Toc71199264"/>
              <w:bookmarkEnd w:id="11413"/>
            </w:del>
          </w:p>
        </w:tc>
        <w:tc>
          <w:tcPr>
            <w:tcW w:w="2693" w:type="dxa"/>
          </w:tcPr>
          <w:p w14:paraId="6F646CDC" w14:textId="30AEC418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14" w:author="Fegie" w:date="2021-04-28T12:03:00Z"/>
                <w:rFonts w:hAnsi="標楷體"/>
              </w:rPr>
              <w:pPrChange w:id="11415" w:author="Fegie" w:date="2021-04-28T12:03:00Z">
                <w:pPr/>
              </w:pPrChange>
            </w:pPr>
            <w:bookmarkStart w:id="11416" w:name="_Toc71199265"/>
            <w:bookmarkEnd w:id="11416"/>
          </w:p>
        </w:tc>
        <w:bookmarkStart w:id="11417" w:name="_Toc71199266"/>
        <w:bookmarkEnd w:id="11417"/>
      </w:tr>
      <w:tr w:rsidR="00A831FD" w:rsidRPr="00115634" w:rsidDel="009661CB" w14:paraId="3FC28FB2" w14:textId="4F815821" w:rsidTr="009E399C">
        <w:trPr>
          <w:trHeight w:val="291"/>
          <w:jc w:val="center"/>
          <w:del w:id="11418" w:author="Fegie" w:date="2021-04-28T12:03:00Z"/>
        </w:trPr>
        <w:tc>
          <w:tcPr>
            <w:tcW w:w="2412" w:type="dxa"/>
            <w:gridSpan w:val="2"/>
          </w:tcPr>
          <w:p w14:paraId="7B01432E" w14:textId="0CE4BFAD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19" w:author="Fegie" w:date="2021-04-28T12:03:00Z"/>
                <w:rFonts w:hAnsi="標楷體"/>
              </w:rPr>
              <w:pPrChange w:id="11420" w:author="Fegie" w:date="2021-04-28T12:03:00Z">
                <w:pPr/>
              </w:pPrChange>
            </w:pPr>
            <w:del w:id="11421" w:author="Fegie" w:date="2021-04-28T12:03:00Z">
              <w:r w:rsidRPr="009B2BD3" w:rsidDel="009661CB">
                <w:rPr>
                  <w:rFonts w:hAnsi="標楷體" w:hint="eastAsia"/>
                  <w:lang w:eastAsia="zh-HK"/>
                </w:rPr>
                <w:delText>停用原</w:delText>
              </w:r>
              <w:r w:rsidRPr="009B2BD3" w:rsidDel="009661CB">
                <w:rPr>
                  <w:rFonts w:hAnsi="標楷體" w:hint="eastAsia"/>
                </w:rPr>
                <w:delText>因</w:delText>
              </w:r>
              <w:bookmarkStart w:id="11422" w:name="_Toc71199267"/>
              <w:bookmarkEnd w:id="11422"/>
            </w:del>
          </w:p>
        </w:tc>
        <w:tc>
          <w:tcPr>
            <w:tcW w:w="4252" w:type="dxa"/>
          </w:tcPr>
          <w:p w14:paraId="7A7B2F79" w14:textId="385E37B8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23" w:author="Fegie" w:date="2021-04-28T12:03:00Z"/>
                <w:rFonts w:hAnsi="標楷體"/>
              </w:rPr>
              <w:pPrChange w:id="11424" w:author="Fegie" w:date="2021-04-28T12:03:00Z">
                <w:pPr/>
              </w:pPrChange>
            </w:pPr>
            <w:del w:id="11425" w:author="Fegie" w:date="2021-04-28T12:03:00Z">
              <w:r w:rsidDel="009661CB">
                <w:rPr>
                  <w:rFonts w:hAnsi="標楷體"/>
                </w:rPr>
                <w:delText>X(40)</w:delText>
              </w:r>
              <w:bookmarkStart w:id="11426" w:name="_Toc71199268"/>
              <w:bookmarkEnd w:id="11426"/>
            </w:del>
          </w:p>
        </w:tc>
        <w:tc>
          <w:tcPr>
            <w:tcW w:w="2693" w:type="dxa"/>
          </w:tcPr>
          <w:p w14:paraId="62D92739" w14:textId="118C540E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27" w:author="Fegie" w:date="2021-04-28T12:03:00Z"/>
                <w:rFonts w:hAnsi="標楷體"/>
              </w:rPr>
              <w:pPrChange w:id="11428" w:author="Fegie" w:date="2021-04-28T12:03:00Z">
                <w:pPr/>
              </w:pPrChange>
            </w:pPr>
            <w:bookmarkStart w:id="11429" w:name="_Toc71199269"/>
            <w:bookmarkEnd w:id="11429"/>
          </w:p>
        </w:tc>
        <w:bookmarkStart w:id="11430" w:name="_Toc71199270"/>
        <w:bookmarkEnd w:id="11430"/>
      </w:tr>
    </w:tbl>
    <w:p w14:paraId="260F7F46" w14:textId="301EC8EC" w:rsidR="00742734" w:rsidRPr="009B2BD3" w:rsidDel="009661CB" w:rsidRDefault="00742734">
      <w:pPr>
        <w:pStyle w:val="3"/>
        <w:numPr>
          <w:ilvl w:val="5"/>
          <w:numId w:val="6"/>
        </w:numPr>
        <w:ind w:left="1701" w:hanging="1134"/>
        <w:rPr>
          <w:del w:id="11431" w:author="Fegie" w:date="2021-04-28T12:03:00Z"/>
          <w:rFonts w:hAnsi="標楷體"/>
        </w:rPr>
        <w:pPrChange w:id="11432" w:author="Fegie" w:date="2021-04-28T12:03:00Z">
          <w:pPr/>
        </w:pPrChange>
      </w:pPr>
      <w:bookmarkStart w:id="11433" w:name="_Toc71199271"/>
      <w:bookmarkEnd w:id="11433"/>
    </w:p>
    <w:p w14:paraId="3B927194" w14:textId="5E6FF2E4" w:rsidR="00252F5F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11434" w:author="Fegie" w:date="2021-04-28T12:03:00Z"/>
          <w:rFonts w:hAnsi="標楷體"/>
        </w:rPr>
        <w:pPrChange w:id="11435" w:author="Fegie" w:date="2021-04-28T12:03:00Z">
          <w:pPr/>
        </w:pPrChange>
      </w:pPr>
      <w:del w:id="11436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7C1C09BD" w14:textId="2CF19E09" w:rsidR="00252F5F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1437" w:author="Fegie" w:date="2021-04-28T12:03:00Z"/>
          <w:rFonts w:hAnsi="標楷體"/>
        </w:rPr>
      </w:pPr>
      <w:del w:id="11438" w:author="Fegie" w:date="2021-04-28T12:03:00Z">
        <w:r w:rsidRPr="009B2BD3" w:rsidDel="009661CB">
          <w:rPr>
            <w:rFonts w:hAnsi="標楷體" w:hint="eastAsia"/>
          </w:rPr>
          <w:delText>L1107</w:delText>
        </w:r>
        <w:r w:rsidR="00252F5F" w:rsidRPr="009B2BD3" w:rsidDel="009661CB">
          <w:rPr>
            <w:rFonts w:hAnsi="標楷體"/>
          </w:rPr>
          <w:delText xml:space="preserve"> </w:delText>
        </w:r>
        <w:r w:rsidR="002A3441" w:rsidRPr="009B2BD3" w:rsidDel="009661CB">
          <w:rPr>
            <w:rFonts w:hAnsi="標楷體" w:hint="eastAsia"/>
          </w:rPr>
          <w:delText>公司戶財務狀況管理</w:delText>
        </w:r>
        <w:bookmarkStart w:id="11439" w:name="_Toc71199272"/>
        <w:bookmarkEnd w:id="11439"/>
      </w:del>
    </w:p>
    <w:p w14:paraId="5AAE82BB" w14:textId="1394AD7B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440" w:author="Fegie" w:date="2021-04-28T12:03:00Z"/>
          <w:rFonts w:hAnsi="標楷體"/>
        </w:rPr>
        <w:pPrChange w:id="11441" w:author="Fegie" w:date="2021-04-28T12:03:00Z">
          <w:pPr>
            <w:pStyle w:val="a"/>
          </w:pPr>
        </w:pPrChange>
      </w:pPr>
      <w:del w:id="11442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1443" w:name="_Toc71199273"/>
        <w:bookmarkEnd w:id="11443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52F5F" w:rsidRPr="009B2BD3" w:rsidDel="009661CB" w14:paraId="498A4859" w14:textId="496BC286" w:rsidTr="008F3B39">
        <w:trPr>
          <w:trHeight w:val="277"/>
          <w:del w:id="1144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DA2F80" w14:textId="64FD2B60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45" w:author="Fegie" w:date="2021-04-28T12:03:00Z"/>
                <w:rFonts w:hAnsi="標楷體"/>
              </w:rPr>
              <w:pPrChange w:id="11446" w:author="Fegie" w:date="2021-04-28T12:03:00Z">
                <w:pPr/>
              </w:pPrChange>
            </w:pPr>
            <w:del w:id="11447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1448" w:name="_Toc71199274"/>
              <w:bookmarkEnd w:id="1144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5D2D1A" w14:textId="48DF3D1E" w:rsidR="002A3441" w:rsidRPr="009B2BD3" w:rsidDel="009661CB" w:rsidRDefault="002A3441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49" w:author="Fegie" w:date="2021-04-28T12:03:00Z"/>
                <w:rFonts w:hAnsi="標楷體"/>
              </w:rPr>
              <w:pPrChange w:id="11450" w:author="Fegie" w:date="2021-04-28T12:03:00Z">
                <w:pPr/>
              </w:pPrChange>
            </w:pPr>
            <w:del w:id="11451" w:author="Fegie" w:date="2021-04-28T12:03:00Z">
              <w:r w:rsidRPr="009B2BD3" w:rsidDel="009661CB">
                <w:rPr>
                  <w:rFonts w:hAnsi="標楷體" w:hint="eastAsia"/>
                </w:rPr>
                <w:delText>公司戶財務狀況管理</w:delText>
              </w:r>
              <w:bookmarkStart w:id="11452" w:name="_Toc71199275"/>
              <w:bookmarkEnd w:id="11452"/>
            </w:del>
          </w:p>
          <w:p w14:paraId="5597EBA0" w14:textId="7B9BD984" w:rsidR="002A3441" w:rsidRPr="009B2BD3" w:rsidDel="009661CB" w:rsidRDefault="002A3441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53" w:author="Fegie" w:date="2021-04-28T12:03:00Z"/>
                <w:rFonts w:hAnsi="標楷體"/>
              </w:rPr>
              <w:pPrChange w:id="11454" w:author="Fegie" w:date="2021-04-28T12:03:00Z">
                <w:pPr/>
              </w:pPrChange>
            </w:pPr>
            <w:del w:id="11455" w:author="Fegie" w:date="2021-04-28T12:03:00Z">
              <w:r w:rsidRPr="009B2BD3" w:rsidDel="009661CB">
                <w:rPr>
                  <w:rFonts w:hAnsi="標楷體" w:hint="eastAsia"/>
                </w:rPr>
                <w:delText>1.資產總額=現金+短期投資+應收帳款+存貨+長期投資+固定資產+其他資產</w:delText>
              </w:r>
              <w:bookmarkStart w:id="11456" w:name="_Toc71199276"/>
              <w:bookmarkEnd w:id="11456"/>
            </w:del>
          </w:p>
          <w:p w14:paraId="40374745" w14:textId="51ABD7DC" w:rsidR="002A3441" w:rsidRPr="009B2BD3" w:rsidDel="009661CB" w:rsidRDefault="002A3441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57" w:author="Fegie" w:date="2021-04-28T12:03:00Z"/>
                <w:rFonts w:hAnsi="標楷體"/>
              </w:rPr>
              <w:pPrChange w:id="11458" w:author="Fegie" w:date="2021-04-28T12:03:00Z">
                <w:pPr/>
              </w:pPrChange>
            </w:pPr>
            <w:del w:id="11459" w:author="Fegie" w:date="2021-04-28T12:03:00Z">
              <w:r w:rsidRPr="009B2BD3" w:rsidDel="009661CB">
                <w:rPr>
                  <w:rFonts w:hAnsi="標楷體" w:hint="eastAsia"/>
                </w:rPr>
                <w:delText>2.負債總額=銀行借款+其他流動負債+長期負債+其他負債</w:delText>
              </w:r>
              <w:bookmarkStart w:id="11460" w:name="_Toc71199277"/>
              <w:bookmarkEnd w:id="11460"/>
            </w:del>
          </w:p>
          <w:p w14:paraId="23B5FC5B" w14:textId="270D0231" w:rsidR="002A3441" w:rsidRPr="009B2BD3" w:rsidDel="009661CB" w:rsidRDefault="002A3441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61" w:author="Fegie" w:date="2021-04-28T12:03:00Z"/>
                <w:rFonts w:hAnsi="標楷體"/>
              </w:rPr>
              <w:pPrChange w:id="11462" w:author="Fegie" w:date="2021-04-28T12:03:00Z">
                <w:pPr/>
              </w:pPrChange>
            </w:pPr>
            <w:del w:id="11463" w:author="Fegie" w:date="2021-04-28T12:03:00Z">
              <w:r w:rsidRPr="009B2BD3" w:rsidDel="009661CB">
                <w:rPr>
                  <w:rFonts w:hAnsi="標楷體" w:hint="eastAsia"/>
                </w:rPr>
                <w:delText>3.簽證日期:須為有效日期</w:delText>
              </w:r>
              <w:bookmarkStart w:id="11464" w:name="_Toc71199278"/>
              <w:bookmarkEnd w:id="11464"/>
            </w:del>
          </w:p>
          <w:p w14:paraId="179F042E" w14:textId="48903CCF" w:rsidR="002A3441" w:rsidRPr="009B2BD3" w:rsidDel="009661CB" w:rsidRDefault="00742734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65" w:author="Fegie" w:date="2021-04-28T12:03:00Z"/>
                <w:rFonts w:hAnsi="標楷體"/>
              </w:rPr>
              <w:pPrChange w:id="11466" w:author="Fegie" w:date="2021-04-28T12:03:00Z">
                <w:pPr/>
              </w:pPrChange>
            </w:pPr>
            <w:del w:id="11467" w:author="Fegie" w:date="2021-04-28T12:03:00Z">
              <w:r w:rsidRPr="009B2BD3" w:rsidDel="009661CB">
                <w:rPr>
                  <w:rFonts w:hAnsi="標楷體" w:hint="eastAsia"/>
                </w:rPr>
                <w:delText>4</w:delText>
              </w:r>
              <w:r w:rsidR="002A3441" w:rsidRPr="009B2BD3" w:rsidDel="009661CB">
                <w:rPr>
                  <w:rFonts w:hAnsi="標楷體" w:hint="eastAsia"/>
                </w:rPr>
                <w:delText>.此功能提供建立公司戶之年度財簽資料</w:delText>
              </w:r>
              <w:bookmarkStart w:id="11468" w:name="_Toc71199279"/>
              <w:bookmarkEnd w:id="11468"/>
            </w:del>
          </w:p>
          <w:p w14:paraId="4A701960" w14:textId="075E583D" w:rsidR="00252F5F" w:rsidRPr="009B2BD3" w:rsidDel="009661CB" w:rsidRDefault="00742734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69" w:author="Fegie" w:date="2021-04-28T12:03:00Z"/>
                <w:rFonts w:hAnsi="標楷體"/>
              </w:rPr>
              <w:pPrChange w:id="11470" w:author="Fegie" w:date="2021-04-28T12:03:00Z">
                <w:pPr/>
              </w:pPrChange>
            </w:pPr>
            <w:del w:id="11471" w:author="Fegie" w:date="2021-04-28T12:03:00Z">
              <w:r w:rsidRPr="009B2BD3" w:rsidDel="009661CB">
                <w:rPr>
                  <w:rFonts w:hAnsi="標楷體" w:hint="eastAsia"/>
                </w:rPr>
                <w:delText>5</w:delText>
              </w:r>
              <w:r w:rsidR="002A3441" w:rsidRPr="009B2BD3" w:rsidDel="009661CB">
                <w:rPr>
                  <w:rFonts w:hAnsi="標楷體" w:hint="eastAsia"/>
                </w:rPr>
                <w:delText>.統一編號必須是顧客主檔已建立之法人資料</w:delText>
              </w:r>
              <w:bookmarkStart w:id="11472" w:name="_Toc71199280"/>
              <w:bookmarkEnd w:id="11472"/>
            </w:del>
          </w:p>
        </w:tc>
        <w:bookmarkStart w:id="11473" w:name="_Toc71199281"/>
        <w:bookmarkEnd w:id="11473"/>
      </w:tr>
      <w:tr w:rsidR="00252F5F" w:rsidRPr="009B2BD3" w:rsidDel="009661CB" w14:paraId="2749A2D5" w14:textId="77D02E32" w:rsidTr="008F3B39">
        <w:trPr>
          <w:trHeight w:val="277"/>
          <w:del w:id="1147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065B51" w14:textId="4B4087FD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75" w:author="Fegie" w:date="2021-04-28T12:03:00Z"/>
                <w:rFonts w:hAnsi="標楷體"/>
              </w:rPr>
              <w:pPrChange w:id="11476" w:author="Fegie" w:date="2021-04-28T12:03:00Z">
                <w:pPr/>
              </w:pPrChange>
            </w:pPr>
            <w:del w:id="11477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1478" w:name="_Toc71199282"/>
              <w:bookmarkEnd w:id="1147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EA1C39" w14:textId="05ADCE4E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79" w:author="Fegie" w:date="2021-04-28T12:03:00Z"/>
                <w:rFonts w:hAnsi="標楷體"/>
              </w:rPr>
              <w:pPrChange w:id="11480" w:author="Fegie" w:date="2021-04-28T12:03:00Z">
                <w:pPr/>
              </w:pPrChange>
            </w:pPr>
            <w:bookmarkStart w:id="11481" w:name="_Toc71199283"/>
            <w:bookmarkEnd w:id="11481"/>
          </w:p>
        </w:tc>
        <w:bookmarkStart w:id="11482" w:name="_Toc71199284"/>
        <w:bookmarkEnd w:id="11482"/>
      </w:tr>
      <w:tr w:rsidR="00252F5F" w:rsidRPr="009B2BD3" w:rsidDel="009661CB" w14:paraId="6BAADFCF" w14:textId="7C580845" w:rsidTr="008F3B39">
        <w:trPr>
          <w:trHeight w:val="773"/>
          <w:del w:id="1148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F87CFA" w14:textId="41A72D1B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84" w:author="Fegie" w:date="2021-04-28T12:03:00Z"/>
                <w:rFonts w:hAnsi="標楷體"/>
              </w:rPr>
              <w:pPrChange w:id="11485" w:author="Fegie" w:date="2021-04-28T12:03:00Z">
                <w:pPr/>
              </w:pPrChange>
            </w:pPr>
            <w:del w:id="11486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1487" w:name="_Toc71199285"/>
              <w:bookmarkEnd w:id="1148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DF541E" w14:textId="457A3535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88" w:author="Fegie" w:date="2021-04-28T12:03:00Z"/>
                <w:rFonts w:hAnsi="標楷體"/>
              </w:rPr>
              <w:pPrChange w:id="11489" w:author="Fegie" w:date="2021-04-28T12:03:00Z">
                <w:pPr/>
              </w:pPrChange>
            </w:pPr>
            <w:bookmarkStart w:id="11490" w:name="_Toc71199286"/>
            <w:bookmarkEnd w:id="11490"/>
          </w:p>
        </w:tc>
        <w:bookmarkStart w:id="11491" w:name="_Toc71199287"/>
        <w:bookmarkEnd w:id="11491"/>
      </w:tr>
      <w:tr w:rsidR="00252F5F" w:rsidRPr="009B2BD3" w:rsidDel="009661CB" w14:paraId="3FF9EB7A" w14:textId="7C4F5883" w:rsidTr="008F3B39">
        <w:trPr>
          <w:trHeight w:val="321"/>
          <w:del w:id="1149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58EB08" w14:textId="7DC4AB5E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93" w:author="Fegie" w:date="2021-04-28T12:03:00Z"/>
                <w:rFonts w:hAnsi="標楷體"/>
              </w:rPr>
              <w:pPrChange w:id="11494" w:author="Fegie" w:date="2021-04-28T12:03:00Z">
                <w:pPr/>
              </w:pPrChange>
            </w:pPr>
            <w:del w:id="11495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1496" w:name="_Toc71199288"/>
              <w:bookmarkEnd w:id="1149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3D5BDD" w14:textId="7CEF1D98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97" w:author="Fegie" w:date="2021-04-28T12:03:00Z"/>
                <w:rFonts w:hAnsi="標楷體"/>
              </w:rPr>
              <w:pPrChange w:id="11498" w:author="Fegie" w:date="2021-04-28T12:03:00Z">
                <w:pPr/>
              </w:pPrChange>
            </w:pPr>
            <w:bookmarkStart w:id="11499" w:name="_Toc71199289"/>
            <w:bookmarkEnd w:id="11499"/>
          </w:p>
        </w:tc>
        <w:bookmarkStart w:id="11500" w:name="_Toc71199290"/>
        <w:bookmarkEnd w:id="11500"/>
      </w:tr>
      <w:tr w:rsidR="00252F5F" w:rsidRPr="009B2BD3" w:rsidDel="009661CB" w14:paraId="0A00C468" w14:textId="275E00D1" w:rsidTr="008F3B39">
        <w:trPr>
          <w:trHeight w:val="1311"/>
          <w:del w:id="1150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CB7804" w14:textId="20C5F9CF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02" w:author="Fegie" w:date="2021-04-28T12:03:00Z"/>
                <w:rFonts w:hAnsi="標楷體"/>
              </w:rPr>
              <w:pPrChange w:id="11503" w:author="Fegie" w:date="2021-04-28T12:03:00Z">
                <w:pPr/>
              </w:pPrChange>
            </w:pPr>
            <w:del w:id="11504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1505" w:name="_Toc71199291"/>
              <w:bookmarkEnd w:id="1150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82359" w14:textId="660D4D5E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06" w:author="Fegie" w:date="2021-04-28T12:03:00Z"/>
                <w:rFonts w:hAnsi="標楷體"/>
              </w:rPr>
              <w:pPrChange w:id="11507" w:author="Fegie" w:date="2021-04-28T12:03:00Z">
                <w:pPr/>
              </w:pPrChange>
            </w:pPr>
            <w:bookmarkStart w:id="11508" w:name="_Toc71199292"/>
            <w:bookmarkEnd w:id="11508"/>
          </w:p>
        </w:tc>
        <w:bookmarkStart w:id="11509" w:name="_Toc71199293"/>
        <w:bookmarkEnd w:id="11509"/>
      </w:tr>
      <w:tr w:rsidR="00252F5F" w:rsidRPr="009B2BD3" w:rsidDel="009661CB" w14:paraId="5BBEC160" w14:textId="4E638F8D" w:rsidTr="008F3B39">
        <w:trPr>
          <w:trHeight w:val="278"/>
          <w:del w:id="1151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7B90AA" w14:textId="765B1105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11" w:author="Fegie" w:date="2021-04-28T12:03:00Z"/>
                <w:rFonts w:hAnsi="標楷體"/>
              </w:rPr>
              <w:pPrChange w:id="11512" w:author="Fegie" w:date="2021-04-28T12:03:00Z">
                <w:pPr/>
              </w:pPrChange>
            </w:pPr>
            <w:del w:id="11513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1514" w:name="_Toc71199294"/>
              <w:bookmarkEnd w:id="1151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699D27" w14:textId="1EA8D797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15" w:author="Fegie" w:date="2021-04-28T12:03:00Z"/>
                <w:rFonts w:hAnsi="標楷體"/>
              </w:rPr>
              <w:pPrChange w:id="11516" w:author="Fegie" w:date="2021-04-28T12:03:00Z">
                <w:pPr/>
              </w:pPrChange>
            </w:pPr>
            <w:bookmarkStart w:id="11517" w:name="_Toc71199295"/>
            <w:bookmarkEnd w:id="11517"/>
          </w:p>
        </w:tc>
        <w:bookmarkStart w:id="11518" w:name="_Toc71199296"/>
        <w:bookmarkEnd w:id="11518"/>
      </w:tr>
      <w:tr w:rsidR="00252F5F" w:rsidRPr="009B2BD3" w:rsidDel="009661CB" w14:paraId="75FD13DF" w14:textId="509726C3" w:rsidTr="008F3B39">
        <w:trPr>
          <w:trHeight w:val="358"/>
          <w:del w:id="1151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0D6268" w14:textId="3EC99499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20" w:author="Fegie" w:date="2021-04-28T12:03:00Z"/>
                <w:rFonts w:hAnsi="標楷體"/>
              </w:rPr>
              <w:pPrChange w:id="11521" w:author="Fegie" w:date="2021-04-28T12:03:00Z">
                <w:pPr/>
              </w:pPrChange>
            </w:pPr>
            <w:del w:id="11522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1523" w:name="_Toc71199297"/>
              <w:bookmarkEnd w:id="1152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850426" w14:textId="56568773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24" w:author="Fegie" w:date="2021-04-28T12:03:00Z"/>
                <w:rFonts w:hAnsi="標楷體"/>
              </w:rPr>
              <w:pPrChange w:id="11525" w:author="Fegie" w:date="2021-04-28T12:03:00Z">
                <w:pPr/>
              </w:pPrChange>
            </w:pPr>
            <w:bookmarkStart w:id="11526" w:name="_Toc71199298"/>
            <w:bookmarkEnd w:id="11526"/>
          </w:p>
        </w:tc>
        <w:bookmarkStart w:id="11527" w:name="_Toc71199299"/>
        <w:bookmarkEnd w:id="11527"/>
      </w:tr>
      <w:tr w:rsidR="00252F5F" w:rsidRPr="009B2BD3" w:rsidDel="009661CB" w14:paraId="3752B892" w14:textId="6F645D58" w:rsidTr="008F3B39">
        <w:trPr>
          <w:trHeight w:val="278"/>
          <w:del w:id="1152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F04BB3" w14:textId="5347FF50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29" w:author="Fegie" w:date="2021-04-28T12:03:00Z"/>
                <w:rFonts w:hAnsi="標楷體"/>
              </w:rPr>
              <w:pPrChange w:id="11530" w:author="Fegie" w:date="2021-04-28T12:03:00Z">
                <w:pPr/>
              </w:pPrChange>
            </w:pPr>
            <w:del w:id="11531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1532" w:name="_Toc71199300"/>
              <w:bookmarkEnd w:id="1153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94C4E8" w14:textId="0C1A7E1A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33" w:author="Fegie" w:date="2021-04-28T12:03:00Z"/>
                <w:rFonts w:hAnsi="標楷體"/>
              </w:rPr>
              <w:pPrChange w:id="11534" w:author="Fegie" w:date="2021-04-28T12:03:00Z">
                <w:pPr/>
              </w:pPrChange>
            </w:pPr>
            <w:bookmarkStart w:id="11535" w:name="_Toc71199301"/>
            <w:bookmarkEnd w:id="11535"/>
          </w:p>
        </w:tc>
        <w:bookmarkStart w:id="11536" w:name="_Toc71199302"/>
        <w:bookmarkEnd w:id="11536"/>
      </w:tr>
    </w:tbl>
    <w:p w14:paraId="7B7F8D08" w14:textId="785DF81E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537" w:author="Fegie" w:date="2021-04-28T12:03:00Z"/>
          <w:rFonts w:hAnsi="標楷體"/>
        </w:rPr>
        <w:pPrChange w:id="11538" w:author="Fegie" w:date="2021-04-28T12:03:00Z">
          <w:pPr/>
        </w:pPrChange>
      </w:pPr>
      <w:bookmarkStart w:id="11539" w:name="_Toc71199303"/>
      <w:bookmarkEnd w:id="11539"/>
    </w:p>
    <w:p w14:paraId="67525D7F" w14:textId="4804A08B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540" w:author="Fegie" w:date="2021-04-28T12:03:00Z"/>
          <w:rFonts w:hAnsi="標楷體"/>
        </w:rPr>
        <w:pPrChange w:id="11541" w:author="Fegie" w:date="2021-04-28T12:03:00Z">
          <w:pPr/>
        </w:pPrChange>
      </w:pPr>
      <w:bookmarkStart w:id="11542" w:name="_Toc71199304"/>
      <w:bookmarkEnd w:id="11542"/>
    </w:p>
    <w:p w14:paraId="5DD9B910" w14:textId="748FC1E5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543" w:author="Fegie" w:date="2021-04-28T12:03:00Z"/>
          <w:rFonts w:hAnsi="標楷體"/>
        </w:rPr>
        <w:pPrChange w:id="11544" w:author="Fegie" w:date="2021-04-28T12:03:00Z">
          <w:pPr/>
        </w:pPrChange>
      </w:pPr>
      <w:bookmarkStart w:id="11545" w:name="_Toc71199305"/>
      <w:bookmarkEnd w:id="11545"/>
    </w:p>
    <w:p w14:paraId="049D722F" w14:textId="4A0E6062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546" w:author="Fegie" w:date="2021-04-28T12:03:00Z"/>
          <w:rFonts w:hAnsi="標楷體"/>
        </w:rPr>
        <w:pPrChange w:id="11547" w:author="Fegie" w:date="2021-04-28T12:03:00Z">
          <w:pPr/>
        </w:pPrChange>
      </w:pPr>
      <w:bookmarkStart w:id="11548" w:name="_Toc71199306"/>
      <w:bookmarkEnd w:id="11548"/>
    </w:p>
    <w:p w14:paraId="2732209C" w14:textId="2494628D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549" w:author="Fegie" w:date="2021-04-28T12:03:00Z"/>
          <w:rFonts w:hAnsi="標楷體"/>
        </w:rPr>
        <w:pPrChange w:id="11550" w:author="Fegie" w:date="2021-04-28T12:03:00Z">
          <w:pPr/>
        </w:pPrChange>
      </w:pPr>
      <w:bookmarkStart w:id="11551" w:name="_Toc71199307"/>
      <w:bookmarkEnd w:id="11551"/>
    </w:p>
    <w:p w14:paraId="4919C89A" w14:textId="6B95719E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552" w:author="Fegie" w:date="2021-04-28T12:03:00Z"/>
          <w:rFonts w:hAnsi="標楷體"/>
        </w:rPr>
        <w:pPrChange w:id="11553" w:author="Fegie" w:date="2021-04-28T12:03:00Z">
          <w:pPr/>
        </w:pPrChange>
      </w:pPr>
      <w:bookmarkStart w:id="11554" w:name="_Toc71199308"/>
      <w:bookmarkEnd w:id="11554"/>
    </w:p>
    <w:p w14:paraId="7D31A42B" w14:textId="5F34B5A7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555" w:author="Fegie" w:date="2021-04-28T12:03:00Z"/>
          <w:rFonts w:hAnsi="標楷體"/>
        </w:rPr>
        <w:pPrChange w:id="11556" w:author="Fegie" w:date="2021-04-28T12:03:00Z">
          <w:pPr/>
        </w:pPrChange>
      </w:pPr>
      <w:bookmarkStart w:id="11557" w:name="_Toc71199309"/>
      <w:bookmarkEnd w:id="11557"/>
    </w:p>
    <w:p w14:paraId="7473F8DC" w14:textId="50C054E0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558" w:author="Fegie" w:date="2021-04-28T12:03:00Z"/>
          <w:rFonts w:hAnsi="標楷體"/>
        </w:rPr>
        <w:pPrChange w:id="11559" w:author="Fegie" w:date="2021-04-28T12:03:00Z">
          <w:pPr/>
        </w:pPrChange>
      </w:pPr>
      <w:del w:id="11560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201EF7DA" w14:textId="05256546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561" w:author="Fegie" w:date="2021-04-28T12:03:00Z"/>
          <w:rFonts w:hAnsi="標楷體"/>
        </w:rPr>
        <w:pPrChange w:id="11562" w:author="Fegie" w:date="2021-04-28T12:03:00Z">
          <w:pPr>
            <w:pStyle w:val="a"/>
          </w:pPr>
        </w:pPrChange>
      </w:pPr>
      <w:del w:id="11563" w:author="Fegie" w:date="2021-04-28T12:03:00Z">
        <w:r w:rsidRPr="009B2BD3" w:rsidDel="009661CB">
          <w:rPr>
            <w:rFonts w:hAnsi="標楷體"/>
          </w:rPr>
          <w:delText>UI畫面</w:delText>
        </w:r>
        <w:bookmarkStart w:id="11564" w:name="_Toc71199310"/>
        <w:bookmarkEnd w:id="11564"/>
      </w:del>
    </w:p>
    <w:p w14:paraId="5F171746" w14:textId="6372E0EB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565" w:author="Fegie" w:date="2021-04-28T12:03:00Z"/>
          <w:rFonts w:hAnsi="標楷體"/>
        </w:rPr>
        <w:pPrChange w:id="11566" w:author="Fegie" w:date="2021-04-28T12:03:00Z">
          <w:pPr>
            <w:pStyle w:val="42"/>
            <w:spacing w:after="72"/>
            <w:ind w:left="1133"/>
          </w:pPr>
        </w:pPrChange>
      </w:pPr>
      <w:del w:id="11567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bookmarkStart w:id="11568" w:name="_Toc71199311"/>
        <w:bookmarkEnd w:id="11568"/>
      </w:del>
    </w:p>
    <w:p w14:paraId="13E4B14C" w14:textId="13141990" w:rsidR="00252F5F" w:rsidRPr="009B2BD3" w:rsidDel="009661CB" w:rsidRDefault="006F49C3">
      <w:pPr>
        <w:pStyle w:val="3"/>
        <w:numPr>
          <w:ilvl w:val="5"/>
          <w:numId w:val="6"/>
        </w:numPr>
        <w:ind w:left="1701" w:hanging="1134"/>
        <w:rPr>
          <w:del w:id="11569" w:author="Fegie" w:date="2021-04-28T12:03:00Z"/>
          <w:rFonts w:hAnsi="標楷體"/>
        </w:rPr>
        <w:pPrChange w:id="11570" w:author="Fegie" w:date="2021-04-28T12:03:00Z">
          <w:pPr>
            <w:pStyle w:val="a"/>
            <w:numPr>
              <w:numId w:val="0"/>
            </w:numPr>
            <w:tabs>
              <w:tab w:val="clear" w:pos="1559"/>
            </w:tabs>
            <w:ind w:left="0" w:firstLine="0"/>
          </w:pPr>
        </w:pPrChange>
      </w:pPr>
      <w:del w:id="11571" w:author="Fegie" w:date="2021-04-28T12:03:00Z">
        <w:r w:rsidRPr="0006376E" w:rsidDel="009661CB">
          <w:rPr>
            <w:rFonts w:hAnsi="標楷體"/>
            <w:noProof/>
          </w:rPr>
          <w:drawing>
            <wp:inline distT="0" distB="0" distL="0" distR="0" wp14:anchorId="262440CD" wp14:editId="57D6BF5B">
              <wp:extent cx="7047774" cy="4663440"/>
              <wp:effectExtent l="0" t="0" r="1270" b="3810"/>
              <wp:docPr id="51" name="圖片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8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47774" cy="4663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11572" w:name="_Toc71199312"/>
        <w:bookmarkEnd w:id="11572"/>
      </w:del>
    </w:p>
    <w:p w14:paraId="4772746B" w14:textId="3C140729" w:rsidR="00252F5F" w:rsidRPr="009B2BD3" w:rsidDel="009661CB" w:rsidRDefault="000D0030">
      <w:pPr>
        <w:pStyle w:val="3"/>
        <w:numPr>
          <w:ilvl w:val="5"/>
          <w:numId w:val="6"/>
        </w:numPr>
        <w:ind w:left="1701" w:hanging="1134"/>
        <w:rPr>
          <w:del w:id="11573" w:author="Fegie" w:date="2021-04-28T12:03:00Z"/>
          <w:rFonts w:hAnsi="標楷體"/>
        </w:rPr>
        <w:pPrChange w:id="11574" w:author="Fegie" w:date="2021-04-28T12:03:00Z">
          <w:pPr>
            <w:pStyle w:val="a"/>
          </w:pPr>
        </w:pPrChange>
      </w:pPr>
      <w:del w:id="11575" w:author="Fegie" w:date="2021-04-28T12:03:00Z">
        <w:r w:rsidRPr="009B2BD3" w:rsidDel="009661CB">
          <w:rPr>
            <w:rFonts w:hAnsi="標楷體" w:hint="eastAsia"/>
          </w:rPr>
          <w:delText>輸入</w:delText>
        </w:r>
        <w:r w:rsidR="00252F5F" w:rsidRPr="009B2BD3" w:rsidDel="009661CB">
          <w:rPr>
            <w:rFonts w:hAnsi="標楷體"/>
          </w:rPr>
          <w:delText>畫面資料說明</w:delText>
        </w:r>
        <w:bookmarkStart w:id="11576" w:name="_Toc71199313"/>
        <w:bookmarkEnd w:id="11576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57"/>
        <w:gridCol w:w="1111"/>
        <w:gridCol w:w="2138"/>
        <w:gridCol w:w="1111"/>
        <w:gridCol w:w="1111"/>
        <w:gridCol w:w="1111"/>
        <w:gridCol w:w="1258"/>
        <w:gridCol w:w="1323"/>
      </w:tblGrid>
      <w:tr w:rsidR="009E399C" w:rsidRPr="009B2BD3" w:rsidDel="009661CB" w14:paraId="47CBBF0D" w14:textId="62369BDC" w:rsidTr="009E399C">
        <w:trPr>
          <w:trHeight w:val="388"/>
          <w:jc w:val="center"/>
          <w:del w:id="11577" w:author="Fegie" w:date="2021-04-28T12:03:00Z"/>
        </w:trPr>
        <w:tc>
          <w:tcPr>
            <w:tcW w:w="576" w:type="dxa"/>
            <w:vMerge w:val="restart"/>
          </w:tcPr>
          <w:p w14:paraId="0CE91579" w14:textId="71BE966C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78" w:author="Fegie" w:date="2021-04-28T12:03:00Z"/>
                <w:rFonts w:hAnsi="標楷體"/>
              </w:rPr>
              <w:pPrChange w:id="11579" w:author="Fegie" w:date="2021-04-28T12:03:00Z">
                <w:pPr/>
              </w:pPrChange>
            </w:pPr>
            <w:del w:id="11580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1581" w:name="_Toc71199314"/>
              <w:bookmarkEnd w:id="11581"/>
            </w:del>
          </w:p>
        </w:tc>
        <w:tc>
          <w:tcPr>
            <w:tcW w:w="2212" w:type="dxa"/>
            <w:vMerge w:val="restart"/>
          </w:tcPr>
          <w:p w14:paraId="64E98C4F" w14:textId="34983017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82" w:author="Fegie" w:date="2021-04-28T12:03:00Z"/>
                <w:rFonts w:hAnsi="標楷體"/>
              </w:rPr>
              <w:pPrChange w:id="11583" w:author="Fegie" w:date="2021-04-28T12:03:00Z">
                <w:pPr/>
              </w:pPrChange>
            </w:pPr>
            <w:del w:id="11584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1585" w:name="_Toc71199315"/>
              <w:bookmarkEnd w:id="11585"/>
            </w:del>
          </w:p>
        </w:tc>
        <w:tc>
          <w:tcPr>
            <w:tcW w:w="4710" w:type="dxa"/>
            <w:gridSpan w:val="5"/>
          </w:tcPr>
          <w:p w14:paraId="6EB8AC3B" w14:textId="52BCB5C2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86" w:author="Fegie" w:date="2021-04-28T12:03:00Z"/>
                <w:rFonts w:hAnsi="標楷體"/>
              </w:rPr>
              <w:pPrChange w:id="11587" w:author="Fegie" w:date="2021-04-28T12:03:00Z">
                <w:pPr>
                  <w:jc w:val="center"/>
                </w:pPr>
              </w:pPrChange>
            </w:pPr>
            <w:del w:id="11588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1589" w:name="_Toc71199316"/>
              <w:bookmarkEnd w:id="11589"/>
            </w:del>
          </w:p>
        </w:tc>
        <w:tc>
          <w:tcPr>
            <w:tcW w:w="3524" w:type="dxa"/>
            <w:vMerge w:val="restart"/>
          </w:tcPr>
          <w:p w14:paraId="3DB4451A" w14:textId="04CDB21C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90" w:author="Fegie" w:date="2021-04-28T12:03:00Z"/>
                <w:rFonts w:hAnsi="標楷體"/>
              </w:rPr>
              <w:pPrChange w:id="11591" w:author="Fegie" w:date="2021-04-28T12:03:00Z">
                <w:pPr/>
              </w:pPrChange>
            </w:pPr>
            <w:del w:id="11592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1593" w:name="_Toc71199317"/>
              <w:bookmarkEnd w:id="11593"/>
            </w:del>
          </w:p>
        </w:tc>
        <w:bookmarkStart w:id="11594" w:name="_Toc71199318"/>
        <w:bookmarkEnd w:id="11594"/>
      </w:tr>
      <w:tr w:rsidR="009E399C" w:rsidRPr="009B2BD3" w:rsidDel="009661CB" w14:paraId="257917EE" w14:textId="3C567EE5" w:rsidTr="009E399C">
        <w:trPr>
          <w:trHeight w:val="244"/>
          <w:jc w:val="center"/>
          <w:del w:id="11595" w:author="Fegie" w:date="2021-04-28T12:03:00Z"/>
        </w:trPr>
        <w:tc>
          <w:tcPr>
            <w:tcW w:w="576" w:type="dxa"/>
            <w:vMerge/>
          </w:tcPr>
          <w:p w14:paraId="6E6D2FEF" w14:textId="64062FE5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96" w:author="Fegie" w:date="2021-04-28T12:03:00Z"/>
                <w:rFonts w:hAnsi="標楷體"/>
              </w:rPr>
              <w:pPrChange w:id="11597" w:author="Fegie" w:date="2021-04-28T12:03:00Z">
                <w:pPr/>
              </w:pPrChange>
            </w:pPr>
            <w:bookmarkStart w:id="11598" w:name="_Toc71199319"/>
            <w:bookmarkEnd w:id="11598"/>
          </w:p>
        </w:tc>
        <w:tc>
          <w:tcPr>
            <w:tcW w:w="2212" w:type="dxa"/>
            <w:vMerge/>
          </w:tcPr>
          <w:p w14:paraId="6DD4D856" w14:textId="5C685063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99" w:author="Fegie" w:date="2021-04-28T12:03:00Z"/>
                <w:rFonts w:hAnsi="標楷體"/>
              </w:rPr>
              <w:pPrChange w:id="11600" w:author="Fegie" w:date="2021-04-28T12:03:00Z">
                <w:pPr/>
              </w:pPrChange>
            </w:pPr>
            <w:bookmarkStart w:id="11601" w:name="_Toc71199320"/>
            <w:bookmarkEnd w:id="11601"/>
          </w:p>
        </w:tc>
        <w:tc>
          <w:tcPr>
            <w:tcW w:w="1071" w:type="dxa"/>
          </w:tcPr>
          <w:p w14:paraId="197C4678" w14:textId="52D4805E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02" w:author="Fegie" w:date="2021-04-28T12:03:00Z"/>
                <w:rFonts w:hAnsi="標楷體"/>
              </w:rPr>
              <w:pPrChange w:id="11603" w:author="Fegie" w:date="2021-04-28T12:03:00Z">
                <w:pPr/>
              </w:pPrChange>
            </w:pPr>
            <w:del w:id="11604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1605" w:name="_Toc71199321"/>
              <w:bookmarkEnd w:id="11605"/>
            </w:del>
          </w:p>
        </w:tc>
        <w:tc>
          <w:tcPr>
            <w:tcW w:w="1095" w:type="dxa"/>
          </w:tcPr>
          <w:p w14:paraId="4FA81A5F" w14:textId="5F5248A2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06" w:author="Fegie" w:date="2021-04-28T12:03:00Z"/>
                <w:rFonts w:hAnsi="標楷體"/>
              </w:rPr>
              <w:pPrChange w:id="11607" w:author="Fegie" w:date="2021-04-28T12:03:00Z">
                <w:pPr/>
              </w:pPrChange>
            </w:pPr>
            <w:del w:id="11608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1609" w:name="_Toc71199322"/>
              <w:bookmarkEnd w:id="11609"/>
            </w:del>
          </w:p>
        </w:tc>
        <w:tc>
          <w:tcPr>
            <w:tcW w:w="1173" w:type="dxa"/>
          </w:tcPr>
          <w:p w14:paraId="7F0891DD" w14:textId="496B7CDE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10" w:author="Fegie" w:date="2021-04-28T12:03:00Z"/>
                <w:rFonts w:hAnsi="標楷體"/>
              </w:rPr>
              <w:pPrChange w:id="11611" w:author="Fegie" w:date="2021-04-28T12:03:00Z">
                <w:pPr/>
              </w:pPrChange>
            </w:pPr>
            <w:del w:id="11612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1613" w:name="_Toc71199323"/>
              <w:bookmarkEnd w:id="11613"/>
            </w:del>
          </w:p>
        </w:tc>
        <w:tc>
          <w:tcPr>
            <w:tcW w:w="675" w:type="dxa"/>
          </w:tcPr>
          <w:p w14:paraId="06D0C5F2" w14:textId="59A633AA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14" w:author="Fegie" w:date="2021-04-28T12:03:00Z"/>
                <w:rFonts w:hAnsi="標楷體"/>
              </w:rPr>
              <w:pPrChange w:id="11615" w:author="Fegie" w:date="2021-04-28T12:03:00Z">
                <w:pPr/>
              </w:pPrChange>
            </w:pPr>
            <w:del w:id="11616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1617" w:name="_Toc71199324"/>
              <w:bookmarkEnd w:id="11617"/>
            </w:del>
          </w:p>
        </w:tc>
        <w:tc>
          <w:tcPr>
            <w:tcW w:w="696" w:type="dxa"/>
          </w:tcPr>
          <w:p w14:paraId="124695BB" w14:textId="4DC32307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18" w:author="Fegie" w:date="2021-04-28T12:03:00Z"/>
                <w:rFonts w:hAnsi="標楷體"/>
              </w:rPr>
              <w:pPrChange w:id="11619" w:author="Fegie" w:date="2021-04-28T12:03:00Z">
                <w:pPr/>
              </w:pPrChange>
            </w:pPr>
            <w:del w:id="11620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1621" w:name="_Toc71199325"/>
              <w:bookmarkEnd w:id="11621"/>
            </w:del>
          </w:p>
        </w:tc>
        <w:tc>
          <w:tcPr>
            <w:tcW w:w="3524" w:type="dxa"/>
            <w:vMerge/>
          </w:tcPr>
          <w:p w14:paraId="38EADEFB" w14:textId="5223A3FA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22" w:author="Fegie" w:date="2021-04-28T12:03:00Z"/>
                <w:rFonts w:hAnsi="標楷體"/>
              </w:rPr>
              <w:pPrChange w:id="11623" w:author="Fegie" w:date="2021-04-28T12:03:00Z">
                <w:pPr/>
              </w:pPrChange>
            </w:pPr>
            <w:bookmarkStart w:id="11624" w:name="_Toc71199326"/>
            <w:bookmarkEnd w:id="11624"/>
          </w:p>
        </w:tc>
        <w:bookmarkStart w:id="11625" w:name="_Toc71199327"/>
        <w:bookmarkEnd w:id="11625"/>
      </w:tr>
      <w:tr w:rsidR="009E399C" w:rsidRPr="009B2BD3" w:rsidDel="009661CB" w14:paraId="5AB965D9" w14:textId="275244FF" w:rsidTr="009E399C">
        <w:trPr>
          <w:trHeight w:val="244"/>
          <w:jc w:val="center"/>
          <w:del w:id="11626" w:author="Fegie" w:date="2021-04-28T12:03:00Z"/>
        </w:trPr>
        <w:tc>
          <w:tcPr>
            <w:tcW w:w="576" w:type="dxa"/>
          </w:tcPr>
          <w:p w14:paraId="3197C9A6" w14:textId="35D5705C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27" w:author="Fegie" w:date="2021-04-28T12:03:00Z"/>
                <w:rFonts w:hAnsi="標楷體"/>
              </w:rPr>
              <w:pPrChange w:id="11628" w:author="Fegie" w:date="2021-04-28T12:03:00Z">
                <w:pPr/>
              </w:pPrChange>
            </w:pPr>
            <w:del w:id="11629" w:author="Fegie" w:date="2021-04-28T12:03:00Z">
              <w:r w:rsidRPr="009B2BD3" w:rsidDel="009661CB">
                <w:rPr>
                  <w:rFonts w:hAnsi="標楷體" w:hint="eastAsia"/>
                </w:rPr>
                <w:delText>1.</w:delText>
              </w:r>
              <w:bookmarkStart w:id="11630" w:name="_Toc71199328"/>
              <w:bookmarkEnd w:id="11630"/>
            </w:del>
          </w:p>
        </w:tc>
        <w:tc>
          <w:tcPr>
            <w:tcW w:w="2212" w:type="dxa"/>
          </w:tcPr>
          <w:p w14:paraId="271FA406" w14:textId="4DABA07F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31" w:author="Fegie" w:date="2021-04-28T12:03:00Z"/>
                <w:rFonts w:hAnsi="標楷體"/>
              </w:rPr>
              <w:pPrChange w:id="11632" w:author="Fegie" w:date="2021-04-28T12:03:00Z">
                <w:pPr/>
              </w:pPrChange>
            </w:pPr>
            <w:del w:id="11633" w:author="Fegie" w:date="2021-04-28T12:03:00Z">
              <w:r w:rsidRPr="009B2BD3" w:rsidDel="009661CB">
                <w:rPr>
                  <w:rFonts w:hAnsi="標楷體" w:hint="eastAsia"/>
                </w:rPr>
                <w:delText>功能</w:delText>
              </w:r>
              <w:bookmarkStart w:id="11634" w:name="_Toc71199329"/>
              <w:bookmarkEnd w:id="11634"/>
            </w:del>
          </w:p>
        </w:tc>
        <w:tc>
          <w:tcPr>
            <w:tcW w:w="1071" w:type="dxa"/>
          </w:tcPr>
          <w:p w14:paraId="03E42EEF" w14:textId="44D0C5AE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35" w:author="Fegie" w:date="2021-04-28T12:03:00Z"/>
                <w:rFonts w:hAnsi="標楷體"/>
              </w:rPr>
              <w:pPrChange w:id="11636" w:author="Fegie" w:date="2021-04-28T12:03:00Z">
                <w:pPr/>
              </w:pPrChange>
            </w:pPr>
            <w:del w:id="11637" w:author="Fegie" w:date="2021-04-28T12:03:00Z">
              <w:r w:rsidDel="009661CB">
                <w:rPr>
                  <w:rFonts w:hAnsi="標楷體" w:hint="eastAsia"/>
                </w:rPr>
                <w:delText>9</w:delText>
              </w:r>
              <w:bookmarkStart w:id="11638" w:name="_Toc71199330"/>
              <w:bookmarkEnd w:id="11638"/>
            </w:del>
          </w:p>
        </w:tc>
        <w:tc>
          <w:tcPr>
            <w:tcW w:w="1095" w:type="dxa"/>
          </w:tcPr>
          <w:p w14:paraId="63E93581" w14:textId="183C6D45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39" w:author="Fegie" w:date="2021-04-28T12:03:00Z"/>
                <w:rFonts w:hAnsi="標楷體"/>
              </w:rPr>
              <w:pPrChange w:id="11640" w:author="Fegie" w:date="2021-04-28T12:03:00Z">
                <w:pPr/>
              </w:pPrChange>
            </w:pPr>
            <w:bookmarkStart w:id="11641" w:name="_Toc71199331"/>
            <w:bookmarkEnd w:id="11641"/>
          </w:p>
        </w:tc>
        <w:tc>
          <w:tcPr>
            <w:tcW w:w="1173" w:type="dxa"/>
          </w:tcPr>
          <w:p w14:paraId="04B675ED" w14:textId="55797692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42" w:author="Fegie" w:date="2021-04-28T12:03:00Z"/>
                <w:rFonts w:hAnsi="標楷體"/>
              </w:rPr>
              <w:pPrChange w:id="11643" w:author="Fegie" w:date="2021-04-28T12:03:00Z">
                <w:pPr/>
              </w:pPrChange>
            </w:pPr>
            <w:del w:id="11644" w:author="Fegie" w:date="2021-04-28T12:03:00Z">
              <w:r w:rsidRPr="009B2BD3" w:rsidDel="009661CB">
                <w:rPr>
                  <w:rFonts w:hAnsi="標楷體" w:hint="eastAsia"/>
                </w:rPr>
                <w:delText>下拉式選單</w:delText>
              </w:r>
              <w:bookmarkStart w:id="11645" w:name="_Toc71199332"/>
              <w:bookmarkEnd w:id="11645"/>
            </w:del>
          </w:p>
        </w:tc>
        <w:tc>
          <w:tcPr>
            <w:tcW w:w="675" w:type="dxa"/>
          </w:tcPr>
          <w:p w14:paraId="66D6B354" w14:textId="73D1FFA7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46" w:author="Fegie" w:date="2021-04-28T12:03:00Z"/>
                <w:rFonts w:hAnsi="標楷體"/>
              </w:rPr>
              <w:pPrChange w:id="11647" w:author="Fegie" w:date="2021-04-28T12:03:00Z">
                <w:pPr/>
              </w:pPrChange>
            </w:pPr>
            <w:del w:id="11648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1649" w:name="_Toc71199333"/>
              <w:bookmarkEnd w:id="11649"/>
            </w:del>
          </w:p>
        </w:tc>
        <w:tc>
          <w:tcPr>
            <w:tcW w:w="696" w:type="dxa"/>
          </w:tcPr>
          <w:p w14:paraId="55AA7A20" w14:textId="5A49A7FF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50" w:author="Fegie" w:date="2021-04-28T12:03:00Z"/>
                <w:rFonts w:hAnsi="標楷體"/>
              </w:rPr>
              <w:pPrChange w:id="11651" w:author="Fegie" w:date="2021-04-28T12:03:00Z">
                <w:pPr/>
              </w:pPrChange>
            </w:pPr>
            <w:bookmarkStart w:id="11652" w:name="_Toc71199334"/>
            <w:bookmarkEnd w:id="11652"/>
          </w:p>
        </w:tc>
        <w:tc>
          <w:tcPr>
            <w:tcW w:w="3524" w:type="dxa"/>
          </w:tcPr>
          <w:p w14:paraId="081C0AF3" w14:textId="2739C3AB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53" w:author="Fegie" w:date="2021-04-28T12:03:00Z"/>
                <w:rFonts w:hAnsi="標楷體"/>
              </w:rPr>
              <w:pPrChange w:id="11654" w:author="Fegie" w:date="2021-04-28T12:03:00Z">
                <w:pPr/>
              </w:pPrChange>
            </w:pPr>
            <w:del w:id="11655" w:author="Fegie" w:date="2021-04-28T12:03:00Z">
              <w:r w:rsidRPr="009B2BD3" w:rsidDel="009661CB">
                <w:rPr>
                  <w:rFonts w:hAnsi="標楷體" w:hint="eastAsia"/>
                </w:rPr>
                <w:delText>i.必須輸入</w:delText>
              </w:r>
              <w:bookmarkStart w:id="11656" w:name="_Toc71199335"/>
              <w:bookmarkEnd w:id="11656"/>
            </w:del>
          </w:p>
          <w:p w14:paraId="36DCC047" w14:textId="45F0FADD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57" w:author="Fegie" w:date="2021-04-28T12:03:00Z"/>
                <w:rFonts w:hAnsi="標楷體"/>
              </w:rPr>
              <w:pPrChange w:id="11658" w:author="Fegie" w:date="2021-04-28T12:03:00Z">
                <w:pPr/>
              </w:pPrChange>
            </w:pPr>
            <w:del w:id="11659" w:author="Fegie" w:date="2021-04-28T12:03:00Z">
              <w:r w:rsidRPr="009B2BD3" w:rsidDel="009661CB">
                <w:rPr>
                  <w:rFonts w:hAnsi="標楷體" w:hint="eastAsia"/>
                </w:rPr>
                <w:delText>1: 新增</w:delText>
              </w:r>
              <w:bookmarkStart w:id="11660" w:name="_Toc71199336"/>
              <w:bookmarkEnd w:id="11660"/>
            </w:del>
          </w:p>
          <w:p w14:paraId="4DC93FE1" w14:textId="67FF2B95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61" w:author="Fegie" w:date="2021-04-28T12:03:00Z"/>
                <w:rFonts w:hAnsi="標楷體"/>
              </w:rPr>
              <w:pPrChange w:id="11662" w:author="Fegie" w:date="2021-04-28T12:03:00Z">
                <w:pPr/>
              </w:pPrChange>
            </w:pPr>
            <w:del w:id="11663" w:author="Fegie" w:date="2021-04-28T12:03:00Z">
              <w:r w:rsidRPr="009B2BD3" w:rsidDel="009661CB">
                <w:rPr>
                  <w:rFonts w:hAnsi="標楷體" w:hint="eastAsia"/>
                </w:rPr>
                <w:delText>2</w:delText>
              </w:r>
              <w:r w:rsidRPr="009B2BD3" w:rsidDel="009661CB">
                <w:rPr>
                  <w:rFonts w:hAnsi="標楷體"/>
                </w:rPr>
                <w:delText>:</w:delText>
              </w:r>
              <w:r w:rsidRPr="009B2BD3" w:rsidDel="009661CB">
                <w:rPr>
                  <w:rFonts w:hAnsi="標楷體" w:hint="eastAsia"/>
                </w:rPr>
                <w:delText xml:space="preserve"> 修改</w:delText>
              </w:r>
              <w:bookmarkStart w:id="11664" w:name="_Toc71199337"/>
              <w:bookmarkEnd w:id="11664"/>
            </w:del>
          </w:p>
          <w:p w14:paraId="3CA47DA5" w14:textId="3CAAF793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65" w:author="Fegie" w:date="2021-04-28T12:03:00Z"/>
                <w:rFonts w:hAnsi="標楷體"/>
              </w:rPr>
              <w:pPrChange w:id="11666" w:author="Fegie" w:date="2021-04-28T12:03:00Z">
                <w:pPr/>
              </w:pPrChange>
            </w:pPr>
            <w:del w:id="11667" w:author="Fegie" w:date="2021-04-28T12:03:00Z">
              <w:r w:rsidRPr="009B2BD3" w:rsidDel="009661CB">
                <w:rPr>
                  <w:rFonts w:hAnsi="標楷體" w:hint="eastAsia"/>
                </w:rPr>
                <w:delText>4: 刪除</w:delText>
              </w:r>
              <w:bookmarkStart w:id="11668" w:name="_Toc71199338"/>
              <w:bookmarkEnd w:id="11668"/>
            </w:del>
          </w:p>
          <w:p w14:paraId="0D74F3CB" w14:textId="5D4E7E5B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69" w:author="Fegie" w:date="2021-04-28T12:03:00Z"/>
                <w:rFonts w:hAnsi="標楷體"/>
              </w:rPr>
              <w:pPrChange w:id="11670" w:author="Fegie" w:date="2021-04-28T12:03:00Z">
                <w:pPr/>
              </w:pPrChange>
            </w:pPr>
            <w:del w:id="11671" w:author="Fegie" w:date="2021-04-28T12:03:00Z">
              <w:r w:rsidRPr="009B2BD3" w:rsidDel="009661CB">
                <w:rPr>
                  <w:rFonts w:hAnsi="標楷體" w:hint="eastAsia"/>
                </w:rPr>
                <w:delText>5: 查詢</w:delText>
              </w:r>
              <w:bookmarkStart w:id="11672" w:name="_Toc71199339"/>
              <w:bookmarkEnd w:id="11672"/>
            </w:del>
          </w:p>
        </w:tc>
        <w:bookmarkStart w:id="11673" w:name="_Toc71199340"/>
        <w:bookmarkEnd w:id="11673"/>
      </w:tr>
      <w:tr w:rsidR="009E399C" w:rsidRPr="009B2BD3" w:rsidDel="009661CB" w14:paraId="3B8D962F" w14:textId="5A50F230" w:rsidTr="009E399C">
        <w:trPr>
          <w:trHeight w:val="291"/>
          <w:jc w:val="center"/>
          <w:del w:id="11674" w:author="Fegie" w:date="2021-04-28T12:03:00Z"/>
        </w:trPr>
        <w:tc>
          <w:tcPr>
            <w:tcW w:w="576" w:type="dxa"/>
          </w:tcPr>
          <w:p w14:paraId="15850B07" w14:textId="681C7665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75" w:author="Fegie" w:date="2021-04-28T12:03:00Z"/>
                <w:rFonts w:hAnsi="標楷體"/>
              </w:rPr>
              <w:pPrChange w:id="11676" w:author="Fegie" w:date="2021-04-28T12:03:00Z">
                <w:pPr/>
              </w:pPrChange>
            </w:pPr>
            <w:del w:id="11677" w:author="Fegie" w:date="2021-04-28T12:03:00Z">
              <w:r w:rsidRPr="009B2BD3" w:rsidDel="009661CB">
                <w:rPr>
                  <w:rFonts w:hAnsi="標楷體" w:hint="eastAsia"/>
                </w:rPr>
                <w:delText>2</w:delText>
              </w:r>
              <w:bookmarkStart w:id="11678" w:name="_Toc71199341"/>
              <w:bookmarkEnd w:id="11678"/>
            </w:del>
          </w:p>
        </w:tc>
        <w:tc>
          <w:tcPr>
            <w:tcW w:w="2212" w:type="dxa"/>
          </w:tcPr>
          <w:p w14:paraId="2C04D32D" w14:textId="6CBF04CD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79" w:author="Fegie" w:date="2021-04-28T12:03:00Z"/>
                <w:rFonts w:hAnsi="標楷體"/>
              </w:rPr>
              <w:pPrChange w:id="11680" w:author="Fegie" w:date="2021-04-28T12:03:00Z">
                <w:pPr/>
              </w:pPrChange>
            </w:pPr>
            <w:del w:id="11681" w:author="Fegie" w:date="2021-04-28T12:03:00Z">
              <w:r w:rsidRPr="009B2BD3" w:rsidDel="009661CB">
                <w:rPr>
                  <w:rFonts w:hAnsi="標楷體" w:hint="eastAsia"/>
                </w:rPr>
                <w:delText>統一編號</w:delText>
              </w:r>
              <w:bookmarkStart w:id="11682" w:name="_Toc71199342"/>
              <w:bookmarkEnd w:id="11682"/>
            </w:del>
          </w:p>
        </w:tc>
        <w:tc>
          <w:tcPr>
            <w:tcW w:w="1071" w:type="dxa"/>
          </w:tcPr>
          <w:p w14:paraId="502631B3" w14:textId="58F9752E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83" w:author="Fegie" w:date="2021-04-28T12:03:00Z"/>
                <w:rFonts w:hAnsi="標楷體"/>
              </w:rPr>
              <w:pPrChange w:id="11684" w:author="Fegie" w:date="2021-04-28T12:03:00Z">
                <w:pPr/>
              </w:pPrChange>
            </w:pPr>
            <w:del w:id="11685" w:author="Fegie" w:date="2021-04-28T12:03:00Z">
              <w:r w:rsidDel="009661CB">
                <w:rPr>
                  <w:rFonts w:hAnsi="標楷體" w:hint="eastAsia"/>
                </w:rPr>
                <w:delText>X(08)</w:delText>
              </w:r>
              <w:bookmarkStart w:id="11686" w:name="_Toc71199343"/>
              <w:bookmarkEnd w:id="11686"/>
            </w:del>
          </w:p>
        </w:tc>
        <w:tc>
          <w:tcPr>
            <w:tcW w:w="1095" w:type="dxa"/>
          </w:tcPr>
          <w:p w14:paraId="644D7D63" w14:textId="75114DEF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87" w:author="Fegie" w:date="2021-04-28T12:03:00Z"/>
                <w:rFonts w:hAnsi="標楷體"/>
              </w:rPr>
              <w:pPrChange w:id="11688" w:author="Fegie" w:date="2021-04-28T12:03:00Z">
                <w:pPr/>
              </w:pPrChange>
            </w:pPr>
            <w:bookmarkStart w:id="11689" w:name="_Toc71199344"/>
            <w:bookmarkEnd w:id="11689"/>
          </w:p>
        </w:tc>
        <w:tc>
          <w:tcPr>
            <w:tcW w:w="1173" w:type="dxa"/>
          </w:tcPr>
          <w:p w14:paraId="0BD0253F" w14:textId="33E7BD11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90" w:author="Fegie" w:date="2021-04-28T12:03:00Z"/>
                <w:rFonts w:hAnsi="標楷體"/>
              </w:rPr>
              <w:pPrChange w:id="11691" w:author="Fegie" w:date="2021-04-28T12:03:00Z">
                <w:pPr/>
              </w:pPrChange>
            </w:pPr>
            <w:bookmarkStart w:id="11692" w:name="_Toc71199345"/>
            <w:bookmarkEnd w:id="11692"/>
          </w:p>
        </w:tc>
        <w:tc>
          <w:tcPr>
            <w:tcW w:w="675" w:type="dxa"/>
          </w:tcPr>
          <w:p w14:paraId="4B31930A" w14:textId="0FA28808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93" w:author="Fegie" w:date="2021-04-28T12:03:00Z"/>
                <w:rFonts w:hAnsi="標楷體"/>
              </w:rPr>
              <w:pPrChange w:id="11694" w:author="Fegie" w:date="2021-04-28T12:03:00Z">
                <w:pPr/>
              </w:pPrChange>
            </w:pPr>
            <w:del w:id="11695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1696" w:name="_Toc71199346"/>
              <w:bookmarkEnd w:id="11696"/>
            </w:del>
          </w:p>
        </w:tc>
        <w:tc>
          <w:tcPr>
            <w:tcW w:w="696" w:type="dxa"/>
          </w:tcPr>
          <w:p w14:paraId="47E2C677" w14:textId="69494670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97" w:author="Fegie" w:date="2021-04-28T12:03:00Z"/>
                <w:rFonts w:hAnsi="標楷體"/>
              </w:rPr>
              <w:pPrChange w:id="11698" w:author="Fegie" w:date="2021-04-28T12:03:00Z">
                <w:pPr/>
              </w:pPrChange>
            </w:pPr>
            <w:bookmarkStart w:id="11699" w:name="_Toc71199347"/>
            <w:bookmarkEnd w:id="11699"/>
          </w:p>
        </w:tc>
        <w:tc>
          <w:tcPr>
            <w:tcW w:w="3524" w:type="dxa"/>
          </w:tcPr>
          <w:p w14:paraId="61E4A948" w14:textId="3AF30D8A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00" w:author="Fegie" w:date="2021-04-28T12:03:00Z"/>
                <w:rFonts w:hAnsi="標楷體"/>
                <w:b/>
              </w:rPr>
              <w:pPrChange w:id="11701" w:author="Fegie" w:date="2021-04-28T12:03:00Z">
                <w:pPr/>
              </w:pPrChange>
            </w:pPr>
            <w:del w:id="11702" w:author="Fegie" w:date="2021-04-28T12:03:00Z">
              <w:r w:rsidRPr="009B2BD3" w:rsidDel="009661CB">
                <w:rPr>
                  <w:rFonts w:hAnsi="標楷體" w:hint="eastAsia"/>
                </w:rPr>
                <w:delText>i.按</w:delText>
              </w:r>
              <w:r w:rsidRPr="009B2BD3" w:rsidDel="009661CB">
                <w:rPr>
                  <w:rFonts w:hAnsi="標楷體" w:hint="eastAsia"/>
                  <w:b/>
                </w:rPr>
                <w:delText>[瀏覽]</w:delText>
              </w:r>
              <w:r w:rsidRPr="009B2BD3" w:rsidDel="009661CB">
                <w:rPr>
                  <w:rFonts w:hAnsi="標楷體" w:hint="eastAsia"/>
                </w:rPr>
                <w:delText>可連結</w:delText>
              </w:r>
              <w:r w:rsidRPr="009B2BD3" w:rsidDel="009661CB">
                <w:rPr>
                  <w:rFonts w:hAnsi="標楷體" w:hint="eastAsia"/>
                  <w:b/>
                </w:rPr>
                <w:delText>[顧客明細資料查詢]</w:delText>
              </w:r>
              <w:bookmarkStart w:id="11703" w:name="_Toc71199348"/>
              <w:bookmarkEnd w:id="11703"/>
            </w:del>
          </w:p>
          <w:p w14:paraId="1C3F1822" w14:textId="3F2DC7A6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04" w:author="Fegie" w:date="2021-04-28T12:03:00Z"/>
                <w:rFonts w:hAnsi="標楷體"/>
              </w:rPr>
              <w:pPrChange w:id="11705" w:author="Fegie" w:date="2021-04-28T12:03:00Z">
                <w:pPr/>
              </w:pPrChange>
            </w:pPr>
            <w:del w:id="11706" w:author="Fegie" w:date="2021-04-28T12:03:00Z">
              <w:r w:rsidRPr="009B2BD3" w:rsidDel="009661CB">
                <w:rPr>
                  <w:rFonts w:hAnsi="標楷體" w:hint="eastAsia"/>
                </w:rPr>
                <w:delText>ii.必須輸入且須存在於顧客檔及須為法人</w:delText>
              </w:r>
              <w:bookmarkStart w:id="11707" w:name="_Toc71199349"/>
              <w:bookmarkEnd w:id="11707"/>
            </w:del>
          </w:p>
        </w:tc>
        <w:bookmarkStart w:id="11708" w:name="_Toc71199350"/>
        <w:bookmarkEnd w:id="11708"/>
      </w:tr>
      <w:tr w:rsidR="009E399C" w:rsidRPr="009B2BD3" w:rsidDel="009661CB" w14:paraId="73D4C74B" w14:textId="3E2F5974" w:rsidTr="009E399C">
        <w:trPr>
          <w:trHeight w:val="291"/>
          <w:jc w:val="center"/>
          <w:del w:id="11709" w:author="Fegie" w:date="2021-04-28T12:03:00Z"/>
        </w:trPr>
        <w:tc>
          <w:tcPr>
            <w:tcW w:w="576" w:type="dxa"/>
          </w:tcPr>
          <w:p w14:paraId="41C76E01" w14:textId="24424197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10" w:author="Fegie" w:date="2021-04-28T12:03:00Z"/>
                <w:rFonts w:hAnsi="標楷體"/>
              </w:rPr>
              <w:pPrChange w:id="11711" w:author="Fegie" w:date="2021-04-28T12:03:00Z">
                <w:pPr/>
              </w:pPrChange>
            </w:pPr>
            <w:del w:id="11712" w:author="Fegie" w:date="2021-04-28T12:03:00Z">
              <w:r w:rsidRPr="009B2BD3" w:rsidDel="009661CB">
                <w:rPr>
                  <w:rFonts w:hAnsi="標楷體" w:hint="eastAsia"/>
                </w:rPr>
                <w:delText>3</w:delText>
              </w:r>
              <w:bookmarkStart w:id="11713" w:name="_Toc71199351"/>
              <w:bookmarkEnd w:id="11713"/>
            </w:del>
          </w:p>
        </w:tc>
        <w:tc>
          <w:tcPr>
            <w:tcW w:w="2212" w:type="dxa"/>
          </w:tcPr>
          <w:p w14:paraId="1AD3E98B" w14:textId="17B68C8D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14" w:author="Fegie" w:date="2021-04-28T12:03:00Z"/>
                <w:rFonts w:hAnsi="標楷體"/>
              </w:rPr>
              <w:pPrChange w:id="11715" w:author="Fegie" w:date="2021-04-28T12:03:00Z">
                <w:pPr/>
              </w:pPrChange>
            </w:pPr>
            <w:del w:id="11716" w:author="Fegie" w:date="2021-04-28T12:03:00Z">
              <w:r w:rsidRPr="009B2BD3" w:rsidDel="009661CB">
                <w:rPr>
                  <w:rFonts w:hAnsi="標楷體" w:hint="eastAsia"/>
                </w:rPr>
                <w:delText>年度</w:delText>
              </w:r>
              <w:bookmarkStart w:id="11717" w:name="_Toc71199352"/>
              <w:bookmarkEnd w:id="11717"/>
            </w:del>
          </w:p>
        </w:tc>
        <w:tc>
          <w:tcPr>
            <w:tcW w:w="1071" w:type="dxa"/>
          </w:tcPr>
          <w:p w14:paraId="4EB3306B" w14:textId="56A1B1C8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18" w:author="Fegie" w:date="2021-04-28T12:03:00Z"/>
                <w:rFonts w:hAnsi="標楷體"/>
              </w:rPr>
              <w:pPrChange w:id="11719" w:author="Fegie" w:date="2021-04-28T12:03:00Z">
                <w:pPr/>
              </w:pPrChange>
            </w:pPr>
            <w:del w:id="11720" w:author="Fegie" w:date="2021-04-28T12:03:00Z">
              <w:r w:rsidDel="009661CB">
                <w:rPr>
                  <w:rFonts w:hAnsi="標楷體" w:hint="eastAsia"/>
                </w:rPr>
                <w:delText>999</w:delText>
              </w:r>
              <w:bookmarkStart w:id="11721" w:name="_Toc71199353"/>
              <w:bookmarkEnd w:id="11721"/>
            </w:del>
          </w:p>
        </w:tc>
        <w:tc>
          <w:tcPr>
            <w:tcW w:w="1095" w:type="dxa"/>
          </w:tcPr>
          <w:p w14:paraId="4B55582E" w14:textId="142E1EE6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22" w:author="Fegie" w:date="2021-04-28T12:03:00Z"/>
                <w:rFonts w:hAnsi="標楷體"/>
              </w:rPr>
              <w:pPrChange w:id="11723" w:author="Fegie" w:date="2021-04-28T12:03:00Z">
                <w:pPr/>
              </w:pPrChange>
            </w:pPr>
            <w:bookmarkStart w:id="11724" w:name="_Toc71199354"/>
            <w:bookmarkEnd w:id="11724"/>
          </w:p>
        </w:tc>
        <w:tc>
          <w:tcPr>
            <w:tcW w:w="1173" w:type="dxa"/>
          </w:tcPr>
          <w:p w14:paraId="2424B85A" w14:textId="48641DD8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25" w:author="Fegie" w:date="2021-04-28T12:03:00Z"/>
                <w:rFonts w:hAnsi="標楷體"/>
              </w:rPr>
              <w:pPrChange w:id="11726" w:author="Fegie" w:date="2021-04-28T12:03:00Z">
                <w:pPr/>
              </w:pPrChange>
            </w:pPr>
            <w:bookmarkStart w:id="11727" w:name="_Toc71199355"/>
            <w:bookmarkEnd w:id="11727"/>
          </w:p>
        </w:tc>
        <w:tc>
          <w:tcPr>
            <w:tcW w:w="675" w:type="dxa"/>
          </w:tcPr>
          <w:p w14:paraId="2FC10DCB" w14:textId="12F98F76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28" w:author="Fegie" w:date="2021-04-28T12:03:00Z"/>
                <w:rFonts w:hAnsi="標楷體"/>
              </w:rPr>
              <w:pPrChange w:id="11729" w:author="Fegie" w:date="2021-04-28T12:03:00Z">
                <w:pPr/>
              </w:pPrChange>
            </w:pPr>
            <w:del w:id="11730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1731" w:name="_Toc71199356"/>
              <w:bookmarkEnd w:id="11731"/>
            </w:del>
          </w:p>
        </w:tc>
        <w:tc>
          <w:tcPr>
            <w:tcW w:w="696" w:type="dxa"/>
          </w:tcPr>
          <w:p w14:paraId="1C3AE7F6" w14:textId="0B01636F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32" w:author="Fegie" w:date="2021-04-28T12:03:00Z"/>
                <w:rFonts w:hAnsi="標楷體"/>
              </w:rPr>
              <w:pPrChange w:id="11733" w:author="Fegie" w:date="2021-04-28T12:03:00Z">
                <w:pPr/>
              </w:pPrChange>
            </w:pPr>
            <w:bookmarkStart w:id="11734" w:name="_Toc71199357"/>
            <w:bookmarkEnd w:id="11734"/>
          </w:p>
        </w:tc>
        <w:tc>
          <w:tcPr>
            <w:tcW w:w="3524" w:type="dxa"/>
          </w:tcPr>
          <w:p w14:paraId="1AE17939" w14:textId="56404A69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35" w:author="Fegie" w:date="2021-04-28T12:03:00Z"/>
                <w:rFonts w:hAnsi="標楷體"/>
              </w:rPr>
              <w:pPrChange w:id="11736" w:author="Fegie" w:date="2021-04-28T12:03:00Z">
                <w:pPr/>
              </w:pPrChange>
            </w:pPr>
            <w:del w:id="11737" w:author="Fegie" w:date="2021-04-28T12:03:00Z">
              <w:r w:rsidRPr="009B2BD3" w:rsidDel="009661CB">
                <w:rPr>
                  <w:rFonts w:hAnsi="標楷體" w:hint="eastAsia"/>
                  <w:b/>
                </w:rPr>
                <w:delText>&gt; 0</w:delText>
              </w:r>
              <w:bookmarkStart w:id="11738" w:name="_Toc71199358"/>
              <w:bookmarkEnd w:id="11738"/>
            </w:del>
          </w:p>
          <w:p w14:paraId="56F443AA" w14:textId="4E0C052C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39" w:author="Fegie" w:date="2021-04-28T12:03:00Z"/>
                <w:rFonts w:hAnsi="標楷體"/>
                <w:b/>
              </w:rPr>
              <w:pPrChange w:id="11740" w:author="Fegie" w:date="2021-04-28T12:03:00Z">
                <w:pPr/>
              </w:pPrChange>
            </w:pPr>
            <w:del w:id="11741" w:author="Fegie" w:date="2021-04-28T12:03:00Z">
              <w:r w:rsidRPr="009B2BD3" w:rsidDel="009661CB">
                <w:rPr>
                  <w:rFonts w:hAnsi="標楷體" w:hint="eastAsia"/>
                </w:rPr>
                <w:delText>i.按</w:delText>
              </w:r>
              <w:r w:rsidRPr="009B2BD3" w:rsidDel="009661CB">
                <w:rPr>
                  <w:rFonts w:hAnsi="標楷體" w:hint="eastAsia"/>
                  <w:b/>
                </w:rPr>
                <w:delText>[瀏覽]</w:delText>
              </w:r>
              <w:r w:rsidRPr="009B2BD3" w:rsidDel="009661CB">
                <w:rPr>
                  <w:rFonts w:hAnsi="標楷體" w:hint="eastAsia"/>
                </w:rPr>
                <w:delText>可連結</w:delText>
              </w:r>
              <w:r w:rsidRPr="009B2BD3" w:rsidDel="009661CB">
                <w:rPr>
                  <w:rFonts w:hAnsi="標楷體" w:hint="eastAsia"/>
                  <w:b/>
                </w:rPr>
                <w:delText>[公司戶財務狀況明細資料查詢]</w:delText>
              </w:r>
              <w:bookmarkStart w:id="11742" w:name="_Toc71199359"/>
              <w:bookmarkEnd w:id="11742"/>
            </w:del>
          </w:p>
        </w:tc>
        <w:bookmarkStart w:id="11743" w:name="_Toc71199360"/>
        <w:bookmarkEnd w:id="11743"/>
      </w:tr>
      <w:tr w:rsidR="009E399C" w:rsidRPr="009B2BD3" w:rsidDel="009661CB" w14:paraId="5B803A89" w14:textId="13E4587A" w:rsidTr="009E399C">
        <w:trPr>
          <w:trHeight w:val="291"/>
          <w:jc w:val="center"/>
          <w:del w:id="11744" w:author="Fegie" w:date="2021-04-28T12:03:00Z"/>
        </w:trPr>
        <w:tc>
          <w:tcPr>
            <w:tcW w:w="576" w:type="dxa"/>
          </w:tcPr>
          <w:p w14:paraId="44EE6FB9" w14:textId="1EC3B686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45" w:author="Fegie" w:date="2021-04-28T12:03:00Z"/>
                <w:rFonts w:hAnsi="標楷體"/>
              </w:rPr>
              <w:pPrChange w:id="11746" w:author="Fegie" w:date="2021-04-28T12:03:00Z">
                <w:pPr/>
              </w:pPrChange>
            </w:pPr>
            <w:del w:id="11747" w:author="Fegie" w:date="2021-04-28T12:03:00Z">
              <w:r w:rsidRPr="009B2BD3" w:rsidDel="009661CB">
                <w:rPr>
                  <w:rFonts w:hAnsi="標楷體" w:hint="eastAsia"/>
                </w:rPr>
                <w:delText>4</w:delText>
              </w:r>
              <w:bookmarkStart w:id="11748" w:name="_Toc71199361"/>
              <w:bookmarkEnd w:id="11748"/>
            </w:del>
          </w:p>
        </w:tc>
        <w:tc>
          <w:tcPr>
            <w:tcW w:w="2212" w:type="dxa"/>
          </w:tcPr>
          <w:p w14:paraId="0A40E035" w14:textId="466AD365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49" w:author="Fegie" w:date="2021-04-28T12:03:00Z"/>
                <w:rFonts w:hAnsi="標楷體"/>
              </w:rPr>
              <w:pPrChange w:id="11750" w:author="Fegie" w:date="2021-04-28T12:03:00Z">
                <w:pPr/>
              </w:pPrChange>
            </w:pPr>
            <w:del w:id="11751" w:author="Fegie" w:date="2021-04-28T12:03:00Z">
              <w:r w:rsidRPr="009B2BD3" w:rsidDel="009661CB">
                <w:rPr>
                  <w:rFonts w:hAnsi="標楷體" w:hint="eastAsia"/>
                </w:rPr>
                <w:delText>資產總額</w:delText>
              </w:r>
              <w:bookmarkStart w:id="11752" w:name="_Toc71199362"/>
              <w:bookmarkEnd w:id="11752"/>
            </w:del>
          </w:p>
        </w:tc>
        <w:tc>
          <w:tcPr>
            <w:tcW w:w="1071" w:type="dxa"/>
          </w:tcPr>
          <w:p w14:paraId="75E5F61E" w14:textId="32D5AD80" w:rsidR="009E399C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53" w:author="Fegie" w:date="2021-04-28T12:03:00Z"/>
                <w:rFonts w:hAnsi="標楷體"/>
              </w:rPr>
              <w:pPrChange w:id="11754" w:author="Fegie" w:date="2021-04-28T12:03:00Z">
                <w:pPr/>
              </w:pPrChange>
            </w:pPr>
            <w:del w:id="11755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756" w:name="_Toc71199363"/>
              <w:bookmarkEnd w:id="11756"/>
            </w:del>
          </w:p>
        </w:tc>
        <w:tc>
          <w:tcPr>
            <w:tcW w:w="1095" w:type="dxa"/>
          </w:tcPr>
          <w:p w14:paraId="121FC4D4" w14:textId="4A6DC47E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57" w:author="Fegie" w:date="2021-04-28T12:03:00Z"/>
                <w:rFonts w:hAnsi="標楷體"/>
              </w:rPr>
              <w:pPrChange w:id="11758" w:author="Fegie" w:date="2021-04-28T12:03:00Z">
                <w:pPr/>
              </w:pPrChange>
            </w:pPr>
            <w:bookmarkStart w:id="11759" w:name="_Toc71199364"/>
            <w:bookmarkEnd w:id="11759"/>
          </w:p>
        </w:tc>
        <w:tc>
          <w:tcPr>
            <w:tcW w:w="1173" w:type="dxa"/>
          </w:tcPr>
          <w:p w14:paraId="67CEAA17" w14:textId="7017EA11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60" w:author="Fegie" w:date="2021-04-28T12:03:00Z"/>
                <w:rFonts w:hAnsi="標楷體"/>
              </w:rPr>
              <w:pPrChange w:id="11761" w:author="Fegie" w:date="2021-04-28T12:03:00Z">
                <w:pPr/>
              </w:pPrChange>
            </w:pPr>
            <w:bookmarkStart w:id="11762" w:name="_Toc71199365"/>
            <w:bookmarkEnd w:id="11762"/>
          </w:p>
        </w:tc>
        <w:tc>
          <w:tcPr>
            <w:tcW w:w="675" w:type="dxa"/>
          </w:tcPr>
          <w:p w14:paraId="7E603395" w14:textId="607B7547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63" w:author="Fegie" w:date="2021-04-28T12:03:00Z"/>
                <w:rFonts w:hAnsi="標楷體"/>
              </w:rPr>
              <w:pPrChange w:id="11764" w:author="Fegie" w:date="2021-04-28T12:03:00Z">
                <w:pPr/>
              </w:pPrChange>
            </w:pPr>
            <w:bookmarkStart w:id="11765" w:name="_Toc71199366"/>
            <w:bookmarkEnd w:id="11765"/>
          </w:p>
        </w:tc>
        <w:tc>
          <w:tcPr>
            <w:tcW w:w="696" w:type="dxa"/>
          </w:tcPr>
          <w:p w14:paraId="4BA7C54D" w14:textId="7B4EFC3B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66" w:author="Fegie" w:date="2021-04-28T12:03:00Z"/>
                <w:rFonts w:hAnsi="標楷體"/>
              </w:rPr>
              <w:pPrChange w:id="11767" w:author="Fegie" w:date="2021-04-28T12:03:00Z">
                <w:pPr/>
              </w:pPrChange>
            </w:pPr>
            <w:bookmarkStart w:id="11768" w:name="_Toc71199367"/>
            <w:bookmarkEnd w:id="11768"/>
          </w:p>
        </w:tc>
        <w:tc>
          <w:tcPr>
            <w:tcW w:w="3524" w:type="dxa"/>
          </w:tcPr>
          <w:p w14:paraId="7E4903A5" w14:textId="31ACA5C8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69" w:author="Fegie" w:date="2021-04-28T12:03:00Z"/>
                <w:rFonts w:hAnsi="標楷體"/>
              </w:rPr>
              <w:pPrChange w:id="11770" w:author="Fegie" w:date="2021-04-28T12:03:00Z">
                <w:pPr/>
              </w:pPrChange>
            </w:pPr>
            <w:del w:id="11771" w:author="Fegie" w:date="2021-04-28T12:03:00Z">
              <w:r w:rsidRPr="009B2BD3" w:rsidDel="009661CB">
                <w:rPr>
                  <w:rFonts w:hAnsi="標楷體" w:hint="eastAsia"/>
                </w:rPr>
                <w:delText>=現金+短期投資+應收帳款+存貨+長期投資+固定資產+其他資產</w:delText>
              </w:r>
              <w:bookmarkStart w:id="11772" w:name="_Toc71199368"/>
              <w:bookmarkEnd w:id="11772"/>
            </w:del>
          </w:p>
          <w:p w14:paraId="521DC7A1" w14:textId="6360CEA4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73" w:author="Fegie" w:date="2021-04-28T12:03:00Z"/>
                <w:rFonts w:hAnsi="標楷體"/>
              </w:rPr>
              <w:pPrChange w:id="11774" w:author="Fegie" w:date="2021-04-28T12:03:00Z">
                <w:pPr/>
              </w:pPrChange>
            </w:pPr>
            <w:del w:id="11775" w:author="Fegie" w:date="2021-04-28T12:03:00Z">
              <w:r w:rsidRPr="009B2BD3" w:rsidDel="009661CB">
                <w:rPr>
                  <w:rFonts w:hAnsi="標楷體" w:hint="eastAsia"/>
                </w:rPr>
                <w:delText>i.自動顯示不必輸入</w:delText>
              </w:r>
              <w:bookmarkStart w:id="11776" w:name="_Toc71199369"/>
              <w:bookmarkEnd w:id="11776"/>
            </w:del>
          </w:p>
        </w:tc>
        <w:bookmarkStart w:id="11777" w:name="_Toc71199370"/>
        <w:bookmarkEnd w:id="11777"/>
      </w:tr>
      <w:tr w:rsidR="001A7955" w:rsidRPr="009B2BD3" w:rsidDel="009661CB" w14:paraId="7529741F" w14:textId="41CE3E85" w:rsidTr="009E399C">
        <w:trPr>
          <w:trHeight w:val="291"/>
          <w:jc w:val="center"/>
          <w:del w:id="11778" w:author="Fegie" w:date="2021-04-28T12:03:00Z"/>
        </w:trPr>
        <w:tc>
          <w:tcPr>
            <w:tcW w:w="576" w:type="dxa"/>
          </w:tcPr>
          <w:p w14:paraId="61528BCF" w14:textId="68F2B62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79" w:author="Fegie" w:date="2021-04-28T12:03:00Z"/>
                <w:rFonts w:hAnsi="標楷體"/>
              </w:rPr>
              <w:pPrChange w:id="11780" w:author="Fegie" w:date="2021-04-28T12:03:00Z">
                <w:pPr/>
              </w:pPrChange>
            </w:pPr>
            <w:del w:id="11781" w:author="Fegie" w:date="2021-04-28T12:03:00Z">
              <w:r w:rsidRPr="009B2BD3" w:rsidDel="009661CB">
                <w:rPr>
                  <w:rFonts w:hAnsi="標楷體" w:hint="eastAsia"/>
                </w:rPr>
                <w:delText>5</w:delText>
              </w:r>
              <w:bookmarkStart w:id="11782" w:name="_Toc71199371"/>
              <w:bookmarkEnd w:id="11782"/>
            </w:del>
          </w:p>
        </w:tc>
        <w:tc>
          <w:tcPr>
            <w:tcW w:w="2212" w:type="dxa"/>
          </w:tcPr>
          <w:p w14:paraId="36CA6F93" w14:textId="7842791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83" w:author="Fegie" w:date="2021-04-28T12:03:00Z"/>
                <w:rFonts w:hAnsi="標楷體"/>
              </w:rPr>
              <w:pPrChange w:id="11784" w:author="Fegie" w:date="2021-04-28T12:03:00Z">
                <w:pPr/>
              </w:pPrChange>
            </w:pPr>
            <w:del w:id="11785" w:author="Fegie" w:date="2021-04-28T12:03:00Z">
              <w:r w:rsidRPr="009B2BD3" w:rsidDel="009661CB">
                <w:rPr>
                  <w:rFonts w:hAnsi="標楷體" w:hint="eastAsia"/>
                </w:rPr>
                <w:delText>現金/銀存</w:delText>
              </w:r>
              <w:bookmarkStart w:id="11786" w:name="_Toc71199372"/>
              <w:bookmarkEnd w:id="11786"/>
            </w:del>
          </w:p>
        </w:tc>
        <w:tc>
          <w:tcPr>
            <w:tcW w:w="1071" w:type="dxa"/>
          </w:tcPr>
          <w:p w14:paraId="0F27190C" w14:textId="2CA6AFF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87" w:author="Fegie" w:date="2021-04-28T12:03:00Z"/>
                <w:rFonts w:hAnsi="標楷體"/>
              </w:rPr>
              <w:pPrChange w:id="11788" w:author="Fegie" w:date="2021-04-28T12:03:00Z">
                <w:pPr/>
              </w:pPrChange>
            </w:pPr>
            <w:del w:id="1178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790" w:name="_Toc71199373"/>
              <w:bookmarkEnd w:id="11790"/>
            </w:del>
          </w:p>
        </w:tc>
        <w:tc>
          <w:tcPr>
            <w:tcW w:w="1095" w:type="dxa"/>
          </w:tcPr>
          <w:p w14:paraId="69F88F23" w14:textId="11BA196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91" w:author="Fegie" w:date="2021-04-28T12:03:00Z"/>
                <w:rFonts w:hAnsi="標楷體"/>
              </w:rPr>
              <w:pPrChange w:id="11792" w:author="Fegie" w:date="2021-04-28T12:03:00Z">
                <w:pPr/>
              </w:pPrChange>
            </w:pPr>
            <w:bookmarkStart w:id="11793" w:name="_Toc71199374"/>
            <w:bookmarkEnd w:id="11793"/>
          </w:p>
        </w:tc>
        <w:tc>
          <w:tcPr>
            <w:tcW w:w="1173" w:type="dxa"/>
          </w:tcPr>
          <w:p w14:paraId="7F98313D" w14:textId="2B6C9F5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94" w:author="Fegie" w:date="2021-04-28T12:03:00Z"/>
                <w:rFonts w:hAnsi="標楷體"/>
              </w:rPr>
              <w:pPrChange w:id="11795" w:author="Fegie" w:date="2021-04-28T12:03:00Z">
                <w:pPr/>
              </w:pPrChange>
            </w:pPr>
            <w:bookmarkStart w:id="11796" w:name="_Toc71199375"/>
            <w:bookmarkEnd w:id="11796"/>
          </w:p>
        </w:tc>
        <w:tc>
          <w:tcPr>
            <w:tcW w:w="675" w:type="dxa"/>
          </w:tcPr>
          <w:p w14:paraId="0CA5F736" w14:textId="0129A52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97" w:author="Fegie" w:date="2021-04-28T12:03:00Z"/>
                <w:rFonts w:hAnsi="標楷體"/>
              </w:rPr>
              <w:pPrChange w:id="11798" w:author="Fegie" w:date="2021-04-28T12:03:00Z">
                <w:pPr/>
              </w:pPrChange>
            </w:pPr>
            <w:bookmarkStart w:id="11799" w:name="_Toc71199376"/>
            <w:bookmarkEnd w:id="11799"/>
          </w:p>
        </w:tc>
        <w:tc>
          <w:tcPr>
            <w:tcW w:w="696" w:type="dxa"/>
          </w:tcPr>
          <w:p w14:paraId="56098472" w14:textId="35B2574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00" w:author="Fegie" w:date="2021-04-28T12:03:00Z"/>
                <w:rFonts w:hAnsi="標楷體"/>
              </w:rPr>
              <w:pPrChange w:id="11801" w:author="Fegie" w:date="2021-04-28T12:03:00Z">
                <w:pPr/>
              </w:pPrChange>
            </w:pPr>
            <w:bookmarkStart w:id="11802" w:name="_Toc71199377"/>
            <w:bookmarkEnd w:id="11802"/>
          </w:p>
        </w:tc>
        <w:tc>
          <w:tcPr>
            <w:tcW w:w="3524" w:type="dxa"/>
          </w:tcPr>
          <w:p w14:paraId="462ADB3C" w14:textId="3D9615C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03" w:author="Fegie" w:date="2021-04-28T12:03:00Z"/>
                <w:rFonts w:hAnsi="標楷體"/>
              </w:rPr>
              <w:pPrChange w:id="11804" w:author="Fegie" w:date="2021-04-28T12:03:00Z">
                <w:pPr/>
              </w:pPrChange>
            </w:pPr>
            <w:del w:id="1180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806" w:name="_Toc71199378"/>
              <w:bookmarkEnd w:id="11806"/>
            </w:del>
          </w:p>
        </w:tc>
        <w:bookmarkStart w:id="11807" w:name="_Toc71199379"/>
        <w:bookmarkEnd w:id="11807"/>
      </w:tr>
      <w:tr w:rsidR="001A7955" w:rsidRPr="009B2BD3" w:rsidDel="009661CB" w14:paraId="733259AF" w14:textId="396C4936" w:rsidTr="009E399C">
        <w:trPr>
          <w:trHeight w:val="291"/>
          <w:jc w:val="center"/>
          <w:del w:id="11808" w:author="Fegie" w:date="2021-04-28T12:03:00Z"/>
        </w:trPr>
        <w:tc>
          <w:tcPr>
            <w:tcW w:w="576" w:type="dxa"/>
          </w:tcPr>
          <w:p w14:paraId="5258B59B" w14:textId="067C8DE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09" w:author="Fegie" w:date="2021-04-28T12:03:00Z"/>
                <w:rFonts w:hAnsi="標楷體"/>
              </w:rPr>
              <w:pPrChange w:id="11810" w:author="Fegie" w:date="2021-04-28T12:03:00Z">
                <w:pPr/>
              </w:pPrChange>
            </w:pPr>
            <w:del w:id="11811" w:author="Fegie" w:date="2021-04-28T12:03:00Z">
              <w:r w:rsidRPr="009B2BD3" w:rsidDel="009661CB">
                <w:rPr>
                  <w:rFonts w:hAnsi="標楷體" w:hint="eastAsia"/>
                </w:rPr>
                <w:delText>6</w:delText>
              </w:r>
              <w:bookmarkStart w:id="11812" w:name="_Toc71199380"/>
              <w:bookmarkEnd w:id="11812"/>
            </w:del>
          </w:p>
        </w:tc>
        <w:tc>
          <w:tcPr>
            <w:tcW w:w="2212" w:type="dxa"/>
          </w:tcPr>
          <w:p w14:paraId="303BEE53" w14:textId="3385E88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13" w:author="Fegie" w:date="2021-04-28T12:03:00Z"/>
                <w:rFonts w:hAnsi="標楷體"/>
              </w:rPr>
              <w:pPrChange w:id="11814" w:author="Fegie" w:date="2021-04-28T12:03:00Z">
                <w:pPr/>
              </w:pPrChange>
            </w:pPr>
            <w:del w:id="11815" w:author="Fegie" w:date="2021-04-28T12:03:00Z">
              <w:r w:rsidRPr="009B2BD3" w:rsidDel="009661CB">
                <w:rPr>
                  <w:rFonts w:hAnsi="標楷體" w:hint="eastAsia"/>
                </w:rPr>
                <w:delText>短期投資</w:delText>
              </w:r>
              <w:bookmarkStart w:id="11816" w:name="_Toc71199381"/>
              <w:bookmarkEnd w:id="11816"/>
            </w:del>
          </w:p>
        </w:tc>
        <w:tc>
          <w:tcPr>
            <w:tcW w:w="1071" w:type="dxa"/>
          </w:tcPr>
          <w:p w14:paraId="0632B907" w14:textId="217FD27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17" w:author="Fegie" w:date="2021-04-28T12:03:00Z"/>
                <w:rFonts w:hAnsi="標楷體"/>
              </w:rPr>
              <w:pPrChange w:id="11818" w:author="Fegie" w:date="2021-04-28T12:03:00Z">
                <w:pPr/>
              </w:pPrChange>
            </w:pPr>
            <w:del w:id="1181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820" w:name="_Toc71199382"/>
              <w:bookmarkEnd w:id="11820"/>
            </w:del>
          </w:p>
        </w:tc>
        <w:tc>
          <w:tcPr>
            <w:tcW w:w="1095" w:type="dxa"/>
          </w:tcPr>
          <w:p w14:paraId="62F0F0F9" w14:textId="3FB9473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21" w:author="Fegie" w:date="2021-04-28T12:03:00Z"/>
                <w:rFonts w:hAnsi="標楷體"/>
              </w:rPr>
              <w:pPrChange w:id="11822" w:author="Fegie" w:date="2021-04-28T12:03:00Z">
                <w:pPr/>
              </w:pPrChange>
            </w:pPr>
            <w:bookmarkStart w:id="11823" w:name="_Toc71199383"/>
            <w:bookmarkEnd w:id="11823"/>
          </w:p>
        </w:tc>
        <w:tc>
          <w:tcPr>
            <w:tcW w:w="1173" w:type="dxa"/>
          </w:tcPr>
          <w:p w14:paraId="50595979" w14:textId="41ECEC3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24" w:author="Fegie" w:date="2021-04-28T12:03:00Z"/>
                <w:rFonts w:hAnsi="標楷體"/>
              </w:rPr>
              <w:pPrChange w:id="11825" w:author="Fegie" w:date="2021-04-28T12:03:00Z">
                <w:pPr/>
              </w:pPrChange>
            </w:pPr>
            <w:bookmarkStart w:id="11826" w:name="_Toc71199384"/>
            <w:bookmarkEnd w:id="11826"/>
          </w:p>
        </w:tc>
        <w:tc>
          <w:tcPr>
            <w:tcW w:w="675" w:type="dxa"/>
          </w:tcPr>
          <w:p w14:paraId="0ECA48B5" w14:textId="392F6D9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27" w:author="Fegie" w:date="2021-04-28T12:03:00Z"/>
                <w:rFonts w:hAnsi="標楷體"/>
              </w:rPr>
              <w:pPrChange w:id="11828" w:author="Fegie" w:date="2021-04-28T12:03:00Z">
                <w:pPr/>
              </w:pPrChange>
            </w:pPr>
            <w:bookmarkStart w:id="11829" w:name="_Toc71199385"/>
            <w:bookmarkEnd w:id="11829"/>
          </w:p>
        </w:tc>
        <w:tc>
          <w:tcPr>
            <w:tcW w:w="696" w:type="dxa"/>
          </w:tcPr>
          <w:p w14:paraId="015401C1" w14:textId="6B8B679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30" w:author="Fegie" w:date="2021-04-28T12:03:00Z"/>
                <w:rFonts w:hAnsi="標楷體"/>
              </w:rPr>
              <w:pPrChange w:id="11831" w:author="Fegie" w:date="2021-04-28T12:03:00Z">
                <w:pPr/>
              </w:pPrChange>
            </w:pPr>
            <w:bookmarkStart w:id="11832" w:name="_Toc71199386"/>
            <w:bookmarkEnd w:id="11832"/>
          </w:p>
        </w:tc>
        <w:tc>
          <w:tcPr>
            <w:tcW w:w="3524" w:type="dxa"/>
          </w:tcPr>
          <w:p w14:paraId="0ED3ECDB" w14:textId="473AE4E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33" w:author="Fegie" w:date="2021-04-28T12:03:00Z"/>
                <w:rFonts w:hAnsi="標楷體"/>
              </w:rPr>
              <w:pPrChange w:id="11834" w:author="Fegie" w:date="2021-04-28T12:03:00Z">
                <w:pPr/>
              </w:pPrChange>
            </w:pPr>
            <w:del w:id="1183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836" w:name="_Toc71199387"/>
              <w:bookmarkEnd w:id="11836"/>
            </w:del>
          </w:p>
        </w:tc>
        <w:bookmarkStart w:id="11837" w:name="_Toc71199388"/>
        <w:bookmarkEnd w:id="11837"/>
      </w:tr>
      <w:tr w:rsidR="001A7955" w:rsidRPr="009B2BD3" w:rsidDel="009661CB" w14:paraId="34424423" w14:textId="63F67679" w:rsidTr="009E399C">
        <w:trPr>
          <w:trHeight w:val="291"/>
          <w:jc w:val="center"/>
          <w:del w:id="11838" w:author="Fegie" w:date="2021-04-28T12:03:00Z"/>
        </w:trPr>
        <w:tc>
          <w:tcPr>
            <w:tcW w:w="576" w:type="dxa"/>
          </w:tcPr>
          <w:p w14:paraId="6DA788E4" w14:textId="0A2E31E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39" w:author="Fegie" w:date="2021-04-28T12:03:00Z"/>
                <w:rFonts w:hAnsi="標楷體"/>
              </w:rPr>
              <w:pPrChange w:id="11840" w:author="Fegie" w:date="2021-04-28T12:03:00Z">
                <w:pPr/>
              </w:pPrChange>
            </w:pPr>
            <w:del w:id="11841" w:author="Fegie" w:date="2021-04-28T12:03:00Z">
              <w:r w:rsidRPr="009B2BD3" w:rsidDel="009661CB">
                <w:rPr>
                  <w:rFonts w:hAnsi="標楷體" w:hint="eastAsia"/>
                </w:rPr>
                <w:delText>7</w:delText>
              </w:r>
              <w:bookmarkStart w:id="11842" w:name="_Toc71199389"/>
              <w:bookmarkEnd w:id="11842"/>
            </w:del>
          </w:p>
        </w:tc>
        <w:tc>
          <w:tcPr>
            <w:tcW w:w="2212" w:type="dxa"/>
          </w:tcPr>
          <w:p w14:paraId="4F3B943B" w14:textId="3C1C9B8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43" w:author="Fegie" w:date="2021-04-28T12:03:00Z"/>
                <w:rFonts w:hAnsi="標楷體"/>
              </w:rPr>
              <w:pPrChange w:id="11844" w:author="Fegie" w:date="2021-04-28T12:03:00Z">
                <w:pPr/>
              </w:pPrChange>
            </w:pPr>
            <w:del w:id="11845" w:author="Fegie" w:date="2021-04-28T12:03:00Z">
              <w:r w:rsidRPr="009B2BD3" w:rsidDel="009661CB">
                <w:rPr>
                  <w:rFonts w:hAnsi="標楷體" w:hint="eastAsia"/>
                </w:rPr>
                <w:delText>應收帳款票據</w:delText>
              </w:r>
              <w:bookmarkStart w:id="11846" w:name="_Toc71199390"/>
              <w:bookmarkEnd w:id="11846"/>
            </w:del>
          </w:p>
        </w:tc>
        <w:tc>
          <w:tcPr>
            <w:tcW w:w="1071" w:type="dxa"/>
          </w:tcPr>
          <w:p w14:paraId="3BB26996" w14:textId="5FFC88F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47" w:author="Fegie" w:date="2021-04-28T12:03:00Z"/>
                <w:rFonts w:hAnsi="標楷體"/>
              </w:rPr>
              <w:pPrChange w:id="11848" w:author="Fegie" w:date="2021-04-28T12:03:00Z">
                <w:pPr/>
              </w:pPrChange>
            </w:pPr>
            <w:del w:id="1184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850" w:name="_Toc71199391"/>
              <w:bookmarkEnd w:id="11850"/>
            </w:del>
          </w:p>
        </w:tc>
        <w:tc>
          <w:tcPr>
            <w:tcW w:w="1095" w:type="dxa"/>
          </w:tcPr>
          <w:p w14:paraId="46896447" w14:textId="761E4AE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51" w:author="Fegie" w:date="2021-04-28T12:03:00Z"/>
                <w:rFonts w:hAnsi="標楷體"/>
              </w:rPr>
              <w:pPrChange w:id="11852" w:author="Fegie" w:date="2021-04-28T12:03:00Z">
                <w:pPr/>
              </w:pPrChange>
            </w:pPr>
            <w:bookmarkStart w:id="11853" w:name="_Toc71199392"/>
            <w:bookmarkEnd w:id="11853"/>
          </w:p>
        </w:tc>
        <w:tc>
          <w:tcPr>
            <w:tcW w:w="1173" w:type="dxa"/>
          </w:tcPr>
          <w:p w14:paraId="1FD8C7E5" w14:textId="032D944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54" w:author="Fegie" w:date="2021-04-28T12:03:00Z"/>
                <w:rFonts w:hAnsi="標楷體"/>
              </w:rPr>
              <w:pPrChange w:id="11855" w:author="Fegie" w:date="2021-04-28T12:03:00Z">
                <w:pPr/>
              </w:pPrChange>
            </w:pPr>
            <w:bookmarkStart w:id="11856" w:name="_Toc71199393"/>
            <w:bookmarkEnd w:id="11856"/>
          </w:p>
        </w:tc>
        <w:tc>
          <w:tcPr>
            <w:tcW w:w="675" w:type="dxa"/>
          </w:tcPr>
          <w:p w14:paraId="5A795656" w14:textId="069F5A5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57" w:author="Fegie" w:date="2021-04-28T12:03:00Z"/>
                <w:rFonts w:hAnsi="標楷體"/>
              </w:rPr>
              <w:pPrChange w:id="11858" w:author="Fegie" w:date="2021-04-28T12:03:00Z">
                <w:pPr/>
              </w:pPrChange>
            </w:pPr>
            <w:bookmarkStart w:id="11859" w:name="_Toc71199394"/>
            <w:bookmarkEnd w:id="11859"/>
          </w:p>
        </w:tc>
        <w:tc>
          <w:tcPr>
            <w:tcW w:w="696" w:type="dxa"/>
          </w:tcPr>
          <w:p w14:paraId="7BF1F948" w14:textId="2A58911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60" w:author="Fegie" w:date="2021-04-28T12:03:00Z"/>
                <w:rFonts w:hAnsi="標楷體"/>
              </w:rPr>
              <w:pPrChange w:id="11861" w:author="Fegie" w:date="2021-04-28T12:03:00Z">
                <w:pPr/>
              </w:pPrChange>
            </w:pPr>
            <w:bookmarkStart w:id="11862" w:name="_Toc71199395"/>
            <w:bookmarkEnd w:id="11862"/>
          </w:p>
        </w:tc>
        <w:tc>
          <w:tcPr>
            <w:tcW w:w="3524" w:type="dxa"/>
          </w:tcPr>
          <w:p w14:paraId="0CF52968" w14:textId="7FE0890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63" w:author="Fegie" w:date="2021-04-28T12:03:00Z"/>
                <w:rFonts w:hAnsi="標楷體"/>
              </w:rPr>
              <w:pPrChange w:id="11864" w:author="Fegie" w:date="2021-04-28T12:03:00Z">
                <w:pPr/>
              </w:pPrChange>
            </w:pPr>
            <w:del w:id="1186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866" w:name="_Toc71199396"/>
              <w:bookmarkEnd w:id="11866"/>
            </w:del>
          </w:p>
        </w:tc>
        <w:bookmarkStart w:id="11867" w:name="_Toc71199397"/>
        <w:bookmarkEnd w:id="11867"/>
      </w:tr>
      <w:tr w:rsidR="001A7955" w:rsidRPr="009B2BD3" w:rsidDel="009661CB" w14:paraId="400615E1" w14:textId="6F7DF9A9" w:rsidTr="009E399C">
        <w:trPr>
          <w:trHeight w:val="291"/>
          <w:jc w:val="center"/>
          <w:del w:id="11868" w:author="Fegie" w:date="2021-04-28T12:03:00Z"/>
        </w:trPr>
        <w:tc>
          <w:tcPr>
            <w:tcW w:w="576" w:type="dxa"/>
          </w:tcPr>
          <w:p w14:paraId="6D3CC5E2" w14:textId="0DE70F6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69" w:author="Fegie" w:date="2021-04-28T12:03:00Z"/>
                <w:rFonts w:hAnsi="標楷體"/>
              </w:rPr>
              <w:pPrChange w:id="11870" w:author="Fegie" w:date="2021-04-28T12:03:00Z">
                <w:pPr/>
              </w:pPrChange>
            </w:pPr>
            <w:del w:id="11871" w:author="Fegie" w:date="2021-04-28T12:03:00Z">
              <w:r w:rsidRPr="009B2BD3" w:rsidDel="009661CB">
                <w:rPr>
                  <w:rFonts w:hAnsi="標楷體" w:hint="eastAsia"/>
                </w:rPr>
                <w:delText>8</w:delText>
              </w:r>
              <w:bookmarkStart w:id="11872" w:name="_Toc71199398"/>
              <w:bookmarkEnd w:id="11872"/>
            </w:del>
          </w:p>
        </w:tc>
        <w:tc>
          <w:tcPr>
            <w:tcW w:w="2212" w:type="dxa"/>
          </w:tcPr>
          <w:p w14:paraId="4F8060C4" w14:textId="50B828F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73" w:author="Fegie" w:date="2021-04-28T12:03:00Z"/>
                <w:rFonts w:hAnsi="標楷體"/>
              </w:rPr>
              <w:pPrChange w:id="11874" w:author="Fegie" w:date="2021-04-28T12:03:00Z">
                <w:pPr/>
              </w:pPrChange>
            </w:pPr>
            <w:del w:id="11875" w:author="Fegie" w:date="2021-04-28T12:03:00Z">
              <w:r w:rsidRPr="009B2BD3" w:rsidDel="009661CB">
                <w:rPr>
                  <w:rFonts w:hAnsi="標楷體" w:hint="eastAsia"/>
                </w:rPr>
                <w:delText>存貨</w:delText>
              </w:r>
              <w:bookmarkStart w:id="11876" w:name="_Toc71199399"/>
              <w:bookmarkEnd w:id="11876"/>
            </w:del>
          </w:p>
        </w:tc>
        <w:tc>
          <w:tcPr>
            <w:tcW w:w="1071" w:type="dxa"/>
          </w:tcPr>
          <w:p w14:paraId="0B0D2E2D" w14:textId="1A9BF71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77" w:author="Fegie" w:date="2021-04-28T12:03:00Z"/>
                <w:rFonts w:hAnsi="標楷體"/>
              </w:rPr>
              <w:pPrChange w:id="11878" w:author="Fegie" w:date="2021-04-28T12:03:00Z">
                <w:pPr/>
              </w:pPrChange>
            </w:pPr>
            <w:del w:id="1187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880" w:name="_Toc71199400"/>
              <w:bookmarkEnd w:id="11880"/>
            </w:del>
          </w:p>
        </w:tc>
        <w:tc>
          <w:tcPr>
            <w:tcW w:w="1095" w:type="dxa"/>
          </w:tcPr>
          <w:p w14:paraId="13B12833" w14:textId="6C628AA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81" w:author="Fegie" w:date="2021-04-28T12:03:00Z"/>
                <w:rFonts w:hAnsi="標楷體"/>
              </w:rPr>
              <w:pPrChange w:id="11882" w:author="Fegie" w:date="2021-04-28T12:03:00Z">
                <w:pPr/>
              </w:pPrChange>
            </w:pPr>
            <w:bookmarkStart w:id="11883" w:name="_Toc71199401"/>
            <w:bookmarkEnd w:id="11883"/>
          </w:p>
        </w:tc>
        <w:tc>
          <w:tcPr>
            <w:tcW w:w="1173" w:type="dxa"/>
          </w:tcPr>
          <w:p w14:paraId="0E5FFAAE" w14:textId="1B6E71C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84" w:author="Fegie" w:date="2021-04-28T12:03:00Z"/>
                <w:rFonts w:hAnsi="標楷體"/>
              </w:rPr>
              <w:pPrChange w:id="11885" w:author="Fegie" w:date="2021-04-28T12:03:00Z">
                <w:pPr/>
              </w:pPrChange>
            </w:pPr>
            <w:bookmarkStart w:id="11886" w:name="_Toc71199402"/>
            <w:bookmarkEnd w:id="11886"/>
          </w:p>
        </w:tc>
        <w:tc>
          <w:tcPr>
            <w:tcW w:w="675" w:type="dxa"/>
          </w:tcPr>
          <w:p w14:paraId="1320AA00" w14:textId="770FA6D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87" w:author="Fegie" w:date="2021-04-28T12:03:00Z"/>
                <w:rFonts w:hAnsi="標楷體"/>
              </w:rPr>
              <w:pPrChange w:id="11888" w:author="Fegie" w:date="2021-04-28T12:03:00Z">
                <w:pPr/>
              </w:pPrChange>
            </w:pPr>
            <w:bookmarkStart w:id="11889" w:name="_Toc71199403"/>
            <w:bookmarkEnd w:id="11889"/>
          </w:p>
        </w:tc>
        <w:tc>
          <w:tcPr>
            <w:tcW w:w="696" w:type="dxa"/>
          </w:tcPr>
          <w:p w14:paraId="67266BBC" w14:textId="2E80BE9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90" w:author="Fegie" w:date="2021-04-28T12:03:00Z"/>
                <w:rFonts w:hAnsi="標楷體"/>
              </w:rPr>
              <w:pPrChange w:id="11891" w:author="Fegie" w:date="2021-04-28T12:03:00Z">
                <w:pPr/>
              </w:pPrChange>
            </w:pPr>
            <w:bookmarkStart w:id="11892" w:name="_Toc71199404"/>
            <w:bookmarkEnd w:id="11892"/>
          </w:p>
        </w:tc>
        <w:tc>
          <w:tcPr>
            <w:tcW w:w="3524" w:type="dxa"/>
          </w:tcPr>
          <w:p w14:paraId="47FFEBCE" w14:textId="16EF257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93" w:author="Fegie" w:date="2021-04-28T12:03:00Z"/>
                <w:rFonts w:hAnsi="標楷體"/>
              </w:rPr>
              <w:pPrChange w:id="11894" w:author="Fegie" w:date="2021-04-28T12:03:00Z">
                <w:pPr/>
              </w:pPrChange>
            </w:pPr>
            <w:del w:id="1189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896" w:name="_Toc71199405"/>
              <w:bookmarkEnd w:id="11896"/>
            </w:del>
          </w:p>
        </w:tc>
        <w:bookmarkStart w:id="11897" w:name="_Toc71199406"/>
        <w:bookmarkEnd w:id="11897"/>
      </w:tr>
      <w:tr w:rsidR="001A7955" w:rsidRPr="009B2BD3" w:rsidDel="009661CB" w14:paraId="7DBA70CF" w14:textId="610C7C64" w:rsidTr="009E399C">
        <w:trPr>
          <w:trHeight w:val="291"/>
          <w:jc w:val="center"/>
          <w:del w:id="11898" w:author="Fegie" w:date="2021-04-28T12:03:00Z"/>
        </w:trPr>
        <w:tc>
          <w:tcPr>
            <w:tcW w:w="576" w:type="dxa"/>
          </w:tcPr>
          <w:p w14:paraId="44821CA0" w14:textId="75EF37A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99" w:author="Fegie" w:date="2021-04-28T12:03:00Z"/>
                <w:rFonts w:hAnsi="標楷體"/>
              </w:rPr>
              <w:pPrChange w:id="11900" w:author="Fegie" w:date="2021-04-28T12:03:00Z">
                <w:pPr/>
              </w:pPrChange>
            </w:pPr>
            <w:del w:id="11901" w:author="Fegie" w:date="2021-04-28T12:03:00Z">
              <w:r w:rsidRPr="009B2BD3" w:rsidDel="009661CB">
                <w:rPr>
                  <w:rFonts w:hAnsi="標楷體" w:hint="eastAsia"/>
                </w:rPr>
                <w:delText>9</w:delText>
              </w:r>
              <w:bookmarkStart w:id="11902" w:name="_Toc71199407"/>
              <w:bookmarkEnd w:id="11902"/>
            </w:del>
          </w:p>
        </w:tc>
        <w:tc>
          <w:tcPr>
            <w:tcW w:w="2212" w:type="dxa"/>
          </w:tcPr>
          <w:p w14:paraId="4E90EF54" w14:textId="45BAA6E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03" w:author="Fegie" w:date="2021-04-28T12:03:00Z"/>
                <w:rFonts w:hAnsi="標楷體"/>
              </w:rPr>
              <w:pPrChange w:id="11904" w:author="Fegie" w:date="2021-04-28T12:03:00Z">
                <w:pPr/>
              </w:pPrChange>
            </w:pPr>
            <w:del w:id="11905" w:author="Fegie" w:date="2021-04-28T12:03:00Z">
              <w:r w:rsidRPr="009B2BD3" w:rsidDel="009661CB">
                <w:rPr>
                  <w:rFonts w:hAnsi="標楷體" w:hint="eastAsia"/>
                </w:rPr>
                <w:delText>長期投資</w:delText>
              </w:r>
              <w:bookmarkStart w:id="11906" w:name="_Toc71199408"/>
              <w:bookmarkEnd w:id="11906"/>
            </w:del>
          </w:p>
        </w:tc>
        <w:tc>
          <w:tcPr>
            <w:tcW w:w="1071" w:type="dxa"/>
          </w:tcPr>
          <w:p w14:paraId="293A551D" w14:textId="57A8ECF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07" w:author="Fegie" w:date="2021-04-28T12:03:00Z"/>
                <w:rFonts w:hAnsi="標楷體"/>
              </w:rPr>
              <w:pPrChange w:id="11908" w:author="Fegie" w:date="2021-04-28T12:03:00Z">
                <w:pPr/>
              </w:pPrChange>
            </w:pPr>
            <w:del w:id="1190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910" w:name="_Toc71199409"/>
              <w:bookmarkEnd w:id="11910"/>
            </w:del>
          </w:p>
        </w:tc>
        <w:tc>
          <w:tcPr>
            <w:tcW w:w="1095" w:type="dxa"/>
          </w:tcPr>
          <w:p w14:paraId="3DE00D15" w14:textId="069685B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11" w:author="Fegie" w:date="2021-04-28T12:03:00Z"/>
                <w:rFonts w:hAnsi="標楷體"/>
              </w:rPr>
              <w:pPrChange w:id="11912" w:author="Fegie" w:date="2021-04-28T12:03:00Z">
                <w:pPr/>
              </w:pPrChange>
            </w:pPr>
            <w:bookmarkStart w:id="11913" w:name="_Toc71199410"/>
            <w:bookmarkEnd w:id="11913"/>
          </w:p>
        </w:tc>
        <w:tc>
          <w:tcPr>
            <w:tcW w:w="1173" w:type="dxa"/>
          </w:tcPr>
          <w:p w14:paraId="5762A669" w14:textId="579363E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14" w:author="Fegie" w:date="2021-04-28T12:03:00Z"/>
                <w:rFonts w:hAnsi="標楷體"/>
              </w:rPr>
              <w:pPrChange w:id="11915" w:author="Fegie" w:date="2021-04-28T12:03:00Z">
                <w:pPr/>
              </w:pPrChange>
            </w:pPr>
            <w:bookmarkStart w:id="11916" w:name="_Toc71199411"/>
            <w:bookmarkEnd w:id="11916"/>
          </w:p>
        </w:tc>
        <w:tc>
          <w:tcPr>
            <w:tcW w:w="675" w:type="dxa"/>
          </w:tcPr>
          <w:p w14:paraId="7E96E46E" w14:textId="4C6BE91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17" w:author="Fegie" w:date="2021-04-28T12:03:00Z"/>
                <w:rFonts w:hAnsi="標楷體"/>
              </w:rPr>
              <w:pPrChange w:id="11918" w:author="Fegie" w:date="2021-04-28T12:03:00Z">
                <w:pPr/>
              </w:pPrChange>
            </w:pPr>
            <w:bookmarkStart w:id="11919" w:name="_Toc71199412"/>
            <w:bookmarkEnd w:id="11919"/>
          </w:p>
        </w:tc>
        <w:tc>
          <w:tcPr>
            <w:tcW w:w="696" w:type="dxa"/>
          </w:tcPr>
          <w:p w14:paraId="7DC64B70" w14:textId="62D9C0D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20" w:author="Fegie" w:date="2021-04-28T12:03:00Z"/>
                <w:rFonts w:hAnsi="標楷體"/>
              </w:rPr>
              <w:pPrChange w:id="11921" w:author="Fegie" w:date="2021-04-28T12:03:00Z">
                <w:pPr/>
              </w:pPrChange>
            </w:pPr>
            <w:bookmarkStart w:id="11922" w:name="_Toc71199413"/>
            <w:bookmarkEnd w:id="11922"/>
          </w:p>
        </w:tc>
        <w:tc>
          <w:tcPr>
            <w:tcW w:w="3524" w:type="dxa"/>
          </w:tcPr>
          <w:p w14:paraId="3B491514" w14:textId="2699458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23" w:author="Fegie" w:date="2021-04-28T12:03:00Z"/>
                <w:rFonts w:hAnsi="標楷體"/>
              </w:rPr>
              <w:pPrChange w:id="11924" w:author="Fegie" w:date="2021-04-28T12:03:00Z">
                <w:pPr/>
              </w:pPrChange>
            </w:pPr>
            <w:del w:id="1192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926" w:name="_Toc71199414"/>
              <w:bookmarkEnd w:id="11926"/>
            </w:del>
          </w:p>
        </w:tc>
        <w:bookmarkStart w:id="11927" w:name="_Toc71199415"/>
        <w:bookmarkEnd w:id="11927"/>
      </w:tr>
      <w:tr w:rsidR="001A7955" w:rsidRPr="009B2BD3" w:rsidDel="009661CB" w14:paraId="0A7EB7B6" w14:textId="01E633A4" w:rsidTr="009E399C">
        <w:trPr>
          <w:trHeight w:val="291"/>
          <w:jc w:val="center"/>
          <w:del w:id="11928" w:author="Fegie" w:date="2021-04-28T12:03:00Z"/>
        </w:trPr>
        <w:tc>
          <w:tcPr>
            <w:tcW w:w="576" w:type="dxa"/>
          </w:tcPr>
          <w:p w14:paraId="7486BF84" w14:textId="099180A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29" w:author="Fegie" w:date="2021-04-28T12:03:00Z"/>
                <w:rFonts w:hAnsi="標楷體"/>
              </w:rPr>
              <w:pPrChange w:id="11930" w:author="Fegie" w:date="2021-04-28T12:03:00Z">
                <w:pPr/>
              </w:pPrChange>
            </w:pPr>
            <w:del w:id="11931" w:author="Fegie" w:date="2021-04-28T12:03:00Z">
              <w:r w:rsidRPr="009B2BD3" w:rsidDel="009661CB">
                <w:rPr>
                  <w:rFonts w:hAnsi="標楷體" w:hint="eastAsia"/>
                </w:rPr>
                <w:delText>10</w:delText>
              </w:r>
              <w:bookmarkStart w:id="11932" w:name="_Toc71199416"/>
              <w:bookmarkEnd w:id="11932"/>
            </w:del>
          </w:p>
        </w:tc>
        <w:tc>
          <w:tcPr>
            <w:tcW w:w="2212" w:type="dxa"/>
          </w:tcPr>
          <w:p w14:paraId="706E10C7" w14:textId="725F2D8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33" w:author="Fegie" w:date="2021-04-28T12:03:00Z"/>
                <w:rFonts w:hAnsi="標楷體"/>
              </w:rPr>
              <w:pPrChange w:id="11934" w:author="Fegie" w:date="2021-04-28T12:03:00Z">
                <w:pPr/>
              </w:pPrChange>
            </w:pPr>
            <w:del w:id="11935" w:author="Fegie" w:date="2021-04-28T12:03:00Z">
              <w:r w:rsidRPr="009B2BD3" w:rsidDel="009661CB">
                <w:rPr>
                  <w:rFonts w:hAnsi="標楷體" w:hint="eastAsia"/>
                </w:rPr>
                <w:delText>固定資產</w:delText>
              </w:r>
              <w:bookmarkStart w:id="11936" w:name="_Toc71199417"/>
              <w:bookmarkEnd w:id="11936"/>
            </w:del>
          </w:p>
        </w:tc>
        <w:tc>
          <w:tcPr>
            <w:tcW w:w="1071" w:type="dxa"/>
          </w:tcPr>
          <w:p w14:paraId="49869CCD" w14:textId="11F37DF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37" w:author="Fegie" w:date="2021-04-28T12:03:00Z"/>
                <w:rFonts w:hAnsi="標楷體"/>
              </w:rPr>
              <w:pPrChange w:id="11938" w:author="Fegie" w:date="2021-04-28T12:03:00Z">
                <w:pPr/>
              </w:pPrChange>
            </w:pPr>
            <w:del w:id="1193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940" w:name="_Toc71199418"/>
              <w:bookmarkEnd w:id="11940"/>
            </w:del>
          </w:p>
        </w:tc>
        <w:tc>
          <w:tcPr>
            <w:tcW w:w="1095" w:type="dxa"/>
          </w:tcPr>
          <w:p w14:paraId="4C3A3DB6" w14:textId="453316E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41" w:author="Fegie" w:date="2021-04-28T12:03:00Z"/>
                <w:rFonts w:hAnsi="標楷體"/>
              </w:rPr>
              <w:pPrChange w:id="11942" w:author="Fegie" w:date="2021-04-28T12:03:00Z">
                <w:pPr/>
              </w:pPrChange>
            </w:pPr>
            <w:bookmarkStart w:id="11943" w:name="_Toc71199419"/>
            <w:bookmarkEnd w:id="11943"/>
          </w:p>
        </w:tc>
        <w:tc>
          <w:tcPr>
            <w:tcW w:w="1173" w:type="dxa"/>
          </w:tcPr>
          <w:p w14:paraId="715E55C4" w14:textId="5401CCD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44" w:author="Fegie" w:date="2021-04-28T12:03:00Z"/>
                <w:rFonts w:hAnsi="標楷體"/>
              </w:rPr>
              <w:pPrChange w:id="11945" w:author="Fegie" w:date="2021-04-28T12:03:00Z">
                <w:pPr/>
              </w:pPrChange>
            </w:pPr>
            <w:bookmarkStart w:id="11946" w:name="_Toc71199420"/>
            <w:bookmarkEnd w:id="11946"/>
          </w:p>
        </w:tc>
        <w:tc>
          <w:tcPr>
            <w:tcW w:w="675" w:type="dxa"/>
          </w:tcPr>
          <w:p w14:paraId="4B0D3A90" w14:textId="641D48A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47" w:author="Fegie" w:date="2021-04-28T12:03:00Z"/>
                <w:rFonts w:hAnsi="標楷體"/>
              </w:rPr>
              <w:pPrChange w:id="11948" w:author="Fegie" w:date="2021-04-28T12:03:00Z">
                <w:pPr/>
              </w:pPrChange>
            </w:pPr>
            <w:bookmarkStart w:id="11949" w:name="_Toc71199421"/>
            <w:bookmarkEnd w:id="11949"/>
          </w:p>
        </w:tc>
        <w:tc>
          <w:tcPr>
            <w:tcW w:w="696" w:type="dxa"/>
          </w:tcPr>
          <w:p w14:paraId="558C719D" w14:textId="5278E6A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50" w:author="Fegie" w:date="2021-04-28T12:03:00Z"/>
                <w:rFonts w:hAnsi="標楷體"/>
              </w:rPr>
              <w:pPrChange w:id="11951" w:author="Fegie" w:date="2021-04-28T12:03:00Z">
                <w:pPr/>
              </w:pPrChange>
            </w:pPr>
            <w:bookmarkStart w:id="11952" w:name="_Toc71199422"/>
            <w:bookmarkEnd w:id="11952"/>
          </w:p>
        </w:tc>
        <w:tc>
          <w:tcPr>
            <w:tcW w:w="3524" w:type="dxa"/>
          </w:tcPr>
          <w:p w14:paraId="07EF82EF" w14:textId="12E8A3F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53" w:author="Fegie" w:date="2021-04-28T12:03:00Z"/>
                <w:rFonts w:hAnsi="標楷體"/>
              </w:rPr>
              <w:pPrChange w:id="11954" w:author="Fegie" w:date="2021-04-28T12:03:00Z">
                <w:pPr/>
              </w:pPrChange>
            </w:pPr>
            <w:del w:id="1195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956" w:name="_Toc71199423"/>
              <w:bookmarkEnd w:id="11956"/>
            </w:del>
          </w:p>
        </w:tc>
        <w:bookmarkStart w:id="11957" w:name="_Toc71199424"/>
        <w:bookmarkEnd w:id="11957"/>
      </w:tr>
      <w:tr w:rsidR="001A7955" w:rsidRPr="009B2BD3" w:rsidDel="009661CB" w14:paraId="477FAE70" w14:textId="6E141033" w:rsidTr="009E399C">
        <w:trPr>
          <w:trHeight w:val="291"/>
          <w:jc w:val="center"/>
          <w:del w:id="11958" w:author="Fegie" w:date="2021-04-28T12:03:00Z"/>
        </w:trPr>
        <w:tc>
          <w:tcPr>
            <w:tcW w:w="576" w:type="dxa"/>
          </w:tcPr>
          <w:p w14:paraId="3A5A6D07" w14:textId="7BABC1B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59" w:author="Fegie" w:date="2021-04-28T12:03:00Z"/>
                <w:rFonts w:hAnsi="標楷體"/>
              </w:rPr>
              <w:pPrChange w:id="11960" w:author="Fegie" w:date="2021-04-28T12:03:00Z">
                <w:pPr/>
              </w:pPrChange>
            </w:pPr>
            <w:del w:id="11961" w:author="Fegie" w:date="2021-04-28T12:03:00Z">
              <w:r w:rsidRPr="009B2BD3" w:rsidDel="009661CB">
                <w:rPr>
                  <w:rFonts w:hAnsi="標楷體" w:hint="eastAsia"/>
                </w:rPr>
                <w:delText>11</w:delText>
              </w:r>
              <w:bookmarkStart w:id="11962" w:name="_Toc71199425"/>
              <w:bookmarkEnd w:id="11962"/>
            </w:del>
          </w:p>
        </w:tc>
        <w:tc>
          <w:tcPr>
            <w:tcW w:w="2212" w:type="dxa"/>
          </w:tcPr>
          <w:p w14:paraId="3A1569F4" w14:textId="7BD7C68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63" w:author="Fegie" w:date="2021-04-28T12:03:00Z"/>
                <w:rFonts w:hAnsi="標楷體"/>
              </w:rPr>
              <w:pPrChange w:id="11964" w:author="Fegie" w:date="2021-04-28T12:03:00Z">
                <w:pPr/>
              </w:pPrChange>
            </w:pPr>
            <w:del w:id="11965" w:author="Fegie" w:date="2021-04-28T12:03:00Z">
              <w:r w:rsidRPr="009B2BD3" w:rsidDel="009661CB">
                <w:rPr>
                  <w:rFonts w:hAnsi="標楷體" w:hint="eastAsia"/>
                </w:rPr>
                <w:delText>其他資產</w:delText>
              </w:r>
              <w:bookmarkStart w:id="11966" w:name="_Toc71199426"/>
              <w:bookmarkEnd w:id="11966"/>
            </w:del>
          </w:p>
        </w:tc>
        <w:tc>
          <w:tcPr>
            <w:tcW w:w="1071" w:type="dxa"/>
          </w:tcPr>
          <w:p w14:paraId="628E8942" w14:textId="3569F2F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67" w:author="Fegie" w:date="2021-04-28T12:03:00Z"/>
                <w:rFonts w:hAnsi="標楷體"/>
              </w:rPr>
              <w:pPrChange w:id="11968" w:author="Fegie" w:date="2021-04-28T12:03:00Z">
                <w:pPr/>
              </w:pPrChange>
            </w:pPr>
            <w:del w:id="1196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970" w:name="_Toc71199427"/>
              <w:bookmarkEnd w:id="11970"/>
            </w:del>
          </w:p>
        </w:tc>
        <w:tc>
          <w:tcPr>
            <w:tcW w:w="1095" w:type="dxa"/>
          </w:tcPr>
          <w:p w14:paraId="11349E18" w14:textId="3C9AB6B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71" w:author="Fegie" w:date="2021-04-28T12:03:00Z"/>
                <w:rFonts w:hAnsi="標楷體"/>
              </w:rPr>
              <w:pPrChange w:id="11972" w:author="Fegie" w:date="2021-04-28T12:03:00Z">
                <w:pPr/>
              </w:pPrChange>
            </w:pPr>
            <w:bookmarkStart w:id="11973" w:name="_Toc71199428"/>
            <w:bookmarkEnd w:id="11973"/>
          </w:p>
        </w:tc>
        <w:tc>
          <w:tcPr>
            <w:tcW w:w="1173" w:type="dxa"/>
          </w:tcPr>
          <w:p w14:paraId="2AA1AE86" w14:textId="16603AD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74" w:author="Fegie" w:date="2021-04-28T12:03:00Z"/>
                <w:rFonts w:hAnsi="標楷體"/>
              </w:rPr>
              <w:pPrChange w:id="11975" w:author="Fegie" w:date="2021-04-28T12:03:00Z">
                <w:pPr/>
              </w:pPrChange>
            </w:pPr>
            <w:bookmarkStart w:id="11976" w:name="_Toc71199429"/>
            <w:bookmarkEnd w:id="11976"/>
          </w:p>
        </w:tc>
        <w:tc>
          <w:tcPr>
            <w:tcW w:w="675" w:type="dxa"/>
          </w:tcPr>
          <w:p w14:paraId="17B1202D" w14:textId="04BCF71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77" w:author="Fegie" w:date="2021-04-28T12:03:00Z"/>
                <w:rFonts w:hAnsi="標楷體"/>
              </w:rPr>
              <w:pPrChange w:id="11978" w:author="Fegie" w:date="2021-04-28T12:03:00Z">
                <w:pPr/>
              </w:pPrChange>
            </w:pPr>
            <w:bookmarkStart w:id="11979" w:name="_Toc71199430"/>
            <w:bookmarkEnd w:id="11979"/>
          </w:p>
        </w:tc>
        <w:tc>
          <w:tcPr>
            <w:tcW w:w="696" w:type="dxa"/>
          </w:tcPr>
          <w:p w14:paraId="012C1B7E" w14:textId="6060B3D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80" w:author="Fegie" w:date="2021-04-28T12:03:00Z"/>
                <w:rFonts w:hAnsi="標楷體"/>
              </w:rPr>
              <w:pPrChange w:id="11981" w:author="Fegie" w:date="2021-04-28T12:03:00Z">
                <w:pPr/>
              </w:pPrChange>
            </w:pPr>
            <w:bookmarkStart w:id="11982" w:name="_Toc71199431"/>
            <w:bookmarkEnd w:id="11982"/>
          </w:p>
        </w:tc>
        <w:tc>
          <w:tcPr>
            <w:tcW w:w="3524" w:type="dxa"/>
          </w:tcPr>
          <w:p w14:paraId="14276CA5" w14:textId="3827E8A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83" w:author="Fegie" w:date="2021-04-28T12:03:00Z"/>
                <w:rFonts w:hAnsi="標楷體"/>
              </w:rPr>
              <w:pPrChange w:id="11984" w:author="Fegie" w:date="2021-04-28T12:03:00Z">
                <w:pPr/>
              </w:pPrChange>
            </w:pPr>
            <w:del w:id="11985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986" w:name="_Toc71199432"/>
              <w:bookmarkEnd w:id="11986"/>
            </w:del>
          </w:p>
        </w:tc>
        <w:bookmarkStart w:id="11987" w:name="_Toc71199433"/>
        <w:bookmarkEnd w:id="11987"/>
      </w:tr>
      <w:tr w:rsidR="001A7955" w:rsidRPr="009B2BD3" w:rsidDel="009661CB" w14:paraId="07E30962" w14:textId="7B27C202" w:rsidTr="009E399C">
        <w:trPr>
          <w:trHeight w:val="291"/>
          <w:jc w:val="center"/>
          <w:del w:id="11988" w:author="Fegie" w:date="2021-04-28T12:03:00Z"/>
        </w:trPr>
        <w:tc>
          <w:tcPr>
            <w:tcW w:w="576" w:type="dxa"/>
          </w:tcPr>
          <w:p w14:paraId="0853E262" w14:textId="2B5DEC0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89" w:author="Fegie" w:date="2021-04-28T12:03:00Z"/>
                <w:rFonts w:hAnsi="標楷體"/>
              </w:rPr>
              <w:pPrChange w:id="11990" w:author="Fegie" w:date="2021-04-28T12:03:00Z">
                <w:pPr/>
              </w:pPrChange>
            </w:pPr>
            <w:del w:id="11991" w:author="Fegie" w:date="2021-04-28T12:03:00Z">
              <w:r w:rsidRPr="009B2BD3" w:rsidDel="009661CB">
                <w:rPr>
                  <w:rFonts w:hAnsi="標楷體" w:hint="eastAsia"/>
                </w:rPr>
                <w:delText>12</w:delText>
              </w:r>
              <w:bookmarkStart w:id="11992" w:name="_Toc71199434"/>
              <w:bookmarkEnd w:id="11992"/>
            </w:del>
          </w:p>
        </w:tc>
        <w:tc>
          <w:tcPr>
            <w:tcW w:w="2212" w:type="dxa"/>
          </w:tcPr>
          <w:p w14:paraId="152083C0" w14:textId="1601D95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93" w:author="Fegie" w:date="2021-04-28T12:03:00Z"/>
                <w:rFonts w:hAnsi="標楷體"/>
              </w:rPr>
              <w:pPrChange w:id="11994" w:author="Fegie" w:date="2021-04-28T12:03:00Z">
                <w:pPr/>
              </w:pPrChange>
            </w:pPr>
            <w:del w:id="11995" w:author="Fegie" w:date="2021-04-28T12:03:00Z">
              <w:r w:rsidRPr="009B2BD3" w:rsidDel="009661CB">
                <w:rPr>
                  <w:rFonts w:hAnsi="標楷體" w:hint="eastAsia"/>
                </w:rPr>
                <w:delText>負債總額</w:delText>
              </w:r>
              <w:bookmarkStart w:id="11996" w:name="_Toc71199435"/>
              <w:bookmarkEnd w:id="11996"/>
            </w:del>
          </w:p>
        </w:tc>
        <w:tc>
          <w:tcPr>
            <w:tcW w:w="1071" w:type="dxa"/>
          </w:tcPr>
          <w:p w14:paraId="1B6B0E6E" w14:textId="28BC727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97" w:author="Fegie" w:date="2021-04-28T12:03:00Z"/>
                <w:rFonts w:hAnsi="標楷體"/>
              </w:rPr>
              <w:pPrChange w:id="11998" w:author="Fegie" w:date="2021-04-28T12:03:00Z">
                <w:pPr/>
              </w:pPrChange>
            </w:pPr>
            <w:del w:id="1199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000" w:name="_Toc71199436"/>
              <w:bookmarkEnd w:id="12000"/>
            </w:del>
          </w:p>
        </w:tc>
        <w:tc>
          <w:tcPr>
            <w:tcW w:w="1095" w:type="dxa"/>
          </w:tcPr>
          <w:p w14:paraId="751555D8" w14:textId="6080E7A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01" w:author="Fegie" w:date="2021-04-28T12:03:00Z"/>
                <w:rFonts w:hAnsi="標楷體"/>
              </w:rPr>
              <w:pPrChange w:id="12002" w:author="Fegie" w:date="2021-04-28T12:03:00Z">
                <w:pPr/>
              </w:pPrChange>
            </w:pPr>
            <w:bookmarkStart w:id="12003" w:name="_Toc71199437"/>
            <w:bookmarkEnd w:id="12003"/>
          </w:p>
        </w:tc>
        <w:tc>
          <w:tcPr>
            <w:tcW w:w="1173" w:type="dxa"/>
          </w:tcPr>
          <w:p w14:paraId="4E8B2F09" w14:textId="4C4394A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04" w:author="Fegie" w:date="2021-04-28T12:03:00Z"/>
                <w:rFonts w:hAnsi="標楷體"/>
              </w:rPr>
              <w:pPrChange w:id="12005" w:author="Fegie" w:date="2021-04-28T12:03:00Z">
                <w:pPr/>
              </w:pPrChange>
            </w:pPr>
            <w:bookmarkStart w:id="12006" w:name="_Toc71199438"/>
            <w:bookmarkEnd w:id="12006"/>
          </w:p>
        </w:tc>
        <w:tc>
          <w:tcPr>
            <w:tcW w:w="675" w:type="dxa"/>
          </w:tcPr>
          <w:p w14:paraId="4C9857F1" w14:textId="57AAEA9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07" w:author="Fegie" w:date="2021-04-28T12:03:00Z"/>
                <w:rFonts w:hAnsi="標楷體"/>
              </w:rPr>
              <w:pPrChange w:id="12008" w:author="Fegie" w:date="2021-04-28T12:03:00Z">
                <w:pPr/>
              </w:pPrChange>
            </w:pPr>
            <w:bookmarkStart w:id="12009" w:name="_Toc71199439"/>
            <w:bookmarkEnd w:id="12009"/>
          </w:p>
        </w:tc>
        <w:tc>
          <w:tcPr>
            <w:tcW w:w="696" w:type="dxa"/>
          </w:tcPr>
          <w:p w14:paraId="0B729311" w14:textId="52F587F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10" w:author="Fegie" w:date="2021-04-28T12:03:00Z"/>
                <w:rFonts w:hAnsi="標楷體"/>
              </w:rPr>
              <w:pPrChange w:id="12011" w:author="Fegie" w:date="2021-04-28T12:03:00Z">
                <w:pPr/>
              </w:pPrChange>
            </w:pPr>
            <w:bookmarkStart w:id="12012" w:name="_Toc71199440"/>
            <w:bookmarkEnd w:id="12012"/>
          </w:p>
        </w:tc>
        <w:tc>
          <w:tcPr>
            <w:tcW w:w="3524" w:type="dxa"/>
          </w:tcPr>
          <w:p w14:paraId="4580B6D6" w14:textId="01CB88B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13" w:author="Fegie" w:date="2021-04-28T12:03:00Z"/>
                <w:rFonts w:hAnsi="標楷體"/>
              </w:rPr>
              <w:pPrChange w:id="12014" w:author="Fegie" w:date="2021-04-28T12:03:00Z">
                <w:pPr/>
              </w:pPrChange>
            </w:pPr>
            <w:del w:id="12015" w:author="Fegie" w:date="2021-04-28T12:03:00Z">
              <w:r w:rsidRPr="009B2BD3" w:rsidDel="009661CB">
                <w:rPr>
                  <w:rFonts w:hAnsi="標楷體" w:hint="eastAsia"/>
                </w:rPr>
                <w:delText>=銀行借款+其他流動負債+長期負債+其他負債</w:delText>
              </w:r>
              <w:bookmarkStart w:id="12016" w:name="_Toc71199441"/>
              <w:bookmarkEnd w:id="12016"/>
            </w:del>
          </w:p>
          <w:p w14:paraId="75F30A67" w14:textId="1D8B116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17" w:author="Fegie" w:date="2021-04-28T12:03:00Z"/>
                <w:rFonts w:hAnsi="標楷體"/>
              </w:rPr>
              <w:pPrChange w:id="12018" w:author="Fegie" w:date="2021-04-28T12:03:00Z">
                <w:pPr/>
              </w:pPrChange>
            </w:pPr>
            <w:del w:id="12019" w:author="Fegie" w:date="2021-04-28T12:03:00Z">
              <w:r w:rsidRPr="009B2BD3" w:rsidDel="009661CB">
                <w:rPr>
                  <w:rFonts w:hAnsi="標楷體" w:hint="eastAsia"/>
                </w:rPr>
                <w:delText>i.自動顯示不必輸入</w:delText>
              </w:r>
              <w:bookmarkStart w:id="12020" w:name="_Toc71199442"/>
              <w:bookmarkEnd w:id="12020"/>
            </w:del>
          </w:p>
        </w:tc>
        <w:bookmarkStart w:id="12021" w:name="_Toc71199443"/>
        <w:bookmarkEnd w:id="12021"/>
      </w:tr>
      <w:tr w:rsidR="001A7955" w:rsidRPr="009B2BD3" w:rsidDel="009661CB" w14:paraId="28E55D40" w14:textId="532B5DAE" w:rsidTr="009E399C">
        <w:trPr>
          <w:trHeight w:val="291"/>
          <w:jc w:val="center"/>
          <w:del w:id="12022" w:author="Fegie" w:date="2021-04-28T12:03:00Z"/>
        </w:trPr>
        <w:tc>
          <w:tcPr>
            <w:tcW w:w="576" w:type="dxa"/>
          </w:tcPr>
          <w:p w14:paraId="2BEBA0BC" w14:textId="2F71503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23" w:author="Fegie" w:date="2021-04-28T12:03:00Z"/>
                <w:rFonts w:hAnsi="標楷體"/>
              </w:rPr>
              <w:pPrChange w:id="12024" w:author="Fegie" w:date="2021-04-28T12:03:00Z">
                <w:pPr/>
              </w:pPrChange>
            </w:pPr>
            <w:del w:id="12025" w:author="Fegie" w:date="2021-04-28T12:03:00Z">
              <w:r w:rsidRPr="009B2BD3" w:rsidDel="009661CB">
                <w:rPr>
                  <w:rFonts w:hAnsi="標楷體" w:hint="eastAsia"/>
                </w:rPr>
                <w:delText>13</w:delText>
              </w:r>
              <w:bookmarkStart w:id="12026" w:name="_Toc71199444"/>
              <w:bookmarkEnd w:id="12026"/>
            </w:del>
          </w:p>
        </w:tc>
        <w:tc>
          <w:tcPr>
            <w:tcW w:w="2212" w:type="dxa"/>
          </w:tcPr>
          <w:p w14:paraId="0982259D" w14:textId="40D95C8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27" w:author="Fegie" w:date="2021-04-28T12:03:00Z"/>
                <w:rFonts w:hAnsi="標楷體"/>
              </w:rPr>
              <w:pPrChange w:id="12028" w:author="Fegie" w:date="2021-04-28T12:03:00Z">
                <w:pPr/>
              </w:pPrChange>
            </w:pPr>
            <w:del w:id="12029" w:author="Fegie" w:date="2021-04-28T12:03:00Z">
              <w:r w:rsidRPr="009B2BD3" w:rsidDel="009661CB">
                <w:rPr>
                  <w:rFonts w:hAnsi="標楷體" w:hint="eastAsia"/>
                </w:rPr>
                <w:delText>銀行借款</w:delText>
              </w:r>
              <w:bookmarkStart w:id="12030" w:name="_Toc71199445"/>
              <w:bookmarkEnd w:id="12030"/>
            </w:del>
          </w:p>
        </w:tc>
        <w:tc>
          <w:tcPr>
            <w:tcW w:w="1071" w:type="dxa"/>
          </w:tcPr>
          <w:p w14:paraId="60E9BF4A" w14:textId="64A0E83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31" w:author="Fegie" w:date="2021-04-28T12:03:00Z"/>
                <w:rFonts w:hAnsi="標楷體"/>
              </w:rPr>
              <w:pPrChange w:id="12032" w:author="Fegie" w:date="2021-04-28T12:03:00Z">
                <w:pPr/>
              </w:pPrChange>
            </w:pPr>
            <w:del w:id="1203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034" w:name="_Toc71199446"/>
              <w:bookmarkEnd w:id="12034"/>
            </w:del>
          </w:p>
        </w:tc>
        <w:tc>
          <w:tcPr>
            <w:tcW w:w="1095" w:type="dxa"/>
          </w:tcPr>
          <w:p w14:paraId="025C7020" w14:textId="0BF96B1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35" w:author="Fegie" w:date="2021-04-28T12:03:00Z"/>
                <w:rFonts w:hAnsi="標楷體"/>
              </w:rPr>
              <w:pPrChange w:id="12036" w:author="Fegie" w:date="2021-04-28T12:03:00Z">
                <w:pPr/>
              </w:pPrChange>
            </w:pPr>
            <w:bookmarkStart w:id="12037" w:name="_Toc71199447"/>
            <w:bookmarkEnd w:id="12037"/>
          </w:p>
        </w:tc>
        <w:tc>
          <w:tcPr>
            <w:tcW w:w="1173" w:type="dxa"/>
          </w:tcPr>
          <w:p w14:paraId="2F4620DE" w14:textId="7A8CF98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38" w:author="Fegie" w:date="2021-04-28T12:03:00Z"/>
                <w:rFonts w:hAnsi="標楷體"/>
              </w:rPr>
              <w:pPrChange w:id="12039" w:author="Fegie" w:date="2021-04-28T12:03:00Z">
                <w:pPr/>
              </w:pPrChange>
            </w:pPr>
            <w:bookmarkStart w:id="12040" w:name="_Toc71199448"/>
            <w:bookmarkEnd w:id="12040"/>
          </w:p>
        </w:tc>
        <w:tc>
          <w:tcPr>
            <w:tcW w:w="675" w:type="dxa"/>
          </w:tcPr>
          <w:p w14:paraId="3067A2B1" w14:textId="0D4EDE5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41" w:author="Fegie" w:date="2021-04-28T12:03:00Z"/>
                <w:rFonts w:hAnsi="標楷體"/>
              </w:rPr>
              <w:pPrChange w:id="12042" w:author="Fegie" w:date="2021-04-28T12:03:00Z">
                <w:pPr/>
              </w:pPrChange>
            </w:pPr>
            <w:bookmarkStart w:id="12043" w:name="_Toc71199449"/>
            <w:bookmarkEnd w:id="12043"/>
          </w:p>
        </w:tc>
        <w:tc>
          <w:tcPr>
            <w:tcW w:w="696" w:type="dxa"/>
          </w:tcPr>
          <w:p w14:paraId="12D93A11" w14:textId="25B5293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44" w:author="Fegie" w:date="2021-04-28T12:03:00Z"/>
                <w:rFonts w:hAnsi="標楷體"/>
              </w:rPr>
              <w:pPrChange w:id="12045" w:author="Fegie" w:date="2021-04-28T12:03:00Z">
                <w:pPr/>
              </w:pPrChange>
            </w:pPr>
            <w:bookmarkStart w:id="12046" w:name="_Toc71199450"/>
            <w:bookmarkEnd w:id="12046"/>
          </w:p>
        </w:tc>
        <w:tc>
          <w:tcPr>
            <w:tcW w:w="3524" w:type="dxa"/>
          </w:tcPr>
          <w:p w14:paraId="329568E1" w14:textId="2B90201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47" w:author="Fegie" w:date="2021-04-28T12:03:00Z"/>
                <w:rFonts w:hAnsi="標楷體"/>
              </w:rPr>
              <w:pPrChange w:id="12048" w:author="Fegie" w:date="2021-04-28T12:03:00Z">
                <w:pPr/>
              </w:pPrChange>
            </w:pPr>
            <w:del w:id="12049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050" w:name="_Toc71199451"/>
              <w:bookmarkEnd w:id="12050"/>
            </w:del>
          </w:p>
        </w:tc>
        <w:bookmarkStart w:id="12051" w:name="_Toc71199452"/>
        <w:bookmarkEnd w:id="12051"/>
      </w:tr>
      <w:tr w:rsidR="001A7955" w:rsidRPr="009B2BD3" w:rsidDel="009661CB" w14:paraId="743A5BCF" w14:textId="53E1D84D" w:rsidTr="009E399C">
        <w:trPr>
          <w:trHeight w:val="291"/>
          <w:jc w:val="center"/>
          <w:del w:id="12052" w:author="Fegie" w:date="2021-04-28T12:03:00Z"/>
        </w:trPr>
        <w:tc>
          <w:tcPr>
            <w:tcW w:w="576" w:type="dxa"/>
          </w:tcPr>
          <w:p w14:paraId="02372E1B" w14:textId="74D92E1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53" w:author="Fegie" w:date="2021-04-28T12:03:00Z"/>
                <w:rFonts w:hAnsi="標楷體"/>
              </w:rPr>
              <w:pPrChange w:id="12054" w:author="Fegie" w:date="2021-04-28T12:03:00Z">
                <w:pPr/>
              </w:pPrChange>
            </w:pPr>
            <w:del w:id="12055" w:author="Fegie" w:date="2021-04-28T12:03:00Z">
              <w:r w:rsidRPr="009B2BD3" w:rsidDel="009661CB">
                <w:rPr>
                  <w:rFonts w:hAnsi="標楷體" w:hint="eastAsia"/>
                </w:rPr>
                <w:delText>14</w:delText>
              </w:r>
              <w:bookmarkStart w:id="12056" w:name="_Toc71199453"/>
              <w:bookmarkEnd w:id="12056"/>
            </w:del>
          </w:p>
        </w:tc>
        <w:tc>
          <w:tcPr>
            <w:tcW w:w="2212" w:type="dxa"/>
          </w:tcPr>
          <w:p w14:paraId="19F06AB9" w14:textId="437821D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57" w:author="Fegie" w:date="2021-04-28T12:03:00Z"/>
                <w:rFonts w:hAnsi="標楷體"/>
              </w:rPr>
              <w:pPrChange w:id="12058" w:author="Fegie" w:date="2021-04-28T12:03:00Z">
                <w:pPr/>
              </w:pPrChange>
            </w:pPr>
            <w:del w:id="12059" w:author="Fegie" w:date="2021-04-28T12:03:00Z">
              <w:r w:rsidRPr="009B2BD3" w:rsidDel="009661CB">
                <w:rPr>
                  <w:rFonts w:hAnsi="標楷體" w:hint="eastAsia"/>
                </w:rPr>
                <w:delText>其他流動負債</w:delText>
              </w:r>
              <w:bookmarkStart w:id="12060" w:name="_Toc71199454"/>
              <w:bookmarkEnd w:id="12060"/>
            </w:del>
          </w:p>
        </w:tc>
        <w:tc>
          <w:tcPr>
            <w:tcW w:w="1071" w:type="dxa"/>
          </w:tcPr>
          <w:p w14:paraId="373AF56E" w14:textId="7160E72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61" w:author="Fegie" w:date="2021-04-28T12:03:00Z"/>
                <w:rFonts w:hAnsi="標楷體"/>
              </w:rPr>
              <w:pPrChange w:id="12062" w:author="Fegie" w:date="2021-04-28T12:03:00Z">
                <w:pPr/>
              </w:pPrChange>
            </w:pPr>
            <w:del w:id="1206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064" w:name="_Toc71199455"/>
              <w:bookmarkEnd w:id="12064"/>
            </w:del>
          </w:p>
        </w:tc>
        <w:tc>
          <w:tcPr>
            <w:tcW w:w="1095" w:type="dxa"/>
          </w:tcPr>
          <w:p w14:paraId="6BE64C9B" w14:textId="2D8FD83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65" w:author="Fegie" w:date="2021-04-28T12:03:00Z"/>
                <w:rFonts w:hAnsi="標楷體"/>
              </w:rPr>
              <w:pPrChange w:id="12066" w:author="Fegie" w:date="2021-04-28T12:03:00Z">
                <w:pPr/>
              </w:pPrChange>
            </w:pPr>
            <w:bookmarkStart w:id="12067" w:name="_Toc71199456"/>
            <w:bookmarkEnd w:id="12067"/>
          </w:p>
        </w:tc>
        <w:tc>
          <w:tcPr>
            <w:tcW w:w="1173" w:type="dxa"/>
          </w:tcPr>
          <w:p w14:paraId="7D15D9BB" w14:textId="0267BB1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68" w:author="Fegie" w:date="2021-04-28T12:03:00Z"/>
                <w:rFonts w:hAnsi="標楷體"/>
              </w:rPr>
              <w:pPrChange w:id="12069" w:author="Fegie" w:date="2021-04-28T12:03:00Z">
                <w:pPr/>
              </w:pPrChange>
            </w:pPr>
            <w:bookmarkStart w:id="12070" w:name="_Toc71199457"/>
            <w:bookmarkEnd w:id="12070"/>
          </w:p>
        </w:tc>
        <w:tc>
          <w:tcPr>
            <w:tcW w:w="675" w:type="dxa"/>
          </w:tcPr>
          <w:p w14:paraId="4A4ECBDA" w14:textId="6080F86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71" w:author="Fegie" w:date="2021-04-28T12:03:00Z"/>
                <w:rFonts w:hAnsi="標楷體"/>
              </w:rPr>
              <w:pPrChange w:id="12072" w:author="Fegie" w:date="2021-04-28T12:03:00Z">
                <w:pPr/>
              </w:pPrChange>
            </w:pPr>
            <w:bookmarkStart w:id="12073" w:name="_Toc71199458"/>
            <w:bookmarkEnd w:id="12073"/>
          </w:p>
        </w:tc>
        <w:tc>
          <w:tcPr>
            <w:tcW w:w="696" w:type="dxa"/>
          </w:tcPr>
          <w:p w14:paraId="4BEF39D8" w14:textId="4EC7921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74" w:author="Fegie" w:date="2021-04-28T12:03:00Z"/>
                <w:rFonts w:hAnsi="標楷體"/>
              </w:rPr>
              <w:pPrChange w:id="12075" w:author="Fegie" w:date="2021-04-28T12:03:00Z">
                <w:pPr/>
              </w:pPrChange>
            </w:pPr>
            <w:bookmarkStart w:id="12076" w:name="_Toc71199459"/>
            <w:bookmarkEnd w:id="12076"/>
          </w:p>
        </w:tc>
        <w:tc>
          <w:tcPr>
            <w:tcW w:w="3524" w:type="dxa"/>
          </w:tcPr>
          <w:p w14:paraId="338AF088" w14:textId="432DECC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77" w:author="Fegie" w:date="2021-04-28T12:03:00Z"/>
                <w:rFonts w:hAnsi="標楷體"/>
              </w:rPr>
              <w:pPrChange w:id="12078" w:author="Fegie" w:date="2021-04-28T12:03:00Z">
                <w:pPr/>
              </w:pPrChange>
            </w:pPr>
            <w:del w:id="12079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080" w:name="_Toc71199460"/>
              <w:bookmarkEnd w:id="12080"/>
            </w:del>
          </w:p>
        </w:tc>
        <w:bookmarkStart w:id="12081" w:name="_Toc71199461"/>
        <w:bookmarkEnd w:id="12081"/>
      </w:tr>
      <w:tr w:rsidR="001A7955" w:rsidRPr="009B2BD3" w:rsidDel="009661CB" w14:paraId="3A4BD32D" w14:textId="67F42340" w:rsidTr="009E399C">
        <w:trPr>
          <w:trHeight w:val="291"/>
          <w:jc w:val="center"/>
          <w:del w:id="12082" w:author="Fegie" w:date="2021-04-28T12:03:00Z"/>
        </w:trPr>
        <w:tc>
          <w:tcPr>
            <w:tcW w:w="576" w:type="dxa"/>
          </w:tcPr>
          <w:p w14:paraId="7DE0FC32" w14:textId="5442183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83" w:author="Fegie" w:date="2021-04-28T12:03:00Z"/>
                <w:rFonts w:hAnsi="標楷體"/>
              </w:rPr>
              <w:pPrChange w:id="12084" w:author="Fegie" w:date="2021-04-28T12:03:00Z">
                <w:pPr/>
              </w:pPrChange>
            </w:pPr>
            <w:del w:id="12085" w:author="Fegie" w:date="2021-04-28T12:03:00Z">
              <w:r w:rsidRPr="009B2BD3" w:rsidDel="009661CB">
                <w:rPr>
                  <w:rFonts w:hAnsi="標楷體" w:hint="eastAsia"/>
                </w:rPr>
                <w:delText>15</w:delText>
              </w:r>
              <w:bookmarkStart w:id="12086" w:name="_Toc71199462"/>
              <w:bookmarkEnd w:id="12086"/>
            </w:del>
          </w:p>
        </w:tc>
        <w:tc>
          <w:tcPr>
            <w:tcW w:w="2212" w:type="dxa"/>
          </w:tcPr>
          <w:p w14:paraId="3B380EDD" w14:textId="488F961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87" w:author="Fegie" w:date="2021-04-28T12:03:00Z"/>
                <w:rFonts w:hAnsi="標楷體"/>
              </w:rPr>
              <w:pPrChange w:id="12088" w:author="Fegie" w:date="2021-04-28T12:03:00Z">
                <w:pPr/>
              </w:pPrChange>
            </w:pPr>
            <w:del w:id="12089" w:author="Fegie" w:date="2021-04-28T12:03:00Z">
              <w:r w:rsidRPr="009B2BD3" w:rsidDel="009661CB">
                <w:rPr>
                  <w:rFonts w:hAnsi="標楷體" w:hint="eastAsia"/>
                </w:rPr>
                <w:delText>長期負債</w:delText>
              </w:r>
              <w:bookmarkStart w:id="12090" w:name="_Toc71199463"/>
              <w:bookmarkEnd w:id="12090"/>
            </w:del>
          </w:p>
        </w:tc>
        <w:tc>
          <w:tcPr>
            <w:tcW w:w="1071" w:type="dxa"/>
          </w:tcPr>
          <w:p w14:paraId="709F0222" w14:textId="4215B71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91" w:author="Fegie" w:date="2021-04-28T12:03:00Z"/>
                <w:rFonts w:hAnsi="標楷體"/>
              </w:rPr>
              <w:pPrChange w:id="12092" w:author="Fegie" w:date="2021-04-28T12:03:00Z">
                <w:pPr/>
              </w:pPrChange>
            </w:pPr>
            <w:del w:id="1209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094" w:name="_Toc71199464"/>
              <w:bookmarkEnd w:id="12094"/>
            </w:del>
          </w:p>
        </w:tc>
        <w:tc>
          <w:tcPr>
            <w:tcW w:w="1095" w:type="dxa"/>
          </w:tcPr>
          <w:p w14:paraId="1F21C7FE" w14:textId="561CD77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95" w:author="Fegie" w:date="2021-04-28T12:03:00Z"/>
                <w:rFonts w:hAnsi="標楷體"/>
              </w:rPr>
              <w:pPrChange w:id="12096" w:author="Fegie" w:date="2021-04-28T12:03:00Z">
                <w:pPr/>
              </w:pPrChange>
            </w:pPr>
            <w:bookmarkStart w:id="12097" w:name="_Toc71199465"/>
            <w:bookmarkEnd w:id="12097"/>
          </w:p>
        </w:tc>
        <w:tc>
          <w:tcPr>
            <w:tcW w:w="1173" w:type="dxa"/>
          </w:tcPr>
          <w:p w14:paraId="6E0215A4" w14:textId="2B84188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98" w:author="Fegie" w:date="2021-04-28T12:03:00Z"/>
                <w:rFonts w:hAnsi="標楷體"/>
              </w:rPr>
              <w:pPrChange w:id="12099" w:author="Fegie" w:date="2021-04-28T12:03:00Z">
                <w:pPr/>
              </w:pPrChange>
            </w:pPr>
            <w:bookmarkStart w:id="12100" w:name="_Toc71199466"/>
            <w:bookmarkEnd w:id="12100"/>
          </w:p>
        </w:tc>
        <w:tc>
          <w:tcPr>
            <w:tcW w:w="675" w:type="dxa"/>
          </w:tcPr>
          <w:p w14:paraId="61052186" w14:textId="05AEA4E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01" w:author="Fegie" w:date="2021-04-28T12:03:00Z"/>
                <w:rFonts w:hAnsi="標楷體"/>
              </w:rPr>
              <w:pPrChange w:id="12102" w:author="Fegie" w:date="2021-04-28T12:03:00Z">
                <w:pPr/>
              </w:pPrChange>
            </w:pPr>
            <w:bookmarkStart w:id="12103" w:name="_Toc71199467"/>
            <w:bookmarkEnd w:id="12103"/>
          </w:p>
        </w:tc>
        <w:tc>
          <w:tcPr>
            <w:tcW w:w="696" w:type="dxa"/>
          </w:tcPr>
          <w:p w14:paraId="1CE3EFB8" w14:textId="17F8F6E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04" w:author="Fegie" w:date="2021-04-28T12:03:00Z"/>
                <w:rFonts w:hAnsi="標楷體"/>
              </w:rPr>
              <w:pPrChange w:id="12105" w:author="Fegie" w:date="2021-04-28T12:03:00Z">
                <w:pPr/>
              </w:pPrChange>
            </w:pPr>
            <w:bookmarkStart w:id="12106" w:name="_Toc71199468"/>
            <w:bookmarkEnd w:id="12106"/>
          </w:p>
        </w:tc>
        <w:tc>
          <w:tcPr>
            <w:tcW w:w="3524" w:type="dxa"/>
          </w:tcPr>
          <w:p w14:paraId="6F7017BE" w14:textId="145DA79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07" w:author="Fegie" w:date="2021-04-28T12:03:00Z"/>
                <w:rFonts w:hAnsi="標楷體"/>
              </w:rPr>
              <w:pPrChange w:id="12108" w:author="Fegie" w:date="2021-04-28T12:03:00Z">
                <w:pPr/>
              </w:pPrChange>
            </w:pPr>
            <w:del w:id="12109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110" w:name="_Toc71199469"/>
              <w:bookmarkEnd w:id="12110"/>
            </w:del>
          </w:p>
        </w:tc>
        <w:bookmarkStart w:id="12111" w:name="_Toc71199470"/>
        <w:bookmarkEnd w:id="12111"/>
      </w:tr>
      <w:tr w:rsidR="001A7955" w:rsidRPr="009B2BD3" w:rsidDel="009661CB" w14:paraId="04C977CF" w14:textId="153E5B0E" w:rsidTr="009E399C">
        <w:trPr>
          <w:trHeight w:val="291"/>
          <w:jc w:val="center"/>
          <w:del w:id="12112" w:author="Fegie" w:date="2021-04-28T12:03:00Z"/>
        </w:trPr>
        <w:tc>
          <w:tcPr>
            <w:tcW w:w="576" w:type="dxa"/>
          </w:tcPr>
          <w:p w14:paraId="09F148A2" w14:textId="43274DA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13" w:author="Fegie" w:date="2021-04-28T12:03:00Z"/>
                <w:rFonts w:hAnsi="標楷體"/>
              </w:rPr>
              <w:pPrChange w:id="12114" w:author="Fegie" w:date="2021-04-28T12:03:00Z">
                <w:pPr/>
              </w:pPrChange>
            </w:pPr>
            <w:del w:id="12115" w:author="Fegie" w:date="2021-04-28T12:03:00Z">
              <w:r w:rsidRPr="009B2BD3" w:rsidDel="009661CB">
                <w:rPr>
                  <w:rFonts w:hAnsi="標楷體" w:hint="eastAsia"/>
                </w:rPr>
                <w:delText>16</w:delText>
              </w:r>
              <w:bookmarkStart w:id="12116" w:name="_Toc71199471"/>
              <w:bookmarkEnd w:id="12116"/>
            </w:del>
          </w:p>
        </w:tc>
        <w:tc>
          <w:tcPr>
            <w:tcW w:w="2212" w:type="dxa"/>
          </w:tcPr>
          <w:p w14:paraId="087C15D1" w14:textId="2F5F9BB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17" w:author="Fegie" w:date="2021-04-28T12:03:00Z"/>
                <w:rFonts w:hAnsi="標楷體"/>
              </w:rPr>
              <w:pPrChange w:id="12118" w:author="Fegie" w:date="2021-04-28T12:03:00Z">
                <w:pPr/>
              </w:pPrChange>
            </w:pPr>
            <w:del w:id="12119" w:author="Fegie" w:date="2021-04-28T12:03:00Z">
              <w:r w:rsidRPr="009B2BD3" w:rsidDel="009661CB">
                <w:rPr>
                  <w:rFonts w:hAnsi="標楷體" w:hint="eastAsia"/>
                </w:rPr>
                <w:delText>其他負債</w:delText>
              </w:r>
              <w:bookmarkStart w:id="12120" w:name="_Toc71199472"/>
              <w:bookmarkEnd w:id="12120"/>
            </w:del>
          </w:p>
        </w:tc>
        <w:tc>
          <w:tcPr>
            <w:tcW w:w="1071" w:type="dxa"/>
          </w:tcPr>
          <w:p w14:paraId="1B5DB7CA" w14:textId="48F8615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21" w:author="Fegie" w:date="2021-04-28T12:03:00Z"/>
                <w:rFonts w:hAnsi="標楷體"/>
              </w:rPr>
              <w:pPrChange w:id="12122" w:author="Fegie" w:date="2021-04-28T12:03:00Z">
                <w:pPr/>
              </w:pPrChange>
            </w:pPr>
            <w:del w:id="1212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124" w:name="_Toc71199473"/>
              <w:bookmarkEnd w:id="12124"/>
            </w:del>
          </w:p>
        </w:tc>
        <w:tc>
          <w:tcPr>
            <w:tcW w:w="1095" w:type="dxa"/>
          </w:tcPr>
          <w:p w14:paraId="75607115" w14:textId="7BBA06C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25" w:author="Fegie" w:date="2021-04-28T12:03:00Z"/>
                <w:rFonts w:hAnsi="標楷體"/>
              </w:rPr>
              <w:pPrChange w:id="12126" w:author="Fegie" w:date="2021-04-28T12:03:00Z">
                <w:pPr/>
              </w:pPrChange>
            </w:pPr>
            <w:bookmarkStart w:id="12127" w:name="_Toc71199474"/>
            <w:bookmarkEnd w:id="12127"/>
          </w:p>
        </w:tc>
        <w:tc>
          <w:tcPr>
            <w:tcW w:w="1173" w:type="dxa"/>
          </w:tcPr>
          <w:p w14:paraId="0FDF3562" w14:textId="2AA3643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28" w:author="Fegie" w:date="2021-04-28T12:03:00Z"/>
                <w:rFonts w:hAnsi="標楷體"/>
              </w:rPr>
              <w:pPrChange w:id="12129" w:author="Fegie" w:date="2021-04-28T12:03:00Z">
                <w:pPr/>
              </w:pPrChange>
            </w:pPr>
            <w:bookmarkStart w:id="12130" w:name="_Toc71199475"/>
            <w:bookmarkEnd w:id="12130"/>
          </w:p>
        </w:tc>
        <w:tc>
          <w:tcPr>
            <w:tcW w:w="675" w:type="dxa"/>
          </w:tcPr>
          <w:p w14:paraId="010FA2BC" w14:textId="5948CDD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31" w:author="Fegie" w:date="2021-04-28T12:03:00Z"/>
                <w:rFonts w:hAnsi="標楷體"/>
              </w:rPr>
              <w:pPrChange w:id="12132" w:author="Fegie" w:date="2021-04-28T12:03:00Z">
                <w:pPr/>
              </w:pPrChange>
            </w:pPr>
            <w:bookmarkStart w:id="12133" w:name="_Toc71199476"/>
            <w:bookmarkEnd w:id="12133"/>
          </w:p>
        </w:tc>
        <w:tc>
          <w:tcPr>
            <w:tcW w:w="696" w:type="dxa"/>
          </w:tcPr>
          <w:p w14:paraId="4FE2A744" w14:textId="590CFFC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34" w:author="Fegie" w:date="2021-04-28T12:03:00Z"/>
                <w:rFonts w:hAnsi="標楷體"/>
              </w:rPr>
              <w:pPrChange w:id="12135" w:author="Fegie" w:date="2021-04-28T12:03:00Z">
                <w:pPr/>
              </w:pPrChange>
            </w:pPr>
            <w:bookmarkStart w:id="12136" w:name="_Toc71199477"/>
            <w:bookmarkEnd w:id="12136"/>
          </w:p>
        </w:tc>
        <w:tc>
          <w:tcPr>
            <w:tcW w:w="3524" w:type="dxa"/>
          </w:tcPr>
          <w:p w14:paraId="4537B28C" w14:textId="759FF9C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37" w:author="Fegie" w:date="2021-04-28T12:03:00Z"/>
                <w:rFonts w:hAnsi="標楷體"/>
              </w:rPr>
              <w:pPrChange w:id="12138" w:author="Fegie" w:date="2021-04-28T12:03:00Z">
                <w:pPr/>
              </w:pPrChange>
            </w:pPr>
            <w:del w:id="12139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140" w:name="_Toc71199478"/>
              <w:bookmarkEnd w:id="12140"/>
            </w:del>
          </w:p>
        </w:tc>
        <w:bookmarkStart w:id="12141" w:name="_Toc71199479"/>
        <w:bookmarkEnd w:id="12141"/>
      </w:tr>
      <w:tr w:rsidR="001A7955" w:rsidRPr="009B2BD3" w:rsidDel="009661CB" w14:paraId="1E4FD5B6" w14:textId="76D3A07A" w:rsidTr="009E399C">
        <w:trPr>
          <w:trHeight w:val="291"/>
          <w:jc w:val="center"/>
          <w:del w:id="12142" w:author="Fegie" w:date="2021-04-28T12:03:00Z"/>
        </w:trPr>
        <w:tc>
          <w:tcPr>
            <w:tcW w:w="576" w:type="dxa"/>
          </w:tcPr>
          <w:p w14:paraId="4005F699" w14:textId="3F0E680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43" w:author="Fegie" w:date="2021-04-28T12:03:00Z"/>
                <w:rFonts w:hAnsi="標楷體"/>
              </w:rPr>
              <w:pPrChange w:id="12144" w:author="Fegie" w:date="2021-04-28T12:03:00Z">
                <w:pPr/>
              </w:pPrChange>
            </w:pPr>
            <w:del w:id="12145" w:author="Fegie" w:date="2021-04-28T12:03:00Z">
              <w:r w:rsidRPr="009B2BD3" w:rsidDel="009661CB">
                <w:rPr>
                  <w:rFonts w:hAnsi="標楷體" w:hint="eastAsia"/>
                </w:rPr>
                <w:delText>17</w:delText>
              </w:r>
              <w:bookmarkStart w:id="12146" w:name="_Toc71199480"/>
              <w:bookmarkEnd w:id="12146"/>
            </w:del>
          </w:p>
        </w:tc>
        <w:tc>
          <w:tcPr>
            <w:tcW w:w="2212" w:type="dxa"/>
          </w:tcPr>
          <w:p w14:paraId="3FD2207A" w14:textId="604C59B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47" w:author="Fegie" w:date="2021-04-28T12:03:00Z"/>
                <w:rFonts w:hAnsi="標楷體"/>
              </w:rPr>
              <w:pPrChange w:id="12148" w:author="Fegie" w:date="2021-04-28T12:03:00Z">
                <w:pPr/>
              </w:pPrChange>
            </w:pPr>
            <w:del w:id="12149" w:author="Fegie" w:date="2021-04-28T12:03:00Z">
              <w:r w:rsidRPr="009B2BD3" w:rsidDel="009661CB">
                <w:rPr>
                  <w:rFonts w:hAnsi="標楷體" w:hint="eastAsia"/>
                </w:rPr>
                <w:delText>淨值總額</w:delText>
              </w:r>
              <w:bookmarkStart w:id="12150" w:name="_Toc71199481"/>
              <w:bookmarkEnd w:id="12150"/>
            </w:del>
          </w:p>
        </w:tc>
        <w:tc>
          <w:tcPr>
            <w:tcW w:w="1071" w:type="dxa"/>
          </w:tcPr>
          <w:p w14:paraId="7B34BA70" w14:textId="2E221BF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51" w:author="Fegie" w:date="2021-04-28T12:03:00Z"/>
                <w:rFonts w:hAnsi="標楷體"/>
              </w:rPr>
              <w:pPrChange w:id="12152" w:author="Fegie" w:date="2021-04-28T12:03:00Z">
                <w:pPr/>
              </w:pPrChange>
            </w:pPr>
            <w:del w:id="1215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154" w:name="_Toc71199482"/>
              <w:bookmarkEnd w:id="12154"/>
            </w:del>
          </w:p>
        </w:tc>
        <w:tc>
          <w:tcPr>
            <w:tcW w:w="1095" w:type="dxa"/>
          </w:tcPr>
          <w:p w14:paraId="30E15DE3" w14:textId="6D9788E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55" w:author="Fegie" w:date="2021-04-28T12:03:00Z"/>
                <w:rFonts w:hAnsi="標楷體"/>
              </w:rPr>
              <w:pPrChange w:id="12156" w:author="Fegie" w:date="2021-04-28T12:03:00Z">
                <w:pPr/>
              </w:pPrChange>
            </w:pPr>
            <w:bookmarkStart w:id="12157" w:name="_Toc71199483"/>
            <w:bookmarkEnd w:id="12157"/>
          </w:p>
        </w:tc>
        <w:tc>
          <w:tcPr>
            <w:tcW w:w="1173" w:type="dxa"/>
          </w:tcPr>
          <w:p w14:paraId="50DBA967" w14:textId="696BEC4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58" w:author="Fegie" w:date="2021-04-28T12:03:00Z"/>
                <w:rFonts w:hAnsi="標楷體"/>
              </w:rPr>
              <w:pPrChange w:id="12159" w:author="Fegie" w:date="2021-04-28T12:03:00Z">
                <w:pPr/>
              </w:pPrChange>
            </w:pPr>
            <w:bookmarkStart w:id="12160" w:name="_Toc71199484"/>
            <w:bookmarkEnd w:id="12160"/>
          </w:p>
        </w:tc>
        <w:tc>
          <w:tcPr>
            <w:tcW w:w="675" w:type="dxa"/>
          </w:tcPr>
          <w:p w14:paraId="15FEA964" w14:textId="6C53F1B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61" w:author="Fegie" w:date="2021-04-28T12:03:00Z"/>
                <w:rFonts w:hAnsi="標楷體"/>
              </w:rPr>
              <w:pPrChange w:id="12162" w:author="Fegie" w:date="2021-04-28T12:03:00Z">
                <w:pPr/>
              </w:pPrChange>
            </w:pPr>
            <w:bookmarkStart w:id="12163" w:name="_Toc71199485"/>
            <w:bookmarkEnd w:id="12163"/>
          </w:p>
        </w:tc>
        <w:tc>
          <w:tcPr>
            <w:tcW w:w="696" w:type="dxa"/>
          </w:tcPr>
          <w:p w14:paraId="65B5140D" w14:textId="6B6C49A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64" w:author="Fegie" w:date="2021-04-28T12:03:00Z"/>
                <w:rFonts w:hAnsi="標楷體"/>
              </w:rPr>
              <w:pPrChange w:id="12165" w:author="Fegie" w:date="2021-04-28T12:03:00Z">
                <w:pPr/>
              </w:pPrChange>
            </w:pPr>
            <w:bookmarkStart w:id="12166" w:name="_Toc71199486"/>
            <w:bookmarkEnd w:id="12166"/>
          </w:p>
        </w:tc>
        <w:tc>
          <w:tcPr>
            <w:tcW w:w="3524" w:type="dxa"/>
          </w:tcPr>
          <w:p w14:paraId="6ECF35CC" w14:textId="3ACD737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67" w:author="Fegie" w:date="2021-04-28T12:03:00Z"/>
                <w:rFonts w:hAnsi="標楷體"/>
              </w:rPr>
              <w:pPrChange w:id="12168" w:author="Fegie" w:date="2021-04-28T12:03:00Z">
                <w:pPr/>
              </w:pPrChange>
            </w:pPr>
            <w:del w:id="12169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170" w:name="_Toc71199487"/>
              <w:bookmarkEnd w:id="12170"/>
            </w:del>
          </w:p>
        </w:tc>
        <w:bookmarkStart w:id="12171" w:name="_Toc71199488"/>
        <w:bookmarkEnd w:id="12171"/>
      </w:tr>
      <w:tr w:rsidR="001A7955" w:rsidRPr="009B2BD3" w:rsidDel="009661CB" w14:paraId="4AFFF80F" w14:textId="4A0A4757" w:rsidTr="009E399C">
        <w:trPr>
          <w:trHeight w:val="291"/>
          <w:jc w:val="center"/>
          <w:del w:id="12172" w:author="Fegie" w:date="2021-04-28T12:03:00Z"/>
        </w:trPr>
        <w:tc>
          <w:tcPr>
            <w:tcW w:w="576" w:type="dxa"/>
          </w:tcPr>
          <w:p w14:paraId="77C671AB" w14:textId="0123A92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73" w:author="Fegie" w:date="2021-04-28T12:03:00Z"/>
                <w:rFonts w:hAnsi="標楷體"/>
              </w:rPr>
              <w:pPrChange w:id="12174" w:author="Fegie" w:date="2021-04-28T12:03:00Z">
                <w:pPr/>
              </w:pPrChange>
            </w:pPr>
            <w:del w:id="12175" w:author="Fegie" w:date="2021-04-28T12:03:00Z">
              <w:r w:rsidRPr="009B2BD3" w:rsidDel="009661CB">
                <w:rPr>
                  <w:rFonts w:hAnsi="標楷體" w:hint="eastAsia"/>
                </w:rPr>
                <w:delText>18</w:delText>
              </w:r>
              <w:bookmarkStart w:id="12176" w:name="_Toc71199489"/>
              <w:bookmarkEnd w:id="12176"/>
            </w:del>
          </w:p>
        </w:tc>
        <w:tc>
          <w:tcPr>
            <w:tcW w:w="2212" w:type="dxa"/>
          </w:tcPr>
          <w:p w14:paraId="1303A310" w14:textId="5A551C3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77" w:author="Fegie" w:date="2021-04-28T12:03:00Z"/>
                <w:rFonts w:hAnsi="標楷體"/>
              </w:rPr>
              <w:pPrChange w:id="12178" w:author="Fegie" w:date="2021-04-28T12:03:00Z">
                <w:pPr/>
              </w:pPrChange>
            </w:pPr>
            <w:del w:id="12179" w:author="Fegie" w:date="2021-04-28T12:03:00Z">
              <w:r w:rsidRPr="009B2BD3" w:rsidDel="009661CB">
                <w:rPr>
                  <w:rFonts w:hAnsi="標楷體" w:hint="eastAsia"/>
                </w:rPr>
                <w:delText>資本</w:delText>
              </w:r>
              <w:bookmarkStart w:id="12180" w:name="_Toc71199490"/>
              <w:bookmarkEnd w:id="12180"/>
            </w:del>
          </w:p>
        </w:tc>
        <w:tc>
          <w:tcPr>
            <w:tcW w:w="1071" w:type="dxa"/>
          </w:tcPr>
          <w:p w14:paraId="0D934CB2" w14:textId="675AD3A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81" w:author="Fegie" w:date="2021-04-28T12:03:00Z"/>
                <w:rFonts w:hAnsi="標楷體"/>
              </w:rPr>
              <w:pPrChange w:id="12182" w:author="Fegie" w:date="2021-04-28T12:03:00Z">
                <w:pPr/>
              </w:pPrChange>
            </w:pPr>
            <w:del w:id="1218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184" w:name="_Toc71199491"/>
              <w:bookmarkEnd w:id="12184"/>
            </w:del>
          </w:p>
        </w:tc>
        <w:tc>
          <w:tcPr>
            <w:tcW w:w="1095" w:type="dxa"/>
          </w:tcPr>
          <w:p w14:paraId="66F1FEC3" w14:textId="227606A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85" w:author="Fegie" w:date="2021-04-28T12:03:00Z"/>
                <w:rFonts w:hAnsi="標楷體"/>
              </w:rPr>
              <w:pPrChange w:id="12186" w:author="Fegie" w:date="2021-04-28T12:03:00Z">
                <w:pPr/>
              </w:pPrChange>
            </w:pPr>
            <w:bookmarkStart w:id="12187" w:name="_Toc71199492"/>
            <w:bookmarkEnd w:id="12187"/>
          </w:p>
        </w:tc>
        <w:tc>
          <w:tcPr>
            <w:tcW w:w="1173" w:type="dxa"/>
          </w:tcPr>
          <w:p w14:paraId="6CC75E39" w14:textId="24E9365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88" w:author="Fegie" w:date="2021-04-28T12:03:00Z"/>
                <w:rFonts w:hAnsi="標楷體"/>
              </w:rPr>
              <w:pPrChange w:id="12189" w:author="Fegie" w:date="2021-04-28T12:03:00Z">
                <w:pPr/>
              </w:pPrChange>
            </w:pPr>
            <w:bookmarkStart w:id="12190" w:name="_Toc71199493"/>
            <w:bookmarkEnd w:id="12190"/>
          </w:p>
        </w:tc>
        <w:tc>
          <w:tcPr>
            <w:tcW w:w="675" w:type="dxa"/>
          </w:tcPr>
          <w:p w14:paraId="37769350" w14:textId="21D6780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91" w:author="Fegie" w:date="2021-04-28T12:03:00Z"/>
                <w:rFonts w:hAnsi="標楷體"/>
              </w:rPr>
              <w:pPrChange w:id="12192" w:author="Fegie" w:date="2021-04-28T12:03:00Z">
                <w:pPr/>
              </w:pPrChange>
            </w:pPr>
            <w:bookmarkStart w:id="12193" w:name="_Toc71199494"/>
            <w:bookmarkEnd w:id="12193"/>
          </w:p>
        </w:tc>
        <w:tc>
          <w:tcPr>
            <w:tcW w:w="696" w:type="dxa"/>
          </w:tcPr>
          <w:p w14:paraId="5AFE3F66" w14:textId="3BC6946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94" w:author="Fegie" w:date="2021-04-28T12:03:00Z"/>
                <w:rFonts w:hAnsi="標楷體"/>
              </w:rPr>
              <w:pPrChange w:id="12195" w:author="Fegie" w:date="2021-04-28T12:03:00Z">
                <w:pPr/>
              </w:pPrChange>
            </w:pPr>
            <w:bookmarkStart w:id="12196" w:name="_Toc71199495"/>
            <w:bookmarkEnd w:id="12196"/>
          </w:p>
        </w:tc>
        <w:tc>
          <w:tcPr>
            <w:tcW w:w="3524" w:type="dxa"/>
          </w:tcPr>
          <w:p w14:paraId="66D31600" w14:textId="46F898C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97" w:author="Fegie" w:date="2021-04-28T12:03:00Z"/>
                <w:rFonts w:hAnsi="標楷體"/>
              </w:rPr>
              <w:pPrChange w:id="12198" w:author="Fegie" w:date="2021-04-28T12:03:00Z">
                <w:pPr/>
              </w:pPrChange>
            </w:pPr>
            <w:del w:id="12199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200" w:name="_Toc71199496"/>
              <w:bookmarkEnd w:id="12200"/>
            </w:del>
          </w:p>
        </w:tc>
        <w:bookmarkStart w:id="12201" w:name="_Toc71199497"/>
        <w:bookmarkEnd w:id="12201"/>
      </w:tr>
      <w:tr w:rsidR="001A7955" w:rsidRPr="009B2BD3" w:rsidDel="009661CB" w14:paraId="76E0D514" w14:textId="0B330EFF" w:rsidTr="009E399C">
        <w:trPr>
          <w:trHeight w:val="291"/>
          <w:jc w:val="center"/>
          <w:del w:id="12202" w:author="Fegie" w:date="2021-04-28T12:03:00Z"/>
        </w:trPr>
        <w:tc>
          <w:tcPr>
            <w:tcW w:w="576" w:type="dxa"/>
          </w:tcPr>
          <w:p w14:paraId="58DC2D2A" w14:textId="7C01E51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03" w:author="Fegie" w:date="2021-04-28T12:03:00Z"/>
                <w:rFonts w:hAnsi="標楷體"/>
              </w:rPr>
              <w:pPrChange w:id="12204" w:author="Fegie" w:date="2021-04-28T12:03:00Z">
                <w:pPr/>
              </w:pPrChange>
            </w:pPr>
            <w:del w:id="12205" w:author="Fegie" w:date="2021-04-28T12:03:00Z">
              <w:r w:rsidRPr="009B2BD3" w:rsidDel="009661CB">
                <w:rPr>
                  <w:rFonts w:hAnsi="標楷體" w:hint="eastAsia"/>
                </w:rPr>
                <w:delText>19</w:delText>
              </w:r>
              <w:bookmarkStart w:id="12206" w:name="_Toc71199498"/>
              <w:bookmarkEnd w:id="12206"/>
            </w:del>
          </w:p>
        </w:tc>
        <w:tc>
          <w:tcPr>
            <w:tcW w:w="2212" w:type="dxa"/>
          </w:tcPr>
          <w:p w14:paraId="11BD9CAC" w14:textId="0ECF475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07" w:author="Fegie" w:date="2021-04-28T12:03:00Z"/>
                <w:rFonts w:hAnsi="標楷體"/>
              </w:rPr>
              <w:pPrChange w:id="12208" w:author="Fegie" w:date="2021-04-28T12:03:00Z">
                <w:pPr/>
              </w:pPrChange>
            </w:pPr>
            <w:del w:id="12209" w:author="Fegie" w:date="2021-04-28T12:03:00Z">
              <w:r w:rsidRPr="009B2BD3" w:rsidDel="009661CB">
                <w:rPr>
                  <w:rFonts w:hAnsi="標楷體" w:hint="eastAsia"/>
                </w:rPr>
                <w:delText>公積保留盈餘</w:delText>
              </w:r>
              <w:bookmarkStart w:id="12210" w:name="_Toc71199499"/>
              <w:bookmarkEnd w:id="12210"/>
            </w:del>
          </w:p>
        </w:tc>
        <w:tc>
          <w:tcPr>
            <w:tcW w:w="1071" w:type="dxa"/>
          </w:tcPr>
          <w:p w14:paraId="323021FD" w14:textId="5E0D421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11" w:author="Fegie" w:date="2021-04-28T12:03:00Z"/>
                <w:rFonts w:hAnsi="標楷體"/>
              </w:rPr>
              <w:pPrChange w:id="12212" w:author="Fegie" w:date="2021-04-28T12:03:00Z">
                <w:pPr/>
              </w:pPrChange>
            </w:pPr>
            <w:del w:id="1221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214" w:name="_Toc71199500"/>
              <w:bookmarkEnd w:id="12214"/>
            </w:del>
          </w:p>
        </w:tc>
        <w:tc>
          <w:tcPr>
            <w:tcW w:w="1095" w:type="dxa"/>
          </w:tcPr>
          <w:p w14:paraId="7B94C6E4" w14:textId="3DADE1E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15" w:author="Fegie" w:date="2021-04-28T12:03:00Z"/>
                <w:rFonts w:hAnsi="標楷體"/>
              </w:rPr>
              <w:pPrChange w:id="12216" w:author="Fegie" w:date="2021-04-28T12:03:00Z">
                <w:pPr/>
              </w:pPrChange>
            </w:pPr>
            <w:bookmarkStart w:id="12217" w:name="_Toc71199501"/>
            <w:bookmarkEnd w:id="12217"/>
          </w:p>
        </w:tc>
        <w:tc>
          <w:tcPr>
            <w:tcW w:w="1173" w:type="dxa"/>
          </w:tcPr>
          <w:p w14:paraId="159F0CD2" w14:textId="52BFF11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18" w:author="Fegie" w:date="2021-04-28T12:03:00Z"/>
                <w:rFonts w:hAnsi="標楷體"/>
              </w:rPr>
              <w:pPrChange w:id="12219" w:author="Fegie" w:date="2021-04-28T12:03:00Z">
                <w:pPr/>
              </w:pPrChange>
            </w:pPr>
            <w:bookmarkStart w:id="12220" w:name="_Toc71199502"/>
            <w:bookmarkEnd w:id="12220"/>
          </w:p>
        </w:tc>
        <w:tc>
          <w:tcPr>
            <w:tcW w:w="675" w:type="dxa"/>
          </w:tcPr>
          <w:p w14:paraId="11BB8EA9" w14:textId="28911CE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21" w:author="Fegie" w:date="2021-04-28T12:03:00Z"/>
                <w:rFonts w:hAnsi="標楷體"/>
              </w:rPr>
              <w:pPrChange w:id="12222" w:author="Fegie" w:date="2021-04-28T12:03:00Z">
                <w:pPr/>
              </w:pPrChange>
            </w:pPr>
            <w:bookmarkStart w:id="12223" w:name="_Toc71199503"/>
            <w:bookmarkEnd w:id="12223"/>
          </w:p>
        </w:tc>
        <w:tc>
          <w:tcPr>
            <w:tcW w:w="696" w:type="dxa"/>
          </w:tcPr>
          <w:p w14:paraId="635CAFFA" w14:textId="620FAFE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24" w:author="Fegie" w:date="2021-04-28T12:03:00Z"/>
                <w:rFonts w:hAnsi="標楷體"/>
              </w:rPr>
              <w:pPrChange w:id="12225" w:author="Fegie" w:date="2021-04-28T12:03:00Z">
                <w:pPr/>
              </w:pPrChange>
            </w:pPr>
            <w:bookmarkStart w:id="12226" w:name="_Toc71199504"/>
            <w:bookmarkEnd w:id="12226"/>
          </w:p>
        </w:tc>
        <w:tc>
          <w:tcPr>
            <w:tcW w:w="3524" w:type="dxa"/>
          </w:tcPr>
          <w:p w14:paraId="75D7E7B4" w14:textId="22B169C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27" w:author="Fegie" w:date="2021-04-28T12:03:00Z"/>
                <w:rFonts w:hAnsi="標楷體"/>
              </w:rPr>
              <w:pPrChange w:id="12228" w:author="Fegie" w:date="2021-04-28T12:03:00Z">
                <w:pPr/>
              </w:pPrChange>
            </w:pPr>
            <w:del w:id="12229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230" w:name="_Toc71199505"/>
              <w:bookmarkEnd w:id="12230"/>
            </w:del>
          </w:p>
        </w:tc>
        <w:bookmarkStart w:id="12231" w:name="_Toc71199506"/>
        <w:bookmarkEnd w:id="12231"/>
      </w:tr>
      <w:tr w:rsidR="001A7955" w:rsidRPr="009B2BD3" w:rsidDel="009661CB" w14:paraId="2A858969" w14:textId="02C435FA" w:rsidTr="009E399C">
        <w:trPr>
          <w:trHeight w:val="291"/>
          <w:jc w:val="center"/>
          <w:del w:id="12232" w:author="Fegie" w:date="2021-04-28T12:03:00Z"/>
        </w:trPr>
        <w:tc>
          <w:tcPr>
            <w:tcW w:w="576" w:type="dxa"/>
          </w:tcPr>
          <w:p w14:paraId="2A5B67AA" w14:textId="7A9E1FD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33" w:author="Fegie" w:date="2021-04-28T12:03:00Z"/>
                <w:rFonts w:hAnsi="標楷體"/>
              </w:rPr>
              <w:pPrChange w:id="12234" w:author="Fegie" w:date="2021-04-28T12:03:00Z">
                <w:pPr/>
              </w:pPrChange>
            </w:pPr>
            <w:del w:id="12235" w:author="Fegie" w:date="2021-04-28T12:03:00Z">
              <w:r w:rsidRPr="009B2BD3" w:rsidDel="009661CB">
                <w:rPr>
                  <w:rFonts w:hAnsi="標楷體" w:hint="eastAsia"/>
                </w:rPr>
                <w:delText>20</w:delText>
              </w:r>
              <w:bookmarkStart w:id="12236" w:name="_Toc71199507"/>
              <w:bookmarkEnd w:id="12236"/>
            </w:del>
          </w:p>
        </w:tc>
        <w:tc>
          <w:tcPr>
            <w:tcW w:w="2212" w:type="dxa"/>
          </w:tcPr>
          <w:p w14:paraId="0FA4A0EE" w14:textId="6E22F47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37" w:author="Fegie" w:date="2021-04-28T12:03:00Z"/>
                <w:rFonts w:hAnsi="標楷體"/>
              </w:rPr>
              <w:pPrChange w:id="12238" w:author="Fegie" w:date="2021-04-28T12:03:00Z">
                <w:pPr/>
              </w:pPrChange>
            </w:pPr>
            <w:del w:id="12239" w:author="Fegie" w:date="2021-04-28T12:03:00Z">
              <w:r w:rsidRPr="009B2BD3" w:rsidDel="009661CB">
                <w:rPr>
                  <w:rFonts w:hAnsi="標楷體" w:hint="eastAsia"/>
                </w:rPr>
                <w:delText>營業收入</w:delText>
              </w:r>
              <w:bookmarkStart w:id="12240" w:name="_Toc71199508"/>
              <w:bookmarkEnd w:id="12240"/>
            </w:del>
          </w:p>
        </w:tc>
        <w:tc>
          <w:tcPr>
            <w:tcW w:w="1071" w:type="dxa"/>
          </w:tcPr>
          <w:p w14:paraId="39BE7878" w14:textId="53B9AE4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41" w:author="Fegie" w:date="2021-04-28T12:03:00Z"/>
                <w:rFonts w:hAnsi="標楷體"/>
              </w:rPr>
              <w:pPrChange w:id="12242" w:author="Fegie" w:date="2021-04-28T12:03:00Z">
                <w:pPr/>
              </w:pPrChange>
            </w:pPr>
            <w:del w:id="1224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244" w:name="_Toc71199509"/>
              <w:bookmarkEnd w:id="12244"/>
            </w:del>
          </w:p>
        </w:tc>
        <w:tc>
          <w:tcPr>
            <w:tcW w:w="1095" w:type="dxa"/>
          </w:tcPr>
          <w:p w14:paraId="5B205B4C" w14:textId="155EF7A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45" w:author="Fegie" w:date="2021-04-28T12:03:00Z"/>
                <w:rFonts w:hAnsi="標楷體"/>
              </w:rPr>
              <w:pPrChange w:id="12246" w:author="Fegie" w:date="2021-04-28T12:03:00Z">
                <w:pPr/>
              </w:pPrChange>
            </w:pPr>
            <w:bookmarkStart w:id="12247" w:name="_Toc71199510"/>
            <w:bookmarkEnd w:id="12247"/>
          </w:p>
        </w:tc>
        <w:tc>
          <w:tcPr>
            <w:tcW w:w="1173" w:type="dxa"/>
          </w:tcPr>
          <w:p w14:paraId="035B6C4C" w14:textId="774F040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48" w:author="Fegie" w:date="2021-04-28T12:03:00Z"/>
                <w:rFonts w:hAnsi="標楷體"/>
              </w:rPr>
              <w:pPrChange w:id="12249" w:author="Fegie" w:date="2021-04-28T12:03:00Z">
                <w:pPr/>
              </w:pPrChange>
            </w:pPr>
            <w:bookmarkStart w:id="12250" w:name="_Toc71199511"/>
            <w:bookmarkEnd w:id="12250"/>
          </w:p>
        </w:tc>
        <w:tc>
          <w:tcPr>
            <w:tcW w:w="675" w:type="dxa"/>
          </w:tcPr>
          <w:p w14:paraId="6556527C" w14:textId="2D59616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51" w:author="Fegie" w:date="2021-04-28T12:03:00Z"/>
                <w:rFonts w:hAnsi="標楷體"/>
              </w:rPr>
              <w:pPrChange w:id="12252" w:author="Fegie" w:date="2021-04-28T12:03:00Z">
                <w:pPr/>
              </w:pPrChange>
            </w:pPr>
            <w:bookmarkStart w:id="12253" w:name="_Toc71199512"/>
            <w:bookmarkEnd w:id="12253"/>
          </w:p>
        </w:tc>
        <w:tc>
          <w:tcPr>
            <w:tcW w:w="696" w:type="dxa"/>
          </w:tcPr>
          <w:p w14:paraId="3BA745B3" w14:textId="58FA410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54" w:author="Fegie" w:date="2021-04-28T12:03:00Z"/>
                <w:rFonts w:hAnsi="標楷體"/>
              </w:rPr>
              <w:pPrChange w:id="12255" w:author="Fegie" w:date="2021-04-28T12:03:00Z">
                <w:pPr/>
              </w:pPrChange>
            </w:pPr>
            <w:bookmarkStart w:id="12256" w:name="_Toc71199513"/>
            <w:bookmarkEnd w:id="12256"/>
          </w:p>
        </w:tc>
        <w:tc>
          <w:tcPr>
            <w:tcW w:w="3524" w:type="dxa"/>
          </w:tcPr>
          <w:p w14:paraId="1B29B806" w14:textId="69A53A8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57" w:author="Fegie" w:date="2021-04-28T12:03:00Z"/>
                <w:rFonts w:hAnsi="標楷體"/>
              </w:rPr>
              <w:pPrChange w:id="12258" w:author="Fegie" w:date="2021-04-28T12:03:00Z">
                <w:pPr/>
              </w:pPrChange>
            </w:pPr>
            <w:del w:id="12259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260" w:name="_Toc71199514"/>
              <w:bookmarkEnd w:id="12260"/>
            </w:del>
          </w:p>
        </w:tc>
        <w:bookmarkStart w:id="12261" w:name="_Toc71199515"/>
        <w:bookmarkEnd w:id="12261"/>
      </w:tr>
      <w:tr w:rsidR="001A7955" w:rsidRPr="009B2BD3" w:rsidDel="009661CB" w14:paraId="1C26C66A" w14:textId="1B888B2E" w:rsidTr="009E399C">
        <w:trPr>
          <w:trHeight w:val="291"/>
          <w:jc w:val="center"/>
          <w:del w:id="12262" w:author="Fegie" w:date="2021-04-28T12:03:00Z"/>
        </w:trPr>
        <w:tc>
          <w:tcPr>
            <w:tcW w:w="576" w:type="dxa"/>
          </w:tcPr>
          <w:p w14:paraId="5FF542B5" w14:textId="008576B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63" w:author="Fegie" w:date="2021-04-28T12:03:00Z"/>
                <w:rFonts w:hAnsi="標楷體"/>
              </w:rPr>
              <w:pPrChange w:id="12264" w:author="Fegie" w:date="2021-04-28T12:03:00Z">
                <w:pPr/>
              </w:pPrChange>
            </w:pPr>
            <w:del w:id="12265" w:author="Fegie" w:date="2021-04-28T12:03:00Z">
              <w:r w:rsidRPr="009B2BD3" w:rsidDel="009661CB">
                <w:rPr>
                  <w:rFonts w:hAnsi="標楷體" w:hint="eastAsia"/>
                </w:rPr>
                <w:delText>21</w:delText>
              </w:r>
              <w:bookmarkStart w:id="12266" w:name="_Toc71199516"/>
              <w:bookmarkEnd w:id="12266"/>
            </w:del>
          </w:p>
        </w:tc>
        <w:tc>
          <w:tcPr>
            <w:tcW w:w="2212" w:type="dxa"/>
          </w:tcPr>
          <w:p w14:paraId="5F0CF11E" w14:textId="1422388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67" w:author="Fegie" w:date="2021-04-28T12:03:00Z"/>
                <w:rFonts w:hAnsi="標楷體"/>
              </w:rPr>
              <w:pPrChange w:id="12268" w:author="Fegie" w:date="2021-04-28T12:03:00Z">
                <w:pPr/>
              </w:pPrChange>
            </w:pPr>
            <w:del w:id="12269" w:author="Fegie" w:date="2021-04-28T12:03:00Z">
              <w:r w:rsidRPr="009B2BD3" w:rsidDel="009661CB">
                <w:rPr>
                  <w:rFonts w:hAnsi="標楷體" w:hint="eastAsia"/>
                </w:rPr>
                <w:delText>營業成本</w:delText>
              </w:r>
              <w:bookmarkStart w:id="12270" w:name="_Toc71199517"/>
              <w:bookmarkEnd w:id="12270"/>
            </w:del>
          </w:p>
        </w:tc>
        <w:tc>
          <w:tcPr>
            <w:tcW w:w="1071" w:type="dxa"/>
          </w:tcPr>
          <w:p w14:paraId="0E8B0429" w14:textId="3D648D8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71" w:author="Fegie" w:date="2021-04-28T12:03:00Z"/>
                <w:rFonts w:hAnsi="標楷體"/>
              </w:rPr>
              <w:pPrChange w:id="12272" w:author="Fegie" w:date="2021-04-28T12:03:00Z">
                <w:pPr/>
              </w:pPrChange>
            </w:pPr>
            <w:del w:id="1227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274" w:name="_Toc71199518"/>
              <w:bookmarkEnd w:id="12274"/>
            </w:del>
          </w:p>
        </w:tc>
        <w:tc>
          <w:tcPr>
            <w:tcW w:w="1095" w:type="dxa"/>
          </w:tcPr>
          <w:p w14:paraId="062B60D4" w14:textId="5596C44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75" w:author="Fegie" w:date="2021-04-28T12:03:00Z"/>
                <w:rFonts w:hAnsi="標楷體"/>
              </w:rPr>
              <w:pPrChange w:id="12276" w:author="Fegie" w:date="2021-04-28T12:03:00Z">
                <w:pPr/>
              </w:pPrChange>
            </w:pPr>
            <w:bookmarkStart w:id="12277" w:name="_Toc71199519"/>
            <w:bookmarkEnd w:id="12277"/>
          </w:p>
        </w:tc>
        <w:tc>
          <w:tcPr>
            <w:tcW w:w="1173" w:type="dxa"/>
          </w:tcPr>
          <w:p w14:paraId="492E66E1" w14:textId="13F45C7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78" w:author="Fegie" w:date="2021-04-28T12:03:00Z"/>
                <w:rFonts w:hAnsi="標楷體"/>
              </w:rPr>
              <w:pPrChange w:id="12279" w:author="Fegie" w:date="2021-04-28T12:03:00Z">
                <w:pPr/>
              </w:pPrChange>
            </w:pPr>
            <w:bookmarkStart w:id="12280" w:name="_Toc71199520"/>
            <w:bookmarkEnd w:id="12280"/>
          </w:p>
        </w:tc>
        <w:tc>
          <w:tcPr>
            <w:tcW w:w="675" w:type="dxa"/>
          </w:tcPr>
          <w:p w14:paraId="142D929E" w14:textId="208B189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81" w:author="Fegie" w:date="2021-04-28T12:03:00Z"/>
                <w:rFonts w:hAnsi="標楷體"/>
              </w:rPr>
              <w:pPrChange w:id="12282" w:author="Fegie" w:date="2021-04-28T12:03:00Z">
                <w:pPr/>
              </w:pPrChange>
            </w:pPr>
            <w:bookmarkStart w:id="12283" w:name="_Toc71199521"/>
            <w:bookmarkEnd w:id="12283"/>
          </w:p>
        </w:tc>
        <w:tc>
          <w:tcPr>
            <w:tcW w:w="696" w:type="dxa"/>
          </w:tcPr>
          <w:p w14:paraId="335E78D0" w14:textId="133A516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84" w:author="Fegie" w:date="2021-04-28T12:03:00Z"/>
                <w:rFonts w:hAnsi="標楷體"/>
              </w:rPr>
              <w:pPrChange w:id="12285" w:author="Fegie" w:date="2021-04-28T12:03:00Z">
                <w:pPr/>
              </w:pPrChange>
            </w:pPr>
            <w:bookmarkStart w:id="12286" w:name="_Toc71199522"/>
            <w:bookmarkEnd w:id="12286"/>
          </w:p>
        </w:tc>
        <w:tc>
          <w:tcPr>
            <w:tcW w:w="3524" w:type="dxa"/>
          </w:tcPr>
          <w:p w14:paraId="4A4D8CFE" w14:textId="6234B82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87" w:author="Fegie" w:date="2021-04-28T12:03:00Z"/>
                <w:rFonts w:hAnsi="標楷體"/>
              </w:rPr>
              <w:pPrChange w:id="12288" w:author="Fegie" w:date="2021-04-28T12:03:00Z">
                <w:pPr/>
              </w:pPrChange>
            </w:pPr>
            <w:del w:id="12289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290" w:name="_Toc71199523"/>
              <w:bookmarkEnd w:id="12290"/>
            </w:del>
          </w:p>
        </w:tc>
        <w:bookmarkStart w:id="12291" w:name="_Toc71199524"/>
        <w:bookmarkEnd w:id="12291"/>
      </w:tr>
      <w:tr w:rsidR="001A7955" w:rsidRPr="009B2BD3" w:rsidDel="009661CB" w14:paraId="101C7ABE" w14:textId="34C9142B" w:rsidTr="009E399C">
        <w:trPr>
          <w:trHeight w:val="291"/>
          <w:jc w:val="center"/>
          <w:del w:id="12292" w:author="Fegie" w:date="2021-04-28T12:03:00Z"/>
        </w:trPr>
        <w:tc>
          <w:tcPr>
            <w:tcW w:w="576" w:type="dxa"/>
          </w:tcPr>
          <w:p w14:paraId="169697B1" w14:textId="7BBE9C4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93" w:author="Fegie" w:date="2021-04-28T12:03:00Z"/>
                <w:rFonts w:hAnsi="標楷體"/>
              </w:rPr>
              <w:pPrChange w:id="12294" w:author="Fegie" w:date="2021-04-28T12:03:00Z">
                <w:pPr/>
              </w:pPrChange>
            </w:pPr>
            <w:del w:id="12295" w:author="Fegie" w:date="2021-04-28T12:03:00Z">
              <w:r w:rsidRPr="009B2BD3" w:rsidDel="009661CB">
                <w:rPr>
                  <w:rFonts w:hAnsi="標楷體" w:hint="eastAsia"/>
                </w:rPr>
                <w:delText>22</w:delText>
              </w:r>
              <w:bookmarkStart w:id="12296" w:name="_Toc71199525"/>
              <w:bookmarkEnd w:id="12296"/>
            </w:del>
          </w:p>
        </w:tc>
        <w:tc>
          <w:tcPr>
            <w:tcW w:w="2212" w:type="dxa"/>
          </w:tcPr>
          <w:p w14:paraId="2A462A35" w14:textId="5497927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97" w:author="Fegie" w:date="2021-04-28T12:03:00Z"/>
                <w:rFonts w:hAnsi="標楷體"/>
              </w:rPr>
              <w:pPrChange w:id="12298" w:author="Fegie" w:date="2021-04-28T12:03:00Z">
                <w:pPr/>
              </w:pPrChange>
            </w:pPr>
            <w:del w:id="12299" w:author="Fegie" w:date="2021-04-28T12:03:00Z">
              <w:r w:rsidRPr="009B2BD3" w:rsidDel="009661CB">
                <w:rPr>
                  <w:rFonts w:hAnsi="標楷體" w:hint="eastAsia"/>
                </w:rPr>
                <w:delText>營業毛利</w:delText>
              </w:r>
              <w:bookmarkStart w:id="12300" w:name="_Toc71199526"/>
              <w:bookmarkEnd w:id="12300"/>
            </w:del>
          </w:p>
        </w:tc>
        <w:tc>
          <w:tcPr>
            <w:tcW w:w="1071" w:type="dxa"/>
          </w:tcPr>
          <w:p w14:paraId="60CE02FA" w14:textId="2F06BF0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01" w:author="Fegie" w:date="2021-04-28T12:03:00Z"/>
                <w:rFonts w:hAnsi="標楷體"/>
              </w:rPr>
              <w:pPrChange w:id="12302" w:author="Fegie" w:date="2021-04-28T12:03:00Z">
                <w:pPr/>
              </w:pPrChange>
            </w:pPr>
            <w:del w:id="1230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304" w:name="_Toc71199527"/>
              <w:bookmarkEnd w:id="12304"/>
            </w:del>
          </w:p>
        </w:tc>
        <w:tc>
          <w:tcPr>
            <w:tcW w:w="1095" w:type="dxa"/>
          </w:tcPr>
          <w:p w14:paraId="5A5514D9" w14:textId="30DB1E4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05" w:author="Fegie" w:date="2021-04-28T12:03:00Z"/>
                <w:rFonts w:hAnsi="標楷體"/>
              </w:rPr>
              <w:pPrChange w:id="12306" w:author="Fegie" w:date="2021-04-28T12:03:00Z">
                <w:pPr/>
              </w:pPrChange>
            </w:pPr>
            <w:bookmarkStart w:id="12307" w:name="_Toc71199528"/>
            <w:bookmarkEnd w:id="12307"/>
          </w:p>
        </w:tc>
        <w:tc>
          <w:tcPr>
            <w:tcW w:w="1173" w:type="dxa"/>
          </w:tcPr>
          <w:p w14:paraId="0D0DB57B" w14:textId="612630A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08" w:author="Fegie" w:date="2021-04-28T12:03:00Z"/>
                <w:rFonts w:hAnsi="標楷體"/>
              </w:rPr>
              <w:pPrChange w:id="12309" w:author="Fegie" w:date="2021-04-28T12:03:00Z">
                <w:pPr/>
              </w:pPrChange>
            </w:pPr>
            <w:bookmarkStart w:id="12310" w:name="_Toc71199529"/>
            <w:bookmarkEnd w:id="12310"/>
          </w:p>
        </w:tc>
        <w:tc>
          <w:tcPr>
            <w:tcW w:w="675" w:type="dxa"/>
          </w:tcPr>
          <w:p w14:paraId="61F7F1B2" w14:textId="1124ADB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11" w:author="Fegie" w:date="2021-04-28T12:03:00Z"/>
                <w:rFonts w:hAnsi="標楷體"/>
              </w:rPr>
              <w:pPrChange w:id="12312" w:author="Fegie" w:date="2021-04-28T12:03:00Z">
                <w:pPr/>
              </w:pPrChange>
            </w:pPr>
            <w:bookmarkStart w:id="12313" w:name="_Toc71199530"/>
            <w:bookmarkEnd w:id="12313"/>
          </w:p>
        </w:tc>
        <w:tc>
          <w:tcPr>
            <w:tcW w:w="696" w:type="dxa"/>
          </w:tcPr>
          <w:p w14:paraId="0000147B" w14:textId="472815E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14" w:author="Fegie" w:date="2021-04-28T12:03:00Z"/>
                <w:rFonts w:hAnsi="標楷體"/>
              </w:rPr>
              <w:pPrChange w:id="12315" w:author="Fegie" w:date="2021-04-28T12:03:00Z">
                <w:pPr/>
              </w:pPrChange>
            </w:pPr>
            <w:bookmarkStart w:id="12316" w:name="_Toc71199531"/>
            <w:bookmarkEnd w:id="12316"/>
          </w:p>
        </w:tc>
        <w:tc>
          <w:tcPr>
            <w:tcW w:w="3524" w:type="dxa"/>
          </w:tcPr>
          <w:p w14:paraId="1E1E6BDB" w14:textId="5648754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17" w:author="Fegie" w:date="2021-04-28T12:03:00Z"/>
                <w:rFonts w:hAnsi="標楷體"/>
              </w:rPr>
              <w:pPrChange w:id="12318" w:author="Fegie" w:date="2021-04-28T12:03:00Z">
                <w:pPr/>
              </w:pPrChange>
            </w:pPr>
            <w:del w:id="12319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320" w:name="_Toc71199532"/>
              <w:bookmarkEnd w:id="12320"/>
            </w:del>
          </w:p>
        </w:tc>
        <w:bookmarkStart w:id="12321" w:name="_Toc71199533"/>
        <w:bookmarkEnd w:id="12321"/>
      </w:tr>
      <w:tr w:rsidR="001A7955" w:rsidRPr="009B2BD3" w:rsidDel="009661CB" w14:paraId="2F6FB3EC" w14:textId="48EEBF81" w:rsidTr="009E399C">
        <w:trPr>
          <w:trHeight w:val="291"/>
          <w:jc w:val="center"/>
          <w:del w:id="12322" w:author="Fegie" w:date="2021-04-28T12:03:00Z"/>
        </w:trPr>
        <w:tc>
          <w:tcPr>
            <w:tcW w:w="576" w:type="dxa"/>
          </w:tcPr>
          <w:p w14:paraId="2F9D858B" w14:textId="1D832F1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23" w:author="Fegie" w:date="2021-04-28T12:03:00Z"/>
                <w:rFonts w:hAnsi="標楷體"/>
              </w:rPr>
              <w:pPrChange w:id="12324" w:author="Fegie" w:date="2021-04-28T12:03:00Z">
                <w:pPr/>
              </w:pPrChange>
            </w:pPr>
            <w:del w:id="12325" w:author="Fegie" w:date="2021-04-28T12:03:00Z">
              <w:r w:rsidRPr="009B2BD3" w:rsidDel="009661CB">
                <w:rPr>
                  <w:rFonts w:hAnsi="標楷體" w:hint="eastAsia"/>
                </w:rPr>
                <w:delText>23</w:delText>
              </w:r>
              <w:bookmarkStart w:id="12326" w:name="_Toc71199534"/>
              <w:bookmarkEnd w:id="12326"/>
            </w:del>
          </w:p>
        </w:tc>
        <w:tc>
          <w:tcPr>
            <w:tcW w:w="2212" w:type="dxa"/>
          </w:tcPr>
          <w:p w14:paraId="4918FA04" w14:textId="6B7A7DB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27" w:author="Fegie" w:date="2021-04-28T12:03:00Z"/>
                <w:rFonts w:hAnsi="標楷體"/>
              </w:rPr>
              <w:pPrChange w:id="12328" w:author="Fegie" w:date="2021-04-28T12:03:00Z">
                <w:pPr/>
              </w:pPrChange>
            </w:pPr>
            <w:del w:id="12329" w:author="Fegie" w:date="2021-04-28T12:03:00Z">
              <w:r w:rsidRPr="009B2BD3" w:rsidDel="009661CB">
                <w:rPr>
                  <w:rFonts w:hAnsi="標楷體" w:hint="eastAsia"/>
                </w:rPr>
                <w:delText>管銷費用</w:delText>
              </w:r>
              <w:bookmarkStart w:id="12330" w:name="_Toc71199535"/>
              <w:bookmarkEnd w:id="12330"/>
            </w:del>
          </w:p>
        </w:tc>
        <w:tc>
          <w:tcPr>
            <w:tcW w:w="1071" w:type="dxa"/>
          </w:tcPr>
          <w:p w14:paraId="5E3C4118" w14:textId="08A4C25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31" w:author="Fegie" w:date="2021-04-28T12:03:00Z"/>
                <w:rFonts w:hAnsi="標楷體"/>
              </w:rPr>
              <w:pPrChange w:id="12332" w:author="Fegie" w:date="2021-04-28T12:03:00Z">
                <w:pPr/>
              </w:pPrChange>
            </w:pPr>
            <w:del w:id="1233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334" w:name="_Toc71199536"/>
              <w:bookmarkEnd w:id="12334"/>
            </w:del>
          </w:p>
        </w:tc>
        <w:tc>
          <w:tcPr>
            <w:tcW w:w="1095" w:type="dxa"/>
          </w:tcPr>
          <w:p w14:paraId="489A2729" w14:textId="33BFC99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35" w:author="Fegie" w:date="2021-04-28T12:03:00Z"/>
                <w:rFonts w:hAnsi="標楷體"/>
              </w:rPr>
              <w:pPrChange w:id="12336" w:author="Fegie" w:date="2021-04-28T12:03:00Z">
                <w:pPr/>
              </w:pPrChange>
            </w:pPr>
            <w:bookmarkStart w:id="12337" w:name="_Toc71199537"/>
            <w:bookmarkEnd w:id="12337"/>
          </w:p>
        </w:tc>
        <w:tc>
          <w:tcPr>
            <w:tcW w:w="1173" w:type="dxa"/>
          </w:tcPr>
          <w:p w14:paraId="5CDD29E2" w14:textId="5FA64F3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38" w:author="Fegie" w:date="2021-04-28T12:03:00Z"/>
                <w:rFonts w:hAnsi="標楷體"/>
              </w:rPr>
              <w:pPrChange w:id="12339" w:author="Fegie" w:date="2021-04-28T12:03:00Z">
                <w:pPr/>
              </w:pPrChange>
            </w:pPr>
            <w:bookmarkStart w:id="12340" w:name="_Toc71199538"/>
            <w:bookmarkEnd w:id="12340"/>
          </w:p>
        </w:tc>
        <w:tc>
          <w:tcPr>
            <w:tcW w:w="675" w:type="dxa"/>
          </w:tcPr>
          <w:p w14:paraId="2B9CA2B6" w14:textId="0A3AFB1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41" w:author="Fegie" w:date="2021-04-28T12:03:00Z"/>
                <w:rFonts w:hAnsi="標楷體"/>
              </w:rPr>
              <w:pPrChange w:id="12342" w:author="Fegie" w:date="2021-04-28T12:03:00Z">
                <w:pPr/>
              </w:pPrChange>
            </w:pPr>
            <w:bookmarkStart w:id="12343" w:name="_Toc71199539"/>
            <w:bookmarkEnd w:id="12343"/>
          </w:p>
        </w:tc>
        <w:tc>
          <w:tcPr>
            <w:tcW w:w="696" w:type="dxa"/>
          </w:tcPr>
          <w:p w14:paraId="331AF144" w14:textId="13BFFEC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44" w:author="Fegie" w:date="2021-04-28T12:03:00Z"/>
                <w:rFonts w:hAnsi="標楷體"/>
              </w:rPr>
              <w:pPrChange w:id="12345" w:author="Fegie" w:date="2021-04-28T12:03:00Z">
                <w:pPr/>
              </w:pPrChange>
            </w:pPr>
            <w:bookmarkStart w:id="12346" w:name="_Toc71199540"/>
            <w:bookmarkEnd w:id="12346"/>
          </w:p>
        </w:tc>
        <w:tc>
          <w:tcPr>
            <w:tcW w:w="3524" w:type="dxa"/>
          </w:tcPr>
          <w:p w14:paraId="2BA68CAE" w14:textId="4F88AA0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47" w:author="Fegie" w:date="2021-04-28T12:03:00Z"/>
                <w:rFonts w:hAnsi="標楷體"/>
              </w:rPr>
              <w:pPrChange w:id="12348" w:author="Fegie" w:date="2021-04-28T12:03:00Z">
                <w:pPr/>
              </w:pPrChange>
            </w:pPr>
            <w:del w:id="12349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350" w:name="_Toc71199541"/>
              <w:bookmarkEnd w:id="12350"/>
            </w:del>
          </w:p>
        </w:tc>
        <w:bookmarkStart w:id="12351" w:name="_Toc71199542"/>
        <w:bookmarkEnd w:id="12351"/>
      </w:tr>
      <w:tr w:rsidR="001A7955" w:rsidRPr="009B2BD3" w:rsidDel="009661CB" w14:paraId="060F8654" w14:textId="2FF07E4B" w:rsidTr="009E399C">
        <w:trPr>
          <w:trHeight w:val="309"/>
          <w:jc w:val="center"/>
          <w:del w:id="12352" w:author="Fegie" w:date="2021-04-28T12:03:00Z"/>
        </w:trPr>
        <w:tc>
          <w:tcPr>
            <w:tcW w:w="576" w:type="dxa"/>
          </w:tcPr>
          <w:p w14:paraId="6B562DDD" w14:textId="459087A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53" w:author="Fegie" w:date="2021-04-28T12:03:00Z"/>
                <w:rFonts w:hAnsi="標楷體"/>
              </w:rPr>
              <w:pPrChange w:id="12354" w:author="Fegie" w:date="2021-04-28T12:03:00Z">
                <w:pPr/>
              </w:pPrChange>
            </w:pPr>
            <w:del w:id="12355" w:author="Fegie" w:date="2021-04-28T12:03:00Z">
              <w:r w:rsidRPr="009B2BD3" w:rsidDel="009661CB">
                <w:rPr>
                  <w:rFonts w:hAnsi="標楷體" w:hint="eastAsia"/>
                </w:rPr>
                <w:delText>24.</w:delText>
              </w:r>
              <w:bookmarkStart w:id="12356" w:name="_Toc71199543"/>
              <w:bookmarkEnd w:id="12356"/>
            </w:del>
          </w:p>
        </w:tc>
        <w:tc>
          <w:tcPr>
            <w:tcW w:w="2212" w:type="dxa"/>
          </w:tcPr>
          <w:p w14:paraId="642A5BE9" w14:textId="0D457DD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57" w:author="Fegie" w:date="2021-04-28T12:03:00Z"/>
                <w:rFonts w:hAnsi="標楷體"/>
              </w:rPr>
              <w:pPrChange w:id="12358" w:author="Fegie" w:date="2021-04-28T12:03:00Z">
                <w:pPr/>
              </w:pPrChange>
            </w:pPr>
            <w:del w:id="12359" w:author="Fegie" w:date="2021-04-28T12:03:00Z">
              <w:r w:rsidRPr="009B2BD3" w:rsidDel="009661CB">
                <w:rPr>
                  <w:rFonts w:hAnsi="標楷體" w:hint="eastAsia"/>
                </w:rPr>
                <w:delText>營業利益</w:delText>
              </w:r>
              <w:bookmarkStart w:id="12360" w:name="_Toc71199544"/>
              <w:bookmarkEnd w:id="12360"/>
            </w:del>
          </w:p>
        </w:tc>
        <w:tc>
          <w:tcPr>
            <w:tcW w:w="1071" w:type="dxa"/>
          </w:tcPr>
          <w:p w14:paraId="4814F7C0" w14:textId="4F0739C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61" w:author="Fegie" w:date="2021-04-28T12:03:00Z"/>
                <w:rFonts w:hAnsi="標楷體"/>
              </w:rPr>
              <w:pPrChange w:id="12362" w:author="Fegie" w:date="2021-04-28T12:03:00Z">
                <w:pPr/>
              </w:pPrChange>
            </w:pPr>
            <w:del w:id="1236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364" w:name="_Toc71199545"/>
              <w:bookmarkEnd w:id="12364"/>
            </w:del>
          </w:p>
        </w:tc>
        <w:tc>
          <w:tcPr>
            <w:tcW w:w="1095" w:type="dxa"/>
          </w:tcPr>
          <w:p w14:paraId="67714F1F" w14:textId="633FD67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65" w:author="Fegie" w:date="2021-04-28T12:03:00Z"/>
                <w:rFonts w:hAnsi="標楷體"/>
              </w:rPr>
              <w:pPrChange w:id="12366" w:author="Fegie" w:date="2021-04-28T12:03:00Z">
                <w:pPr/>
              </w:pPrChange>
            </w:pPr>
            <w:bookmarkStart w:id="12367" w:name="_Toc71199546"/>
            <w:bookmarkEnd w:id="12367"/>
          </w:p>
        </w:tc>
        <w:tc>
          <w:tcPr>
            <w:tcW w:w="1173" w:type="dxa"/>
          </w:tcPr>
          <w:p w14:paraId="00F55851" w14:textId="2312766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68" w:author="Fegie" w:date="2021-04-28T12:03:00Z"/>
                <w:rFonts w:hAnsi="標楷體"/>
              </w:rPr>
              <w:pPrChange w:id="12369" w:author="Fegie" w:date="2021-04-28T12:03:00Z">
                <w:pPr/>
              </w:pPrChange>
            </w:pPr>
            <w:bookmarkStart w:id="12370" w:name="_Toc71199547"/>
            <w:bookmarkEnd w:id="12370"/>
          </w:p>
        </w:tc>
        <w:tc>
          <w:tcPr>
            <w:tcW w:w="675" w:type="dxa"/>
          </w:tcPr>
          <w:p w14:paraId="5F49DF29" w14:textId="165546F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71" w:author="Fegie" w:date="2021-04-28T12:03:00Z"/>
                <w:rFonts w:hAnsi="標楷體"/>
              </w:rPr>
              <w:pPrChange w:id="12372" w:author="Fegie" w:date="2021-04-28T12:03:00Z">
                <w:pPr/>
              </w:pPrChange>
            </w:pPr>
            <w:bookmarkStart w:id="12373" w:name="_Toc71199548"/>
            <w:bookmarkEnd w:id="12373"/>
          </w:p>
        </w:tc>
        <w:tc>
          <w:tcPr>
            <w:tcW w:w="696" w:type="dxa"/>
          </w:tcPr>
          <w:p w14:paraId="30030987" w14:textId="608FC9F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74" w:author="Fegie" w:date="2021-04-28T12:03:00Z"/>
                <w:rFonts w:hAnsi="標楷體"/>
              </w:rPr>
              <w:pPrChange w:id="12375" w:author="Fegie" w:date="2021-04-28T12:03:00Z">
                <w:pPr/>
              </w:pPrChange>
            </w:pPr>
            <w:bookmarkStart w:id="12376" w:name="_Toc71199549"/>
            <w:bookmarkEnd w:id="12376"/>
          </w:p>
        </w:tc>
        <w:tc>
          <w:tcPr>
            <w:tcW w:w="3524" w:type="dxa"/>
          </w:tcPr>
          <w:p w14:paraId="7F9158FB" w14:textId="669CFF0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77" w:author="Fegie" w:date="2021-04-28T12:03:00Z"/>
                <w:rFonts w:hAnsi="標楷體"/>
              </w:rPr>
              <w:pPrChange w:id="12378" w:author="Fegie" w:date="2021-04-28T12:03:00Z">
                <w:pPr/>
              </w:pPrChange>
            </w:pPr>
            <w:del w:id="12379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380" w:name="_Toc71199550"/>
              <w:bookmarkEnd w:id="12380"/>
            </w:del>
          </w:p>
        </w:tc>
        <w:bookmarkStart w:id="12381" w:name="_Toc71199551"/>
        <w:bookmarkEnd w:id="12381"/>
      </w:tr>
      <w:tr w:rsidR="001A7955" w:rsidRPr="009B2BD3" w:rsidDel="009661CB" w14:paraId="6E144E0D" w14:textId="009ED03D" w:rsidTr="009E399C">
        <w:trPr>
          <w:trHeight w:val="291"/>
          <w:jc w:val="center"/>
          <w:del w:id="12382" w:author="Fegie" w:date="2021-04-28T12:03:00Z"/>
        </w:trPr>
        <w:tc>
          <w:tcPr>
            <w:tcW w:w="576" w:type="dxa"/>
          </w:tcPr>
          <w:p w14:paraId="1CA102C9" w14:textId="38868D0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83" w:author="Fegie" w:date="2021-04-28T12:03:00Z"/>
                <w:rFonts w:hAnsi="標楷體"/>
              </w:rPr>
              <w:pPrChange w:id="12384" w:author="Fegie" w:date="2021-04-28T12:03:00Z">
                <w:pPr/>
              </w:pPrChange>
            </w:pPr>
            <w:del w:id="12385" w:author="Fegie" w:date="2021-04-28T12:03:00Z">
              <w:r w:rsidRPr="009B2BD3" w:rsidDel="009661CB">
                <w:rPr>
                  <w:rFonts w:hAnsi="標楷體" w:hint="eastAsia"/>
                </w:rPr>
                <w:delText>25</w:delText>
              </w:r>
              <w:bookmarkStart w:id="12386" w:name="_Toc71199552"/>
              <w:bookmarkEnd w:id="12386"/>
            </w:del>
          </w:p>
        </w:tc>
        <w:tc>
          <w:tcPr>
            <w:tcW w:w="2212" w:type="dxa"/>
          </w:tcPr>
          <w:p w14:paraId="67F48A52" w14:textId="433E631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87" w:author="Fegie" w:date="2021-04-28T12:03:00Z"/>
                <w:rFonts w:hAnsi="標楷體"/>
              </w:rPr>
              <w:pPrChange w:id="12388" w:author="Fegie" w:date="2021-04-28T12:03:00Z">
                <w:pPr/>
              </w:pPrChange>
            </w:pPr>
            <w:del w:id="12389" w:author="Fegie" w:date="2021-04-28T12:03:00Z">
              <w:r w:rsidRPr="009B2BD3" w:rsidDel="009661CB">
                <w:rPr>
                  <w:rFonts w:hAnsi="標楷體" w:hint="eastAsia"/>
                </w:rPr>
                <w:delText>營業外收入</w:delText>
              </w:r>
              <w:bookmarkStart w:id="12390" w:name="_Toc71199553"/>
              <w:bookmarkEnd w:id="12390"/>
            </w:del>
          </w:p>
        </w:tc>
        <w:tc>
          <w:tcPr>
            <w:tcW w:w="1071" w:type="dxa"/>
          </w:tcPr>
          <w:p w14:paraId="2B6B5990" w14:textId="19DAFBF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91" w:author="Fegie" w:date="2021-04-28T12:03:00Z"/>
                <w:rFonts w:hAnsi="標楷體"/>
              </w:rPr>
              <w:pPrChange w:id="12392" w:author="Fegie" w:date="2021-04-28T12:03:00Z">
                <w:pPr/>
              </w:pPrChange>
            </w:pPr>
            <w:del w:id="1239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394" w:name="_Toc71199554"/>
              <w:bookmarkEnd w:id="12394"/>
            </w:del>
          </w:p>
        </w:tc>
        <w:tc>
          <w:tcPr>
            <w:tcW w:w="1095" w:type="dxa"/>
          </w:tcPr>
          <w:p w14:paraId="5057A0C2" w14:textId="0100B7D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95" w:author="Fegie" w:date="2021-04-28T12:03:00Z"/>
                <w:rFonts w:hAnsi="標楷體"/>
              </w:rPr>
              <w:pPrChange w:id="12396" w:author="Fegie" w:date="2021-04-28T12:03:00Z">
                <w:pPr/>
              </w:pPrChange>
            </w:pPr>
            <w:bookmarkStart w:id="12397" w:name="_Toc71199555"/>
            <w:bookmarkEnd w:id="12397"/>
          </w:p>
        </w:tc>
        <w:tc>
          <w:tcPr>
            <w:tcW w:w="1173" w:type="dxa"/>
          </w:tcPr>
          <w:p w14:paraId="4CBF1C33" w14:textId="139900F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98" w:author="Fegie" w:date="2021-04-28T12:03:00Z"/>
                <w:rFonts w:hAnsi="標楷體"/>
              </w:rPr>
              <w:pPrChange w:id="12399" w:author="Fegie" w:date="2021-04-28T12:03:00Z">
                <w:pPr/>
              </w:pPrChange>
            </w:pPr>
            <w:bookmarkStart w:id="12400" w:name="_Toc71199556"/>
            <w:bookmarkEnd w:id="12400"/>
          </w:p>
        </w:tc>
        <w:tc>
          <w:tcPr>
            <w:tcW w:w="675" w:type="dxa"/>
          </w:tcPr>
          <w:p w14:paraId="5AA9B5AE" w14:textId="6FC7632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01" w:author="Fegie" w:date="2021-04-28T12:03:00Z"/>
                <w:rFonts w:hAnsi="標楷體"/>
              </w:rPr>
              <w:pPrChange w:id="12402" w:author="Fegie" w:date="2021-04-28T12:03:00Z">
                <w:pPr/>
              </w:pPrChange>
            </w:pPr>
            <w:bookmarkStart w:id="12403" w:name="_Toc71199557"/>
            <w:bookmarkEnd w:id="12403"/>
          </w:p>
        </w:tc>
        <w:tc>
          <w:tcPr>
            <w:tcW w:w="696" w:type="dxa"/>
          </w:tcPr>
          <w:p w14:paraId="3BABB64B" w14:textId="4F3440A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04" w:author="Fegie" w:date="2021-04-28T12:03:00Z"/>
                <w:rFonts w:hAnsi="標楷體"/>
              </w:rPr>
              <w:pPrChange w:id="12405" w:author="Fegie" w:date="2021-04-28T12:03:00Z">
                <w:pPr/>
              </w:pPrChange>
            </w:pPr>
            <w:bookmarkStart w:id="12406" w:name="_Toc71199558"/>
            <w:bookmarkEnd w:id="12406"/>
          </w:p>
        </w:tc>
        <w:tc>
          <w:tcPr>
            <w:tcW w:w="3524" w:type="dxa"/>
          </w:tcPr>
          <w:p w14:paraId="457D2C2B" w14:textId="4FEADFF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07" w:author="Fegie" w:date="2021-04-28T12:03:00Z"/>
                <w:rFonts w:hAnsi="標楷體"/>
              </w:rPr>
              <w:pPrChange w:id="12408" w:author="Fegie" w:date="2021-04-28T12:03:00Z">
                <w:pPr/>
              </w:pPrChange>
            </w:pPr>
            <w:del w:id="12409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410" w:name="_Toc71199559"/>
              <w:bookmarkEnd w:id="12410"/>
            </w:del>
          </w:p>
        </w:tc>
        <w:bookmarkStart w:id="12411" w:name="_Toc71199560"/>
        <w:bookmarkEnd w:id="12411"/>
      </w:tr>
      <w:tr w:rsidR="001A7955" w:rsidRPr="009B2BD3" w:rsidDel="009661CB" w14:paraId="52B2ECF9" w14:textId="0A82EDB6" w:rsidTr="009E399C">
        <w:trPr>
          <w:trHeight w:val="291"/>
          <w:jc w:val="center"/>
          <w:del w:id="12412" w:author="Fegie" w:date="2021-04-28T12:03:00Z"/>
        </w:trPr>
        <w:tc>
          <w:tcPr>
            <w:tcW w:w="576" w:type="dxa"/>
          </w:tcPr>
          <w:p w14:paraId="1C034029" w14:textId="1D567D5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13" w:author="Fegie" w:date="2021-04-28T12:03:00Z"/>
                <w:rFonts w:hAnsi="標楷體"/>
              </w:rPr>
              <w:pPrChange w:id="12414" w:author="Fegie" w:date="2021-04-28T12:03:00Z">
                <w:pPr/>
              </w:pPrChange>
            </w:pPr>
            <w:del w:id="12415" w:author="Fegie" w:date="2021-04-28T12:03:00Z">
              <w:r w:rsidRPr="009B2BD3" w:rsidDel="009661CB">
                <w:rPr>
                  <w:rFonts w:hAnsi="標楷體" w:hint="eastAsia"/>
                </w:rPr>
                <w:delText>26</w:delText>
              </w:r>
              <w:bookmarkStart w:id="12416" w:name="_Toc71199561"/>
              <w:bookmarkEnd w:id="12416"/>
            </w:del>
          </w:p>
        </w:tc>
        <w:tc>
          <w:tcPr>
            <w:tcW w:w="2212" w:type="dxa"/>
          </w:tcPr>
          <w:p w14:paraId="43C12D0D" w14:textId="7664C9A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17" w:author="Fegie" w:date="2021-04-28T12:03:00Z"/>
                <w:rFonts w:hAnsi="標楷體"/>
              </w:rPr>
              <w:pPrChange w:id="12418" w:author="Fegie" w:date="2021-04-28T12:03:00Z">
                <w:pPr/>
              </w:pPrChange>
            </w:pPr>
            <w:del w:id="12419" w:author="Fegie" w:date="2021-04-28T12:03:00Z">
              <w:r w:rsidRPr="009B2BD3" w:rsidDel="009661CB">
                <w:rPr>
                  <w:rFonts w:hAnsi="標楷體" w:hint="eastAsia"/>
                </w:rPr>
                <w:delText>財務支出</w:delText>
              </w:r>
              <w:bookmarkStart w:id="12420" w:name="_Toc71199562"/>
              <w:bookmarkEnd w:id="12420"/>
            </w:del>
          </w:p>
        </w:tc>
        <w:tc>
          <w:tcPr>
            <w:tcW w:w="1071" w:type="dxa"/>
          </w:tcPr>
          <w:p w14:paraId="64EA227D" w14:textId="7E97E3E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21" w:author="Fegie" w:date="2021-04-28T12:03:00Z"/>
                <w:rFonts w:hAnsi="標楷體"/>
              </w:rPr>
              <w:pPrChange w:id="12422" w:author="Fegie" w:date="2021-04-28T12:03:00Z">
                <w:pPr/>
              </w:pPrChange>
            </w:pPr>
            <w:del w:id="1242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424" w:name="_Toc71199563"/>
              <w:bookmarkEnd w:id="12424"/>
            </w:del>
          </w:p>
        </w:tc>
        <w:tc>
          <w:tcPr>
            <w:tcW w:w="1095" w:type="dxa"/>
          </w:tcPr>
          <w:p w14:paraId="0539FC4A" w14:textId="240FFD7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25" w:author="Fegie" w:date="2021-04-28T12:03:00Z"/>
                <w:rFonts w:hAnsi="標楷體"/>
              </w:rPr>
              <w:pPrChange w:id="12426" w:author="Fegie" w:date="2021-04-28T12:03:00Z">
                <w:pPr/>
              </w:pPrChange>
            </w:pPr>
            <w:bookmarkStart w:id="12427" w:name="_Toc71199564"/>
            <w:bookmarkEnd w:id="12427"/>
          </w:p>
        </w:tc>
        <w:tc>
          <w:tcPr>
            <w:tcW w:w="1173" w:type="dxa"/>
          </w:tcPr>
          <w:p w14:paraId="1C90656C" w14:textId="147BE6E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28" w:author="Fegie" w:date="2021-04-28T12:03:00Z"/>
                <w:rFonts w:hAnsi="標楷體"/>
              </w:rPr>
              <w:pPrChange w:id="12429" w:author="Fegie" w:date="2021-04-28T12:03:00Z">
                <w:pPr/>
              </w:pPrChange>
            </w:pPr>
            <w:bookmarkStart w:id="12430" w:name="_Toc71199565"/>
            <w:bookmarkEnd w:id="12430"/>
          </w:p>
        </w:tc>
        <w:tc>
          <w:tcPr>
            <w:tcW w:w="675" w:type="dxa"/>
          </w:tcPr>
          <w:p w14:paraId="6A8F9F19" w14:textId="7055B42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31" w:author="Fegie" w:date="2021-04-28T12:03:00Z"/>
                <w:rFonts w:hAnsi="標楷體"/>
              </w:rPr>
              <w:pPrChange w:id="12432" w:author="Fegie" w:date="2021-04-28T12:03:00Z">
                <w:pPr/>
              </w:pPrChange>
            </w:pPr>
            <w:bookmarkStart w:id="12433" w:name="_Toc71199566"/>
            <w:bookmarkEnd w:id="12433"/>
          </w:p>
        </w:tc>
        <w:tc>
          <w:tcPr>
            <w:tcW w:w="696" w:type="dxa"/>
          </w:tcPr>
          <w:p w14:paraId="22D76B22" w14:textId="22ED61F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34" w:author="Fegie" w:date="2021-04-28T12:03:00Z"/>
                <w:rFonts w:hAnsi="標楷體"/>
              </w:rPr>
              <w:pPrChange w:id="12435" w:author="Fegie" w:date="2021-04-28T12:03:00Z">
                <w:pPr/>
              </w:pPrChange>
            </w:pPr>
            <w:bookmarkStart w:id="12436" w:name="_Toc71199567"/>
            <w:bookmarkEnd w:id="12436"/>
          </w:p>
        </w:tc>
        <w:tc>
          <w:tcPr>
            <w:tcW w:w="3524" w:type="dxa"/>
          </w:tcPr>
          <w:p w14:paraId="3D35C427" w14:textId="120CA78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37" w:author="Fegie" w:date="2021-04-28T12:03:00Z"/>
                <w:rFonts w:hAnsi="標楷體"/>
              </w:rPr>
              <w:pPrChange w:id="12438" w:author="Fegie" w:date="2021-04-28T12:03:00Z">
                <w:pPr/>
              </w:pPrChange>
            </w:pPr>
            <w:del w:id="12439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440" w:name="_Toc71199568"/>
              <w:bookmarkEnd w:id="12440"/>
            </w:del>
          </w:p>
        </w:tc>
        <w:bookmarkStart w:id="12441" w:name="_Toc71199569"/>
        <w:bookmarkEnd w:id="12441"/>
      </w:tr>
      <w:tr w:rsidR="001A7955" w:rsidRPr="009B2BD3" w:rsidDel="009661CB" w14:paraId="160BD61D" w14:textId="4C80BD68" w:rsidTr="009E399C">
        <w:trPr>
          <w:trHeight w:val="291"/>
          <w:jc w:val="center"/>
          <w:del w:id="12442" w:author="Fegie" w:date="2021-04-28T12:03:00Z"/>
        </w:trPr>
        <w:tc>
          <w:tcPr>
            <w:tcW w:w="576" w:type="dxa"/>
          </w:tcPr>
          <w:p w14:paraId="353A005F" w14:textId="2607D00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43" w:author="Fegie" w:date="2021-04-28T12:03:00Z"/>
                <w:rFonts w:hAnsi="標楷體"/>
              </w:rPr>
              <w:pPrChange w:id="12444" w:author="Fegie" w:date="2021-04-28T12:03:00Z">
                <w:pPr/>
              </w:pPrChange>
            </w:pPr>
            <w:del w:id="12445" w:author="Fegie" w:date="2021-04-28T12:03:00Z">
              <w:r w:rsidRPr="009B2BD3" w:rsidDel="009661CB">
                <w:rPr>
                  <w:rFonts w:hAnsi="標楷體" w:hint="eastAsia"/>
                </w:rPr>
                <w:delText>27</w:delText>
              </w:r>
              <w:bookmarkStart w:id="12446" w:name="_Toc71199570"/>
              <w:bookmarkEnd w:id="12446"/>
            </w:del>
          </w:p>
        </w:tc>
        <w:tc>
          <w:tcPr>
            <w:tcW w:w="2212" w:type="dxa"/>
          </w:tcPr>
          <w:p w14:paraId="0D2D1647" w14:textId="3500162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47" w:author="Fegie" w:date="2021-04-28T12:03:00Z"/>
                <w:rFonts w:hAnsi="標楷體"/>
              </w:rPr>
              <w:pPrChange w:id="12448" w:author="Fegie" w:date="2021-04-28T12:03:00Z">
                <w:pPr/>
              </w:pPrChange>
            </w:pPr>
            <w:del w:id="12449" w:author="Fegie" w:date="2021-04-28T12:03:00Z">
              <w:r w:rsidRPr="009B2BD3" w:rsidDel="009661CB">
                <w:rPr>
                  <w:rFonts w:hAnsi="標楷體" w:hint="eastAsia"/>
                </w:rPr>
                <w:delText>其他營業支出</w:delText>
              </w:r>
              <w:bookmarkStart w:id="12450" w:name="_Toc71199571"/>
              <w:bookmarkEnd w:id="12450"/>
            </w:del>
          </w:p>
        </w:tc>
        <w:tc>
          <w:tcPr>
            <w:tcW w:w="1071" w:type="dxa"/>
          </w:tcPr>
          <w:p w14:paraId="15BC6C80" w14:textId="6CA4F41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51" w:author="Fegie" w:date="2021-04-28T12:03:00Z"/>
                <w:rFonts w:hAnsi="標楷體"/>
              </w:rPr>
              <w:pPrChange w:id="12452" w:author="Fegie" w:date="2021-04-28T12:03:00Z">
                <w:pPr/>
              </w:pPrChange>
            </w:pPr>
            <w:del w:id="1245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454" w:name="_Toc71199572"/>
              <w:bookmarkEnd w:id="12454"/>
            </w:del>
          </w:p>
        </w:tc>
        <w:tc>
          <w:tcPr>
            <w:tcW w:w="1095" w:type="dxa"/>
          </w:tcPr>
          <w:p w14:paraId="789B21A5" w14:textId="0F33EFA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55" w:author="Fegie" w:date="2021-04-28T12:03:00Z"/>
                <w:rFonts w:hAnsi="標楷體"/>
              </w:rPr>
              <w:pPrChange w:id="12456" w:author="Fegie" w:date="2021-04-28T12:03:00Z">
                <w:pPr/>
              </w:pPrChange>
            </w:pPr>
            <w:bookmarkStart w:id="12457" w:name="_Toc71199573"/>
            <w:bookmarkEnd w:id="12457"/>
          </w:p>
        </w:tc>
        <w:tc>
          <w:tcPr>
            <w:tcW w:w="1173" w:type="dxa"/>
          </w:tcPr>
          <w:p w14:paraId="7266AB27" w14:textId="567D3AB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58" w:author="Fegie" w:date="2021-04-28T12:03:00Z"/>
                <w:rFonts w:hAnsi="標楷體"/>
              </w:rPr>
              <w:pPrChange w:id="12459" w:author="Fegie" w:date="2021-04-28T12:03:00Z">
                <w:pPr/>
              </w:pPrChange>
            </w:pPr>
            <w:bookmarkStart w:id="12460" w:name="_Toc71199574"/>
            <w:bookmarkEnd w:id="12460"/>
          </w:p>
        </w:tc>
        <w:tc>
          <w:tcPr>
            <w:tcW w:w="675" w:type="dxa"/>
          </w:tcPr>
          <w:p w14:paraId="67C0ECE1" w14:textId="1D42A46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61" w:author="Fegie" w:date="2021-04-28T12:03:00Z"/>
                <w:rFonts w:hAnsi="標楷體"/>
              </w:rPr>
              <w:pPrChange w:id="12462" w:author="Fegie" w:date="2021-04-28T12:03:00Z">
                <w:pPr/>
              </w:pPrChange>
            </w:pPr>
            <w:bookmarkStart w:id="12463" w:name="_Toc71199575"/>
            <w:bookmarkEnd w:id="12463"/>
          </w:p>
        </w:tc>
        <w:tc>
          <w:tcPr>
            <w:tcW w:w="696" w:type="dxa"/>
          </w:tcPr>
          <w:p w14:paraId="6F4C5B5D" w14:textId="20A8B03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64" w:author="Fegie" w:date="2021-04-28T12:03:00Z"/>
                <w:rFonts w:hAnsi="標楷體"/>
              </w:rPr>
              <w:pPrChange w:id="12465" w:author="Fegie" w:date="2021-04-28T12:03:00Z">
                <w:pPr/>
              </w:pPrChange>
            </w:pPr>
            <w:bookmarkStart w:id="12466" w:name="_Toc71199576"/>
            <w:bookmarkEnd w:id="12466"/>
          </w:p>
        </w:tc>
        <w:tc>
          <w:tcPr>
            <w:tcW w:w="3524" w:type="dxa"/>
          </w:tcPr>
          <w:p w14:paraId="5F59E0A4" w14:textId="2C657D3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67" w:author="Fegie" w:date="2021-04-28T12:03:00Z"/>
                <w:rFonts w:hAnsi="標楷體"/>
              </w:rPr>
              <w:pPrChange w:id="12468" w:author="Fegie" w:date="2021-04-28T12:03:00Z">
                <w:pPr/>
              </w:pPrChange>
            </w:pPr>
            <w:del w:id="12469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470" w:name="_Toc71199577"/>
              <w:bookmarkEnd w:id="12470"/>
            </w:del>
          </w:p>
        </w:tc>
        <w:bookmarkStart w:id="12471" w:name="_Toc71199578"/>
        <w:bookmarkEnd w:id="12471"/>
      </w:tr>
      <w:tr w:rsidR="001A7955" w:rsidRPr="009B2BD3" w:rsidDel="009661CB" w14:paraId="6A4AD111" w14:textId="362B2BC3" w:rsidTr="009E399C">
        <w:trPr>
          <w:trHeight w:val="291"/>
          <w:jc w:val="center"/>
          <w:del w:id="12472" w:author="Fegie" w:date="2021-04-28T12:03:00Z"/>
        </w:trPr>
        <w:tc>
          <w:tcPr>
            <w:tcW w:w="576" w:type="dxa"/>
          </w:tcPr>
          <w:p w14:paraId="5F21C48A" w14:textId="4CF4F8E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73" w:author="Fegie" w:date="2021-04-28T12:03:00Z"/>
                <w:rFonts w:hAnsi="標楷體"/>
              </w:rPr>
              <w:pPrChange w:id="12474" w:author="Fegie" w:date="2021-04-28T12:03:00Z">
                <w:pPr/>
              </w:pPrChange>
            </w:pPr>
            <w:del w:id="12475" w:author="Fegie" w:date="2021-04-28T12:03:00Z">
              <w:r w:rsidRPr="009B2BD3" w:rsidDel="009661CB">
                <w:rPr>
                  <w:rFonts w:hAnsi="標楷體" w:hint="eastAsia"/>
                </w:rPr>
                <w:delText>28</w:delText>
              </w:r>
              <w:bookmarkStart w:id="12476" w:name="_Toc71199579"/>
              <w:bookmarkEnd w:id="12476"/>
            </w:del>
          </w:p>
        </w:tc>
        <w:tc>
          <w:tcPr>
            <w:tcW w:w="2212" w:type="dxa"/>
          </w:tcPr>
          <w:p w14:paraId="2D7DD034" w14:textId="5D90FCC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77" w:author="Fegie" w:date="2021-04-28T12:03:00Z"/>
                <w:rFonts w:hAnsi="標楷體"/>
              </w:rPr>
              <w:pPrChange w:id="12478" w:author="Fegie" w:date="2021-04-28T12:03:00Z">
                <w:pPr/>
              </w:pPrChange>
            </w:pPr>
            <w:del w:id="12479" w:author="Fegie" w:date="2021-04-28T12:03:00Z">
              <w:r w:rsidRPr="009B2BD3" w:rsidDel="009661CB">
                <w:rPr>
                  <w:rFonts w:hAnsi="標楷體" w:hint="eastAsia"/>
                </w:rPr>
                <w:delText>稅後淨利</w:delText>
              </w:r>
              <w:bookmarkStart w:id="12480" w:name="_Toc71199580"/>
              <w:bookmarkEnd w:id="12480"/>
            </w:del>
          </w:p>
        </w:tc>
        <w:tc>
          <w:tcPr>
            <w:tcW w:w="1071" w:type="dxa"/>
          </w:tcPr>
          <w:p w14:paraId="4EA92E36" w14:textId="7D4E661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81" w:author="Fegie" w:date="2021-04-28T12:03:00Z"/>
                <w:rFonts w:hAnsi="標楷體"/>
              </w:rPr>
              <w:pPrChange w:id="12482" w:author="Fegie" w:date="2021-04-28T12:03:00Z">
                <w:pPr/>
              </w:pPrChange>
            </w:pPr>
            <w:del w:id="1248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484" w:name="_Toc71199581"/>
              <w:bookmarkEnd w:id="12484"/>
            </w:del>
          </w:p>
        </w:tc>
        <w:tc>
          <w:tcPr>
            <w:tcW w:w="1095" w:type="dxa"/>
          </w:tcPr>
          <w:p w14:paraId="4B5EA6DB" w14:textId="43AFE73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85" w:author="Fegie" w:date="2021-04-28T12:03:00Z"/>
                <w:rFonts w:hAnsi="標楷體"/>
              </w:rPr>
              <w:pPrChange w:id="12486" w:author="Fegie" w:date="2021-04-28T12:03:00Z">
                <w:pPr/>
              </w:pPrChange>
            </w:pPr>
            <w:bookmarkStart w:id="12487" w:name="_Toc71199582"/>
            <w:bookmarkEnd w:id="12487"/>
          </w:p>
        </w:tc>
        <w:tc>
          <w:tcPr>
            <w:tcW w:w="1173" w:type="dxa"/>
          </w:tcPr>
          <w:p w14:paraId="09340637" w14:textId="4E45CE8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88" w:author="Fegie" w:date="2021-04-28T12:03:00Z"/>
                <w:rFonts w:hAnsi="標楷體"/>
              </w:rPr>
              <w:pPrChange w:id="12489" w:author="Fegie" w:date="2021-04-28T12:03:00Z">
                <w:pPr/>
              </w:pPrChange>
            </w:pPr>
            <w:bookmarkStart w:id="12490" w:name="_Toc71199583"/>
            <w:bookmarkEnd w:id="12490"/>
          </w:p>
        </w:tc>
        <w:tc>
          <w:tcPr>
            <w:tcW w:w="675" w:type="dxa"/>
          </w:tcPr>
          <w:p w14:paraId="2BDF199D" w14:textId="67109E3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91" w:author="Fegie" w:date="2021-04-28T12:03:00Z"/>
                <w:rFonts w:hAnsi="標楷體"/>
              </w:rPr>
              <w:pPrChange w:id="12492" w:author="Fegie" w:date="2021-04-28T12:03:00Z">
                <w:pPr/>
              </w:pPrChange>
            </w:pPr>
            <w:bookmarkStart w:id="12493" w:name="_Toc71199584"/>
            <w:bookmarkEnd w:id="12493"/>
          </w:p>
        </w:tc>
        <w:tc>
          <w:tcPr>
            <w:tcW w:w="696" w:type="dxa"/>
          </w:tcPr>
          <w:p w14:paraId="28E66744" w14:textId="0393161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94" w:author="Fegie" w:date="2021-04-28T12:03:00Z"/>
                <w:rFonts w:hAnsi="標楷體"/>
              </w:rPr>
              <w:pPrChange w:id="12495" w:author="Fegie" w:date="2021-04-28T12:03:00Z">
                <w:pPr/>
              </w:pPrChange>
            </w:pPr>
            <w:bookmarkStart w:id="12496" w:name="_Toc71199585"/>
            <w:bookmarkEnd w:id="12496"/>
          </w:p>
        </w:tc>
        <w:tc>
          <w:tcPr>
            <w:tcW w:w="3524" w:type="dxa"/>
          </w:tcPr>
          <w:p w14:paraId="2A145D44" w14:textId="42CFBA4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97" w:author="Fegie" w:date="2021-04-28T12:03:00Z"/>
                <w:rFonts w:hAnsi="標楷體"/>
              </w:rPr>
              <w:pPrChange w:id="12498" w:author="Fegie" w:date="2021-04-28T12:03:00Z">
                <w:pPr/>
              </w:pPrChange>
            </w:pPr>
            <w:del w:id="12499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500" w:name="_Toc71199586"/>
              <w:bookmarkEnd w:id="12500"/>
            </w:del>
          </w:p>
        </w:tc>
        <w:bookmarkStart w:id="12501" w:name="_Toc71199587"/>
        <w:bookmarkEnd w:id="12501"/>
      </w:tr>
      <w:tr w:rsidR="001A7955" w:rsidRPr="009B2BD3" w:rsidDel="009661CB" w14:paraId="1525CBDC" w14:textId="3DB6D9EA" w:rsidTr="009E399C">
        <w:trPr>
          <w:trHeight w:val="291"/>
          <w:jc w:val="center"/>
          <w:del w:id="12502" w:author="Fegie" w:date="2021-04-28T12:03:00Z"/>
        </w:trPr>
        <w:tc>
          <w:tcPr>
            <w:tcW w:w="576" w:type="dxa"/>
          </w:tcPr>
          <w:p w14:paraId="5343716F" w14:textId="3143EE7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03" w:author="Fegie" w:date="2021-04-28T12:03:00Z"/>
                <w:rFonts w:hAnsi="標楷體"/>
              </w:rPr>
              <w:pPrChange w:id="12504" w:author="Fegie" w:date="2021-04-28T12:03:00Z">
                <w:pPr/>
              </w:pPrChange>
            </w:pPr>
            <w:del w:id="12505" w:author="Fegie" w:date="2021-04-28T12:03:00Z">
              <w:r w:rsidRPr="009B2BD3" w:rsidDel="009661CB">
                <w:rPr>
                  <w:rFonts w:hAnsi="標楷體" w:hint="eastAsia"/>
                </w:rPr>
                <w:delText>29</w:delText>
              </w:r>
              <w:bookmarkStart w:id="12506" w:name="_Toc71199588"/>
              <w:bookmarkEnd w:id="12506"/>
            </w:del>
          </w:p>
        </w:tc>
        <w:tc>
          <w:tcPr>
            <w:tcW w:w="2212" w:type="dxa"/>
          </w:tcPr>
          <w:p w14:paraId="5D639D9E" w14:textId="68AB672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07" w:author="Fegie" w:date="2021-04-28T12:03:00Z"/>
                <w:rFonts w:hAnsi="標楷體"/>
              </w:rPr>
              <w:pPrChange w:id="12508" w:author="Fegie" w:date="2021-04-28T12:03:00Z">
                <w:pPr/>
              </w:pPrChange>
            </w:pPr>
            <w:del w:id="12509" w:author="Fegie" w:date="2021-04-28T12:03:00Z">
              <w:r w:rsidRPr="009B2BD3" w:rsidDel="009661CB">
                <w:rPr>
                  <w:rFonts w:hAnsi="標楷體" w:hint="eastAsia"/>
                </w:rPr>
                <w:delText>簽證會計師</w:delText>
              </w:r>
              <w:bookmarkStart w:id="12510" w:name="_Toc71199589"/>
              <w:bookmarkEnd w:id="12510"/>
            </w:del>
          </w:p>
        </w:tc>
        <w:tc>
          <w:tcPr>
            <w:tcW w:w="1071" w:type="dxa"/>
          </w:tcPr>
          <w:p w14:paraId="51A29E9F" w14:textId="7D2A78C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11" w:author="Fegie" w:date="2021-04-28T12:03:00Z"/>
                <w:rFonts w:hAnsi="標楷體"/>
              </w:rPr>
              <w:pPrChange w:id="12512" w:author="Fegie" w:date="2021-04-28T12:03:00Z">
                <w:pPr/>
              </w:pPrChange>
            </w:pPr>
            <w:del w:id="12513" w:author="Fegie" w:date="2021-04-28T12:03:00Z">
              <w:r w:rsidDel="009661CB">
                <w:rPr>
                  <w:rFonts w:hAnsi="標楷體" w:hint="eastAsia"/>
                </w:rPr>
                <w:delText>X(14)</w:delText>
              </w:r>
              <w:bookmarkStart w:id="12514" w:name="_Toc71199590"/>
              <w:bookmarkEnd w:id="12514"/>
            </w:del>
          </w:p>
        </w:tc>
        <w:tc>
          <w:tcPr>
            <w:tcW w:w="1095" w:type="dxa"/>
          </w:tcPr>
          <w:p w14:paraId="66AC2D00" w14:textId="6167E01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15" w:author="Fegie" w:date="2021-04-28T12:03:00Z"/>
                <w:rFonts w:hAnsi="標楷體"/>
              </w:rPr>
              <w:pPrChange w:id="12516" w:author="Fegie" w:date="2021-04-28T12:03:00Z">
                <w:pPr/>
              </w:pPrChange>
            </w:pPr>
            <w:bookmarkStart w:id="12517" w:name="_Toc71199591"/>
            <w:bookmarkEnd w:id="12517"/>
          </w:p>
        </w:tc>
        <w:tc>
          <w:tcPr>
            <w:tcW w:w="1173" w:type="dxa"/>
          </w:tcPr>
          <w:p w14:paraId="764740C6" w14:textId="690D2AA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18" w:author="Fegie" w:date="2021-04-28T12:03:00Z"/>
                <w:rFonts w:hAnsi="標楷體"/>
              </w:rPr>
              <w:pPrChange w:id="12519" w:author="Fegie" w:date="2021-04-28T12:03:00Z">
                <w:pPr/>
              </w:pPrChange>
            </w:pPr>
            <w:bookmarkStart w:id="12520" w:name="_Toc71199592"/>
            <w:bookmarkEnd w:id="12520"/>
          </w:p>
        </w:tc>
        <w:tc>
          <w:tcPr>
            <w:tcW w:w="675" w:type="dxa"/>
          </w:tcPr>
          <w:p w14:paraId="268CDBB9" w14:textId="3F80E19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21" w:author="Fegie" w:date="2021-04-28T12:03:00Z"/>
                <w:rFonts w:hAnsi="標楷體"/>
              </w:rPr>
              <w:pPrChange w:id="12522" w:author="Fegie" w:date="2021-04-28T12:03:00Z">
                <w:pPr/>
              </w:pPrChange>
            </w:pPr>
            <w:del w:id="12523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2524" w:name="_Toc71199593"/>
              <w:bookmarkEnd w:id="12524"/>
            </w:del>
          </w:p>
        </w:tc>
        <w:tc>
          <w:tcPr>
            <w:tcW w:w="696" w:type="dxa"/>
          </w:tcPr>
          <w:p w14:paraId="04D6225A" w14:textId="4E5A7ED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25" w:author="Fegie" w:date="2021-04-28T12:03:00Z"/>
                <w:rFonts w:hAnsi="標楷體"/>
              </w:rPr>
              <w:pPrChange w:id="12526" w:author="Fegie" w:date="2021-04-28T12:03:00Z">
                <w:pPr/>
              </w:pPrChange>
            </w:pPr>
            <w:bookmarkStart w:id="12527" w:name="_Toc71199594"/>
            <w:bookmarkEnd w:id="12527"/>
          </w:p>
        </w:tc>
        <w:tc>
          <w:tcPr>
            <w:tcW w:w="3524" w:type="dxa"/>
          </w:tcPr>
          <w:p w14:paraId="25F07784" w14:textId="41F3B6C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28" w:author="Fegie" w:date="2021-04-28T12:03:00Z"/>
                <w:rFonts w:hAnsi="標楷體"/>
              </w:rPr>
              <w:pPrChange w:id="12529" w:author="Fegie" w:date="2021-04-28T12:03:00Z">
                <w:pPr/>
              </w:pPrChange>
            </w:pPr>
            <w:del w:id="12530" w:author="Fegie" w:date="2021-04-28T12:03:00Z">
              <w:r w:rsidRPr="009B2BD3" w:rsidDel="009661CB">
                <w:rPr>
                  <w:rFonts w:hAnsi="標楷體" w:hint="eastAsia"/>
                </w:rPr>
                <w:delText>i.新增、修改時必須輸入,其他自動顯示不必輸入</w:delText>
              </w:r>
              <w:bookmarkStart w:id="12531" w:name="_Toc71199595"/>
              <w:bookmarkEnd w:id="12531"/>
            </w:del>
          </w:p>
        </w:tc>
        <w:bookmarkStart w:id="12532" w:name="_Toc71199596"/>
        <w:bookmarkEnd w:id="12532"/>
      </w:tr>
      <w:tr w:rsidR="001A7955" w:rsidRPr="009B2BD3" w:rsidDel="009661CB" w14:paraId="0AE89240" w14:textId="33D45311" w:rsidTr="009E399C">
        <w:trPr>
          <w:trHeight w:val="291"/>
          <w:jc w:val="center"/>
          <w:del w:id="12533" w:author="Fegie" w:date="2021-04-28T12:03:00Z"/>
        </w:trPr>
        <w:tc>
          <w:tcPr>
            <w:tcW w:w="576" w:type="dxa"/>
          </w:tcPr>
          <w:p w14:paraId="660A86A5" w14:textId="6EE93E1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34" w:author="Fegie" w:date="2021-04-28T12:03:00Z"/>
                <w:rFonts w:hAnsi="標楷體"/>
              </w:rPr>
              <w:pPrChange w:id="12535" w:author="Fegie" w:date="2021-04-28T12:03:00Z">
                <w:pPr/>
              </w:pPrChange>
            </w:pPr>
            <w:del w:id="12536" w:author="Fegie" w:date="2021-04-28T12:03:00Z">
              <w:r w:rsidRPr="009B2BD3" w:rsidDel="009661CB">
                <w:rPr>
                  <w:rFonts w:hAnsi="標楷體" w:hint="eastAsia"/>
                </w:rPr>
                <w:delText>30</w:delText>
              </w:r>
              <w:bookmarkStart w:id="12537" w:name="_Toc71199597"/>
              <w:bookmarkEnd w:id="12537"/>
            </w:del>
          </w:p>
        </w:tc>
        <w:tc>
          <w:tcPr>
            <w:tcW w:w="2212" w:type="dxa"/>
          </w:tcPr>
          <w:p w14:paraId="3CDC4BF9" w14:textId="78AAD99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38" w:author="Fegie" w:date="2021-04-28T12:03:00Z"/>
                <w:rFonts w:hAnsi="標楷體"/>
              </w:rPr>
              <w:pPrChange w:id="12539" w:author="Fegie" w:date="2021-04-28T12:03:00Z">
                <w:pPr/>
              </w:pPrChange>
            </w:pPr>
            <w:del w:id="12540" w:author="Fegie" w:date="2021-04-28T12:03:00Z">
              <w:r w:rsidRPr="009B2BD3" w:rsidDel="009661CB">
                <w:rPr>
                  <w:rFonts w:hAnsi="標楷體" w:hint="eastAsia"/>
                </w:rPr>
                <w:delText>簽證日期</w:delText>
              </w:r>
              <w:bookmarkStart w:id="12541" w:name="_Toc71199598"/>
              <w:bookmarkEnd w:id="12541"/>
            </w:del>
          </w:p>
        </w:tc>
        <w:tc>
          <w:tcPr>
            <w:tcW w:w="1071" w:type="dxa"/>
          </w:tcPr>
          <w:p w14:paraId="6A5B55BD" w14:textId="1959CA4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42" w:author="Fegie" w:date="2021-04-28T12:03:00Z"/>
                <w:rFonts w:hAnsi="標楷體"/>
              </w:rPr>
              <w:pPrChange w:id="12543" w:author="Fegie" w:date="2021-04-28T12:03:00Z">
                <w:pPr/>
              </w:pPrChange>
            </w:pPr>
            <w:del w:id="12544" w:author="Fegie" w:date="2021-04-28T12:03:00Z">
              <w:r w:rsidDel="009661CB">
                <w:rPr>
                  <w:rFonts w:hAnsi="標楷體" w:hint="eastAsia"/>
                </w:rPr>
                <w:delText>999/99/99</w:delText>
              </w:r>
              <w:bookmarkStart w:id="12545" w:name="_Toc71199599"/>
              <w:bookmarkEnd w:id="12545"/>
            </w:del>
          </w:p>
        </w:tc>
        <w:tc>
          <w:tcPr>
            <w:tcW w:w="1095" w:type="dxa"/>
          </w:tcPr>
          <w:p w14:paraId="4CF51C09" w14:textId="24B308E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46" w:author="Fegie" w:date="2021-04-28T12:03:00Z"/>
                <w:rFonts w:hAnsi="標楷體"/>
              </w:rPr>
              <w:pPrChange w:id="12547" w:author="Fegie" w:date="2021-04-28T12:03:00Z">
                <w:pPr/>
              </w:pPrChange>
            </w:pPr>
            <w:bookmarkStart w:id="12548" w:name="_Toc71199600"/>
            <w:bookmarkEnd w:id="12548"/>
          </w:p>
        </w:tc>
        <w:tc>
          <w:tcPr>
            <w:tcW w:w="1173" w:type="dxa"/>
          </w:tcPr>
          <w:p w14:paraId="72416014" w14:textId="03683A7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49" w:author="Fegie" w:date="2021-04-28T12:03:00Z"/>
                <w:rFonts w:hAnsi="標楷體"/>
              </w:rPr>
              <w:pPrChange w:id="12550" w:author="Fegie" w:date="2021-04-28T12:03:00Z">
                <w:pPr/>
              </w:pPrChange>
            </w:pPr>
            <w:bookmarkStart w:id="12551" w:name="_Toc71199601"/>
            <w:bookmarkEnd w:id="12551"/>
          </w:p>
        </w:tc>
        <w:tc>
          <w:tcPr>
            <w:tcW w:w="675" w:type="dxa"/>
          </w:tcPr>
          <w:p w14:paraId="510FE529" w14:textId="0A71FE2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52" w:author="Fegie" w:date="2021-04-28T12:03:00Z"/>
                <w:rFonts w:hAnsi="標楷體"/>
              </w:rPr>
              <w:pPrChange w:id="12553" w:author="Fegie" w:date="2021-04-28T12:03:00Z">
                <w:pPr/>
              </w:pPrChange>
            </w:pPr>
            <w:del w:id="12554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2555" w:name="_Toc71199602"/>
              <w:bookmarkEnd w:id="12555"/>
            </w:del>
          </w:p>
        </w:tc>
        <w:tc>
          <w:tcPr>
            <w:tcW w:w="696" w:type="dxa"/>
          </w:tcPr>
          <w:p w14:paraId="69D74682" w14:textId="522F70C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56" w:author="Fegie" w:date="2021-04-28T12:03:00Z"/>
                <w:rFonts w:hAnsi="標楷體"/>
              </w:rPr>
              <w:pPrChange w:id="12557" w:author="Fegie" w:date="2021-04-28T12:03:00Z">
                <w:pPr/>
              </w:pPrChange>
            </w:pPr>
            <w:bookmarkStart w:id="12558" w:name="_Toc71199603"/>
            <w:bookmarkEnd w:id="12558"/>
          </w:p>
        </w:tc>
        <w:tc>
          <w:tcPr>
            <w:tcW w:w="3524" w:type="dxa"/>
          </w:tcPr>
          <w:p w14:paraId="02B8E9A8" w14:textId="49F414F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59" w:author="Fegie" w:date="2021-04-28T12:03:00Z"/>
                <w:rFonts w:hAnsi="標楷體"/>
              </w:rPr>
              <w:pPrChange w:id="12560" w:author="Fegie" w:date="2021-04-28T12:03:00Z">
                <w:pPr/>
              </w:pPrChange>
            </w:pPr>
            <w:del w:id="12561" w:author="Fegie" w:date="2021-04-28T12:03:00Z">
              <w:r w:rsidRPr="009B2BD3" w:rsidDel="009661CB">
                <w:rPr>
                  <w:rFonts w:hAnsi="標楷體" w:hint="eastAsia"/>
                </w:rPr>
                <w:delText>i.新增、修改時必須輸入,其他自動顯示不必輸入</w:delText>
              </w:r>
              <w:bookmarkStart w:id="12562" w:name="_Toc71199604"/>
              <w:bookmarkEnd w:id="12562"/>
            </w:del>
          </w:p>
        </w:tc>
        <w:bookmarkStart w:id="12563" w:name="_Toc71199605"/>
        <w:bookmarkEnd w:id="12563"/>
      </w:tr>
      <w:tr w:rsidR="001A7955" w:rsidRPr="009B2BD3" w:rsidDel="009661CB" w14:paraId="2EF8A139" w14:textId="02C9243D" w:rsidTr="009E399C">
        <w:trPr>
          <w:trHeight w:val="291"/>
          <w:jc w:val="center"/>
          <w:del w:id="12564" w:author="Fegie" w:date="2021-04-28T12:03:00Z"/>
        </w:trPr>
        <w:tc>
          <w:tcPr>
            <w:tcW w:w="576" w:type="dxa"/>
          </w:tcPr>
          <w:p w14:paraId="173F47EB" w14:textId="7383942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65" w:author="Fegie" w:date="2021-04-28T12:03:00Z"/>
                <w:rFonts w:hAnsi="標楷體"/>
              </w:rPr>
              <w:pPrChange w:id="12566" w:author="Fegie" w:date="2021-04-28T12:03:00Z">
                <w:pPr/>
              </w:pPrChange>
            </w:pPr>
            <w:bookmarkStart w:id="12567" w:name="_Toc71199606"/>
            <w:bookmarkEnd w:id="12567"/>
          </w:p>
        </w:tc>
        <w:tc>
          <w:tcPr>
            <w:tcW w:w="2212" w:type="dxa"/>
          </w:tcPr>
          <w:p w14:paraId="71B6C259" w14:textId="19D6B7D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68" w:author="Fegie" w:date="2021-04-28T12:03:00Z"/>
                <w:rFonts w:hAnsi="標楷體"/>
              </w:rPr>
              <w:pPrChange w:id="12569" w:author="Fegie" w:date="2021-04-28T12:03:00Z">
                <w:pPr/>
              </w:pPrChange>
            </w:pPr>
            <w:bookmarkStart w:id="12570" w:name="_Toc71199607"/>
            <w:bookmarkEnd w:id="12570"/>
          </w:p>
        </w:tc>
        <w:tc>
          <w:tcPr>
            <w:tcW w:w="1071" w:type="dxa"/>
          </w:tcPr>
          <w:p w14:paraId="0B4AC5EF" w14:textId="5D5784B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71" w:author="Fegie" w:date="2021-04-28T12:03:00Z"/>
                <w:rFonts w:hAnsi="標楷體"/>
              </w:rPr>
              <w:pPrChange w:id="12572" w:author="Fegie" w:date="2021-04-28T12:03:00Z">
                <w:pPr/>
              </w:pPrChange>
            </w:pPr>
            <w:bookmarkStart w:id="12573" w:name="_Toc71199608"/>
            <w:bookmarkEnd w:id="12573"/>
          </w:p>
        </w:tc>
        <w:tc>
          <w:tcPr>
            <w:tcW w:w="1095" w:type="dxa"/>
          </w:tcPr>
          <w:p w14:paraId="4E982BC7" w14:textId="018ABFD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74" w:author="Fegie" w:date="2021-04-28T12:03:00Z"/>
                <w:rFonts w:hAnsi="標楷體"/>
              </w:rPr>
              <w:pPrChange w:id="12575" w:author="Fegie" w:date="2021-04-28T12:03:00Z">
                <w:pPr/>
              </w:pPrChange>
            </w:pPr>
            <w:bookmarkStart w:id="12576" w:name="_Toc71199609"/>
            <w:bookmarkEnd w:id="12576"/>
          </w:p>
        </w:tc>
        <w:tc>
          <w:tcPr>
            <w:tcW w:w="1173" w:type="dxa"/>
          </w:tcPr>
          <w:p w14:paraId="3ED455D9" w14:textId="42ED60E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77" w:author="Fegie" w:date="2021-04-28T12:03:00Z"/>
                <w:rFonts w:hAnsi="標楷體"/>
              </w:rPr>
              <w:pPrChange w:id="12578" w:author="Fegie" w:date="2021-04-28T12:03:00Z">
                <w:pPr/>
              </w:pPrChange>
            </w:pPr>
            <w:bookmarkStart w:id="12579" w:name="_Toc71199610"/>
            <w:bookmarkEnd w:id="12579"/>
          </w:p>
        </w:tc>
        <w:tc>
          <w:tcPr>
            <w:tcW w:w="675" w:type="dxa"/>
          </w:tcPr>
          <w:p w14:paraId="72EE3687" w14:textId="27AB960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80" w:author="Fegie" w:date="2021-04-28T12:03:00Z"/>
                <w:rFonts w:hAnsi="標楷體"/>
              </w:rPr>
              <w:pPrChange w:id="12581" w:author="Fegie" w:date="2021-04-28T12:03:00Z">
                <w:pPr/>
              </w:pPrChange>
            </w:pPr>
            <w:bookmarkStart w:id="12582" w:name="_Toc71199611"/>
            <w:bookmarkEnd w:id="12582"/>
          </w:p>
        </w:tc>
        <w:tc>
          <w:tcPr>
            <w:tcW w:w="696" w:type="dxa"/>
          </w:tcPr>
          <w:p w14:paraId="37AECAEF" w14:textId="7CA73F2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83" w:author="Fegie" w:date="2021-04-28T12:03:00Z"/>
                <w:rFonts w:hAnsi="標楷體"/>
              </w:rPr>
              <w:pPrChange w:id="12584" w:author="Fegie" w:date="2021-04-28T12:03:00Z">
                <w:pPr/>
              </w:pPrChange>
            </w:pPr>
            <w:bookmarkStart w:id="12585" w:name="_Toc71199612"/>
            <w:bookmarkEnd w:id="12585"/>
          </w:p>
        </w:tc>
        <w:tc>
          <w:tcPr>
            <w:tcW w:w="3524" w:type="dxa"/>
          </w:tcPr>
          <w:p w14:paraId="47AC1042" w14:textId="372E358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86" w:author="Fegie" w:date="2021-04-28T12:03:00Z"/>
                <w:rFonts w:hAnsi="標楷體"/>
              </w:rPr>
              <w:pPrChange w:id="12587" w:author="Fegie" w:date="2021-04-28T12:03:00Z">
                <w:pPr/>
              </w:pPrChange>
            </w:pPr>
            <w:bookmarkStart w:id="12588" w:name="_Toc71199613"/>
            <w:bookmarkEnd w:id="12588"/>
          </w:p>
        </w:tc>
        <w:bookmarkStart w:id="12589" w:name="_Toc71199614"/>
        <w:bookmarkEnd w:id="12589"/>
      </w:tr>
    </w:tbl>
    <w:p w14:paraId="134DDB1B" w14:textId="797FEC9B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590" w:author="Fegie" w:date="2021-04-28T12:03:00Z"/>
          <w:rFonts w:hAnsi="標楷體"/>
        </w:rPr>
        <w:pPrChange w:id="12591" w:author="Fegie" w:date="2021-04-28T12:03:00Z">
          <w:pPr/>
        </w:pPrChange>
      </w:pPr>
      <w:bookmarkStart w:id="12592" w:name="_Toc71199615"/>
      <w:bookmarkEnd w:id="12592"/>
    </w:p>
    <w:p w14:paraId="2CDB54A8" w14:textId="3BA4FC35" w:rsidR="003B11B4" w:rsidDel="009661CB" w:rsidRDefault="003B11B4">
      <w:pPr>
        <w:pStyle w:val="3"/>
        <w:numPr>
          <w:ilvl w:val="5"/>
          <w:numId w:val="6"/>
        </w:numPr>
        <w:ind w:left="1701" w:hanging="1134"/>
        <w:rPr>
          <w:del w:id="12593" w:author="Fegie" w:date="2021-04-28T12:03:00Z"/>
          <w:rFonts w:hAnsi="標楷體"/>
        </w:rPr>
        <w:pPrChange w:id="12594" w:author="Fegie" w:date="2021-04-28T12:03:00Z">
          <w:pPr/>
        </w:pPrChange>
      </w:pPr>
      <w:bookmarkStart w:id="12595" w:name="_Toc71199616"/>
      <w:bookmarkEnd w:id="12595"/>
    </w:p>
    <w:p w14:paraId="754B6D32" w14:textId="436C5E70" w:rsidR="003B11B4" w:rsidDel="009661CB" w:rsidRDefault="003B11B4">
      <w:pPr>
        <w:pStyle w:val="3"/>
        <w:numPr>
          <w:ilvl w:val="5"/>
          <w:numId w:val="6"/>
        </w:numPr>
        <w:ind w:left="1701" w:hanging="1134"/>
        <w:rPr>
          <w:del w:id="12596" w:author="Fegie" w:date="2021-04-28T12:03:00Z"/>
          <w:rFonts w:hAnsi="標楷體"/>
        </w:rPr>
        <w:pPrChange w:id="12597" w:author="Fegie" w:date="2021-04-28T12:03:00Z">
          <w:pPr/>
        </w:pPrChange>
      </w:pPr>
      <w:bookmarkStart w:id="12598" w:name="_Toc71199617"/>
      <w:bookmarkEnd w:id="12598"/>
    </w:p>
    <w:p w14:paraId="69A911E5" w14:textId="2F6FB8B8" w:rsidR="003B11B4" w:rsidDel="009661CB" w:rsidRDefault="003B11B4">
      <w:pPr>
        <w:pStyle w:val="3"/>
        <w:numPr>
          <w:ilvl w:val="5"/>
          <w:numId w:val="6"/>
        </w:numPr>
        <w:ind w:left="1701" w:hanging="1134"/>
        <w:rPr>
          <w:del w:id="12599" w:author="Fegie" w:date="2021-04-28T12:03:00Z"/>
          <w:rFonts w:hAnsi="標楷體"/>
        </w:rPr>
        <w:pPrChange w:id="12600" w:author="Fegie" w:date="2021-04-28T12:03:00Z">
          <w:pPr/>
        </w:pPrChange>
      </w:pPr>
      <w:bookmarkStart w:id="12601" w:name="_Toc71199618"/>
      <w:bookmarkEnd w:id="12601"/>
    </w:p>
    <w:p w14:paraId="16206C6A" w14:textId="775462F0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602" w:author="Fegie" w:date="2021-04-28T12:03:00Z"/>
          <w:rFonts w:hAnsi="標楷體"/>
        </w:rPr>
        <w:pPrChange w:id="12603" w:author="Fegie" w:date="2021-04-28T12:03:00Z">
          <w:pPr/>
        </w:pPrChange>
      </w:pPr>
      <w:del w:id="12604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74EBD966" w14:textId="7767009D" w:rsidR="00252F5F" w:rsidRPr="009B2BD3" w:rsidDel="009661CB" w:rsidRDefault="00464EA0">
      <w:pPr>
        <w:pStyle w:val="3"/>
        <w:numPr>
          <w:ilvl w:val="5"/>
          <w:numId w:val="6"/>
        </w:numPr>
        <w:ind w:left="1701" w:hanging="1134"/>
        <w:rPr>
          <w:del w:id="12605" w:author="Fegie" w:date="2021-04-28T12:03:00Z"/>
          <w:rFonts w:hAnsi="標楷體"/>
        </w:rPr>
      </w:pPr>
      <w:del w:id="12606" w:author="Fegie" w:date="2021-04-28T12:03:00Z">
        <w:r w:rsidRPr="009B2BD3" w:rsidDel="009661CB">
          <w:rPr>
            <w:rFonts w:hAnsi="標楷體" w:hint="eastAsia"/>
          </w:rPr>
          <w:delText>L1907</w:delText>
        </w:r>
        <w:r w:rsidR="00252F5F" w:rsidRPr="009B2BD3" w:rsidDel="009661CB">
          <w:rPr>
            <w:rFonts w:hAnsi="標楷體"/>
          </w:rPr>
          <w:delText xml:space="preserve"> </w:delText>
        </w:r>
        <w:r w:rsidR="002E64C2" w:rsidRPr="009B2BD3" w:rsidDel="009661CB">
          <w:rPr>
            <w:rFonts w:hAnsi="標楷體" w:hint="eastAsia"/>
          </w:rPr>
          <w:delText>公司戶財務狀況明細資料查詢</w:delText>
        </w:r>
        <w:bookmarkStart w:id="12607" w:name="_Toc71199619"/>
        <w:bookmarkEnd w:id="12607"/>
      </w:del>
    </w:p>
    <w:p w14:paraId="1700156B" w14:textId="2B642204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608" w:author="Fegie" w:date="2021-04-28T12:03:00Z"/>
          <w:rFonts w:hAnsi="標楷體"/>
        </w:rPr>
        <w:pPrChange w:id="12609" w:author="Fegie" w:date="2021-04-28T12:03:00Z">
          <w:pPr>
            <w:pStyle w:val="a"/>
          </w:pPr>
        </w:pPrChange>
      </w:pPr>
      <w:del w:id="12610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2611" w:name="_Toc71199620"/>
        <w:bookmarkEnd w:id="12611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52F5F" w:rsidRPr="009B2BD3" w:rsidDel="009661CB" w14:paraId="390A7084" w14:textId="33EE253A" w:rsidTr="008F3B39">
        <w:trPr>
          <w:trHeight w:val="277"/>
          <w:del w:id="1261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426AFB" w14:textId="4A80343D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13" w:author="Fegie" w:date="2021-04-28T12:03:00Z"/>
                <w:rFonts w:hAnsi="標楷體"/>
              </w:rPr>
              <w:pPrChange w:id="12614" w:author="Fegie" w:date="2021-04-28T12:03:00Z">
                <w:pPr/>
              </w:pPrChange>
            </w:pPr>
            <w:del w:id="12615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2616" w:name="_Toc71199621"/>
              <w:bookmarkEnd w:id="1261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0F1978" w14:textId="270FE892" w:rsidR="002E64C2" w:rsidRPr="009B2BD3" w:rsidDel="009661CB" w:rsidRDefault="002E64C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17" w:author="Fegie" w:date="2021-04-28T12:03:00Z"/>
                <w:rFonts w:hAnsi="標楷體"/>
              </w:rPr>
              <w:pPrChange w:id="12618" w:author="Fegie" w:date="2021-04-28T12:03:00Z">
                <w:pPr/>
              </w:pPrChange>
            </w:pPr>
            <w:del w:id="12619" w:author="Fegie" w:date="2021-04-28T12:03:00Z">
              <w:r w:rsidRPr="009B2BD3" w:rsidDel="009661CB">
                <w:rPr>
                  <w:rFonts w:hAnsi="標楷體" w:hint="eastAsia"/>
                </w:rPr>
                <w:delText>公司戶財務狀況明細資料查詢</w:delText>
              </w:r>
              <w:bookmarkStart w:id="12620" w:name="_Toc71199622"/>
              <w:bookmarkEnd w:id="12620"/>
            </w:del>
          </w:p>
          <w:p w14:paraId="5250D4DA" w14:textId="6C6F018D" w:rsidR="002E64C2" w:rsidRPr="009B2BD3" w:rsidDel="009661CB" w:rsidRDefault="00742734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21" w:author="Fegie" w:date="2021-04-28T12:03:00Z"/>
                <w:rFonts w:hAnsi="標楷體"/>
              </w:rPr>
              <w:pPrChange w:id="12622" w:author="Fegie" w:date="2021-04-28T12:03:00Z">
                <w:pPr/>
              </w:pPrChange>
            </w:pPr>
            <w:del w:id="12623" w:author="Fegie" w:date="2021-04-28T12:03:00Z">
              <w:r w:rsidRPr="009B2BD3" w:rsidDel="009661CB">
                <w:rPr>
                  <w:rFonts w:hAnsi="標楷體" w:hint="eastAsia"/>
                </w:rPr>
                <w:delText>1.</w:delText>
              </w:r>
              <w:r w:rsidR="002E64C2" w:rsidRPr="009B2BD3" w:rsidDel="009661CB">
                <w:rPr>
                  <w:rFonts w:hAnsi="標楷體" w:hint="eastAsia"/>
                </w:rPr>
                <w:delText>此功能提供建立公司戶之年度財簽資料</w:delText>
              </w:r>
              <w:bookmarkStart w:id="12624" w:name="_Toc71199623"/>
              <w:bookmarkEnd w:id="12624"/>
            </w:del>
          </w:p>
          <w:p w14:paraId="02029B3F" w14:textId="001EAD61" w:rsidR="00252F5F" w:rsidRPr="009B2BD3" w:rsidDel="009661CB" w:rsidRDefault="00742734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25" w:author="Fegie" w:date="2021-04-28T12:03:00Z"/>
                <w:rFonts w:hAnsi="標楷體"/>
              </w:rPr>
              <w:pPrChange w:id="12626" w:author="Fegie" w:date="2021-04-28T12:03:00Z">
                <w:pPr/>
              </w:pPrChange>
            </w:pPr>
            <w:del w:id="12627" w:author="Fegie" w:date="2021-04-28T12:03:00Z">
              <w:r w:rsidRPr="009B2BD3" w:rsidDel="009661CB">
                <w:rPr>
                  <w:rFonts w:hAnsi="標楷體" w:hint="eastAsia"/>
                </w:rPr>
                <w:delText>2.</w:delText>
              </w:r>
              <w:r w:rsidR="002E64C2" w:rsidRPr="009B2BD3" w:rsidDel="009661CB">
                <w:rPr>
                  <w:rFonts w:hAnsi="標楷體" w:hint="eastAsia"/>
                </w:rPr>
                <w:delText>統一編號必須是顧客主檔已建立之法人資料</w:delText>
              </w:r>
              <w:bookmarkStart w:id="12628" w:name="_Toc71199624"/>
              <w:bookmarkEnd w:id="12628"/>
            </w:del>
          </w:p>
        </w:tc>
        <w:bookmarkStart w:id="12629" w:name="_Toc71199625"/>
        <w:bookmarkEnd w:id="12629"/>
      </w:tr>
      <w:tr w:rsidR="00252F5F" w:rsidRPr="009B2BD3" w:rsidDel="009661CB" w14:paraId="1547B503" w14:textId="1BAE3A7E" w:rsidTr="008F3B39">
        <w:trPr>
          <w:trHeight w:val="277"/>
          <w:del w:id="1263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8B4D5F" w14:textId="5344624F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31" w:author="Fegie" w:date="2021-04-28T12:03:00Z"/>
                <w:rFonts w:hAnsi="標楷體"/>
              </w:rPr>
              <w:pPrChange w:id="12632" w:author="Fegie" w:date="2021-04-28T12:03:00Z">
                <w:pPr/>
              </w:pPrChange>
            </w:pPr>
            <w:del w:id="12633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2634" w:name="_Toc71199626"/>
              <w:bookmarkEnd w:id="1263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B24290D" w14:textId="017C6152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35" w:author="Fegie" w:date="2021-04-28T12:03:00Z"/>
                <w:rFonts w:hAnsi="標楷體"/>
              </w:rPr>
              <w:pPrChange w:id="12636" w:author="Fegie" w:date="2021-04-28T12:03:00Z">
                <w:pPr/>
              </w:pPrChange>
            </w:pPr>
            <w:bookmarkStart w:id="12637" w:name="_Toc71199627"/>
            <w:bookmarkEnd w:id="12637"/>
          </w:p>
        </w:tc>
        <w:bookmarkStart w:id="12638" w:name="_Toc71199628"/>
        <w:bookmarkEnd w:id="12638"/>
      </w:tr>
      <w:tr w:rsidR="00252F5F" w:rsidRPr="009B2BD3" w:rsidDel="009661CB" w14:paraId="74B29CD0" w14:textId="622025BC" w:rsidTr="008F3B39">
        <w:trPr>
          <w:trHeight w:val="773"/>
          <w:del w:id="1263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F7ED08" w14:textId="3FC3ABAF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40" w:author="Fegie" w:date="2021-04-28T12:03:00Z"/>
                <w:rFonts w:hAnsi="標楷體"/>
              </w:rPr>
              <w:pPrChange w:id="12641" w:author="Fegie" w:date="2021-04-28T12:03:00Z">
                <w:pPr/>
              </w:pPrChange>
            </w:pPr>
            <w:del w:id="12642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2643" w:name="_Toc71199629"/>
              <w:bookmarkEnd w:id="1264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4D4DE9" w14:textId="509E4093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44" w:author="Fegie" w:date="2021-04-28T12:03:00Z"/>
                <w:rFonts w:hAnsi="標楷體"/>
              </w:rPr>
              <w:pPrChange w:id="12645" w:author="Fegie" w:date="2021-04-28T12:03:00Z">
                <w:pPr/>
              </w:pPrChange>
            </w:pPr>
            <w:bookmarkStart w:id="12646" w:name="_Toc71199630"/>
            <w:bookmarkEnd w:id="12646"/>
          </w:p>
        </w:tc>
        <w:bookmarkStart w:id="12647" w:name="_Toc71199631"/>
        <w:bookmarkEnd w:id="12647"/>
      </w:tr>
      <w:tr w:rsidR="00252F5F" w:rsidRPr="009B2BD3" w:rsidDel="009661CB" w14:paraId="20F4F65D" w14:textId="4E61DE74" w:rsidTr="008F3B39">
        <w:trPr>
          <w:trHeight w:val="321"/>
          <w:del w:id="1264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36C81C" w14:textId="755C3DFE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49" w:author="Fegie" w:date="2021-04-28T12:03:00Z"/>
                <w:rFonts w:hAnsi="標楷體"/>
              </w:rPr>
              <w:pPrChange w:id="12650" w:author="Fegie" w:date="2021-04-28T12:03:00Z">
                <w:pPr/>
              </w:pPrChange>
            </w:pPr>
            <w:del w:id="12651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2652" w:name="_Toc71199632"/>
              <w:bookmarkEnd w:id="1265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A7870D" w14:textId="6EC31DF9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53" w:author="Fegie" w:date="2021-04-28T12:03:00Z"/>
                <w:rFonts w:hAnsi="標楷體"/>
              </w:rPr>
              <w:pPrChange w:id="12654" w:author="Fegie" w:date="2021-04-28T12:03:00Z">
                <w:pPr/>
              </w:pPrChange>
            </w:pPr>
            <w:bookmarkStart w:id="12655" w:name="_Toc71199633"/>
            <w:bookmarkEnd w:id="12655"/>
          </w:p>
        </w:tc>
        <w:bookmarkStart w:id="12656" w:name="_Toc71199634"/>
        <w:bookmarkEnd w:id="12656"/>
      </w:tr>
      <w:tr w:rsidR="00252F5F" w:rsidRPr="009B2BD3" w:rsidDel="009661CB" w14:paraId="3903B142" w14:textId="09EC287E" w:rsidTr="008F3B39">
        <w:trPr>
          <w:trHeight w:val="1311"/>
          <w:del w:id="1265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9C02D5" w14:textId="620E9070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58" w:author="Fegie" w:date="2021-04-28T12:03:00Z"/>
                <w:rFonts w:hAnsi="標楷體"/>
              </w:rPr>
              <w:pPrChange w:id="12659" w:author="Fegie" w:date="2021-04-28T12:03:00Z">
                <w:pPr/>
              </w:pPrChange>
            </w:pPr>
            <w:del w:id="12660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2661" w:name="_Toc71199635"/>
              <w:bookmarkEnd w:id="1266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25964C" w14:textId="63C7FAC4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62" w:author="Fegie" w:date="2021-04-28T12:03:00Z"/>
                <w:rFonts w:hAnsi="標楷體"/>
              </w:rPr>
              <w:pPrChange w:id="12663" w:author="Fegie" w:date="2021-04-28T12:03:00Z">
                <w:pPr/>
              </w:pPrChange>
            </w:pPr>
            <w:bookmarkStart w:id="12664" w:name="_Toc71199636"/>
            <w:bookmarkEnd w:id="12664"/>
          </w:p>
        </w:tc>
        <w:bookmarkStart w:id="12665" w:name="_Toc71199637"/>
        <w:bookmarkEnd w:id="12665"/>
      </w:tr>
      <w:tr w:rsidR="00252F5F" w:rsidRPr="009B2BD3" w:rsidDel="009661CB" w14:paraId="00F02146" w14:textId="5674F86B" w:rsidTr="008F3B39">
        <w:trPr>
          <w:trHeight w:val="278"/>
          <w:del w:id="1266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B40E09" w14:textId="1EA22A81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67" w:author="Fegie" w:date="2021-04-28T12:03:00Z"/>
                <w:rFonts w:hAnsi="標楷體"/>
              </w:rPr>
              <w:pPrChange w:id="12668" w:author="Fegie" w:date="2021-04-28T12:03:00Z">
                <w:pPr/>
              </w:pPrChange>
            </w:pPr>
            <w:del w:id="12669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2670" w:name="_Toc71199638"/>
              <w:bookmarkEnd w:id="1267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8B6009" w14:textId="4E455FB1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71" w:author="Fegie" w:date="2021-04-28T12:03:00Z"/>
                <w:rFonts w:hAnsi="標楷體"/>
              </w:rPr>
              <w:pPrChange w:id="12672" w:author="Fegie" w:date="2021-04-28T12:03:00Z">
                <w:pPr/>
              </w:pPrChange>
            </w:pPr>
            <w:bookmarkStart w:id="12673" w:name="_Toc71199639"/>
            <w:bookmarkEnd w:id="12673"/>
          </w:p>
        </w:tc>
        <w:bookmarkStart w:id="12674" w:name="_Toc71199640"/>
        <w:bookmarkEnd w:id="12674"/>
      </w:tr>
      <w:tr w:rsidR="00252F5F" w:rsidRPr="009B2BD3" w:rsidDel="009661CB" w14:paraId="6936BCF8" w14:textId="6E1427E1" w:rsidTr="008F3B39">
        <w:trPr>
          <w:trHeight w:val="358"/>
          <w:del w:id="1267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393267" w14:textId="0545F117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76" w:author="Fegie" w:date="2021-04-28T12:03:00Z"/>
                <w:rFonts w:hAnsi="標楷體"/>
              </w:rPr>
              <w:pPrChange w:id="12677" w:author="Fegie" w:date="2021-04-28T12:03:00Z">
                <w:pPr/>
              </w:pPrChange>
            </w:pPr>
            <w:del w:id="12678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2679" w:name="_Toc71199641"/>
              <w:bookmarkEnd w:id="1267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4F6733" w14:textId="673EC4E3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80" w:author="Fegie" w:date="2021-04-28T12:03:00Z"/>
                <w:rFonts w:hAnsi="標楷體"/>
              </w:rPr>
              <w:pPrChange w:id="12681" w:author="Fegie" w:date="2021-04-28T12:03:00Z">
                <w:pPr/>
              </w:pPrChange>
            </w:pPr>
            <w:bookmarkStart w:id="12682" w:name="_Toc71199642"/>
            <w:bookmarkEnd w:id="12682"/>
          </w:p>
        </w:tc>
        <w:bookmarkStart w:id="12683" w:name="_Toc71199643"/>
        <w:bookmarkEnd w:id="12683"/>
      </w:tr>
      <w:tr w:rsidR="00252F5F" w:rsidRPr="009B2BD3" w:rsidDel="009661CB" w14:paraId="28EA2A5D" w14:textId="3C0A14AD" w:rsidTr="008F3B39">
        <w:trPr>
          <w:trHeight w:val="278"/>
          <w:del w:id="1268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FC6971" w14:textId="1F088144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85" w:author="Fegie" w:date="2021-04-28T12:03:00Z"/>
                <w:rFonts w:hAnsi="標楷體"/>
              </w:rPr>
              <w:pPrChange w:id="12686" w:author="Fegie" w:date="2021-04-28T12:03:00Z">
                <w:pPr/>
              </w:pPrChange>
            </w:pPr>
            <w:del w:id="12687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2688" w:name="_Toc71199644"/>
              <w:bookmarkEnd w:id="1268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66196D" w14:textId="2453C06E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89" w:author="Fegie" w:date="2021-04-28T12:03:00Z"/>
                <w:rFonts w:hAnsi="標楷體"/>
              </w:rPr>
              <w:pPrChange w:id="12690" w:author="Fegie" w:date="2021-04-28T12:03:00Z">
                <w:pPr/>
              </w:pPrChange>
            </w:pPr>
            <w:bookmarkStart w:id="12691" w:name="_Toc71199645"/>
            <w:bookmarkEnd w:id="12691"/>
          </w:p>
        </w:tc>
        <w:bookmarkStart w:id="12692" w:name="_Toc71199646"/>
        <w:bookmarkEnd w:id="12692"/>
      </w:tr>
    </w:tbl>
    <w:p w14:paraId="3A67FB5E" w14:textId="69C80D15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693" w:author="Fegie" w:date="2021-04-28T12:03:00Z"/>
          <w:rFonts w:hAnsi="標楷體"/>
        </w:rPr>
        <w:pPrChange w:id="12694" w:author="Fegie" w:date="2021-04-28T12:03:00Z">
          <w:pPr/>
        </w:pPrChange>
      </w:pPr>
      <w:bookmarkStart w:id="12695" w:name="_Toc71199647"/>
      <w:bookmarkEnd w:id="12695"/>
    </w:p>
    <w:p w14:paraId="422306DC" w14:textId="45E61D90" w:rsidR="000D0030" w:rsidDel="009661CB" w:rsidRDefault="000D0030">
      <w:pPr>
        <w:pStyle w:val="3"/>
        <w:numPr>
          <w:ilvl w:val="5"/>
          <w:numId w:val="6"/>
        </w:numPr>
        <w:ind w:left="1701" w:hanging="1134"/>
        <w:rPr>
          <w:del w:id="12696" w:author="Fegie" w:date="2021-04-28T12:03:00Z"/>
          <w:rFonts w:hAnsi="標楷體"/>
        </w:rPr>
        <w:pPrChange w:id="12697" w:author="Fegie" w:date="2021-04-28T12:03:00Z">
          <w:pPr>
            <w:widowControl/>
          </w:pPr>
        </w:pPrChange>
      </w:pPr>
      <w:del w:id="12698" w:author="Fegie" w:date="2021-04-28T12:03:00Z">
        <w:r w:rsidDel="009661CB">
          <w:rPr>
            <w:rFonts w:hAnsi="標楷體"/>
          </w:rPr>
          <w:br w:type="page"/>
        </w:r>
      </w:del>
    </w:p>
    <w:p w14:paraId="54CB0B39" w14:textId="2808F787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699" w:author="Fegie" w:date="2021-04-28T12:03:00Z"/>
          <w:rFonts w:hAnsi="標楷體"/>
        </w:rPr>
        <w:pPrChange w:id="12700" w:author="Fegie" w:date="2021-04-28T12:03:00Z">
          <w:pPr/>
        </w:pPrChange>
      </w:pPr>
      <w:bookmarkStart w:id="12701" w:name="_Toc71199648"/>
      <w:bookmarkEnd w:id="12701"/>
    </w:p>
    <w:p w14:paraId="0C7A79BA" w14:textId="39131887" w:rsidR="002E64C2" w:rsidRPr="009B2BD3" w:rsidDel="009661CB" w:rsidRDefault="002E64C2">
      <w:pPr>
        <w:pStyle w:val="3"/>
        <w:numPr>
          <w:ilvl w:val="5"/>
          <w:numId w:val="6"/>
        </w:numPr>
        <w:ind w:left="1701" w:hanging="1134"/>
        <w:rPr>
          <w:del w:id="12702" w:author="Fegie" w:date="2021-04-28T12:03:00Z"/>
          <w:rFonts w:hAnsi="標楷體"/>
        </w:rPr>
        <w:pPrChange w:id="12703" w:author="Fegie" w:date="2021-04-28T12:03:00Z">
          <w:pPr>
            <w:pStyle w:val="a"/>
          </w:pPr>
        </w:pPrChange>
      </w:pPr>
      <w:del w:id="12704" w:author="Fegie" w:date="2021-04-28T12:03:00Z">
        <w:r w:rsidRPr="009B2BD3" w:rsidDel="009661CB">
          <w:rPr>
            <w:rFonts w:hAnsi="標楷體"/>
          </w:rPr>
          <w:delText>UI畫面</w:delText>
        </w:r>
        <w:bookmarkStart w:id="12705" w:name="_Toc71199649"/>
        <w:bookmarkEnd w:id="12705"/>
      </w:del>
    </w:p>
    <w:p w14:paraId="519C9D40" w14:textId="2D378A6D" w:rsidR="002E64C2" w:rsidRPr="009B2BD3" w:rsidDel="009661CB" w:rsidRDefault="002E64C2">
      <w:pPr>
        <w:pStyle w:val="3"/>
        <w:numPr>
          <w:ilvl w:val="5"/>
          <w:numId w:val="6"/>
        </w:numPr>
        <w:ind w:left="1701" w:hanging="1134"/>
        <w:rPr>
          <w:del w:id="12706" w:author="Fegie" w:date="2021-04-28T12:03:00Z"/>
          <w:rFonts w:hAnsi="標楷體"/>
        </w:rPr>
        <w:pPrChange w:id="12707" w:author="Fegie" w:date="2021-04-28T12:03:00Z">
          <w:pPr>
            <w:pStyle w:val="42"/>
            <w:spacing w:after="72"/>
            <w:ind w:left="1133"/>
          </w:pPr>
        </w:pPrChange>
      </w:pPr>
      <w:del w:id="12708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bookmarkStart w:id="12709" w:name="_Toc71199650"/>
        <w:bookmarkEnd w:id="12709"/>
      </w:del>
    </w:p>
    <w:p w14:paraId="00498170" w14:textId="46C63C3B" w:rsidR="002E64C2" w:rsidDel="009661CB" w:rsidRDefault="002E64C2">
      <w:pPr>
        <w:pStyle w:val="3"/>
        <w:numPr>
          <w:ilvl w:val="5"/>
          <w:numId w:val="6"/>
        </w:numPr>
        <w:ind w:left="1701" w:hanging="1134"/>
        <w:rPr>
          <w:del w:id="12710" w:author="Fegie" w:date="2021-04-28T12:03:00Z"/>
          <w:rFonts w:hAnsi="標楷體"/>
        </w:rPr>
        <w:pPrChange w:id="12711" w:author="Fegie" w:date="2021-04-28T12:03:00Z">
          <w:pPr>
            <w:pStyle w:val="a"/>
            <w:numPr>
              <w:numId w:val="0"/>
            </w:numPr>
            <w:tabs>
              <w:tab w:val="clear" w:pos="1559"/>
            </w:tabs>
            <w:ind w:left="0" w:firstLine="0"/>
          </w:pPr>
        </w:pPrChange>
      </w:pPr>
      <w:bookmarkStart w:id="12712" w:name="_Toc71199651"/>
      <w:bookmarkEnd w:id="12712"/>
    </w:p>
    <w:p w14:paraId="1EF7495B" w14:textId="369B9079" w:rsidR="00DC0401" w:rsidRPr="0006376E" w:rsidDel="009661CB" w:rsidRDefault="006F49C3">
      <w:pPr>
        <w:pStyle w:val="3"/>
        <w:numPr>
          <w:ilvl w:val="5"/>
          <w:numId w:val="6"/>
        </w:numPr>
        <w:ind w:left="1701" w:hanging="1134"/>
        <w:rPr>
          <w:del w:id="12713" w:author="Fegie" w:date="2021-04-28T12:03:00Z"/>
        </w:rPr>
        <w:pPrChange w:id="12714" w:author="Fegie" w:date="2021-04-28T12:03:00Z">
          <w:pPr/>
        </w:pPrChange>
      </w:pPr>
      <w:del w:id="12715" w:author="Fegie" w:date="2021-04-28T12:03:00Z">
        <w:r w:rsidDel="009661CB">
          <w:rPr>
            <w:noProof/>
          </w:rPr>
          <w:drawing>
            <wp:inline distT="0" distB="0" distL="0" distR="0" wp14:anchorId="6477D974" wp14:editId="64DE1759">
              <wp:extent cx="6794392" cy="1203960"/>
              <wp:effectExtent l="0" t="0" r="6985" b="0"/>
              <wp:docPr id="87" name="圖片 8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9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94392" cy="12039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12716" w:name="_Toc71199652"/>
        <w:bookmarkEnd w:id="12716"/>
      </w:del>
    </w:p>
    <w:p w14:paraId="0FC5ED39" w14:textId="36B87314" w:rsidR="002E64C2" w:rsidRPr="009B2BD3" w:rsidDel="009661CB" w:rsidRDefault="002E64C2">
      <w:pPr>
        <w:pStyle w:val="3"/>
        <w:numPr>
          <w:ilvl w:val="5"/>
          <w:numId w:val="6"/>
        </w:numPr>
        <w:ind w:left="1701" w:hanging="1134"/>
        <w:rPr>
          <w:del w:id="12717" w:author="Fegie" w:date="2021-04-28T12:03:00Z"/>
          <w:rFonts w:hAnsi="標楷體"/>
        </w:rPr>
        <w:pPrChange w:id="12718" w:author="Fegie" w:date="2021-04-28T12:03:00Z">
          <w:pPr>
            <w:pStyle w:val="42"/>
            <w:spacing w:after="72"/>
            <w:ind w:left="1133"/>
          </w:pPr>
        </w:pPrChange>
      </w:pPr>
      <w:del w:id="12719" w:author="Fegie" w:date="2021-04-28T12:03:00Z">
        <w:r w:rsidRPr="009B2BD3" w:rsidDel="009661CB">
          <w:rPr>
            <w:rFonts w:hAnsi="標楷體" w:hint="eastAsia"/>
          </w:rPr>
          <w:delText>輸出畫面：</w:delText>
        </w:r>
        <w:bookmarkStart w:id="12720" w:name="_Toc71199653"/>
        <w:bookmarkEnd w:id="12720"/>
      </w:del>
    </w:p>
    <w:p w14:paraId="372A584F" w14:textId="5D238DD2" w:rsidR="002E64C2" w:rsidRPr="009B2BD3" w:rsidDel="009661CB" w:rsidRDefault="002E64C2">
      <w:pPr>
        <w:pStyle w:val="3"/>
        <w:numPr>
          <w:ilvl w:val="5"/>
          <w:numId w:val="6"/>
        </w:numPr>
        <w:ind w:left="1701" w:hanging="1134"/>
        <w:rPr>
          <w:del w:id="12721" w:author="Fegie" w:date="2021-04-28T12:03:00Z"/>
          <w:rFonts w:hAnsi="標楷體"/>
        </w:rPr>
        <w:pPrChange w:id="12722" w:author="Fegie" w:date="2021-04-28T12:03:00Z">
          <w:pPr>
            <w:pStyle w:val="a"/>
            <w:numPr>
              <w:numId w:val="0"/>
            </w:numPr>
            <w:tabs>
              <w:tab w:val="clear" w:pos="1559"/>
            </w:tabs>
            <w:ind w:left="0" w:firstLine="0"/>
          </w:pPr>
        </w:pPrChange>
      </w:pPr>
      <w:bookmarkStart w:id="12723" w:name="_Toc71199654"/>
      <w:bookmarkEnd w:id="12723"/>
    </w:p>
    <w:p w14:paraId="6E8A95CE" w14:textId="18A37533" w:rsidR="000D0030" w:rsidRPr="009B2BD3" w:rsidDel="009661CB" w:rsidRDefault="006F49C3">
      <w:pPr>
        <w:pStyle w:val="3"/>
        <w:numPr>
          <w:ilvl w:val="5"/>
          <w:numId w:val="6"/>
        </w:numPr>
        <w:ind w:left="1701" w:hanging="1134"/>
        <w:rPr>
          <w:del w:id="12724" w:author="Fegie" w:date="2021-04-28T12:03:00Z"/>
          <w:rFonts w:hAnsi="標楷體"/>
        </w:rPr>
        <w:pPrChange w:id="12725" w:author="Fegie" w:date="2021-04-28T12:03:00Z">
          <w:pPr/>
        </w:pPrChange>
      </w:pPr>
      <w:del w:id="12726" w:author="Fegie" w:date="2021-04-28T12:03:00Z">
        <w:r w:rsidRPr="0006376E" w:rsidDel="009661CB">
          <w:rPr>
            <w:rFonts w:hAnsi="標楷體"/>
            <w:noProof/>
          </w:rPr>
          <w:drawing>
            <wp:inline distT="0" distB="0" distL="0" distR="0" wp14:anchorId="373293DD" wp14:editId="2A5F59A8">
              <wp:extent cx="6769290" cy="1889760"/>
              <wp:effectExtent l="0" t="0" r="0" b="0"/>
              <wp:docPr id="88" name="圖片 8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60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69290" cy="18897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12727" w:name="_Toc71199655"/>
        <w:bookmarkEnd w:id="12727"/>
      </w:del>
    </w:p>
    <w:p w14:paraId="55A1E823" w14:textId="08C40FC1" w:rsidR="00252F5F" w:rsidRPr="009B2BD3" w:rsidDel="009661CB" w:rsidRDefault="000D0030">
      <w:pPr>
        <w:pStyle w:val="3"/>
        <w:numPr>
          <w:ilvl w:val="5"/>
          <w:numId w:val="6"/>
        </w:numPr>
        <w:ind w:left="1701" w:hanging="1134"/>
        <w:rPr>
          <w:del w:id="12728" w:author="Fegie" w:date="2021-04-28T12:03:00Z"/>
          <w:rFonts w:hAnsi="標楷體"/>
        </w:rPr>
        <w:pPrChange w:id="12729" w:author="Fegie" w:date="2021-04-28T12:03:00Z">
          <w:pPr>
            <w:pStyle w:val="a"/>
          </w:pPr>
        </w:pPrChange>
      </w:pPr>
      <w:del w:id="12730" w:author="Fegie" w:date="2021-04-28T12:03:00Z">
        <w:r w:rsidRPr="009B2BD3" w:rsidDel="009661CB">
          <w:rPr>
            <w:rFonts w:hAnsi="標楷體" w:hint="eastAsia"/>
          </w:rPr>
          <w:delText>輸入</w:delText>
        </w:r>
        <w:r w:rsidR="00252F5F" w:rsidRPr="009B2BD3" w:rsidDel="009661CB">
          <w:rPr>
            <w:rFonts w:hAnsi="標楷體"/>
          </w:rPr>
          <w:delText>畫面資料說明</w:delText>
        </w:r>
        <w:bookmarkStart w:id="12731" w:name="_Toc71199656"/>
        <w:bookmarkEnd w:id="12731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246"/>
        <w:gridCol w:w="1672"/>
        <w:gridCol w:w="1192"/>
        <w:gridCol w:w="1192"/>
        <w:gridCol w:w="1192"/>
        <w:gridCol w:w="1352"/>
        <w:gridCol w:w="1382"/>
      </w:tblGrid>
      <w:tr w:rsidR="000D0030" w:rsidRPr="009B2BD3" w:rsidDel="009661CB" w14:paraId="75BED70D" w14:textId="3F4A3205" w:rsidTr="00A67010">
        <w:trPr>
          <w:trHeight w:val="388"/>
          <w:jc w:val="center"/>
          <w:del w:id="12732" w:author="Fegie" w:date="2021-04-28T12:03:00Z"/>
        </w:trPr>
        <w:tc>
          <w:tcPr>
            <w:tcW w:w="564" w:type="dxa"/>
            <w:vMerge w:val="restart"/>
          </w:tcPr>
          <w:p w14:paraId="3F535A8F" w14:textId="78B99E35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33" w:author="Fegie" w:date="2021-04-28T12:03:00Z"/>
                <w:rFonts w:hAnsi="標楷體"/>
              </w:rPr>
              <w:pPrChange w:id="12734" w:author="Fegie" w:date="2021-04-28T12:03:00Z">
                <w:pPr/>
              </w:pPrChange>
            </w:pPr>
            <w:del w:id="12735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2736" w:name="_Toc71199657"/>
              <w:bookmarkEnd w:id="12736"/>
            </w:del>
          </w:p>
        </w:tc>
        <w:tc>
          <w:tcPr>
            <w:tcW w:w="2224" w:type="dxa"/>
            <w:vMerge w:val="restart"/>
          </w:tcPr>
          <w:p w14:paraId="7BC6039A" w14:textId="3F597DEA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37" w:author="Fegie" w:date="2021-04-28T12:03:00Z"/>
                <w:rFonts w:hAnsi="標楷體"/>
              </w:rPr>
              <w:pPrChange w:id="12738" w:author="Fegie" w:date="2021-04-28T12:03:00Z">
                <w:pPr/>
              </w:pPrChange>
            </w:pPr>
            <w:del w:id="12739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2740" w:name="_Toc71199658"/>
              <w:bookmarkEnd w:id="12740"/>
            </w:del>
          </w:p>
        </w:tc>
        <w:tc>
          <w:tcPr>
            <w:tcW w:w="4715" w:type="dxa"/>
            <w:gridSpan w:val="5"/>
          </w:tcPr>
          <w:p w14:paraId="76851B1C" w14:textId="28DDA904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41" w:author="Fegie" w:date="2021-04-28T12:03:00Z"/>
                <w:rFonts w:hAnsi="標楷體"/>
              </w:rPr>
              <w:pPrChange w:id="12742" w:author="Fegie" w:date="2021-04-28T12:03:00Z">
                <w:pPr>
                  <w:jc w:val="center"/>
                </w:pPr>
              </w:pPrChange>
            </w:pPr>
            <w:del w:id="12743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2744" w:name="_Toc71199659"/>
              <w:bookmarkEnd w:id="12744"/>
            </w:del>
          </w:p>
        </w:tc>
        <w:tc>
          <w:tcPr>
            <w:tcW w:w="3519" w:type="dxa"/>
            <w:vMerge w:val="restart"/>
          </w:tcPr>
          <w:p w14:paraId="6B6DFE3A" w14:textId="3E4384CB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45" w:author="Fegie" w:date="2021-04-28T12:03:00Z"/>
                <w:rFonts w:hAnsi="標楷體"/>
              </w:rPr>
              <w:pPrChange w:id="12746" w:author="Fegie" w:date="2021-04-28T12:03:00Z">
                <w:pPr/>
              </w:pPrChange>
            </w:pPr>
            <w:del w:id="12747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2748" w:name="_Toc71199660"/>
              <w:bookmarkEnd w:id="12748"/>
            </w:del>
          </w:p>
        </w:tc>
        <w:bookmarkStart w:id="12749" w:name="_Toc71199661"/>
        <w:bookmarkEnd w:id="12749"/>
      </w:tr>
      <w:tr w:rsidR="000D0030" w:rsidRPr="009B2BD3" w:rsidDel="009661CB" w14:paraId="205CBCBC" w14:textId="611412F7" w:rsidTr="000D0030">
        <w:trPr>
          <w:trHeight w:val="244"/>
          <w:jc w:val="center"/>
          <w:del w:id="12750" w:author="Fegie" w:date="2021-04-28T12:03:00Z"/>
        </w:trPr>
        <w:tc>
          <w:tcPr>
            <w:tcW w:w="564" w:type="dxa"/>
            <w:vMerge/>
          </w:tcPr>
          <w:p w14:paraId="354D01CA" w14:textId="1C6DAE3A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51" w:author="Fegie" w:date="2021-04-28T12:03:00Z"/>
                <w:rFonts w:hAnsi="標楷體"/>
              </w:rPr>
              <w:pPrChange w:id="12752" w:author="Fegie" w:date="2021-04-28T12:03:00Z">
                <w:pPr/>
              </w:pPrChange>
            </w:pPr>
            <w:bookmarkStart w:id="12753" w:name="_Toc71199662"/>
            <w:bookmarkEnd w:id="12753"/>
          </w:p>
        </w:tc>
        <w:tc>
          <w:tcPr>
            <w:tcW w:w="2224" w:type="dxa"/>
            <w:vMerge/>
          </w:tcPr>
          <w:p w14:paraId="664A63CB" w14:textId="36C1BAB1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54" w:author="Fegie" w:date="2021-04-28T12:03:00Z"/>
                <w:rFonts w:hAnsi="標楷體"/>
              </w:rPr>
              <w:pPrChange w:id="12755" w:author="Fegie" w:date="2021-04-28T12:03:00Z">
                <w:pPr/>
              </w:pPrChange>
            </w:pPr>
            <w:bookmarkStart w:id="12756" w:name="_Toc71199663"/>
            <w:bookmarkEnd w:id="12756"/>
          </w:p>
        </w:tc>
        <w:tc>
          <w:tcPr>
            <w:tcW w:w="1073" w:type="dxa"/>
          </w:tcPr>
          <w:p w14:paraId="4EE3528A" w14:textId="1963B3E5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57" w:author="Fegie" w:date="2021-04-28T12:03:00Z"/>
                <w:rFonts w:hAnsi="標楷體"/>
              </w:rPr>
              <w:pPrChange w:id="12758" w:author="Fegie" w:date="2021-04-28T12:03:00Z">
                <w:pPr/>
              </w:pPrChange>
            </w:pPr>
            <w:del w:id="12759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2760" w:name="_Toc71199664"/>
              <w:bookmarkEnd w:id="12760"/>
            </w:del>
          </w:p>
        </w:tc>
        <w:tc>
          <w:tcPr>
            <w:tcW w:w="1096" w:type="dxa"/>
          </w:tcPr>
          <w:p w14:paraId="01E25247" w14:textId="0C9AB84C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61" w:author="Fegie" w:date="2021-04-28T12:03:00Z"/>
                <w:rFonts w:hAnsi="標楷體"/>
              </w:rPr>
              <w:pPrChange w:id="12762" w:author="Fegie" w:date="2021-04-28T12:03:00Z">
                <w:pPr/>
              </w:pPrChange>
            </w:pPr>
            <w:del w:id="12763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2764" w:name="_Toc71199665"/>
              <w:bookmarkEnd w:id="12764"/>
            </w:del>
          </w:p>
        </w:tc>
        <w:tc>
          <w:tcPr>
            <w:tcW w:w="1175" w:type="dxa"/>
          </w:tcPr>
          <w:p w14:paraId="627B0E9C" w14:textId="6ECEE22D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65" w:author="Fegie" w:date="2021-04-28T12:03:00Z"/>
                <w:rFonts w:hAnsi="標楷體"/>
              </w:rPr>
              <w:pPrChange w:id="12766" w:author="Fegie" w:date="2021-04-28T12:03:00Z">
                <w:pPr/>
              </w:pPrChange>
            </w:pPr>
            <w:del w:id="12767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2768" w:name="_Toc71199666"/>
              <w:bookmarkEnd w:id="12768"/>
            </w:del>
          </w:p>
        </w:tc>
        <w:tc>
          <w:tcPr>
            <w:tcW w:w="675" w:type="dxa"/>
          </w:tcPr>
          <w:p w14:paraId="25EC65F2" w14:textId="3A8C2DD1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69" w:author="Fegie" w:date="2021-04-28T12:03:00Z"/>
                <w:rFonts w:hAnsi="標楷體"/>
              </w:rPr>
              <w:pPrChange w:id="12770" w:author="Fegie" w:date="2021-04-28T12:03:00Z">
                <w:pPr/>
              </w:pPrChange>
            </w:pPr>
            <w:del w:id="12771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2772" w:name="_Toc71199667"/>
              <w:bookmarkEnd w:id="12772"/>
            </w:del>
          </w:p>
        </w:tc>
        <w:tc>
          <w:tcPr>
            <w:tcW w:w="696" w:type="dxa"/>
          </w:tcPr>
          <w:p w14:paraId="790FB546" w14:textId="0E3123CA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73" w:author="Fegie" w:date="2021-04-28T12:03:00Z"/>
                <w:rFonts w:hAnsi="標楷體"/>
              </w:rPr>
              <w:pPrChange w:id="12774" w:author="Fegie" w:date="2021-04-28T12:03:00Z">
                <w:pPr/>
              </w:pPrChange>
            </w:pPr>
            <w:del w:id="12775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2776" w:name="_Toc71199668"/>
              <w:bookmarkEnd w:id="12776"/>
            </w:del>
          </w:p>
        </w:tc>
        <w:tc>
          <w:tcPr>
            <w:tcW w:w="3519" w:type="dxa"/>
            <w:vMerge/>
          </w:tcPr>
          <w:p w14:paraId="6AAA3FC1" w14:textId="0E36A2E6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77" w:author="Fegie" w:date="2021-04-28T12:03:00Z"/>
                <w:rFonts w:hAnsi="標楷體"/>
              </w:rPr>
              <w:pPrChange w:id="12778" w:author="Fegie" w:date="2021-04-28T12:03:00Z">
                <w:pPr/>
              </w:pPrChange>
            </w:pPr>
            <w:bookmarkStart w:id="12779" w:name="_Toc71199669"/>
            <w:bookmarkEnd w:id="12779"/>
          </w:p>
        </w:tc>
        <w:bookmarkStart w:id="12780" w:name="_Toc71199670"/>
        <w:bookmarkEnd w:id="12780"/>
      </w:tr>
      <w:tr w:rsidR="000D0030" w:rsidRPr="009B2BD3" w:rsidDel="009661CB" w14:paraId="093E3F72" w14:textId="3CEBE71F" w:rsidTr="000D0030">
        <w:trPr>
          <w:trHeight w:val="244"/>
          <w:jc w:val="center"/>
          <w:del w:id="12781" w:author="Fegie" w:date="2021-04-28T12:03:00Z"/>
        </w:trPr>
        <w:tc>
          <w:tcPr>
            <w:tcW w:w="564" w:type="dxa"/>
          </w:tcPr>
          <w:p w14:paraId="20C1482C" w14:textId="5E6457D1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82" w:author="Fegie" w:date="2021-04-28T12:03:00Z"/>
                <w:rFonts w:hAnsi="標楷體"/>
              </w:rPr>
              <w:pPrChange w:id="12783" w:author="Fegie" w:date="2021-04-28T12:03:00Z">
                <w:pPr/>
              </w:pPrChange>
            </w:pPr>
            <w:del w:id="12784" w:author="Fegie" w:date="2021-04-28T12:03:00Z">
              <w:r w:rsidRPr="009B2BD3" w:rsidDel="009661CB">
                <w:rPr>
                  <w:rFonts w:hAnsi="標楷體" w:hint="eastAsia"/>
                </w:rPr>
                <w:delText>1.</w:delText>
              </w:r>
              <w:bookmarkStart w:id="12785" w:name="_Toc71199671"/>
              <w:bookmarkEnd w:id="12785"/>
            </w:del>
          </w:p>
        </w:tc>
        <w:tc>
          <w:tcPr>
            <w:tcW w:w="2224" w:type="dxa"/>
          </w:tcPr>
          <w:p w14:paraId="31FA8B97" w14:textId="258F1CDD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86" w:author="Fegie" w:date="2021-04-28T12:03:00Z"/>
                <w:rFonts w:hAnsi="標楷體"/>
              </w:rPr>
              <w:pPrChange w:id="12787" w:author="Fegie" w:date="2021-04-28T12:03:00Z">
                <w:pPr/>
              </w:pPrChange>
            </w:pPr>
            <w:del w:id="12788" w:author="Fegie" w:date="2021-04-28T12:03:00Z">
              <w:r w:rsidRPr="009B2BD3" w:rsidDel="009661CB">
                <w:rPr>
                  <w:rFonts w:hAnsi="標楷體" w:hint="eastAsia"/>
                </w:rPr>
                <w:delText>統一編號</w:delText>
              </w:r>
              <w:bookmarkStart w:id="12789" w:name="_Toc71199672"/>
              <w:bookmarkEnd w:id="12789"/>
            </w:del>
          </w:p>
        </w:tc>
        <w:tc>
          <w:tcPr>
            <w:tcW w:w="1073" w:type="dxa"/>
          </w:tcPr>
          <w:p w14:paraId="73C9DDE5" w14:textId="5519A2C1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90" w:author="Fegie" w:date="2021-04-28T12:03:00Z"/>
                <w:rFonts w:hAnsi="標楷體"/>
              </w:rPr>
              <w:pPrChange w:id="12791" w:author="Fegie" w:date="2021-04-28T12:03:00Z">
                <w:pPr/>
              </w:pPrChange>
            </w:pPr>
            <w:del w:id="12792" w:author="Fegie" w:date="2021-04-28T12:03:00Z">
              <w:r w:rsidDel="009661CB">
                <w:rPr>
                  <w:rFonts w:hAnsi="標楷體" w:hint="eastAsia"/>
                </w:rPr>
                <w:delText>X(08)</w:delText>
              </w:r>
              <w:bookmarkStart w:id="12793" w:name="_Toc71199673"/>
              <w:bookmarkEnd w:id="12793"/>
            </w:del>
          </w:p>
        </w:tc>
        <w:tc>
          <w:tcPr>
            <w:tcW w:w="1096" w:type="dxa"/>
          </w:tcPr>
          <w:p w14:paraId="22528351" w14:textId="5385B2D5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94" w:author="Fegie" w:date="2021-04-28T12:03:00Z"/>
                <w:rFonts w:hAnsi="標楷體"/>
              </w:rPr>
              <w:pPrChange w:id="12795" w:author="Fegie" w:date="2021-04-28T12:03:00Z">
                <w:pPr/>
              </w:pPrChange>
            </w:pPr>
            <w:bookmarkStart w:id="12796" w:name="_Toc71199674"/>
            <w:bookmarkEnd w:id="12796"/>
          </w:p>
        </w:tc>
        <w:tc>
          <w:tcPr>
            <w:tcW w:w="1175" w:type="dxa"/>
          </w:tcPr>
          <w:p w14:paraId="52848E45" w14:textId="4B2A84B9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97" w:author="Fegie" w:date="2021-04-28T12:03:00Z"/>
                <w:rFonts w:hAnsi="標楷體"/>
              </w:rPr>
              <w:pPrChange w:id="12798" w:author="Fegie" w:date="2021-04-28T12:03:00Z">
                <w:pPr/>
              </w:pPrChange>
            </w:pPr>
            <w:bookmarkStart w:id="12799" w:name="_Toc71199675"/>
            <w:bookmarkEnd w:id="12799"/>
          </w:p>
        </w:tc>
        <w:tc>
          <w:tcPr>
            <w:tcW w:w="675" w:type="dxa"/>
          </w:tcPr>
          <w:p w14:paraId="4252D0B9" w14:textId="393283E6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00" w:author="Fegie" w:date="2021-04-28T12:03:00Z"/>
                <w:rFonts w:hAnsi="標楷體"/>
              </w:rPr>
              <w:pPrChange w:id="12801" w:author="Fegie" w:date="2021-04-28T12:03:00Z">
                <w:pPr/>
              </w:pPrChange>
            </w:pPr>
            <w:bookmarkStart w:id="12802" w:name="_Toc71199676"/>
            <w:bookmarkEnd w:id="12802"/>
          </w:p>
        </w:tc>
        <w:tc>
          <w:tcPr>
            <w:tcW w:w="696" w:type="dxa"/>
          </w:tcPr>
          <w:p w14:paraId="7E1E1302" w14:textId="729B11E3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03" w:author="Fegie" w:date="2021-04-28T12:03:00Z"/>
                <w:rFonts w:hAnsi="標楷體"/>
              </w:rPr>
              <w:pPrChange w:id="12804" w:author="Fegie" w:date="2021-04-28T12:03:00Z">
                <w:pPr/>
              </w:pPrChange>
            </w:pPr>
            <w:del w:id="12805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2806" w:name="_Toc71199677"/>
              <w:bookmarkEnd w:id="12806"/>
            </w:del>
          </w:p>
        </w:tc>
        <w:tc>
          <w:tcPr>
            <w:tcW w:w="3519" w:type="dxa"/>
          </w:tcPr>
          <w:p w14:paraId="62CC30B5" w14:textId="5D133306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07" w:author="Fegie" w:date="2021-04-28T12:03:00Z"/>
                <w:rFonts w:hAnsi="標楷體"/>
                <w:b/>
              </w:rPr>
              <w:pPrChange w:id="12808" w:author="Fegie" w:date="2021-04-28T12:03:00Z">
                <w:pPr/>
              </w:pPrChange>
            </w:pPr>
            <w:del w:id="12809" w:author="Fegie" w:date="2021-04-28T12:03:00Z">
              <w:r w:rsidRPr="009B2BD3" w:rsidDel="009661CB">
                <w:rPr>
                  <w:rFonts w:hAnsi="標楷體" w:hint="eastAsia"/>
                </w:rPr>
                <w:delText>1.按</w:delText>
              </w:r>
              <w:r w:rsidRPr="009B2BD3" w:rsidDel="009661CB">
                <w:rPr>
                  <w:rFonts w:hAnsi="標楷體" w:hint="eastAsia"/>
                  <w:b/>
                </w:rPr>
                <w:delText>[瀏覽]</w:delText>
              </w:r>
              <w:r w:rsidRPr="009B2BD3" w:rsidDel="009661CB">
                <w:rPr>
                  <w:rFonts w:hAnsi="標楷體" w:hint="eastAsia"/>
                </w:rPr>
                <w:delText>可連結</w:delText>
              </w:r>
              <w:r w:rsidRPr="009B2BD3" w:rsidDel="009661CB">
                <w:rPr>
                  <w:rFonts w:hAnsi="標楷體" w:hint="eastAsia"/>
                  <w:b/>
                </w:rPr>
                <w:delText>[顧客明細資料查詢]</w:delText>
              </w:r>
              <w:bookmarkStart w:id="12810" w:name="_Toc71199678"/>
              <w:bookmarkEnd w:id="12810"/>
            </w:del>
          </w:p>
          <w:p w14:paraId="4E7568B1" w14:textId="559E81F1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11" w:author="Fegie" w:date="2021-04-28T12:03:00Z"/>
                <w:rFonts w:hAnsi="標楷體"/>
              </w:rPr>
              <w:pPrChange w:id="12812" w:author="Fegie" w:date="2021-04-28T12:03:00Z">
                <w:pPr/>
              </w:pPrChange>
            </w:pPr>
            <w:del w:id="12813" w:author="Fegie" w:date="2021-04-28T12:03:00Z">
              <w:r w:rsidRPr="009B2BD3" w:rsidDel="009661CB">
                <w:rPr>
                  <w:rFonts w:hAnsi="標楷體" w:hint="eastAsia"/>
                </w:rPr>
                <w:delText>2.必須輸入</w:delText>
              </w:r>
              <w:bookmarkStart w:id="12814" w:name="_Toc71199679"/>
              <w:bookmarkEnd w:id="12814"/>
            </w:del>
          </w:p>
        </w:tc>
        <w:bookmarkStart w:id="12815" w:name="_Toc71199680"/>
        <w:bookmarkEnd w:id="12815"/>
      </w:tr>
    </w:tbl>
    <w:p w14:paraId="3414B688" w14:textId="410E71AB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816" w:author="Fegie" w:date="2021-04-28T12:03:00Z"/>
          <w:rFonts w:hAnsi="標楷體"/>
        </w:rPr>
        <w:pPrChange w:id="12817" w:author="Fegie" w:date="2021-04-28T12:03:00Z">
          <w:pPr/>
        </w:pPrChange>
      </w:pPr>
      <w:bookmarkStart w:id="12818" w:name="_Toc71199681"/>
      <w:bookmarkEnd w:id="12818"/>
    </w:p>
    <w:p w14:paraId="19AB4923" w14:textId="56E34296" w:rsidR="000D0030" w:rsidDel="009661CB" w:rsidRDefault="000D0030">
      <w:pPr>
        <w:pStyle w:val="3"/>
        <w:numPr>
          <w:ilvl w:val="5"/>
          <w:numId w:val="6"/>
        </w:numPr>
        <w:ind w:left="1701" w:hanging="1134"/>
        <w:rPr>
          <w:del w:id="12819" w:author="Fegie" w:date="2021-04-28T12:03:00Z"/>
        </w:rPr>
        <w:pPrChange w:id="12820" w:author="Fegie" w:date="2021-04-28T12:03:00Z">
          <w:pPr>
            <w:pStyle w:val="a"/>
          </w:pPr>
        </w:pPrChange>
      </w:pPr>
      <w:del w:id="12821" w:author="Fegie" w:date="2021-04-28T12:03:00Z">
        <w:r w:rsidDel="009661CB">
          <w:rPr>
            <w:rFonts w:hint="eastAsia"/>
          </w:rPr>
          <w:delText>輸出</w:delText>
        </w:r>
        <w:r w:rsidRPr="003972CE" w:rsidDel="009661CB">
          <w:delText>畫面資料說明</w:delText>
        </w:r>
        <w:bookmarkStart w:id="12822" w:name="_Toc71199682"/>
        <w:bookmarkEnd w:id="12822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854"/>
        <w:gridCol w:w="4252"/>
        <w:gridCol w:w="2693"/>
      </w:tblGrid>
      <w:tr w:rsidR="000D0030" w:rsidRPr="00115634" w:rsidDel="009661CB" w14:paraId="5077A772" w14:textId="4FABB670" w:rsidTr="00A67010">
        <w:trPr>
          <w:trHeight w:val="388"/>
          <w:jc w:val="center"/>
          <w:del w:id="12823" w:author="Fegie" w:date="2021-04-28T12:03:00Z"/>
        </w:trPr>
        <w:tc>
          <w:tcPr>
            <w:tcW w:w="558" w:type="dxa"/>
            <w:vMerge w:val="restart"/>
          </w:tcPr>
          <w:p w14:paraId="5B21935D" w14:textId="75A3AC9F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24" w:author="Fegie" w:date="2021-04-28T12:03:00Z"/>
                <w:rFonts w:hAnsi="標楷體"/>
              </w:rPr>
              <w:pPrChange w:id="12825" w:author="Fegie" w:date="2021-04-28T12:03:00Z">
                <w:pPr/>
              </w:pPrChange>
            </w:pPr>
            <w:del w:id="12826" w:author="Fegie" w:date="2021-04-28T12:03:00Z">
              <w:r w:rsidRPr="00115634" w:rsidDel="009661CB">
                <w:rPr>
                  <w:rFonts w:hAnsi="標楷體"/>
                </w:rPr>
                <w:delText>序號</w:delText>
              </w:r>
              <w:bookmarkStart w:id="12827" w:name="_Toc71199683"/>
              <w:bookmarkEnd w:id="12827"/>
            </w:del>
          </w:p>
        </w:tc>
        <w:tc>
          <w:tcPr>
            <w:tcW w:w="1854" w:type="dxa"/>
            <w:vMerge w:val="restart"/>
          </w:tcPr>
          <w:p w14:paraId="321F33D9" w14:textId="770C20EB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28" w:author="Fegie" w:date="2021-04-28T12:03:00Z"/>
                <w:rFonts w:hAnsi="標楷體"/>
              </w:rPr>
              <w:pPrChange w:id="12829" w:author="Fegie" w:date="2021-04-28T12:03:00Z">
                <w:pPr/>
              </w:pPrChange>
            </w:pPr>
            <w:del w:id="12830" w:author="Fegie" w:date="2021-04-28T12:03:00Z">
              <w:r w:rsidRPr="00115634" w:rsidDel="009661CB">
                <w:rPr>
                  <w:rFonts w:hAnsi="標楷體"/>
                </w:rPr>
                <w:delText>欄位</w:delText>
              </w:r>
              <w:bookmarkStart w:id="12831" w:name="_Toc71199684"/>
              <w:bookmarkEnd w:id="12831"/>
            </w:del>
          </w:p>
        </w:tc>
        <w:tc>
          <w:tcPr>
            <w:tcW w:w="4252" w:type="dxa"/>
          </w:tcPr>
          <w:p w14:paraId="7214D63C" w14:textId="700A1351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32" w:author="Fegie" w:date="2021-04-28T12:03:00Z"/>
                <w:rFonts w:hAnsi="標楷體"/>
              </w:rPr>
              <w:pPrChange w:id="12833" w:author="Fegie" w:date="2021-04-28T12:03:00Z">
                <w:pPr>
                  <w:jc w:val="center"/>
                </w:pPr>
              </w:pPrChange>
            </w:pPr>
            <w:del w:id="12834" w:author="Fegie" w:date="2021-04-28T12:03:00Z">
              <w:r w:rsidRPr="00115634" w:rsidDel="009661CB">
                <w:rPr>
                  <w:rFonts w:hAnsi="標楷體"/>
                </w:rPr>
                <w:delText>說明</w:delText>
              </w:r>
              <w:bookmarkStart w:id="12835" w:name="_Toc71199685"/>
              <w:bookmarkEnd w:id="12835"/>
            </w:del>
          </w:p>
        </w:tc>
        <w:tc>
          <w:tcPr>
            <w:tcW w:w="2693" w:type="dxa"/>
            <w:vMerge w:val="restart"/>
          </w:tcPr>
          <w:p w14:paraId="246BA3CD" w14:textId="411B4ED2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36" w:author="Fegie" w:date="2021-04-28T12:03:00Z"/>
                <w:rFonts w:hAnsi="標楷體"/>
              </w:rPr>
              <w:pPrChange w:id="12837" w:author="Fegie" w:date="2021-04-28T12:03:00Z">
                <w:pPr/>
              </w:pPrChange>
            </w:pPr>
            <w:del w:id="12838" w:author="Fegie" w:date="2021-04-28T12:03:00Z">
              <w:r w:rsidRPr="00115634" w:rsidDel="009661CB">
                <w:rPr>
                  <w:rFonts w:hAnsi="標楷體"/>
                </w:rPr>
                <w:delText>處理邏輯及注意事項</w:delText>
              </w:r>
              <w:bookmarkStart w:id="12839" w:name="_Toc71199686"/>
              <w:bookmarkEnd w:id="12839"/>
            </w:del>
          </w:p>
        </w:tc>
        <w:bookmarkStart w:id="12840" w:name="_Toc71199687"/>
        <w:bookmarkEnd w:id="12840"/>
      </w:tr>
      <w:tr w:rsidR="000D0030" w:rsidRPr="00115634" w:rsidDel="009661CB" w14:paraId="23EA095C" w14:textId="54180ADC" w:rsidTr="00A67010">
        <w:trPr>
          <w:trHeight w:val="244"/>
          <w:jc w:val="center"/>
          <w:del w:id="12841" w:author="Fegie" w:date="2021-04-28T12:03:00Z"/>
        </w:trPr>
        <w:tc>
          <w:tcPr>
            <w:tcW w:w="558" w:type="dxa"/>
            <w:vMerge/>
          </w:tcPr>
          <w:p w14:paraId="195F8E31" w14:textId="0982D2F6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42" w:author="Fegie" w:date="2021-04-28T12:03:00Z"/>
                <w:rFonts w:hAnsi="標楷體"/>
              </w:rPr>
              <w:pPrChange w:id="12843" w:author="Fegie" w:date="2021-04-28T12:03:00Z">
                <w:pPr/>
              </w:pPrChange>
            </w:pPr>
            <w:bookmarkStart w:id="12844" w:name="_Toc71199688"/>
            <w:bookmarkEnd w:id="12844"/>
          </w:p>
        </w:tc>
        <w:tc>
          <w:tcPr>
            <w:tcW w:w="1854" w:type="dxa"/>
            <w:vMerge/>
          </w:tcPr>
          <w:p w14:paraId="01DEB61C" w14:textId="7AE3ECE6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45" w:author="Fegie" w:date="2021-04-28T12:03:00Z"/>
                <w:rFonts w:hAnsi="標楷體"/>
              </w:rPr>
              <w:pPrChange w:id="12846" w:author="Fegie" w:date="2021-04-28T12:03:00Z">
                <w:pPr/>
              </w:pPrChange>
            </w:pPr>
            <w:bookmarkStart w:id="12847" w:name="_Toc71199689"/>
            <w:bookmarkEnd w:id="12847"/>
          </w:p>
        </w:tc>
        <w:tc>
          <w:tcPr>
            <w:tcW w:w="4252" w:type="dxa"/>
          </w:tcPr>
          <w:p w14:paraId="57FD0E83" w14:textId="5ABE8831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48" w:author="Fegie" w:date="2021-04-28T12:03:00Z"/>
                <w:rFonts w:hAnsi="標楷體"/>
              </w:rPr>
              <w:pPrChange w:id="12849" w:author="Fegie" w:date="2021-04-28T12:03:00Z">
                <w:pPr/>
              </w:pPrChange>
            </w:pPr>
            <w:del w:id="12850" w:author="Fegie" w:date="2021-04-28T12:03:00Z">
              <w:r w:rsidRPr="00115634" w:rsidDel="009661CB">
                <w:rPr>
                  <w:rFonts w:hAnsi="標楷體" w:hint="eastAsia"/>
                </w:rPr>
                <w:delText>資料型態長度</w:delText>
              </w:r>
              <w:bookmarkStart w:id="12851" w:name="_Toc71199690"/>
              <w:bookmarkEnd w:id="12851"/>
            </w:del>
          </w:p>
        </w:tc>
        <w:tc>
          <w:tcPr>
            <w:tcW w:w="2693" w:type="dxa"/>
            <w:vMerge/>
          </w:tcPr>
          <w:p w14:paraId="2222963B" w14:textId="5A7BA28E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52" w:author="Fegie" w:date="2021-04-28T12:03:00Z"/>
                <w:rFonts w:hAnsi="標楷體"/>
              </w:rPr>
              <w:pPrChange w:id="12853" w:author="Fegie" w:date="2021-04-28T12:03:00Z">
                <w:pPr/>
              </w:pPrChange>
            </w:pPr>
            <w:bookmarkStart w:id="12854" w:name="_Toc71199691"/>
            <w:bookmarkEnd w:id="12854"/>
          </w:p>
        </w:tc>
        <w:bookmarkStart w:id="12855" w:name="_Toc71199692"/>
        <w:bookmarkEnd w:id="12855"/>
      </w:tr>
      <w:tr w:rsidR="000D0030" w:rsidRPr="00115634" w:rsidDel="009661CB" w14:paraId="6554E226" w14:textId="43E9C654" w:rsidTr="00A67010">
        <w:trPr>
          <w:trHeight w:val="244"/>
          <w:jc w:val="center"/>
          <w:del w:id="12856" w:author="Fegie" w:date="2021-04-28T12:03:00Z"/>
        </w:trPr>
        <w:tc>
          <w:tcPr>
            <w:tcW w:w="558" w:type="dxa"/>
          </w:tcPr>
          <w:p w14:paraId="6475E38A" w14:textId="0544A3F0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57" w:author="Fegie" w:date="2021-04-28T12:03:00Z"/>
                <w:rFonts w:hAnsi="標楷體"/>
              </w:rPr>
              <w:pPrChange w:id="12858" w:author="Fegie" w:date="2021-04-28T12:03:00Z">
                <w:pPr/>
              </w:pPrChange>
            </w:pPr>
            <w:del w:id="12859" w:author="Fegie" w:date="2021-04-28T12:03:00Z">
              <w:r w:rsidRPr="00115634" w:rsidDel="009661CB">
                <w:rPr>
                  <w:rFonts w:hAnsi="標楷體" w:hint="eastAsia"/>
                </w:rPr>
                <w:delText>1.</w:delText>
              </w:r>
              <w:bookmarkStart w:id="12860" w:name="_Toc71199693"/>
              <w:bookmarkEnd w:id="12860"/>
            </w:del>
          </w:p>
        </w:tc>
        <w:tc>
          <w:tcPr>
            <w:tcW w:w="1854" w:type="dxa"/>
          </w:tcPr>
          <w:p w14:paraId="19A70C29" w14:textId="1F9EBBB4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61" w:author="Fegie" w:date="2021-04-28T12:03:00Z"/>
                <w:rFonts w:hAnsi="標楷體"/>
              </w:rPr>
              <w:pPrChange w:id="12862" w:author="Fegie" w:date="2021-04-28T12:03:00Z">
                <w:pPr/>
              </w:pPrChange>
            </w:pPr>
            <w:del w:id="12863" w:author="Fegie" w:date="2021-04-28T12:03:00Z">
              <w:r w:rsidRPr="009B2BD3" w:rsidDel="009661CB">
                <w:rPr>
                  <w:rFonts w:hAnsi="標楷體" w:hint="eastAsia"/>
                </w:rPr>
                <w:delText>統一編號</w:delText>
              </w:r>
              <w:bookmarkStart w:id="12864" w:name="_Toc71199694"/>
              <w:bookmarkEnd w:id="12864"/>
            </w:del>
          </w:p>
        </w:tc>
        <w:tc>
          <w:tcPr>
            <w:tcW w:w="4252" w:type="dxa"/>
          </w:tcPr>
          <w:p w14:paraId="388A515E" w14:textId="64C6C5B5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65" w:author="Fegie" w:date="2021-04-28T12:03:00Z"/>
                <w:rFonts w:hAnsi="標楷體"/>
              </w:rPr>
              <w:pPrChange w:id="12866" w:author="Fegie" w:date="2021-04-28T12:03:00Z">
                <w:pPr/>
              </w:pPrChange>
            </w:pPr>
            <w:del w:id="12867" w:author="Fegie" w:date="2021-04-28T12:03:00Z">
              <w:r w:rsidDel="009661CB">
                <w:rPr>
                  <w:rFonts w:hAnsi="標楷體" w:hint="eastAsia"/>
                </w:rPr>
                <w:delText>X(08)</w:delText>
              </w:r>
              <w:bookmarkStart w:id="12868" w:name="_Toc71199695"/>
              <w:bookmarkEnd w:id="12868"/>
            </w:del>
          </w:p>
        </w:tc>
        <w:tc>
          <w:tcPr>
            <w:tcW w:w="2693" w:type="dxa"/>
          </w:tcPr>
          <w:p w14:paraId="2D606023" w14:textId="389B9682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69" w:author="Fegie" w:date="2021-04-28T12:03:00Z"/>
                <w:rFonts w:hAnsi="標楷體"/>
              </w:rPr>
              <w:pPrChange w:id="12870" w:author="Fegie" w:date="2021-04-28T12:03:00Z">
                <w:pPr/>
              </w:pPrChange>
            </w:pPr>
            <w:bookmarkStart w:id="12871" w:name="_Toc71199696"/>
            <w:bookmarkEnd w:id="12871"/>
          </w:p>
        </w:tc>
        <w:bookmarkStart w:id="12872" w:name="_Toc71199697"/>
        <w:bookmarkEnd w:id="12872"/>
      </w:tr>
      <w:tr w:rsidR="000D0030" w:rsidRPr="00115634" w:rsidDel="009661CB" w14:paraId="0CC0DD10" w14:textId="5D2B80CF" w:rsidTr="00A67010">
        <w:trPr>
          <w:trHeight w:val="291"/>
          <w:jc w:val="center"/>
          <w:del w:id="12873" w:author="Fegie" w:date="2021-04-28T12:03:00Z"/>
        </w:trPr>
        <w:tc>
          <w:tcPr>
            <w:tcW w:w="9357" w:type="dxa"/>
            <w:gridSpan w:val="4"/>
          </w:tcPr>
          <w:p w14:paraId="0474B7EE" w14:textId="7A6A5AD4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74" w:author="Fegie" w:date="2021-04-28T12:03:00Z"/>
                <w:rFonts w:hAnsi="標楷體"/>
              </w:rPr>
              <w:pPrChange w:id="12875" w:author="Fegie" w:date="2021-04-28T12:03:00Z">
                <w:pPr/>
              </w:pPrChange>
            </w:pPr>
            <w:bookmarkStart w:id="12876" w:name="_Toc71199698"/>
            <w:bookmarkEnd w:id="12876"/>
          </w:p>
        </w:tc>
        <w:bookmarkStart w:id="12877" w:name="_Toc71199699"/>
        <w:bookmarkEnd w:id="12877"/>
      </w:tr>
      <w:tr w:rsidR="000D0030" w:rsidRPr="00115634" w:rsidDel="009661CB" w14:paraId="239C4002" w14:textId="03F8BF3F" w:rsidTr="00A67010">
        <w:trPr>
          <w:trHeight w:val="291"/>
          <w:jc w:val="center"/>
          <w:del w:id="12878" w:author="Fegie" w:date="2021-04-28T12:03:00Z"/>
        </w:trPr>
        <w:tc>
          <w:tcPr>
            <w:tcW w:w="2412" w:type="dxa"/>
            <w:gridSpan w:val="2"/>
          </w:tcPr>
          <w:p w14:paraId="5DED59BF" w14:textId="41F951B8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79" w:author="Fegie" w:date="2021-04-28T12:03:00Z"/>
                <w:rFonts w:hAnsi="標楷體" w:cs="新細明體"/>
              </w:rPr>
              <w:pPrChange w:id="12880" w:author="Fegie" w:date="2021-04-28T12:03:00Z">
                <w:pPr/>
              </w:pPrChange>
            </w:pPr>
            <w:del w:id="12881" w:author="Fegie" w:date="2021-04-28T12:03:00Z">
              <w:r w:rsidRPr="00115634" w:rsidDel="009661CB">
                <w:rPr>
                  <w:rFonts w:hAnsi="標楷體" w:hint="eastAsia"/>
                </w:rPr>
                <w:delText>多筆式明細資料</w:delText>
              </w:r>
              <w:bookmarkStart w:id="12882" w:name="_Toc71199700"/>
              <w:bookmarkEnd w:id="12882"/>
            </w:del>
          </w:p>
        </w:tc>
        <w:tc>
          <w:tcPr>
            <w:tcW w:w="4252" w:type="dxa"/>
          </w:tcPr>
          <w:p w14:paraId="7598D14B" w14:textId="14C0D38B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83" w:author="Fegie" w:date="2021-04-28T12:03:00Z"/>
                <w:rFonts w:hAnsi="標楷體" w:cs="新細明體"/>
              </w:rPr>
              <w:pPrChange w:id="12884" w:author="Fegie" w:date="2021-04-28T12:03:00Z">
                <w:pPr/>
              </w:pPrChange>
            </w:pPr>
            <w:bookmarkStart w:id="12885" w:name="_Toc71199701"/>
            <w:bookmarkEnd w:id="12885"/>
          </w:p>
        </w:tc>
        <w:tc>
          <w:tcPr>
            <w:tcW w:w="2693" w:type="dxa"/>
          </w:tcPr>
          <w:p w14:paraId="02A23372" w14:textId="44802ADA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86" w:author="Fegie" w:date="2021-04-28T12:03:00Z"/>
                <w:rFonts w:hAnsi="標楷體"/>
              </w:rPr>
              <w:pPrChange w:id="12887" w:author="Fegie" w:date="2021-04-28T12:03:00Z">
                <w:pPr/>
              </w:pPrChange>
            </w:pPr>
            <w:bookmarkStart w:id="12888" w:name="_Toc71199702"/>
            <w:bookmarkEnd w:id="12888"/>
          </w:p>
        </w:tc>
        <w:bookmarkStart w:id="12889" w:name="_Toc71199703"/>
        <w:bookmarkEnd w:id="12889"/>
      </w:tr>
      <w:tr w:rsidR="000D0030" w:rsidRPr="00115634" w:rsidDel="009661CB" w14:paraId="26D4E61F" w14:textId="33703C7C" w:rsidTr="00A67010">
        <w:trPr>
          <w:trHeight w:val="291"/>
          <w:jc w:val="center"/>
          <w:del w:id="12890" w:author="Fegie" w:date="2021-04-28T12:03:00Z"/>
        </w:trPr>
        <w:tc>
          <w:tcPr>
            <w:tcW w:w="2412" w:type="dxa"/>
            <w:gridSpan w:val="2"/>
          </w:tcPr>
          <w:p w14:paraId="3C504AEC" w14:textId="02CECD9F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91" w:author="Fegie" w:date="2021-04-28T12:03:00Z"/>
                <w:rFonts w:hAnsi="標楷體"/>
              </w:rPr>
              <w:pPrChange w:id="12892" w:author="Fegie" w:date="2021-04-28T12:03:00Z">
                <w:pPr/>
              </w:pPrChange>
            </w:pPr>
            <w:del w:id="12893" w:author="Fegie" w:date="2021-04-28T12:03:00Z">
              <w:r w:rsidRPr="000D0030" w:rsidDel="009661CB">
                <w:rPr>
                  <w:rFonts w:hAnsi="標楷體" w:hint="eastAsia"/>
                </w:rPr>
                <w:delText>[修改]</w:delText>
              </w:r>
              <w:bookmarkStart w:id="12894" w:name="_Toc71199704"/>
              <w:bookmarkEnd w:id="12894"/>
            </w:del>
          </w:p>
        </w:tc>
        <w:tc>
          <w:tcPr>
            <w:tcW w:w="4252" w:type="dxa"/>
          </w:tcPr>
          <w:p w14:paraId="6F570112" w14:textId="135282A9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95" w:author="Fegie" w:date="2021-04-28T12:03:00Z"/>
                <w:rFonts w:hAnsi="標楷體"/>
              </w:rPr>
              <w:pPrChange w:id="12896" w:author="Fegie" w:date="2021-04-28T12:03:00Z">
                <w:pPr/>
              </w:pPrChange>
            </w:pPr>
            <w:del w:id="12897" w:author="Fegie" w:date="2021-04-28T12:03:00Z">
              <w:r w:rsidRPr="000D0030" w:rsidDel="009661CB">
                <w:rPr>
                  <w:rFonts w:hAnsi="標楷體" w:hint="eastAsia"/>
                </w:rPr>
                <w:delText>連結[公司戶財務狀況管理-修改]</w:delText>
              </w:r>
              <w:bookmarkStart w:id="12898" w:name="_Toc71199705"/>
              <w:bookmarkEnd w:id="12898"/>
            </w:del>
          </w:p>
        </w:tc>
        <w:tc>
          <w:tcPr>
            <w:tcW w:w="2693" w:type="dxa"/>
          </w:tcPr>
          <w:p w14:paraId="77D0F85C" w14:textId="5F6B5387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99" w:author="Fegie" w:date="2021-04-28T12:03:00Z"/>
                <w:rFonts w:hAnsi="標楷體"/>
              </w:rPr>
              <w:pPrChange w:id="12900" w:author="Fegie" w:date="2021-04-28T12:03:00Z">
                <w:pPr/>
              </w:pPrChange>
            </w:pPr>
            <w:bookmarkStart w:id="12901" w:name="_Toc71199706"/>
            <w:bookmarkEnd w:id="12901"/>
          </w:p>
        </w:tc>
        <w:bookmarkStart w:id="12902" w:name="_Toc71199707"/>
        <w:bookmarkEnd w:id="12902"/>
      </w:tr>
      <w:tr w:rsidR="000D0030" w:rsidRPr="00115634" w:rsidDel="009661CB" w14:paraId="0FE6ACAB" w14:textId="7D90A1C6" w:rsidTr="00A67010">
        <w:trPr>
          <w:trHeight w:val="291"/>
          <w:jc w:val="center"/>
          <w:del w:id="12903" w:author="Fegie" w:date="2021-04-28T12:03:00Z"/>
        </w:trPr>
        <w:tc>
          <w:tcPr>
            <w:tcW w:w="2412" w:type="dxa"/>
            <w:gridSpan w:val="2"/>
          </w:tcPr>
          <w:p w14:paraId="508D011D" w14:textId="1956BB08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04" w:author="Fegie" w:date="2021-04-28T12:03:00Z"/>
                <w:rFonts w:hAnsi="標楷體"/>
              </w:rPr>
              <w:pPrChange w:id="12905" w:author="Fegie" w:date="2021-04-28T12:03:00Z">
                <w:pPr/>
              </w:pPrChange>
            </w:pPr>
            <w:del w:id="12906" w:author="Fegie" w:date="2021-04-28T12:03:00Z">
              <w:r w:rsidRPr="000D0030" w:rsidDel="009661CB">
                <w:rPr>
                  <w:rFonts w:hAnsi="標楷體" w:hint="eastAsia"/>
                </w:rPr>
                <w:delText>[拷貝]</w:delText>
              </w:r>
              <w:bookmarkStart w:id="12907" w:name="_Toc71199708"/>
              <w:bookmarkEnd w:id="12907"/>
            </w:del>
          </w:p>
        </w:tc>
        <w:tc>
          <w:tcPr>
            <w:tcW w:w="4252" w:type="dxa"/>
          </w:tcPr>
          <w:p w14:paraId="4C7084CF" w14:textId="7120E18D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08" w:author="Fegie" w:date="2021-04-28T12:03:00Z"/>
                <w:rFonts w:hAnsi="標楷體"/>
              </w:rPr>
              <w:pPrChange w:id="12909" w:author="Fegie" w:date="2021-04-28T12:03:00Z">
                <w:pPr/>
              </w:pPrChange>
            </w:pPr>
            <w:del w:id="12910" w:author="Fegie" w:date="2021-04-28T12:03:00Z">
              <w:r w:rsidRPr="000D0030" w:rsidDel="009661CB">
                <w:rPr>
                  <w:rFonts w:hAnsi="標楷體" w:hint="eastAsia"/>
                </w:rPr>
                <w:delText>連結[公司戶財務狀況管理-新增]</w:delText>
              </w:r>
              <w:bookmarkStart w:id="12911" w:name="_Toc71199709"/>
              <w:bookmarkEnd w:id="12911"/>
            </w:del>
          </w:p>
        </w:tc>
        <w:tc>
          <w:tcPr>
            <w:tcW w:w="2693" w:type="dxa"/>
          </w:tcPr>
          <w:p w14:paraId="13A3D9C9" w14:textId="1579D297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12" w:author="Fegie" w:date="2021-04-28T12:03:00Z"/>
                <w:rFonts w:hAnsi="標楷體"/>
              </w:rPr>
              <w:pPrChange w:id="12913" w:author="Fegie" w:date="2021-04-28T12:03:00Z">
                <w:pPr/>
              </w:pPrChange>
            </w:pPr>
            <w:bookmarkStart w:id="12914" w:name="_Toc71199710"/>
            <w:bookmarkEnd w:id="12914"/>
          </w:p>
        </w:tc>
        <w:bookmarkStart w:id="12915" w:name="_Toc71199711"/>
        <w:bookmarkEnd w:id="12915"/>
      </w:tr>
      <w:tr w:rsidR="000D0030" w:rsidRPr="00115634" w:rsidDel="009661CB" w14:paraId="49C132D8" w14:textId="3B9E39D5" w:rsidTr="00A67010">
        <w:trPr>
          <w:trHeight w:val="291"/>
          <w:jc w:val="center"/>
          <w:del w:id="12916" w:author="Fegie" w:date="2021-04-28T12:03:00Z"/>
        </w:trPr>
        <w:tc>
          <w:tcPr>
            <w:tcW w:w="2412" w:type="dxa"/>
            <w:gridSpan w:val="2"/>
          </w:tcPr>
          <w:p w14:paraId="1F7ADBE3" w14:textId="71207810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17" w:author="Fegie" w:date="2021-04-28T12:03:00Z"/>
                <w:rFonts w:hAnsi="標楷體"/>
              </w:rPr>
              <w:pPrChange w:id="12918" w:author="Fegie" w:date="2021-04-28T12:03:00Z">
                <w:pPr/>
              </w:pPrChange>
            </w:pPr>
            <w:del w:id="12919" w:author="Fegie" w:date="2021-04-28T12:03:00Z">
              <w:r w:rsidRPr="000D0030" w:rsidDel="009661CB">
                <w:rPr>
                  <w:rFonts w:hAnsi="標楷體" w:hint="eastAsia"/>
                </w:rPr>
                <w:delText>[刪除]</w:delText>
              </w:r>
              <w:bookmarkStart w:id="12920" w:name="_Toc71199712"/>
              <w:bookmarkEnd w:id="12920"/>
            </w:del>
          </w:p>
        </w:tc>
        <w:tc>
          <w:tcPr>
            <w:tcW w:w="4252" w:type="dxa"/>
          </w:tcPr>
          <w:p w14:paraId="47525D0B" w14:textId="7C26D13A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21" w:author="Fegie" w:date="2021-04-28T12:03:00Z"/>
                <w:rFonts w:hAnsi="標楷體"/>
              </w:rPr>
              <w:pPrChange w:id="12922" w:author="Fegie" w:date="2021-04-28T12:03:00Z">
                <w:pPr/>
              </w:pPrChange>
            </w:pPr>
            <w:del w:id="12923" w:author="Fegie" w:date="2021-04-28T12:03:00Z">
              <w:r w:rsidRPr="000D0030" w:rsidDel="009661CB">
                <w:rPr>
                  <w:rFonts w:hAnsi="標楷體" w:hint="eastAsia"/>
                </w:rPr>
                <w:delText>連結[公司戶財務狀況管理-刪除]</w:delText>
              </w:r>
              <w:bookmarkStart w:id="12924" w:name="_Toc71199713"/>
              <w:bookmarkEnd w:id="12924"/>
            </w:del>
          </w:p>
        </w:tc>
        <w:tc>
          <w:tcPr>
            <w:tcW w:w="2693" w:type="dxa"/>
          </w:tcPr>
          <w:p w14:paraId="3DC85712" w14:textId="78359B92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25" w:author="Fegie" w:date="2021-04-28T12:03:00Z"/>
                <w:rFonts w:hAnsi="標楷體"/>
              </w:rPr>
              <w:pPrChange w:id="12926" w:author="Fegie" w:date="2021-04-28T12:03:00Z">
                <w:pPr/>
              </w:pPrChange>
            </w:pPr>
            <w:bookmarkStart w:id="12927" w:name="_Toc71199714"/>
            <w:bookmarkEnd w:id="12927"/>
          </w:p>
        </w:tc>
        <w:bookmarkStart w:id="12928" w:name="_Toc71199715"/>
        <w:bookmarkEnd w:id="12928"/>
      </w:tr>
      <w:tr w:rsidR="000D0030" w:rsidRPr="00115634" w:rsidDel="009661CB" w14:paraId="389E3359" w14:textId="353BC9BA" w:rsidTr="00A67010">
        <w:trPr>
          <w:trHeight w:val="291"/>
          <w:jc w:val="center"/>
          <w:del w:id="12929" w:author="Fegie" w:date="2021-04-28T12:03:00Z"/>
        </w:trPr>
        <w:tc>
          <w:tcPr>
            <w:tcW w:w="2412" w:type="dxa"/>
            <w:gridSpan w:val="2"/>
          </w:tcPr>
          <w:p w14:paraId="13C85220" w14:textId="3C5AA2C0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30" w:author="Fegie" w:date="2021-04-28T12:03:00Z"/>
                <w:rFonts w:hAnsi="標楷體"/>
              </w:rPr>
              <w:pPrChange w:id="12931" w:author="Fegie" w:date="2021-04-28T12:03:00Z">
                <w:pPr/>
              </w:pPrChange>
            </w:pPr>
            <w:del w:id="12932" w:author="Fegie" w:date="2021-04-28T12:03:00Z">
              <w:r w:rsidRPr="000D0030" w:rsidDel="009661CB">
                <w:rPr>
                  <w:rFonts w:hAnsi="標楷體" w:hint="eastAsia"/>
                </w:rPr>
                <w:delText>[查詢]</w:delText>
              </w:r>
              <w:bookmarkStart w:id="12933" w:name="_Toc71199716"/>
              <w:bookmarkEnd w:id="12933"/>
            </w:del>
          </w:p>
        </w:tc>
        <w:tc>
          <w:tcPr>
            <w:tcW w:w="4252" w:type="dxa"/>
          </w:tcPr>
          <w:p w14:paraId="07035E4F" w14:textId="5A4236AA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34" w:author="Fegie" w:date="2021-04-28T12:03:00Z"/>
                <w:rFonts w:hAnsi="標楷體"/>
              </w:rPr>
              <w:pPrChange w:id="12935" w:author="Fegie" w:date="2021-04-28T12:03:00Z">
                <w:pPr/>
              </w:pPrChange>
            </w:pPr>
            <w:del w:id="12936" w:author="Fegie" w:date="2021-04-28T12:03:00Z">
              <w:r w:rsidRPr="000D0030" w:rsidDel="009661CB">
                <w:rPr>
                  <w:rFonts w:hAnsi="標楷體" w:hint="eastAsia"/>
                </w:rPr>
                <w:delText>連結[公司戶財務狀況管理-查詢]</w:delText>
              </w:r>
              <w:bookmarkStart w:id="12937" w:name="_Toc71199717"/>
              <w:bookmarkEnd w:id="12937"/>
            </w:del>
          </w:p>
        </w:tc>
        <w:tc>
          <w:tcPr>
            <w:tcW w:w="2693" w:type="dxa"/>
          </w:tcPr>
          <w:p w14:paraId="2745B785" w14:textId="3938059A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38" w:author="Fegie" w:date="2021-04-28T12:03:00Z"/>
                <w:rFonts w:hAnsi="標楷體"/>
              </w:rPr>
              <w:pPrChange w:id="12939" w:author="Fegie" w:date="2021-04-28T12:03:00Z">
                <w:pPr/>
              </w:pPrChange>
            </w:pPr>
            <w:bookmarkStart w:id="12940" w:name="_Toc71199718"/>
            <w:bookmarkEnd w:id="12940"/>
          </w:p>
        </w:tc>
        <w:bookmarkStart w:id="12941" w:name="_Toc71199719"/>
        <w:bookmarkEnd w:id="12941"/>
      </w:tr>
      <w:tr w:rsidR="000D0030" w:rsidRPr="00115634" w:rsidDel="009661CB" w14:paraId="48FCB77F" w14:textId="65EE906C" w:rsidTr="00A67010">
        <w:trPr>
          <w:trHeight w:val="291"/>
          <w:jc w:val="center"/>
          <w:del w:id="12942" w:author="Fegie" w:date="2021-04-28T12:03:00Z"/>
        </w:trPr>
        <w:tc>
          <w:tcPr>
            <w:tcW w:w="2412" w:type="dxa"/>
            <w:gridSpan w:val="2"/>
          </w:tcPr>
          <w:p w14:paraId="2824A27E" w14:textId="66B721BA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43" w:author="Fegie" w:date="2021-04-28T12:03:00Z"/>
                <w:rFonts w:hAnsi="標楷體"/>
              </w:rPr>
              <w:pPrChange w:id="12944" w:author="Fegie" w:date="2021-04-28T12:03:00Z">
                <w:pPr/>
              </w:pPrChange>
            </w:pPr>
            <w:del w:id="12945" w:author="Fegie" w:date="2021-04-28T12:03:00Z">
              <w:r w:rsidRPr="000D0030" w:rsidDel="009661CB">
                <w:rPr>
                  <w:rFonts w:hAnsi="標楷體" w:hint="eastAsia"/>
                </w:rPr>
                <w:delText>年度</w:delText>
              </w:r>
              <w:bookmarkStart w:id="12946" w:name="_Toc71199720"/>
              <w:bookmarkEnd w:id="12946"/>
            </w:del>
          </w:p>
        </w:tc>
        <w:tc>
          <w:tcPr>
            <w:tcW w:w="4252" w:type="dxa"/>
          </w:tcPr>
          <w:p w14:paraId="207A885A" w14:textId="7D38C3AA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47" w:author="Fegie" w:date="2021-04-28T12:03:00Z"/>
                <w:rFonts w:hAnsi="標楷體"/>
              </w:rPr>
              <w:pPrChange w:id="12948" w:author="Fegie" w:date="2021-04-28T12:03:00Z">
                <w:pPr/>
              </w:pPrChange>
            </w:pPr>
            <w:del w:id="12949" w:author="Fegie" w:date="2021-04-28T12:03:00Z">
              <w:r w:rsidDel="009661CB">
                <w:rPr>
                  <w:rFonts w:hAnsi="標楷體" w:hint="eastAsia"/>
                </w:rPr>
                <w:delText>999</w:delText>
              </w:r>
              <w:bookmarkStart w:id="12950" w:name="_Toc71199721"/>
              <w:bookmarkEnd w:id="12950"/>
            </w:del>
          </w:p>
        </w:tc>
        <w:tc>
          <w:tcPr>
            <w:tcW w:w="2693" w:type="dxa"/>
          </w:tcPr>
          <w:p w14:paraId="17CDB09A" w14:textId="05B7596E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51" w:author="Fegie" w:date="2021-04-28T12:03:00Z"/>
                <w:rFonts w:hAnsi="標楷體"/>
              </w:rPr>
              <w:pPrChange w:id="12952" w:author="Fegie" w:date="2021-04-28T12:03:00Z">
                <w:pPr/>
              </w:pPrChange>
            </w:pPr>
            <w:bookmarkStart w:id="12953" w:name="_Toc71199722"/>
            <w:bookmarkEnd w:id="12953"/>
          </w:p>
        </w:tc>
        <w:bookmarkStart w:id="12954" w:name="_Toc71199723"/>
        <w:bookmarkEnd w:id="12954"/>
      </w:tr>
      <w:tr w:rsidR="000D0030" w:rsidRPr="00115634" w:rsidDel="009661CB" w14:paraId="2E93593D" w14:textId="66E10FE5" w:rsidTr="00A67010">
        <w:trPr>
          <w:trHeight w:val="291"/>
          <w:jc w:val="center"/>
          <w:del w:id="12955" w:author="Fegie" w:date="2021-04-28T12:03:00Z"/>
        </w:trPr>
        <w:tc>
          <w:tcPr>
            <w:tcW w:w="2412" w:type="dxa"/>
            <w:gridSpan w:val="2"/>
          </w:tcPr>
          <w:p w14:paraId="22185BC7" w14:textId="61736751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56" w:author="Fegie" w:date="2021-04-28T12:03:00Z"/>
                <w:rFonts w:hAnsi="標楷體"/>
              </w:rPr>
              <w:pPrChange w:id="12957" w:author="Fegie" w:date="2021-04-28T12:03:00Z">
                <w:pPr/>
              </w:pPrChange>
            </w:pPr>
            <w:del w:id="12958" w:author="Fegie" w:date="2021-04-28T12:03:00Z">
              <w:r w:rsidRPr="000D0030" w:rsidDel="009661CB">
                <w:rPr>
                  <w:rFonts w:hAnsi="標楷體" w:hint="eastAsia"/>
                </w:rPr>
                <w:delText>資產總額</w:delText>
              </w:r>
              <w:bookmarkStart w:id="12959" w:name="_Toc71199724"/>
              <w:bookmarkEnd w:id="12959"/>
            </w:del>
          </w:p>
        </w:tc>
        <w:tc>
          <w:tcPr>
            <w:tcW w:w="4252" w:type="dxa"/>
          </w:tcPr>
          <w:p w14:paraId="1B85B690" w14:textId="39DE192D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60" w:author="Fegie" w:date="2021-04-28T12:03:00Z"/>
                <w:rFonts w:hAnsi="標楷體"/>
              </w:rPr>
              <w:pPrChange w:id="12961" w:author="Fegie" w:date="2021-04-28T12:03:00Z">
                <w:pPr/>
              </w:pPrChange>
            </w:pPr>
            <w:del w:id="12962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963" w:name="_Toc71199725"/>
              <w:bookmarkEnd w:id="12963"/>
            </w:del>
          </w:p>
        </w:tc>
        <w:tc>
          <w:tcPr>
            <w:tcW w:w="2693" w:type="dxa"/>
          </w:tcPr>
          <w:p w14:paraId="73B980E9" w14:textId="1878A1BA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64" w:author="Fegie" w:date="2021-04-28T12:03:00Z"/>
                <w:rFonts w:hAnsi="標楷體"/>
              </w:rPr>
              <w:pPrChange w:id="12965" w:author="Fegie" w:date="2021-04-28T12:03:00Z">
                <w:pPr/>
              </w:pPrChange>
            </w:pPr>
            <w:bookmarkStart w:id="12966" w:name="_Toc71199726"/>
            <w:bookmarkEnd w:id="12966"/>
          </w:p>
        </w:tc>
        <w:bookmarkStart w:id="12967" w:name="_Toc71199727"/>
        <w:bookmarkEnd w:id="12967"/>
      </w:tr>
      <w:tr w:rsidR="000D0030" w:rsidRPr="00115634" w:rsidDel="009661CB" w14:paraId="00A62539" w14:textId="04ECB8FC" w:rsidTr="00A67010">
        <w:trPr>
          <w:trHeight w:val="291"/>
          <w:jc w:val="center"/>
          <w:del w:id="12968" w:author="Fegie" w:date="2021-04-28T12:03:00Z"/>
        </w:trPr>
        <w:tc>
          <w:tcPr>
            <w:tcW w:w="2412" w:type="dxa"/>
            <w:gridSpan w:val="2"/>
          </w:tcPr>
          <w:p w14:paraId="65D356E5" w14:textId="1DCA2E84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69" w:author="Fegie" w:date="2021-04-28T12:03:00Z"/>
                <w:rFonts w:hAnsi="標楷體"/>
              </w:rPr>
              <w:pPrChange w:id="12970" w:author="Fegie" w:date="2021-04-28T12:03:00Z">
                <w:pPr/>
              </w:pPrChange>
            </w:pPr>
            <w:del w:id="12971" w:author="Fegie" w:date="2021-04-28T12:03:00Z">
              <w:r w:rsidRPr="000D0030" w:rsidDel="009661CB">
                <w:rPr>
                  <w:rFonts w:hAnsi="標楷體" w:hint="eastAsia"/>
                </w:rPr>
                <w:delText>負債總額</w:delText>
              </w:r>
              <w:bookmarkStart w:id="12972" w:name="_Toc71199728"/>
              <w:bookmarkEnd w:id="12972"/>
            </w:del>
          </w:p>
        </w:tc>
        <w:tc>
          <w:tcPr>
            <w:tcW w:w="4252" w:type="dxa"/>
          </w:tcPr>
          <w:p w14:paraId="77B971F2" w14:textId="45C58DC2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73" w:author="Fegie" w:date="2021-04-28T12:03:00Z"/>
                <w:rFonts w:hAnsi="標楷體"/>
              </w:rPr>
              <w:pPrChange w:id="12974" w:author="Fegie" w:date="2021-04-28T12:03:00Z">
                <w:pPr/>
              </w:pPrChange>
            </w:pPr>
            <w:del w:id="12975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976" w:name="_Toc71199729"/>
              <w:bookmarkEnd w:id="12976"/>
            </w:del>
          </w:p>
        </w:tc>
        <w:tc>
          <w:tcPr>
            <w:tcW w:w="2693" w:type="dxa"/>
          </w:tcPr>
          <w:p w14:paraId="20553A31" w14:textId="46DC1A60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77" w:author="Fegie" w:date="2021-04-28T12:03:00Z"/>
                <w:rFonts w:hAnsi="標楷體"/>
              </w:rPr>
              <w:pPrChange w:id="12978" w:author="Fegie" w:date="2021-04-28T12:03:00Z">
                <w:pPr/>
              </w:pPrChange>
            </w:pPr>
            <w:bookmarkStart w:id="12979" w:name="_Toc71199730"/>
            <w:bookmarkEnd w:id="12979"/>
          </w:p>
        </w:tc>
        <w:bookmarkStart w:id="12980" w:name="_Toc71199731"/>
        <w:bookmarkEnd w:id="12980"/>
      </w:tr>
      <w:tr w:rsidR="000D0030" w:rsidRPr="00115634" w:rsidDel="009661CB" w14:paraId="326C18F6" w14:textId="6C129D46" w:rsidTr="00A67010">
        <w:trPr>
          <w:trHeight w:val="291"/>
          <w:jc w:val="center"/>
          <w:del w:id="12981" w:author="Fegie" w:date="2021-04-28T12:03:00Z"/>
        </w:trPr>
        <w:tc>
          <w:tcPr>
            <w:tcW w:w="2412" w:type="dxa"/>
            <w:gridSpan w:val="2"/>
          </w:tcPr>
          <w:p w14:paraId="00EEB0C3" w14:textId="61DE8094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82" w:author="Fegie" w:date="2021-04-28T12:03:00Z"/>
                <w:rFonts w:hAnsi="標楷體"/>
              </w:rPr>
              <w:pPrChange w:id="12983" w:author="Fegie" w:date="2021-04-28T12:03:00Z">
                <w:pPr/>
              </w:pPrChange>
            </w:pPr>
            <w:del w:id="12984" w:author="Fegie" w:date="2021-04-28T12:03:00Z">
              <w:r w:rsidRPr="000D0030" w:rsidDel="009661CB">
                <w:rPr>
                  <w:rFonts w:hAnsi="標楷體" w:hint="eastAsia"/>
                </w:rPr>
                <w:delText>資本</w:delText>
              </w:r>
              <w:bookmarkStart w:id="12985" w:name="_Toc71199732"/>
              <w:bookmarkEnd w:id="12985"/>
            </w:del>
          </w:p>
        </w:tc>
        <w:tc>
          <w:tcPr>
            <w:tcW w:w="4252" w:type="dxa"/>
          </w:tcPr>
          <w:p w14:paraId="5FFFCD08" w14:textId="464DD4A7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86" w:author="Fegie" w:date="2021-04-28T12:03:00Z"/>
                <w:rFonts w:hAnsi="標楷體"/>
              </w:rPr>
              <w:pPrChange w:id="12987" w:author="Fegie" w:date="2021-04-28T12:03:00Z">
                <w:pPr/>
              </w:pPrChange>
            </w:pPr>
            <w:del w:id="12988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989" w:name="_Toc71199733"/>
              <w:bookmarkEnd w:id="12989"/>
            </w:del>
          </w:p>
        </w:tc>
        <w:tc>
          <w:tcPr>
            <w:tcW w:w="2693" w:type="dxa"/>
          </w:tcPr>
          <w:p w14:paraId="736986FA" w14:textId="32E3E69B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90" w:author="Fegie" w:date="2021-04-28T12:03:00Z"/>
                <w:rFonts w:hAnsi="標楷體"/>
              </w:rPr>
              <w:pPrChange w:id="12991" w:author="Fegie" w:date="2021-04-28T12:03:00Z">
                <w:pPr/>
              </w:pPrChange>
            </w:pPr>
            <w:bookmarkStart w:id="12992" w:name="_Toc71199734"/>
            <w:bookmarkEnd w:id="12992"/>
          </w:p>
        </w:tc>
        <w:bookmarkStart w:id="12993" w:name="_Toc71199735"/>
        <w:bookmarkEnd w:id="12993"/>
      </w:tr>
      <w:tr w:rsidR="000D0030" w:rsidRPr="00115634" w:rsidDel="009661CB" w14:paraId="5CBAE055" w14:textId="297DCB4A" w:rsidTr="00A67010">
        <w:trPr>
          <w:trHeight w:val="291"/>
          <w:jc w:val="center"/>
          <w:del w:id="12994" w:author="Fegie" w:date="2021-04-28T12:03:00Z"/>
        </w:trPr>
        <w:tc>
          <w:tcPr>
            <w:tcW w:w="2412" w:type="dxa"/>
            <w:gridSpan w:val="2"/>
          </w:tcPr>
          <w:p w14:paraId="78065DD2" w14:textId="2AA507E5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95" w:author="Fegie" w:date="2021-04-28T12:03:00Z"/>
                <w:rFonts w:hAnsi="標楷體"/>
              </w:rPr>
              <w:pPrChange w:id="12996" w:author="Fegie" w:date="2021-04-28T12:03:00Z">
                <w:pPr/>
              </w:pPrChange>
            </w:pPr>
            <w:del w:id="12997" w:author="Fegie" w:date="2021-04-28T12:03:00Z">
              <w:r w:rsidRPr="000D0030" w:rsidDel="009661CB">
                <w:rPr>
                  <w:rFonts w:hAnsi="標楷體" w:hint="eastAsia"/>
                </w:rPr>
                <w:delText>稅後淨利</w:delText>
              </w:r>
              <w:bookmarkStart w:id="12998" w:name="_Toc71199736"/>
              <w:bookmarkEnd w:id="12998"/>
            </w:del>
          </w:p>
        </w:tc>
        <w:tc>
          <w:tcPr>
            <w:tcW w:w="4252" w:type="dxa"/>
          </w:tcPr>
          <w:p w14:paraId="274A33EE" w14:textId="01F7B4A2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99" w:author="Fegie" w:date="2021-04-28T12:03:00Z"/>
                <w:rFonts w:hAnsi="標楷體"/>
              </w:rPr>
              <w:pPrChange w:id="13000" w:author="Fegie" w:date="2021-04-28T12:03:00Z">
                <w:pPr/>
              </w:pPrChange>
            </w:pPr>
            <w:del w:id="1300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3002" w:name="_Toc71199737"/>
              <w:bookmarkEnd w:id="13002"/>
            </w:del>
          </w:p>
        </w:tc>
        <w:tc>
          <w:tcPr>
            <w:tcW w:w="2693" w:type="dxa"/>
          </w:tcPr>
          <w:p w14:paraId="64B70800" w14:textId="16D94D79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03" w:author="Fegie" w:date="2021-04-28T12:03:00Z"/>
                <w:rFonts w:hAnsi="標楷體"/>
              </w:rPr>
              <w:pPrChange w:id="13004" w:author="Fegie" w:date="2021-04-28T12:03:00Z">
                <w:pPr/>
              </w:pPrChange>
            </w:pPr>
            <w:bookmarkStart w:id="13005" w:name="_Toc71199738"/>
            <w:bookmarkEnd w:id="13005"/>
          </w:p>
        </w:tc>
        <w:bookmarkStart w:id="13006" w:name="_Toc71199739"/>
        <w:bookmarkEnd w:id="13006"/>
      </w:tr>
    </w:tbl>
    <w:p w14:paraId="083D1225" w14:textId="66B9ADEA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007" w:author="Fegie" w:date="2021-04-28T12:03:00Z"/>
          <w:rFonts w:hAnsi="標楷體"/>
        </w:rPr>
      </w:pPr>
      <w:del w:id="13008" w:author="Fegie" w:date="2021-04-28T12:03:00Z">
        <w:r w:rsidRPr="009B2BD3" w:rsidDel="009661CB">
          <w:rPr>
            <w:rFonts w:hAnsi="標楷體"/>
          </w:rPr>
          <w:br w:type="page"/>
        </w:r>
        <w:r w:rsidRPr="009B2BD3" w:rsidDel="009661CB">
          <w:rPr>
            <w:rFonts w:hAnsi="標楷體" w:hint="eastAsia"/>
          </w:rPr>
          <w:delText>L1108</w:delText>
        </w:r>
        <w:r w:rsidRPr="009B2BD3" w:rsidDel="009661CB">
          <w:rPr>
            <w:rFonts w:hAnsi="標楷體"/>
          </w:rPr>
          <w:delText xml:space="preserve"> </w:delText>
        </w:r>
        <w:r w:rsidRPr="009B2BD3" w:rsidDel="009661CB">
          <w:rPr>
            <w:rFonts w:hAnsi="標楷體" w:hint="eastAsia"/>
          </w:rPr>
          <w:delText>申請不列印書面通知書維護</w:delText>
        </w:r>
      </w:del>
    </w:p>
    <w:p w14:paraId="29EDD32F" w14:textId="78EB417F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009" w:author="Fegie" w:date="2021-04-28T12:03:00Z"/>
          <w:rFonts w:hAnsi="標楷體"/>
        </w:rPr>
        <w:pPrChange w:id="13010" w:author="Fegie" w:date="2021-04-28T12:03:00Z">
          <w:pPr>
            <w:pStyle w:val="a"/>
          </w:pPr>
        </w:pPrChange>
      </w:pPr>
      <w:del w:id="13011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3012" w:name="_Toc71199740"/>
        <w:bookmarkEnd w:id="13012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C4AE9" w:rsidRPr="009B2BD3" w:rsidDel="009661CB" w14:paraId="2E3F251B" w14:textId="550BEC88" w:rsidTr="00951666">
        <w:trPr>
          <w:trHeight w:val="277"/>
          <w:del w:id="1301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CB7F54" w14:textId="1E28A95A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14" w:author="Fegie" w:date="2021-04-28T12:03:00Z"/>
                <w:rFonts w:hAnsi="標楷體"/>
              </w:rPr>
              <w:pPrChange w:id="13015" w:author="Fegie" w:date="2021-04-28T12:03:00Z">
                <w:pPr/>
              </w:pPrChange>
            </w:pPr>
            <w:del w:id="13016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3017" w:name="_Toc71199741"/>
              <w:bookmarkEnd w:id="1301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E07768" w14:textId="22319618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18" w:author="Fegie" w:date="2021-04-28T12:03:00Z"/>
                <w:rFonts w:hAnsi="標楷體"/>
              </w:rPr>
              <w:pPrChange w:id="13019" w:author="Fegie" w:date="2021-04-28T12:03:00Z">
                <w:pPr/>
              </w:pPrChange>
            </w:pPr>
            <w:del w:id="13020" w:author="Fegie" w:date="2021-04-28T12:03:00Z">
              <w:r w:rsidRPr="009B2BD3" w:rsidDel="009661CB">
                <w:rPr>
                  <w:rFonts w:hAnsi="標楷體" w:hint="eastAsia"/>
                </w:rPr>
                <w:delText>申請不列印書面通知書維護</w:delText>
              </w:r>
              <w:bookmarkStart w:id="13021" w:name="_Toc71199742"/>
              <w:bookmarkEnd w:id="13021"/>
            </w:del>
          </w:p>
          <w:p w14:paraId="4E51ABF8" w14:textId="410417A5" w:rsidR="000C4AE9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22" w:author="Fegie" w:date="2021-04-28T12:03:00Z"/>
                <w:rFonts w:hAnsi="標楷體"/>
              </w:rPr>
              <w:pPrChange w:id="13023" w:author="Fegie" w:date="2021-04-28T12:03:00Z">
                <w:pPr/>
              </w:pPrChange>
            </w:pPr>
            <w:del w:id="13024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針</w:delText>
              </w:r>
              <w:r w:rsidDel="009661CB">
                <w:rPr>
                  <w:rFonts w:hAnsi="標楷體" w:hint="eastAsia"/>
                </w:rPr>
                <w:delText>對</w:delText>
              </w:r>
              <w:r w:rsidDel="009661CB">
                <w:rPr>
                  <w:rFonts w:hAnsi="標楷體" w:hint="eastAsia"/>
                  <w:lang w:eastAsia="zh-HK"/>
                </w:rPr>
                <w:delText>特</w:delText>
              </w:r>
              <w:r w:rsidDel="009661CB">
                <w:rPr>
                  <w:rFonts w:hAnsi="標楷體" w:hint="eastAsia"/>
                </w:rPr>
                <w:delText>定</w:delText>
              </w:r>
              <w:r w:rsidDel="009661CB">
                <w:rPr>
                  <w:rFonts w:hAnsi="標楷體" w:hint="eastAsia"/>
                  <w:lang w:eastAsia="zh-HK"/>
                </w:rPr>
                <w:delText>客</w:delText>
              </w:r>
              <w:r w:rsidDel="009661CB">
                <w:rPr>
                  <w:rFonts w:hAnsi="標楷體" w:hint="eastAsia"/>
                </w:rPr>
                <w:delText>戶</w:delText>
              </w:r>
              <w:r w:rsidDel="009661CB">
                <w:rPr>
                  <w:rFonts w:hAnsi="標楷體" w:hint="eastAsia"/>
                  <w:lang w:eastAsia="zh-HK"/>
                </w:rPr>
                <w:delText>不寄送書面</w:delText>
              </w:r>
              <w:r w:rsidR="00540E0A" w:rsidDel="009661CB">
                <w:rPr>
                  <w:rFonts w:hAnsi="標楷體" w:hint="eastAsia"/>
                  <w:lang w:eastAsia="zh-HK"/>
                </w:rPr>
                <w:delText>、不發送</w:delText>
              </w:r>
              <w:r w:rsidDel="009661CB">
                <w:rPr>
                  <w:rFonts w:hAnsi="標楷體" w:hint="eastAsia"/>
                  <w:lang w:eastAsia="zh-HK"/>
                </w:rPr>
                <w:delText>簡訊</w:delText>
              </w:r>
              <w:r w:rsidR="00540E0A" w:rsidDel="009661CB">
                <w:rPr>
                  <w:rFonts w:hAnsi="標楷體" w:hint="eastAsia"/>
                  <w:lang w:eastAsia="zh-HK"/>
                </w:rPr>
                <w:delText>/</w:delText>
              </w:r>
              <w:r w:rsidDel="009661CB">
                <w:rPr>
                  <w:rFonts w:hAnsi="標楷體" w:hint="eastAsia"/>
                </w:rPr>
                <w:delText>email</w:delText>
              </w:r>
              <w:r w:rsidR="00540E0A" w:rsidRPr="009B2BD3" w:rsidDel="009661CB">
                <w:rPr>
                  <w:rFonts w:hAnsi="標楷體" w:hint="eastAsia"/>
                </w:rPr>
                <w:delText>通知</w:delText>
              </w:r>
              <w:r w:rsidR="00540E0A" w:rsidDel="009661CB">
                <w:rPr>
                  <w:rFonts w:hAnsi="標楷體" w:hint="eastAsia"/>
                  <w:lang w:eastAsia="zh-HK"/>
                </w:rPr>
                <w:delText>時執行本交易。</w:delText>
              </w:r>
              <w:bookmarkStart w:id="13025" w:name="_Toc71199743"/>
              <w:bookmarkEnd w:id="13025"/>
            </w:del>
          </w:p>
        </w:tc>
        <w:bookmarkStart w:id="13026" w:name="_Toc71199744"/>
        <w:bookmarkEnd w:id="13026"/>
      </w:tr>
      <w:tr w:rsidR="000C4AE9" w:rsidRPr="009B2BD3" w:rsidDel="009661CB" w14:paraId="6F55B825" w14:textId="124B7AEA" w:rsidTr="00951666">
        <w:trPr>
          <w:trHeight w:val="277"/>
          <w:del w:id="1302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7F58BF" w14:textId="0E744730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28" w:author="Fegie" w:date="2021-04-28T12:03:00Z"/>
                <w:rFonts w:hAnsi="標楷體"/>
              </w:rPr>
              <w:pPrChange w:id="13029" w:author="Fegie" w:date="2021-04-28T12:03:00Z">
                <w:pPr/>
              </w:pPrChange>
            </w:pPr>
            <w:del w:id="13030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3031" w:name="_Toc71199745"/>
              <w:bookmarkEnd w:id="1303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7C6C5A" w14:textId="1DDBBF6D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32" w:author="Fegie" w:date="2021-04-28T12:03:00Z"/>
                <w:rFonts w:hAnsi="標楷體"/>
              </w:rPr>
              <w:pPrChange w:id="13033" w:author="Fegie" w:date="2021-04-28T12:03:00Z">
                <w:pPr/>
              </w:pPrChange>
            </w:pPr>
            <w:bookmarkStart w:id="13034" w:name="_Toc71199746"/>
            <w:bookmarkEnd w:id="13034"/>
          </w:p>
        </w:tc>
        <w:bookmarkStart w:id="13035" w:name="_Toc71199747"/>
        <w:bookmarkEnd w:id="13035"/>
      </w:tr>
      <w:tr w:rsidR="000C4AE9" w:rsidRPr="009B2BD3" w:rsidDel="009661CB" w14:paraId="762DAFD3" w14:textId="65D51FF5" w:rsidTr="00951666">
        <w:trPr>
          <w:trHeight w:val="773"/>
          <w:del w:id="1303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866298" w14:textId="22C43832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37" w:author="Fegie" w:date="2021-04-28T12:03:00Z"/>
                <w:rFonts w:hAnsi="標楷體"/>
              </w:rPr>
              <w:pPrChange w:id="13038" w:author="Fegie" w:date="2021-04-28T12:03:00Z">
                <w:pPr/>
              </w:pPrChange>
            </w:pPr>
            <w:del w:id="13039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3040" w:name="_Toc71199748"/>
              <w:bookmarkEnd w:id="1304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814480" w14:textId="5CACA224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41" w:author="Fegie" w:date="2021-04-28T12:03:00Z"/>
                <w:rFonts w:hAnsi="標楷體"/>
              </w:rPr>
              <w:pPrChange w:id="13042" w:author="Fegie" w:date="2021-04-28T12:03:00Z">
                <w:pPr/>
              </w:pPrChange>
            </w:pPr>
            <w:bookmarkStart w:id="13043" w:name="_Toc71199749"/>
            <w:bookmarkEnd w:id="13043"/>
          </w:p>
        </w:tc>
        <w:bookmarkStart w:id="13044" w:name="_Toc71199750"/>
        <w:bookmarkEnd w:id="13044"/>
      </w:tr>
      <w:tr w:rsidR="000C4AE9" w:rsidRPr="009B2BD3" w:rsidDel="009661CB" w14:paraId="09256F50" w14:textId="0A43483E" w:rsidTr="00951666">
        <w:trPr>
          <w:trHeight w:val="321"/>
          <w:del w:id="1304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BF1CE0" w14:textId="49BA7E1C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46" w:author="Fegie" w:date="2021-04-28T12:03:00Z"/>
                <w:rFonts w:hAnsi="標楷體"/>
              </w:rPr>
              <w:pPrChange w:id="13047" w:author="Fegie" w:date="2021-04-28T12:03:00Z">
                <w:pPr/>
              </w:pPrChange>
            </w:pPr>
            <w:del w:id="13048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3049" w:name="_Toc71199751"/>
              <w:bookmarkEnd w:id="1304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C39485" w14:textId="1284C341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50" w:author="Fegie" w:date="2021-04-28T12:03:00Z"/>
                <w:rFonts w:hAnsi="標楷體"/>
              </w:rPr>
              <w:pPrChange w:id="13051" w:author="Fegie" w:date="2021-04-28T12:03:00Z">
                <w:pPr/>
              </w:pPrChange>
            </w:pPr>
            <w:bookmarkStart w:id="13052" w:name="_Toc71199752"/>
            <w:bookmarkEnd w:id="13052"/>
          </w:p>
        </w:tc>
        <w:bookmarkStart w:id="13053" w:name="_Toc71199753"/>
        <w:bookmarkEnd w:id="13053"/>
      </w:tr>
      <w:tr w:rsidR="000C4AE9" w:rsidRPr="009B2BD3" w:rsidDel="009661CB" w14:paraId="489B9A51" w14:textId="56E51936" w:rsidTr="00951666">
        <w:trPr>
          <w:trHeight w:val="1311"/>
          <w:del w:id="1305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2BFDFD" w14:textId="2996F5B7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55" w:author="Fegie" w:date="2021-04-28T12:03:00Z"/>
                <w:rFonts w:hAnsi="標楷體"/>
              </w:rPr>
              <w:pPrChange w:id="13056" w:author="Fegie" w:date="2021-04-28T12:03:00Z">
                <w:pPr/>
              </w:pPrChange>
            </w:pPr>
            <w:del w:id="13057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3058" w:name="_Toc71199754"/>
              <w:bookmarkEnd w:id="1305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BBE060" w14:textId="1F5D3C75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59" w:author="Fegie" w:date="2021-04-28T12:03:00Z"/>
                <w:rFonts w:hAnsi="標楷體"/>
              </w:rPr>
              <w:pPrChange w:id="13060" w:author="Fegie" w:date="2021-04-28T12:03:00Z">
                <w:pPr/>
              </w:pPrChange>
            </w:pPr>
            <w:bookmarkStart w:id="13061" w:name="_Toc71199755"/>
            <w:bookmarkEnd w:id="13061"/>
          </w:p>
        </w:tc>
        <w:bookmarkStart w:id="13062" w:name="_Toc71199756"/>
        <w:bookmarkEnd w:id="13062"/>
      </w:tr>
      <w:tr w:rsidR="000C4AE9" w:rsidRPr="009B2BD3" w:rsidDel="009661CB" w14:paraId="28F13CB0" w14:textId="34BAC8DC" w:rsidTr="00951666">
        <w:trPr>
          <w:trHeight w:val="278"/>
          <w:del w:id="1306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7BEE4B" w14:textId="45538A24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64" w:author="Fegie" w:date="2021-04-28T12:03:00Z"/>
                <w:rFonts w:hAnsi="標楷體"/>
              </w:rPr>
              <w:pPrChange w:id="13065" w:author="Fegie" w:date="2021-04-28T12:03:00Z">
                <w:pPr/>
              </w:pPrChange>
            </w:pPr>
            <w:del w:id="13066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3067" w:name="_Toc71199757"/>
              <w:bookmarkEnd w:id="1306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71770E" w14:textId="30E74E7C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68" w:author="Fegie" w:date="2021-04-28T12:03:00Z"/>
                <w:rFonts w:hAnsi="標楷體"/>
              </w:rPr>
              <w:pPrChange w:id="13069" w:author="Fegie" w:date="2021-04-28T12:03:00Z">
                <w:pPr/>
              </w:pPrChange>
            </w:pPr>
            <w:bookmarkStart w:id="13070" w:name="_Toc71199758"/>
            <w:bookmarkEnd w:id="13070"/>
          </w:p>
        </w:tc>
        <w:bookmarkStart w:id="13071" w:name="_Toc71199759"/>
        <w:bookmarkEnd w:id="13071"/>
      </w:tr>
      <w:tr w:rsidR="000C4AE9" w:rsidRPr="009B2BD3" w:rsidDel="009661CB" w14:paraId="0ED5012D" w14:textId="0738B753" w:rsidTr="00951666">
        <w:trPr>
          <w:trHeight w:val="358"/>
          <w:del w:id="1307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B1F54B" w14:textId="48C5A64F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73" w:author="Fegie" w:date="2021-04-28T12:03:00Z"/>
                <w:rFonts w:hAnsi="標楷體"/>
              </w:rPr>
              <w:pPrChange w:id="13074" w:author="Fegie" w:date="2021-04-28T12:03:00Z">
                <w:pPr/>
              </w:pPrChange>
            </w:pPr>
            <w:del w:id="13075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3076" w:name="_Toc71199760"/>
              <w:bookmarkEnd w:id="1307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1C116B" w14:textId="618A06EE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77" w:author="Fegie" w:date="2021-04-28T12:03:00Z"/>
                <w:rFonts w:hAnsi="標楷體"/>
              </w:rPr>
              <w:pPrChange w:id="13078" w:author="Fegie" w:date="2021-04-28T12:03:00Z">
                <w:pPr/>
              </w:pPrChange>
            </w:pPr>
            <w:bookmarkStart w:id="13079" w:name="_Toc71199761"/>
            <w:bookmarkEnd w:id="13079"/>
          </w:p>
        </w:tc>
        <w:bookmarkStart w:id="13080" w:name="_Toc71199762"/>
        <w:bookmarkEnd w:id="13080"/>
      </w:tr>
      <w:tr w:rsidR="000C4AE9" w:rsidRPr="009B2BD3" w:rsidDel="009661CB" w14:paraId="0FC9F2D2" w14:textId="5FE31505" w:rsidTr="00951666">
        <w:trPr>
          <w:trHeight w:val="278"/>
          <w:del w:id="1308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9AE3E1" w14:textId="3404DCB1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82" w:author="Fegie" w:date="2021-04-28T12:03:00Z"/>
                <w:rFonts w:hAnsi="標楷體"/>
              </w:rPr>
              <w:pPrChange w:id="13083" w:author="Fegie" w:date="2021-04-28T12:03:00Z">
                <w:pPr/>
              </w:pPrChange>
            </w:pPr>
            <w:del w:id="13084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3085" w:name="_Toc71199763"/>
              <w:bookmarkEnd w:id="1308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2501FB" w14:textId="39933849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86" w:author="Fegie" w:date="2021-04-28T12:03:00Z"/>
                <w:rFonts w:hAnsi="標楷體"/>
              </w:rPr>
              <w:pPrChange w:id="13087" w:author="Fegie" w:date="2021-04-28T12:03:00Z">
                <w:pPr/>
              </w:pPrChange>
            </w:pPr>
            <w:bookmarkStart w:id="13088" w:name="_Toc71199764"/>
            <w:bookmarkEnd w:id="13088"/>
          </w:p>
        </w:tc>
        <w:bookmarkStart w:id="13089" w:name="_Toc71199765"/>
        <w:bookmarkEnd w:id="13089"/>
      </w:tr>
    </w:tbl>
    <w:p w14:paraId="517526D9" w14:textId="25AA4C1E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090" w:author="Fegie" w:date="2021-04-28T12:03:00Z"/>
          <w:rFonts w:hAnsi="標楷體"/>
        </w:rPr>
        <w:pPrChange w:id="13091" w:author="Fegie" w:date="2021-04-28T12:03:00Z">
          <w:pPr/>
        </w:pPrChange>
      </w:pPr>
      <w:bookmarkStart w:id="13092" w:name="_Toc71199766"/>
      <w:bookmarkEnd w:id="13092"/>
    </w:p>
    <w:p w14:paraId="16603464" w14:textId="1136D293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093" w:author="Fegie" w:date="2021-04-28T12:03:00Z"/>
          <w:rFonts w:hAnsi="標楷體"/>
        </w:rPr>
        <w:pPrChange w:id="13094" w:author="Fegie" w:date="2021-04-28T12:03:00Z">
          <w:pPr/>
        </w:pPrChange>
      </w:pPr>
      <w:bookmarkStart w:id="13095" w:name="_Toc71199767"/>
      <w:bookmarkEnd w:id="13095"/>
    </w:p>
    <w:p w14:paraId="03C6A6D7" w14:textId="7F39034D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096" w:author="Fegie" w:date="2021-04-28T12:03:00Z"/>
          <w:rFonts w:hAnsi="標楷體"/>
        </w:rPr>
        <w:pPrChange w:id="13097" w:author="Fegie" w:date="2021-04-28T12:03:00Z">
          <w:pPr/>
        </w:pPrChange>
      </w:pPr>
      <w:bookmarkStart w:id="13098" w:name="_Toc71199768"/>
      <w:bookmarkEnd w:id="13098"/>
    </w:p>
    <w:p w14:paraId="76FB36A8" w14:textId="4940A020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099" w:author="Fegie" w:date="2021-04-28T12:03:00Z"/>
          <w:rFonts w:hAnsi="標楷體"/>
        </w:rPr>
        <w:pPrChange w:id="13100" w:author="Fegie" w:date="2021-04-28T12:03:00Z">
          <w:pPr/>
        </w:pPrChange>
      </w:pPr>
      <w:bookmarkStart w:id="13101" w:name="_Toc71199769"/>
      <w:bookmarkEnd w:id="13101"/>
    </w:p>
    <w:p w14:paraId="1E6CBFD9" w14:textId="4F4BCEE8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02" w:author="Fegie" w:date="2021-04-28T12:03:00Z"/>
          <w:rFonts w:hAnsi="標楷體"/>
        </w:rPr>
        <w:pPrChange w:id="13103" w:author="Fegie" w:date="2021-04-28T12:03:00Z">
          <w:pPr/>
        </w:pPrChange>
      </w:pPr>
      <w:bookmarkStart w:id="13104" w:name="_Toc71199770"/>
      <w:bookmarkEnd w:id="13104"/>
    </w:p>
    <w:p w14:paraId="4D08A233" w14:textId="2A4D679C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05" w:author="Fegie" w:date="2021-04-28T12:03:00Z"/>
          <w:rFonts w:hAnsi="標楷體"/>
        </w:rPr>
        <w:pPrChange w:id="13106" w:author="Fegie" w:date="2021-04-28T12:03:00Z">
          <w:pPr/>
        </w:pPrChange>
      </w:pPr>
      <w:bookmarkStart w:id="13107" w:name="_Toc71199771"/>
      <w:bookmarkEnd w:id="13107"/>
    </w:p>
    <w:p w14:paraId="5F436B79" w14:textId="768C9087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08" w:author="Fegie" w:date="2021-04-28T12:03:00Z"/>
          <w:rFonts w:hAnsi="標楷體"/>
        </w:rPr>
        <w:pPrChange w:id="13109" w:author="Fegie" w:date="2021-04-28T12:03:00Z">
          <w:pPr/>
        </w:pPrChange>
      </w:pPr>
      <w:bookmarkStart w:id="13110" w:name="_Toc71199772"/>
      <w:bookmarkEnd w:id="13110"/>
    </w:p>
    <w:p w14:paraId="387EDED8" w14:textId="2F2D667F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11" w:author="Fegie" w:date="2021-04-28T12:03:00Z"/>
          <w:rFonts w:hAnsi="標楷體"/>
        </w:rPr>
        <w:pPrChange w:id="13112" w:author="Fegie" w:date="2021-04-28T12:03:00Z">
          <w:pPr/>
        </w:pPrChange>
      </w:pPr>
      <w:del w:id="13113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7637CECB" w14:textId="7FE6D5F5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14" w:author="Fegie" w:date="2021-04-28T12:03:00Z"/>
          <w:rFonts w:hAnsi="標楷體"/>
        </w:rPr>
        <w:pPrChange w:id="13115" w:author="Fegie" w:date="2021-04-28T12:03:00Z">
          <w:pPr>
            <w:pStyle w:val="a"/>
          </w:pPr>
        </w:pPrChange>
      </w:pPr>
      <w:del w:id="13116" w:author="Fegie" w:date="2021-04-28T12:03:00Z">
        <w:r w:rsidRPr="009B2BD3" w:rsidDel="009661CB">
          <w:rPr>
            <w:rFonts w:hAnsi="標楷體"/>
          </w:rPr>
          <w:delText>UI畫面</w:delText>
        </w:r>
        <w:bookmarkStart w:id="13117" w:name="_Toc71199773"/>
        <w:bookmarkEnd w:id="13117"/>
      </w:del>
    </w:p>
    <w:p w14:paraId="56054924" w14:textId="638ADCEE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18" w:author="Fegie" w:date="2021-04-28T12:03:00Z"/>
          <w:rFonts w:hAnsi="標楷體"/>
        </w:rPr>
        <w:pPrChange w:id="13119" w:author="Fegie" w:date="2021-04-28T12:03:00Z">
          <w:pPr>
            <w:pStyle w:val="42"/>
            <w:spacing w:after="72"/>
            <w:ind w:left="1133"/>
          </w:pPr>
        </w:pPrChange>
      </w:pPr>
      <w:del w:id="13120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r w:rsidR="00014E2F" w:rsidRPr="009B2BD3" w:rsidDel="009661CB">
          <w:rPr>
            <w:rFonts w:hAnsi="標楷體" w:hint="eastAsia"/>
          </w:rPr>
          <w:delText xml:space="preserve"> </w:delText>
        </w:r>
        <w:bookmarkStart w:id="13121" w:name="_Toc71199774"/>
        <w:bookmarkEnd w:id="13121"/>
      </w:del>
    </w:p>
    <w:p w14:paraId="23D3CC9C" w14:textId="002917D4" w:rsidR="004E6356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13122" w:author="Fegie" w:date="2021-04-28T12:03:00Z"/>
          <w:rFonts w:hAnsi="標楷體"/>
        </w:rPr>
        <w:pPrChange w:id="13123" w:author="Fegie" w:date="2021-04-28T12:03:00Z">
          <w:pPr>
            <w:pStyle w:val="42"/>
            <w:spacing w:after="72"/>
            <w:ind w:leftChars="0" w:left="0"/>
          </w:pPr>
        </w:pPrChange>
      </w:pPr>
      <w:del w:id="13124" w:author="Fegie" w:date="2021-04-28T12:03:00Z">
        <w:r w:rsidRPr="009B2BD3" w:rsidDel="009661CB">
          <w:rPr>
            <w:rFonts w:hAnsi="標楷體"/>
            <w:noProof/>
          </w:rPr>
          <w:drawing>
            <wp:inline distT="0" distB="0" distL="0" distR="0" wp14:anchorId="26FF49BD" wp14:editId="2ABCAAFB">
              <wp:extent cx="6826250" cy="2711450"/>
              <wp:effectExtent l="0" t="0" r="0" b="0"/>
              <wp:docPr id="2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26250" cy="271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9B2BD3" w:rsidDel="009661CB">
          <w:rPr>
            <w:rFonts w:hAnsi="標楷體"/>
            <w:noProof/>
          </w:rPr>
          <w:drawing>
            <wp:inline distT="0" distB="0" distL="0" distR="0" wp14:anchorId="22F8386D" wp14:editId="27996DE3">
              <wp:extent cx="6826250" cy="2216150"/>
              <wp:effectExtent l="0" t="0" r="0" b="0"/>
              <wp:docPr id="2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26250" cy="2216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13125" w:name="_Toc71199775"/>
        <w:bookmarkEnd w:id="13125"/>
      </w:del>
    </w:p>
    <w:p w14:paraId="0F5D510B" w14:textId="4383D4B1" w:rsidR="00540E0A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126" w:author="Fegie" w:date="2021-04-28T12:03:00Z"/>
          <w:rFonts w:hAnsi="標楷體"/>
        </w:rPr>
        <w:pPrChange w:id="13127" w:author="Fegie" w:date="2021-04-28T12:03:00Z">
          <w:pPr>
            <w:pStyle w:val="a"/>
            <w:numPr>
              <w:numId w:val="0"/>
            </w:numPr>
            <w:tabs>
              <w:tab w:val="clear" w:pos="1559"/>
            </w:tabs>
            <w:ind w:left="0" w:firstLine="0"/>
          </w:pPr>
        </w:pPrChange>
      </w:pPr>
      <w:bookmarkStart w:id="13128" w:name="_Toc71199776"/>
      <w:bookmarkEnd w:id="13128"/>
    </w:p>
    <w:p w14:paraId="09FADAB5" w14:textId="50E24D71" w:rsidR="00540E0A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129" w:author="Fegie" w:date="2021-04-28T12:03:00Z"/>
        </w:rPr>
        <w:pPrChange w:id="13130" w:author="Fegie" w:date="2021-04-28T12:03:00Z">
          <w:pPr>
            <w:widowControl/>
          </w:pPr>
        </w:pPrChange>
      </w:pPr>
      <w:del w:id="13131" w:author="Fegie" w:date="2021-04-28T12:03:00Z">
        <w:r w:rsidDel="009661CB">
          <w:br w:type="page"/>
        </w:r>
      </w:del>
    </w:p>
    <w:p w14:paraId="77A4FEB5" w14:textId="14C1B77A" w:rsidR="00540E0A" w:rsidRPr="00540E0A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132" w:author="Fegie" w:date="2021-04-28T12:03:00Z"/>
        </w:rPr>
        <w:pPrChange w:id="13133" w:author="Fegie" w:date="2021-04-28T12:03:00Z">
          <w:pPr/>
        </w:pPrChange>
      </w:pPr>
      <w:bookmarkStart w:id="13134" w:name="_Toc71199777"/>
      <w:bookmarkEnd w:id="13134"/>
    </w:p>
    <w:p w14:paraId="0FCC655C" w14:textId="51EC98DE" w:rsidR="000C4AE9" w:rsidRPr="009B2BD3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135" w:author="Fegie" w:date="2021-04-28T12:03:00Z"/>
          <w:rFonts w:hAnsi="標楷體"/>
        </w:rPr>
        <w:pPrChange w:id="13136" w:author="Fegie" w:date="2021-04-28T12:03:00Z">
          <w:pPr>
            <w:pStyle w:val="a"/>
          </w:pPr>
        </w:pPrChange>
      </w:pPr>
      <w:del w:id="13137" w:author="Fegie" w:date="2021-04-28T12:03:00Z">
        <w:r w:rsidRPr="009B2BD3" w:rsidDel="009661CB">
          <w:rPr>
            <w:rFonts w:hAnsi="標楷體" w:hint="eastAsia"/>
          </w:rPr>
          <w:delText>輸入</w:delText>
        </w:r>
        <w:r w:rsidR="000C4AE9" w:rsidRPr="009B2BD3" w:rsidDel="009661CB">
          <w:rPr>
            <w:rFonts w:hAnsi="標楷體"/>
          </w:rPr>
          <w:delText>畫面資料說明</w:delText>
        </w:r>
        <w:bookmarkStart w:id="13138" w:name="_Toc71199778"/>
        <w:bookmarkEnd w:id="13138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62"/>
        <w:gridCol w:w="1401"/>
        <w:gridCol w:w="2032"/>
        <w:gridCol w:w="1200"/>
        <w:gridCol w:w="1062"/>
        <w:gridCol w:w="1062"/>
        <w:gridCol w:w="1200"/>
        <w:gridCol w:w="1401"/>
      </w:tblGrid>
      <w:tr w:rsidR="00540E0A" w:rsidRPr="009B2BD3" w:rsidDel="009661CB" w14:paraId="5D6B04F0" w14:textId="684DF432" w:rsidTr="00540E0A">
        <w:trPr>
          <w:trHeight w:val="388"/>
          <w:jc w:val="center"/>
          <w:del w:id="13139" w:author="Fegie" w:date="2021-04-28T12:03:00Z"/>
        </w:trPr>
        <w:tc>
          <w:tcPr>
            <w:tcW w:w="558" w:type="dxa"/>
            <w:vMerge w:val="restart"/>
          </w:tcPr>
          <w:p w14:paraId="2F593AC9" w14:textId="3C9470F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40" w:author="Fegie" w:date="2021-04-28T12:03:00Z"/>
                <w:rFonts w:hAnsi="標楷體"/>
              </w:rPr>
              <w:pPrChange w:id="13141" w:author="Fegie" w:date="2021-04-28T12:03:00Z">
                <w:pPr/>
              </w:pPrChange>
            </w:pPr>
            <w:del w:id="13142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3143" w:name="_Toc71199779"/>
              <w:bookmarkEnd w:id="13143"/>
            </w:del>
          </w:p>
        </w:tc>
        <w:tc>
          <w:tcPr>
            <w:tcW w:w="2173" w:type="dxa"/>
            <w:vMerge w:val="restart"/>
          </w:tcPr>
          <w:p w14:paraId="0D310BFC" w14:textId="1073DD01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44" w:author="Fegie" w:date="2021-04-28T12:03:00Z"/>
                <w:rFonts w:hAnsi="標楷體"/>
              </w:rPr>
              <w:pPrChange w:id="13145" w:author="Fegie" w:date="2021-04-28T12:03:00Z">
                <w:pPr/>
              </w:pPrChange>
            </w:pPr>
            <w:del w:id="13146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3147" w:name="_Toc71199780"/>
              <w:bookmarkEnd w:id="13147"/>
            </w:del>
          </w:p>
        </w:tc>
        <w:tc>
          <w:tcPr>
            <w:tcW w:w="4898" w:type="dxa"/>
            <w:gridSpan w:val="5"/>
          </w:tcPr>
          <w:p w14:paraId="2DA589A8" w14:textId="2FB39DD4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48" w:author="Fegie" w:date="2021-04-28T12:03:00Z"/>
                <w:rFonts w:hAnsi="標楷體"/>
              </w:rPr>
              <w:pPrChange w:id="13149" w:author="Fegie" w:date="2021-04-28T12:03:00Z">
                <w:pPr>
                  <w:jc w:val="center"/>
                </w:pPr>
              </w:pPrChange>
            </w:pPr>
            <w:del w:id="13150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3151" w:name="_Toc71199781"/>
              <w:bookmarkEnd w:id="13151"/>
            </w:del>
          </w:p>
        </w:tc>
        <w:tc>
          <w:tcPr>
            <w:tcW w:w="3393" w:type="dxa"/>
            <w:vMerge w:val="restart"/>
          </w:tcPr>
          <w:p w14:paraId="429EB3F8" w14:textId="4C0B4B2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52" w:author="Fegie" w:date="2021-04-28T12:03:00Z"/>
                <w:rFonts w:hAnsi="標楷體"/>
              </w:rPr>
              <w:pPrChange w:id="13153" w:author="Fegie" w:date="2021-04-28T12:03:00Z">
                <w:pPr/>
              </w:pPrChange>
            </w:pPr>
            <w:del w:id="13154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3155" w:name="_Toc71199782"/>
              <w:bookmarkEnd w:id="13155"/>
            </w:del>
          </w:p>
        </w:tc>
        <w:bookmarkStart w:id="13156" w:name="_Toc71199783"/>
        <w:bookmarkEnd w:id="13156"/>
      </w:tr>
      <w:tr w:rsidR="00540E0A" w:rsidRPr="009B2BD3" w:rsidDel="009661CB" w14:paraId="02CD4D5F" w14:textId="5C21BCBB" w:rsidTr="00540E0A">
        <w:trPr>
          <w:trHeight w:val="244"/>
          <w:jc w:val="center"/>
          <w:del w:id="13157" w:author="Fegie" w:date="2021-04-28T12:03:00Z"/>
        </w:trPr>
        <w:tc>
          <w:tcPr>
            <w:tcW w:w="558" w:type="dxa"/>
            <w:vMerge/>
          </w:tcPr>
          <w:p w14:paraId="6DA94ED7" w14:textId="119E1FBF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58" w:author="Fegie" w:date="2021-04-28T12:03:00Z"/>
                <w:rFonts w:hAnsi="標楷體"/>
              </w:rPr>
              <w:pPrChange w:id="13159" w:author="Fegie" w:date="2021-04-28T12:03:00Z">
                <w:pPr/>
              </w:pPrChange>
            </w:pPr>
            <w:bookmarkStart w:id="13160" w:name="_Toc71199784"/>
            <w:bookmarkEnd w:id="13160"/>
          </w:p>
        </w:tc>
        <w:tc>
          <w:tcPr>
            <w:tcW w:w="2173" w:type="dxa"/>
            <w:vMerge/>
          </w:tcPr>
          <w:p w14:paraId="13427E47" w14:textId="7A34A658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61" w:author="Fegie" w:date="2021-04-28T12:03:00Z"/>
                <w:rFonts w:hAnsi="標楷體"/>
              </w:rPr>
              <w:pPrChange w:id="13162" w:author="Fegie" w:date="2021-04-28T12:03:00Z">
                <w:pPr/>
              </w:pPrChange>
            </w:pPr>
            <w:bookmarkStart w:id="13163" w:name="_Toc71199785"/>
            <w:bookmarkEnd w:id="13163"/>
          </w:p>
        </w:tc>
        <w:tc>
          <w:tcPr>
            <w:tcW w:w="1506" w:type="dxa"/>
          </w:tcPr>
          <w:p w14:paraId="78F31A1E" w14:textId="0128607E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64" w:author="Fegie" w:date="2021-04-28T12:03:00Z"/>
                <w:rFonts w:hAnsi="標楷體"/>
              </w:rPr>
              <w:pPrChange w:id="13165" w:author="Fegie" w:date="2021-04-28T12:03:00Z">
                <w:pPr/>
              </w:pPrChange>
            </w:pPr>
            <w:del w:id="13166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3167" w:name="_Toc71199786"/>
              <w:bookmarkEnd w:id="13167"/>
            </w:del>
          </w:p>
        </w:tc>
        <w:tc>
          <w:tcPr>
            <w:tcW w:w="1134" w:type="dxa"/>
          </w:tcPr>
          <w:p w14:paraId="213DF72C" w14:textId="7E747C1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68" w:author="Fegie" w:date="2021-04-28T12:03:00Z"/>
                <w:rFonts w:hAnsi="標楷體"/>
              </w:rPr>
              <w:pPrChange w:id="13169" w:author="Fegie" w:date="2021-04-28T12:03:00Z">
                <w:pPr/>
              </w:pPrChange>
            </w:pPr>
            <w:del w:id="13170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3171" w:name="_Toc71199787"/>
              <w:bookmarkEnd w:id="13171"/>
            </w:del>
          </w:p>
        </w:tc>
        <w:tc>
          <w:tcPr>
            <w:tcW w:w="850" w:type="dxa"/>
          </w:tcPr>
          <w:p w14:paraId="614019A4" w14:textId="215A19BA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72" w:author="Fegie" w:date="2021-04-28T12:03:00Z"/>
                <w:rFonts w:hAnsi="標楷體"/>
              </w:rPr>
              <w:pPrChange w:id="13173" w:author="Fegie" w:date="2021-04-28T12:03:00Z">
                <w:pPr/>
              </w:pPrChange>
            </w:pPr>
            <w:del w:id="13174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3175" w:name="_Toc71199788"/>
              <w:bookmarkEnd w:id="13175"/>
            </w:del>
          </w:p>
        </w:tc>
        <w:tc>
          <w:tcPr>
            <w:tcW w:w="832" w:type="dxa"/>
          </w:tcPr>
          <w:p w14:paraId="73248D6E" w14:textId="5EE6CB72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76" w:author="Fegie" w:date="2021-04-28T12:03:00Z"/>
                <w:rFonts w:hAnsi="標楷體"/>
              </w:rPr>
              <w:pPrChange w:id="13177" w:author="Fegie" w:date="2021-04-28T12:03:00Z">
                <w:pPr/>
              </w:pPrChange>
            </w:pPr>
            <w:del w:id="13178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3179" w:name="_Toc71199789"/>
              <w:bookmarkEnd w:id="13179"/>
            </w:del>
          </w:p>
        </w:tc>
        <w:tc>
          <w:tcPr>
            <w:tcW w:w="576" w:type="dxa"/>
          </w:tcPr>
          <w:p w14:paraId="5C52A188" w14:textId="4464CFB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80" w:author="Fegie" w:date="2021-04-28T12:03:00Z"/>
                <w:rFonts w:hAnsi="標楷體"/>
              </w:rPr>
              <w:pPrChange w:id="13181" w:author="Fegie" w:date="2021-04-28T12:03:00Z">
                <w:pPr/>
              </w:pPrChange>
            </w:pPr>
            <w:del w:id="13182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3183" w:name="_Toc71199790"/>
              <w:bookmarkEnd w:id="13183"/>
            </w:del>
          </w:p>
        </w:tc>
        <w:tc>
          <w:tcPr>
            <w:tcW w:w="3393" w:type="dxa"/>
            <w:vMerge/>
          </w:tcPr>
          <w:p w14:paraId="690BBFE3" w14:textId="6A806EA6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84" w:author="Fegie" w:date="2021-04-28T12:03:00Z"/>
                <w:rFonts w:hAnsi="標楷體"/>
              </w:rPr>
              <w:pPrChange w:id="13185" w:author="Fegie" w:date="2021-04-28T12:03:00Z">
                <w:pPr/>
              </w:pPrChange>
            </w:pPr>
            <w:bookmarkStart w:id="13186" w:name="_Toc71199791"/>
            <w:bookmarkEnd w:id="13186"/>
          </w:p>
        </w:tc>
        <w:bookmarkStart w:id="13187" w:name="_Toc71199792"/>
        <w:bookmarkEnd w:id="13187"/>
      </w:tr>
      <w:tr w:rsidR="00540E0A" w:rsidRPr="009B2BD3" w:rsidDel="009661CB" w14:paraId="69E525A3" w14:textId="12740DA5" w:rsidTr="00540E0A">
        <w:trPr>
          <w:trHeight w:val="244"/>
          <w:jc w:val="center"/>
          <w:del w:id="13188" w:author="Fegie" w:date="2021-04-28T12:03:00Z"/>
        </w:trPr>
        <w:tc>
          <w:tcPr>
            <w:tcW w:w="558" w:type="dxa"/>
          </w:tcPr>
          <w:p w14:paraId="191DEA30" w14:textId="0E23A88F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89" w:author="Fegie" w:date="2021-04-28T12:03:00Z"/>
                <w:rFonts w:hAnsi="標楷體"/>
              </w:rPr>
              <w:pPrChange w:id="13190" w:author="Fegie" w:date="2021-04-28T12:03:00Z">
                <w:pPr/>
              </w:pPrChange>
            </w:pPr>
            <w:del w:id="13191" w:author="Fegie" w:date="2021-04-28T12:03:00Z">
              <w:r w:rsidRPr="009B2BD3" w:rsidDel="009661CB">
                <w:rPr>
                  <w:rFonts w:hAnsi="標楷體" w:hint="eastAsia"/>
                </w:rPr>
                <w:delText>1.</w:delText>
              </w:r>
              <w:bookmarkStart w:id="13192" w:name="_Toc71199793"/>
              <w:bookmarkEnd w:id="13192"/>
            </w:del>
          </w:p>
        </w:tc>
        <w:tc>
          <w:tcPr>
            <w:tcW w:w="2173" w:type="dxa"/>
          </w:tcPr>
          <w:p w14:paraId="2BAE0184" w14:textId="4E6155E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93" w:author="Fegie" w:date="2021-04-28T12:03:00Z"/>
                <w:rFonts w:hAnsi="標楷體"/>
              </w:rPr>
              <w:pPrChange w:id="13194" w:author="Fegie" w:date="2021-04-28T12:03:00Z">
                <w:pPr/>
              </w:pPrChange>
            </w:pPr>
            <w:del w:id="13195" w:author="Fegie" w:date="2021-04-28T12:03:00Z">
              <w:r w:rsidRPr="009B2BD3" w:rsidDel="009661CB">
                <w:rPr>
                  <w:rFonts w:hAnsi="標楷體" w:hint="eastAsia"/>
                </w:rPr>
                <w:delText>功能</w:delText>
              </w:r>
              <w:bookmarkStart w:id="13196" w:name="_Toc71199794"/>
              <w:bookmarkEnd w:id="13196"/>
            </w:del>
          </w:p>
        </w:tc>
        <w:tc>
          <w:tcPr>
            <w:tcW w:w="1506" w:type="dxa"/>
          </w:tcPr>
          <w:p w14:paraId="4D7CF9C5" w14:textId="4F1265CF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97" w:author="Fegie" w:date="2021-04-28T12:03:00Z"/>
                <w:rFonts w:hAnsi="標楷體"/>
              </w:rPr>
              <w:pPrChange w:id="13198" w:author="Fegie" w:date="2021-04-28T12:03:00Z">
                <w:pPr/>
              </w:pPrChange>
            </w:pPr>
            <w:del w:id="13199" w:author="Fegie" w:date="2021-04-28T12:03:00Z">
              <w:r w:rsidDel="009661CB">
                <w:rPr>
                  <w:rFonts w:hAnsi="標楷體"/>
                </w:rPr>
                <w:delText>9</w:delText>
              </w:r>
              <w:bookmarkStart w:id="13200" w:name="_Toc71199795"/>
              <w:bookmarkEnd w:id="13200"/>
            </w:del>
          </w:p>
        </w:tc>
        <w:tc>
          <w:tcPr>
            <w:tcW w:w="1134" w:type="dxa"/>
          </w:tcPr>
          <w:p w14:paraId="4E86EC15" w14:textId="0FD88687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01" w:author="Fegie" w:date="2021-04-28T12:03:00Z"/>
                <w:rFonts w:hAnsi="標楷體"/>
              </w:rPr>
              <w:pPrChange w:id="13202" w:author="Fegie" w:date="2021-04-28T12:03:00Z">
                <w:pPr/>
              </w:pPrChange>
            </w:pPr>
            <w:bookmarkStart w:id="13203" w:name="_Toc71199796"/>
            <w:bookmarkEnd w:id="13203"/>
          </w:p>
        </w:tc>
        <w:tc>
          <w:tcPr>
            <w:tcW w:w="850" w:type="dxa"/>
          </w:tcPr>
          <w:p w14:paraId="291BC296" w14:textId="1DBC7E9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04" w:author="Fegie" w:date="2021-04-28T12:03:00Z"/>
                <w:rFonts w:hAnsi="標楷體"/>
              </w:rPr>
              <w:pPrChange w:id="13205" w:author="Fegie" w:date="2021-04-28T12:03:00Z">
                <w:pPr/>
              </w:pPrChange>
            </w:pPr>
            <w:del w:id="13206" w:author="Fegie" w:date="2021-04-28T12:03:00Z">
              <w:r w:rsidRPr="009B2BD3" w:rsidDel="009661CB">
                <w:rPr>
                  <w:rFonts w:hAnsi="標楷體" w:hint="eastAsia"/>
                </w:rPr>
                <w:delText>下拉式選單</w:delText>
              </w:r>
              <w:bookmarkStart w:id="13207" w:name="_Toc71199797"/>
              <w:bookmarkEnd w:id="13207"/>
            </w:del>
          </w:p>
        </w:tc>
        <w:tc>
          <w:tcPr>
            <w:tcW w:w="832" w:type="dxa"/>
          </w:tcPr>
          <w:p w14:paraId="2904CFFB" w14:textId="5E8B208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08" w:author="Fegie" w:date="2021-04-28T12:03:00Z"/>
                <w:rFonts w:hAnsi="標楷體"/>
              </w:rPr>
              <w:pPrChange w:id="13209" w:author="Fegie" w:date="2021-04-28T12:03:00Z">
                <w:pPr/>
              </w:pPrChange>
            </w:pPr>
            <w:del w:id="13210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3211" w:name="_Toc71199798"/>
              <w:bookmarkEnd w:id="13211"/>
            </w:del>
          </w:p>
        </w:tc>
        <w:tc>
          <w:tcPr>
            <w:tcW w:w="576" w:type="dxa"/>
          </w:tcPr>
          <w:p w14:paraId="38ABA1B5" w14:textId="1A6AB142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12" w:author="Fegie" w:date="2021-04-28T12:03:00Z"/>
                <w:rFonts w:hAnsi="標楷體"/>
              </w:rPr>
              <w:pPrChange w:id="13213" w:author="Fegie" w:date="2021-04-28T12:03:00Z">
                <w:pPr/>
              </w:pPrChange>
            </w:pPr>
            <w:bookmarkStart w:id="13214" w:name="_Toc71199799"/>
            <w:bookmarkEnd w:id="13214"/>
          </w:p>
        </w:tc>
        <w:tc>
          <w:tcPr>
            <w:tcW w:w="3393" w:type="dxa"/>
          </w:tcPr>
          <w:p w14:paraId="2B676835" w14:textId="09F4C56F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15" w:author="Fegie" w:date="2021-04-28T12:03:00Z"/>
                <w:rFonts w:hAnsi="標楷體"/>
              </w:rPr>
              <w:pPrChange w:id="13216" w:author="Fegie" w:date="2021-04-28T12:03:00Z">
                <w:pPr/>
              </w:pPrChange>
            </w:pPr>
            <w:del w:id="13217" w:author="Fegie" w:date="2021-04-28T12:03:00Z">
              <w:r w:rsidRPr="009B2BD3" w:rsidDel="009661CB">
                <w:rPr>
                  <w:rFonts w:hAnsi="標楷體" w:hint="eastAsia"/>
                </w:rPr>
                <w:delText>i.必須輸入</w:delText>
              </w:r>
              <w:bookmarkStart w:id="13218" w:name="_Toc71199800"/>
              <w:bookmarkEnd w:id="13218"/>
            </w:del>
          </w:p>
          <w:p w14:paraId="39158FB9" w14:textId="68DC7B1F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19" w:author="Fegie" w:date="2021-04-28T12:03:00Z"/>
                <w:rFonts w:hAnsi="標楷體"/>
              </w:rPr>
              <w:pPrChange w:id="13220" w:author="Fegie" w:date="2021-04-28T12:03:00Z">
                <w:pPr/>
              </w:pPrChange>
            </w:pPr>
            <w:del w:id="13221" w:author="Fegie" w:date="2021-04-28T12:03:00Z">
              <w:r w:rsidRPr="009B2BD3" w:rsidDel="009661CB">
                <w:rPr>
                  <w:rFonts w:hAnsi="標楷體" w:hint="eastAsia"/>
                </w:rPr>
                <w:delText>1: 新增</w:delText>
              </w:r>
              <w:bookmarkStart w:id="13222" w:name="_Toc71199801"/>
              <w:bookmarkEnd w:id="13222"/>
            </w:del>
          </w:p>
          <w:p w14:paraId="0B377737" w14:textId="4EEA6D68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23" w:author="Fegie" w:date="2021-04-28T12:03:00Z"/>
                <w:rFonts w:hAnsi="標楷體"/>
                <w:strike/>
                <w:color w:val="FF0000"/>
              </w:rPr>
              <w:pPrChange w:id="13224" w:author="Fegie" w:date="2021-04-28T12:03:00Z">
                <w:pPr/>
              </w:pPrChange>
            </w:pPr>
            <w:del w:id="13225" w:author="Fegie" w:date="2021-04-28T12:03:00Z">
              <w:r w:rsidRPr="009B2BD3" w:rsidDel="009661CB">
                <w:rPr>
                  <w:rFonts w:hAnsi="標楷體" w:hint="eastAsia"/>
                </w:rPr>
                <w:delText>2</w:delText>
              </w:r>
              <w:r w:rsidRPr="009B2BD3" w:rsidDel="009661CB">
                <w:rPr>
                  <w:rFonts w:hAnsi="標楷體"/>
                </w:rPr>
                <w:delText>:</w:delText>
              </w:r>
              <w:r w:rsidRPr="009B2BD3" w:rsidDel="009661CB">
                <w:rPr>
                  <w:rFonts w:hAnsi="標楷體" w:hint="eastAsia"/>
                </w:rPr>
                <w:delText xml:space="preserve"> 修改</w:delText>
              </w:r>
              <w:bookmarkStart w:id="13226" w:name="_Toc71199802"/>
              <w:bookmarkEnd w:id="13226"/>
            </w:del>
          </w:p>
        </w:tc>
        <w:bookmarkStart w:id="13227" w:name="_Toc71199803"/>
        <w:bookmarkEnd w:id="13227"/>
      </w:tr>
      <w:tr w:rsidR="00540E0A" w:rsidRPr="009B2BD3" w:rsidDel="009661CB" w14:paraId="4C761573" w14:textId="4EABDA74" w:rsidTr="00540E0A">
        <w:trPr>
          <w:trHeight w:val="291"/>
          <w:jc w:val="center"/>
          <w:del w:id="13228" w:author="Fegie" w:date="2021-04-28T12:03:00Z"/>
        </w:trPr>
        <w:tc>
          <w:tcPr>
            <w:tcW w:w="558" w:type="dxa"/>
          </w:tcPr>
          <w:p w14:paraId="16E1C1F2" w14:textId="635B6B6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29" w:author="Fegie" w:date="2021-04-28T12:03:00Z"/>
                <w:rFonts w:hAnsi="標楷體"/>
              </w:rPr>
              <w:pPrChange w:id="13230" w:author="Fegie" w:date="2021-04-28T12:03:00Z">
                <w:pPr/>
              </w:pPrChange>
            </w:pPr>
            <w:del w:id="13231" w:author="Fegie" w:date="2021-04-28T12:03:00Z">
              <w:r w:rsidRPr="00540E0A" w:rsidDel="009661CB">
                <w:rPr>
                  <w:rFonts w:hAnsi="標楷體" w:hint="eastAsia"/>
                </w:rPr>
                <w:delText>2</w:delText>
              </w:r>
              <w:bookmarkStart w:id="13232" w:name="_Toc71199804"/>
              <w:bookmarkEnd w:id="13232"/>
            </w:del>
          </w:p>
        </w:tc>
        <w:tc>
          <w:tcPr>
            <w:tcW w:w="2173" w:type="dxa"/>
          </w:tcPr>
          <w:p w14:paraId="6DDA31AF" w14:textId="67FFAF3A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33" w:author="Fegie" w:date="2021-04-28T12:03:00Z"/>
                <w:rFonts w:hAnsi="標楷體"/>
              </w:rPr>
              <w:pPrChange w:id="13234" w:author="Fegie" w:date="2021-04-28T12:03:00Z">
                <w:pPr/>
              </w:pPrChange>
            </w:pPr>
            <w:del w:id="13235" w:author="Fegie" w:date="2021-04-28T12:03:00Z">
              <w:r w:rsidRPr="00540E0A" w:rsidDel="009661CB">
                <w:rPr>
                  <w:rFonts w:hAnsi="標楷體" w:hint="eastAsia"/>
                </w:rPr>
                <w:delText>戶號</w:delText>
              </w:r>
              <w:bookmarkStart w:id="13236" w:name="_Toc71199805"/>
              <w:bookmarkEnd w:id="13236"/>
            </w:del>
          </w:p>
        </w:tc>
        <w:tc>
          <w:tcPr>
            <w:tcW w:w="1506" w:type="dxa"/>
          </w:tcPr>
          <w:p w14:paraId="66B0FF6E" w14:textId="25325A20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37" w:author="Fegie" w:date="2021-04-28T12:03:00Z"/>
                <w:rFonts w:hAnsi="標楷體"/>
              </w:rPr>
              <w:pPrChange w:id="13238" w:author="Fegie" w:date="2021-04-28T12:03:00Z">
                <w:pPr/>
              </w:pPrChange>
            </w:pPr>
            <w:del w:id="13239" w:author="Fegie" w:date="2021-04-28T12:03:00Z">
              <w:r w:rsidDel="009661CB">
                <w:rPr>
                  <w:rFonts w:hAnsi="標楷體"/>
                </w:rPr>
                <w:delText>9999999</w:delText>
              </w:r>
              <w:bookmarkStart w:id="13240" w:name="_Toc71199806"/>
              <w:bookmarkEnd w:id="13240"/>
            </w:del>
          </w:p>
        </w:tc>
        <w:tc>
          <w:tcPr>
            <w:tcW w:w="1134" w:type="dxa"/>
          </w:tcPr>
          <w:p w14:paraId="2F441EB7" w14:textId="17B8354D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41" w:author="Fegie" w:date="2021-04-28T12:03:00Z"/>
                <w:rFonts w:hAnsi="標楷體"/>
              </w:rPr>
              <w:pPrChange w:id="13242" w:author="Fegie" w:date="2021-04-28T12:03:00Z">
                <w:pPr/>
              </w:pPrChange>
            </w:pPr>
            <w:bookmarkStart w:id="13243" w:name="_Toc71199807"/>
            <w:bookmarkEnd w:id="13243"/>
          </w:p>
        </w:tc>
        <w:tc>
          <w:tcPr>
            <w:tcW w:w="850" w:type="dxa"/>
          </w:tcPr>
          <w:p w14:paraId="635B20B4" w14:textId="10E17CE1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44" w:author="Fegie" w:date="2021-04-28T12:03:00Z"/>
                <w:rFonts w:hAnsi="標楷體"/>
              </w:rPr>
              <w:pPrChange w:id="13245" w:author="Fegie" w:date="2021-04-28T12:03:00Z">
                <w:pPr/>
              </w:pPrChange>
            </w:pPr>
            <w:bookmarkStart w:id="13246" w:name="_Toc71199808"/>
            <w:bookmarkEnd w:id="13246"/>
          </w:p>
        </w:tc>
        <w:tc>
          <w:tcPr>
            <w:tcW w:w="832" w:type="dxa"/>
          </w:tcPr>
          <w:p w14:paraId="3A028B82" w14:textId="1C420C7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47" w:author="Fegie" w:date="2021-04-28T12:03:00Z"/>
                <w:rFonts w:hAnsi="標楷體"/>
              </w:rPr>
              <w:pPrChange w:id="13248" w:author="Fegie" w:date="2021-04-28T12:03:00Z">
                <w:pPr/>
              </w:pPrChange>
            </w:pPr>
            <w:del w:id="13249" w:author="Fegie" w:date="2021-04-28T12:03:00Z">
              <w:r w:rsidRPr="00540E0A" w:rsidDel="009661CB">
                <w:rPr>
                  <w:rFonts w:hAnsi="標楷體" w:hint="eastAsia"/>
                </w:rPr>
                <w:delText>V</w:delText>
              </w:r>
              <w:bookmarkStart w:id="13250" w:name="_Toc71199809"/>
              <w:bookmarkEnd w:id="13250"/>
            </w:del>
          </w:p>
        </w:tc>
        <w:tc>
          <w:tcPr>
            <w:tcW w:w="576" w:type="dxa"/>
          </w:tcPr>
          <w:p w14:paraId="0EAEC635" w14:textId="2CE4F79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51" w:author="Fegie" w:date="2021-04-28T12:03:00Z"/>
                <w:rFonts w:hAnsi="標楷體"/>
              </w:rPr>
              <w:pPrChange w:id="13252" w:author="Fegie" w:date="2021-04-28T12:03:00Z">
                <w:pPr/>
              </w:pPrChange>
            </w:pPr>
            <w:bookmarkStart w:id="13253" w:name="_Toc71199810"/>
            <w:bookmarkEnd w:id="13253"/>
          </w:p>
        </w:tc>
        <w:tc>
          <w:tcPr>
            <w:tcW w:w="3393" w:type="dxa"/>
          </w:tcPr>
          <w:p w14:paraId="61F699C5" w14:textId="45A10E3B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54" w:author="Fegie" w:date="2021-04-28T12:03:00Z"/>
                <w:rFonts w:hAnsi="標楷體"/>
              </w:rPr>
              <w:pPrChange w:id="13255" w:author="Fegie" w:date="2021-04-28T12:03:00Z">
                <w:pPr/>
              </w:pPrChange>
            </w:pPr>
            <w:del w:id="13256" w:author="Fegie" w:date="2021-04-28T12:03:00Z">
              <w:r w:rsidRPr="00540E0A" w:rsidDel="009661CB">
                <w:rPr>
                  <w:rFonts w:hAnsi="標楷體" w:hint="eastAsia"/>
                </w:rPr>
                <w:delText>i.必須輸入</w:delText>
              </w:r>
              <w:bookmarkStart w:id="13257" w:name="_Toc71199811"/>
              <w:bookmarkEnd w:id="13257"/>
            </w:del>
          </w:p>
        </w:tc>
        <w:bookmarkStart w:id="13258" w:name="_Toc71199812"/>
        <w:bookmarkEnd w:id="13258"/>
      </w:tr>
      <w:tr w:rsidR="00540E0A" w:rsidRPr="009B2BD3" w:rsidDel="009661CB" w14:paraId="4C3BF951" w14:textId="49415609" w:rsidTr="00540E0A">
        <w:trPr>
          <w:trHeight w:val="291"/>
          <w:jc w:val="center"/>
          <w:del w:id="13259" w:author="Fegie" w:date="2021-04-28T12:03:00Z"/>
        </w:trPr>
        <w:tc>
          <w:tcPr>
            <w:tcW w:w="558" w:type="dxa"/>
          </w:tcPr>
          <w:p w14:paraId="6921B26B" w14:textId="31E878F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60" w:author="Fegie" w:date="2021-04-28T12:03:00Z"/>
                <w:rFonts w:hAnsi="標楷體"/>
              </w:rPr>
              <w:pPrChange w:id="13261" w:author="Fegie" w:date="2021-04-28T12:03:00Z">
                <w:pPr/>
              </w:pPrChange>
            </w:pPr>
            <w:bookmarkStart w:id="13262" w:name="_Toc71199813"/>
            <w:bookmarkEnd w:id="13262"/>
          </w:p>
        </w:tc>
        <w:tc>
          <w:tcPr>
            <w:tcW w:w="2173" w:type="dxa"/>
          </w:tcPr>
          <w:p w14:paraId="4CC6A450" w14:textId="663903E0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63" w:author="Fegie" w:date="2021-04-28T12:03:00Z"/>
                <w:rFonts w:hAnsi="標楷體"/>
              </w:rPr>
              <w:pPrChange w:id="13264" w:author="Fegie" w:date="2021-04-28T12:03:00Z">
                <w:pPr/>
              </w:pPrChange>
            </w:pPr>
            <w:del w:id="13265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額度編號</w:delText>
              </w:r>
              <w:bookmarkStart w:id="13266" w:name="_Toc71199814"/>
              <w:bookmarkEnd w:id="13266"/>
            </w:del>
          </w:p>
        </w:tc>
        <w:tc>
          <w:tcPr>
            <w:tcW w:w="1506" w:type="dxa"/>
          </w:tcPr>
          <w:p w14:paraId="7B9A6B0C" w14:textId="7691C0DB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67" w:author="Fegie" w:date="2021-04-28T12:03:00Z"/>
                <w:rFonts w:hAnsi="標楷體"/>
              </w:rPr>
              <w:pPrChange w:id="13268" w:author="Fegie" w:date="2021-04-28T12:03:00Z">
                <w:pPr/>
              </w:pPrChange>
            </w:pPr>
            <w:del w:id="13269" w:author="Fegie" w:date="2021-04-28T12:03:00Z">
              <w:r w:rsidDel="009661CB">
                <w:rPr>
                  <w:rFonts w:hAnsi="標楷體"/>
                </w:rPr>
                <w:delText>999</w:delText>
              </w:r>
              <w:bookmarkStart w:id="13270" w:name="_Toc71199815"/>
              <w:bookmarkEnd w:id="13270"/>
            </w:del>
          </w:p>
        </w:tc>
        <w:tc>
          <w:tcPr>
            <w:tcW w:w="1134" w:type="dxa"/>
          </w:tcPr>
          <w:p w14:paraId="6E09B154" w14:textId="39330C8A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71" w:author="Fegie" w:date="2021-04-28T12:03:00Z"/>
                <w:rFonts w:hAnsi="標楷體"/>
              </w:rPr>
              <w:pPrChange w:id="13272" w:author="Fegie" w:date="2021-04-28T12:03:00Z">
                <w:pPr/>
              </w:pPrChange>
            </w:pPr>
            <w:del w:id="13273" w:author="Fegie" w:date="2021-04-28T12:03:00Z">
              <w:r w:rsidRPr="00540E0A" w:rsidDel="009661CB">
                <w:rPr>
                  <w:rFonts w:hAnsi="標楷體"/>
                </w:rPr>
                <w:delText>000</w:delText>
              </w:r>
              <w:bookmarkStart w:id="13274" w:name="_Toc71199816"/>
              <w:bookmarkEnd w:id="13274"/>
            </w:del>
          </w:p>
        </w:tc>
        <w:tc>
          <w:tcPr>
            <w:tcW w:w="850" w:type="dxa"/>
          </w:tcPr>
          <w:p w14:paraId="04E4DB08" w14:textId="7674D38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75" w:author="Fegie" w:date="2021-04-28T12:03:00Z"/>
                <w:rFonts w:hAnsi="標楷體"/>
              </w:rPr>
              <w:pPrChange w:id="13276" w:author="Fegie" w:date="2021-04-28T12:03:00Z">
                <w:pPr/>
              </w:pPrChange>
            </w:pPr>
            <w:bookmarkStart w:id="13277" w:name="_Toc71199817"/>
            <w:bookmarkEnd w:id="13277"/>
          </w:p>
        </w:tc>
        <w:tc>
          <w:tcPr>
            <w:tcW w:w="832" w:type="dxa"/>
          </w:tcPr>
          <w:p w14:paraId="5AB36A97" w14:textId="4174CA6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78" w:author="Fegie" w:date="2021-04-28T12:03:00Z"/>
                <w:rFonts w:hAnsi="標楷體"/>
              </w:rPr>
              <w:pPrChange w:id="13279" w:author="Fegie" w:date="2021-04-28T12:03:00Z">
                <w:pPr/>
              </w:pPrChange>
            </w:pPr>
            <w:del w:id="13280" w:author="Fegie" w:date="2021-04-28T12:03:00Z">
              <w:r w:rsidRPr="00540E0A" w:rsidDel="009661CB">
                <w:rPr>
                  <w:rFonts w:hAnsi="標楷體" w:hint="eastAsia"/>
                </w:rPr>
                <w:delText>V</w:delText>
              </w:r>
              <w:bookmarkStart w:id="13281" w:name="_Toc71199818"/>
              <w:bookmarkEnd w:id="13281"/>
            </w:del>
          </w:p>
        </w:tc>
        <w:tc>
          <w:tcPr>
            <w:tcW w:w="576" w:type="dxa"/>
          </w:tcPr>
          <w:p w14:paraId="300D14E6" w14:textId="38857B01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82" w:author="Fegie" w:date="2021-04-28T12:03:00Z"/>
                <w:rFonts w:hAnsi="標楷體"/>
              </w:rPr>
              <w:pPrChange w:id="13283" w:author="Fegie" w:date="2021-04-28T12:03:00Z">
                <w:pPr/>
              </w:pPrChange>
            </w:pPr>
            <w:bookmarkStart w:id="13284" w:name="_Toc71199819"/>
            <w:bookmarkEnd w:id="13284"/>
          </w:p>
        </w:tc>
        <w:tc>
          <w:tcPr>
            <w:tcW w:w="3393" w:type="dxa"/>
          </w:tcPr>
          <w:p w14:paraId="00E78091" w14:textId="22F26CB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85" w:author="Fegie" w:date="2021-04-28T12:03:00Z"/>
                <w:rFonts w:hAnsi="標楷體"/>
              </w:rPr>
              <w:pPrChange w:id="13286" w:author="Fegie" w:date="2021-04-28T12:03:00Z">
                <w:pPr/>
              </w:pPrChange>
            </w:pPr>
            <w:del w:id="13287" w:author="Fegie" w:date="2021-04-28T12:03:00Z">
              <w:r w:rsidRPr="00540E0A" w:rsidDel="009661CB">
                <w:rPr>
                  <w:rFonts w:hAnsi="標楷體" w:hint="eastAsia"/>
                </w:rPr>
                <w:delText>i.必須輸入; 輸入000</w:delText>
              </w:r>
              <w:r w:rsidRPr="00540E0A" w:rsidDel="009661CB">
                <w:rPr>
                  <w:rFonts w:hAnsi="標楷體" w:hint="eastAsia"/>
                  <w:lang w:eastAsia="zh-HK"/>
                </w:rPr>
                <w:delText>表示戶號下全部額度</w:delText>
              </w:r>
              <w:bookmarkStart w:id="13288" w:name="_Toc71199820"/>
              <w:bookmarkEnd w:id="13288"/>
            </w:del>
          </w:p>
        </w:tc>
        <w:bookmarkStart w:id="13289" w:name="_Toc71199821"/>
        <w:bookmarkEnd w:id="13289"/>
      </w:tr>
      <w:tr w:rsidR="00540E0A" w:rsidRPr="009B2BD3" w:rsidDel="009661CB" w14:paraId="400221CA" w14:textId="7F210B85" w:rsidTr="00540E0A">
        <w:trPr>
          <w:trHeight w:val="291"/>
          <w:jc w:val="center"/>
          <w:del w:id="13290" w:author="Fegie" w:date="2021-04-28T12:03:00Z"/>
        </w:trPr>
        <w:tc>
          <w:tcPr>
            <w:tcW w:w="558" w:type="dxa"/>
          </w:tcPr>
          <w:p w14:paraId="33D86C93" w14:textId="6A8E81E4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91" w:author="Fegie" w:date="2021-04-28T12:03:00Z"/>
                <w:rFonts w:hAnsi="標楷體"/>
              </w:rPr>
              <w:pPrChange w:id="13292" w:author="Fegie" w:date="2021-04-28T12:03:00Z">
                <w:pPr/>
              </w:pPrChange>
            </w:pPr>
            <w:bookmarkStart w:id="13293" w:name="_Toc71199822"/>
            <w:bookmarkEnd w:id="13293"/>
          </w:p>
        </w:tc>
        <w:tc>
          <w:tcPr>
            <w:tcW w:w="2173" w:type="dxa"/>
          </w:tcPr>
          <w:p w14:paraId="10CA01AC" w14:textId="16ADAF5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94" w:author="Fegie" w:date="2021-04-28T12:03:00Z"/>
                <w:rFonts w:hAnsi="標楷體"/>
                <w:lang w:eastAsia="zh-HK"/>
              </w:rPr>
              <w:pPrChange w:id="13295" w:author="Fegie" w:date="2021-04-28T12:03:00Z">
                <w:pPr/>
              </w:pPrChange>
            </w:pPr>
            <w:del w:id="13296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申請日期</w:delText>
              </w:r>
              <w:bookmarkStart w:id="13297" w:name="_Toc71199823"/>
              <w:bookmarkEnd w:id="13297"/>
            </w:del>
          </w:p>
        </w:tc>
        <w:tc>
          <w:tcPr>
            <w:tcW w:w="1506" w:type="dxa"/>
          </w:tcPr>
          <w:p w14:paraId="30AED4CA" w14:textId="0C603D1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98" w:author="Fegie" w:date="2021-04-28T12:03:00Z"/>
                <w:rFonts w:hAnsi="標楷體"/>
                <w:lang w:eastAsia="zh-HK"/>
              </w:rPr>
              <w:pPrChange w:id="13299" w:author="Fegie" w:date="2021-04-28T12:03:00Z">
                <w:pPr/>
              </w:pPrChange>
            </w:pPr>
            <w:del w:id="13300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999/99/99</w:delText>
              </w:r>
              <w:bookmarkStart w:id="13301" w:name="_Toc71199824"/>
              <w:bookmarkEnd w:id="13301"/>
            </w:del>
          </w:p>
        </w:tc>
        <w:tc>
          <w:tcPr>
            <w:tcW w:w="1134" w:type="dxa"/>
          </w:tcPr>
          <w:p w14:paraId="3E2610CA" w14:textId="18A346C9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02" w:author="Fegie" w:date="2021-04-28T12:03:00Z"/>
                <w:rFonts w:hAnsi="標楷體"/>
              </w:rPr>
              <w:pPrChange w:id="13303" w:author="Fegie" w:date="2021-04-28T12:03:00Z">
                <w:pPr/>
              </w:pPrChange>
            </w:pPr>
            <w:del w:id="13304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本營業日</w:delText>
              </w:r>
              <w:bookmarkStart w:id="13305" w:name="_Toc71199825"/>
              <w:bookmarkEnd w:id="13305"/>
            </w:del>
          </w:p>
        </w:tc>
        <w:tc>
          <w:tcPr>
            <w:tcW w:w="850" w:type="dxa"/>
          </w:tcPr>
          <w:p w14:paraId="555EF331" w14:textId="4ADF3ED9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06" w:author="Fegie" w:date="2021-04-28T12:03:00Z"/>
                <w:rFonts w:hAnsi="標楷體"/>
              </w:rPr>
              <w:pPrChange w:id="13307" w:author="Fegie" w:date="2021-04-28T12:03:00Z">
                <w:pPr/>
              </w:pPrChange>
            </w:pPr>
            <w:bookmarkStart w:id="13308" w:name="_Toc71199826"/>
            <w:bookmarkEnd w:id="13308"/>
          </w:p>
        </w:tc>
        <w:tc>
          <w:tcPr>
            <w:tcW w:w="832" w:type="dxa"/>
          </w:tcPr>
          <w:p w14:paraId="36A48887" w14:textId="116FD9F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09" w:author="Fegie" w:date="2021-04-28T12:03:00Z"/>
                <w:rFonts w:hAnsi="標楷體"/>
              </w:rPr>
              <w:pPrChange w:id="13310" w:author="Fegie" w:date="2021-04-28T12:03:00Z">
                <w:pPr/>
              </w:pPrChange>
            </w:pPr>
            <w:del w:id="13311" w:author="Fegie" w:date="2021-04-28T12:03:00Z">
              <w:r w:rsidRPr="00540E0A" w:rsidDel="009661CB">
                <w:rPr>
                  <w:rFonts w:hAnsi="標楷體" w:hint="eastAsia"/>
                </w:rPr>
                <w:delText>V</w:delText>
              </w:r>
              <w:bookmarkStart w:id="13312" w:name="_Toc71199827"/>
              <w:bookmarkEnd w:id="13312"/>
            </w:del>
          </w:p>
        </w:tc>
        <w:tc>
          <w:tcPr>
            <w:tcW w:w="576" w:type="dxa"/>
          </w:tcPr>
          <w:p w14:paraId="611661D5" w14:textId="0B0AD1B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13" w:author="Fegie" w:date="2021-04-28T12:03:00Z"/>
                <w:rFonts w:hAnsi="標楷體"/>
              </w:rPr>
              <w:pPrChange w:id="13314" w:author="Fegie" w:date="2021-04-28T12:03:00Z">
                <w:pPr/>
              </w:pPrChange>
            </w:pPr>
            <w:bookmarkStart w:id="13315" w:name="_Toc71199828"/>
            <w:bookmarkEnd w:id="13315"/>
          </w:p>
        </w:tc>
        <w:tc>
          <w:tcPr>
            <w:tcW w:w="3393" w:type="dxa"/>
          </w:tcPr>
          <w:p w14:paraId="32B40A76" w14:textId="7D7B52B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16" w:author="Fegie" w:date="2021-04-28T12:03:00Z"/>
                <w:rFonts w:hAnsi="標楷體"/>
              </w:rPr>
              <w:pPrChange w:id="13317" w:author="Fegie" w:date="2021-04-28T12:03:00Z">
                <w:pPr/>
              </w:pPrChange>
            </w:pPr>
            <w:del w:id="13318" w:author="Fegie" w:date="2021-04-28T12:03:00Z">
              <w:r w:rsidRPr="00540E0A" w:rsidDel="009661CB">
                <w:rPr>
                  <w:rFonts w:hAnsi="標楷體" w:hint="eastAsia"/>
                </w:rPr>
                <w:delText>必須輸入，可</w:delText>
              </w:r>
              <w:r w:rsidRPr="00540E0A" w:rsidDel="009661CB">
                <w:rPr>
                  <w:rFonts w:hAnsi="標楷體" w:hint="eastAsia"/>
                  <w:lang w:eastAsia="zh-HK"/>
                </w:rPr>
                <w:delText>修</w:delText>
              </w:r>
              <w:r w:rsidRPr="00540E0A" w:rsidDel="009661CB">
                <w:rPr>
                  <w:rFonts w:hAnsi="標楷體" w:hint="eastAsia"/>
                </w:rPr>
                <w:delText>改</w:delText>
              </w:r>
              <w:r w:rsidRPr="00540E0A" w:rsidDel="009661CB">
                <w:rPr>
                  <w:rFonts w:hAnsi="標楷體" w:cs="新細明體" w:hint="eastAsia"/>
                </w:rPr>
                <w:delText>，不可大於</w:delText>
              </w:r>
              <w:r w:rsidRPr="00540E0A" w:rsidDel="009661CB">
                <w:rPr>
                  <w:rFonts w:hAnsi="標楷體" w:cs="新細明體" w:hint="eastAsia"/>
                  <w:lang w:eastAsia="zh-HK"/>
                </w:rPr>
                <w:delText>本</w:delText>
              </w:r>
              <w:r w:rsidRPr="00540E0A" w:rsidDel="009661CB">
                <w:rPr>
                  <w:rFonts w:hAnsi="標楷體" w:cs="新細明體" w:hint="eastAsia"/>
                </w:rPr>
                <w:delText>營業日</w:delText>
              </w:r>
              <w:bookmarkStart w:id="13319" w:name="_Toc71199829"/>
              <w:bookmarkEnd w:id="13319"/>
            </w:del>
          </w:p>
        </w:tc>
        <w:bookmarkStart w:id="13320" w:name="_Toc71199830"/>
        <w:bookmarkEnd w:id="13320"/>
      </w:tr>
      <w:tr w:rsidR="00540E0A" w:rsidRPr="009B2BD3" w:rsidDel="009661CB" w14:paraId="31AA3E6C" w14:textId="5DB6B25A" w:rsidTr="00540E0A">
        <w:trPr>
          <w:trHeight w:val="291"/>
          <w:jc w:val="center"/>
          <w:del w:id="13321" w:author="Fegie" w:date="2021-04-28T12:03:00Z"/>
        </w:trPr>
        <w:tc>
          <w:tcPr>
            <w:tcW w:w="558" w:type="dxa"/>
          </w:tcPr>
          <w:p w14:paraId="2CD722D1" w14:textId="456D4E3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22" w:author="Fegie" w:date="2021-04-28T12:03:00Z"/>
                <w:rFonts w:hAnsi="標楷體"/>
              </w:rPr>
              <w:pPrChange w:id="13323" w:author="Fegie" w:date="2021-04-28T12:03:00Z">
                <w:pPr/>
              </w:pPrChange>
            </w:pPr>
            <w:del w:id="13324" w:author="Fegie" w:date="2021-04-28T12:03:00Z">
              <w:r w:rsidRPr="00540E0A" w:rsidDel="009661CB">
                <w:rPr>
                  <w:rFonts w:hAnsi="標楷體" w:hint="eastAsia"/>
                </w:rPr>
                <w:delText>3</w:delText>
              </w:r>
              <w:bookmarkStart w:id="13325" w:name="_Toc71199831"/>
              <w:bookmarkEnd w:id="13325"/>
            </w:del>
          </w:p>
        </w:tc>
        <w:tc>
          <w:tcPr>
            <w:tcW w:w="2173" w:type="dxa"/>
          </w:tcPr>
          <w:p w14:paraId="545F7CFF" w14:textId="6480821E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26" w:author="Fegie" w:date="2021-04-28T12:03:00Z"/>
                <w:rFonts w:hAnsi="標楷體"/>
              </w:rPr>
              <w:pPrChange w:id="13327" w:author="Fegie" w:date="2021-04-28T12:03:00Z">
                <w:pPr/>
              </w:pPrChange>
            </w:pPr>
            <w:del w:id="13328" w:author="Fegie" w:date="2021-04-28T12:03:00Z">
              <w:r w:rsidRPr="00540E0A" w:rsidDel="009661CB">
                <w:rPr>
                  <w:rFonts w:hAnsi="標楷體" w:hint="eastAsia"/>
                </w:rPr>
                <w:delText>不寄送書面</w:delText>
              </w:r>
              <w:bookmarkStart w:id="13329" w:name="_Toc71199832"/>
              <w:bookmarkEnd w:id="13329"/>
            </w:del>
          </w:p>
        </w:tc>
        <w:tc>
          <w:tcPr>
            <w:tcW w:w="1506" w:type="dxa"/>
          </w:tcPr>
          <w:p w14:paraId="6E4B3101" w14:textId="4FC150A5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30" w:author="Fegie" w:date="2021-04-28T12:03:00Z"/>
                <w:rFonts w:hAnsi="標楷體"/>
              </w:rPr>
              <w:pPrChange w:id="13331" w:author="Fegie" w:date="2021-04-28T12:03:00Z">
                <w:pPr/>
              </w:pPrChange>
            </w:pPr>
            <w:del w:id="13332" w:author="Fegie" w:date="2021-04-28T12:03:00Z">
              <w:r w:rsidDel="009661CB">
                <w:rPr>
                  <w:rFonts w:hAnsi="標楷體"/>
                </w:rPr>
                <w:delText>X</w:delText>
              </w:r>
              <w:bookmarkStart w:id="13333" w:name="_Toc71199833"/>
              <w:bookmarkEnd w:id="13333"/>
            </w:del>
          </w:p>
        </w:tc>
        <w:tc>
          <w:tcPr>
            <w:tcW w:w="1134" w:type="dxa"/>
          </w:tcPr>
          <w:p w14:paraId="55A3E28E" w14:textId="463F9A1D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34" w:author="Fegie" w:date="2021-04-28T12:03:00Z"/>
                <w:rFonts w:hAnsi="標楷體"/>
              </w:rPr>
              <w:pPrChange w:id="13335" w:author="Fegie" w:date="2021-04-28T12:03:00Z">
                <w:pPr/>
              </w:pPrChange>
            </w:pPr>
            <w:bookmarkStart w:id="13336" w:name="_Toc71199834"/>
            <w:bookmarkEnd w:id="13336"/>
          </w:p>
        </w:tc>
        <w:tc>
          <w:tcPr>
            <w:tcW w:w="850" w:type="dxa"/>
          </w:tcPr>
          <w:p w14:paraId="0B3750B5" w14:textId="11083204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37" w:author="Fegie" w:date="2021-04-28T12:03:00Z"/>
                <w:rFonts w:hAnsi="標楷體"/>
              </w:rPr>
              <w:pPrChange w:id="13338" w:author="Fegie" w:date="2021-04-28T12:03:00Z">
                <w:pPr/>
              </w:pPrChange>
            </w:pPr>
            <w:bookmarkStart w:id="13339" w:name="_Toc71199835"/>
            <w:bookmarkEnd w:id="13339"/>
          </w:p>
        </w:tc>
        <w:tc>
          <w:tcPr>
            <w:tcW w:w="832" w:type="dxa"/>
          </w:tcPr>
          <w:p w14:paraId="641FF18A" w14:textId="5B21F661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40" w:author="Fegie" w:date="2021-04-28T12:03:00Z"/>
                <w:rFonts w:hAnsi="標楷體"/>
              </w:rPr>
              <w:pPrChange w:id="13341" w:author="Fegie" w:date="2021-04-28T12:03:00Z">
                <w:pPr/>
              </w:pPrChange>
            </w:pPr>
            <w:del w:id="13342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逐</w:delText>
              </w:r>
              <w:r w:rsidRPr="00540E0A" w:rsidDel="009661CB">
                <w:rPr>
                  <w:rFonts w:hAnsi="標楷體" w:hint="eastAsia"/>
                </w:rPr>
                <w:delText>一</w:delText>
              </w:r>
              <w:bookmarkStart w:id="13343" w:name="_Toc71199836"/>
              <w:bookmarkEnd w:id="13343"/>
            </w:del>
          </w:p>
          <w:p w14:paraId="38822768" w14:textId="32022B2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44" w:author="Fegie" w:date="2021-04-28T12:03:00Z"/>
                <w:rFonts w:hAnsi="標楷體"/>
              </w:rPr>
              <w:pPrChange w:id="13345" w:author="Fegie" w:date="2021-04-28T12:03:00Z">
                <w:pPr/>
              </w:pPrChange>
            </w:pPr>
            <w:del w:id="13346" w:author="Fegie" w:date="2021-04-28T12:03:00Z">
              <w:r w:rsidRPr="00540E0A" w:rsidDel="009661CB">
                <w:rPr>
                  <w:rFonts w:hAnsi="標楷體" w:hint="eastAsia"/>
                </w:rPr>
                <w:delText>輸入</w:delText>
              </w:r>
              <w:bookmarkStart w:id="13347" w:name="_Toc71199837"/>
              <w:bookmarkEnd w:id="13347"/>
            </w:del>
          </w:p>
        </w:tc>
        <w:tc>
          <w:tcPr>
            <w:tcW w:w="576" w:type="dxa"/>
          </w:tcPr>
          <w:p w14:paraId="742E8650" w14:textId="183E2E2B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48" w:author="Fegie" w:date="2021-04-28T12:03:00Z"/>
                <w:rFonts w:hAnsi="標楷體"/>
              </w:rPr>
              <w:pPrChange w:id="13349" w:author="Fegie" w:date="2021-04-28T12:03:00Z">
                <w:pPr/>
              </w:pPrChange>
            </w:pPr>
            <w:bookmarkStart w:id="13350" w:name="_Toc71199838"/>
            <w:bookmarkEnd w:id="13350"/>
          </w:p>
        </w:tc>
        <w:tc>
          <w:tcPr>
            <w:tcW w:w="3393" w:type="dxa"/>
          </w:tcPr>
          <w:p w14:paraId="37E39A7B" w14:textId="0D284A4A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51" w:author="Fegie" w:date="2021-04-28T12:03:00Z"/>
                <w:rFonts w:hAnsi="標楷體"/>
              </w:rPr>
              <w:pPrChange w:id="13352" w:author="Fegie" w:date="2021-04-28T12:03:00Z">
                <w:pPr/>
              </w:pPrChange>
            </w:pPr>
            <w:del w:id="13353" w:author="Fegie" w:date="2021-04-28T12:03:00Z">
              <w:r w:rsidRPr="00540E0A" w:rsidDel="009661CB">
                <w:rPr>
                  <w:rFonts w:hAnsi="標楷體" w:hint="eastAsia"/>
                </w:rPr>
                <w:delText>勾選不寄送書面之通知書名稱</w:delText>
              </w:r>
              <w:bookmarkStart w:id="13354" w:name="_Toc71199839"/>
              <w:bookmarkEnd w:id="13354"/>
            </w:del>
          </w:p>
        </w:tc>
        <w:bookmarkStart w:id="13355" w:name="_Toc71199840"/>
        <w:bookmarkEnd w:id="13355"/>
      </w:tr>
      <w:tr w:rsidR="00540E0A" w:rsidRPr="009B2BD3" w:rsidDel="009661CB" w14:paraId="1C103F0B" w14:textId="129199E3" w:rsidTr="00540E0A">
        <w:trPr>
          <w:trHeight w:val="291"/>
          <w:jc w:val="center"/>
          <w:del w:id="13356" w:author="Fegie" w:date="2021-04-28T12:03:00Z"/>
        </w:trPr>
        <w:tc>
          <w:tcPr>
            <w:tcW w:w="558" w:type="dxa"/>
          </w:tcPr>
          <w:p w14:paraId="6B2971A0" w14:textId="44E50CB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57" w:author="Fegie" w:date="2021-04-28T12:03:00Z"/>
                <w:rFonts w:hAnsi="標楷體"/>
              </w:rPr>
              <w:pPrChange w:id="13358" w:author="Fegie" w:date="2021-04-28T12:03:00Z">
                <w:pPr/>
              </w:pPrChange>
            </w:pPr>
            <w:bookmarkStart w:id="13359" w:name="_Toc71199841"/>
            <w:bookmarkEnd w:id="13359"/>
          </w:p>
        </w:tc>
        <w:tc>
          <w:tcPr>
            <w:tcW w:w="2173" w:type="dxa"/>
          </w:tcPr>
          <w:p w14:paraId="2FF8F067" w14:textId="4913899E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60" w:author="Fegie" w:date="2021-04-28T12:03:00Z"/>
                <w:rFonts w:hAnsi="標楷體"/>
              </w:rPr>
              <w:pPrChange w:id="13361" w:author="Fegie" w:date="2021-04-28T12:03:00Z">
                <w:pPr/>
              </w:pPrChange>
            </w:pPr>
            <w:del w:id="13362" w:author="Fegie" w:date="2021-04-28T12:03:00Z">
              <w:r w:rsidRPr="00540E0A" w:rsidDel="009661CB">
                <w:rPr>
                  <w:rFonts w:hAnsi="標楷體" w:hint="eastAsia"/>
                </w:rPr>
                <w:delText>不發送簡訊</w:delText>
              </w:r>
              <w:bookmarkStart w:id="13363" w:name="_Toc71199842"/>
              <w:bookmarkEnd w:id="13363"/>
            </w:del>
          </w:p>
        </w:tc>
        <w:tc>
          <w:tcPr>
            <w:tcW w:w="1506" w:type="dxa"/>
          </w:tcPr>
          <w:p w14:paraId="7C2B5AD5" w14:textId="6889FEB1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64" w:author="Fegie" w:date="2021-04-28T12:03:00Z"/>
                <w:rFonts w:hAnsi="標楷體"/>
              </w:rPr>
              <w:pPrChange w:id="13365" w:author="Fegie" w:date="2021-04-28T12:03:00Z">
                <w:pPr/>
              </w:pPrChange>
            </w:pPr>
            <w:del w:id="13366" w:author="Fegie" w:date="2021-04-28T12:03:00Z">
              <w:r w:rsidDel="009661CB">
                <w:rPr>
                  <w:rFonts w:hAnsi="標楷體"/>
                </w:rPr>
                <w:delText>X</w:delText>
              </w:r>
              <w:bookmarkStart w:id="13367" w:name="_Toc71199843"/>
              <w:bookmarkEnd w:id="13367"/>
            </w:del>
          </w:p>
        </w:tc>
        <w:tc>
          <w:tcPr>
            <w:tcW w:w="1134" w:type="dxa"/>
          </w:tcPr>
          <w:p w14:paraId="26489F28" w14:textId="10FCA99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68" w:author="Fegie" w:date="2021-04-28T12:03:00Z"/>
                <w:rFonts w:hAnsi="標楷體"/>
              </w:rPr>
              <w:pPrChange w:id="13369" w:author="Fegie" w:date="2021-04-28T12:03:00Z">
                <w:pPr/>
              </w:pPrChange>
            </w:pPr>
            <w:bookmarkStart w:id="13370" w:name="_Toc71199844"/>
            <w:bookmarkEnd w:id="13370"/>
          </w:p>
        </w:tc>
        <w:tc>
          <w:tcPr>
            <w:tcW w:w="850" w:type="dxa"/>
          </w:tcPr>
          <w:p w14:paraId="4B0E8C16" w14:textId="4802BECD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71" w:author="Fegie" w:date="2021-04-28T12:03:00Z"/>
                <w:rFonts w:hAnsi="標楷體"/>
              </w:rPr>
              <w:pPrChange w:id="13372" w:author="Fegie" w:date="2021-04-28T12:03:00Z">
                <w:pPr/>
              </w:pPrChange>
            </w:pPr>
            <w:bookmarkStart w:id="13373" w:name="_Toc71199845"/>
            <w:bookmarkEnd w:id="13373"/>
          </w:p>
        </w:tc>
        <w:tc>
          <w:tcPr>
            <w:tcW w:w="832" w:type="dxa"/>
          </w:tcPr>
          <w:p w14:paraId="0820F792" w14:textId="0CD72111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74" w:author="Fegie" w:date="2021-04-28T12:03:00Z"/>
                <w:rFonts w:hAnsi="標楷體"/>
              </w:rPr>
              <w:pPrChange w:id="13375" w:author="Fegie" w:date="2021-04-28T12:03:00Z">
                <w:pPr/>
              </w:pPrChange>
            </w:pPr>
            <w:del w:id="13376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逐</w:delText>
              </w:r>
              <w:r w:rsidRPr="00540E0A" w:rsidDel="009661CB">
                <w:rPr>
                  <w:rFonts w:hAnsi="標楷體" w:hint="eastAsia"/>
                </w:rPr>
                <w:delText>一</w:delText>
              </w:r>
              <w:bookmarkStart w:id="13377" w:name="_Toc71199846"/>
              <w:bookmarkEnd w:id="13377"/>
            </w:del>
          </w:p>
          <w:p w14:paraId="73C64BC4" w14:textId="39EB08DE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78" w:author="Fegie" w:date="2021-04-28T12:03:00Z"/>
                <w:rFonts w:hAnsi="標楷體"/>
              </w:rPr>
              <w:pPrChange w:id="13379" w:author="Fegie" w:date="2021-04-28T12:03:00Z">
                <w:pPr/>
              </w:pPrChange>
            </w:pPr>
            <w:del w:id="13380" w:author="Fegie" w:date="2021-04-28T12:03:00Z">
              <w:r w:rsidRPr="00540E0A" w:rsidDel="009661CB">
                <w:rPr>
                  <w:rFonts w:hAnsi="標楷體" w:hint="eastAsia"/>
                </w:rPr>
                <w:delText>輸入</w:delText>
              </w:r>
              <w:bookmarkStart w:id="13381" w:name="_Toc71199847"/>
              <w:bookmarkEnd w:id="13381"/>
            </w:del>
          </w:p>
        </w:tc>
        <w:tc>
          <w:tcPr>
            <w:tcW w:w="576" w:type="dxa"/>
          </w:tcPr>
          <w:p w14:paraId="19559318" w14:textId="08BFFCD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82" w:author="Fegie" w:date="2021-04-28T12:03:00Z"/>
                <w:rFonts w:hAnsi="標楷體"/>
              </w:rPr>
              <w:pPrChange w:id="13383" w:author="Fegie" w:date="2021-04-28T12:03:00Z">
                <w:pPr/>
              </w:pPrChange>
            </w:pPr>
            <w:bookmarkStart w:id="13384" w:name="_Toc71199848"/>
            <w:bookmarkEnd w:id="13384"/>
          </w:p>
        </w:tc>
        <w:tc>
          <w:tcPr>
            <w:tcW w:w="3393" w:type="dxa"/>
          </w:tcPr>
          <w:p w14:paraId="02F8C0FC" w14:textId="302B9220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85" w:author="Fegie" w:date="2021-04-28T12:03:00Z"/>
                <w:rFonts w:hAnsi="標楷體"/>
              </w:rPr>
              <w:pPrChange w:id="13386" w:author="Fegie" w:date="2021-04-28T12:03:00Z">
                <w:pPr/>
              </w:pPrChange>
            </w:pPr>
            <w:del w:id="13387" w:author="Fegie" w:date="2021-04-28T12:03:00Z">
              <w:r w:rsidRPr="00540E0A" w:rsidDel="009661CB">
                <w:rPr>
                  <w:rFonts w:hAnsi="標楷體" w:hint="eastAsia"/>
                </w:rPr>
                <w:delText>勾選不發送簡訊之通知書名稱</w:delText>
              </w:r>
              <w:bookmarkStart w:id="13388" w:name="_Toc71199849"/>
              <w:bookmarkEnd w:id="13388"/>
            </w:del>
          </w:p>
        </w:tc>
        <w:bookmarkStart w:id="13389" w:name="_Toc71199850"/>
        <w:bookmarkEnd w:id="13389"/>
      </w:tr>
      <w:tr w:rsidR="00540E0A" w:rsidRPr="009B2BD3" w:rsidDel="009661CB" w14:paraId="52F255E3" w14:textId="4841F08D" w:rsidTr="00540E0A">
        <w:trPr>
          <w:trHeight w:val="291"/>
          <w:jc w:val="center"/>
          <w:del w:id="13390" w:author="Fegie" w:date="2021-04-28T12:03:00Z"/>
        </w:trPr>
        <w:tc>
          <w:tcPr>
            <w:tcW w:w="558" w:type="dxa"/>
          </w:tcPr>
          <w:p w14:paraId="364F4504" w14:textId="76C95F25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91" w:author="Fegie" w:date="2021-04-28T12:03:00Z"/>
                <w:rFonts w:hAnsi="標楷體"/>
              </w:rPr>
              <w:pPrChange w:id="13392" w:author="Fegie" w:date="2021-04-28T12:03:00Z">
                <w:pPr/>
              </w:pPrChange>
            </w:pPr>
            <w:bookmarkStart w:id="13393" w:name="_Toc71199851"/>
            <w:bookmarkEnd w:id="13393"/>
          </w:p>
        </w:tc>
        <w:tc>
          <w:tcPr>
            <w:tcW w:w="2173" w:type="dxa"/>
          </w:tcPr>
          <w:p w14:paraId="1A1787E4" w14:textId="444E057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94" w:author="Fegie" w:date="2021-04-28T12:03:00Z"/>
                <w:rFonts w:hAnsi="標楷體"/>
              </w:rPr>
              <w:pPrChange w:id="13395" w:author="Fegie" w:date="2021-04-28T12:03:00Z">
                <w:pPr/>
              </w:pPrChange>
            </w:pPr>
            <w:del w:id="13396" w:author="Fegie" w:date="2021-04-28T12:03:00Z">
              <w:r w:rsidRPr="00540E0A" w:rsidDel="009661CB">
                <w:rPr>
                  <w:rFonts w:hAnsi="標楷體" w:hint="eastAsia"/>
                </w:rPr>
                <w:delText>不發送email</w:delText>
              </w:r>
              <w:bookmarkStart w:id="13397" w:name="_Toc71199852"/>
              <w:bookmarkEnd w:id="13397"/>
            </w:del>
          </w:p>
        </w:tc>
        <w:tc>
          <w:tcPr>
            <w:tcW w:w="1506" w:type="dxa"/>
          </w:tcPr>
          <w:p w14:paraId="13C4FCB7" w14:textId="63650A0C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98" w:author="Fegie" w:date="2021-04-28T12:03:00Z"/>
                <w:rFonts w:hAnsi="標楷體"/>
              </w:rPr>
              <w:pPrChange w:id="13399" w:author="Fegie" w:date="2021-04-28T12:03:00Z">
                <w:pPr/>
              </w:pPrChange>
            </w:pPr>
            <w:del w:id="13400" w:author="Fegie" w:date="2021-04-28T12:03:00Z">
              <w:r w:rsidDel="009661CB">
                <w:rPr>
                  <w:rFonts w:hAnsi="標楷體"/>
                </w:rPr>
                <w:delText>X</w:delText>
              </w:r>
              <w:bookmarkStart w:id="13401" w:name="_Toc71199853"/>
              <w:bookmarkEnd w:id="13401"/>
            </w:del>
          </w:p>
        </w:tc>
        <w:tc>
          <w:tcPr>
            <w:tcW w:w="1134" w:type="dxa"/>
          </w:tcPr>
          <w:p w14:paraId="071FA584" w14:textId="363F64E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02" w:author="Fegie" w:date="2021-04-28T12:03:00Z"/>
                <w:rFonts w:hAnsi="標楷體"/>
              </w:rPr>
              <w:pPrChange w:id="13403" w:author="Fegie" w:date="2021-04-28T12:03:00Z">
                <w:pPr/>
              </w:pPrChange>
            </w:pPr>
            <w:bookmarkStart w:id="13404" w:name="_Toc71199854"/>
            <w:bookmarkEnd w:id="13404"/>
          </w:p>
        </w:tc>
        <w:tc>
          <w:tcPr>
            <w:tcW w:w="850" w:type="dxa"/>
          </w:tcPr>
          <w:p w14:paraId="641D72CC" w14:textId="390E9B0E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05" w:author="Fegie" w:date="2021-04-28T12:03:00Z"/>
                <w:rFonts w:hAnsi="標楷體"/>
              </w:rPr>
              <w:pPrChange w:id="13406" w:author="Fegie" w:date="2021-04-28T12:03:00Z">
                <w:pPr/>
              </w:pPrChange>
            </w:pPr>
            <w:bookmarkStart w:id="13407" w:name="_Toc71199855"/>
            <w:bookmarkEnd w:id="13407"/>
          </w:p>
        </w:tc>
        <w:tc>
          <w:tcPr>
            <w:tcW w:w="832" w:type="dxa"/>
          </w:tcPr>
          <w:p w14:paraId="58C9DEA4" w14:textId="2BC92298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08" w:author="Fegie" w:date="2021-04-28T12:03:00Z"/>
                <w:rFonts w:hAnsi="標楷體"/>
              </w:rPr>
              <w:pPrChange w:id="13409" w:author="Fegie" w:date="2021-04-28T12:03:00Z">
                <w:pPr/>
              </w:pPrChange>
            </w:pPr>
            <w:del w:id="13410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逐</w:delText>
              </w:r>
              <w:r w:rsidRPr="00540E0A" w:rsidDel="009661CB">
                <w:rPr>
                  <w:rFonts w:hAnsi="標楷體" w:hint="eastAsia"/>
                </w:rPr>
                <w:delText>一</w:delText>
              </w:r>
              <w:bookmarkStart w:id="13411" w:name="_Toc71199856"/>
              <w:bookmarkEnd w:id="13411"/>
            </w:del>
          </w:p>
          <w:p w14:paraId="536F0DF2" w14:textId="7C0F159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12" w:author="Fegie" w:date="2021-04-28T12:03:00Z"/>
                <w:rFonts w:hAnsi="標楷體"/>
              </w:rPr>
              <w:pPrChange w:id="13413" w:author="Fegie" w:date="2021-04-28T12:03:00Z">
                <w:pPr/>
              </w:pPrChange>
            </w:pPr>
            <w:del w:id="13414" w:author="Fegie" w:date="2021-04-28T12:03:00Z">
              <w:r w:rsidRPr="00540E0A" w:rsidDel="009661CB">
                <w:rPr>
                  <w:rFonts w:hAnsi="標楷體" w:hint="eastAsia"/>
                </w:rPr>
                <w:delText>輸入</w:delText>
              </w:r>
              <w:bookmarkStart w:id="13415" w:name="_Toc71199857"/>
              <w:bookmarkEnd w:id="13415"/>
            </w:del>
          </w:p>
        </w:tc>
        <w:tc>
          <w:tcPr>
            <w:tcW w:w="576" w:type="dxa"/>
          </w:tcPr>
          <w:p w14:paraId="6676EAFB" w14:textId="69BC14CD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16" w:author="Fegie" w:date="2021-04-28T12:03:00Z"/>
                <w:rFonts w:hAnsi="標楷體"/>
              </w:rPr>
              <w:pPrChange w:id="13417" w:author="Fegie" w:date="2021-04-28T12:03:00Z">
                <w:pPr/>
              </w:pPrChange>
            </w:pPr>
            <w:bookmarkStart w:id="13418" w:name="_Toc71199858"/>
            <w:bookmarkEnd w:id="13418"/>
          </w:p>
        </w:tc>
        <w:tc>
          <w:tcPr>
            <w:tcW w:w="3393" w:type="dxa"/>
          </w:tcPr>
          <w:p w14:paraId="7B2198DD" w14:textId="42D03304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19" w:author="Fegie" w:date="2021-04-28T12:03:00Z"/>
                <w:rFonts w:hAnsi="標楷體"/>
              </w:rPr>
              <w:pPrChange w:id="13420" w:author="Fegie" w:date="2021-04-28T12:03:00Z">
                <w:pPr/>
              </w:pPrChange>
            </w:pPr>
            <w:del w:id="13421" w:author="Fegie" w:date="2021-04-28T12:03:00Z">
              <w:r w:rsidRPr="00540E0A" w:rsidDel="009661CB">
                <w:rPr>
                  <w:rFonts w:hAnsi="標楷體" w:hint="eastAsia"/>
                </w:rPr>
                <w:delText>勾選不發送email之通知書名稱</w:delText>
              </w:r>
              <w:bookmarkStart w:id="13422" w:name="_Toc71199859"/>
              <w:bookmarkEnd w:id="13422"/>
            </w:del>
          </w:p>
        </w:tc>
        <w:bookmarkStart w:id="13423" w:name="_Toc71199860"/>
        <w:bookmarkEnd w:id="13423"/>
      </w:tr>
      <w:tr w:rsidR="00540E0A" w:rsidRPr="009B2BD3" w:rsidDel="009661CB" w14:paraId="78B699E8" w14:textId="313D7A8C" w:rsidTr="00540E0A">
        <w:trPr>
          <w:trHeight w:val="291"/>
          <w:jc w:val="center"/>
          <w:del w:id="13424" w:author="Fegie" w:date="2021-04-28T12:03:00Z"/>
        </w:trPr>
        <w:tc>
          <w:tcPr>
            <w:tcW w:w="558" w:type="dxa"/>
          </w:tcPr>
          <w:p w14:paraId="35D5CC31" w14:textId="24B631BB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25" w:author="Fegie" w:date="2021-04-28T12:03:00Z"/>
                <w:rFonts w:hAnsi="標楷體"/>
              </w:rPr>
              <w:pPrChange w:id="13426" w:author="Fegie" w:date="2021-04-28T12:03:00Z">
                <w:pPr/>
              </w:pPrChange>
            </w:pPr>
            <w:bookmarkStart w:id="13427" w:name="_Toc71199861"/>
            <w:bookmarkEnd w:id="13427"/>
          </w:p>
        </w:tc>
        <w:tc>
          <w:tcPr>
            <w:tcW w:w="2173" w:type="dxa"/>
          </w:tcPr>
          <w:p w14:paraId="66074EC3" w14:textId="7C9EAAF9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28" w:author="Fegie" w:date="2021-04-28T12:03:00Z"/>
                <w:rFonts w:hAnsi="標楷體"/>
              </w:rPr>
              <w:pPrChange w:id="13429" w:author="Fegie" w:date="2021-04-28T12:03:00Z">
                <w:pPr/>
              </w:pPrChange>
            </w:pPr>
            <w:bookmarkStart w:id="13430" w:name="_Toc71199862"/>
            <w:bookmarkEnd w:id="13430"/>
          </w:p>
        </w:tc>
        <w:tc>
          <w:tcPr>
            <w:tcW w:w="1506" w:type="dxa"/>
          </w:tcPr>
          <w:p w14:paraId="41657C4F" w14:textId="6E11FCB4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31" w:author="Fegie" w:date="2021-04-28T12:03:00Z"/>
                <w:rFonts w:hAnsi="標楷體"/>
              </w:rPr>
              <w:pPrChange w:id="13432" w:author="Fegie" w:date="2021-04-28T12:03:00Z">
                <w:pPr/>
              </w:pPrChange>
            </w:pPr>
            <w:bookmarkStart w:id="13433" w:name="_Toc71199863"/>
            <w:bookmarkEnd w:id="13433"/>
          </w:p>
        </w:tc>
        <w:tc>
          <w:tcPr>
            <w:tcW w:w="1134" w:type="dxa"/>
          </w:tcPr>
          <w:p w14:paraId="6D5ECAFF" w14:textId="4318751C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34" w:author="Fegie" w:date="2021-04-28T12:03:00Z"/>
                <w:rFonts w:hAnsi="標楷體"/>
              </w:rPr>
              <w:pPrChange w:id="13435" w:author="Fegie" w:date="2021-04-28T12:03:00Z">
                <w:pPr/>
              </w:pPrChange>
            </w:pPr>
            <w:bookmarkStart w:id="13436" w:name="_Toc71199864"/>
            <w:bookmarkEnd w:id="13436"/>
          </w:p>
        </w:tc>
        <w:tc>
          <w:tcPr>
            <w:tcW w:w="850" w:type="dxa"/>
          </w:tcPr>
          <w:p w14:paraId="689E92D8" w14:textId="1C51866B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37" w:author="Fegie" w:date="2021-04-28T12:03:00Z"/>
                <w:rFonts w:hAnsi="標楷體"/>
              </w:rPr>
              <w:pPrChange w:id="13438" w:author="Fegie" w:date="2021-04-28T12:03:00Z">
                <w:pPr/>
              </w:pPrChange>
            </w:pPr>
            <w:bookmarkStart w:id="13439" w:name="_Toc71199865"/>
            <w:bookmarkEnd w:id="13439"/>
          </w:p>
        </w:tc>
        <w:tc>
          <w:tcPr>
            <w:tcW w:w="832" w:type="dxa"/>
          </w:tcPr>
          <w:p w14:paraId="26744C33" w14:textId="7E9E8924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40" w:author="Fegie" w:date="2021-04-28T12:03:00Z"/>
                <w:rFonts w:hAnsi="標楷體"/>
              </w:rPr>
              <w:pPrChange w:id="13441" w:author="Fegie" w:date="2021-04-28T12:03:00Z">
                <w:pPr/>
              </w:pPrChange>
            </w:pPr>
            <w:bookmarkStart w:id="13442" w:name="_Toc71199866"/>
            <w:bookmarkEnd w:id="13442"/>
          </w:p>
        </w:tc>
        <w:tc>
          <w:tcPr>
            <w:tcW w:w="576" w:type="dxa"/>
          </w:tcPr>
          <w:p w14:paraId="569C114D" w14:textId="230014DA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43" w:author="Fegie" w:date="2021-04-28T12:03:00Z"/>
                <w:rFonts w:hAnsi="標楷體"/>
              </w:rPr>
              <w:pPrChange w:id="13444" w:author="Fegie" w:date="2021-04-28T12:03:00Z">
                <w:pPr/>
              </w:pPrChange>
            </w:pPr>
            <w:bookmarkStart w:id="13445" w:name="_Toc71199867"/>
            <w:bookmarkEnd w:id="13445"/>
          </w:p>
        </w:tc>
        <w:tc>
          <w:tcPr>
            <w:tcW w:w="3393" w:type="dxa"/>
          </w:tcPr>
          <w:p w14:paraId="3C508978" w14:textId="552CC2E4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46" w:author="Fegie" w:date="2021-04-28T12:03:00Z"/>
                <w:rFonts w:hAnsi="標楷體"/>
              </w:rPr>
              <w:pPrChange w:id="13447" w:author="Fegie" w:date="2021-04-28T12:03:00Z">
                <w:pPr/>
              </w:pPrChange>
            </w:pPr>
            <w:bookmarkStart w:id="13448" w:name="_Toc71199868"/>
            <w:bookmarkEnd w:id="13448"/>
          </w:p>
        </w:tc>
        <w:bookmarkStart w:id="13449" w:name="_Toc71199869"/>
        <w:bookmarkEnd w:id="13449"/>
      </w:tr>
    </w:tbl>
    <w:p w14:paraId="103B46E8" w14:textId="1E931EE9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450" w:author="Fegie" w:date="2021-04-28T12:03:00Z"/>
          <w:rFonts w:hAnsi="標楷體"/>
        </w:rPr>
        <w:pPrChange w:id="13451" w:author="Fegie" w:date="2021-04-28T12:03:00Z">
          <w:pPr/>
        </w:pPrChange>
      </w:pPr>
      <w:bookmarkStart w:id="13452" w:name="_Toc71199870"/>
      <w:bookmarkEnd w:id="13452"/>
    </w:p>
    <w:p w14:paraId="4D1BDBDE" w14:textId="0D158027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453" w:author="Fegie" w:date="2021-04-28T12:03:00Z"/>
          <w:rFonts w:hAnsi="標楷體"/>
        </w:rPr>
      </w:pPr>
      <w:del w:id="13454" w:author="Fegie" w:date="2021-04-28T12:03:00Z">
        <w:r w:rsidRPr="009B2BD3" w:rsidDel="009661CB">
          <w:rPr>
            <w:rFonts w:hAnsi="標楷體"/>
          </w:rPr>
          <w:br w:type="page"/>
        </w:r>
        <w:r w:rsidRPr="009B2BD3" w:rsidDel="009661CB">
          <w:rPr>
            <w:rFonts w:hAnsi="標楷體" w:hint="eastAsia"/>
          </w:rPr>
          <w:delText>L1908</w:delText>
        </w:r>
        <w:r w:rsidRPr="009B2BD3" w:rsidDel="009661CB">
          <w:rPr>
            <w:rFonts w:hAnsi="標楷體"/>
          </w:rPr>
          <w:delText xml:space="preserve"> </w:delText>
        </w:r>
        <w:r w:rsidRPr="009B2BD3" w:rsidDel="009661CB">
          <w:rPr>
            <w:rFonts w:hAnsi="標楷體" w:hint="eastAsia"/>
          </w:rPr>
          <w:delText>申請不列印書面通知書查詢</w:delText>
        </w:r>
      </w:del>
    </w:p>
    <w:p w14:paraId="40CEA638" w14:textId="7FF2939E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455" w:author="Fegie" w:date="2021-04-28T12:03:00Z"/>
          <w:rFonts w:hAnsi="標楷體"/>
        </w:rPr>
        <w:pPrChange w:id="13456" w:author="Fegie" w:date="2021-04-28T12:03:00Z">
          <w:pPr>
            <w:pStyle w:val="a"/>
          </w:pPr>
        </w:pPrChange>
      </w:pPr>
      <w:del w:id="13457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3458" w:name="_Toc71199871"/>
        <w:bookmarkEnd w:id="13458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C4AE9" w:rsidRPr="00540E0A" w:rsidDel="009661CB" w14:paraId="540BA1F5" w14:textId="45BB95F9" w:rsidTr="00951666">
        <w:trPr>
          <w:trHeight w:val="277"/>
          <w:del w:id="1345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CB92A0" w14:textId="6959868D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60" w:author="Fegie" w:date="2021-04-28T12:03:00Z"/>
                <w:rFonts w:hAnsi="標楷體"/>
              </w:rPr>
              <w:pPrChange w:id="13461" w:author="Fegie" w:date="2021-04-28T12:03:00Z">
                <w:pPr/>
              </w:pPrChange>
            </w:pPr>
            <w:del w:id="13462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3463" w:name="_Toc71199872"/>
              <w:bookmarkEnd w:id="1346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C4ED9F" w14:textId="4E7F32D7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64" w:author="Fegie" w:date="2021-04-28T12:03:00Z"/>
                <w:rFonts w:hAnsi="標楷體"/>
              </w:rPr>
              <w:pPrChange w:id="13465" w:author="Fegie" w:date="2021-04-28T12:03:00Z">
                <w:pPr/>
              </w:pPrChange>
            </w:pPr>
            <w:del w:id="13466" w:author="Fegie" w:date="2021-04-28T12:03:00Z">
              <w:r w:rsidRPr="009B2BD3" w:rsidDel="009661CB">
                <w:rPr>
                  <w:rFonts w:hAnsi="標楷體" w:hint="eastAsia"/>
                </w:rPr>
                <w:delText>申請不列印書面通知書查詢</w:delText>
              </w:r>
              <w:bookmarkStart w:id="13467" w:name="_Toc71199873"/>
              <w:bookmarkEnd w:id="13467"/>
            </w:del>
          </w:p>
          <w:p w14:paraId="2BDCE360" w14:textId="3FE4C08C" w:rsidR="000C4AE9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68" w:author="Fegie" w:date="2021-04-28T12:03:00Z"/>
                <w:rFonts w:hAnsi="標楷體"/>
              </w:rPr>
              <w:pPrChange w:id="13469" w:author="Fegie" w:date="2021-04-28T12:03:00Z">
                <w:pPr/>
              </w:pPrChange>
            </w:pPr>
            <w:del w:id="13470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查詢客</w:delText>
              </w:r>
              <w:r w:rsidDel="009661CB">
                <w:rPr>
                  <w:rFonts w:hAnsi="標楷體" w:hint="eastAsia"/>
                </w:rPr>
                <w:delText>戶</w:delText>
              </w:r>
              <w:r w:rsidDel="009661CB">
                <w:rPr>
                  <w:rFonts w:hAnsi="標楷體" w:hint="eastAsia"/>
                  <w:lang w:eastAsia="zh-HK"/>
                </w:rPr>
                <w:delText>不寄送書面、不發送簡訊/</w:delText>
              </w:r>
              <w:r w:rsidDel="009661CB">
                <w:rPr>
                  <w:rFonts w:hAnsi="標楷體" w:hint="eastAsia"/>
                </w:rPr>
                <w:delText>email</w:delText>
              </w:r>
              <w:r w:rsidRPr="009B2BD3" w:rsidDel="009661CB">
                <w:rPr>
                  <w:rFonts w:hAnsi="標楷體" w:hint="eastAsia"/>
                </w:rPr>
                <w:delText>通知</w:delText>
              </w:r>
              <w:r w:rsidDel="009661CB">
                <w:rPr>
                  <w:rFonts w:hAnsi="標楷體" w:hint="eastAsia"/>
                  <w:lang w:eastAsia="zh-HK"/>
                </w:rPr>
                <w:delText>的</w:delText>
              </w:r>
              <w:r w:rsidRPr="009B2BD3" w:rsidDel="009661CB">
                <w:rPr>
                  <w:rFonts w:hAnsi="標楷體" w:hint="eastAsia"/>
                </w:rPr>
                <w:delText>通知書</w:delText>
              </w:r>
              <w:r w:rsidDel="009661CB">
                <w:rPr>
                  <w:rFonts w:hAnsi="標楷體" w:hint="eastAsia"/>
                  <w:lang w:eastAsia="zh-HK"/>
                </w:rPr>
                <w:delText>種類及申請日期。</w:delText>
              </w:r>
              <w:bookmarkStart w:id="13471" w:name="_Toc71199874"/>
              <w:bookmarkEnd w:id="13471"/>
            </w:del>
          </w:p>
        </w:tc>
        <w:bookmarkStart w:id="13472" w:name="_Toc71199875"/>
        <w:bookmarkEnd w:id="13472"/>
      </w:tr>
      <w:tr w:rsidR="000C4AE9" w:rsidRPr="009B2BD3" w:rsidDel="009661CB" w14:paraId="44FD761E" w14:textId="2FDB071C" w:rsidTr="00951666">
        <w:trPr>
          <w:trHeight w:val="277"/>
          <w:del w:id="1347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5103CD" w14:textId="561E7C8F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74" w:author="Fegie" w:date="2021-04-28T12:03:00Z"/>
                <w:rFonts w:hAnsi="標楷體"/>
              </w:rPr>
              <w:pPrChange w:id="13475" w:author="Fegie" w:date="2021-04-28T12:03:00Z">
                <w:pPr/>
              </w:pPrChange>
            </w:pPr>
            <w:del w:id="13476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3477" w:name="_Toc71199876"/>
              <w:bookmarkEnd w:id="1347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0BBA79" w14:textId="6A9D4E8A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78" w:author="Fegie" w:date="2021-04-28T12:03:00Z"/>
                <w:rFonts w:hAnsi="標楷體"/>
              </w:rPr>
              <w:pPrChange w:id="13479" w:author="Fegie" w:date="2021-04-28T12:03:00Z">
                <w:pPr/>
              </w:pPrChange>
            </w:pPr>
            <w:bookmarkStart w:id="13480" w:name="_Toc71199877"/>
            <w:bookmarkEnd w:id="13480"/>
          </w:p>
        </w:tc>
        <w:bookmarkStart w:id="13481" w:name="_Toc71199878"/>
        <w:bookmarkEnd w:id="13481"/>
      </w:tr>
      <w:tr w:rsidR="000C4AE9" w:rsidRPr="009B2BD3" w:rsidDel="009661CB" w14:paraId="22D96083" w14:textId="43475831" w:rsidTr="00951666">
        <w:trPr>
          <w:trHeight w:val="773"/>
          <w:del w:id="1348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A945A6" w14:textId="75C118C8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83" w:author="Fegie" w:date="2021-04-28T12:03:00Z"/>
                <w:rFonts w:hAnsi="標楷體"/>
              </w:rPr>
              <w:pPrChange w:id="13484" w:author="Fegie" w:date="2021-04-28T12:03:00Z">
                <w:pPr/>
              </w:pPrChange>
            </w:pPr>
            <w:del w:id="13485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3486" w:name="_Toc71199879"/>
              <w:bookmarkEnd w:id="1348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E1C898" w14:textId="0BE09F2E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87" w:author="Fegie" w:date="2021-04-28T12:03:00Z"/>
                <w:rFonts w:hAnsi="標楷體"/>
              </w:rPr>
              <w:pPrChange w:id="13488" w:author="Fegie" w:date="2021-04-28T12:03:00Z">
                <w:pPr/>
              </w:pPrChange>
            </w:pPr>
            <w:bookmarkStart w:id="13489" w:name="_Toc71199880"/>
            <w:bookmarkEnd w:id="13489"/>
          </w:p>
        </w:tc>
        <w:bookmarkStart w:id="13490" w:name="_Toc71199881"/>
        <w:bookmarkEnd w:id="13490"/>
      </w:tr>
      <w:tr w:rsidR="000C4AE9" w:rsidRPr="009B2BD3" w:rsidDel="009661CB" w14:paraId="392A705C" w14:textId="38246A20" w:rsidTr="00951666">
        <w:trPr>
          <w:trHeight w:val="321"/>
          <w:del w:id="1349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584DA5" w14:textId="14FD09F0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92" w:author="Fegie" w:date="2021-04-28T12:03:00Z"/>
                <w:rFonts w:hAnsi="標楷體"/>
              </w:rPr>
              <w:pPrChange w:id="13493" w:author="Fegie" w:date="2021-04-28T12:03:00Z">
                <w:pPr/>
              </w:pPrChange>
            </w:pPr>
            <w:del w:id="13494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3495" w:name="_Toc71199882"/>
              <w:bookmarkEnd w:id="1349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A7746E" w14:textId="4A72FB6D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96" w:author="Fegie" w:date="2021-04-28T12:03:00Z"/>
                <w:rFonts w:hAnsi="標楷體"/>
              </w:rPr>
              <w:pPrChange w:id="13497" w:author="Fegie" w:date="2021-04-28T12:03:00Z">
                <w:pPr/>
              </w:pPrChange>
            </w:pPr>
            <w:bookmarkStart w:id="13498" w:name="_Toc71199883"/>
            <w:bookmarkEnd w:id="13498"/>
          </w:p>
        </w:tc>
        <w:bookmarkStart w:id="13499" w:name="_Toc71199884"/>
        <w:bookmarkEnd w:id="13499"/>
      </w:tr>
      <w:tr w:rsidR="000C4AE9" w:rsidRPr="009B2BD3" w:rsidDel="009661CB" w14:paraId="03914B0F" w14:textId="2807B5B3" w:rsidTr="00951666">
        <w:trPr>
          <w:trHeight w:val="1311"/>
          <w:del w:id="1350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254F71" w14:textId="1C93E9C2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01" w:author="Fegie" w:date="2021-04-28T12:03:00Z"/>
                <w:rFonts w:hAnsi="標楷體"/>
              </w:rPr>
              <w:pPrChange w:id="13502" w:author="Fegie" w:date="2021-04-28T12:03:00Z">
                <w:pPr/>
              </w:pPrChange>
            </w:pPr>
            <w:del w:id="13503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3504" w:name="_Toc71199885"/>
              <w:bookmarkEnd w:id="1350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65699C" w14:textId="717B736B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05" w:author="Fegie" w:date="2021-04-28T12:03:00Z"/>
                <w:rFonts w:hAnsi="標楷體"/>
              </w:rPr>
              <w:pPrChange w:id="13506" w:author="Fegie" w:date="2021-04-28T12:03:00Z">
                <w:pPr/>
              </w:pPrChange>
            </w:pPr>
            <w:bookmarkStart w:id="13507" w:name="_Toc71199886"/>
            <w:bookmarkEnd w:id="13507"/>
          </w:p>
        </w:tc>
        <w:bookmarkStart w:id="13508" w:name="_Toc71199887"/>
        <w:bookmarkEnd w:id="13508"/>
      </w:tr>
      <w:tr w:rsidR="000C4AE9" w:rsidRPr="009B2BD3" w:rsidDel="009661CB" w14:paraId="5339E9CD" w14:textId="635462E6" w:rsidTr="00951666">
        <w:trPr>
          <w:trHeight w:val="278"/>
          <w:del w:id="1350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F93991" w14:textId="01E4467E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10" w:author="Fegie" w:date="2021-04-28T12:03:00Z"/>
                <w:rFonts w:hAnsi="標楷體"/>
              </w:rPr>
              <w:pPrChange w:id="13511" w:author="Fegie" w:date="2021-04-28T12:03:00Z">
                <w:pPr/>
              </w:pPrChange>
            </w:pPr>
            <w:del w:id="13512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3513" w:name="_Toc71199888"/>
              <w:bookmarkEnd w:id="1351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225594" w14:textId="2D710187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14" w:author="Fegie" w:date="2021-04-28T12:03:00Z"/>
                <w:rFonts w:hAnsi="標楷體"/>
              </w:rPr>
              <w:pPrChange w:id="13515" w:author="Fegie" w:date="2021-04-28T12:03:00Z">
                <w:pPr/>
              </w:pPrChange>
            </w:pPr>
            <w:bookmarkStart w:id="13516" w:name="_Toc71199889"/>
            <w:bookmarkEnd w:id="13516"/>
          </w:p>
        </w:tc>
        <w:bookmarkStart w:id="13517" w:name="_Toc71199890"/>
        <w:bookmarkEnd w:id="13517"/>
      </w:tr>
      <w:tr w:rsidR="000C4AE9" w:rsidRPr="009B2BD3" w:rsidDel="009661CB" w14:paraId="648DE1F2" w14:textId="563322A8" w:rsidTr="00951666">
        <w:trPr>
          <w:trHeight w:val="358"/>
          <w:del w:id="1351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CB51E9" w14:textId="69438F7B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19" w:author="Fegie" w:date="2021-04-28T12:03:00Z"/>
                <w:rFonts w:hAnsi="標楷體"/>
              </w:rPr>
              <w:pPrChange w:id="13520" w:author="Fegie" w:date="2021-04-28T12:03:00Z">
                <w:pPr/>
              </w:pPrChange>
            </w:pPr>
            <w:del w:id="13521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3522" w:name="_Toc71199891"/>
              <w:bookmarkEnd w:id="1352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123BD2" w14:textId="5FE458E5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23" w:author="Fegie" w:date="2021-04-28T12:03:00Z"/>
                <w:rFonts w:hAnsi="標楷體"/>
              </w:rPr>
              <w:pPrChange w:id="13524" w:author="Fegie" w:date="2021-04-28T12:03:00Z">
                <w:pPr/>
              </w:pPrChange>
            </w:pPr>
            <w:bookmarkStart w:id="13525" w:name="_Toc71199892"/>
            <w:bookmarkEnd w:id="13525"/>
          </w:p>
        </w:tc>
        <w:bookmarkStart w:id="13526" w:name="_Toc71199893"/>
        <w:bookmarkEnd w:id="13526"/>
      </w:tr>
      <w:tr w:rsidR="000C4AE9" w:rsidRPr="009B2BD3" w:rsidDel="009661CB" w14:paraId="6A98020E" w14:textId="29506D2D" w:rsidTr="00951666">
        <w:trPr>
          <w:trHeight w:val="278"/>
          <w:del w:id="1352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21E804" w14:textId="27A599BF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28" w:author="Fegie" w:date="2021-04-28T12:03:00Z"/>
                <w:rFonts w:hAnsi="標楷體"/>
              </w:rPr>
              <w:pPrChange w:id="13529" w:author="Fegie" w:date="2021-04-28T12:03:00Z">
                <w:pPr/>
              </w:pPrChange>
            </w:pPr>
            <w:del w:id="13530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3531" w:name="_Toc71199894"/>
              <w:bookmarkEnd w:id="1353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CEB8E5" w14:textId="17080264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32" w:author="Fegie" w:date="2021-04-28T12:03:00Z"/>
                <w:rFonts w:hAnsi="標楷體"/>
              </w:rPr>
              <w:pPrChange w:id="13533" w:author="Fegie" w:date="2021-04-28T12:03:00Z">
                <w:pPr/>
              </w:pPrChange>
            </w:pPr>
            <w:bookmarkStart w:id="13534" w:name="_Toc71199895"/>
            <w:bookmarkEnd w:id="13534"/>
          </w:p>
        </w:tc>
        <w:bookmarkStart w:id="13535" w:name="_Toc71199896"/>
        <w:bookmarkEnd w:id="13535"/>
      </w:tr>
    </w:tbl>
    <w:p w14:paraId="6493BD42" w14:textId="0D792FB1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36" w:author="Fegie" w:date="2021-04-28T12:03:00Z"/>
          <w:rFonts w:hAnsi="標楷體"/>
        </w:rPr>
        <w:pPrChange w:id="13537" w:author="Fegie" w:date="2021-04-28T12:03:00Z">
          <w:pPr/>
        </w:pPrChange>
      </w:pPr>
      <w:bookmarkStart w:id="13538" w:name="_Toc71199897"/>
      <w:bookmarkEnd w:id="13538"/>
    </w:p>
    <w:p w14:paraId="12D07594" w14:textId="7D2752B1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39" w:author="Fegie" w:date="2021-04-28T12:03:00Z"/>
          <w:rFonts w:hAnsi="標楷體"/>
        </w:rPr>
        <w:pPrChange w:id="13540" w:author="Fegie" w:date="2021-04-28T12:03:00Z">
          <w:pPr/>
        </w:pPrChange>
      </w:pPr>
      <w:bookmarkStart w:id="13541" w:name="_Toc71199898"/>
      <w:bookmarkEnd w:id="13541"/>
    </w:p>
    <w:p w14:paraId="623B781E" w14:textId="689C55BF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42" w:author="Fegie" w:date="2021-04-28T12:03:00Z"/>
          <w:rFonts w:hAnsi="標楷體"/>
        </w:rPr>
        <w:pPrChange w:id="13543" w:author="Fegie" w:date="2021-04-28T12:03:00Z">
          <w:pPr/>
        </w:pPrChange>
      </w:pPr>
      <w:bookmarkStart w:id="13544" w:name="_Toc71199899"/>
      <w:bookmarkEnd w:id="13544"/>
    </w:p>
    <w:p w14:paraId="1E7C106F" w14:textId="50926D8E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45" w:author="Fegie" w:date="2021-04-28T12:03:00Z"/>
          <w:rFonts w:hAnsi="標楷體"/>
        </w:rPr>
        <w:pPrChange w:id="13546" w:author="Fegie" w:date="2021-04-28T12:03:00Z">
          <w:pPr/>
        </w:pPrChange>
      </w:pPr>
      <w:bookmarkStart w:id="13547" w:name="_Toc71199900"/>
      <w:bookmarkEnd w:id="13547"/>
    </w:p>
    <w:p w14:paraId="188F3DA1" w14:textId="1C81D361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48" w:author="Fegie" w:date="2021-04-28T12:03:00Z"/>
          <w:rFonts w:hAnsi="標楷體"/>
        </w:rPr>
        <w:pPrChange w:id="13549" w:author="Fegie" w:date="2021-04-28T12:03:00Z">
          <w:pPr/>
        </w:pPrChange>
      </w:pPr>
      <w:bookmarkStart w:id="13550" w:name="_Toc71199901"/>
      <w:bookmarkEnd w:id="13550"/>
    </w:p>
    <w:p w14:paraId="4A3C1205" w14:textId="3B96EE34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51" w:author="Fegie" w:date="2021-04-28T12:03:00Z"/>
          <w:rFonts w:hAnsi="標楷體"/>
        </w:rPr>
        <w:pPrChange w:id="13552" w:author="Fegie" w:date="2021-04-28T12:03:00Z">
          <w:pPr/>
        </w:pPrChange>
      </w:pPr>
      <w:bookmarkStart w:id="13553" w:name="_Toc71199902"/>
      <w:bookmarkEnd w:id="13553"/>
    </w:p>
    <w:p w14:paraId="7D8C1D0F" w14:textId="283D230C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54" w:author="Fegie" w:date="2021-04-28T12:03:00Z"/>
          <w:rFonts w:hAnsi="標楷體"/>
        </w:rPr>
        <w:pPrChange w:id="13555" w:author="Fegie" w:date="2021-04-28T12:03:00Z">
          <w:pPr/>
        </w:pPrChange>
      </w:pPr>
      <w:bookmarkStart w:id="13556" w:name="_Toc71199903"/>
      <w:bookmarkEnd w:id="13556"/>
    </w:p>
    <w:p w14:paraId="0343C116" w14:textId="7397828F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57" w:author="Fegie" w:date="2021-04-28T12:03:00Z"/>
          <w:rFonts w:hAnsi="標楷體"/>
        </w:rPr>
        <w:pPrChange w:id="13558" w:author="Fegie" w:date="2021-04-28T12:03:00Z">
          <w:pPr/>
        </w:pPrChange>
      </w:pPr>
      <w:del w:id="13559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59532D8D" w14:textId="0802EA9D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60" w:author="Fegie" w:date="2021-04-28T12:03:00Z"/>
          <w:rFonts w:hAnsi="標楷體"/>
        </w:rPr>
        <w:pPrChange w:id="13561" w:author="Fegie" w:date="2021-04-28T12:03:00Z">
          <w:pPr>
            <w:pStyle w:val="a"/>
          </w:pPr>
        </w:pPrChange>
      </w:pPr>
      <w:del w:id="13562" w:author="Fegie" w:date="2021-04-28T12:03:00Z">
        <w:r w:rsidRPr="009B2BD3" w:rsidDel="009661CB">
          <w:rPr>
            <w:rFonts w:hAnsi="標楷體"/>
          </w:rPr>
          <w:delText>UI畫面</w:delText>
        </w:r>
        <w:bookmarkStart w:id="13563" w:name="_Toc71199904"/>
        <w:bookmarkEnd w:id="13563"/>
      </w:del>
    </w:p>
    <w:p w14:paraId="67075BC8" w14:textId="51F1D6F5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64" w:author="Fegie" w:date="2021-04-28T12:03:00Z"/>
          <w:rFonts w:hAnsi="標楷體"/>
        </w:rPr>
        <w:pPrChange w:id="13565" w:author="Fegie" w:date="2021-04-28T12:03:00Z">
          <w:pPr>
            <w:pStyle w:val="42"/>
            <w:spacing w:after="72"/>
            <w:ind w:left="1133"/>
          </w:pPr>
        </w:pPrChange>
      </w:pPr>
      <w:del w:id="13566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r w:rsidR="00014E2F" w:rsidRPr="009B2BD3" w:rsidDel="009661CB">
          <w:rPr>
            <w:rFonts w:hAnsi="標楷體" w:hint="eastAsia"/>
          </w:rPr>
          <w:delText xml:space="preserve"> </w:delText>
        </w:r>
        <w:bookmarkStart w:id="13567" w:name="_Toc71199905"/>
        <w:bookmarkEnd w:id="13567"/>
      </w:del>
    </w:p>
    <w:p w14:paraId="2058E52B" w14:textId="24455B76" w:rsidR="000C4AE9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13568" w:author="Fegie" w:date="2021-04-28T12:03:00Z"/>
          <w:rFonts w:hAnsi="標楷體"/>
        </w:rPr>
        <w:pPrChange w:id="13569" w:author="Fegie" w:date="2021-04-28T12:03:00Z">
          <w:pPr>
            <w:pStyle w:val="42"/>
            <w:spacing w:after="72"/>
            <w:ind w:leftChars="0" w:left="0"/>
          </w:pPr>
        </w:pPrChange>
      </w:pPr>
      <w:del w:id="13570" w:author="Fegie" w:date="2021-04-28T12:03:00Z">
        <w:r w:rsidRPr="009B2BD3" w:rsidDel="009661CB">
          <w:rPr>
            <w:rFonts w:hAnsi="標楷體"/>
            <w:noProof/>
          </w:rPr>
          <w:drawing>
            <wp:inline distT="0" distB="0" distL="0" distR="0" wp14:anchorId="44197176" wp14:editId="1F228719">
              <wp:extent cx="6775450" cy="1136650"/>
              <wp:effectExtent l="0" t="0" r="6350" b="6350"/>
              <wp:docPr id="2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1136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13571" w:name="_Toc71199906"/>
        <w:bookmarkEnd w:id="13571"/>
      </w:del>
    </w:p>
    <w:p w14:paraId="0D5C707A" w14:textId="13D28966" w:rsidR="00F95E69" w:rsidRPr="009B2BD3" w:rsidDel="009661CB" w:rsidRDefault="00F95E69">
      <w:pPr>
        <w:pStyle w:val="3"/>
        <w:numPr>
          <w:ilvl w:val="5"/>
          <w:numId w:val="6"/>
        </w:numPr>
        <w:ind w:left="1701" w:hanging="1134"/>
        <w:rPr>
          <w:del w:id="13572" w:author="Fegie" w:date="2021-04-28T12:03:00Z"/>
          <w:rFonts w:hAnsi="標楷體"/>
        </w:rPr>
        <w:pPrChange w:id="13573" w:author="Fegie" w:date="2021-04-28T12:03:00Z">
          <w:pPr>
            <w:pStyle w:val="42"/>
            <w:spacing w:after="72"/>
            <w:ind w:leftChars="0" w:left="0"/>
          </w:pPr>
        </w:pPrChange>
      </w:pPr>
      <w:bookmarkStart w:id="13574" w:name="_Toc71199907"/>
      <w:bookmarkEnd w:id="13574"/>
    </w:p>
    <w:p w14:paraId="2E53A13C" w14:textId="52B049DF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75" w:author="Fegie" w:date="2021-04-28T12:03:00Z"/>
          <w:rFonts w:hAnsi="標楷體"/>
        </w:rPr>
        <w:pPrChange w:id="13576" w:author="Fegie" w:date="2021-04-28T12:03:00Z">
          <w:pPr>
            <w:pStyle w:val="42"/>
            <w:spacing w:after="72"/>
            <w:ind w:left="1133"/>
          </w:pPr>
        </w:pPrChange>
      </w:pPr>
      <w:del w:id="13577" w:author="Fegie" w:date="2021-04-28T12:03:00Z">
        <w:r w:rsidRPr="009B2BD3" w:rsidDel="009661CB">
          <w:rPr>
            <w:rFonts w:hAnsi="標楷體" w:hint="eastAsia"/>
          </w:rPr>
          <w:delText>輸出畫面：</w:delText>
        </w:r>
        <w:bookmarkStart w:id="13578" w:name="_Toc71199908"/>
        <w:bookmarkEnd w:id="13578"/>
      </w:del>
    </w:p>
    <w:p w14:paraId="595D3504" w14:textId="112031B1" w:rsidR="000C4AE9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13579" w:author="Fegie" w:date="2021-04-28T12:03:00Z"/>
          <w:rFonts w:hAnsi="標楷體"/>
        </w:rPr>
        <w:pPrChange w:id="13580" w:author="Fegie" w:date="2021-04-28T12:03:00Z">
          <w:pPr>
            <w:pStyle w:val="a"/>
            <w:numPr>
              <w:numId w:val="0"/>
            </w:numPr>
            <w:tabs>
              <w:tab w:val="clear" w:pos="1559"/>
            </w:tabs>
            <w:ind w:left="0" w:firstLine="0"/>
          </w:pPr>
        </w:pPrChange>
      </w:pPr>
      <w:del w:id="13581" w:author="Fegie" w:date="2021-04-28T12:03:00Z">
        <w:r w:rsidRPr="009B2BD3" w:rsidDel="009661CB">
          <w:rPr>
            <w:rFonts w:hAnsi="標楷體"/>
            <w:noProof/>
          </w:rPr>
          <w:drawing>
            <wp:inline distT="0" distB="0" distL="0" distR="0" wp14:anchorId="0AA58BA6" wp14:editId="0BEB1050">
              <wp:extent cx="6800850" cy="2006600"/>
              <wp:effectExtent l="0" t="0" r="0" b="0"/>
              <wp:docPr id="2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00850" cy="2006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13582" w:name="_Toc71199909"/>
        <w:bookmarkEnd w:id="13582"/>
      </w:del>
    </w:p>
    <w:p w14:paraId="67C7B976" w14:textId="1B1F04E8" w:rsidR="00F95E69" w:rsidRPr="009B2BD3" w:rsidDel="009661CB" w:rsidRDefault="00F95E69">
      <w:pPr>
        <w:pStyle w:val="3"/>
        <w:numPr>
          <w:ilvl w:val="5"/>
          <w:numId w:val="6"/>
        </w:numPr>
        <w:ind w:left="1701" w:hanging="1134"/>
        <w:rPr>
          <w:del w:id="13583" w:author="Fegie" w:date="2021-04-28T12:03:00Z"/>
          <w:rFonts w:hAnsi="標楷體"/>
        </w:rPr>
        <w:pPrChange w:id="13584" w:author="Fegie" w:date="2021-04-28T12:03:00Z">
          <w:pPr/>
        </w:pPrChange>
      </w:pPr>
      <w:bookmarkStart w:id="13585" w:name="_Toc71199910"/>
      <w:bookmarkEnd w:id="13585"/>
    </w:p>
    <w:p w14:paraId="7422C9FE" w14:textId="32A5006B" w:rsidR="000C4AE9" w:rsidRPr="009B2BD3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586" w:author="Fegie" w:date="2021-04-28T12:03:00Z"/>
          <w:rFonts w:hAnsi="標楷體"/>
        </w:rPr>
        <w:pPrChange w:id="13587" w:author="Fegie" w:date="2021-04-28T12:03:00Z">
          <w:pPr>
            <w:pStyle w:val="a"/>
          </w:pPr>
        </w:pPrChange>
      </w:pPr>
      <w:del w:id="13588" w:author="Fegie" w:date="2021-04-28T12:03:00Z">
        <w:r w:rsidRPr="009B2BD3" w:rsidDel="009661CB">
          <w:rPr>
            <w:rFonts w:hAnsi="標楷體" w:hint="eastAsia"/>
          </w:rPr>
          <w:delText>輸入</w:delText>
        </w:r>
        <w:r w:rsidR="000C4AE9" w:rsidRPr="009B2BD3" w:rsidDel="009661CB">
          <w:rPr>
            <w:rFonts w:hAnsi="標楷體"/>
          </w:rPr>
          <w:delText>畫面資料說明</w:delText>
        </w:r>
        <w:bookmarkStart w:id="13589" w:name="_Toc71199911"/>
        <w:bookmarkEnd w:id="13589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59"/>
        <w:gridCol w:w="1159"/>
        <w:gridCol w:w="1931"/>
        <w:gridCol w:w="1313"/>
        <w:gridCol w:w="1159"/>
        <w:gridCol w:w="1159"/>
        <w:gridCol w:w="1313"/>
        <w:gridCol w:w="1227"/>
      </w:tblGrid>
      <w:tr w:rsidR="00540E0A" w:rsidRPr="009B2BD3" w:rsidDel="009661CB" w14:paraId="213E6887" w14:textId="5DFD7285" w:rsidTr="00A67010">
        <w:trPr>
          <w:trHeight w:val="388"/>
          <w:jc w:val="center"/>
          <w:del w:id="13590" w:author="Fegie" w:date="2021-04-28T12:03:00Z"/>
        </w:trPr>
        <w:tc>
          <w:tcPr>
            <w:tcW w:w="563" w:type="dxa"/>
            <w:vMerge w:val="restart"/>
          </w:tcPr>
          <w:p w14:paraId="75AC0537" w14:textId="5254D693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91" w:author="Fegie" w:date="2021-04-28T12:03:00Z"/>
                <w:rFonts w:hAnsi="標楷體"/>
              </w:rPr>
              <w:pPrChange w:id="13592" w:author="Fegie" w:date="2021-04-28T12:03:00Z">
                <w:pPr/>
              </w:pPrChange>
            </w:pPr>
            <w:del w:id="13593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3594" w:name="_Toc71199912"/>
              <w:bookmarkEnd w:id="13594"/>
            </w:del>
          </w:p>
        </w:tc>
        <w:tc>
          <w:tcPr>
            <w:tcW w:w="2217" w:type="dxa"/>
            <w:vMerge w:val="restart"/>
          </w:tcPr>
          <w:p w14:paraId="6350F734" w14:textId="148E2187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95" w:author="Fegie" w:date="2021-04-28T12:03:00Z"/>
                <w:rFonts w:hAnsi="標楷體"/>
              </w:rPr>
              <w:pPrChange w:id="13596" w:author="Fegie" w:date="2021-04-28T12:03:00Z">
                <w:pPr/>
              </w:pPrChange>
            </w:pPr>
            <w:del w:id="13597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3598" w:name="_Toc71199913"/>
              <w:bookmarkEnd w:id="13598"/>
            </w:del>
          </w:p>
        </w:tc>
        <w:tc>
          <w:tcPr>
            <w:tcW w:w="4708" w:type="dxa"/>
            <w:gridSpan w:val="5"/>
          </w:tcPr>
          <w:p w14:paraId="34287935" w14:textId="09ED242A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99" w:author="Fegie" w:date="2021-04-28T12:03:00Z"/>
                <w:rFonts w:hAnsi="標楷體"/>
              </w:rPr>
              <w:pPrChange w:id="13600" w:author="Fegie" w:date="2021-04-28T12:03:00Z">
                <w:pPr>
                  <w:jc w:val="center"/>
                </w:pPr>
              </w:pPrChange>
            </w:pPr>
            <w:del w:id="13601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3602" w:name="_Toc71199914"/>
              <w:bookmarkEnd w:id="13602"/>
            </w:del>
          </w:p>
        </w:tc>
        <w:tc>
          <w:tcPr>
            <w:tcW w:w="3534" w:type="dxa"/>
            <w:vMerge w:val="restart"/>
          </w:tcPr>
          <w:p w14:paraId="0FBEAEA3" w14:textId="7F2C351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03" w:author="Fegie" w:date="2021-04-28T12:03:00Z"/>
                <w:rFonts w:hAnsi="標楷體"/>
              </w:rPr>
              <w:pPrChange w:id="13604" w:author="Fegie" w:date="2021-04-28T12:03:00Z">
                <w:pPr/>
              </w:pPrChange>
            </w:pPr>
            <w:del w:id="13605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3606" w:name="_Toc71199915"/>
              <w:bookmarkEnd w:id="13606"/>
            </w:del>
          </w:p>
        </w:tc>
        <w:bookmarkStart w:id="13607" w:name="_Toc71199916"/>
        <w:bookmarkEnd w:id="13607"/>
      </w:tr>
      <w:tr w:rsidR="00540E0A" w:rsidRPr="009B2BD3" w:rsidDel="009661CB" w14:paraId="5E6B896D" w14:textId="070A61EE" w:rsidTr="00540E0A">
        <w:trPr>
          <w:trHeight w:val="244"/>
          <w:jc w:val="center"/>
          <w:del w:id="13608" w:author="Fegie" w:date="2021-04-28T12:03:00Z"/>
        </w:trPr>
        <w:tc>
          <w:tcPr>
            <w:tcW w:w="563" w:type="dxa"/>
            <w:vMerge/>
          </w:tcPr>
          <w:p w14:paraId="723CB731" w14:textId="5F1F36F3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09" w:author="Fegie" w:date="2021-04-28T12:03:00Z"/>
                <w:rFonts w:hAnsi="標楷體"/>
              </w:rPr>
              <w:pPrChange w:id="13610" w:author="Fegie" w:date="2021-04-28T12:03:00Z">
                <w:pPr/>
              </w:pPrChange>
            </w:pPr>
            <w:bookmarkStart w:id="13611" w:name="_Toc71199917"/>
            <w:bookmarkEnd w:id="13611"/>
          </w:p>
        </w:tc>
        <w:tc>
          <w:tcPr>
            <w:tcW w:w="2217" w:type="dxa"/>
            <w:vMerge/>
          </w:tcPr>
          <w:p w14:paraId="1E4CBCD4" w14:textId="4B8BF1E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12" w:author="Fegie" w:date="2021-04-28T12:03:00Z"/>
                <w:rFonts w:hAnsi="標楷體"/>
              </w:rPr>
              <w:pPrChange w:id="13613" w:author="Fegie" w:date="2021-04-28T12:03:00Z">
                <w:pPr/>
              </w:pPrChange>
            </w:pPr>
            <w:bookmarkStart w:id="13614" w:name="_Toc71199918"/>
            <w:bookmarkEnd w:id="13614"/>
          </w:p>
        </w:tc>
        <w:tc>
          <w:tcPr>
            <w:tcW w:w="1067" w:type="dxa"/>
          </w:tcPr>
          <w:p w14:paraId="00F4C565" w14:textId="1B04835C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15" w:author="Fegie" w:date="2021-04-28T12:03:00Z"/>
                <w:rFonts w:hAnsi="標楷體"/>
              </w:rPr>
              <w:pPrChange w:id="13616" w:author="Fegie" w:date="2021-04-28T12:03:00Z">
                <w:pPr/>
              </w:pPrChange>
            </w:pPr>
            <w:del w:id="13617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3618" w:name="_Toc71199919"/>
              <w:bookmarkEnd w:id="13618"/>
            </w:del>
          </w:p>
        </w:tc>
        <w:tc>
          <w:tcPr>
            <w:tcW w:w="1104" w:type="dxa"/>
          </w:tcPr>
          <w:p w14:paraId="494565E5" w14:textId="2ED37E0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19" w:author="Fegie" w:date="2021-04-28T12:03:00Z"/>
                <w:rFonts w:hAnsi="標楷體"/>
              </w:rPr>
              <w:pPrChange w:id="13620" w:author="Fegie" w:date="2021-04-28T12:03:00Z">
                <w:pPr/>
              </w:pPrChange>
            </w:pPr>
            <w:del w:id="13621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3622" w:name="_Toc71199920"/>
              <w:bookmarkEnd w:id="13622"/>
            </w:del>
          </w:p>
        </w:tc>
        <w:tc>
          <w:tcPr>
            <w:tcW w:w="1169" w:type="dxa"/>
          </w:tcPr>
          <w:p w14:paraId="0662D07F" w14:textId="07E4DDC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23" w:author="Fegie" w:date="2021-04-28T12:03:00Z"/>
                <w:rFonts w:hAnsi="標楷體"/>
              </w:rPr>
              <w:pPrChange w:id="13624" w:author="Fegie" w:date="2021-04-28T12:03:00Z">
                <w:pPr/>
              </w:pPrChange>
            </w:pPr>
            <w:del w:id="13625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3626" w:name="_Toc71199921"/>
              <w:bookmarkEnd w:id="13626"/>
            </w:del>
          </w:p>
        </w:tc>
        <w:tc>
          <w:tcPr>
            <w:tcW w:w="673" w:type="dxa"/>
          </w:tcPr>
          <w:p w14:paraId="17E54FF6" w14:textId="4ACCC7A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27" w:author="Fegie" w:date="2021-04-28T12:03:00Z"/>
                <w:rFonts w:hAnsi="標楷體"/>
              </w:rPr>
              <w:pPrChange w:id="13628" w:author="Fegie" w:date="2021-04-28T12:03:00Z">
                <w:pPr/>
              </w:pPrChange>
            </w:pPr>
            <w:del w:id="13629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3630" w:name="_Toc71199922"/>
              <w:bookmarkEnd w:id="13630"/>
            </w:del>
          </w:p>
        </w:tc>
        <w:tc>
          <w:tcPr>
            <w:tcW w:w="695" w:type="dxa"/>
          </w:tcPr>
          <w:p w14:paraId="53395035" w14:textId="5471DA8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31" w:author="Fegie" w:date="2021-04-28T12:03:00Z"/>
                <w:rFonts w:hAnsi="標楷體"/>
              </w:rPr>
              <w:pPrChange w:id="13632" w:author="Fegie" w:date="2021-04-28T12:03:00Z">
                <w:pPr/>
              </w:pPrChange>
            </w:pPr>
            <w:del w:id="13633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3634" w:name="_Toc71199923"/>
              <w:bookmarkEnd w:id="13634"/>
            </w:del>
          </w:p>
        </w:tc>
        <w:tc>
          <w:tcPr>
            <w:tcW w:w="3534" w:type="dxa"/>
            <w:vMerge/>
          </w:tcPr>
          <w:p w14:paraId="58C6D1CD" w14:textId="2EDA480A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35" w:author="Fegie" w:date="2021-04-28T12:03:00Z"/>
                <w:rFonts w:hAnsi="標楷體"/>
              </w:rPr>
              <w:pPrChange w:id="13636" w:author="Fegie" w:date="2021-04-28T12:03:00Z">
                <w:pPr/>
              </w:pPrChange>
            </w:pPr>
            <w:bookmarkStart w:id="13637" w:name="_Toc71199924"/>
            <w:bookmarkEnd w:id="13637"/>
          </w:p>
        </w:tc>
        <w:bookmarkStart w:id="13638" w:name="_Toc71199925"/>
        <w:bookmarkEnd w:id="13638"/>
      </w:tr>
      <w:tr w:rsidR="00540E0A" w:rsidRPr="009B2BD3" w:rsidDel="009661CB" w14:paraId="498BD2EB" w14:textId="26EF79D6" w:rsidTr="00540E0A">
        <w:trPr>
          <w:trHeight w:val="291"/>
          <w:jc w:val="center"/>
          <w:del w:id="13639" w:author="Fegie" w:date="2021-04-28T12:03:00Z"/>
        </w:trPr>
        <w:tc>
          <w:tcPr>
            <w:tcW w:w="563" w:type="dxa"/>
          </w:tcPr>
          <w:p w14:paraId="5E840046" w14:textId="3B2565E9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40" w:author="Fegie" w:date="2021-04-28T12:03:00Z"/>
                <w:rFonts w:hAnsi="標楷體"/>
              </w:rPr>
              <w:pPrChange w:id="13641" w:author="Fegie" w:date="2021-04-28T12:03:00Z">
                <w:pPr/>
              </w:pPrChange>
            </w:pPr>
            <w:del w:id="13642" w:author="Fegie" w:date="2021-04-28T12:03:00Z">
              <w:r w:rsidRPr="009B2BD3" w:rsidDel="009661CB">
                <w:rPr>
                  <w:rFonts w:hAnsi="標楷體" w:hint="eastAsia"/>
                </w:rPr>
                <w:delText>1</w:delText>
              </w:r>
              <w:bookmarkStart w:id="13643" w:name="_Toc71199926"/>
              <w:bookmarkEnd w:id="13643"/>
            </w:del>
          </w:p>
        </w:tc>
        <w:tc>
          <w:tcPr>
            <w:tcW w:w="2217" w:type="dxa"/>
          </w:tcPr>
          <w:p w14:paraId="090B69EE" w14:textId="771D8322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44" w:author="Fegie" w:date="2021-04-28T12:03:00Z"/>
                <w:rFonts w:hAnsi="標楷體"/>
              </w:rPr>
              <w:pPrChange w:id="13645" w:author="Fegie" w:date="2021-04-28T12:03:00Z">
                <w:pPr/>
              </w:pPrChange>
            </w:pPr>
            <w:del w:id="13646" w:author="Fegie" w:date="2021-04-28T12:03:00Z">
              <w:r w:rsidRPr="009B2BD3" w:rsidDel="009661CB">
                <w:rPr>
                  <w:rFonts w:hAnsi="標楷體" w:hint="eastAsia"/>
                </w:rPr>
                <w:delText>戶號</w:delText>
              </w:r>
              <w:bookmarkStart w:id="13647" w:name="_Toc71199927"/>
              <w:bookmarkEnd w:id="13647"/>
            </w:del>
          </w:p>
        </w:tc>
        <w:tc>
          <w:tcPr>
            <w:tcW w:w="1067" w:type="dxa"/>
          </w:tcPr>
          <w:p w14:paraId="15EB838A" w14:textId="2BC8FC1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48" w:author="Fegie" w:date="2021-04-28T12:03:00Z"/>
                <w:rFonts w:hAnsi="標楷體"/>
              </w:rPr>
              <w:pPrChange w:id="13649" w:author="Fegie" w:date="2021-04-28T12:03:00Z">
                <w:pPr/>
              </w:pPrChange>
            </w:pPr>
            <w:del w:id="13650" w:author="Fegie" w:date="2021-04-28T12:03:00Z">
              <w:r w:rsidDel="009661CB">
                <w:rPr>
                  <w:rFonts w:hAnsi="標楷體" w:hint="eastAsia"/>
                </w:rPr>
                <w:delText>9999999</w:delText>
              </w:r>
              <w:bookmarkStart w:id="13651" w:name="_Toc71199928"/>
              <w:bookmarkEnd w:id="13651"/>
            </w:del>
          </w:p>
        </w:tc>
        <w:tc>
          <w:tcPr>
            <w:tcW w:w="1104" w:type="dxa"/>
          </w:tcPr>
          <w:p w14:paraId="072201D4" w14:textId="587CA293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52" w:author="Fegie" w:date="2021-04-28T12:03:00Z"/>
                <w:rFonts w:hAnsi="標楷體"/>
              </w:rPr>
              <w:pPrChange w:id="13653" w:author="Fegie" w:date="2021-04-28T12:03:00Z">
                <w:pPr/>
              </w:pPrChange>
            </w:pPr>
            <w:bookmarkStart w:id="13654" w:name="_Toc71199929"/>
            <w:bookmarkEnd w:id="13654"/>
          </w:p>
        </w:tc>
        <w:tc>
          <w:tcPr>
            <w:tcW w:w="1169" w:type="dxa"/>
          </w:tcPr>
          <w:p w14:paraId="3EACDA70" w14:textId="4075CA87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55" w:author="Fegie" w:date="2021-04-28T12:03:00Z"/>
                <w:rFonts w:hAnsi="標楷體"/>
              </w:rPr>
              <w:pPrChange w:id="13656" w:author="Fegie" w:date="2021-04-28T12:03:00Z">
                <w:pPr/>
              </w:pPrChange>
            </w:pPr>
            <w:bookmarkStart w:id="13657" w:name="_Toc71199930"/>
            <w:bookmarkEnd w:id="13657"/>
          </w:p>
        </w:tc>
        <w:tc>
          <w:tcPr>
            <w:tcW w:w="673" w:type="dxa"/>
          </w:tcPr>
          <w:p w14:paraId="0844CBEA" w14:textId="26DFB84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58" w:author="Fegie" w:date="2021-04-28T12:03:00Z"/>
                <w:rFonts w:hAnsi="標楷體"/>
              </w:rPr>
              <w:pPrChange w:id="13659" w:author="Fegie" w:date="2021-04-28T12:03:00Z">
                <w:pPr/>
              </w:pPrChange>
            </w:pPr>
            <w:del w:id="13660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3661" w:name="_Toc71199931"/>
              <w:bookmarkEnd w:id="13661"/>
            </w:del>
          </w:p>
        </w:tc>
        <w:tc>
          <w:tcPr>
            <w:tcW w:w="695" w:type="dxa"/>
          </w:tcPr>
          <w:p w14:paraId="524F7F96" w14:textId="6FAC3D2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62" w:author="Fegie" w:date="2021-04-28T12:03:00Z"/>
                <w:rFonts w:hAnsi="標楷體"/>
              </w:rPr>
              <w:pPrChange w:id="13663" w:author="Fegie" w:date="2021-04-28T12:03:00Z">
                <w:pPr/>
              </w:pPrChange>
            </w:pPr>
            <w:bookmarkStart w:id="13664" w:name="_Toc71199932"/>
            <w:bookmarkEnd w:id="13664"/>
          </w:p>
        </w:tc>
        <w:tc>
          <w:tcPr>
            <w:tcW w:w="3534" w:type="dxa"/>
          </w:tcPr>
          <w:p w14:paraId="4EDE8471" w14:textId="21AA8CF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65" w:author="Fegie" w:date="2021-04-28T12:03:00Z"/>
                <w:rFonts w:hAnsi="標楷體"/>
              </w:rPr>
              <w:pPrChange w:id="13666" w:author="Fegie" w:date="2021-04-28T12:03:00Z">
                <w:pPr/>
              </w:pPrChange>
            </w:pPr>
            <w:del w:id="13667" w:author="Fegie" w:date="2021-04-28T12:03:00Z">
              <w:r w:rsidRPr="009B2BD3" w:rsidDel="009661CB">
                <w:rPr>
                  <w:rFonts w:hAnsi="標楷體" w:hint="eastAsia"/>
                </w:rPr>
                <w:delText>i.必須輸入</w:delText>
              </w:r>
              <w:bookmarkStart w:id="13668" w:name="_Toc71199933"/>
              <w:bookmarkEnd w:id="13668"/>
            </w:del>
          </w:p>
        </w:tc>
        <w:bookmarkStart w:id="13669" w:name="_Toc71199934"/>
        <w:bookmarkEnd w:id="13669"/>
      </w:tr>
      <w:tr w:rsidR="00540E0A" w:rsidRPr="009B2BD3" w:rsidDel="009661CB" w14:paraId="39002DAB" w14:textId="5BC86B63" w:rsidTr="00540E0A">
        <w:trPr>
          <w:trHeight w:val="291"/>
          <w:jc w:val="center"/>
          <w:del w:id="13670" w:author="Fegie" w:date="2021-04-28T12:03:00Z"/>
        </w:trPr>
        <w:tc>
          <w:tcPr>
            <w:tcW w:w="563" w:type="dxa"/>
          </w:tcPr>
          <w:p w14:paraId="1427627B" w14:textId="4C21DBDC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71" w:author="Fegie" w:date="2021-04-28T12:03:00Z"/>
                <w:rFonts w:hAnsi="標楷體"/>
              </w:rPr>
              <w:pPrChange w:id="13672" w:author="Fegie" w:date="2021-04-28T12:03:00Z">
                <w:pPr/>
              </w:pPrChange>
            </w:pPr>
            <w:bookmarkStart w:id="13673" w:name="_Toc71199935"/>
            <w:bookmarkEnd w:id="13673"/>
          </w:p>
        </w:tc>
        <w:tc>
          <w:tcPr>
            <w:tcW w:w="2217" w:type="dxa"/>
          </w:tcPr>
          <w:p w14:paraId="45F9CBBF" w14:textId="7412D3B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74" w:author="Fegie" w:date="2021-04-28T12:03:00Z"/>
                <w:rFonts w:hAnsi="標楷體"/>
              </w:rPr>
              <w:pPrChange w:id="13675" w:author="Fegie" w:date="2021-04-28T12:03:00Z">
                <w:pPr/>
              </w:pPrChange>
            </w:pPr>
            <w:del w:id="13676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額度編號</w:delText>
              </w:r>
              <w:bookmarkStart w:id="13677" w:name="_Toc71199936"/>
              <w:bookmarkEnd w:id="13677"/>
            </w:del>
          </w:p>
        </w:tc>
        <w:tc>
          <w:tcPr>
            <w:tcW w:w="1067" w:type="dxa"/>
          </w:tcPr>
          <w:p w14:paraId="1B0A27AB" w14:textId="1CE39B2C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78" w:author="Fegie" w:date="2021-04-28T12:03:00Z"/>
                <w:rFonts w:hAnsi="標楷體"/>
              </w:rPr>
              <w:pPrChange w:id="13679" w:author="Fegie" w:date="2021-04-28T12:03:00Z">
                <w:pPr/>
              </w:pPrChange>
            </w:pPr>
            <w:del w:id="13680" w:author="Fegie" w:date="2021-04-28T12:03:00Z">
              <w:r w:rsidDel="009661CB">
                <w:rPr>
                  <w:rFonts w:hAnsi="標楷體" w:hint="eastAsia"/>
                </w:rPr>
                <w:delText>999</w:delText>
              </w:r>
              <w:bookmarkStart w:id="13681" w:name="_Toc71199937"/>
              <w:bookmarkEnd w:id="13681"/>
            </w:del>
          </w:p>
        </w:tc>
        <w:tc>
          <w:tcPr>
            <w:tcW w:w="1104" w:type="dxa"/>
          </w:tcPr>
          <w:p w14:paraId="6FA09752" w14:textId="2F2F26F5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82" w:author="Fegie" w:date="2021-04-28T12:03:00Z"/>
                <w:rFonts w:hAnsi="標楷體"/>
              </w:rPr>
              <w:pPrChange w:id="13683" w:author="Fegie" w:date="2021-04-28T12:03:00Z">
                <w:pPr/>
              </w:pPrChange>
            </w:pPr>
            <w:del w:id="13684" w:author="Fegie" w:date="2021-04-28T12:03:00Z">
              <w:r w:rsidRPr="00540E0A" w:rsidDel="009661CB">
                <w:rPr>
                  <w:rFonts w:hAnsi="標楷體"/>
                </w:rPr>
                <w:delText>000</w:delText>
              </w:r>
              <w:bookmarkStart w:id="13685" w:name="_Toc71199938"/>
              <w:bookmarkEnd w:id="13685"/>
            </w:del>
          </w:p>
        </w:tc>
        <w:tc>
          <w:tcPr>
            <w:tcW w:w="1169" w:type="dxa"/>
          </w:tcPr>
          <w:p w14:paraId="7EDA1A93" w14:textId="3EF656AD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86" w:author="Fegie" w:date="2021-04-28T12:03:00Z"/>
                <w:rFonts w:hAnsi="標楷體"/>
              </w:rPr>
              <w:pPrChange w:id="13687" w:author="Fegie" w:date="2021-04-28T12:03:00Z">
                <w:pPr/>
              </w:pPrChange>
            </w:pPr>
            <w:bookmarkStart w:id="13688" w:name="_Toc71199939"/>
            <w:bookmarkEnd w:id="13688"/>
          </w:p>
        </w:tc>
        <w:tc>
          <w:tcPr>
            <w:tcW w:w="673" w:type="dxa"/>
          </w:tcPr>
          <w:p w14:paraId="103A67ED" w14:textId="3077666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89" w:author="Fegie" w:date="2021-04-28T12:03:00Z"/>
                <w:rFonts w:hAnsi="標楷體"/>
              </w:rPr>
              <w:pPrChange w:id="13690" w:author="Fegie" w:date="2021-04-28T12:03:00Z">
                <w:pPr/>
              </w:pPrChange>
            </w:pPr>
            <w:del w:id="13691" w:author="Fegie" w:date="2021-04-28T12:03:00Z">
              <w:r w:rsidRPr="00540E0A" w:rsidDel="009661CB">
                <w:rPr>
                  <w:rFonts w:hAnsi="標楷體" w:hint="eastAsia"/>
                </w:rPr>
                <w:delText>V</w:delText>
              </w:r>
              <w:bookmarkStart w:id="13692" w:name="_Toc71199940"/>
              <w:bookmarkEnd w:id="13692"/>
            </w:del>
          </w:p>
        </w:tc>
        <w:tc>
          <w:tcPr>
            <w:tcW w:w="695" w:type="dxa"/>
          </w:tcPr>
          <w:p w14:paraId="2BB19F94" w14:textId="6F9FAFB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93" w:author="Fegie" w:date="2021-04-28T12:03:00Z"/>
                <w:rFonts w:hAnsi="標楷體"/>
              </w:rPr>
              <w:pPrChange w:id="13694" w:author="Fegie" w:date="2021-04-28T12:03:00Z">
                <w:pPr/>
              </w:pPrChange>
            </w:pPr>
            <w:bookmarkStart w:id="13695" w:name="_Toc71199941"/>
            <w:bookmarkEnd w:id="13695"/>
          </w:p>
        </w:tc>
        <w:tc>
          <w:tcPr>
            <w:tcW w:w="3534" w:type="dxa"/>
          </w:tcPr>
          <w:p w14:paraId="5843B83F" w14:textId="1230235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96" w:author="Fegie" w:date="2021-04-28T12:03:00Z"/>
                <w:rFonts w:hAnsi="標楷體"/>
              </w:rPr>
              <w:pPrChange w:id="13697" w:author="Fegie" w:date="2021-04-28T12:03:00Z">
                <w:pPr/>
              </w:pPrChange>
            </w:pPr>
            <w:del w:id="13698" w:author="Fegie" w:date="2021-04-28T12:03:00Z">
              <w:r w:rsidRPr="00540E0A" w:rsidDel="009661CB">
                <w:rPr>
                  <w:rFonts w:hAnsi="標楷體" w:hint="eastAsia"/>
                </w:rPr>
                <w:delText>i.必須輸入; 輸入000</w:delText>
              </w:r>
              <w:r w:rsidRPr="00540E0A" w:rsidDel="009661CB">
                <w:rPr>
                  <w:rFonts w:hAnsi="標楷體" w:hint="eastAsia"/>
                  <w:lang w:eastAsia="zh-HK"/>
                </w:rPr>
                <w:delText>表示戶號下全部額度</w:delText>
              </w:r>
              <w:bookmarkStart w:id="13699" w:name="_Toc71199942"/>
              <w:bookmarkEnd w:id="13699"/>
            </w:del>
          </w:p>
        </w:tc>
        <w:bookmarkStart w:id="13700" w:name="_Toc71199943"/>
        <w:bookmarkEnd w:id="13700"/>
      </w:tr>
      <w:tr w:rsidR="00540E0A" w:rsidRPr="009B2BD3" w:rsidDel="009661CB" w14:paraId="7EA656E7" w14:textId="6C403DAC" w:rsidTr="00540E0A">
        <w:trPr>
          <w:trHeight w:val="291"/>
          <w:jc w:val="center"/>
          <w:del w:id="13701" w:author="Fegie" w:date="2021-04-28T12:03:00Z"/>
        </w:trPr>
        <w:tc>
          <w:tcPr>
            <w:tcW w:w="563" w:type="dxa"/>
          </w:tcPr>
          <w:p w14:paraId="56E4B85C" w14:textId="32CCAA4E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02" w:author="Fegie" w:date="2021-04-28T12:03:00Z"/>
                <w:rFonts w:hAnsi="標楷體"/>
              </w:rPr>
              <w:pPrChange w:id="13703" w:author="Fegie" w:date="2021-04-28T12:03:00Z">
                <w:pPr/>
              </w:pPrChange>
            </w:pPr>
            <w:bookmarkStart w:id="13704" w:name="_Toc71199944"/>
            <w:bookmarkEnd w:id="13704"/>
          </w:p>
        </w:tc>
        <w:tc>
          <w:tcPr>
            <w:tcW w:w="2217" w:type="dxa"/>
          </w:tcPr>
          <w:p w14:paraId="1F8186F4" w14:textId="70AE370B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05" w:author="Fegie" w:date="2021-04-28T12:03:00Z"/>
                <w:rFonts w:hAnsi="標楷體"/>
                <w:b/>
              </w:rPr>
              <w:pPrChange w:id="13706" w:author="Fegie" w:date="2021-04-28T12:03:00Z">
                <w:pPr/>
              </w:pPrChange>
            </w:pPr>
            <w:bookmarkStart w:id="13707" w:name="_Toc71199945"/>
            <w:bookmarkEnd w:id="13707"/>
          </w:p>
        </w:tc>
        <w:tc>
          <w:tcPr>
            <w:tcW w:w="1067" w:type="dxa"/>
          </w:tcPr>
          <w:p w14:paraId="4722F6D6" w14:textId="6682907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08" w:author="Fegie" w:date="2021-04-28T12:03:00Z"/>
                <w:rFonts w:hAnsi="標楷體"/>
              </w:rPr>
              <w:pPrChange w:id="13709" w:author="Fegie" w:date="2021-04-28T12:03:00Z">
                <w:pPr/>
              </w:pPrChange>
            </w:pPr>
            <w:bookmarkStart w:id="13710" w:name="_Toc71199946"/>
            <w:bookmarkEnd w:id="13710"/>
          </w:p>
        </w:tc>
        <w:tc>
          <w:tcPr>
            <w:tcW w:w="1104" w:type="dxa"/>
          </w:tcPr>
          <w:p w14:paraId="2364526D" w14:textId="39EDF00A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11" w:author="Fegie" w:date="2021-04-28T12:03:00Z"/>
                <w:rFonts w:hAnsi="標楷體"/>
              </w:rPr>
              <w:pPrChange w:id="13712" w:author="Fegie" w:date="2021-04-28T12:03:00Z">
                <w:pPr/>
              </w:pPrChange>
            </w:pPr>
            <w:bookmarkStart w:id="13713" w:name="_Toc71199947"/>
            <w:bookmarkEnd w:id="13713"/>
          </w:p>
        </w:tc>
        <w:tc>
          <w:tcPr>
            <w:tcW w:w="1169" w:type="dxa"/>
          </w:tcPr>
          <w:p w14:paraId="5ABADB8A" w14:textId="781E874C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14" w:author="Fegie" w:date="2021-04-28T12:03:00Z"/>
                <w:rFonts w:hAnsi="標楷體"/>
              </w:rPr>
              <w:pPrChange w:id="13715" w:author="Fegie" w:date="2021-04-28T12:03:00Z">
                <w:pPr/>
              </w:pPrChange>
            </w:pPr>
            <w:bookmarkStart w:id="13716" w:name="_Toc71199948"/>
            <w:bookmarkEnd w:id="13716"/>
          </w:p>
        </w:tc>
        <w:tc>
          <w:tcPr>
            <w:tcW w:w="673" w:type="dxa"/>
          </w:tcPr>
          <w:p w14:paraId="4D8522F6" w14:textId="46395C61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17" w:author="Fegie" w:date="2021-04-28T12:03:00Z"/>
                <w:rFonts w:hAnsi="標楷體"/>
              </w:rPr>
              <w:pPrChange w:id="13718" w:author="Fegie" w:date="2021-04-28T12:03:00Z">
                <w:pPr/>
              </w:pPrChange>
            </w:pPr>
            <w:bookmarkStart w:id="13719" w:name="_Toc71199949"/>
            <w:bookmarkEnd w:id="13719"/>
          </w:p>
        </w:tc>
        <w:tc>
          <w:tcPr>
            <w:tcW w:w="695" w:type="dxa"/>
          </w:tcPr>
          <w:p w14:paraId="079B0B71" w14:textId="2199D32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20" w:author="Fegie" w:date="2021-04-28T12:03:00Z"/>
                <w:rFonts w:hAnsi="標楷體"/>
              </w:rPr>
              <w:pPrChange w:id="13721" w:author="Fegie" w:date="2021-04-28T12:03:00Z">
                <w:pPr/>
              </w:pPrChange>
            </w:pPr>
            <w:bookmarkStart w:id="13722" w:name="_Toc71199950"/>
            <w:bookmarkEnd w:id="13722"/>
          </w:p>
        </w:tc>
        <w:tc>
          <w:tcPr>
            <w:tcW w:w="3534" w:type="dxa"/>
          </w:tcPr>
          <w:p w14:paraId="621299E2" w14:textId="25453CF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23" w:author="Fegie" w:date="2021-04-28T12:03:00Z"/>
                <w:rFonts w:hAnsi="標楷體"/>
                <w:b/>
              </w:rPr>
              <w:pPrChange w:id="13724" w:author="Fegie" w:date="2021-04-28T12:03:00Z">
                <w:pPr/>
              </w:pPrChange>
            </w:pPr>
            <w:bookmarkStart w:id="13725" w:name="_Toc71199951"/>
            <w:bookmarkEnd w:id="13725"/>
          </w:p>
        </w:tc>
        <w:bookmarkStart w:id="13726" w:name="_Toc71199952"/>
        <w:bookmarkEnd w:id="13726"/>
      </w:tr>
    </w:tbl>
    <w:p w14:paraId="4E60DA06" w14:textId="778AD1F0" w:rsidR="000C4AE9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727" w:author="Fegie" w:date="2021-04-28T12:03:00Z"/>
          <w:rFonts w:hAnsi="標楷體"/>
        </w:rPr>
        <w:pPrChange w:id="13728" w:author="Fegie" w:date="2021-04-28T12:03:00Z">
          <w:pPr/>
        </w:pPrChange>
      </w:pPr>
      <w:bookmarkStart w:id="13729" w:name="_Toc71199953"/>
      <w:bookmarkEnd w:id="13729"/>
    </w:p>
    <w:p w14:paraId="7498E6A0" w14:textId="0603374A" w:rsidR="00C63232" w:rsidDel="009661CB" w:rsidRDefault="00C63232">
      <w:pPr>
        <w:pStyle w:val="3"/>
        <w:numPr>
          <w:ilvl w:val="5"/>
          <w:numId w:val="6"/>
        </w:numPr>
        <w:ind w:left="1701" w:hanging="1134"/>
        <w:rPr>
          <w:del w:id="13730" w:author="Fegie" w:date="2021-04-28T12:03:00Z"/>
          <w:rFonts w:hAnsi="標楷體"/>
        </w:rPr>
        <w:pPrChange w:id="13731" w:author="Fegie" w:date="2021-04-28T12:03:00Z">
          <w:pPr>
            <w:widowControl/>
          </w:pPr>
        </w:pPrChange>
      </w:pPr>
      <w:del w:id="13732" w:author="Fegie" w:date="2021-04-28T12:03:00Z">
        <w:r w:rsidDel="009661CB">
          <w:rPr>
            <w:rFonts w:hAnsi="標楷體"/>
          </w:rPr>
          <w:br w:type="page"/>
        </w:r>
      </w:del>
    </w:p>
    <w:p w14:paraId="28D48F26" w14:textId="446CBD31" w:rsidR="00C63232" w:rsidRPr="009B2BD3" w:rsidDel="009661CB" w:rsidRDefault="00C63232">
      <w:pPr>
        <w:pStyle w:val="3"/>
        <w:numPr>
          <w:ilvl w:val="5"/>
          <w:numId w:val="6"/>
        </w:numPr>
        <w:ind w:left="1701" w:hanging="1134"/>
        <w:rPr>
          <w:del w:id="13733" w:author="Fegie" w:date="2021-04-28T12:03:00Z"/>
          <w:rFonts w:hAnsi="標楷體"/>
        </w:rPr>
        <w:pPrChange w:id="13734" w:author="Fegie" w:date="2021-04-28T12:03:00Z">
          <w:pPr/>
        </w:pPrChange>
      </w:pPr>
      <w:bookmarkStart w:id="13735" w:name="_Toc71199954"/>
      <w:bookmarkEnd w:id="13735"/>
    </w:p>
    <w:p w14:paraId="7D846491" w14:textId="39D2D04C" w:rsidR="00540E0A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736" w:author="Fegie" w:date="2021-04-28T12:03:00Z"/>
        </w:rPr>
        <w:pPrChange w:id="13737" w:author="Fegie" w:date="2021-04-28T12:03:00Z">
          <w:pPr>
            <w:pStyle w:val="a"/>
          </w:pPr>
        </w:pPrChange>
      </w:pPr>
      <w:del w:id="13738" w:author="Fegie" w:date="2021-04-28T12:03:00Z">
        <w:r w:rsidDel="009661CB">
          <w:rPr>
            <w:rFonts w:hint="eastAsia"/>
          </w:rPr>
          <w:delText>輸出</w:delText>
        </w:r>
        <w:r w:rsidRPr="003972CE" w:rsidDel="009661CB">
          <w:delText>畫面資料說明</w:delText>
        </w:r>
        <w:bookmarkStart w:id="13739" w:name="_Toc71199955"/>
        <w:bookmarkEnd w:id="13739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854"/>
        <w:gridCol w:w="4252"/>
        <w:gridCol w:w="2693"/>
      </w:tblGrid>
      <w:tr w:rsidR="00540E0A" w:rsidRPr="00115634" w:rsidDel="009661CB" w14:paraId="72C223B9" w14:textId="0E142727" w:rsidTr="00A67010">
        <w:trPr>
          <w:trHeight w:val="388"/>
          <w:jc w:val="center"/>
          <w:del w:id="13740" w:author="Fegie" w:date="2021-04-28T12:03:00Z"/>
        </w:trPr>
        <w:tc>
          <w:tcPr>
            <w:tcW w:w="558" w:type="dxa"/>
            <w:vMerge w:val="restart"/>
          </w:tcPr>
          <w:p w14:paraId="5B12FE9E" w14:textId="43FE9E3F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41" w:author="Fegie" w:date="2021-04-28T12:03:00Z"/>
                <w:rFonts w:hAnsi="標楷體"/>
              </w:rPr>
              <w:pPrChange w:id="13742" w:author="Fegie" w:date="2021-04-28T12:03:00Z">
                <w:pPr/>
              </w:pPrChange>
            </w:pPr>
            <w:del w:id="13743" w:author="Fegie" w:date="2021-04-28T12:03:00Z">
              <w:r w:rsidRPr="00115634" w:rsidDel="009661CB">
                <w:rPr>
                  <w:rFonts w:hAnsi="標楷體"/>
                </w:rPr>
                <w:delText>序號</w:delText>
              </w:r>
              <w:bookmarkStart w:id="13744" w:name="_Toc71199956"/>
              <w:bookmarkEnd w:id="13744"/>
            </w:del>
          </w:p>
        </w:tc>
        <w:tc>
          <w:tcPr>
            <w:tcW w:w="1854" w:type="dxa"/>
            <w:vMerge w:val="restart"/>
          </w:tcPr>
          <w:p w14:paraId="02BEDBA1" w14:textId="7F637189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45" w:author="Fegie" w:date="2021-04-28T12:03:00Z"/>
                <w:rFonts w:hAnsi="標楷體"/>
              </w:rPr>
              <w:pPrChange w:id="13746" w:author="Fegie" w:date="2021-04-28T12:03:00Z">
                <w:pPr/>
              </w:pPrChange>
            </w:pPr>
            <w:del w:id="13747" w:author="Fegie" w:date="2021-04-28T12:03:00Z">
              <w:r w:rsidRPr="00115634" w:rsidDel="009661CB">
                <w:rPr>
                  <w:rFonts w:hAnsi="標楷體"/>
                </w:rPr>
                <w:delText>欄位</w:delText>
              </w:r>
              <w:bookmarkStart w:id="13748" w:name="_Toc71199957"/>
              <w:bookmarkEnd w:id="13748"/>
            </w:del>
          </w:p>
        </w:tc>
        <w:tc>
          <w:tcPr>
            <w:tcW w:w="4252" w:type="dxa"/>
          </w:tcPr>
          <w:p w14:paraId="6EFC5600" w14:textId="2C2D85C3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49" w:author="Fegie" w:date="2021-04-28T12:03:00Z"/>
                <w:rFonts w:hAnsi="標楷體"/>
              </w:rPr>
              <w:pPrChange w:id="13750" w:author="Fegie" w:date="2021-04-28T12:03:00Z">
                <w:pPr>
                  <w:jc w:val="center"/>
                </w:pPr>
              </w:pPrChange>
            </w:pPr>
            <w:del w:id="13751" w:author="Fegie" w:date="2021-04-28T12:03:00Z">
              <w:r w:rsidRPr="00115634" w:rsidDel="009661CB">
                <w:rPr>
                  <w:rFonts w:hAnsi="標楷體"/>
                </w:rPr>
                <w:delText>說明</w:delText>
              </w:r>
              <w:bookmarkStart w:id="13752" w:name="_Toc71199958"/>
              <w:bookmarkEnd w:id="13752"/>
            </w:del>
          </w:p>
        </w:tc>
        <w:tc>
          <w:tcPr>
            <w:tcW w:w="2693" w:type="dxa"/>
            <w:vMerge w:val="restart"/>
          </w:tcPr>
          <w:p w14:paraId="617C25C7" w14:textId="3A7AA4E1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53" w:author="Fegie" w:date="2021-04-28T12:03:00Z"/>
                <w:rFonts w:hAnsi="標楷體"/>
              </w:rPr>
              <w:pPrChange w:id="13754" w:author="Fegie" w:date="2021-04-28T12:03:00Z">
                <w:pPr/>
              </w:pPrChange>
            </w:pPr>
            <w:del w:id="13755" w:author="Fegie" w:date="2021-04-28T12:03:00Z">
              <w:r w:rsidRPr="00115634" w:rsidDel="009661CB">
                <w:rPr>
                  <w:rFonts w:hAnsi="標楷體"/>
                </w:rPr>
                <w:delText>處理邏輯及注意事項</w:delText>
              </w:r>
              <w:bookmarkStart w:id="13756" w:name="_Toc71199959"/>
              <w:bookmarkEnd w:id="13756"/>
            </w:del>
          </w:p>
        </w:tc>
        <w:bookmarkStart w:id="13757" w:name="_Toc71199960"/>
        <w:bookmarkEnd w:id="13757"/>
      </w:tr>
      <w:tr w:rsidR="00540E0A" w:rsidRPr="00115634" w:rsidDel="009661CB" w14:paraId="015185BC" w14:textId="78EAB6F0" w:rsidTr="00A67010">
        <w:trPr>
          <w:trHeight w:val="244"/>
          <w:jc w:val="center"/>
          <w:del w:id="13758" w:author="Fegie" w:date="2021-04-28T12:03:00Z"/>
        </w:trPr>
        <w:tc>
          <w:tcPr>
            <w:tcW w:w="558" w:type="dxa"/>
            <w:vMerge/>
          </w:tcPr>
          <w:p w14:paraId="1CE167A5" w14:textId="362ECDB9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59" w:author="Fegie" w:date="2021-04-28T12:03:00Z"/>
                <w:rFonts w:hAnsi="標楷體"/>
              </w:rPr>
              <w:pPrChange w:id="13760" w:author="Fegie" w:date="2021-04-28T12:03:00Z">
                <w:pPr/>
              </w:pPrChange>
            </w:pPr>
            <w:bookmarkStart w:id="13761" w:name="_Toc71199961"/>
            <w:bookmarkEnd w:id="13761"/>
          </w:p>
        </w:tc>
        <w:tc>
          <w:tcPr>
            <w:tcW w:w="1854" w:type="dxa"/>
            <w:vMerge/>
          </w:tcPr>
          <w:p w14:paraId="0E51ED1A" w14:textId="3C9701C8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62" w:author="Fegie" w:date="2021-04-28T12:03:00Z"/>
                <w:rFonts w:hAnsi="標楷體"/>
              </w:rPr>
              <w:pPrChange w:id="13763" w:author="Fegie" w:date="2021-04-28T12:03:00Z">
                <w:pPr/>
              </w:pPrChange>
            </w:pPr>
            <w:bookmarkStart w:id="13764" w:name="_Toc71199962"/>
            <w:bookmarkEnd w:id="13764"/>
          </w:p>
        </w:tc>
        <w:tc>
          <w:tcPr>
            <w:tcW w:w="4252" w:type="dxa"/>
          </w:tcPr>
          <w:p w14:paraId="7801AED9" w14:textId="21973347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65" w:author="Fegie" w:date="2021-04-28T12:03:00Z"/>
                <w:rFonts w:hAnsi="標楷體"/>
              </w:rPr>
              <w:pPrChange w:id="13766" w:author="Fegie" w:date="2021-04-28T12:03:00Z">
                <w:pPr/>
              </w:pPrChange>
            </w:pPr>
            <w:del w:id="13767" w:author="Fegie" w:date="2021-04-28T12:03:00Z">
              <w:r w:rsidRPr="00115634" w:rsidDel="009661CB">
                <w:rPr>
                  <w:rFonts w:hAnsi="標楷體" w:hint="eastAsia"/>
                </w:rPr>
                <w:delText>資料型態長度</w:delText>
              </w:r>
              <w:bookmarkStart w:id="13768" w:name="_Toc71199963"/>
              <w:bookmarkEnd w:id="13768"/>
            </w:del>
          </w:p>
        </w:tc>
        <w:tc>
          <w:tcPr>
            <w:tcW w:w="2693" w:type="dxa"/>
            <w:vMerge/>
          </w:tcPr>
          <w:p w14:paraId="739DA1B5" w14:textId="4096EC0E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69" w:author="Fegie" w:date="2021-04-28T12:03:00Z"/>
                <w:rFonts w:hAnsi="標楷體"/>
              </w:rPr>
              <w:pPrChange w:id="13770" w:author="Fegie" w:date="2021-04-28T12:03:00Z">
                <w:pPr/>
              </w:pPrChange>
            </w:pPr>
            <w:bookmarkStart w:id="13771" w:name="_Toc71199964"/>
            <w:bookmarkEnd w:id="13771"/>
          </w:p>
        </w:tc>
        <w:bookmarkStart w:id="13772" w:name="_Toc71199965"/>
        <w:bookmarkEnd w:id="13772"/>
      </w:tr>
      <w:tr w:rsidR="00540E0A" w:rsidRPr="00115634" w:rsidDel="009661CB" w14:paraId="62BCD037" w14:textId="2A8B6BDF" w:rsidTr="00A67010">
        <w:trPr>
          <w:trHeight w:val="244"/>
          <w:jc w:val="center"/>
          <w:del w:id="13773" w:author="Fegie" w:date="2021-04-28T12:03:00Z"/>
        </w:trPr>
        <w:tc>
          <w:tcPr>
            <w:tcW w:w="558" w:type="dxa"/>
          </w:tcPr>
          <w:p w14:paraId="2F841CD8" w14:textId="447E2055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74" w:author="Fegie" w:date="2021-04-28T12:03:00Z"/>
                <w:rFonts w:hAnsi="標楷體"/>
              </w:rPr>
              <w:pPrChange w:id="13775" w:author="Fegie" w:date="2021-04-28T12:03:00Z">
                <w:pPr/>
              </w:pPrChange>
            </w:pPr>
            <w:del w:id="13776" w:author="Fegie" w:date="2021-04-28T12:03:00Z">
              <w:r w:rsidRPr="00115634" w:rsidDel="009661CB">
                <w:rPr>
                  <w:rFonts w:hAnsi="標楷體" w:hint="eastAsia"/>
                </w:rPr>
                <w:delText>1.</w:delText>
              </w:r>
              <w:bookmarkStart w:id="13777" w:name="_Toc71199966"/>
              <w:bookmarkEnd w:id="13777"/>
            </w:del>
          </w:p>
        </w:tc>
        <w:tc>
          <w:tcPr>
            <w:tcW w:w="1854" w:type="dxa"/>
          </w:tcPr>
          <w:p w14:paraId="7A535000" w14:textId="03EEE79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78" w:author="Fegie" w:date="2021-04-28T12:03:00Z"/>
                <w:rFonts w:hAnsi="標楷體"/>
              </w:rPr>
              <w:pPrChange w:id="13779" w:author="Fegie" w:date="2021-04-28T12:03:00Z">
                <w:pPr/>
              </w:pPrChange>
            </w:pPr>
            <w:del w:id="13780" w:author="Fegie" w:date="2021-04-28T12:03:00Z">
              <w:r w:rsidRPr="009B2BD3" w:rsidDel="009661CB">
                <w:rPr>
                  <w:rFonts w:hAnsi="標楷體" w:hint="eastAsia"/>
                </w:rPr>
                <w:delText>戶號</w:delText>
              </w:r>
              <w:bookmarkStart w:id="13781" w:name="_Toc71199967"/>
              <w:bookmarkEnd w:id="13781"/>
            </w:del>
          </w:p>
        </w:tc>
        <w:tc>
          <w:tcPr>
            <w:tcW w:w="4252" w:type="dxa"/>
          </w:tcPr>
          <w:p w14:paraId="69310AEB" w14:textId="5E4CD549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82" w:author="Fegie" w:date="2021-04-28T12:03:00Z"/>
                <w:rFonts w:hAnsi="標楷體"/>
              </w:rPr>
              <w:pPrChange w:id="13783" w:author="Fegie" w:date="2021-04-28T12:03:00Z">
                <w:pPr/>
              </w:pPrChange>
            </w:pPr>
            <w:del w:id="13784" w:author="Fegie" w:date="2021-04-28T12:03:00Z">
              <w:r w:rsidDel="009661CB">
                <w:rPr>
                  <w:rFonts w:hAnsi="標楷體" w:hint="eastAsia"/>
                </w:rPr>
                <w:delText>9999999</w:delText>
              </w:r>
              <w:bookmarkStart w:id="13785" w:name="_Toc71199968"/>
              <w:bookmarkEnd w:id="13785"/>
            </w:del>
          </w:p>
        </w:tc>
        <w:tc>
          <w:tcPr>
            <w:tcW w:w="2693" w:type="dxa"/>
          </w:tcPr>
          <w:p w14:paraId="197CC5CC" w14:textId="449F339A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86" w:author="Fegie" w:date="2021-04-28T12:03:00Z"/>
                <w:rFonts w:hAnsi="標楷體"/>
              </w:rPr>
              <w:pPrChange w:id="13787" w:author="Fegie" w:date="2021-04-28T12:03:00Z">
                <w:pPr/>
              </w:pPrChange>
            </w:pPr>
            <w:bookmarkStart w:id="13788" w:name="_Toc71199969"/>
            <w:bookmarkEnd w:id="13788"/>
          </w:p>
        </w:tc>
        <w:bookmarkStart w:id="13789" w:name="_Toc71199970"/>
        <w:bookmarkEnd w:id="13789"/>
      </w:tr>
      <w:tr w:rsidR="00540E0A" w:rsidRPr="00115634" w:rsidDel="009661CB" w14:paraId="5B7DCAF9" w14:textId="14EDB753" w:rsidTr="00A67010">
        <w:trPr>
          <w:trHeight w:val="244"/>
          <w:jc w:val="center"/>
          <w:del w:id="13790" w:author="Fegie" w:date="2021-04-28T12:03:00Z"/>
        </w:trPr>
        <w:tc>
          <w:tcPr>
            <w:tcW w:w="558" w:type="dxa"/>
          </w:tcPr>
          <w:p w14:paraId="008CB529" w14:textId="41B60415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91" w:author="Fegie" w:date="2021-04-28T12:03:00Z"/>
                <w:rFonts w:hAnsi="標楷體"/>
              </w:rPr>
              <w:pPrChange w:id="13792" w:author="Fegie" w:date="2021-04-28T12:03:00Z">
                <w:pPr/>
              </w:pPrChange>
            </w:pPr>
            <w:bookmarkStart w:id="13793" w:name="_Toc71199971"/>
            <w:bookmarkEnd w:id="13793"/>
          </w:p>
        </w:tc>
        <w:tc>
          <w:tcPr>
            <w:tcW w:w="1854" w:type="dxa"/>
          </w:tcPr>
          <w:p w14:paraId="310E9DF1" w14:textId="4355436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94" w:author="Fegie" w:date="2021-04-28T12:03:00Z"/>
                <w:rFonts w:hAnsi="標楷體"/>
              </w:rPr>
              <w:pPrChange w:id="13795" w:author="Fegie" w:date="2021-04-28T12:03:00Z">
                <w:pPr/>
              </w:pPrChange>
            </w:pPr>
            <w:del w:id="13796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額度編號</w:delText>
              </w:r>
              <w:bookmarkStart w:id="13797" w:name="_Toc71199972"/>
              <w:bookmarkEnd w:id="13797"/>
            </w:del>
          </w:p>
        </w:tc>
        <w:tc>
          <w:tcPr>
            <w:tcW w:w="4252" w:type="dxa"/>
          </w:tcPr>
          <w:p w14:paraId="18CDFB4C" w14:textId="6C52751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98" w:author="Fegie" w:date="2021-04-28T12:03:00Z"/>
                <w:rFonts w:hAnsi="標楷體"/>
              </w:rPr>
              <w:pPrChange w:id="13799" w:author="Fegie" w:date="2021-04-28T12:03:00Z">
                <w:pPr/>
              </w:pPrChange>
            </w:pPr>
            <w:del w:id="13800" w:author="Fegie" w:date="2021-04-28T12:03:00Z">
              <w:r w:rsidDel="009661CB">
                <w:rPr>
                  <w:rFonts w:hAnsi="標楷體" w:hint="eastAsia"/>
                </w:rPr>
                <w:delText>999</w:delText>
              </w:r>
              <w:bookmarkStart w:id="13801" w:name="_Toc71199973"/>
              <w:bookmarkEnd w:id="13801"/>
            </w:del>
          </w:p>
        </w:tc>
        <w:tc>
          <w:tcPr>
            <w:tcW w:w="2693" w:type="dxa"/>
          </w:tcPr>
          <w:p w14:paraId="312E624C" w14:textId="3262D763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02" w:author="Fegie" w:date="2021-04-28T12:03:00Z"/>
                <w:rFonts w:hAnsi="標楷體"/>
              </w:rPr>
              <w:pPrChange w:id="13803" w:author="Fegie" w:date="2021-04-28T12:03:00Z">
                <w:pPr/>
              </w:pPrChange>
            </w:pPr>
            <w:bookmarkStart w:id="13804" w:name="_Toc71199974"/>
            <w:bookmarkEnd w:id="13804"/>
          </w:p>
        </w:tc>
        <w:bookmarkStart w:id="13805" w:name="_Toc71199975"/>
        <w:bookmarkEnd w:id="13805"/>
      </w:tr>
      <w:tr w:rsidR="00540E0A" w:rsidRPr="00115634" w:rsidDel="009661CB" w14:paraId="58B3BE55" w14:textId="2971530C" w:rsidTr="00A67010">
        <w:trPr>
          <w:trHeight w:val="291"/>
          <w:jc w:val="center"/>
          <w:del w:id="13806" w:author="Fegie" w:date="2021-04-28T12:03:00Z"/>
        </w:trPr>
        <w:tc>
          <w:tcPr>
            <w:tcW w:w="9357" w:type="dxa"/>
            <w:gridSpan w:val="4"/>
          </w:tcPr>
          <w:p w14:paraId="03E08DFC" w14:textId="7E9EB421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07" w:author="Fegie" w:date="2021-04-28T12:03:00Z"/>
                <w:rFonts w:hAnsi="標楷體"/>
              </w:rPr>
              <w:pPrChange w:id="13808" w:author="Fegie" w:date="2021-04-28T12:03:00Z">
                <w:pPr/>
              </w:pPrChange>
            </w:pPr>
            <w:bookmarkStart w:id="13809" w:name="_Toc71199976"/>
            <w:bookmarkEnd w:id="13809"/>
          </w:p>
        </w:tc>
        <w:bookmarkStart w:id="13810" w:name="_Toc71199977"/>
        <w:bookmarkEnd w:id="13810"/>
      </w:tr>
      <w:tr w:rsidR="00540E0A" w:rsidRPr="00115634" w:rsidDel="009661CB" w14:paraId="5C9A3413" w14:textId="22BC99D2" w:rsidTr="00A67010">
        <w:trPr>
          <w:trHeight w:val="291"/>
          <w:jc w:val="center"/>
          <w:del w:id="13811" w:author="Fegie" w:date="2021-04-28T12:03:00Z"/>
        </w:trPr>
        <w:tc>
          <w:tcPr>
            <w:tcW w:w="2412" w:type="dxa"/>
            <w:gridSpan w:val="2"/>
          </w:tcPr>
          <w:p w14:paraId="0299AF28" w14:textId="3877E6CF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12" w:author="Fegie" w:date="2021-04-28T12:03:00Z"/>
                <w:rFonts w:hAnsi="標楷體" w:cs="新細明體"/>
              </w:rPr>
              <w:pPrChange w:id="13813" w:author="Fegie" w:date="2021-04-28T12:03:00Z">
                <w:pPr/>
              </w:pPrChange>
            </w:pPr>
            <w:del w:id="13814" w:author="Fegie" w:date="2021-04-28T12:03:00Z">
              <w:r w:rsidRPr="00115634" w:rsidDel="009661CB">
                <w:rPr>
                  <w:rFonts w:hAnsi="標楷體" w:hint="eastAsia"/>
                </w:rPr>
                <w:delText>多筆式明細資料</w:delText>
              </w:r>
              <w:bookmarkStart w:id="13815" w:name="_Toc71199978"/>
              <w:bookmarkEnd w:id="13815"/>
            </w:del>
          </w:p>
        </w:tc>
        <w:tc>
          <w:tcPr>
            <w:tcW w:w="4252" w:type="dxa"/>
          </w:tcPr>
          <w:p w14:paraId="5CE130B3" w14:textId="6ADE73EE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16" w:author="Fegie" w:date="2021-04-28T12:03:00Z"/>
                <w:rFonts w:hAnsi="標楷體" w:cs="新細明體"/>
              </w:rPr>
              <w:pPrChange w:id="13817" w:author="Fegie" w:date="2021-04-28T12:03:00Z">
                <w:pPr/>
              </w:pPrChange>
            </w:pPr>
            <w:bookmarkStart w:id="13818" w:name="_Toc71199979"/>
            <w:bookmarkEnd w:id="13818"/>
          </w:p>
        </w:tc>
        <w:tc>
          <w:tcPr>
            <w:tcW w:w="2693" w:type="dxa"/>
          </w:tcPr>
          <w:p w14:paraId="46163273" w14:textId="73125E67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19" w:author="Fegie" w:date="2021-04-28T12:03:00Z"/>
                <w:rFonts w:hAnsi="標楷體"/>
              </w:rPr>
              <w:pPrChange w:id="13820" w:author="Fegie" w:date="2021-04-28T12:03:00Z">
                <w:pPr/>
              </w:pPrChange>
            </w:pPr>
            <w:bookmarkStart w:id="13821" w:name="_Toc71199980"/>
            <w:bookmarkEnd w:id="13821"/>
          </w:p>
        </w:tc>
        <w:bookmarkStart w:id="13822" w:name="_Toc71199981"/>
        <w:bookmarkEnd w:id="13822"/>
      </w:tr>
      <w:tr w:rsidR="00C63232" w:rsidRPr="00115634" w:rsidDel="009661CB" w14:paraId="5FD941DD" w14:textId="67DE9DEC" w:rsidTr="00A67010">
        <w:trPr>
          <w:trHeight w:val="291"/>
          <w:jc w:val="center"/>
          <w:del w:id="13823" w:author="Fegie" w:date="2021-04-28T12:03:00Z"/>
        </w:trPr>
        <w:tc>
          <w:tcPr>
            <w:tcW w:w="2412" w:type="dxa"/>
            <w:gridSpan w:val="2"/>
          </w:tcPr>
          <w:p w14:paraId="22CCB5FD" w14:textId="3E58DB60" w:rsidR="00C63232" w:rsidRPr="000D0030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24" w:author="Fegie" w:date="2021-04-28T12:03:00Z"/>
                <w:rFonts w:hAnsi="標楷體"/>
              </w:rPr>
              <w:pPrChange w:id="13825" w:author="Fegie" w:date="2021-04-28T12:03:00Z">
                <w:pPr/>
              </w:pPrChange>
            </w:pPr>
            <w:del w:id="13826" w:author="Fegie" w:date="2021-04-28T12:03:00Z">
              <w:r w:rsidRPr="000D0030" w:rsidDel="009661CB">
                <w:rPr>
                  <w:rFonts w:hAnsi="標楷體" w:hint="eastAsia"/>
                </w:rPr>
                <w:delText>[修改]</w:delText>
              </w:r>
              <w:bookmarkStart w:id="13827" w:name="_Toc71199982"/>
              <w:bookmarkEnd w:id="13827"/>
            </w:del>
          </w:p>
        </w:tc>
        <w:tc>
          <w:tcPr>
            <w:tcW w:w="4252" w:type="dxa"/>
          </w:tcPr>
          <w:p w14:paraId="226E72C5" w14:textId="4DDADE63" w:rsidR="00C63232" w:rsidRPr="00C63232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28" w:author="Fegie" w:date="2021-04-28T12:03:00Z"/>
                <w:rFonts w:hAnsi="標楷體"/>
              </w:rPr>
              <w:pPrChange w:id="13829" w:author="Fegie" w:date="2021-04-28T12:03:00Z">
                <w:pPr/>
              </w:pPrChange>
            </w:pPr>
            <w:del w:id="13830" w:author="Fegie" w:date="2021-04-28T12:03:00Z">
              <w:r w:rsidRPr="00C63232" w:rsidDel="009661CB">
                <w:rPr>
                  <w:rFonts w:hAnsi="標楷體" w:hint="eastAsia"/>
                </w:rPr>
                <w:delText>連結[L1108</w:delText>
              </w:r>
              <w:r w:rsidRPr="00C63232" w:rsidDel="009661CB">
                <w:rPr>
                  <w:rFonts w:hAnsi="標楷體" w:hint="eastAsia"/>
                  <w:bCs/>
                </w:rPr>
                <w:delText>申請不列印書面通知書</w:delText>
              </w:r>
              <w:r w:rsidRPr="00C63232" w:rsidDel="009661CB">
                <w:rPr>
                  <w:rFonts w:hAnsi="標楷體" w:hint="eastAsia"/>
                </w:rPr>
                <w:delText>維護-修改]</w:delText>
              </w:r>
              <w:bookmarkStart w:id="13831" w:name="_Toc71199983"/>
              <w:bookmarkEnd w:id="13831"/>
            </w:del>
          </w:p>
        </w:tc>
        <w:tc>
          <w:tcPr>
            <w:tcW w:w="2693" w:type="dxa"/>
          </w:tcPr>
          <w:p w14:paraId="0235AA77" w14:textId="60924E9C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32" w:author="Fegie" w:date="2021-04-28T12:03:00Z"/>
                <w:rFonts w:hAnsi="標楷體"/>
              </w:rPr>
              <w:pPrChange w:id="13833" w:author="Fegie" w:date="2021-04-28T12:03:00Z">
                <w:pPr/>
              </w:pPrChange>
            </w:pPr>
            <w:bookmarkStart w:id="13834" w:name="_Toc71199984"/>
            <w:bookmarkEnd w:id="13834"/>
          </w:p>
        </w:tc>
        <w:bookmarkStart w:id="13835" w:name="_Toc71199985"/>
        <w:bookmarkEnd w:id="13835"/>
      </w:tr>
      <w:tr w:rsidR="00C63232" w:rsidRPr="00115634" w:rsidDel="009661CB" w14:paraId="2736D670" w14:textId="2D8AF0B0" w:rsidTr="00A67010">
        <w:trPr>
          <w:trHeight w:val="291"/>
          <w:jc w:val="center"/>
          <w:del w:id="13836" w:author="Fegie" w:date="2021-04-28T12:03:00Z"/>
        </w:trPr>
        <w:tc>
          <w:tcPr>
            <w:tcW w:w="2412" w:type="dxa"/>
            <w:gridSpan w:val="2"/>
          </w:tcPr>
          <w:p w14:paraId="2CC0A2B1" w14:textId="303DC529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37" w:author="Fegie" w:date="2021-04-28T12:03:00Z"/>
                <w:rFonts w:hAnsi="標楷體"/>
              </w:rPr>
              <w:pPrChange w:id="13838" w:author="Fegie" w:date="2021-04-28T12:03:00Z">
                <w:pPr/>
              </w:pPrChange>
            </w:pPr>
            <w:del w:id="13839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額度編號</w:delText>
              </w:r>
              <w:bookmarkStart w:id="13840" w:name="_Toc71199986"/>
              <w:bookmarkEnd w:id="13840"/>
            </w:del>
          </w:p>
        </w:tc>
        <w:tc>
          <w:tcPr>
            <w:tcW w:w="4252" w:type="dxa"/>
          </w:tcPr>
          <w:p w14:paraId="752E1DE4" w14:textId="358395B3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41" w:author="Fegie" w:date="2021-04-28T12:03:00Z"/>
                <w:rFonts w:hAnsi="標楷體"/>
              </w:rPr>
              <w:pPrChange w:id="13842" w:author="Fegie" w:date="2021-04-28T12:03:00Z">
                <w:pPr/>
              </w:pPrChange>
            </w:pPr>
            <w:del w:id="13843" w:author="Fegie" w:date="2021-04-28T12:03:00Z">
              <w:r w:rsidDel="009661CB">
                <w:rPr>
                  <w:rFonts w:hAnsi="標楷體" w:hint="eastAsia"/>
                </w:rPr>
                <w:delText>999</w:delText>
              </w:r>
              <w:bookmarkStart w:id="13844" w:name="_Toc71199987"/>
              <w:bookmarkEnd w:id="13844"/>
            </w:del>
          </w:p>
        </w:tc>
        <w:tc>
          <w:tcPr>
            <w:tcW w:w="2693" w:type="dxa"/>
          </w:tcPr>
          <w:p w14:paraId="053D9982" w14:textId="1412BA8A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45" w:author="Fegie" w:date="2021-04-28T12:03:00Z"/>
                <w:rFonts w:hAnsi="標楷體"/>
              </w:rPr>
              <w:pPrChange w:id="13846" w:author="Fegie" w:date="2021-04-28T12:03:00Z">
                <w:pPr/>
              </w:pPrChange>
            </w:pPr>
            <w:bookmarkStart w:id="13847" w:name="_Toc71199988"/>
            <w:bookmarkEnd w:id="13847"/>
          </w:p>
        </w:tc>
        <w:bookmarkStart w:id="13848" w:name="_Toc71199989"/>
        <w:bookmarkEnd w:id="13848"/>
      </w:tr>
      <w:tr w:rsidR="00C63232" w:rsidRPr="00115634" w:rsidDel="009661CB" w14:paraId="565CB2C5" w14:textId="521FF533" w:rsidTr="00A67010">
        <w:trPr>
          <w:trHeight w:val="291"/>
          <w:jc w:val="center"/>
          <w:del w:id="13849" w:author="Fegie" w:date="2021-04-28T12:03:00Z"/>
        </w:trPr>
        <w:tc>
          <w:tcPr>
            <w:tcW w:w="2412" w:type="dxa"/>
            <w:gridSpan w:val="2"/>
          </w:tcPr>
          <w:p w14:paraId="7DCD41BA" w14:textId="2E71DCA0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50" w:author="Fegie" w:date="2021-04-28T12:03:00Z"/>
                <w:rFonts w:hAnsi="標楷體"/>
              </w:rPr>
              <w:pPrChange w:id="13851" w:author="Fegie" w:date="2021-04-28T12:03:00Z">
                <w:pPr/>
              </w:pPrChange>
            </w:pPr>
            <w:del w:id="13852" w:author="Fegie" w:date="2021-04-28T12:03:00Z">
              <w:r w:rsidRPr="00540E0A" w:rsidDel="009661CB">
                <w:rPr>
                  <w:rFonts w:hAnsi="標楷體" w:hint="eastAsia"/>
                </w:rPr>
                <w:delText>書面</w:delText>
              </w:r>
              <w:bookmarkStart w:id="13853" w:name="_Toc71199990"/>
              <w:bookmarkEnd w:id="13853"/>
            </w:del>
          </w:p>
        </w:tc>
        <w:tc>
          <w:tcPr>
            <w:tcW w:w="4252" w:type="dxa"/>
          </w:tcPr>
          <w:p w14:paraId="465F81DE" w14:textId="3A59DB13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54" w:author="Fegie" w:date="2021-04-28T12:03:00Z"/>
                <w:rFonts w:hAnsi="標楷體"/>
              </w:rPr>
              <w:pPrChange w:id="13855" w:author="Fegie" w:date="2021-04-28T12:03:00Z">
                <w:pPr/>
              </w:pPrChange>
            </w:pPr>
            <w:del w:id="13856" w:author="Fegie" w:date="2021-04-28T12:03:00Z">
              <w:r w:rsidDel="009661CB">
                <w:rPr>
                  <w:rFonts w:hAnsi="標楷體"/>
                </w:rPr>
                <w:delText>X</w:delText>
              </w:r>
              <w:r w:rsidDel="009661CB">
                <w:rPr>
                  <w:rFonts w:hAnsi="標楷體" w:hint="eastAsia"/>
                </w:rPr>
                <w:delText>(3)</w:delText>
              </w:r>
              <w:bookmarkStart w:id="13857" w:name="_Toc71199991"/>
              <w:bookmarkEnd w:id="13857"/>
            </w:del>
          </w:p>
        </w:tc>
        <w:tc>
          <w:tcPr>
            <w:tcW w:w="2693" w:type="dxa"/>
          </w:tcPr>
          <w:p w14:paraId="590600E2" w14:textId="24364C75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58" w:author="Fegie" w:date="2021-04-28T12:03:00Z"/>
                <w:rFonts w:hAnsi="標楷體"/>
              </w:rPr>
              <w:pPrChange w:id="13859" w:author="Fegie" w:date="2021-04-28T12:03:00Z">
                <w:pPr/>
              </w:pPrChange>
            </w:pPr>
            <w:bookmarkStart w:id="13860" w:name="_Toc71199992"/>
            <w:bookmarkEnd w:id="13860"/>
          </w:p>
        </w:tc>
        <w:bookmarkStart w:id="13861" w:name="_Toc71199993"/>
        <w:bookmarkEnd w:id="13861"/>
      </w:tr>
      <w:tr w:rsidR="00C63232" w:rsidRPr="00115634" w:rsidDel="009661CB" w14:paraId="354E64FE" w14:textId="7494CA01" w:rsidTr="00A67010">
        <w:trPr>
          <w:trHeight w:val="291"/>
          <w:jc w:val="center"/>
          <w:del w:id="13862" w:author="Fegie" w:date="2021-04-28T12:03:00Z"/>
        </w:trPr>
        <w:tc>
          <w:tcPr>
            <w:tcW w:w="2412" w:type="dxa"/>
            <w:gridSpan w:val="2"/>
          </w:tcPr>
          <w:p w14:paraId="3D431326" w14:textId="5DD3C14E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63" w:author="Fegie" w:date="2021-04-28T12:03:00Z"/>
                <w:rFonts w:hAnsi="標楷體"/>
              </w:rPr>
              <w:pPrChange w:id="13864" w:author="Fegie" w:date="2021-04-28T12:03:00Z">
                <w:pPr/>
              </w:pPrChange>
            </w:pPr>
            <w:del w:id="13865" w:author="Fegie" w:date="2021-04-28T12:03:00Z">
              <w:r w:rsidRPr="00540E0A" w:rsidDel="009661CB">
                <w:rPr>
                  <w:rFonts w:hAnsi="標楷體" w:hint="eastAsia"/>
                </w:rPr>
                <w:delText>簡訊</w:delText>
              </w:r>
              <w:bookmarkStart w:id="13866" w:name="_Toc71199994"/>
              <w:bookmarkEnd w:id="13866"/>
            </w:del>
          </w:p>
        </w:tc>
        <w:tc>
          <w:tcPr>
            <w:tcW w:w="4252" w:type="dxa"/>
          </w:tcPr>
          <w:p w14:paraId="51425BA4" w14:textId="1AD729E4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67" w:author="Fegie" w:date="2021-04-28T12:03:00Z"/>
                <w:rFonts w:hAnsi="標楷體"/>
              </w:rPr>
              <w:pPrChange w:id="13868" w:author="Fegie" w:date="2021-04-28T12:03:00Z">
                <w:pPr/>
              </w:pPrChange>
            </w:pPr>
            <w:del w:id="13869" w:author="Fegie" w:date="2021-04-28T12:03:00Z">
              <w:r w:rsidDel="009661CB">
                <w:rPr>
                  <w:rFonts w:hAnsi="標楷體"/>
                </w:rPr>
                <w:delText>X</w:delText>
              </w:r>
              <w:r w:rsidDel="009661CB">
                <w:rPr>
                  <w:rFonts w:hAnsi="標楷體" w:hint="eastAsia"/>
                </w:rPr>
                <w:delText>(3)</w:delText>
              </w:r>
              <w:bookmarkStart w:id="13870" w:name="_Toc71199995"/>
              <w:bookmarkEnd w:id="13870"/>
            </w:del>
          </w:p>
        </w:tc>
        <w:tc>
          <w:tcPr>
            <w:tcW w:w="2693" w:type="dxa"/>
          </w:tcPr>
          <w:p w14:paraId="79C27D50" w14:textId="4B6ECBFF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71" w:author="Fegie" w:date="2021-04-28T12:03:00Z"/>
                <w:rFonts w:hAnsi="標楷體"/>
              </w:rPr>
              <w:pPrChange w:id="13872" w:author="Fegie" w:date="2021-04-28T12:03:00Z">
                <w:pPr/>
              </w:pPrChange>
            </w:pPr>
            <w:bookmarkStart w:id="13873" w:name="_Toc71199996"/>
            <w:bookmarkEnd w:id="13873"/>
          </w:p>
        </w:tc>
        <w:bookmarkStart w:id="13874" w:name="_Toc71199997"/>
        <w:bookmarkEnd w:id="13874"/>
      </w:tr>
      <w:tr w:rsidR="00C63232" w:rsidRPr="00115634" w:rsidDel="009661CB" w14:paraId="10E57B59" w14:textId="7E19CC01" w:rsidTr="00A67010">
        <w:trPr>
          <w:trHeight w:val="291"/>
          <w:jc w:val="center"/>
          <w:del w:id="13875" w:author="Fegie" w:date="2021-04-28T12:03:00Z"/>
        </w:trPr>
        <w:tc>
          <w:tcPr>
            <w:tcW w:w="2412" w:type="dxa"/>
            <w:gridSpan w:val="2"/>
          </w:tcPr>
          <w:p w14:paraId="1B8532BA" w14:textId="77CA53B7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76" w:author="Fegie" w:date="2021-04-28T12:03:00Z"/>
                <w:rFonts w:hAnsi="標楷體"/>
              </w:rPr>
              <w:pPrChange w:id="13877" w:author="Fegie" w:date="2021-04-28T12:03:00Z">
                <w:pPr/>
              </w:pPrChange>
            </w:pPr>
            <w:del w:id="13878" w:author="Fegie" w:date="2021-04-28T12:03:00Z">
              <w:r w:rsidRPr="00540E0A" w:rsidDel="009661CB">
                <w:rPr>
                  <w:rFonts w:hAnsi="標楷體" w:hint="eastAsia"/>
                </w:rPr>
                <w:delText>email</w:delText>
              </w:r>
              <w:bookmarkStart w:id="13879" w:name="_Toc71199998"/>
              <w:bookmarkEnd w:id="13879"/>
            </w:del>
          </w:p>
        </w:tc>
        <w:tc>
          <w:tcPr>
            <w:tcW w:w="4252" w:type="dxa"/>
          </w:tcPr>
          <w:p w14:paraId="5FF7C3DD" w14:textId="708CDCFB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80" w:author="Fegie" w:date="2021-04-28T12:03:00Z"/>
                <w:rFonts w:hAnsi="標楷體"/>
              </w:rPr>
              <w:pPrChange w:id="13881" w:author="Fegie" w:date="2021-04-28T12:03:00Z">
                <w:pPr/>
              </w:pPrChange>
            </w:pPr>
            <w:del w:id="13882" w:author="Fegie" w:date="2021-04-28T12:03:00Z">
              <w:r w:rsidDel="009661CB">
                <w:rPr>
                  <w:rFonts w:hAnsi="標楷體"/>
                </w:rPr>
                <w:delText>X</w:delText>
              </w:r>
              <w:r w:rsidDel="009661CB">
                <w:rPr>
                  <w:rFonts w:hAnsi="標楷體" w:hint="eastAsia"/>
                </w:rPr>
                <w:delText>(3)</w:delText>
              </w:r>
              <w:bookmarkStart w:id="13883" w:name="_Toc71199999"/>
              <w:bookmarkEnd w:id="13883"/>
            </w:del>
          </w:p>
        </w:tc>
        <w:tc>
          <w:tcPr>
            <w:tcW w:w="2693" w:type="dxa"/>
          </w:tcPr>
          <w:p w14:paraId="3F21DB43" w14:textId="67067740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84" w:author="Fegie" w:date="2021-04-28T12:03:00Z"/>
                <w:rFonts w:hAnsi="標楷體"/>
              </w:rPr>
              <w:pPrChange w:id="13885" w:author="Fegie" w:date="2021-04-28T12:03:00Z">
                <w:pPr/>
              </w:pPrChange>
            </w:pPr>
            <w:bookmarkStart w:id="13886" w:name="_Toc71200000"/>
            <w:bookmarkEnd w:id="13886"/>
          </w:p>
        </w:tc>
        <w:bookmarkStart w:id="13887" w:name="_Toc71200001"/>
        <w:bookmarkEnd w:id="13887"/>
      </w:tr>
      <w:tr w:rsidR="00C63232" w:rsidRPr="00115634" w:rsidDel="009661CB" w14:paraId="5C3A8C79" w14:textId="40BC2589" w:rsidTr="00A67010">
        <w:trPr>
          <w:trHeight w:val="291"/>
          <w:jc w:val="center"/>
          <w:del w:id="13888" w:author="Fegie" w:date="2021-04-28T12:03:00Z"/>
        </w:trPr>
        <w:tc>
          <w:tcPr>
            <w:tcW w:w="2412" w:type="dxa"/>
            <w:gridSpan w:val="2"/>
          </w:tcPr>
          <w:p w14:paraId="4EB9CF49" w14:textId="4312066E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89" w:author="Fegie" w:date="2021-04-28T12:03:00Z"/>
                <w:rFonts w:hAnsi="標楷體"/>
              </w:rPr>
              <w:pPrChange w:id="13890" w:author="Fegie" w:date="2021-04-28T12:03:00Z">
                <w:pPr/>
              </w:pPrChange>
            </w:pPr>
            <w:del w:id="13891" w:author="Fegie" w:date="2021-04-28T12:03:00Z">
              <w:r w:rsidRPr="00C63232" w:rsidDel="009661CB">
                <w:rPr>
                  <w:rFonts w:hAnsi="標楷體" w:hint="eastAsia"/>
                  <w:lang w:eastAsia="zh-HK"/>
                </w:rPr>
                <w:delText>通知書</w:delText>
              </w:r>
              <w:r w:rsidDel="009661CB">
                <w:rPr>
                  <w:rFonts w:hAnsi="標楷體" w:hint="eastAsia"/>
                  <w:lang w:eastAsia="zh-HK"/>
                </w:rPr>
                <w:delText>名稱</w:delText>
              </w:r>
              <w:bookmarkStart w:id="13892" w:name="_Toc71200002"/>
              <w:bookmarkEnd w:id="13892"/>
            </w:del>
          </w:p>
        </w:tc>
        <w:tc>
          <w:tcPr>
            <w:tcW w:w="4252" w:type="dxa"/>
          </w:tcPr>
          <w:p w14:paraId="49520813" w14:textId="3E4E8071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93" w:author="Fegie" w:date="2021-04-28T12:03:00Z"/>
                <w:rFonts w:hAnsi="標楷體"/>
                <w:lang w:eastAsia="zh-HK"/>
              </w:rPr>
              <w:pPrChange w:id="13894" w:author="Fegie" w:date="2021-04-28T12:03:00Z">
                <w:pPr/>
              </w:pPrChange>
            </w:pPr>
            <w:del w:id="13895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X(20)</w:delText>
              </w:r>
              <w:bookmarkStart w:id="13896" w:name="_Toc71200003"/>
              <w:bookmarkEnd w:id="13896"/>
            </w:del>
          </w:p>
        </w:tc>
        <w:tc>
          <w:tcPr>
            <w:tcW w:w="2693" w:type="dxa"/>
          </w:tcPr>
          <w:p w14:paraId="6B0C9199" w14:textId="64A2484A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97" w:author="Fegie" w:date="2021-04-28T12:03:00Z"/>
                <w:rFonts w:hAnsi="標楷體"/>
              </w:rPr>
              <w:pPrChange w:id="13898" w:author="Fegie" w:date="2021-04-28T12:03:00Z">
                <w:pPr/>
              </w:pPrChange>
            </w:pPr>
            <w:bookmarkStart w:id="13899" w:name="_Toc71200004"/>
            <w:bookmarkEnd w:id="13899"/>
          </w:p>
        </w:tc>
        <w:bookmarkStart w:id="13900" w:name="_Toc71200005"/>
        <w:bookmarkEnd w:id="13900"/>
      </w:tr>
      <w:tr w:rsidR="00C63232" w:rsidRPr="00115634" w:rsidDel="009661CB" w14:paraId="2412DC52" w14:textId="4D411CB9" w:rsidTr="00A67010">
        <w:trPr>
          <w:trHeight w:val="291"/>
          <w:jc w:val="center"/>
          <w:del w:id="13901" w:author="Fegie" w:date="2021-04-28T12:03:00Z"/>
        </w:trPr>
        <w:tc>
          <w:tcPr>
            <w:tcW w:w="2412" w:type="dxa"/>
            <w:gridSpan w:val="2"/>
          </w:tcPr>
          <w:p w14:paraId="4D2BDB64" w14:textId="3FD4466E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02" w:author="Fegie" w:date="2021-04-28T12:03:00Z"/>
                <w:rFonts w:hAnsi="標楷體"/>
                <w:lang w:eastAsia="zh-HK"/>
              </w:rPr>
              <w:pPrChange w:id="13903" w:author="Fegie" w:date="2021-04-28T12:03:00Z">
                <w:pPr/>
              </w:pPrChange>
            </w:pPr>
            <w:del w:id="13904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申請日期</w:delText>
              </w:r>
              <w:bookmarkStart w:id="13905" w:name="_Toc71200006"/>
              <w:bookmarkEnd w:id="13905"/>
            </w:del>
          </w:p>
        </w:tc>
        <w:tc>
          <w:tcPr>
            <w:tcW w:w="4252" w:type="dxa"/>
          </w:tcPr>
          <w:p w14:paraId="268C7893" w14:textId="60E6C8D4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06" w:author="Fegie" w:date="2021-04-28T12:03:00Z"/>
                <w:rFonts w:hAnsi="標楷體"/>
                <w:lang w:eastAsia="zh-HK"/>
              </w:rPr>
              <w:pPrChange w:id="13907" w:author="Fegie" w:date="2021-04-28T12:03:00Z">
                <w:pPr/>
              </w:pPrChange>
            </w:pPr>
            <w:del w:id="13908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999/99/99</w:delText>
              </w:r>
              <w:bookmarkStart w:id="13909" w:name="_Toc71200007"/>
              <w:bookmarkEnd w:id="13909"/>
            </w:del>
          </w:p>
        </w:tc>
        <w:tc>
          <w:tcPr>
            <w:tcW w:w="2693" w:type="dxa"/>
          </w:tcPr>
          <w:p w14:paraId="75FA72CB" w14:textId="10B36547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10" w:author="Fegie" w:date="2021-04-28T12:03:00Z"/>
                <w:rFonts w:hAnsi="標楷體"/>
              </w:rPr>
              <w:pPrChange w:id="13911" w:author="Fegie" w:date="2021-04-28T12:03:00Z">
                <w:pPr/>
              </w:pPrChange>
            </w:pPr>
            <w:bookmarkStart w:id="13912" w:name="_Toc71200008"/>
            <w:bookmarkEnd w:id="13912"/>
          </w:p>
        </w:tc>
        <w:bookmarkStart w:id="13913" w:name="_Toc71200009"/>
        <w:bookmarkEnd w:id="13913"/>
      </w:tr>
      <w:tr w:rsidR="00C63232" w:rsidRPr="00115634" w:rsidDel="009661CB" w14:paraId="5B115871" w14:textId="11657DC5" w:rsidTr="00A67010">
        <w:trPr>
          <w:trHeight w:val="291"/>
          <w:jc w:val="center"/>
          <w:del w:id="13914" w:author="Fegie" w:date="2021-04-28T12:03:00Z"/>
        </w:trPr>
        <w:tc>
          <w:tcPr>
            <w:tcW w:w="2412" w:type="dxa"/>
            <w:gridSpan w:val="2"/>
          </w:tcPr>
          <w:p w14:paraId="029AF1F6" w14:textId="55F7CD6E" w:rsidR="00C63232" w:rsidRPr="009B2BD3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15" w:author="Fegie" w:date="2021-04-28T12:03:00Z"/>
                <w:rFonts w:hAnsi="標楷體"/>
              </w:rPr>
              <w:pPrChange w:id="13916" w:author="Fegie" w:date="2021-04-28T12:03:00Z">
                <w:pPr/>
              </w:pPrChange>
            </w:pPr>
            <w:bookmarkStart w:id="13917" w:name="_Toc71200010"/>
            <w:bookmarkEnd w:id="13917"/>
          </w:p>
        </w:tc>
        <w:tc>
          <w:tcPr>
            <w:tcW w:w="4252" w:type="dxa"/>
          </w:tcPr>
          <w:p w14:paraId="0D411860" w14:textId="1E90E834" w:rsidR="00C63232" w:rsidRPr="009B2BD3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18" w:author="Fegie" w:date="2021-04-28T12:03:00Z"/>
                <w:rFonts w:hAnsi="標楷體"/>
              </w:rPr>
              <w:pPrChange w:id="13919" w:author="Fegie" w:date="2021-04-28T12:03:00Z">
                <w:pPr/>
              </w:pPrChange>
            </w:pPr>
            <w:bookmarkStart w:id="13920" w:name="_Toc71200011"/>
            <w:bookmarkEnd w:id="13920"/>
          </w:p>
        </w:tc>
        <w:tc>
          <w:tcPr>
            <w:tcW w:w="2693" w:type="dxa"/>
          </w:tcPr>
          <w:p w14:paraId="1550E296" w14:textId="3828D44E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21" w:author="Fegie" w:date="2021-04-28T12:03:00Z"/>
                <w:rFonts w:hAnsi="標楷體"/>
              </w:rPr>
              <w:pPrChange w:id="13922" w:author="Fegie" w:date="2021-04-28T12:03:00Z">
                <w:pPr/>
              </w:pPrChange>
            </w:pPr>
            <w:bookmarkStart w:id="13923" w:name="_Toc71200012"/>
            <w:bookmarkEnd w:id="13923"/>
          </w:p>
        </w:tc>
        <w:bookmarkStart w:id="13924" w:name="_Toc71200013"/>
        <w:bookmarkEnd w:id="13924"/>
      </w:tr>
    </w:tbl>
    <w:p w14:paraId="57B5C3F0" w14:textId="3DF87B33" w:rsidR="000C4AE9" w:rsidRPr="00AC5033" w:rsidDel="00A22AE2" w:rsidRDefault="000C4AE9">
      <w:pPr>
        <w:pStyle w:val="60"/>
        <w:numPr>
          <w:ilvl w:val="1"/>
          <w:numId w:val="54"/>
        </w:numPr>
        <w:rPr>
          <w:del w:id="13925" w:author="Fegie" w:date="2021-04-26T14:38:00Z"/>
          <w:rFonts w:ascii="標楷體" w:hAnsi="標楷體"/>
        </w:rPr>
        <w:pPrChange w:id="13926" w:author="張嘉榮" w:date="2021-05-28T18:29:00Z">
          <w:pPr/>
        </w:pPrChange>
      </w:pPr>
      <w:bookmarkStart w:id="13927" w:name="_Toc71200014"/>
      <w:bookmarkEnd w:id="13927"/>
    </w:p>
    <w:p w14:paraId="3E1E3077" w14:textId="697DB9C1" w:rsidR="00924218" w:rsidRPr="001C13CA" w:rsidRDefault="00C1400F" w:rsidP="00C1400F">
      <w:pPr>
        <w:pStyle w:val="3"/>
        <w:numPr>
          <w:ilvl w:val="2"/>
          <w:numId w:val="54"/>
        </w:numPr>
        <w:rPr>
          <w:ins w:id="13928" w:author="Fegie" w:date="2021-05-02T17:40:00Z"/>
          <w:rFonts w:hAnsi="標楷體"/>
          <w:rPrChange w:id="13929" w:author="st1" w:date="2021-05-06T10:33:00Z">
            <w:rPr>
              <w:ins w:id="13930" w:author="Fegie" w:date="2021-05-02T17:40:00Z"/>
            </w:rPr>
          </w:rPrChange>
        </w:rPr>
      </w:pPr>
      <w:ins w:id="13931" w:author="Fegie" w:date="2021-04-29T10:41:00Z">
        <w:r w:rsidRPr="001C13CA">
          <w:rPr>
            <w:rFonts w:hAnsi="標楷體"/>
            <w:rPrChange w:id="13932" w:author="st1" w:date="2021-05-06T10:33:00Z">
              <w:rPr/>
            </w:rPrChange>
          </w:rPr>
          <w:t>L</w:t>
        </w:r>
      </w:ins>
      <w:ins w:id="13933" w:author="Fegie" w:date="2021-04-29T10:42:00Z">
        <w:r w:rsidRPr="001C13CA">
          <w:rPr>
            <w:rFonts w:hAnsi="標楷體"/>
            <w:rPrChange w:id="13934" w:author="st1" w:date="2021-05-06T10:33:00Z">
              <w:rPr/>
            </w:rPrChange>
          </w:rPr>
          <w:t xml:space="preserve">1101 </w:t>
        </w:r>
      </w:ins>
      <w:ins w:id="13935" w:author="Fegie" w:date="2021-04-29T10:43:00Z">
        <w:r w:rsidRPr="001C13CA">
          <w:rPr>
            <w:rFonts w:hAnsi="標楷體"/>
            <w:rPrChange w:id="13936" w:author="st1" w:date="2021-05-06T10:33:00Z">
              <w:rPr/>
            </w:rPrChange>
          </w:rPr>
          <w:t xml:space="preserve"> </w:t>
        </w:r>
      </w:ins>
      <w:ins w:id="13937" w:author="Fegie" w:date="2021-04-29T10:42:00Z">
        <w:r w:rsidRPr="001C13CA">
          <w:rPr>
            <w:rFonts w:hAnsi="標楷體" w:hint="eastAsia"/>
            <w:rPrChange w:id="13938" w:author="st1" w:date="2021-05-06T10:33:00Z">
              <w:rPr>
                <w:rFonts w:hint="eastAsia"/>
              </w:rPr>
            </w:rPrChange>
          </w:rPr>
          <w:t>顧客</w:t>
        </w:r>
      </w:ins>
      <w:ins w:id="13939" w:author="Fegie" w:date="2021-04-29T10:43:00Z">
        <w:r w:rsidRPr="001C13CA">
          <w:rPr>
            <w:rFonts w:hAnsi="標楷體" w:hint="eastAsia"/>
            <w:rPrChange w:id="13940" w:author="st1" w:date="2021-05-06T10:33:00Z">
              <w:rPr>
                <w:rFonts w:hint="eastAsia"/>
              </w:rPr>
            </w:rPrChange>
          </w:rPr>
          <w:t>基本</w:t>
        </w:r>
      </w:ins>
      <w:ins w:id="13941" w:author="Fegie" w:date="2021-04-29T10:44:00Z">
        <w:r w:rsidRPr="001C13CA">
          <w:rPr>
            <w:rFonts w:hAnsi="標楷體" w:hint="eastAsia"/>
            <w:rPrChange w:id="13942" w:author="st1" w:date="2021-05-06T10:33:00Z">
              <w:rPr>
                <w:rFonts w:hint="eastAsia"/>
              </w:rPr>
            </w:rPrChange>
          </w:rPr>
          <w:t>資料維護</w:t>
        </w:r>
        <w:r w:rsidRPr="001C13CA">
          <w:rPr>
            <w:rFonts w:hAnsi="標楷體"/>
            <w:rPrChange w:id="13943" w:author="st1" w:date="2021-05-06T10:33:00Z">
              <w:rPr/>
            </w:rPrChange>
          </w:rPr>
          <w:t>-</w:t>
        </w:r>
        <w:r w:rsidRPr="001C13CA">
          <w:rPr>
            <w:rFonts w:hAnsi="標楷體" w:hint="eastAsia"/>
            <w:rPrChange w:id="13944" w:author="st1" w:date="2021-05-06T10:33:00Z">
              <w:rPr>
                <w:rFonts w:hint="eastAsia"/>
              </w:rPr>
            </w:rPrChange>
          </w:rPr>
          <w:t>自然人</w:t>
        </w:r>
      </w:ins>
      <w:ins w:id="13945" w:author="Fegie" w:date="2021-05-05T16:25:00Z">
        <w:r w:rsidR="00C817AE" w:rsidRPr="001C13CA">
          <w:rPr>
            <w:rFonts w:hAnsi="標楷體"/>
          </w:rPr>
          <w:t>***</w:t>
        </w:r>
      </w:ins>
    </w:p>
    <w:p w14:paraId="12E407BB" w14:textId="77777777" w:rsidR="00F26477" w:rsidRDefault="00F26477" w:rsidP="00F26477">
      <w:pPr>
        <w:pStyle w:val="15"/>
        <w:numPr>
          <w:ilvl w:val="0"/>
          <w:numId w:val="55"/>
        </w:numPr>
        <w:ind w:left="1418"/>
        <w:rPr>
          <w:ins w:id="13946" w:author="Fegie" w:date="2021-05-02T17:41:00Z"/>
        </w:rPr>
      </w:pPr>
      <w:ins w:id="13947" w:author="Fegie" w:date="2021-05-02T17:41:00Z">
        <w:r>
          <w:rPr>
            <w:rFonts w:hint="eastAsia"/>
          </w:rPr>
          <w:t xml:space="preserve"> 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14:paraId="5F3F1C1F" w14:textId="77777777" w:rsidTr="009D7F45">
        <w:trPr>
          <w:trHeight w:val="277"/>
          <w:ins w:id="13948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Default="00F26477" w:rsidP="009D7F45">
            <w:pPr>
              <w:rPr>
                <w:ins w:id="13949" w:author="Fegie" w:date="2021-05-02T17:41:00Z"/>
                <w:rFonts w:ascii="標楷體" w:eastAsia="標楷體" w:hAnsi="標楷體"/>
              </w:rPr>
            </w:pPr>
            <w:ins w:id="13950" w:author="Fegie" w:date="2021-05-02T17:41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Default="00F26477" w:rsidP="009D7F45">
            <w:pPr>
              <w:rPr>
                <w:ins w:id="13951" w:author="Fegie" w:date="2021-05-02T17:41:00Z"/>
                <w:rFonts w:ascii="標楷體" w:eastAsia="標楷體" w:hAnsi="標楷體"/>
              </w:rPr>
            </w:pPr>
            <w:ins w:id="13952" w:author="Fegie" w:date="2021-05-02T17:41:00Z">
              <w:r>
                <w:rPr>
                  <w:rFonts w:ascii="標楷體" w:eastAsia="標楷體" w:hAnsi="標楷體" w:hint="eastAsia"/>
                </w:rPr>
                <w:t>顧客</w:t>
              </w:r>
            </w:ins>
            <w:ins w:id="13953" w:author="Fegie" w:date="2021-05-02T17:48:00Z">
              <w:r w:rsidR="00E148BD">
                <w:rPr>
                  <w:rFonts w:ascii="標楷體" w:eastAsia="標楷體" w:hAnsi="標楷體" w:hint="eastAsia"/>
                </w:rPr>
                <w:t>基本資料維護-自然人</w:t>
              </w:r>
            </w:ins>
          </w:p>
        </w:tc>
      </w:tr>
      <w:tr w:rsidR="00F26477" w14:paraId="671BF5D1" w14:textId="77777777" w:rsidTr="009D7F45">
        <w:trPr>
          <w:trHeight w:val="277"/>
          <w:ins w:id="13954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Default="00F26477" w:rsidP="009D7F45">
            <w:pPr>
              <w:rPr>
                <w:ins w:id="13955" w:author="Fegie" w:date="2021-05-02T17:41:00Z"/>
                <w:rFonts w:ascii="標楷體" w:eastAsia="標楷體" w:hAnsi="標楷體"/>
              </w:rPr>
            </w:pPr>
            <w:ins w:id="13956" w:author="Fegie" w:date="2021-05-02T17:41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6859A172" w:rsidR="00F26477" w:rsidRDefault="00F26477" w:rsidP="009D7F45">
            <w:pPr>
              <w:rPr>
                <w:ins w:id="13957" w:author="Fegie" w:date="2021-05-02T17:41:00Z"/>
                <w:rFonts w:ascii="標楷體" w:eastAsia="標楷體" w:hAnsi="標楷體"/>
              </w:rPr>
            </w:pPr>
            <w:ins w:id="13958" w:author="Fegie" w:date="2021-05-02T17:4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3959" w:author="Fegie" w:date="2021-05-02T17:49:00Z">
              <w:r w:rsidR="009D7F45">
                <w:rPr>
                  <w:rFonts w:ascii="標楷體" w:eastAsia="標楷體" w:hAnsi="標楷體" w:hint="eastAsia"/>
                </w:rPr>
                <w:t>新增自然人基本資料</w:t>
              </w:r>
            </w:ins>
            <w:ins w:id="13960" w:author="Fegie" w:date="2021-05-02T17:41:00Z"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4E672C51" w14:textId="1ABE5C17" w:rsidR="00F26477" w:rsidRDefault="00F26477" w:rsidP="009D7F45">
            <w:pPr>
              <w:rPr>
                <w:ins w:id="13961" w:author="Fegie" w:date="2021-05-02T17:41:00Z"/>
                <w:rFonts w:ascii="標楷體" w:eastAsia="標楷體" w:hAnsi="標楷體"/>
              </w:rPr>
            </w:pPr>
            <w:ins w:id="13962" w:author="Fegie" w:date="2021-05-02T17:41:00Z">
              <w:r>
                <w:rPr>
                  <w:rFonts w:ascii="標楷體" w:eastAsia="標楷體" w:hAnsi="標楷體" w:hint="eastAsia"/>
                </w:rPr>
                <w:t>2.需由入口交易</w:t>
              </w:r>
            </w:ins>
            <w:r w:rsidR="00A032AA">
              <w:rPr>
                <w:rFonts w:ascii="標楷體" w:eastAsia="標楷體" w:hAnsi="標楷體" w:hint="eastAsia"/>
              </w:rPr>
              <w:t>【</w:t>
            </w:r>
            <w:ins w:id="13963" w:author="Fegie" w:date="2021-05-02T17:41:00Z">
              <w:r>
                <w:rPr>
                  <w:rFonts w:ascii="標楷體" w:eastAsia="標楷體" w:hAnsi="標楷體" w:hint="eastAsia"/>
                </w:rPr>
                <w:t>L</w:t>
              </w:r>
            </w:ins>
            <w:ins w:id="13964" w:author="Fegie" w:date="2021-05-02T18:32:00Z">
              <w:r w:rsidR="007B4B42">
                <w:rPr>
                  <w:rFonts w:ascii="標楷體" w:eastAsia="標楷體" w:hAnsi="標楷體" w:hint="eastAsia"/>
                </w:rPr>
                <w:t>1001</w:t>
              </w:r>
            </w:ins>
            <w:ins w:id="13965" w:author="Fegie" w:date="2021-05-02T17:41:00Z">
              <w:r>
                <w:rPr>
                  <w:rFonts w:ascii="標楷體" w:eastAsia="標楷體" w:hAnsi="標楷體" w:hint="eastAsia"/>
                </w:rPr>
                <w:t xml:space="preserve"> 顧客</w:t>
              </w:r>
            </w:ins>
            <w:ins w:id="13966" w:author="Fegie" w:date="2021-05-02T18:33:00Z">
              <w:r w:rsidR="007B4B42">
                <w:rPr>
                  <w:rFonts w:ascii="標楷體" w:eastAsia="標楷體" w:hAnsi="標楷體" w:hint="eastAsia"/>
                </w:rPr>
                <w:t>明細資料</w:t>
              </w:r>
            </w:ins>
            <w:ins w:id="13967" w:author="Fegie" w:date="2021-05-02T17:41:00Z">
              <w:r>
                <w:rPr>
                  <w:rFonts w:ascii="標楷體" w:eastAsia="標楷體" w:hAnsi="標楷體" w:hint="eastAsia"/>
                </w:rPr>
                <w:t>查詢</w:t>
              </w:r>
            </w:ins>
            <w:r w:rsidR="00A032AA">
              <w:rPr>
                <w:rFonts w:ascii="標楷體" w:eastAsia="標楷體" w:hAnsi="標楷體" w:hint="eastAsia"/>
              </w:rPr>
              <w:t>】</w:t>
            </w:r>
            <w:ins w:id="13968" w:author="Fegie" w:date="2021-05-02T17:41:00Z">
              <w:r>
                <w:rPr>
                  <w:rFonts w:ascii="標楷體" w:eastAsia="標楷體" w:hAnsi="標楷體" w:hint="eastAsia"/>
                </w:rPr>
                <w:t>進入</w:t>
              </w:r>
            </w:ins>
          </w:p>
        </w:tc>
      </w:tr>
      <w:tr w:rsidR="00F26477" w14:paraId="00EF29EE" w14:textId="77777777" w:rsidTr="009D7F45">
        <w:trPr>
          <w:trHeight w:val="773"/>
          <w:ins w:id="13969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Default="00F26477" w:rsidP="009D7F45">
            <w:pPr>
              <w:rPr>
                <w:ins w:id="13970" w:author="Fegie" w:date="2021-05-02T17:41:00Z"/>
                <w:rFonts w:ascii="標楷體" w:eastAsia="標楷體" w:hAnsi="標楷體"/>
              </w:rPr>
            </w:pPr>
            <w:ins w:id="13971" w:author="Fegie" w:date="2021-05-02T17:41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B136D" w:rsidRDefault="00F26477" w:rsidP="001C13CA">
            <w:pPr>
              <w:rPr>
                <w:ins w:id="13972" w:author="st1" w:date="2021-05-06T10:34:00Z"/>
                <w:rFonts w:ascii="標楷體" w:eastAsia="標楷體" w:hAnsi="標楷體"/>
              </w:rPr>
            </w:pPr>
            <w:ins w:id="13973" w:author="Fegie" w:date="2021-05-02T17:4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3974" w:author="st1" w:date="2021-05-06T10:34:00Z">
              <w:r w:rsidR="001C13CA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</w:p>
          <w:p w14:paraId="6EE7704B" w14:textId="2A0D0CFA" w:rsidR="00F26477" w:rsidDel="001C13CA" w:rsidRDefault="00F26477">
            <w:pPr>
              <w:rPr>
                <w:ins w:id="13975" w:author="Fegie" w:date="2021-05-02T17:41:00Z"/>
                <w:del w:id="13976" w:author="st1" w:date="2021-05-06T10:34:00Z"/>
                <w:rFonts w:ascii="標楷體" w:eastAsia="標楷體" w:hAnsi="標楷體"/>
              </w:rPr>
              <w:pPrChange w:id="13977" w:author="st1" w:date="2021-05-06T10:34:00Z">
                <w:pPr>
                  <w:ind w:left="240" w:hangingChars="100" w:hanging="240"/>
                </w:pPr>
              </w:pPrChange>
            </w:pPr>
            <w:ins w:id="13978" w:author="Fegie" w:date="2021-05-02T17:41:00Z">
              <w:del w:id="13979" w:author="st1" w:date="2021-05-06T10:34:00Z">
                <w:r w:rsidRPr="00F15B2B" w:rsidDel="001C13CA">
                  <w:rPr>
                    <w:rFonts w:ascii="標楷體" w:eastAsia="標楷體" w:hAnsi="標楷體" w:hint="eastAsia"/>
                    <w:color w:val="FF0000"/>
                  </w:rPr>
                  <w:delText>參考流程</w:delText>
                </w:r>
                <w:r w:rsidDel="001C13CA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3FCBD09A" w14:textId="20D4BDDF" w:rsidR="00F26477" w:rsidRDefault="00F26477" w:rsidP="009D7F45">
            <w:pPr>
              <w:rPr>
                <w:ins w:id="13980" w:author="Fegie" w:date="2021-05-02T17:41:00Z"/>
                <w:rFonts w:ascii="標楷體" w:eastAsia="標楷體" w:hAnsi="標楷體"/>
              </w:rPr>
            </w:pPr>
            <w:ins w:id="13981" w:author="Fegie" w:date="2021-05-02T17:41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r w:rsidR="00A032AA">
              <w:rPr>
                <w:rFonts w:ascii="標楷體" w:eastAsia="標楷體" w:hAnsi="標楷體" w:hint="eastAsia"/>
              </w:rPr>
              <w:t>[</w:t>
            </w:r>
            <w:ins w:id="13982" w:author="Fegie" w:date="2021-05-02T17:41:00Z">
              <w:r>
                <w:rPr>
                  <w:rFonts w:ascii="標楷體" w:eastAsia="標楷體" w:hAnsi="標楷體" w:hint="eastAsia"/>
                </w:rPr>
                <w:t>客戶</w:t>
              </w:r>
            </w:ins>
            <w:ins w:id="13983" w:author="Fegie" w:date="2021-05-02T18:35:00Z">
              <w:r w:rsidR="007B4B42">
                <w:rPr>
                  <w:rFonts w:ascii="標楷體" w:eastAsia="標楷體" w:hAnsi="標楷體" w:hint="eastAsia"/>
                </w:rPr>
                <w:t>資料主</w:t>
              </w:r>
            </w:ins>
            <w:ins w:id="13984" w:author="Fegie" w:date="2021-05-02T17:41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13985" w:author="Fegie" w:date="2021-05-02T18:36:00Z">
              <w:r w:rsidR="007B4B42">
                <w:rPr>
                  <w:rFonts w:ascii="標楷體" w:eastAsia="標楷體" w:hAnsi="標楷體" w:hint="eastAsia"/>
                </w:rPr>
                <w:t>Cu</w:t>
              </w:r>
              <w:r w:rsidR="007B4B42">
                <w:rPr>
                  <w:rFonts w:ascii="標楷體" w:eastAsia="標楷體" w:hAnsi="標楷體"/>
                </w:rPr>
                <w:t>stMain</w:t>
              </w:r>
            </w:ins>
            <w:ins w:id="13986" w:author="Fegie" w:date="2021-05-02T17:41:00Z">
              <w:r>
                <w:rPr>
                  <w:rFonts w:ascii="標楷體" w:eastAsia="標楷體" w:hAnsi="標楷體" w:hint="eastAsia"/>
                </w:rPr>
                <w:t>)</w:t>
              </w:r>
            </w:ins>
            <w:r w:rsidR="00A032AA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Default="00F26477" w:rsidP="009D7F45">
            <w:pPr>
              <w:rPr>
                <w:ins w:id="13987" w:author="Fegie" w:date="2021-05-02T17:41:00Z"/>
                <w:rFonts w:ascii="標楷體" w:eastAsia="標楷體" w:hAnsi="標楷體"/>
                <w:lang w:eastAsia="zh-HK"/>
              </w:rPr>
            </w:pPr>
            <w:ins w:id="13988" w:author="Fegie" w:date="2021-05-02T17:41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0B2D6302" w14:textId="6B2B9DDC" w:rsidR="00F26477" w:rsidRDefault="00F26477" w:rsidP="009D7F45">
            <w:pPr>
              <w:rPr>
                <w:ins w:id="13989" w:author="Fegie" w:date="2021-05-02T17:41:00Z"/>
                <w:rFonts w:ascii="標楷體" w:eastAsia="標楷體" w:hAnsi="標楷體"/>
                <w:lang w:eastAsia="zh-HK"/>
              </w:rPr>
            </w:pPr>
            <w:ins w:id="13990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13991" w:author="Fegie" w:date="2021-05-02T18:48:00Z">
              <w:r w:rsidR="007D3683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13992" w:author="Fegie" w:date="2021-05-02T18:42:00Z">
              <w:r w:rsidR="007B4B42">
                <w:rPr>
                  <w:rFonts w:ascii="標楷體" w:eastAsia="標楷體" w:hAnsi="標楷體" w:hint="eastAsia"/>
                  <w:lang w:eastAsia="zh-HK"/>
                </w:rPr>
                <w:t>基本資料</w:t>
              </w:r>
            </w:ins>
          </w:p>
          <w:p w14:paraId="673BEC8F" w14:textId="0B1D4307" w:rsidR="00F26477" w:rsidRDefault="00F26477" w:rsidP="009D7F45">
            <w:pPr>
              <w:rPr>
                <w:ins w:id="13993" w:author="Fegie" w:date="2021-05-02T17:41:00Z"/>
                <w:rFonts w:ascii="標楷體" w:eastAsia="標楷體" w:hAnsi="標楷體"/>
                <w:lang w:eastAsia="zh-HK"/>
              </w:rPr>
            </w:pPr>
            <w:ins w:id="13994" w:author="Fegie" w:date="2021-05-02T17:41:00Z">
              <w:r>
                <w:rPr>
                  <w:rFonts w:ascii="標楷體" w:eastAsia="標楷體" w:hAnsi="標楷體" w:hint="eastAsia"/>
                </w:rPr>
                <w:t xml:space="preserve">  (2).</w:t>
              </w:r>
            </w:ins>
            <w:ins w:id="13995" w:author="Fegie" w:date="2021-05-02T18:41:00Z">
              <w:r w:rsidR="007B4B42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  <w:ins w:id="13996" w:author="Fegie" w:date="2021-05-02T17:41:00Z">
              <w:r>
                <w:rPr>
                  <w:rFonts w:ascii="標楷體" w:eastAsia="標楷體" w:hAnsi="標楷體" w:hint="eastAsia"/>
                </w:rPr>
                <w:t>:</w:t>
              </w:r>
            </w:ins>
            <w:ins w:id="13997" w:author="Fegie" w:date="2021-05-02T18:41:00Z">
              <w:r w:rsidR="007B4B42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  <w:ins w:id="13998" w:author="Fegie" w:date="2021-05-02T18:48:00Z">
              <w:r w:rsidR="007D3683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13999" w:author="Fegie" w:date="2021-05-02T18:42:00Z">
              <w:r w:rsidR="007D3683">
                <w:rPr>
                  <w:rFonts w:ascii="標楷體" w:eastAsia="標楷體" w:hAnsi="標楷體" w:hint="eastAsia"/>
                  <w:lang w:eastAsia="zh-HK"/>
                </w:rPr>
                <w:t>基本資料</w:t>
              </w:r>
            </w:ins>
          </w:p>
        </w:tc>
      </w:tr>
      <w:tr w:rsidR="00F26477" w14:paraId="3C07A14B" w14:textId="77777777" w:rsidTr="009D7F45">
        <w:trPr>
          <w:trHeight w:val="321"/>
          <w:ins w:id="14000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Default="00F26477" w:rsidP="009D7F45">
            <w:pPr>
              <w:rPr>
                <w:ins w:id="14001" w:author="Fegie" w:date="2021-05-02T17:41:00Z"/>
                <w:rFonts w:ascii="標楷體" w:eastAsia="標楷體" w:hAnsi="標楷體"/>
              </w:rPr>
            </w:pPr>
            <w:ins w:id="14002" w:author="Fegie" w:date="2021-05-02T17:41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Default="00F26477" w:rsidP="009D7F45">
            <w:pPr>
              <w:rPr>
                <w:ins w:id="14003" w:author="Fegie" w:date="2021-05-02T17:41:00Z"/>
                <w:rFonts w:ascii="標楷體" w:eastAsia="標楷體" w:hAnsi="標楷體"/>
              </w:rPr>
            </w:pPr>
          </w:p>
        </w:tc>
      </w:tr>
      <w:tr w:rsidR="00F26477" w14:paraId="1A5AD4D2" w14:textId="77777777" w:rsidTr="009D7F45">
        <w:trPr>
          <w:trHeight w:val="1311"/>
          <w:ins w:id="14004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Default="00F26477" w:rsidP="009D7F45">
            <w:pPr>
              <w:rPr>
                <w:ins w:id="14005" w:author="Fegie" w:date="2021-05-02T17:41:00Z"/>
                <w:rFonts w:ascii="標楷體" w:eastAsia="標楷體" w:hAnsi="標楷體"/>
              </w:rPr>
            </w:pPr>
            <w:ins w:id="14006" w:author="Fegie" w:date="2021-05-02T17:41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Default="00F26477" w:rsidP="009D7F45">
            <w:pPr>
              <w:rPr>
                <w:ins w:id="14007" w:author="Fegie" w:date="2021-05-02T17:41:00Z"/>
                <w:rFonts w:ascii="標楷體" w:eastAsia="標楷體" w:hAnsi="標楷體"/>
              </w:rPr>
            </w:pPr>
          </w:p>
        </w:tc>
      </w:tr>
      <w:tr w:rsidR="00F26477" w14:paraId="5EC24414" w14:textId="77777777" w:rsidTr="009D7F45">
        <w:trPr>
          <w:trHeight w:val="278"/>
          <w:ins w:id="14008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Default="00F26477" w:rsidP="009D7F45">
            <w:pPr>
              <w:rPr>
                <w:ins w:id="14009" w:author="Fegie" w:date="2021-05-02T17:41:00Z"/>
                <w:rFonts w:ascii="標楷體" w:eastAsia="標楷體" w:hAnsi="標楷體"/>
              </w:rPr>
            </w:pPr>
            <w:ins w:id="14010" w:author="Fegie" w:date="2021-05-02T17:41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Default="00F52B74" w:rsidP="009D7F45">
            <w:pPr>
              <w:rPr>
                <w:ins w:id="14011" w:author="Fegie" w:date="2021-05-02T17:41:00Z"/>
                <w:rFonts w:ascii="標楷體" w:eastAsia="標楷體" w:hAnsi="標楷體"/>
              </w:rPr>
            </w:pPr>
            <w:ins w:id="14012" w:author="Fegie" w:date="2021-05-04T15:33:00Z">
              <w:r>
                <w:rPr>
                  <w:rFonts w:ascii="標楷體" w:eastAsia="標楷體" w:hAnsi="標楷體" w:hint="eastAsia"/>
                </w:rPr>
                <w:t>連結</w:t>
              </w:r>
            </w:ins>
            <w:ins w:id="14013" w:author="Fegie" w:date="2021-05-02T18:44:00Z">
              <w:r w:rsidR="007D3683">
                <w:rPr>
                  <w:rFonts w:ascii="標楷體" w:eastAsia="標楷體" w:hAnsi="標楷體" w:hint="eastAsia"/>
                </w:rPr>
                <w:t>【L1905 顧客聯</w:t>
              </w:r>
            </w:ins>
            <w:ins w:id="14014" w:author="Fegie" w:date="2021-05-02T18:45:00Z">
              <w:r w:rsidR="007D3683">
                <w:rPr>
                  <w:rFonts w:ascii="標楷體" w:eastAsia="標楷體" w:hAnsi="標楷體" w:hint="eastAsia"/>
                </w:rPr>
                <w:t>絡</w:t>
              </w:r>
            </w:ins>
            <w:ins w:id="14015" w:author="Fegie" w:date="2021-05-02T18:44:00Z">
              <w:r w:rsidR="007D3683">
                <w:rPr>
                  <w:rFonts w:ascii="標楷體" w:eastAsia="標楷體" w:hAnsi="標楷體" w:hint="eastAsia"/>
                </w:rPr>
                <w:t>電話查詢】</w:t>
              </w:r>
            </w:ins>
          </w:p>
        </w:tc>
      </w:tr>
      <w:tr w:rsidR="00F26477" w14:paraId="1EC71E7C" w14:textId="77777777" w:rsidTr="009D7F45">
        <w:trPr>
          <w:trHeight w:val="358"/>
          <w:ins w:id="14016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Default="00F26477" w:rsidP="009D7F45">
            <w:pPr>
              <w:rPr>
                <w:ins w:id="14017" w:author="Fegie" w:date="2021-05-02T17:41:00Z"/>
                <w:rFonts w:ascii="標楷體" w:eastAsia="標楷體" w:hAnsi="標楷體"/>
              </w:rPr>
            </w:pPr>
            <w:ins w:id="14018" w:author="Fegie" w:date="2021-05-02T17:41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F4C8C5" w14:textId="780DC0DA" w:rsidR="00F26477" w:rsidRDefault="00F26477" w:rsidP="009D7F45">
            <w:pPr>
              <w:rPr>
                <w:ins w:id="14019" w:author="Fegie" w:date="2021-05-02T17:41:00Z"/>
                <w:rFonts w:ascii="標楷體" w:eastAsia="標楷體" w:hAnsi="標楷體"/>
              </w:rPr>
            </w:pPr>
          </w:p>
        </w:tc>
      </w:tr>
      <w:tr w:rsidR="00F26477" w14:paraId="60621F15" w14:textId="77777777" w:rsidTr="009D7F45">
        <w:trPr>
          <w:trHeight w:val="278"/>
          <w:ins w:id="14020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Default="00F26477" w:rsidP="009D7F45">
            <w:pPr>
              <w:rPr>
                <w:ins w:id="14021" w:author="Fegie" w:date="2021-05-02T17:41:00Z"/>
                <w:rFonts w:ascii="標楷體" w:eastAsia="標楷體" w:hAnsi="標楷體"/>
              </w:rPr>
            </w:pPr>
            <w:ins w:id="14022" w:author="Fegie" w:date="2021-05-02T17:41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77777777" w:rsidR="00F26477" w:rsidRDefault="00F26477" w:rsidP="009D7F45">
            <w:pPr>
              <w:rPr>
                <w:ins w:id="14023" w:author="Fegie" w:date="2021-05-02T17:41:00Z"/>
                <w:rFonts w:ascii="標楷體" w:eastAsia="標楷體" w:hAnsi="標楷體"/>
              </w:rPr>
            </w:pPr>
          </w:p>
        </w:tc>
      </w:tr>
    </w:tbl>
    <w:p w14:paraId="2F4F5042" w14:textId="77777777" w:rsidR="00F26477" w:rsidRDefault="00F26477" w:rsidP="00F26477">
      <w:pPr>
        <w:rPr>
          <w:ins w:id="14024" w:author="Fegie" w:date="2021-05-02T17:41:00Z"/>
          <w:rFonts w:ascii="標楷體" w:eastAsia="標楷體" w:hAnsi="標楷體"/>
        </w:rPr>
      </w:pPr>
    </w:p>
    <w:p w14:paraId="10C6AF79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  <w:rPr>
          <w:ins w:id="14025" w:author="Fegie" w:date="2021-05-02T17:41:00Z"/>
        </w:rPr>
      </w:pPr>
      <w:ins w:id="14026" w:author="Fegie" w:date="2021-05-02T17:41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14:paraId="0D9CB4F6" w14:textId="77777777" w:rsidTr="000140B5">
        <w:trPr>
          <w:ins w:id="14027" w:author="Fegie" w:date="2021-05-02T17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Default="00F26477" w:rsidP="009D7F45">
            <w:pPr>
              <w:jc w:val="center"/>
              <w:rPr>
                <w:ins w:id="14028" w:author="Fegie" w:date="2021-05-02T17:41:00Z"/>
                <w:rFonts w:ascii="標楷體" w:eastAsia="標楷體" w:hAnsi="標楷體"/>
              </w:rPr>
            </w:pPr>
            <w:ins w:id="14029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Default="00F26477" w:rsidP="009D7F45">
            <w:pPr>
              <w:jc w:val="center"/>
              <w:rPr>
                <w:ins w:id="14030" w:author="Fegie" w:date="2021-05-02T17:41:00Z"/>
                <w:rFonts w:ascii="標楷體" w:eastAsia="標楷體" w:hAnsi="標楷體"/>
              </w:rPr>
            </w:pPr>
            <w:ins w:id="14031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Default="00F26477" w:rsidP="009D7F45">
            <w:pPr>
              <w:jc w:val="center"/>
              <w:rPr>
                <w:ins w:id="14032" w:author="Fegie" w:date="2021-05-02T17:41:00Z"/>
                <w:rFonts w:ascii="標楷體" w:eastAsia="標楷體" w:hAnsi="標楷體"/>
              </w:rPr>
            </w:pPr>
            <w:ins w:id="14033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F26477" w14:paraId="110CD81E" w14:textId="77777777" w:rsidTr="009D7F45">
        <w:trPr>
          <w:ins w:id="14034" w:author="Fegie" w:date="2021-05-02T17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Default="00F26477" w:rsidP="009D7F45">
            <w:pPr>
              <w:jc w:val="center"/>
              <w:rPr>
                <w:ins w:id="14035" w:author="Fegie" w:date="2021-05-02T17:41:00Z"/>
                <w:rFonts w:ascii="標楷體" w:eastAsia="標楷體" w:hAnsi="標楷體"/>
              </w:rPr>
            </w:pPr>
            <w:ins w:id="14036" w:author="Fegie" w:date="2021-05-02T17:4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Default="00F26477" w:rsidP="009D7F45">
            <w:pPr>
              <w:rPr>
                <w:ins w:id="14037" w:author="Fegie" w:date="2021-05-02T17:41:00Z"/>
                <w:rFonts w:ascii="標楷體" w:eastAsia="標楷體" w:hAnsi="標楷體"/>
              </w:rPr>
            </w:pPr>
            <w:ins w:id="14038" w:author="Fegie" w:date="2021-05-02T17:41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Default="00F26477" w:rsidP="009D7F45">
            <w:pPr>
              <w:rPr>
                <w:ins w:id="14039" w:author="Fegie" w:date="2021-05-02T17:41:00Z"/>
                <w:rFonts w:ascii="標楷體" w:eastAsia="標楷體" w:hAnsi="標楷體"/>
              </w:rPr>
            </w:pPr>
            <w:ins w:id="14040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  <w:tr w:rsidR="00A032AA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Default="00A032AA" w:rsidP="00A032AA">
            <w:pPr>
              <w:jc w:val="center"/>
              <w:rPr>
                <w:rFonts w:ascii="標楷體" w:eastAsia="標楷體" w:hAnsi="標楷體"/>
              </w:rPr>
            </w:pPr>
            <w:ins w:id="14041" w:author="張嘉榮" w:date="2021-05-26T20:4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Default="00A032AA" w:rsidP="00A032AA">
            <w:pPr>
              <w:rPr>
                <w:rFonts w:ascii="標楷體" w:eastAsia="標楷體" w:hAnsi="標楷體"/>
              </w:rPr>
            </w:pPr>
            <w:ins w:id="14042" w:author="張嘉榮" w:date="2021-05-26T20:49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</w:t>
              </w:r>
            </w:ins>
            <w:r w:rsidR="00C71711">
              <w:rPr>
                <w:rFonts w:ascii="標楷體" w:eastAsia="標楷體" w:hAnsi="標楷體" w:hint="eastAsia"/>
              </w:rPr>
              <w:t>In</w:t>
            </w:r>
            <w:r w:rsidR="00C71711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Default="003B0F5D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Default="00C71711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Default="00C71711" w:rsidP="00C71711">
            <w:pPr>
              <w:rPr>
                <w:rFonts w:ascii="標楷體" w:eastAsia="標楷體" w:hAnsi="標楷體"/>
              </w:rPr>
            </w:pPr>
            <w:ins w:id="14043" w:author="張嘉榮" w:date="2021-05-26T20:49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dCode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ins w:id="14044" w:author="張嘉榮" w:date="2021-05-26T20:49:00Z">
              <w:r>
                <w:rPr>
                  <w:rFonts w:ascii="標楷體" w:eastAsia="標楷體" w:hAnsi="標楷體" w:hint="eastAsia"/>
                  <w:lang w:eastAsia="zh-HK"/>
                </w:rPr>
                <w:t>共用代碼檔</w:t>
              </w:r>
            </w:ins>
          </w:p>
        </w:tc>
      </w:tr>
    </w:tbl>
    <w:p w14:paraId="52DDAE15" w14:textId="77777777" w:rsidR="00F26477" w:rsidRDefault="00F26477" w:rsidP="00F26477">
      <w:pPr>
        <w:rPr>
          <w:ins w:id="14045" w:author="Fegie" w:date="2021-05-02T17:41:00Z"/>
          <w:rFonts w:ascii="標楷體" w:eastAsia="標楷體" w:hAnsi="標楷體"/>
        </w:rPr>
      </w:pPr>
    </w:p>
    <w:p w14:paraId="1D6C3240" w14:textId="3EDA75CF" w:rsidR="00F26477" w:rsidDel="002B7282" w:rsidRDefault="00F26477">
      <w:pPr>
        <w:pStyle w:val="15"/>
        <w:ind w:left="0" w:firstLine="0"/>
        <w:rPr>
          <w:ins w:id="14046" w:author="Fegie" w:date="2021-05-02T17:41:00Z"/>
          <w:del w:id="14047" w:author="家榮 張" w:date="2021-05-20T22:59:00Z"/>
        </w:rPr>
        <w:pPrChange w:id="14048" w:author="家榮 張" w:date="2021-05-20T22:59:00Z">
          <w:pPr>
            <w:pStyle w:val="15"/>
            <w:numPr>
              <w:numId w:val="55"/>
            </w:numPr>
            <w:ind w:left="1418"/>
          </w:pPr>
        </w:pPrChange>
      </w:pPr>
      <w:ins w:id="14049" w:author="Fegie" w:date="2021-05-02T17:41:00Z">
        <w:del w:id="14050" w:author="家榮 張" w:date="2021-05-20T22:59:00Z">
          <w:r w:rsidDel="002B7282">
            <w:rPr>
              <w:rFonts w:hint="eastAsia"/>
            </w:rPr>
            <w:delText>UI畫面</w:delText>
          </w:r>
        </w:del>
      </w:ins>
    </w:p>
    <w:p w14:paraId="5AD073D3" w14:textId="2A1912E3" w:rsidR="00F26477" w:rsidDel="00606681" w:rsidRDefault="00F26477">
      <w:pPr>
        <w:pStyle w:val="15"/>
        <w:ind w:left="0" w:firstLine="0"/>
        <w:rPr>
          <w:ins w:id="14051" w:author="Fegie" w:date="2021-05-02T17:41:00Z"/>
          <w:del w:id="14052" w:author="家榮 張" w:date="2021-05-20T21:21:00Z"/>
          <w:noProof/>
        </w:rPr>
        <w:pPrChange w:id="14053" w:author="家榮 張" w:date="2021-05-20T22:59:00Z">
          <w:pPr/>
        </w:pPrChange>
      </w:pPr>
      <w:ins w:id="14054" w:author="Fegie" w:date="2021-05-02T17:41:00Z">
        <w:del w:id="14055" w:author="家榮 張" w:date="2021-05-20T22:59:00Z">
          <w:r w:rsidDel="002B7282">
            <w:rPr>
              <w:noProof/>
            </w:rPr>
            <w:delText xml:space="preserve"> </w:delText>
          </w:r>
        </w:del>
      </w:ins>
      <w:ins w:id="14056" w:author="Fegie" w:date="2021-05-02T19:02:00Z">
        <w:del w:id="14057" w:author="家榮 張" w:date="2021-05-20T21:21:00Z">
          <w:r w:rsidR="0066287A" w:rsidDel="00606681">
            <w:rPr>
              <w:noProof/>
            </w:rPr>
            <w:drawing>
              <wp:inline distT="0" distB="0" distL="0" distR="0" wp14:anchorId="7B4287F6" wp14:editId="66353311">
                <wp:extent cx="6479540" cy="3020695"/>
                <wp:effectExtent l="0" t="0" r="0" b="0"/>
                <wp:docPr id="64" name="圖片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30206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ins w:id="14058" w:author="Fegie" w:date="2021-05-02T18:56:00Z">
        <w:del w:id="14059" w:author="家榮 張" w:date="2021-05-20T21:21:00Z">
          <w:r w:rsidR="007D3683" w:rsidDel="00606681">
            <w:rPr>
              <w:noProof/>
            </w:rPr>
            <w:drawing>
              <wp:inline distT="0" distB="0" distL="0" distR="0" wp14:anchorId="344C2EC6" wp14:editId="2F168C0B">
                <wp:extent cx="6479540" cy="3185160"/>
                <wp:effectExtent l="0" t="0" r="0" b="0"/>
                <wp:docPr id="62" name="圖片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3185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7D3683" w:rsidDel="00606681">
            <w:rPr>
              <w:noProof/>
            </w:rPr>
            <w:drawing>
              <wp:inline distT="0" distB="0" distL="0" distR="0" wp14:anchorId="6AA631BB" wp14:editId="3F67C6C1">
                <wp:extent cx="6479540" cy="1503680"/>
                <wp:effectExtent l="0" t="0" r="0" b="0"/>
                <wp:docPr id="63" name="圖片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503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09F856CC" w14:textId="0ED686FE" w:rsidR="00F26477" w:rsidDel="00606681" w:rsidRDefault="00F26477">
      <w:pPr>
        <w:pStyle w:val="15"/>
        <w:rPr>
          <w:ins w:id="14060" w:author="Fegie" w:date="2021-05-02T17:41:00Z"/>
          <w:del w:id="14061" w:author="家榮 張" w:date="2021-05-20T21:21:00Z"/>
        </w:rPr>
        <w:pPrChange w:id="14062" w:author="家榮 張" w:date="2021-05-20T22:59:00Z">
          <w:pPr>
            <w:pStyle w:val="a"/>
            <w:numPr>
              <w:numId w:val="55"/>
            </w:numPr>
            <w:tabs>
              <w:tab w:val="clear" w:pos="1559"/>
            </w:tabs>
            <w:spacing w:before="0"/>
            <w:ind w:left="1418" w:hanging="480"/>
          </w:pPr>
        </w:pPrChange>
      </w:pPr>
      <w:ins w:id="14063" w:author="Fegie" w:date="2021-05-02T17:41:00Z">
        <w:del w:id="14064" w:author="家榮 張" w:date="2021-05-20T21:21:00Z">
          <w:r w:rsidDel="00606681">
            <w:rPr>
              <w:rFonts w:hint="eastAsia"/>
            </w:rPr>
            <w:delText>輸入畫面</w:delText>
          </w:r>
          <w:r w:rsidDel="00606681">
            <w:rPr>
              <w:rFonts w:hint="eastAsia"/>
              <w:lang w:eastAsia="zh-HK"/>
            </w:rPr>
            <w:delText>按鈕</w:delText>
          </w:r>
          <w:r w:rsidDel="00606681">
            <w:rPr>
              <w:rFonts w:hint="eastAsia"/>
            </w:rPr>
            <w:delText>說明</w:delText>
          </w:r>
        </w:del>
      </w:ins>
    </w:p>
    <w:p w14:paraId="17268E3A" w14:textId="570579D7" w:rsidR="00F26477" w:rsidDel="00606681" w:rsidRDefault="00F26477">
      <w:pPr>
        <w:pStyle w:val="15"/>
        <w:rPr>
          <w:ins w:id="14065" w:author="Fegie" w:date="2021-05-02T17:41:00Z"/>
          <w:del w:id="14066" w:author="家榮 張" w:date="2021-05-20T21:21:00Z"/>
        </w:rPr>
        <w:pPrChange w:id="14067" w:author="家榮 張" w:date="2021-05-20T22:59:00Z">
          <w:pPr/>
        </w:pPrChange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F26477" w:rsidDel="00606681" w14:paraId="00AE8C8F" w14:textId="64601FBD" w:rsidTr="009D7F45">
        <w:trPr>
          <w:ins w:id="14068" w:author="Fegie" w:date="2021-05-02T17:41:00Z"/>
          <w:del w:id="14069" w:author="家榮 張" w:date="2021-05-20T21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D2B10CD" w14:textId="520A48D1" w:rsidR="00F26477" w:rsidDel="00606681" w:rsidRDefault="00F26477">
            <w:pPr>
              <w:pStyle w:val="15"/>
              <w:rPr>
                <w:ins w:id="14070" w:author="Fegie" w:date="2021-05-02T17:41:00Z"/>
                <w:del w:id="14071" w:author="家榮 張" w:date="2021-05-20T21:21:00Z"/>
              </w:rPr>
              <w:pPrChange w:id="14072" w:author="家榮 張" w:date="2021-05-20T22:59:00Z">
                <w:pPr>
                  <w:jc w:val="center"/>
                </w:pPr>
              </w:pPrChange>
            </w:pPr>
            <w:ins w:id="14073" w:author="Fegie" w:date="2021-05-02T17:41:00Z">
              <w:del w:id="14074" w:author="家榮 張" w:date="2021-05-20T21:21:00Z">
                <w:r w:rsidDel="00606681">
                  <w:rPr>
                    <w:rFonts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830581F" w14:textId="4065484D" w:rsidR="00F26477" w:rsidDel="00606681" w:rsidRDefault="00F26477">
            <w:pPr>
              <w:pStyle w:val="15"/>
              <w:rPr>
                <w:ins w:id="14075" w:author="Fegie" w:date="2021-05-02T17:41:00Z"/>
                <w:del w:id="14076" w:author="家榮 張" w:date="2021-05-20T21:21:00Z"/>
              </w:rPr>
              <w:pPrChange w:id="14077" w:author="家榮 張" w:date="2021-05-20T22:59:00Z">
                <w:pPr>
                  <w:jc w:val="center"/>
                </w:pPr>
              </w:pPrChange>
            </w:pPr>
            <w:ins w:id="14078" w:author="Fegie" w:date="2021-05-02T17:41:00Z">
              <w:del w:id="14079" w:author="家榮 張" w:date="2021-05-20T21:21:00Z">
                <w:r w:rsidDel="00606681">
                  <w:rPr>
                    <w:rFonts w:hint="eastAsia"/>
                    <w:lang w:eastAsia="zh-HK"/>
                  </w:rPr>
                  <w:delText>按鈕名稱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1B17A53" w14:textId="1D4B148D" w:rsidR="00F26477" w:rsidDel="00606681" w:rsidRDefault="00F26477">
            <w:pPr>
              <w:pStyle w:val="15"/>
              <w:rPr>
                <w:ins w:id="14080" w:author="Fegie" w:date="2021-05-02T17:41:00Z"/>
                <w:del w:id="14081" w:author="家榮 張" w:date="2021-05-20T21:21:00Z"/>
              </w:rPr>
              <w:pPrChange w:id="14082" w:author="家榮 張" w:date="2021-05-20T22:59:00Z">
                <w:pPr>
                  <w:jc w:val="center"/>
                </w:pPr>
              </w:pPrChange>
            </w:pPr>
            <w:ins w:id="14083" w:author="Fegie" w:date="2021-05-02T17:41:00Z">
              <w:del w:id="14084" w:author="家榮 張" w:date="2021-05-20T21:21:00Z">
                <w:r w:rsidDel="00606681">
                  <w:rPr>
                    <w:rFonts w:hint="eastAsia"/>
                    <w:lang w:eastAsia="zh-HK"/>
                  </w:rPr>
                  <w:delText>功能說明</w:delText>
                </w:r>
              </w:del>
            </w:ins>
          </w:p>
        </w:tc>
      </w:tr>
      <w:tr w:rsidR="00F26477" w:rsidDel="00606681" w14:paraId="640059B2" w14:textId="70034AEE" w:rsidTr="009D7F45">
        <w:trPr>
          <w:ins w:id="14085" w:author="Fegie" w:date="2021-05-02T17:41:00Z"/>
          <w:del w:id="14086" w:author="家榮 張" w:date="2021-05-20T21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0B96" w14:textId="01EBFA25" w:rsidR="00F26477" w:rsidDel="00606681" w:rsidRDefault="00F26477">
            <w:pPr>
              <w:pStyle w:val="15"/>
              <w:rPr>
                <w:ins w:id="14087" w:author="Fegie" w:date="2021-05-02T17:41:00Z"/>
                <w:del w:id="14088" w:author="家榮 張" w:date="2021-05-20T21:21:00Z"/>
                <w:lang w:eastAsia="zh-HK"/>
              </w:rPr>
              <w:pPrChange w:id="14089" w:author="家榮 張" w:date="2021-05-20T22:59:00Z">
                <w:pPr>
                  <w:jc w:val="center"/>
                </w:pPr>
              </w:pPrChange>
            </w:pPr>
            <w:ins w:id="14090" w:author="Fegie" w:date="2021-05-02T17:41:00Z">
              <w:del w:id="14091" w:author="家榮 張" w:date="2021-05-20T21:21:00Z">
                <w:r w:rsidDel="00606681">
                  <w:rPr>
                    <w:rFonts w:hint="eastAsia"/>
                  </w:rPr>
                  <w:delText>1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057D4" w14:textId="63A79285" w:rsidR="00F26477" w:rsidDel="00606681" w:rsidRDefault="00F26477">
            <w:pPr>
              <w:pStyle w:val="15"/>
              <w:rPr>
                <w:ins w:id="14092" w:author="Fegie" w:date="2021-05-02T17:41:00Z"/>
                <w:del w:id="14093" w:author="家榮 張" w:date="2021-05-20T21:21:00Z"/>
                <w:lang w:eastAsia="zh-HK"/>
              </w:rPr>
              <w:pPrChange w:id="14094" w:author="家榮 張" w:date="2021-05-20T22:59:00Z">
                <w:pPr/>
              </w:pPrChange>
            </w:pPr>
            <w:ins w:id="14095" w:author="Fegie" w:date="2021-05-02T17:41:00Z">
              <w:del w:id="14096" w:author="家榮 張" w:date="2021-05-20T21:21:00Z">
                <w:r w:rsidDel="00606681">
                  <w:rPr>
                    <w:rFonts w:hint="eastAsia"/>
                    <w:lang w:eastAsia="zh-HK"/>
                  </w:rPr>
                  <w:delText>新增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63942" w14:textId="0401C1C5" w:rsidR="00F26477" w:rsidDel="00606681" w:rsidRDefault="00F26477">
            <w:pPr>
              <w:pStyle w:val="15"/>
              <w:rPr>
                <w:ins w:id="14097" w:author="Fegie" w:date="2021-05-02T17:41:00Z"/>
                <w:del w:id="14098" w:author="家榮 張" w:date="2021-05-20T21:21:00Z"/>
                <w:lang w:eastAsia="zh-HK"/>
              </w:rPr>
              <w:pPrChange w:id="14099" w:author="家榮 張" w:date="2021-05-20T22:59:00Z">
                <w:pPr/>
              </w:pPrChange>
            </w:pPr>
            <w:ins w:id="14100" w:author="Fegie" w:date="2021-05-02T17:41:00Z">
              <w:del w:id="14101" w:author="家榮 張" w:date="2021-05-20T21:21:00Z">
                <w:r w:rsidDel="00606681">
                  <w:rPr>
                    <w:rFonts w:hint="eastAsia"/>
                  </w:rPr>
                  <w:delText>1.【L1</w:delText>
                </w:r>
              </w:del>
            </w:ins>
            <w:ins w:id="14102" w:author="Fegie" w:date="2021-05-02T18:57:00Z">
              <w:del w:id="14103" w:author="家榮 張" w:date="2021-05-20T21:21:00Z">
                <w:r w:rsidR="0066287A" w:rsidDel="00606681">
                  <w:rPr>
                    <w:rFonts w:hint="eastAsia"/>
                  </w:rPr>
                  <w:delText>001</w:delText>
                </w:r>
              </w:del>
            </w:ins>
            <w:ins w:id="14104" w:author="Fegie" w:date="2021-05-02T17:41:00Z">
              <w:del w:id="14105" w:author="家榮 張" w:date="2021-05-20T21:21:00Z">
                <w:r w:rsidDel="00606681">
                  <w:rPr>
                    <w:rFonts w:hint="eastAsia"/>
                  </w:rPr>
                  <w:delText xml:space="preserve"> </w:delText>
                </w:r>
                <w:r w:rsidDel="00606681">
                  <w:rPr>
                    <w:rFonts w:hint="eastAsia"/>
                    <w:lang w:eastAsia="zh-HK"/>
                  </w:rPr>
                  <w:delText>顧客</w:delText>
                </w:r>
              </w:del>
            </w:ins>
            <w:ins w:id="14106" w:author="Fegie" w:date="2021-05-02T18:57:00Z">
              <w:del w:id="14107" w:author="家榮 張" w:date="2021-05-20T21:21:00Z">
                <w:r w:rsidR="0066287A" w:rsidDel="00606681">
                  <w:rPr>
                    <w:rFonts w:hint="eastAsia"/>
                    <w:lang w:eastAsia="zh-HK"/>
                  </w:rPr>
                  <w:delText>明細資料</w:delText>
                </w:r>
              </w:del>
            </w:ins>
            <w:ins w:id="14108" w:author="Fegie" w:date="2021-05-02T17:41:00Z">
              <w:del w:id="14109" w:author="家榮 張" w:date="2021-05-20T21:21:00Z">
                <w:r w:rsidDel="00606681">
                  <w:rPr>
                    <w:rFonts w:hint="eastAsia"/>
                    <w:lang w:eastAsia="zh-HK"/>
                  </w:rPr>
                  <w:delText>查詢</w:delText>
                </w:r>
                <w:r w:rsidDel="00606681">
                  <w:rPr>
                    <w:rFonts w:hint="eastAsia"/>
                  </w:rPr>
                  <w:delText>】</w:delText>
                </w:r>
                <w:r w:rsidDel="00606681">
                  <w:rPr>
                    <w:rFonts w:hint="eastAsia"/>
                    <w:lang w:eastAsia="zh-HK"/>
                  </w:rPr>
                  <w:delText>功能</w:delText>
                </w:r>
                <w:r w:rsidDel="00606681">
                  <w:rPr>
                    <w:rFonts w:hint="eastAsia"/>
                  </w:rPr>
                  <w:delText>點「</w:delText>
                </w:r>
                <w:r w:rsidDel="00606681">
                  <w:rPr>
                    <w:rFonts w:hint="eastAsia"/>
                    <w:lang w:eastAsia="zh-HK"/>
                  </w:rPr>
                  <w:delText>新增</w:delText>
                </w:r>
              </w:del>
            </w:ins>
            <w:ins w:id="14110" w:author="Fegie" w:date="2021-05-02T18:57:00Z">
              <w:del w:id="14111" w:author="家榮 張" w:date="2021-05-20T21:21:00Z">
                <w:r w:rsidR="0066287A" w:rsidDel="00606681">
                  <w:rPr>
                    <w:rFonts w:hint="eastAsia"/>
                    <w:lang w:eastAsia="zh-HK"/>
                  </w:rPr>
                  <w:delText>自然人</w:delText>
                </w:r>
              </w:del>
            </w:ins>
            <w:ins w:id="14112" w:author="Fegie" w:date="2021-05-02T17:41:00Z">
              <w:del w:id="14113" w:author="家榮 張" w:date="2021-05-20T21:21:00Z">
                <w:r w:rsidDel="00606681">
                  <w:rPr>
                    <w:rFonts w:hint="eastAsia"/>
                  </w:rPr>
                  <w:delText>」</w:delText>
                </w:r>
                <w:r w:rsidDel="00606681">
                  <w:rPr>
                    <w:rFonts w:hint="eastAsia"/>
                    <w:lang w:eastAsia="zh-HK"/>
                  </w:rPr>
                  <w:delText>時顯示</w:delText>
                </w:r>
                <w:r w:rsidDel="00606681">
                  <w:rPr>
                    <w:rFonts w:hint="eastAsia"/>
                  </w:rPr>
                  <w:delText>。</w:delText>
                </w:r>
              </w:del>
            </w:ins>
          </w:p>
          <w:p w14:paraId="6AAF5943" w14:textId="57123189" w:rsidR="00F26477" w:rsidDel="00606681" w:rsidRDefault="00F26477">
            <w:pPr>
              <w:pStyle w:val="15"/>
              <w:rPr>
                <w:ins w:id="14114" w:author="Fegie" w:date="2021-05-02T17:41:00Z"/>
                <w:del w:id="14115" w:author="家榮 張" w:date="2021-05-20T21:21:00Z"/>
                <w:lang w:eastAsia="zh-HK"/>
              </w:rPr>
              <w:pPrChange w:id="14116" w:author="家榮 張" w:date="2021-05-20T22:59:00Z">
                <w:pPr/>
              </w:pPrChange>
            </w:pPr>
            <w:ins w:id="14117" w:author="Fegie" w:date="2021-05-02T17:41:00Z">
              <w:del w:id="14118" w:author="家榮 張" w:date="2021-05-20T21:21:00Z">
                <w:r w:rsidDel="00606681">
                  <w:rPr>
                    <w:rFonts w:hint="eastAsia"/>
                  </w:rPr>
                  <w:delText>2.</w:delText>
                </w:r>
                <w:r w:rsidDel="00606681">
                  <w:rPr>
                    <w:rFonts w:hint="eastAsia"/>
                    <w:lang w:eastAsia="zh-HK"/>
                  </w:rPr>
                  <w:delText>執行新增</w:delText>
                </w:r>
              </w:del>
            </w:ins>
            <w:ins w:id="14119" w:author="Fegie" w:date="2021-05-05T14:13:00Z">
              <w:del w:id="14120" w:author="家榮 張" w:date="2021-05-20T21:21:00Z">
                <w:r w:rsidR="00144AE6" w:rsidDel="00606681">
                  <w:rPr>
                    <w:rFonts w:hint="eastAsia"/>
                    <w:lang w:eastAsia="zh-HK"/>
                  </w:rPr>
                  <w:delText>自然人</w:delText>
                </w:r>
              </w:del>
            </w:ins>
            <w:ins w:id="14121" w:author="Fegie" w:date="2021-05-02T17:41:00Z">
              <w:del w:id="14122" w:author="家榮 張" w:date="2021-05-20T21:21:00Z">
                <w:r w:rsidDel="00606681">
                  <w:rPr>
                    <w:rFonts w:hint="eastAsia"/>
                    <w:lang w:eastAsia="zh-HK"/>
                  </w:rPr>
                  <w:delText>資料</w:delText>
                </w:r>
                <w:r w:rsidDel="00606681">
                  <w:rPr>
                    <w:rFonts w:hint="eastAsia"/>
                  </w:rPr>
                  <w:delText>。</w:delText>
                </w:r>
              </w:del>
            </w:ins>
          </w:p>
        </w:tc>
      </w:tr>
      <w:tr w:rsidR="00F26477" w:rsidDel="00606681" w14:paraId="7F5CF69E" w14:textId="24BA7923" w:rsidTr="009D7F45">
        <w:trPr>
          <w:ins w:id="14123" w:author="Fegie" w:date="2021-05-02T17:41:00Z"/>
          <w:del w:id="14124" w:author="家榮 張" w:date="2021-05-20T21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E10FA" w14:textId="4819AC07" w:rsidR="00F26477" w:rsidDel="00606681" w:rsidRDefault="0066287A">
            <w:pPr>
              <w:pStyle w:val="15"/>
              <w:rPr>
                <w:ins w:id="14125" w:author="Fegie" w:date="2021-05-02T17:41:00Z"/>
                <w:del w:id="14126" w:author="家榮 張" w:date="2021-05-20T21:21:00Z"/>
              </w:rPr>
              <w:pPrChange w:id="14127" w:author="家榮 張" w:date="2021-05-20T22:59:00Z">
                <w:pPr>
                  <w:jc w:val="center"/>
                </w:pPr>
              </w:pPrChange>
            </w:pPr>
            <w:ins w:id="14128" w:author="Fegie" w:date="2021-05-02T18:57:00Z">
              <w:del w:id="14129" w:author="家榮 張" w:date="2021-05-20T21:21:00Z">
                <w:r w:rsidDel="00606681">
                  <w:rPr>
                    <w:rFonts w:hint="eastAsia"/>
                  </w:rPr>
                  <w:delText>2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E102C" w14:textId="65AC2189" w:rsidR="00F26477" w:rsidDel="00606681" w:rsidRDefault="00F26477">
            <w:pPr>
              <w:pStyle w:val="15"/>
              <w:rPr>
                <w:ins w:id="14130" w:author="Fegie" w:date="2021-05-02T17:41:00Z"/>
                <w:del w:id="14131" w:author="家榮 張" w:date="2021-05-20T21:21:00Z"/>
                <w:lang w:eastAsia="zh-HK"/>
              </w:rPr>
              <w:pPrChange w:id="14132" w:author="家榮 張" w:date="2021-05-20T22:59:00Z">
                <w:pPr/>
              </w:pPrChange>
            </w:pPr>
            <w:ins w:id="14133" w:author="Fegie" w:date="2021-05-02T17:41:00Z">
              <w:del w:id="14134" w:author="家榮 張" w:date="2021-05-20T21:21:00Z">
                <w:r w:rsidDel="00606681">
                  <w:rPr>
                    <w:rFonts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F6186" w14:textId="75B10FDD" w:rsidR="00F26477" w:rsidDel="00606681" w:rsidRDefault="00F26477">
            <w:pPr>
              <w:pStyle w:val="15"/>
              <w:rPr>
                <w:ins w:id="14135" w:author="Fegie" w:date="2021-05-02T17:41:00Z"/>
                <w:del w:id="14136" w:author="家榮 張" w:date="2021-05-20T21:21:00Z"/>
                <w:lang w:eastAsia="zh-HK"/>
              </w:rPr>
              <w:pPrChange w:id="14137" w:author="家榮 張" w:date="2021-05-20T22:59:00Z">
                <w:pPr/>
              </w:pPrChange>
            </w:pPr>
            <w:ins w:id="14138" w:author="Fegie" w:date="2021-05-02T17:41:00Z">
              <w:del w:id="14139" w:author="家榮 張" w:date="2021-05-20T21:21:00Z">
                <w:r w:rsidDel="00606681">
                  <w:rPr>
                    <w:rFonts w:hint="eastAsia"/>
                    <w:lang w:eastAsia="zh-HK"/>
                  </w:rPr>
                  <w:delText>關閉此畫面</w:delText>
                </w:r>
              </w:del>
            </w:ins>
          </w:p>
        </w:tc>
      </w:tr>
      <w:tr w:rsidR="00F26477" w:rsidDel="00606681" w14:paraId="7B7566C4" w14:textId="2693CA3A" w:rsidTr="009D7F45">
        <w:trPr>
          <w:ins w:id="14140" w:author="Fegie" w:date="2021-05-02T17:41:00Z"/>
          <w:del w:id="14141" w:author="家榮 張" w:date="2021-05-20T21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DFA4B" w14:textId="679E624B" w:rsidR="00F26477" w:rsidDel="00606681" w:rsidRDefault="0066287A">
            <w:pPr>
              <w:pStyle w:val="15"/>
              <w:rPr>
                <w:ins w:id="14142" w:author="Fegie" w:date="2021-05-02T17:41:00Z"/>
                <w:del w:id="14143" w:author="家榮 張" w:date="2021-05-20T21:21:00Z"/>
              </w:rPr>
              <w:pPrChange w:id="14144" w:author="家榮 張" w:date="2021-05-20T22:59:00Z">
                <w:pPr>
                  <w:jc w:val="center"/>
                </w:pPr>
              </w:pPrChange>
            </w:pPr>
            <w:ins w:id="14145" w:author="Fegie" w:date="2021-05-02T18:57:00Z">
              <w:del w:id="14146" w:author="家榮 張" w:date="2021-05-20T21:21:00Z">
                <w:r w:rsidDel="00606681">
                  <w:rPr>
                    <w:rFonts w:hint="eastAsia"/>
                  </w:rPr>
                  <w:delText>3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7E27F" w14:textId="6FB5963A" w:rsidR="00F26477" w:rsidDel="00606681" w:rsidRDefault="00F26477">
            <w:pPr>
              <w:pStyle w:val="15"/>
              <w:rPr>
                <w:ins w:id="14147" w:author="Fegie" w:date="2021-05-02T17:41:00Z"/>
                <w:del w:id="14148" w:author="家榮 張" w:date="2021-05-20T21:21:00Z"/>
                <w:lang w:eastAsia="zh-HK"/>
              </w:rPr>
              <w:pPrChange w:id="14149" w:author="家榮 張" w:date="2021-05-20T22:59:00Z">
                <w:pPr/>
              </w:pPrChange>
            </w:pPr>
            <w:ins w:id="14150" w:author="Fegie" w:date="2021-05-02T17:41:00Z">
              <w:del w:id="14151" w:author="家榮 張" w:date="2021-05-20T21:21:00Z">
                <w:r w:rsidDel="00606681">
                  <w:rPr>
                    <w:rFonts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8CE0C" w14:textId="4CA30F6E" w:rsidR="00F26477" w:rsidDel="00606681" w:rsidRDefault="00F26477">
            <w:pPr>
              <w:pStyle w:val="15"/>
              <w:rPr>
                <w:ins w:id="14152" w:author="Fegie" w:date="2021-05-02T17:41:00Z"/>
                <w:del w:id="14153" w:author="家榮 張" w:date="2021-05-20T21:21:00Z"/>
                <w:lang w:eastAsia="zh-HK"/>
              </w:rPr>
              <w:pPrChange w:id="14154" w:author="家榮 張" w:date="2021-05-20T22:59:00Z">
                <w:pPr/>
              </w:pPrChange>
            </w:pPr>
            <w:ins w:id="14155" w:author="Fegie" w:date="2021-05-02T17:41:00Z">
              <w:del w:id="14156" w:author="家榮 張" w:date="2021-05-20T21:21:00Z">
                <w:r w:rsidDel="00606681">
                  <w:rPr>
                    <w:rFonts w:hint="eastAsia"/>
                    <w:lang w:eastAsia="zh-HK"/>
                  </w:rPr>
                  <w:delText>功能新增且交易成功時顯示</w:delText>
                </w:r>
                <w:r w:rsidDel="00606681">
                  <w:rPr>
                    <w:rFonts w:hint="eastAsia"/>
                  </w:rPr>
                  <w:delText>,</w:delText>
                </w:r>
                <w:r w:rsidDel="00606681">
                  <w:rPr>
                    <w:rFonts w:hint="eastAsia"/>
                    <w:lang w:eastAsia="zh-HK"/>
                  </w:rPr>
                  <w:delText>重新輸入另一筆新增</w:delText>
                </w:r>
              </w:del>
            </w:ins>
            <w:ins w:id="14157" w:author="Fegie" w:date="2021-05-02T18:57:00Z">
              <w:del w:id="14158" w:author="家榮 張" w:date="2021-05-20T21:21:00Z">
                <w:r w:rsidR="0066287A" w:rsidDel="00606681">
                  <w:rPr>
                    <w:rFonts w:hint="eastAsia"/>
                    <w:lang w:eastAsia="zh-HK"/>
                  </w:rPr>
                  <w:delText>自然人</w:delText>
                </w:r>
              </w:del>
            </w:ins>
            <w:ins w:id="14159" w:author="Fegie" w:date="2021-05-02T17:41:00Z">
              <w:del w:id="14160" w:author="家榮 張" w:date="2021-05-20T21:21:00Z">
                <w:r w:rsidDel="00606681">
                  <w:rPr>
                    <w:rFonts w:hint="eastAsia"/>
                    <w:lang w:eastAsia="zh-HK"/>
                  </w:rPr>
                  <w:delText>資料</w:delText>
                </w:r>
              </w:del>
            </w:ins>
          </w:p>
        </w:tc>
      </w:tr>
    </w:tbl>
    <w:p w14:paraId="61F4672F" w14:textId="0EC1CFB1" w:rsidR="00F26477" w:rsidDel="00606681" w:rsidRDefault="00F26477">
      <w:pPr>
        <w:pStyle w:val="15"/>
        <w:rPr>
          <w:ins w:id="14161" w:author="Fegie" w:date="2021-05-02T17:41:00Z"/>
          <w:del w:id="14162" w:author="家榮 張" w:date="2021-05-20T21:21:00Z"/>
        </w:rPr>
        <w:pPrChange w:id="14163" w:author="家榮 張" w:date="2021-05-20T22:59:00Z">
          <w:pPr/>
        </w:pPrChange>
      </w:pPr>
    </w:p>
    <w:p w14:paraId="78276B2F" w14:textId="67914374" w:rsidR="00F26477" w:rsidDel="00606681" w:rsidRDefault="00F26477">
      <w:pPr>
        <w:pStyle w:val="15"/>
        <w:rPr>
          <w:ins w:id="14164" w:author="Fegie" w:date="2021-05-02T17:41:00Z"/>
          <w:del w:id="14165" w:author="家榮 張" w:date="2021-05-20T21:21:00Z"/>
        </w:rPr>
        <w:pPrChange w:id="14166" w:author="家榮 張" w:date="2021-05-20T22:59:00Z">
          <w:pPr>
            <w:pStyle w:val="15"/>
            <w:numPr>
              <w:numId w:val="55"/>
            </w:numPr>
            <w:ind w:left="1418"/>
          </w:pPr>
        </w:pPrChange>
      </w:pPr>
      <w:ins w:id="14167" w:author="Fegie" w:date="2021-05-02T17:41:00Z">
        <w:del w:id="14168" w:author="家榮 張" w:date="2021-05-20T21:21:00Z">
          <w:r w:rsidDel="00606681">
            <w:rPr>
              <w:rFonts w:hint="eastAsia"/>
            </w:rPr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0"/>
        <w:gridCol w:w="631"/>
        <w:gridCol w:w="1444"/>
        <w:gridCol w:w="530"/>
        <w:gridCol w:w="3158"/>
        <w:gridCol w:w="530"/>
        <w:gridCol w:w="631"/>
        <w:gridCol w:w="2966"/>
      </w:tblGrid>
      <w:tr w:rsidR="00E52176" w:rsidDel="00606681" w14:paraId="2B7C8B10" w14:textId="04580AB4" w:rsidTr="00AF049C">
        <w:trPr>
          <w:trHeight w:val="388"/>
          <w:jc w:val="center"/>
          <w:ins w:id="14169" w:author="Fegie" w:date="2021-05-02T17:41:00Z"/>
          <w:del w:id="14170" w:author="家榮 張" w:date="2021-05-20T21:21:00Z"/>
        </w:trPr>
        <w:tc>
          <w:tcPr>
            <w:tcW w:w="5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B47E69C" w14:textId="03905E04" w:rsidR="00F26477" w:rsidDel="00606681" w:rsidRDefault="00F26477">
            <w:pPr>
              <w:pStyle w:val="15"/>
              <w:rPr>
                <w:ins w:id="14171" w:author="Fegie" w:date="2021-05-02T17:41:00Z"/>
                <w:del w:id="14172" w:author="家榮 張" w:date="2021-05-20T21:21:00Z"/>
              </w:rPr>
              <w:pPrChange w:id="14173" w:author="家榮 張" w:date="2021-05-20T22:59:00Z">
                <w:pPr/>
              </w:pPrChange>
            </w:pPr>
            <w:ins w:id="14174" w:author="Fegie" w:date="2021-05-02T17:41:00Z">
              <w:del w:id="14175" w:author="家榮 張" w:date="2021-05-20T21:21:00Z">
                <w:r w:rsidDel="00606681">
                  <w:rPr>
                    <w:rFonts w:hint="eastAsia"/>
                  </w:rPr>
                  <w:delText>序號</w:delText>
                </w:r>
              </w:del>
            </w:ins>
          </w:p>
        </w:tc>
        <w:tc>
          <w:tcPr>
            <w:tcW w:w="6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0669DF4" w14:textId="6CB0BEC2" w:rsidR="00F26477" w:rsidDel="00606681" w:rsidRDefault="00F26477">
            <w:pPr>
              <w:pStyle w:val="15"/>
              <w:rPr>
                <w:ins w:id="14176" w:author="Fegie" w:date="2021-05-02T17:41:00Z"/>
                <w:del w:id="14177" w:author="家榮 張" w:date="2021-05-20T21:21:00Z"/>
              </w:rPr>
              <w:pPrChange w:id="14178" w:author="家榮 張" w:date="2021-05-20T22:59:00Z">
                <w:pPr/>
              </w:pPrChange>
            </w:pPr>
            <w:ins w:id="14179" w:author="Fegie" w:date="2021-05-02T17:41:00Z">
              <w:del w:id="14180" w:author="家榮 張" w:date="2021-05-20T21:21:00Z">
                <w:r w:rsidDel="00606681">
                  <w:rPr>
                    <w:rFonts w:hint="eastAsia"/>
                  </w:rPr>
                  <w:delText>欄位</w:delText>
                </w:r>
              </w:del>
            </w:ins>
          </w:p>
        </w:tc>
        <w:tc>
          <w:tcPr>
            <w:tcW w:w="629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BC664B7" w14:textId="4C6045F5" w:rsidR="00F26477" w:rsidDel="00606681" w:rsidRDefault="00F26477">
            <w:pPr>
              <w:pStyle w:val="15"/>
              <w:rPr>
                <w:ins w:id="14181" w:author="Fegie" w:date="2021-05-02T17:41:00Z"/>
                <w:del w:id="14182" w:author="家榮 張" w:date="2021-05-20T21:21:00Z"/>
              </w:rPr>
              <w:pPrChange w:id="14183" w:author="家榮 張" w:date="2021-05-20T22:59:00Z">
                <w:pPr>
                  <w:jc w:val="center"/>
                </w:pPr>
              </w:pPrChange>
            </w:pPr>
            <w:ins w:id="14184" w:author="Fegie" w:date="2021-05-02T17:41:00Z">
              <w:del w:id="14185" w:author="家榮 張" w:date="2021-05-20T21:21:00Z">
                <w:r w:rsidDel="00606681">
                  <w:rPr>
                    <w:rFonts w:hint="eastAsia"/>
                  </w:rPr>
                  <w:delText>說明</w:delText>
                </w:r>
              </w:del>
            </w:ins>
          </w:p>
        </w:tc>
        <w:tc>
          <w:tcPr>
            <w:tcW w:w="296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512C0D5" w14:textId="5BB9DCCA" w:rsidR="00F26477" w:rsidDel="00606681" w:rsidRDefault="00F26477">
            <w:pPr>
              <w:pStyle w:val="15"/>
              <w:rPr>
                <w:ins w:id="14186" w:author="Fegie" w:date="2021-05-02T17:41:00Z"/>
                <w:del w:id="14187" w:author="家榮 張" w:date="2021-05-20T21:21:00Z"/>
              </w:rPr>
              <w:pPrChange w:id="14188" w:author="家榮 張" w:date="2021-05-20T22:59:00Z">
                <w:pPr/>
              </w:pPrChange>
            </w:pPr>
            <w:ins w:id="14189" w:author="Fegie" w:date="2021-05-02T17:41:00Z">
              <w:del w:id="14190" w:author="家榮 張" w:date="2021-05-20T21:21:00Z">
                <w:r w:rsidDel="00606681">
                  <w:rPr>
                    <w:rFonts w:hint="eastAsia"/>
                  </w:rPr>
                  <w:delText>處理邏輯及注意事項</w:delText>
                </w:r>
              </w:del>
            </w:ins>
          </w:p>
        </w:tc>
      </w:tr>
      <w:tr w:rsidR="00702FE3" w:rsidDel="00606681" w14:paraId="723173E9" w14:textId="5FC7DCB9" w:rsidTr="00AF049C">
        <w:trPr>
          <w:trHeight w:val="244"/>
          <w:jc w:val="center"/>
          <w:ins w:id="14191" w:author="Fegie" w:date="2021-05-02T17:41:00Z"/>
          <w:del w:id="14192" w:author="家榮 張" w:date="2021-05-20T21:21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BCED" w14:textId="409F3C49" w:rsidR="00F26477" w:rsidDel="00606681" w:rsidRDefault="00F26477">
            <w:pPr>
              <w:pStyle w:val="15"/>
              <w:rPr>
                <w:ins w:id="14193" w:author="Fegie" w:date="2021-05-02T17:41:00Z"/>
                <w:del w:id="14194" w:author="家榮 張" w:date="2021-05-20T21:21:00Z"/>
              </w:rPr>
              <w:pPrChange w:id="14195" w:author="家榮 張" w:date="2021-05-20T22:59:00Z">
                <w:pPr>
                  <w:widowControl/>
                </w:pPr>
              </w:pPrChange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FC150" w14:textId="37D88C65" w:rsidR="00F26477" w:rsidDel="00606681" w:rsidRDefault="00F26477">
            <w:pPr>
              <w:pStyle w:val="15"/>
              <w:rPr>
                <w:ins w:id="14196" w:author="Fegie" w:date="2021-05-02T17:41:00Z"/>
                <w:del w:id="14197" w:author="家榮 張" w:date="2021-05-20T21:21:00Z"/>
              </w:rPr>
              <w:pPrChange w:id="14198" w:author="家榮 張" w:date="2021-05-20T22:59:00Z">
                <w:pPr>
                  <w:widowControl/>
                </w:pPr>
              </w:pPrChange>
            </w:pP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6180582" w14:textId="45F383A6" w:rsidR="00F26477" w:rsidDel="00606681" w:rsidRDefault="00F26477">
            <w:pPr>
              <w:pStyle w:val="15"/>
              <w:rPr>
                <w:ins w:id="14199" w:author="Fegie" w:date="2021-05-02T17:41:00Z"/>
                <w:del w:id="14200" w:author="家榮 張" w:date="2021-05-20T21:21:00Z"/>
              </w:rPr>
              <w:pPrChange w:id="14201" w:author="家榮 張" w:date="2021-05-20T22:59:00Z">
                <w:pPr/>
              </w:pPrChange>
            </w:pPr>
            <w:ins w:id="14202" w:author="Fegie" w:date="2021-05-02T17:41:00Z">
              <w:del w:id="14203" w:author="家榮 張" w:date="2021-05-20T21:21:00Z">
                <w:r w:rsidDel="00606681">
                  <w:rPr>
                    <w:rFonts w:hint="eastAsia"/>
                  </w:rPr>
                  <w:delText>資料型態長度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2983859" w14:textId="04962FBC" w:rsidR="00F26477" w:rsidDel="00606681" w:rsidRDefault="00F26477">
            <w:pPr>
              <w:pStyle w:val="15"/>
              <w:rPr>
                <w:ins w:id="14204" w:author="Fegie" w:date="2021-05-02T17:41:00Z"/>
                <w:del w:id="14205" w:author="家榮 張" w:date="2021-05-20T21:21:00Z"/>
              </w:rPr>
              <w:pPrChange w:id="14206" w:author="家榮 張" w:date="2021-05-20T22:59:00Z">
                <w:pPr/>
              </w:pPrChange>
            </w:pPr>
            <w:ins w:id="14207" w:author="Fegie" w:date="2021-05-02T17:41:00Z">
              <w:del w:id="14208" w:author="家榮 張" w:date="2021-05-20T21:21:00Z">
                <w:r w:rsidDel="00606681">
                  <w:rPr>
                    <w:rFonts w:hint="eastAsia"/>
                  </w:rPr>
                  <w:delText>預設值</w:delText>
                </w:r>
              </w:del>
            </w:ins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4B68C4A" w14:textId="1628A2B1" w:rsidR="00F26477" w:rsidDel="00606681" w:rsidRDefault="00F26477">
            <w:pPr>
              <w:pStyle w:val="15"/>
              <w:rPr>
                <w:ins w:id="14209" w:author="Fegie" w:date="2021-05-02T17:41:00Z"/>
                <w:del w:id="14210" w:author="家榮 張" w:date="2021-05-20T21:21:00Z"/>
              </w:rPr>
              <w:pPrChange w:id="14211" w:author="家榮 張" w:date="2021-05-20T22:59:00Z">
                <w:pPr/>
              </w:pPrChange>
            </w:pPr>
            <w:ins w:id="14212" w:author="Fegie" w:date="2021-05-02T17:41:00Z">
              <w:del w:id="14213" w:author="家榮 張" w:date="2021-05-20T21:21:00Z">
                <w:r w:rsidDel="00606681">
                  <w:rPr>
                    <w:rFonts w:hint="eastAsia"/>
                  </w:rPr>
                  <w:delText>選單內容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A30EA8B" w14:textId="0DD7912D" w:rsidR="00F26477" w:rsidDel="00606681" w:rsidRDefault="00F26477">
            <w:pPr>
              <w:pStyle w:val="15"/>
              <w:rPr>
                <w:ins w:id="14214" w:author="Fegie" w:date="2021-05-02T17:41:00Z"/>
                <w:del w:id="14215" w:author="家榮 張" w:date="2021-05-20T21:21:00Z"/>
              </w:rPr>
              <w:pPrChange w:id="14216" w:author="家榮 張" w:date="2021-05-20T22:59:00Z">
                <w:pPr/>
              </w:pPrChange>
            </w:pPr>
            <w:ins w:id="14217" w:author="Fegie" w:date="2021-05-02T17:41:00Z">
              <w:del w:id="14218" w:author="家榮 張" w:date="2021-05-20T21:21:00Z">
                <w:r w:rsidDel="00606681">
                  <w:rPr>
                    <w:rFonts w:hint="eastAsia"/>
                  </w:rPr>
                  <w:delText>必填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1A2B368" w14:textId="08250CC2" w:rsidR="00F26477" w:rsidDel="00606681" w:rsidRDefault="00F26477">
            <w:pPr>
              <w:pStyle w:val="15"/>
              <w:rPr>
                <w:ins w:id="14219" w:author="Fegie" w:date="2021-05-02T17:41:00Z"/>
                <w:del w:id="14220" w:author="家榮 張" w:date="2021-05-20T21:21:00Z"/>
              </w:rPr>
              <w:pPrChange w:id="14221" w:author="家榮 張" w:date="2021-05-20T22:59:00Z">
                <w:pPr/>
              </w:pPrChange>
            </w:pPr>
            <w:ins w:id="14222" w:author="Fegie" w:date="2021-05-02T17:41:00Z">
              <w:del w:id="14223" w:author="家榮 張" w:date="2021-05-20T21:21:00Z">
                <w:r w:rsidDel="00606681">
                  <w:rPr>
                    <w:rFonts w:hint="eastAsia"/>
                  </w:rPr>
                  <w:delText>R/W</w:delText>
                </w:r>
              </w:del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97F9C" w14:textId="10672374" w:rsidR="00F26477" w:rsidDel="00606681" w:rsidRDefault="00F26477">
            <w:pPr>
              <w:pStyle w:val="15"/>
              <w:rPr>
                <w:ins w:id="14224" w:author="Fegie" w:date="2021-05-02T17:41:00Z"/>
                <w:del w:id="14225" w:author="家榮 張" w:date="2021-05-20T21:21:00Z"/>
              </w:rPr>
              <w:pPrChange w:id="14226" w:author="家榮 張" w:date="2021-05-20T22:59:00Z">
                <w:pPr>
                  <w:widowControl/>
                </w:pPr>
              </w:pPrChange>
            </w:pPr>
          </w:p>
        </w:tc>
      </w:tr>
      <w:tr w:rsidR="00702FE3" w:rsidDel="00606681" w14:paraId="65D38632" w14:textId="259BF1E7" w:rsidTr="00AF049C">
        <w:trPr>
          <w:trHeight w:val="291"/>
          <w:jc w:val="center"/>
          <w:ins w:id="14227" w:author="Fegie" w:date="2021-05-02T17:41:00Z"/>
          <w:del w:id="14228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8B597" w14:textId="68C9C96B" w:rsidR="00F26477" w:rsidDel="00606681" w:rsidRDefault="00F26477">
            <w:pPr>
              <w:pStyle w:val="15"/>
              <w:rPr>
                <w:ins w:id="14229" w:author="Fegie" w:date="2021-05-02T17:41:00Z"/>
                <w:del w:id="14230" w:author="家榮 張" w:date="2021-05-20T21:21:00Z"/>
              </w:rPr>
              <w:pPrChange w:id="14231" w:author="家榮 張" w:date="2021-05-20T22:59:00Z">
                <w:pPr/>
              </w:pPrChange>
            </w:pPr>
            <w:ins w:id="14232" w:author="Fegie" w:date="2021-05-02T17:41:00Z">
              <w:del w:id="14233" w:author="家榮 張" w:date="2021-05-20T21:21:00Z">
                <w:r w:rsidDel="00606681">
                  <w:rPr>
                    <w:rFonts w:hint="eastAsia"/>
                  </w:rPr>
                  <w:delText>1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B5D1E" w14:textId="799ACE05" w:rsidR="00F26477" w:rsidDel="00606681" w:rsidRDefault="00F26477">
            <w:pPr>
              <w:pStyle w:val="15"/>
              <w:rPr>
                <w:ins w:id="14234" w:author="Fegie" w:date="2021-05-02T17:41:00Z"/>
                <w:del w:id="14235" w:author="家榮 張" w:date="2021-05-20T21:21:00Z"/>
              </w:rPr>
              <w:pPrChange w:id="14236" w:author="家榮 張" w:date="2021-05-20T22:59:00Z">
                <w:pPr/>
              </w:pPrChange>
            </w:pPr>
            <w:ins w:id="14237" w:author="Fegie" w:date="2021-05-02T17:41:00Z">
              <w:del w:id="14238" w:author="家榮 張" w:date="2021-05-20T21:21:00Z">
                <w:r w:rsidDel="00606681">
                  <w:rPr>
                    <w:rFonts w:hint="eastAsia"/>
                  </w:rPr>
                  <w:delText>功能選項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F3BC" w14:textId="42DE9C2A" w:rsidR="00F26477" w:rsidDel="00606681" w:rsidRDefault="00F26477">
            <w:pPr>
              <w:pStyle w:val="15"/>
              <w:rPr>
                <w:ins w:id="14239" w:author="Fegie" w:date="2021-05-02T17:41:00Z"/>
                <w:del w:id="14240" w:author="家榮 張" w:date="2021-05-20T21:21:00Z"/>
              </w:rPr>
              <w:pPrChange w:id="14241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630BE" w14:textId="7119C4F5" w:rsidR="00F26477" w:rsidDel="00606681" w:rsidRDefault="00F26477">
            <w:pPr>
              <w:pStyle w:val="15"/>
              <w:rPr>
                <w:ins w:id="14242" w:author="Fegie" w:date="2021-05-02T17:41:00Z"/>
                <w:del w:id="14243" w:author="家榮 張" w:date="2021-05-20T21:21:00Z"/>
              </w:rPr>
              <w:pPrChange w:id="14244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89A67" w14:textId="04A5D2B5" w:rsidR="00F26477" w:rsidDel="00606681" w:rsidRDefault="00F26477">
            <w:pPr>
              <w:pStyle w:val="15"/>
              <w:rPr>
                <w:ins w:id="14245" w:author="Fegie" w:date="2021-05-02T17:41:00Z"/>
                <w:del w:id="14246" w:author="家榮 張" w:date="2021-05-20T21:21:00Z"/>
              </w:rPr>
              <w:pPrChange w:id="14247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2FCB" w14:textId="68912C37" w:rsidR="00F26477" w:rsidDel="00606681" w:rsidRDefault="00F26477">
            <w:pPr>
              <w:pStyle w:val="15"/>
              <w:rPr>
                <w:ins w:id="14248" w:author="Fegie" w:date="2021-05-02T17:41:00Z"/>
                <w:del w:id="14249" w:author="家榮 張" w:date="2021-05-20T21:21:00Z"/>
              </w:rPr>
              <w:pPrChange w:id="14250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E5870" w14:textId="2F60C955" w:rsidR="00F26477" w:rsidDel="00606681" w:rsidRDefault="00F26477">
            <w:pPr>
              <w:pStyle w:val="15"/>
              <w:rPr>
                <w:ins w:id="14251" w:author="Fegie" w:date="2021-05-02T17:41:00Z"/>
                <w:del w:id="14252" w:author="家榮 張" w:date="2021-05-20T21:21:00Z"/>
              </w:rPr>
              <w:pPrChange w:id="14253" w:author="家榮 張" w:date="2021-05-20T22:59:00Z">
                <w:pPr/>
              </w:pPrChange>
            </w:pPr>
            <w:ins w:id="14254" w:author="Fegie" w:date="2021-05-02T17:41:00Z">
              <w:del w:id="14255" w:author="家榮 張" w:date="2021-05-20T21:21:00Z">
                <w:r w:rsidDel="00606681">
                  <w:rPr>
                    <w:rFonts w:hint="eastAsia"/>
                  </w:rPr>
                  <w:delText>R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3846B" w14:textId="2F188E4F" w:rsidR="00F26477" w:rsidDel="0027067A" w:rsidRDefault="00F26477">
            <w:pPr>
              <w:pStyle w:val="15"/>
              <w:rPr>
                <w:ins w:id="14256" w:author="Fegie" w:date="2021-05-02T17:41:00Z"/>
                <w:del w:id="14257" w:author="家榮 張" w:date="2021-05-20T19:10:00Z"/>
              </w:rPr>
              <w:pPrChange w:id="14258" w:author="家榮 張" w:date="2021-05-20T22:59:00Z">
                <w:pPr/>
              </w:pPrChange>
            </w:pPr>
            <w:ins w:id="14259" w:author="Fegie" w:date="2021-05-02T17:41:00Z">
              <w:del w:id="14260" w:author="家榮 張" w:date="2021-05-20T21:21:00Z">
                <w:r w:rsidDel="00606681">
                  <w:rPr>
                    <w:rFonts w:hint="eastAsia"/>
                  </w:rPr>
                  <w:delText>自動顯示</w:delText>
                </w:r>
              </w:del>
            </w:ins>
          </w:p>
          <w:p w14:paraId="397C04DE" w14:textId="26299DEA" w:rsidR="00F26477" w:rsidDel="00606681" w:rsidRDefault="00F26477">
            <w:pPr>
              <w:pStyle w:val="15"/>
              <w:rPr>
                <w:ins w:id="14261" w:author="Fegie" w:date="2021-05-02T17:41:00Z"/>
                <w:del w:id="14262" w:author="家榮 張" w:date="2021-05-20T21:21:00Z"/>
              </w:rPr>
              <w:pPrChange w:id="14263" w:author="家榮 張" w:date="2021-05-20T22:59:00Z">
                <w:pPr/>
              </w:pPrChange>
            </w:pPr>
            <w:ins w:id="14264" w:author="Fegie" w:date="2021-05-02T17:41:00Z">
              <w:del w:id="14265" w:author="家榮 張" w:date="2021-05-20T19:10:00Z">
                <w:r w:rsidDel="0027067A">
                  <w:rPr>
                    <w:rFonts w:hint="eastAsia"/>
                    <w:lang w:eastAsia="zh-HK"/>
                  </w:rPr>
                  <w:delText>新增、修改</w:delText>
                </w:r>
              </w:del>
            </w:ins>
          </w:p>
        </w:tc>
      </w:tr>
      <w:tr w:rsidR="00702FE3" w:rsidDel="00606681" w14:paraId="751C442E" w14:textId="4ED702F5" w:rsidTr="00AF049C">
        <w:trPr>
          <w:trHeight w:val="291"/>
          <w:jc w:val="center"/>
          <w:ins w:id="14266" w:author="Fegie" w:date="2021-05-02T17:41:00Z"/>
          <w:del w:id="14267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02C4A" w14:textId="790E7618" w:rsidR="00E52176" w:rsidDel="00606681" w:rsidRDefault="00E52176">
            <w:pPr>
              <w:pStyle w:val="15"/>
              <w:rPr>
                <w:ins w:id="14268" w:author="Fegie" w:date="2021-05-02T17:41:00Z"/>
                <w:del w:id="14269" w:author="家榮 張" w:date="2021-05-20T21:21:00Z"/>
              </w:rPr>
              <w:pPrChange w:id="14270" w:author="家榮 張" w:date="2021-05-20T22:59:00Z">
                <w:pPr/>
              </w:pPrChange>
            </w:pPr>
            <w:ins w:id="14271" w:author="Fegie" w:date="2021-05-02T17:41:00Z">
              <w:del w:id="14272" w:author="家榮 張" w:date="2021-05-20T21:21:00Z">
                <w:r w:rsidDel="00606681">
                  <w:rPr>
                    <w:rFonts w:hint="eastAsia"/>
                  </w:rPr>
                  <w:delText>2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003F4" w14:textId="270CD26A" w:rsidR="00E52176" w:rsidDel="00606681" w:rsidRDefault="00E52176">
            <w:pPr>
              <w:pStyle w:val="15"/>
              <w:rPr>
                <w:ins w:id="14273" w:author="Fegie" w:date="2021-05-02T17:41:00Z"/>
                <w:del w:id="14274" w:author="家榮 張" w:date="2021-05-20T21:21:00Z"/>
              </w:rPr>
              <w:pPrChange w:id="14275" w:author="家榮 張" w:date="2021-05-20T22:59:00Z">
                <w:pPr/>
              </w:pPrChange>
            </w:pPr>
            <w:ins w:id="14276" w:author="Fegie" w:date="2021-05-02T19:27:00Z">
              <w:del w:id="14277" w:author="家榮 張" w:date="2021-05-20T21:21:00Z">
                <w:r w:rsidDel="00606681">
                  <w:rPr>
                    <w:rFonts w:hint="eastAsia"/>
                  </w:rPr>
                  <w:delText>身分證字號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45EDE" w14:textId="065C7835" w:rsidR="00E52176" w:rsidDel="00606681" w:rsidRDefault="00E52176">
            <w:pPr>
              <w:pStyle w:val="15"/>
              <w:rPr>
                <w:ins w:id="14278" w:author="Fegie" w:date="2021-05-02T17:41:00Z"/>
                <w:del w:id="14279" w:author="家榮 張" w:date="2021-05-20T21:21:00Z"/>
              </w:rPr>
              <w:pPrChange w:id="14280" w:author="家榮 張" w:date="2021-05-20T22:59:00Z">
                <w:pPr/>
              </w:pPrChange>
            </w:pPr>
            <w:ins w:id="14281" w:author="Fegie" w:date="2021-05-02T19:27:00Z">
              <w:del w:id="14282" w:author="家榮 張" w:date="2021-05-06T18:42:00Z">
                <w:r w:rsidDel="00237236">
                  <w:rPr>
                    <w:rFonts w:hint="eastAsia"/>
                  </w:rPr>
                  <w:delText>X(10)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8191A" w14:textId="247C359D" w:rsidR="00E52176" w:rsidDel="00606681" w:rsidRDefault="00E52176">
            <w:pPr>
              <w:pStyle w:val="15"/>
              <w:rPr>
                <w:ins w:id="14283" w:author="Fegie" w:date="2021-05-02T17:41:00Z"/>
                <w:del w:id="14284" w:author="家榮 張" w:date="2021-05-20T21:21:00Z"/>
              </w:rPr>
              <w:pPrChange w:id="14285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7EBF6" w14:textId="4C218FE4" w:rsidR="00E52176" w:rsidDel="00606681" w:rsidRDefault="00E52176">
            <w:pPr>
              <w:pStyle w:val="15"/>
              <w:rPr>
                <w:ins w:id="14286" w:author="Fegie" w:date="2021-05-02T17:41:00Z"/>
                <w:del w:id="14287" w:author="家榮 張" w:date="2021-05-20T21:21:00Z"/>
              </w:rPr>
              <w:pPrChange w:id="14288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741D53" w14:textId="34DBBFFE" w:rsidR="00E52176" w:rsidDel="00606681" w:rsidRDefault="00E52176">
            <w:pPr>
              <w:pStyle w:val="15"/>
              <w:rPr>
                <w:ins w:id="14289" w:author="Fegie" w:date="2021-05-02T17:41:00Z"/>
                <w:del w:id="14290" w:author="家榮 張" w:date="2021-05-20T21:21:00Z"/>
              </w:rPr>
              <w:pPrChange w:id="14291" w:author="家榮 張" w:date="2021-05-20T22:59:00Z">
                <w:pPr/>
              </w:pPrChange>
            </w:pPr>
            <w:ins w:id="14292" w:author="Fegie" w:date="2021-05-02T19:30:00Z">
              <w:del w:id="14293" w:author="家榮 張" w:date="2021-05-20T21:21:00Z">
                <w:r w:rsidDel="00606681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95D4A4" w14:textId="4520AE04" w:rsidR="00E52176" w:rsidDel="00606681" w:rsidRDefault="00E52176">
            <w:pPr>
              <w:pStyle w:val="15"/>
              <w:rPr>
                <w:ins w:id="14294" w:author="Fegie" w:date="2021-05-02T17:41:00Z"/>
                <w:del w:id="14295" w:author="家榮 張" w:date="2021-05-20T21:21:00Z"/>
              </w:rPr>
              <w:pPrChange w:id="14296" w:author="家榮 張" w:date="2021-05-20T22:59:00Z">
                <w:pPr/>
              </w:pPrChange>
            </w:pPr>
            <w:ins w:id="14297" w:author="Fegie" w:date="2021-05-02T19:30:00Z">
              <w:del w:id="14298" w:author="家榮 張" w:date="2021-05-20T21:21:00Z">
                <w:r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3B6FDA1" w14:textId="593AE120" w:rsidR="00E52176" w:rsidDel="00606681" w:rsidRDefault="00E52176">
            <w:pPr>
              <w:pStyle w:val="15"/>
              <w:rPr>
                <w:ins w:id="14299" w:author="Fegie" w:date="2021-05-02T19:30:00Z"/>
                <w:del w:id="14300" w:author="家榮 張" w:date="2021-05-20T21:21:00Z"/>
              </w:rPr>
              <w:pPrChange w:id="14301" w:author="家榮 張" w:date="2021-05-20T22:59:00Z">
                <w:pPr/>
              </w:pPrChange>
            </w:pPr>
            <w:ins w:id="14302" w:author="Fegie" w:date="2021-05-02T19:30:00Z">
              <w:del w:id="14303" w:author="家榮 張" w:date="2021-05-20T21:21:00Z">
                <w:r w:rsidDel="00606681">
                  <w:rPr>
                    <w:rFonts w:hint="eastAsia"/>
                  </w:rPr>
                  <w:delText>1.「新增」時必須輸入</w:delText>
                </w:r>
              </w:del>
            </w:ins>
          </w:p>
          <w:p w14:paraId="5E924A21" w14:textId="2FA044F0" w:rsidR="0027067A" w:rsidDel="00606681" w:rsidRDefault="00E52176">
            <w:pPr>
              <w:pStyle w:val="15"/>
              <w:rPr>
                <w:ins w:id="14304" w:author="Fegie" w:date="2021-05-02T20:09:00Z"/>
                <w:del w:id="14305" w:author="家榮 張" w:date="2021-05-20T21:21:00Z"/>
              </w:rPr>
              <w:pPrChange w:id="14306" w:author="家榮 張" w:date="2021-05-20T22:59:00Z">
                <w:pPr/>
              </w:pPrChange>
            </w:pPr>
            <w:ins w:id="14307" w:author="Fegie" w:date="2021-05-02T19:30:00Z">
              <w:del w:id="14308" w:author="家榮 張" w:date="2021-05-20T21:21:00Z">
                <w:r w:rsidDel="00606681">
                  <w:rPr>
                    <w:rFonts w:hint="eastAsia"/>
                  </w:rPr>
                  <w:delText>2.</w:delText>
                </w:r>
              </w:del>
              <w:del w:id="14309" w:author="家榮 張" w:date="2021-05-20T19:10:00Z">
                <w:r w:rsidDel="0027067A">
                  <w:rPr>
                    <w:rFonts w:hint="eastAsia"/>
                  </w:rPr>
                  <w:delText>其他功能時，自動帶出原值，不可修改</w:delText>
                </w:r>
              </w:del>
            </w:ins>
          </w:p>
          <w:p w14:paraId="77D9AF05" w14:textId="02CB5DB8" w:rsidR="00C811A4" w:rsidRPr="00C811A4" w:rsidDel="00606681" w:rsidRDefault="00C811A4">
            <w:pPr>
              <w:pStyle w:val="15"/>
              <w:rPr>
                <w:ins w:id="14310" w:author="Fegie" w:date="2021-05-02T17:41:00Z"/>
                <w:del w:id="14311" w:author="家榮 張" w:date="2021-05-20T21:21:00Z"/>
              </w:rPr>
              <w:pPrChange w:id="14312" w:author="家榮 張" w:date="2021-05-20T22:59:00Z">
                <w:pPr/>
              </w:pPrChange>
            </w:pPr>
            <w:ins w:id="14313" w:author="Fegie" w:date="2021-05-02T20:09:00Z">
              <w:del w:id="14314" w:author="家榮 張" w:date="2021-05-20T21:21:00Z">
                <w:r w:rsidDel="00606681">
                  <w:delText>3.</w:delText>
                </w:r>
              </w:del>
            </w:ins>
            <w:ins w:id="14315" w:author="Fegie" w:date="2021-05-02T20:10:00Z">
              <w:del w:id="14316" w:author="家榮 張" w:date="2021-05-20T21:21:00Z">
                <w:r w:rsidDel="00606681">
                  <w:delText>CustMain.</w:delText>
                </w:r>
              </w:del>
            </w:ins>
            <w:ins w:id="14317" w:author="Fegie" w:date="2021-05-02T20:13:00Z">
              <w:del w:id="14318" w:author="家榮 張" w:date="2021-05-20T21:21:00Z">
                <w:r w:rsidR="00702FE3" w:rsidDel="00606681">
                  <w:delText>CustId</w:delText>
                </w:r>
              </w:del>
            </w:ins>
          </w:p>
        </w:tc>
      </w:tr>
      <w:tr w:rsidR="00702FE3" w:rsidDel="00606681" w14:paraId="47A142B5" w14:textId="72D4731F" w:rsidTr="00AF049C">
        <w:trPr>
          <w:trHeight w:val="291"/>
          <w:jc w:val="center"/>
          <w:ins w:id="14319" w:author="Fegie" w:date="2021-05-02T17:41:00Z"/>
          <w:del w:id="14320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0922B" w14:textId="77CAF54C" w:rsidR="00E52176" w:rsidDel="00606681" w:rsidRDefault="00E52176">
            <w:pPr>
              <w:pStyle w:val="15"/>
              <w:rPr>
                <w:ins w:id="14321" w:author="Fegie" w:date="2021-05-02T17:41:00Z"/>
                <w:del w:id="14322" w:author="家榮 張" w:date="2021-05-20T21:21:00Z"/>
              </w:rPr>
              <w:pPrChange w:id="14323" w:author="家榮 張" w:date="2021-05-20T22:59:00Z">
                <w:pPr/>
              </w:pPrChange>
            </w:pPr>
            <w:ins w:id="14324" w:author="Fegie" w:date="2021-05-02T17:41:00Z">
              <w:del w:id="14325" w:author="家榮 張" w:date="2021-05-20T21:21:00Z">
                <w:r w:rsidDel="00606681">
                  <w:rPr>
                    <w:rFonts w:hint="eastAsia"/>
                  </w:rPr>
                  <w:delText>3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46664" w14:textId="4117FB58" w:rsidR="00E52176" w:rsidDel="00606681" w:rsidRDefault="00E52176">
            <w:pPr>
              <w:pStyle w:val="15"/>
              <w:rPr>
                <w:ins w:id="14326" w:author="Fegie" w:date="2021-05-02T17:41:00Z"/>
                <w:del w:id="14327" w:author="家榮 張" w:date="2021-05-20T21:21:00Z"/>
              </w:rPr>
              <w:pPrChange w:id="14328" w:author="家榮 張" w:date="2021-05-20T22:59:00Z">
                <w:pPr/>
              </w:pPrChange>
            </w:pPr>
            <w:ins w:id="14329" w:author="Fegie" w:date="2021-05-02T19:28:00Z">
              <w:del w:id="14330" w:author="家榮 張" w:date="2021-05-20T21:21:00Z">
                <w:r w:rsidDel="00606681">
                  <w:rPr>
                    <w:rFonts w:hint="eastAsia"/>
                  </w:rPr>
                  <w:delText>戶名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90450" w14:textId="63EF67D4" w:rsidR="00E52176" w:rsidDel="00606681" w:rsidRDefault="00E52176">
            <w:pPr>
              <w:pStyle w:val="15"/>
              <w:rPr>
                <w:ins w:id="14331" w:author="Fegie" w:date="2021-05-02T17:41:00Z"/>
                <w:del w:id="14332" w:author="家榮 張" w:date="2021-05-20T21:21:00Z"/>
              </w:rPr>
              <w:pPrChange w:id="14333" w:author="家榮 張" w:date="2021-05-20T22:59:00Z">
                <w:pPr/>
              </w:pPrChange>
            </w:pPr>
            <w:ins w:id="14334" w:author="Fegie" w:date="2021-05-02T19:29:00Z">
              <w:del w:id="14335" w:author="家榮 張" w:date="2021-05-06T18:42:00Z">
                <w:r w:rsidDel="00237236">
                  <w:rPr>
                    <w:rFonts w:hint="eastAsia"/>
                  </w:rPr>
                  <w:delText>X(100)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3FD0" w14:textId="726F2580" w:rsidR="00E52176" w:rsidDel="00606681" w:rsidRDefault="00E52176">
            <w:pPr>
              <w:pStyle w:val="15"/>
              <w:rPr>
                <w:ins w:id="14336" w:author="Fegie" w:date="2021-05-02T17:41:00Z"/>
                <w:del w:id="14337" w:author="家榮 張" w:date="2021-05-20T21:21:00Z"/>
              </w:rPr>
              <w:pPrChange w:id="14338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E4BB" w14:textId="2CFE9883" w:rsidR="00E52176" w:rsidDel="00606681" w:rsidRDefault="00E52176">
            <w:pPr>
              <w:pStyle w:val="15"/>
              <w:rPr>
                <w:ins w:id="14339" w:author="Fegie" w:date="2021-05-02T17:41:00Z"/>
                <w:del w:id="14340" w:author="家榮 張" w:date="2021-05-20T21:21:00Z"/>
              </w:rPr>
              <w:pPrChange w:id="14341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EAF6D" w14:textId="768EFF91" w:rsidR="00E52176" w:rsidDel="00606681" w:rsidRDefault="00E52176">
            <w:pPr>
              <w:pStyle w:val="15"/>
              <w:rPr>
                <w:ins w:id="14342" w:author="Fegie" w:date="2021-05-02T17:41:00Z"/>
                <w:del w:id="14343" w:author="家榮 張" w:date="2021-05-20T21:21:00Z"/>
              </w:rPr>
              <w:pPrChange w:id="14344" w:author="家榮 張" w:date="2021-05-20T22:59:00Z">
                <w:pPr/>
              </w:pPrChange>
            </w:pPr>
            <w:ins w:id="14345" w:author="Fegie" w:date="2021-05-02T19:30:00Z">
              <w:del w:id="14346" w:author="家榮 張" w:date="2021-05-20T21:21:00Z">
                <w:r w:rsidDel="00606681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63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CC1A" w14:textId="05F1A982" w:rsidR="00E52176" w:rsidDel="00606681" w:rsidRDefault="00E52176">
            <w:pPr>
              <w:pStyle w:val="15"/>
              <w:rPr>
                <w:ins w:id="14347" w:author="Fegie" w:date="2021-05-02T17:41:00Z"/>
                <w:del w:id="14348" w:author="家榮 張" w:date="2021-05-20T21:21:00Z"/>
              </w:rPr>
              <w:pPrChange w:id="14349" w:author="家榮 張" w:date="2021-05-20T22:59:00Z">
                <w:pPr/>
              </w:pPrChange>
            </w:pPr>
            <w:ins w:id="14350" w:author="Fegie" w:date="2021-05-02T19:30:00Z">
              <w:del w:id="14351" w:author="家榮 張" w:date="2021-05-20T21:21:00Z">
                <w:r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1E4A9" w14:textId="249C0AEA" w:rsidR="00E52176" w:rsidDel="00606681" w:rsidRDefault="00E52176">
            <w:pPr>
              <w:pStyle w:val="15"/>
              <w:rPr>
                <w:ins w:id="14352" w:author="Fegie" w:date="2021-05-02T19:30:00Z"/>
                <w:del w:id="14353" w:author="家榮 張" w:date="2021-05-20T21:21:00Z"/>
              </w:rPr>
              <w:pPrChange w:id="14354" w:author="家榮 張" w:date="2021-05-20T22:59:00Z">
                <w:pPr/>
              </w:pPrChange>
            </w:pPr>
            <w:ins w:id="14355" w:author="Fegie" w:date="2021-05-02T19:30:00Z">
              <w:del w:id="14356" w:author="家榮 張" w:date="2021-05-20T21:21:00Z">
                <w:r w:rsidDel="00606681">
                  <w:rPr>
                    <w:rFonts w:hint="eastAsia"/>
                  </w:rPr>
                  <w:delText>1.「新增」時必須輸入</w:delText>
                </w:r>
              </w:del>
            </w:ins>
          </w:p>
          <w:p w14:paraId="5B2814B6" w14:textId="1958891F" w:rsidR="00E52176" w:rsidDel="0027067A" w:rsidRDefault="00E52176">
            <w:pPr>
              <w:pStyle w:val="15"/>
              <w:rPr>
                <w:ins w:id="14357" w:author="Fegie" w:date="2021-05-02T20:10:00Z"/>
                <w:del w:id="14358" w:author="家榮 張" w:date="2021-05-20T19:11:00Z"/>
              </w:rPr>
              <w:pPrChange w:id="14359" w:author="家榮 張" w:date="2021-05-20T22:59:00Z">
                <w:pPr/>
              </w:pPrChange>
            </w:pPr>
            <w:ins w:id="14360" w:author="Fegie" w:date="2021-05-02T19:30:00Z">
              <w:del w:id="14361" w:author="家榮 張" w:date="2021-05-20T19:11:00Z">
                <w:r w:rsidDel="0027067A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60EEE3AD" w14:textId="7D604F70" w:rsidR="00C811A4" w:rsidDel="00606681" w:rsidRDefault="00C811A4">
            <w:pPr>
              <w:pStyle w:val="15"/>
              <w:rPr>
                <w:ins w:id="14362" w:author="Fegie" w:date="2021-05-02T17:41:00Z"/>
                <w:del w:id="14363" w:author="家榮 張" w:date="2021-05-20T21:21:00Z"/>
              </w:rPr>
              <w:pPrChange w:id="14364" w:author="家榮 張" w:date="2021-05-20T22:59:00Z">
                <w:pPr/>
              </w:pPrChange>
            </w:pPr>
            <w:ins w:id="14365" w:author="Fegie" w:date="2021-05-02T20:10:00Z">
              <w:del w:id="14366" w:author="家榮 張" w:date="2021-05-20T21:21:00Z">
                <w:r w:rsidDel="00606681">
                  <w:delText>3.CustMain.</w:delText>
                </w:r>
              </w:del>
            </w:ins>
            <w:ins w:id="14367" w:author="Fegie" w:date="2021-05-02T20:13:00Z">
              <w:del w:id="14368" w:author="家榮 張" w:date="2021-05-20T21:21:00Z">
                <w:r w:rsidR="00702FE3" w:rsidDel="00606681">
                  <w:delText>CustName</w:delText>
                </w:r>
              </w:del>
            </w:ins>
          </w:p>
        </w:tc>
      </w:tr>
      <w:tr w:rsidR="00702FE3" w:rsidDel="00606681" w14:paraId="0B233924" w14:textId="23A13F4A" w:rsidTr="00AF049C">
        <w:trPr>
          <w:trHeight w:val="291"/>
          <w:jc w:val="center"/>
          <w:ins w:id="14369" w:author="Fegie" w:date="2021-05-02T17:41:00Z"/>
          <w:del w:id="14370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8F1F3" w14:textId="5B14817F" w:rsidR="00E52176" w:rsidDel="00606681" w:rsidRDefault="00E52176">
            <w:pPr>
              <w:pStyle w:val="15"/>
              <w:rPr>
                <w:ins w:id="14371" w:author="Fegie" w:date="2021-05-02T17:41:00Z"/>
                <w:del w:id="14372" w:author="家榮 張" w:date="2021-05-20T21:21:00Z"/>
              </w:rPr>
              <w:pPrChange w:id="14373" w:author="家榮 張" w:date="2021-05-20T22:59:00Z">
                <w:pPr/>
              </w:pPrChange>
            </w:pPr>
            <w:ins w:id="14374" w:author="Fegie" w:date="2021-05-02T17:41:00Z">
              <w:del w:id="14375" w:author="家榮 張" w:date="2021-05-20T21:21:00Z">
                <w:r w:rsidDel="00606681">
                  <w:rPr>
                    <w:rFonts w:hint="eastAsia"/>
                  </w:rPr>
                  <w:delText>4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A2BC" w14:textId="1982CBF7" w:rsidR="00E52176" w:rsidDel="00606681" w:rsidRDefault="00E52176">
            <w:pPr>
              <w:pStyle w:val="15"/>
              <w:rPr>
                <w:ins w:id="14376" w:author="Fegie" w:date="2021-05-02T17:41:00Z"/>
                <w:del w:id="14377" w:author="家榮 張" w:date="2021-05-20T21:21:00Z"/>
              </w:rPr>
              <w:pPrChange w:id="14378" w:author="家榮 張" w:date="2021-05-20T22:59:00Z">
                <w:pPr/>
              </w:pPrChange>
            </w:pPr>
            <w:ins w:id="14379" w:author="Fegie" w:date="2021-05-02T19:31:00Z">
              <w:del w:id="14380" w:author="家榮 張" w:date="2021-05-20T21:21:00Z">
                <w:r w:rsidDel="00606681">
                  <w:rPr>
                    <w:rFonts w:hint="eastAsia"/>
                  </w:rPr>
                  <w:delText>出生年月日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EDA0" w14:textId="6BA1EC9F" w:rsidR="00E52176" w:rsidDel="00606681" w:rsidRDefault="00E52176">
            <w:pPr>
              <w:pStyle w:val="15"/>
              <w:rPr>
                <w:ins w:id="14381" w:author="Fegie" w:date="2021-05-02T17:41:00Z"/>
                <w:del w:id="14382" w:author="家榮 張" w:date="2021-05-20T21:21:00Z"/>
              </w:rPr>
              <w:pPrChange w:id="14383" w:author="家榮 張" w:date="2021-05-20T22:59:00Z">
                <w:pPr/>
              </w:pPrChange>
            </w:pPr>
            <w:ins w:id="14384" w:author="Fegie" w:date="2021-05-02T19:31:00Z">
              <w:del w:id="14385" w:author="家榮 張" w:date="2021-05-06T18:42:00Z">
                <w:r w:rsidDel="00237236">
                  <w:rPr>
                    <w:rFonts w:hint="eastAsia"/>
                  </w:rPr>
                  <w:delText>999/99/99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1D92F" w14:textId="3DFF6E52" w:rsidR="00E52176" w:rsidDel="00606681" w:rsidRDefault="00E52176">
            <w:pPr>
              <w:pStyle w:val="15"/>
              <w:rPr>
                <w:ins w:id="14386" w:author="Fegie" w:date="2021-05-02T17:41:00Z"/>
                <w:del w:id="14387" w:author="家榮 張" w:date="2021-05-20T21:21:00Z"/>
              </w:rPr>
              <w:pPrChange w:id="14388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B38C" w14:textId="0B38229F" w:rsidR="00E52176" w:rsidRPr="00F15B2B" w:rsidDel="00606681" w:rsidRDefault="00E52176">
            <w:pPr>
              <w:pStyle w:val="15"/>
              <w:rPr>
                <w:ins w:id="14389" w:author="Fegie" w:date="2021-05-02T17:41:00Z"/>
                <w:del w:id="14390" w:author="家榮 張" w:date="2021-05-20T21:21:00Z"/>
                <w:rFonts w:cs="細明體"/>
                <w:spacing w:val="15"/>
                <w:kern w:val="0"/>
              </w:rPr>
              <w:pPrChange w:id="14391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5C2AD" w14:textId="04ED2C2B" w:rsidR="00E52176" w:rsidDel="00606681" w:rsidRDefault="00E52176">
            <w:pPr>
              <w:pStyle w:val="15"/>
              <w:rPr>
                <w:ins w:id="14392" w:author="Fegie" w:date="2021-05-02T17:41:00Z"/>
                <w:del w:id="14393" w:author="家榮 張" w:date="2021-05-20T21:21:00Z"/>
              </w:rPr>
              <w:pPrChange w:id="14394" w:author="家榮 張" w:date="2021-05-20T22:59:00Z">
                <w:pPr/>
              </w:pPrChange>
            </w:pPr>
            <w:ins w:id="14395" w:author="Fegie" w:date="2021-05-02T19:38:00Z">
              <w:del w:id="14396" w:author="家榮 張" w:date="2021-05-20T21:21:00Z">
                <w:r w:rsidDel="00606681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A1EE5" w14:textId="1375F66C" w:rsidR="00E52176" w:rsidDel="00606681" w:rsidRDefault="00E52176">
            <w:pPr>
              <w:pStyle w:val="15"/>
              <w:rPr>
                <w:ins w:id="14397" w:author="Fegie" w:date="2021-05-02T17:41:00Z"/>
                <w:del w:id="14398" w:author="家榮 張" w:date="2021-05-20T21:21:00Z"/>
              </w:rPr>
              <w:pPrChange w:id="14399" w:author="家榮 張" w:date="2021-05-20T22:59:00Z">
                <w:pPr/>
              </w:pPrChange>
            </w:pPr>
            <w:ins w:id="14400" w:author="Fegie" w:date="2021-05-02T19:38:00Z">
              <w:del w:id="14401" w:author="家榮 張" w:date="2021-05-20T21:21:00Z">
                <w:r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B0697" w14:textId="5E4C0562" w:rsidR="00E52176" w:rsidDel="00606681" w:rsidRDefault="00E52176">
            <w:pPr>
              <w:pStyle w:val="15"/>
              <w:rPr>
                <w:ins w:id="14402" w:author="Fegie" w:date="2021-05-02T19:30:00Z"/>
                <w:del w:id="14403" w:author="家榮 張" w:date="2021-05-20T21:21:00Z"/>
              </w:rPr>
              <w:pPrChange w:id="14404" w:author="家榮 張" w:date="2021-05-20T22:59:00Z">
                <w:pPr/>
              </w:pPrChange>
            </w:pPr>
            <w:ins w:id="14405" w:author="Fegie" w:date="2021-05-02T19:30:00Z">
              <w:del w:id="14406" w:author="家榮 張" w:date="2021-05-20T21:21:00Z">
                <w:r w:rsidDel="00606681">
                  <w:rPr>
                    <w:rFonts w:hint="eastAsia"/>
                  </w:rPr>
                  <w:delText>1.「新增」時必須輸入</w:delText>
                </w:r>
              </w:del>
            </w:ins>
          </w:p>
          <w:p w14:paraId="3FD39CA6" w14:textId="3DB5948A" w:rsidR="00E52176" w:rsidDel="00C433AD" w:rsidRDefault="00E52176">
            <w:pPr>
              <w:pStyle w:val="15"/>
              <w:rPr>
                <w:ins w:id="14407" w:author="Fegie" w:date="2021-05-02T20:10:00Z"/>
                <w:del w:id="14408" w:author="家榮 張" w:date="2021-05-20T19:11:00Z"/>
              </w:rPr>
              <w:pPrChange w:id="14409" w:author="家榮 張" w:date="2021-05-20T22:59:00Z">
                <w:pPr/>
              </w:pPrChange>
            </w:pPr>
            <w:ins w:id="14410" w:author="Fegie" w:date="2021-05-02T19:30:00Z">
              <w:del w:id="14411" w:author="家榮 張" w:date="2021-05-20T19:11:00Z">
                <w:r w:rsidDel="00C433AD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5AEE82F8" w14:textId="23237DE3" w:rsidR="00C811A4" w:rsidRPr="00F15B2B" w:rsidDel="00606681" w:rsidRDefault="00C811A4">
            <w:pPr>
              <w:pStyle w:val="15"/>
              <w:rPr>
                <w:ins w:id="14412" w:author="Fegie" w:date="2021-05-02T17:41:00Z"/>
                <w:del w:id="14413" w:author="家榮 張" w:date="2021-05-20T21:21:00Z"/>
                <w:color w:val="000000" w:themeColor="text1"/>
              </w:rPr>
              <w:pPrChange w:id="14414" w:author="家榮 張" w:date="2021-05-20T22:59:00Z">
                <w:pPr/>
              </w:pPrChange>
            </w:pPr>
            <w:ins w:id="14415" w:author="Fegie" w:date="2021-05-02T20:10:00Z">
              <w:del w:id="14416" w:author="家榮 張" w:date="2021-05-20T21:21:00Z">
                <w:r w:rsidDel="00606681">
                  <w:delText>3.CustMain.</w:delText>
                </w:r>
              </w:del>
            </w:ins>
            <w:ins w:id="14417" w:author="Fegie" w:date="2021-05-02T20:13:00Z">
              <w:del w:id="14418" w:author="家榮 張" w:date="2021-05-20T21:21:00Z">
                <w:r w:rsidR="00702FE3" w:rsidDel="00606681">
                  <w:delText>Birthday</w:delText>
                </w:r>
              </w:del>
            </w:ins>
          </w:p>
        </w:tc>
      </w:tr>
      <w:tr w:rsidR="00702FE3" w:rsidDel="00606681" w14:paraId="3ADFF188" w14:textId="5FD6683B" w:rsidTr="00AF049C">
        <w:trPr>
          <w:trHeight w:val="291"/>
          <w:jc w:val="center"/>
          <w:ins w:id="14419" w:author="Fegie" w:date="2021-05-02T17:41:00Z"/>
          <w:del w:id="14420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D3C5" w14:textId="02DDDCD2" w:rsidR="00E52176" w:rsidDel="00606681" w:rsidRDefault="00E52176">
            <w:pPr>
              <w:pStyle w:val="15"/>
              <w:rPr>
                <w:ins w:id="14421" w:author="Fegie" w:date="2021-05-02T17:41:00Z"/>
                <w:del w:id="14422" w:author="家榮 張" w:date="2021-05-20T21:21:00Z"/>
              </w:rPr>
              <w:pPrChange w:id="14423" w:author="家榮 張" w:date="2021-05-20T22:59:00Z">
                <w:pPr/>
              </w:pPrChange>
            </w:pPr>
            <w:ins w:id="14424" w:author="Fegie" w:date="2021-05-02T17:41:00Z">
              <w:del w:id="14425" w:author="家榮 張" w:date="2021-05-20T21:21:00Z">
                <w:r w:rsidDel="00606681">
                  <w:rPr>
                    <w:rFonts w:hint="eastAsia"/>
                  </w:rPr>
                  <w:delText>5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2786" w14:textId="363BA2A4" w:rsidR="00E52176" w:rsidDel="00606681" w:rsidRDefault="00E52176">
            <w:pPr>
              <w:pStyle w:val="15"/>
              <w:rPr>
                <w:ins w:id="14426" w:author="Fegie" w:date="2021-05-02T17:41:00Z"/>
                <w:del w:id="14427" w:author="家榮 張" w:date="2021-05-20T21:21:00Z"/>
              </w:rPr>
              <w:pPrChange w:id="14428" w:author="家榮 張" w:date="2021-05-20T22:59:00Z">
                <w:pPr/>
              </w:pPrChange>
            </w:pPr>
            <w:ins w:id="14429" w:author="Fegie" w:date="2021-05-02T19:31:00Z">
              <w:del w:id="14430" w:author="家榮 張" w:date="2021-05-20T21:21:00Z">
                <w:r w:rsidDel="00606681">
                  <w:rPr>
                    <w:rFonts w:hint="eastAsia"/>
                  </w:rPr>
                  <w:delText>性別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91C4C" w14:textId="7C672709" w:rsidR="00E52176" w:rsidDel="00606681" w:rsidRDefault="00E52176">
            <w:pPr>
              <w:pStyle w:val="15"/>
              <w:rPr>
                <w:ins w:id="14431" w:author="Fegie" w:date="2021-05-02T17:41:00Z"/>
                <w:del w:id="14432" w:author="家榮 張" w:date="2021-05-20T21:21:00Z"/>
              </w:rPr>
              <w:pPrChange w:id="14433" w:author="家榮 張" w:date="2021-05-20T22:59:00Z">
                <w:pPr/>
              </w:pPrChange>
            </w:pPr>
            <w:ins w:id="14434" w:author="Fegie" w:date="2021-05-02T19:31:00Z">
              <w:del w:id="14435" w:author="家榮 張" w:date="2021-05-06T18:42:00Z">
                <w:r w:rsidDel="00237236">
                  <w:rPr>
                    <w:rFonts w:hint="eastAsia"/>
                  </w:rPr>
                  <w:delText>9(01)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F3034" w14:textId="1C517D35" w:rsidR="00E52176" w:rsidDel="00606681" w:rsidRDefault="00E52176">
            <w:pPr>
              <w:pStyle w:val="15"/>
              <w:rPr>
                <w:ins w:id="14436" w:author="Fegie" w:date="2021-05-02T17:41:00Z"/>
                <w:del w:id="14437" w:author="家榮 張" w:date="2021-05-20T21:21:00Z"/>
              </w:rPr>
              <w:pPrChange w:id="14438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1542" w14:textId="047C0BD7" w:rsidR="00E52176" w:rsidDel="00606681" w:rsidRDefault="00E52176">
            <w:pPr>
              <w:pStyle w:val="15"/>
              <w:rPr>
                <w:ins w:id="14439" w:author="Fegie" w:date="2021-05-02T17:41:00Z"/>
                <w:del w:id="14440" w:author="家榮 張" w:date="2021-05-20T21:21:00Z"/>
              </w:rPr>
              <w:pPrChange w:id="14441" w:author="家榮 張" w:date="2021-05-20T22:59:00Z">
                <w:pPr/>
              </w:pPrChange>
            </w:pPr>
            <w:ins w:id="14442" w:author="Fegie" w:date="2021-05-02T19:32:00Z">
              <w:del w:id="14443" w:author="家榮 張" w:date="2021-05-20T21:21:00Z">
                <w:r w:rsidDel="00606681">
                  <w:rPr>
                    <w:rFonts w:cs="細明體" w:hint="eastAsia"/>
                    <w:spacing w:val="15"/>
                    <w:kern w:val="0"/>
                  </w:rPr>
                  <w:delText>下拉選單(Se</w:delText>
                </w:r>
                <w:r w:rsidDel="00606681">
                  <w:rPr>
                    <w:rFonts w:cs="細明體"/>
                    <w:spacing w:val="15"/>
                    <w:kern w:val="0"/>
                  </w:rPr>
                  <w:delText>x</w:delText>
                </w:r>
                <w:r w:rsidDel="00606681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151B4" w14:textId="7621AD8B" w:rsidR="00E52176" w:rsidDel="00606681" w:rsidRDefault="00E52176">
            <w:pPr>
              <w:pStyle w:val="15"/>
              <w:rPr>
                <w:ins w:id="14444" w:author="Fegie" w:date="2021-05-02T17:41:00Z"/>
                <w:del w:id="14445" w:author="家榮 張" w:date="2021-05-20T21:21:00Z"/>
              </w:rPr>
              <w:pPrChange w:id="14446" w:author="家榮 張" w:date="2021-05-20T22:59:00Z">
                <w:pPr/>
              </w:pPrChange>
            </w:pPr>
            <w:ins w:id="14447" w:author="Fegie" w:date="2021-05-02T19:38:00Z">
              <w:del w:id="14448" w:author="家榮 張" w:date="2021-05-20T21:21:00Z">
                <w:r w:rsidDel="00606681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8403B" w14:textId="2D1ED1AC" w:rsidR="00E52176" w:rsidDel="00606681" w:rsidRDefault="00E52176">
            <w:pPr>
              <w:pStyle w:val="15"/>
              <w:rPr>
                <w:ins w:id="14449" w:author="Fegie" w:date="2021-05-02T17:41:00Z"/>
                <w:del w:id="14450" w:author="家榮 張" w:date="2021-05-20T21:21:00Z"/>
              </w:rPr>
              <w:pPrChange w:id="14451" w:author="家榮 張" w:date="2021-05-20T22:59:00Z">
                <w:pPr/>
              </w:pPrChange>
            </w:pPr>
            <w:ins w:id="14452" w:author="Fegie" w:date="2021-05-02T19:38:00Z">
              <w:del w:id="14453" w:author="家榮 張" w:date="2021-05-20T21:21:00Z">
                <w:r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555CE6A" w14:textId="320E6027" w:rsidR="00E52176" w:rsidDel="00606681" w:rsidRDefault="00E52176">
            <w:pPr>
              <w:pStyle w:val="15"/>
              <w:rPr>
                <w:ins w:id="14454" w:author="Fegie" w:date="2021-05-02T19:30:00Z"/>
                <w:del w:id="14455" w:author="家榮 張" w:date="2021-05-20T21:21:00Z"/>
              </w:rPr>
              <w:pPrChange w:id="14456" w:author="家榮 張" w:date="2021-05-20T22:59:00Z">
                <w:pPr/>
              </w:pPrChange>
            </w:pPr>
            <w:ins w:id="14457" w:author="Fegie" w:date="2021-05-02T19:30:00Z">
              <w:del w:id="14458" w:author="家榮 張" w:date="2021-05-20T21:21:00Z">
                <w:r w:rsidDel="00606681">
                  <w:rPr>
                    <w:rFonts w:hint="eastAsia"/>
                  </w:rPr>
                  <w:delText>1.「新增」時必須輸入</w:delText>
                </w:r>
              </w:del>
            </w:ins>
          </w:p>
          <w:p w14:paraId="48F5440D" w14:textId="27B17C17" w:rsidR="00E52176" w:rsidDel="00606681" w:rsidRDefault="00E52176">
            <w:pPr>
              <w:pStyle w:val="15"/>
              <w:rPr>
                <w:ins w:id="14459" w:author="Fegie" w:date="2021-05-02T20:10:00Z"/>
                <w:del w:id="14460" w:author="家榮 張" w:date="2021-05-20T21:21:00Z"/>
              </w:rPr>
              <w:pPrChange w:id="14461" w:author="家榮 張" w:date="2021-05-20T22:59:00Z">
                <w:pPr/>
              </w:pPrChange>
            </w:pPr>
            <w:ins w:id="14462" w:author="Fegie" w:date="2021-05-02T19:30:00Z">
              <w:del w:id="14463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4F9FA73F" w14:textId="0F4B8913" w:rsidR="00C811A4" w:rsidDel="00606681" w:rsidRDefault="00C811A4">
            <w:pPr>
              <w:pStyle w:val="15"/>
              <w:rPr>
                <w:ins w:id="14464" w:author="Fegie" w:date="2021-05-02T17:41:00Z"/>
                <w:del w:id="14465" w:author="家榮 張" w:date="2021-05-20T21:21:00Z"/>
              </w:rPr>
              <w:pPrChange w:id="14466" w:author="家榮 張" w:date="2021-05-20T22:59:00Z">
                <w:pPr/>
              </w:pPrChange>
            </w:pPr>
            <w:ins w:id="14467" w:author="Fegie" w:date="2021-05-02T20:10:00Z">
              <w:del w:id="14468" w:author="家榮 張" w:date="2021-05-20T21:21:00Z">
                <w:r w:rsidDel="00606681">
                  <w:delText>3.CustMain.</w:delText>
                </w:r>
              </w:del>
            </w:ins>
          </w:p>
        </w:tc>
      </w:tr>
      <w:tr w:rsidR="00702FE3" w:rsidDel="00606681" w14:paraId="5A69DD3E" w14:textId="0FB74498" w:rsidTr="00AF049C">
        <w:trPr>
          <w:trHeight w:val="291"/>
          <w:jc w:val="center"/>
          <w:ins w:id="14469" w:author="Fegie" w:date="2021-05-02T17:41:00Z"/>
          <w:del w:id="14470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1B97C" w14:textId="4D7237B0" w:rsidR="00E52176" w:rsidDel="00606681" w:rsidRDefault="00E52176">
            <w:pPr>
              <w:pStyle w:val="15"/>
              <w:rPr>
                <w:ins w:id="14471" w:author="Fegie" w:date="2021-05-02T17:41:00Z"/>
                <w:del w:id="14472" w:author="家榮 張" w:date="2021-05-20T21:21:00Z"/>
              </w:rPr>
              <w:pPrChange w:id="14473" w:author="家榮 張" w:date="2021-05-20T22:59:00Z">
                <w:pPr/>
              </w:pPrChange>
            </w:pPr>
            <w:ins w:id="14474" w:author="Fegie" w:date="2021-05-02T17:41:00Z">
              <w:del w:id="14475" w:author="家榮 張" w:date="2021-05-20T21:21:00Z">
                <w:r w:rsidDel="00606681">
                  <w:rPr>
                    <w:rFonts w:hint="eastAsia"/>
                  </w:rPr>
                  <w:delText>6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A409" w14:textId="734B5D6E" w:rsidR="00E52176" w:rsidDel="00606681" w:rsidRDefault="00E52176">
            <w:pPr>
              <w:pStyle w:val="15"/>
              <w:rPr>
                <w:ins w:id="14476" w:author="Fegie" w:date="2021-05-02T17:41:00Z"/>
                <w:del w:id="14477" w:author="家榮 張" w:date="2021-05-20T21:21:00Z"/>
              </w:rPr>
              <w:pPrChange w:id="14478" w:author="家榮 張" w:date="2021-05-20T22:59:00Z">
                <w:pPr/>
              </w:pPrChange>
            </w:pPr>
            <w:ins w:id="14479" w:author="Fegie" w:date="2021-05-02T19:34:00Z">
              <w:del w:id="14480" w:author="家榮 張" w:date="2021-05-20T21:21:00Z">
                <w:r w:rsidDel="00606681">
                  <w:rPr>
                    <w:rFonts w:hint="eastAsia"/>
                  </w:rPr>
                  <w:delText>客戶別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2CCE0" w14:textId="60FDB9E7" w:rsidR="00E52176" w:rsidDel="00606681" w:rsidRDefault="00E52176">
            <w:pPr>
              <w:pStyle w:val="15"/>
              <w:rPr>
                <w:ins w:id="14481" w:author="Fegie" w:date="2021-05-02T17:41:00Z"/>
                <w:del w:id="14482" w:author="家榮 張" w:date="2021-05-20T21:21:00Z"/>
              </w:rPr>
              <w:pPrChange w:id="14483" w:author="家榮 張" w:date="2021-05-20T22:59:00Z">
                <w:pPr/>
              </w:pPrChange>
            </w:pPr>
            <w:ins w:id="14484" w:author="Fegie" w:date="2021-05-02T19:35:00Z">
              <w:del w:id="14485" w:author="家榮 張" w:date="2021-05-06T18:42:00Z">
                <w:r w:rsidDel="00237236">
                  <w:rPr>
                    <w:rFonts w:hint="eastAsia"/>
                  </w:rPr>
                  <w:delText>X(02)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AA4E2" w14:textId="00D1AEC9" w:rsidR="00E52176" w:rsidDel="00606681" w:rsidRDefault="00E52176">
            <w:pPr>
              <w:pStyle w:val="15"/>
              <w:rPr>
                <w:ins w:id="14486" w:author="Fegie" w:date="2021-05-02T17:41:00Z"/>
                <w:del w:id="14487" w:author="家榮 張" w:date="2021-05-20T21:21:00Z"/>
              </w:rPr>
              <w:pPrChange w:id="14488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784" w14:textId="035300BA" w:rsidR="00E52176" w:rsidDel="00606681" w:rsidRDefault="00E52176">
            <w:pPr>
              <w:pStyle w:val="15"/>
              <w:rPr>
                <w:ins w:id="14489" w:author="Fegie" w:date="2021-05-02T17:41:00Z"/>
                <w:del w:id="14490" w:author="家榮 張" w:date="2021-05-20T21:21:00Z"/>
              </w:rPr>
              <w:pPrChange w:id="14491" w:author="家榮 張" w:date="2021-05-20T22:59:00Z">
                <w:pPr/>
              </w:pPrChange>
            </w:pPr>
            <w:ins w:id="14492" w:author="Fegie" w:date="2021-05-02T19:34:00Z">
              <w:del w:id="14493" w:author="家榮 張" w:date="2021-05-20T21:21:00Z">
                <w:r w:rsidDel="00606681">
                  <w:rPr>
                    <w:rFonts w:cs="細明體" w:hint="eastAsia"/>
                    <w:spacing w:val="15"/>
                    <w:kern w:val="0"/>
                  </w:rPr>
                  <w:delText>下拉選單(C</w:delText>
                </w:r>
                <w:r w:rsidDel="00606681">
                  <w:rPr>
                    <w:rFonts w:cs="細明體"/>
                    <w:spacing w:val="15"/>
                    <w:kern w:val="0"/>
                  </w:rPr>
                  <w:delText>us</w:delText>
                </w:r>
              </w:del>
            </w:ins>
            <w:ins w:id="14494" w:author="Fegie" w:date="2021-05-05T16:33:00Z">
              <w:del w:id="14495" w:author="家榮 張" w:date="2021-05-20T21:21:00Z">
                <w:r w:rsidR="00E62E46" w:rsidDel="00606681">
                  <w:rPr>
                    <w:rFonts w:cs="細明體" w:hint="eastAsia"/>
                    <w:spacing w:val="15"/>
                    <w:kern w:val="0"/>
                  </w:rPr>
                  <w:delText>t</w:delText>
                </w:r>
              </w:del>
            </w:ins>
            <w:ins w:id="14496" w:author="Fegie" w:date="2021-05-02T19:34:00Z">
              <w:del w:id="14497" w:author="家榮 張" w:date="2021-05-20T21:21:00Z">
                <w:r w:rsidDel="00606681">
                  <w:rPr>
                    <w:rFonts w:cs="細明體"/>
                    <w:spacing w:val="15"/>
                    <w:kern w:val="0"/>
                  </w:rPr>
                  <w:delText>TypeCod</w:delText>
                </w:r>
              </w:del>
            </w:ins>
            <w:ins w:id="14498" w:author="Fegie" w:date="2021-05-02T19:35:00Z">
              <w:del w:id="14499" w:author="家榮 張" w:date="2021-05-20T21:21:00Z">
                <w:r w:rsidDel="00606681">
                  <w:rPr>
                    <w:rFonts w:cs="細明體"/>
                    <w:spacing w:val="15"/>
                    <w:kern w:val="0"/>
                  </w:rPr>
                  <w:delText>e</w:delText>
                </w:r>
              </w:del>
            </w:ins>
            <w:ins w:id="14500" w:author="Fegie" w:date="2021-05-02T19:34:00Z">
              <w:del w:id="14501" w:author="家榮 張" w:date="2021-05-20T21:21:00Z">
                <w:r w:rsidDel="00606681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FEA1" w14:textId="612DCC04" w:rsidR="00E52176" w:rsidDel="00606681" w:rsidRDefault="00E52176">
            <w:pPr>
              <w:pStyle w:val="15"/>
              <w:rPr>
                <w:ins w:id="14502" w:author="Fegie" w:date="2021-05-02T17:41:00Z"/>
                <w:del w:id="14503" w:author="家榮 張" w:date="2021-05-20T21:21:00Z"/>
              </w:rPr>
              <w:pPrChange w:id="14504" w:author="家榮 張" w:date="2021-05-20T22:59:00Z">
                <w:pPr/>
              </w:pPrChange>
            </w:pPr>
            <w:ins w:id="14505" w:author="Fegie" w:date="2021-05-02T19:38:00Z">
              <w:del w:id="14506" w:author="家榮 張" w:date="2021-05-20T21:21:00Z">
                <w:r w:rsidDel="00606681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C51DC" w14:textId="40DA082F" w:rsidR="00E52176" w:rsidDel="00606681" w:rsidRDefault="00E52176">
            <w:pPr>
              <w:pStyle w:val="15"/>
              <w:rPr>
                <w:ins w:id="14507" w:author="Fegie" w:date="2021-05-02T17:41:00Z"/>
                <w:del w:id="14508" w:author="家榮 張" w:date="2021-05-20T21:21:00Z"/>
              </w:rPr>
              <w:pPrChange w:id="14509" w:author="家榮 張" w:date="2021-05-20T22:59:00Z">
                <w:pPr/>
              </w:pPrChange>
            </w:pPr>
            <w:ins w:id="14510" w:author="Fegie" w:date="2021-05-02T19:38:00Z">
              <w:del w:id="14511" w:author="家榮 張" w:date="2021-05-20T21:21:00Z">
                <w:r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left w:val="single" w:sz="4" w:space="0" w:color="auto"/>
              <w:right w:val="single" w:sz="4" w:space="0" w:color="auto"/>
            </w:tcBorders>
          </w:tcPr>
          <w:p w14:paraId="72BE7B3C" w14:textId="1ECFE25C" w:rsidR="00E52176" w:rsidDel="00606681" w:rsidRDefault="00E52176">
            <w:pPr>
              <w:pStyle w:val="15"/>
              <w:rPr>
                <w:ins w:id="14512" w:author="Fegie" w:date="2021-05-02T19:30:00Z"/>
                <w:del w:id="14513" w:author="家榮 張" w:date="2021-05-20T21:21:00Z"/>
              </w:rPr>
              <w:pPrChange w:id="14514" w:author="家榮 張" w:date="2021-05-20T22:59:00Z">
                <w:pPr/>
              </w:pPrChange>
            </w:pPr>
            <w:ins w:id="14515" w:author="Fegie" w:date="2021-05-02T19:30:00Z">
              <w:del w:id="14516" w:author="家榮 張" w:date="2021-05-20T21:21:00Z">
                <w:r w:rsidDel="00606681">
                  <w:rPr>
                    <w:rFonts w:hint="eastAsia"/>
                  </w:rPr>
                  <w:delText>1.「新增」時必須輸入</w:delText>
                </w:r>
              </w:del>
            </w:ins>
          </w:p>
          <w:p w14:paraId="01841F1D" w14:textId="683B7F41" w:rsidR="00E52176" w:rsidDel="00606681" w:rsidRDefault="00E52176">
            <w:pPr>
              <w:pStyle w:val="15"/>
              <w:rPr>
                <w:ins w:id="14517" w:author="Fegie" w:date="2021-05-02T20:10:00Z"/>
                <w:del w:id="14518" w:author="家榮 張" w:date="2021-05-20T21:21:00Z"/>
              </w:rPr>
              <w:pPrChange w:id="14519" w:author="家榮 張" w:date="2021-05-20T22:59:00Z">
                <w:pPr/>
              </w:pPrChange>
            </w:pPr>
            <w:ins w:id="14520" w:author="Fegie" w:date="2021-05-02T19:30:00Z">
              <w:del w:id="14521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0EDD49EE" w14:textId="45776054" w:rsidR="00C811A4" w:rsidDel="00606681" w:rsidRDefault="00C811A4">
            <w:pPr>
              <w:pStyle w:val="15"/>
              <w:rPr>
                <w:ins w:id="14522" w:author="Fegie" w:date="2021-05-02T17:41:00Z"/>
                <w:del w:id="14523" w:author="家榮 張" w:date="2021-05-20T21:21:00Z"/>
              </w:rPr>
              <w:pPrChange w:id="14524" w:author="家榮 張" w:date="2021-05-20T22:59:00Z">
                <w:pPr/>
              </w:pPrChange>
            </w:pPr>
            <w:ins w:id="14525" w:author="Fegie" w:date="2021-05-02T20:10:00Z">
              <w:del w:id="14526" w:author="家榮 張" w:date="2021-05-20T21:21:00Z">
                <w:r w:rsidDel="00606681">
                  <w:delText>3.CustMain.</w:delText>
                </w:r>
              </w:del>
            </w:ins>
            <w:ins w:id="14527" w:author="Fegie" w:date="2021-05-02T20:13:00Z">
              <w:del w:id="14528" w:author="家榮 張" w:date="2021-05-20T21:21:00Z">
                <w:r w:rsidR="00702FE3" w:rsidDel="00606681">
                  <w:delText>CustTypeC</w:delText>
                </w:r>
              </w:del>
            </w:ins>
            <w:ins w:id="14529" w:author="Fegie" w:date="2021-05-02T20:14:00Z">
              <w:del w:id="14530" w:author="家榮 張" w:date="2021-05-20T21:21:00Z">
                <w:r w:rsidR="00702FE3" w:rsidDel="00606681">
                  <w:delText>ode</w:delText>
                </w:r>
              </w:del>
            </w:ins>
          </w:p>
        </w:tc>
      </w:tr>
      <w:tr w:rsidR="00702FE3" w:rsidDel="00606681" w14:paraId="719FEFBB" w14:textId="00A61542" w:rsidTr="00AF049C">
        <w:trPr>
          <w:trHeight w:val="291"/>
          <w:jc w:val="center"/>
          <w:ins w:id="14531" w:author="Fegie" w:date="2021-05-02T17:41:00Z"/>
          <w:del w:id="14532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96CB1" w14:textId="1CCBE27E" w:rsidR="00E52176" w:rsidDel="00606681" w:rsidRDefault="00E52176">
            <w:pPr>
              <w:pStyle w:val="15"/>
              <w:rPr>
                <w:ins w:id="14533" w:author="Fegie" w:date="2021-05-02T17:41:00Z"/>
                <w:del w:id="14534" w:author="家榮 張" w:date="2021-05-20T21:21:00Z"/>
              </w:rPr>
              <w:pPrChange w:id="14535" w:author="家榮 張" w:date="2021-05-20T22:59:00Z">
                <w:pPr/>
              </w:pPrChange>
            </w:pPr>
            <w:ins w:id="14536" w:author="Fegie" w:date="2021-05-02T17:41:00Z">
              <w:del w:id="14537" w:author="家榮 張" w:date="2021-05-20T21:21:00Z">
                <w:r w:rsidDel="00606681">
                  <w:rPr>
                    <w:rFonts w:hint="eastAsia"/>
                  </w:rPr>
                  <w:delText>7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7B9F" w14:textId="668D710E" w:rsidR="00E52176" w:rsidDel="00606681" w:rsidRDefault="00E52176">
            <w:pPr>
              <w:pStyle w:val="15"/>
              <w:rPr>
                <w:ins w:id="14538" w:author="Fegie" w:date="2021-05-02T17:41:00Z"/>
                <w:del w:id="14539" w:author="家榮 張" w:date="2021-05-20T21:21:00Z"/>
              </w:rPr>
              <w:pPrChange w:id="14540" w:author="家榮 張" w:date="2021-05-20T22:59:00Z">
                <w:pPr/>
              </w:pPrChange>
            </w:pPr>
            <w:ins w:id="14541" w:author="Fegie" w:date="2021-05-02T19:36:00Z">
              <w:del w:id="14542" w:author="家榮 張" w:date="2021-05-20T21:21:00Z">
                <w:r w:rsidDel="00606681">
                  <w:rPr>
                    <w:rFonts w:hint="eastAsia"/>
                  </w:rPr>
                  <w:delText>行業別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25AE1" w14:textId="6D90F8E1" w:rsidR="00E52176" w:rsidDel="00606681" w:rsidRDefault="00E52176">
            <w:pPr>
              <w:pStyle w:val="15"/>
              <w:rPr>
                <w:ins w:id="14543" w:author="Fegie" w:date="2021-05-02T17:41:00Z"/>
                <w:del w:id="14544" w:author="家榮 張" w:date="2021-05-20T21:21:00Z"/>
              </w:rPr>
              <w:pPrChange w:id="14545" w:author="家榮 張" w:date="2021-05-20T22:59:00Z">
                <w:pPr/>
              </w:pPrChange>
            </w:pPr>
            <w:ins w:id="14546" w:author="Fegie" w:date="2021-05-02T19:36:00Z">
              <w:del w:id="14547" w:author="家榮 張" w:date="2021-05-06T18:42:00Z">
                <w:r w:rsidDel="00237236">
                  <w:rPr>
                    <w:rFonts w:hint="eastAsia"/>
                  </w:rPr>
                  <w:delText>X</w:delText>
                </w:r>
                <w:r w:rsidDel="00237236">
                  <w:delText>(0</w:delText>
                </w:r>
                <w:r w:rsidDel="00237236">
                  <w:rPr>
                    <w:rFonts w:hint="eastAsia"/>
                  </w:rPr>
                  <w:delText>6</w:delText>
                </w:r>
                <w:r w:rsidDel="00237236">
                  <w:delText>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3497" w14:textId="6DA8CCF1" w:rsidR="00E52176" w:rsidDel="00606681" w:rsidRDefault="00E52176">
            <w:pPr>
              <w:pStyle w:val="15"/>
              <w:rPr>
                <w:ins w:id="14548" w:author="Fegie" w:date="2021-05-02T17:41:00Z"/>
                <w:del w:id="14549" w:author="家榮 張" w:date="2021-05-20T21:21:00Z"/>
              </w:rPr>
              <w:pPrChange w:id="14550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704E" w14:textId="7FCB2778" w:rsidR="00E52176" w:rsidDel="00606681" w:rsidRDefault="00E52176">
            <w:pPr>
              <w:pStyle w:val="15"/>
              <w:rPr>
                <w:ins w:id="14551" w:author="Fegie" w:date="2021-05-02T17:41:00Z"/>
                <w:del w:id="14552" w:author="家榮 張" w:date="2021-05-20T21:21:00Z"/>
              </w:rPr>
              <w:pPrChange w:id="14553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425F2" w14:textId="76ED5508" w:rsidR="00E52176" w:rsidDel="00606681" w:rsidRDefault="00E52176">
            <w:pPr>
              <w:pStyle w:val="15"/>
              <w:rPr>
                <w:ins w:id="14554" w:author="Fegie" w:date="2021-05-02T17:41:00Z"/>
                <w:del w:id="14555" w:author="家榮 張" w:date="2021-05-20T21:21:00Z"/>
              </w:rPr>
              <w:pPrChange w:id="14556" w:author="家榮 張" w:date="2021-05-20T22:59:00Z">
                <w:pPr/>
              </w:pPrChange>
            </w:pPr>
            <w:ins w:id="14557" w:author="Fegie" w:date="2021-05-02T19:38:00Z">
              <w:del w:id="14558" w:author="家榮 張" w:date="2021-05-20T21:21:00Z">
                <w:r w:rsidDel="00606681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84F1" w14:textId="0A60907A" w:rsidR="00E52176" w:rsidDel="00606681" w:rsidRDefault="00E52176">
            <w:pPr>
              <w:pStyle w:val="15"/>
              <w:rPr>
                <w:ins w:id="14559" w:author="Fegie" w:date="2021-05-02T17:41:00Z"/>
                <w:del w:id="14560" w:author="家榮 張" w:date="2021-05-20T21:21:00Z"/>
              </w:rPr>
              <w:pPrChange w:id="14561" w:author="家榮 張" w:date="2021-05-20T22:59:00Z">
                <w:pPr/>
              </w:pPrChange>
            </w:pPr>
            <w:ins w:id="14562" w:author="Fegie" w:date="2021-05-02T19:38:00Z">
              <w:del w:id="14563" w:author="家榮 張" w:date="2021-05-20T21:21:00Z">
                <w:r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B65F1" w14:textId="15114B78" w:rsidR="00E52176" w:rsidDel="00606681" w:rsidRDefault="00E52176">
            <w:pPr>
              <w:pStyle w:val="15"/>
              <w:rPr>
                <w:ins w:id="14564" w:author="Fegie" w:date="2021-05-02T19:30:00Z"/>
                <w:del w:id="14565" w:author="家榮 張" w:date="2021-05-20T21:21:00Z"/>
              </w:rPr>
              <w:pPrChange w:id="14566" w:author="家榮 張" w:date="2021-05-20T22:59:00Z">
                <w:pPr/>
              </w:pPrChange>
            </w:pPr>
            <w:ins w:id="14567" w:author="Fegie" w:date="2021-05-02T19:30:00Z">
              <w:del w:id="14568" w:author="家榮 張" w:date="2021-05-20T21:21:00Z">
                <w:r w:rsidDel="00606681">
                  <w:rPr>
                    <w:rFonts w:hint="eastAsia"/>
                  </w:rPr>
                  <w:delText>1.「新增」時必須輸入</w:delText>
                </w:r>
              </w:del>
            </w:ins>
          </w:p>
          <w:p w14:paraId="6A76DE4D" w14:textId="45D98B15" w:rsidR="00E52176" w:rsidDel="00606681" w:rsidRDefault="00E52176">
            <w:pPr>
              <w:pStyle w:val="15"/>
              <w:rPr>
                <w:ins w:id="14569" w:author="Fegie" w:date="2021-05-02T20:10:00Z"/>
                <w:del w:id="14570" w:author="家榮 張" w:date="2021-05-20T21:21:00Z"/>
              </w:rPr>
              <w:pPrChange w:id="14571" w:author="家榮 張" w:date="2021-05-20T22:59:00Z">
                <w:pPr/>
              </w:pPrChange>
            </w:pPr>
            <w:ins w:id="14572" w:author="Fegie" w:date="2021-05-02T19:30:00Z">
              <w:del w:id="14573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5BF8C4BA" w14:textId="38D5E45A" w:rsidR="00C811A4" w:rsidDel="00606681" w:rsidRDefault="00C811A4">
            <w:pPr>
              <w:pStyle w:val="15"/>
              <w:rPr>
                <w:ins w:id="14574" w:author="Fegie" w:date="2021-05-02T17:41:00Z"/>
                <w:del w:id="14575" w:author="家榮 張" w:date="2021-05-20T21:21:00Z"/>
              </w:rPr>
              <w:pPrChange w:id="14576" w:author="家榮 張" w:date="2021-05-20T22:59:00Z">
                <w:pPr/>
              </w:pPrChange>
            </w:pPr>
            <w:ins w:id="14577" w:author="Fegie" w:date="2021-05-02T20:10:00Z">
              <w:del w:id="14578" w:author="家榮 張" w:date="2021-05-20T21:21:00Z">
                <w:r w:rsidDel="00606681">
                  <w:delText>3.CustMain.</w:delText>
                </w:r>
              </w:del>
            </w:ins>
            <w:ins w:id="14579" w:author="Fegie" w:date="2021-05-02T20:14:00Z">
              <w:del w:id="14580" w:author="家榮 張" w:date="2021-05-20T21:21:00Z">
                <w:r w:rsidR="00702FE3" w:rsidDel="00606681">
                  <w:delText>IndustryCode</w:delText>
                </w:r>
              </w:del>
            </w:ins>
          </w:p>
        </w:tc>
      </w:tr>
      <w:tr w:rsidR="00D27D38" w:rsidDel="00606681" w14:paraId="48BA9FEB" w14:textId="41FA91D4" w:rsidTr="00AF049C">
        <w:trPr>
          <w:trHeight w:val="291"/>
          <w:jc w:val="center"/>
          <w:ins w:id="14581" w:author="Fegie" w:date="2021-05-05T15:25:00Z"/>
          <w:del w:id="14582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ED98A" w14:textId="7E8A402B" w:rsidR="00D27D38" w:rsidDel="00606681" w:rsidRDefault="00D27D38">
            <w:pPr>
              <w:pStyle w:val="15"/>
              <w:rPr>
                <w:ins w:id="14583" w:author="Fegie" w:date="2021-05-05T15:25:00Z"/>
                <w:del w:id="14584" w:author="家榮 張" w:date="2021-05-20T21:21:00Z"/>
              </w:rPr>
              <w:pPrChange w:id="14585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C7926" w14:textId="7CE92A4D" w:rsidR="00D27D38" w:rsidDel="00606681" w:rsidRDefault="00D27D38">
            <w:pPr>
              <w:pStyle w:val="15"/>
              <w:rPr>
                <w:ins w:id="14586" w:author="Fegie" w:date="2021-05-05T15:25:00Z"/>
                <w:del w:id="14587" w:author="家榮 張" w:date="2021-05-20T21:21:00Z"/>
              </w:rPr>
              <w:pPrChange w:id="14588" w:author="家榮 張" w:date="2021-05-20T22:59:00Z">
                <w:pPr/>
              </w:pPrChange>
            </w:pPr>
            <w:ins w:id="14589" w:author="Fegie" w:date="2021-05-05T15:28:00Z">
              <w:del w:id="14590" w:author="家榮 張" w:date="2021-05-20T21:21:00Z">
                <w:r w:rsidDel="00606681">
                  <w:rPr>
                    <w:rFonts w:hint="eastAsia"/>
                  </w:rPr>
                  <w:delText>行業別代碼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05D80" w14:textId="23BBD59D" w:rsidR="00D27D38" w:rsidDel="00606681" w:rsidRDefault="00D27D38">
            <w:pPr>
              <w:pStyle w:val="15"/>
              <w:rPr>
                <w:ins w:id="14591" w:author="Fegie" w:date="2021-05-05T15:25:00Z"/>
                <w:del w:id="14592" w:author="家榮 張" w:date="2021-05-20T21:21:00Z"/>
              </w:rPr>
              <w:pPrChange w:id="14593" w:author="家榮 張" w:date="2021-05-20T22:59:00Z">
                <w:pPr/>
              </w:pPrChange>
            </w:pPr>
            <w:ins w:id="14594" w:author="Fegie" w:date="2021-05-05T15:28:00Z">
              <w:del w:id="14595" w:author="家榮 張" w:date="2021-05-20T21:21:00Z">
                <w:r w:rsidDel="00606681">
                  <w:rPr>
                    <w:rFonts w:hint="eastAsia"/>
                  </w:rPr>
                  <w:delText>按鈕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E845" w14:textId="77FEA2ED" w:rsidR="00D27D38" w:rsidDel="00606681" w:rsidRDefault="00D27D38">
            <w:pPr>
              <w:pStyle w:val="15"/>
              <w:rPr>
                <w:ins w:id="14596" w:author="Fegie" w:date="2021-05-05T15:25:00Z"/>
                <w:del w:id="14597" w:author="家榮 張" w:date="2021-05-20T21:21:00Z"/>
              </w:rPr>
              <w:pPrChange w:id="14598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E60B4" w14:textId="7EBD5574" w:rsidR="00D27D38" w:rsidDel="00606681" w:rsidRDefault="00D27D38">
            <w:pPr>
              <w:pStyle w:val="15"/>
              <w:rPr>
                <w:ins w:id="14599" w:author="Fegie" w:date="2021-05-05T15:25:00Z"/>
                <w:del w:id="14600" w:author="家榮 張" w:date="2021-05-20T21:21:00Z"/>
              </w:rPr>
              <w:pPrChange w:id="14601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0B7BB" w14:textId="408450FB" w:rsidR="00D27D38" w:rsidDel="00606681" w:rsidRDefault="00D27D38">
            <w:pPr>
              <w:pStyle w:val="15"/>
              <w:rPr>
                <w:ins w:id="14602" w:author="Fegie" w:date="2021-05-05T15:25:00Z"/>
                <w:del w:id="14603" w:author="家榮 張" w:date="2021-05-20T21:21:00Z"/>
              </w:rPr>
              <w:pPrChange w:id="14604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52859" w14:textId="2F23812E" w:rsidR="00D27D38" w:rsidDel="00606681" w:rsidRDefault="00D27D38">
            <w:pPr>
              <w:pStyle w:val="15"/>
              <w:rPr>
                <w:ins w:id="14605" w:author="Fegie" w:date="2021-05-05T15:25:00Z"/>
                <w:del w:id="14606" w:author="家榮 張" w:date="2021-05-20T21:21:00Z"/>
              </w:rPr>
              <w:pPrChange w:id="14607" w:author="家榮 張" w:date="2021-05-20T22:59:00Z">
                <w:pPr/>
              </w:pPrChange>
            </w:pPr>
          </w:p>
        </w:tc>
        <w:tc>
          <w:tcPr>
            <w:tcW w:w="296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9A6A4" w14:textId="469AF6CB" w:rsidR="00D27D38" w:rsidDel="00606681" w:rsidRDefault="00D27D38">
            <w:pPr>
              <w:pStyle w:val="15"/>
              <w:rPr>
                <w:ins w:id="14608" w:author="Fegie" w:date="2021-05-05T15:25:00Z"/>
                <w:del w:id="14609" w:author="家榮 張" w:date="2021-05-20T21:21:00Z"/>
              </w:rPr>
              <w:pPrChange w:id="14610" w:author="家榮 張" w:date="2021-05-20T22:59:00Z">
                <w:pPr/>
              </w:pPrChange>
            </w:pPr>
            <w:ins w:id="14611" w:author="Fegie" w:date="2021-05-05T15:28:00Z">
              <w:del w:id="14612" w:author="家榮 張" w:date="2021-05-20T21:21:00Z">
                <w:r w:rsidDel="00606681">
                  <w:rPr>
                    <w:rFonts w:hint="eastAsia"/>
                  </w:rPr>
                  <w:delText>連結至【L6062行業別代號資料查詢】，供查詢並帶回「</w:delText>
                </w:r>
              </w:del>
            </w:ins>
            <w:ins w:id="14613" w:author="Fegie" w:date="2021-05-05T15:29:00Z">
              <w:del w:id="14614" w:author="家榮 張" w:date="2021-05-20T21:21:00Z">
                <w:r w:rsidDel="00606681">
                  <w:rPr>
                    <w:rFonts w:hint="eastAsia"/>
                  </w:rPr>
                  <w:delText>行業</w:delText>
                </w:r>
              </w:del>
            </w:ins>
            <w:ins w:id="14615" w:author="Fegie" w:date="2021-05-05T15:28:00Z">
              <w:del w:id="14616" w:author="家榮 張" w:date="2021-05-20T21:21:00Z">
                <w:r w:rsidDel="00606681">
                  <w:rPr>
                    <w:rFonts w:hint="eastAsia"/>
                  </w:rPr>
                  <w:delText>代號」</w:delText>
                </w:r>
              </w:del>
            </w:ins>
          </w:p>
        </w:tc>
      </w:tr>
      <w:tr w:rsidR="00702FE3" w:rsidDel="00606681" w14:paraId="122783FF" w14:textId="47AA1634" w:rsidTr="00AF049C">
        <w:trPr>
          <w:trHeight w:val="291"/>
          <w:jc w:val="center"/>
          <w:ins w:id="14617" w:author="Fegie" w:date="2021-05-02T17:41:00Z"/>
          <w:del w:id="14618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CC2CF" w14:textId="121EB390" w:rsidR="00E52176" w:rsidDel="00606681" w:rsidRDefault="00E52176">
            <w:pPr>
              <w:pStyle w:val="15"/>
              <w:rPr>
                <w:ins w:id="14619" w:author="Fegie" w:date="2021-05-02T17:41:00Z"/>
                <w:del w:id="14620" w:author="家榮 張" w:date="2021-05-20T21:21:00Z"/>
              </w:rPr>
              <w:pPrChange w:id="14621" w:author="家榮 張" w:date="2021-05-20T22:59:00Z">
                <w:pPr/>
              </w:pPrChange>
            </w:pPr>
            <w:ins w:id="14622" w:author="Fegie" w:date="2021-05-02T17:41:00Z">
              <w:del w:id="14623" w:author="家榮 張" w:date="2021-05-20T21:21:00Z">
                <w:r w:rsidDel="00606681">
                  <w:rPr>
                    <w:rFonts w:hint="eastAsia"/>
                  </w:rPr>
                  <w:delText>8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A4C01" w14:textId="009DD3B6" w:rsidR="00E52176" w:rsidDel="00606681" w:rsidRDefault="00E52176">
            <w:pPr>
              <w:pStyle w:val="15"/>
              <w:rPr>
                <w:ins w:id="14624" w:author="Fegie" w:date="2021-05-02T17:41:00Z"/>
                <w:del w:id="14625" w:author="家榮 張" w:date="2021-05-20T21:21:00Z"/>
              </w:rPr>
              <w:pPrChange w:id="14626" w:author="家榮 張" w:date="2021-05-20T22:59:00Z">
                <w:pPr/>
              </w:pPrChange>
            </w:pPr>
            <w:ins w:id="14627" w:author="Fegie" w:date="2021-05-02T19:37:00Z">
              <w:del w:id="14628" w:author="家榮 張" w:date="2021-05-20T21:21:00Z">
                <w:r w:rsidDel="00606681">
                  <w:rPr>
                    <w:rFonts w:hint="eastAsia"/>
                  </w:rPr>
                  <w:delText>國籍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27CCE" w14:textId="54EEFD4A" w:rsidR="00E52176" w:rsidDel="00606681" w:rsidRDefault="00E52176">
            <w:pPr>
              <w:pStyle w:val="15"/>
              <w:rPr>
                <w:ins w:id="14629" w:author="Fegie" w:date="2021-05-02T17:41:00Z"/>
                <w:del w:id="14630" w:author="家榮 張" w:date="2021-05-20T21:21:00Z"/>
              </w:rPr>
              <w:pPrChange w:id="14631" w:author="家榮 張" w:date="2021-05-20T22:59:00Z">
                <w:pPr/>
              </w:pPrChange>
            </w:pPr>
            <w:ins w:id="14632" w:author="Fegie" w:date="2021-05-02T19:38:00Z">
              <w:del w:id="14633" w:author="家榮 張" w:date="2021-05-06T18:42:00Z">
                <w:r w:rsidDel="00237236">
                  <w:rPr>
                    <w:rFonts w:hint="eastAsia"/>
                  </w:rPr>
                  <w:delText>X(02)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ADEC0" w14:textId="6F77D766" w:rsidR="00E52176" w:rsidDel="00606681" w:rsidRDefault="00E52176">
            <w:pPr>
              <w:pStyle w:val="15"/>
              <w:rPr>
                <w:ins w:id="14634" w:author="Fegie" w:date="2021-05-02T17:41:00Z"/>
                <w:del w:id="14635" w:author="家榮 張" w:date="2021-05-20T21:21:00Z"/>
              </w:rPr>
              <w:pPrChange w:id="14636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4597" w14:textId="29F572E0" w:rsidR="00E52176" w:rsidDel="00606681" w:rsidRDefault="00E52176">
            <w:pPr>
              <w:pStyle w:val="15"/>
              <w:rPr>
                <w:ins w:id="14637" w:author="Fegie" w:date="2021-05-02T17:41:00Z"/>
                <w:del w:id="14638" w:author="家榮 張" w:date="2021-05-20T21:21:00Z"/>
              </w:rPr>
              <w:pPrChange w:id="14639" w:author="家榮 張" w:date="2021-05-20T22:59:00Z">
                <w:pPr/>
              </w:pPrChange>
            </w:pPr>
            <w:ins w:id="14640" w:author="Fegie" w:date="2021-05-02T19:37:00Z">
              <w:del w:id="14641" w:author="家榮 張" w:date="2021-05-20T21:21:00Z">
                <w:r w:rsidDel="00606681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  <w:r w:rsidDel="00606681">
                  <w:rPr>
                    <w:rFonts w:cs="細明體"/>
                    <w:spacing w:val="15"/>
                    <w:kern w:val="0"/>
                  </w:rPr>
                  <w:delText>NationalityCode</w:delText>
                </w:r>
                <w:r w:rsidDel="00606681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A8387" w14:textId="0F0E6632" w:rsidR="00E52176" w:rsidDel="00606681" w:rsidRDefault="00E52176">
            <w:pPr>
              <w:pStyle w:val="15"/>
              <w:rPr>
                <w:ins w:id="14642" w:author="Fegie" w:date="2021-05-02T17:41:00Z"/>
                <w:del w:id="14643" w:author="家榮 張" w:date="2021-05-20T21:21:00Z"/>
              </w:rPr>
              <w:pPrChange w:id="14644" w:author="家榮 張" w:date="2021-05-20T22:59:00Z">
                <w:pPr/>
              </w:pPrChange>
            </w:pPr>
            <w:ins w:id="14645" w:author="Fegie" w:date="2021-05-02T19:38:00Z">
              <w:del w:id="14646" w:author="家榮 張" w:date="2021-05-20T21:21:00Z">
                <w:r w:rsidDel="00606681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AB6E" w14:textId="0103A9BC" w:rsidR="00E52176" w:rsidDel="00606681" w:rsidRDefault="00E52176">
            <w:pPr>
              <w:pStyle w:val="15"/>
              <w:rPr>
                <w:ins w:id="14647" w:author="Fegie" w:date="2021-05-02T17:41:00Z"/>
                <w:del w:id="14648" w:author="家榮 張" w:date="2021-05-20T21:21:00Z"/>
              </w:rPr>
              <w:pPrChange w:id="14649" w:author="家榮 張" w:date="2021-05-20T22:59:00Z">
                <w:pPr/>
              </w:pPrChange>
            </w:pPr>
            <w:ins w:id="14650" w:author="Fegie" w:date="2021-05-02T19:38:00Z">
              <w:del w:id="14651" w:author="家榮 張" w:date="2021-05-20T21:21:00Z">
                <w:r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3390" w14:textId="35CCD62B" w:rsidR="00E52176" w:rsidDel="00606681" w:rsidRDefault="00E52176">
            <w:pPr>
              <w:pStyle w:val="15"/>
              <w:rPr>
                <w:ins w:id="14652" w:author="Fegie" w:date="2021-05-02T19:30:00Z"/>
                <w:del w:id="14653" w:author="家榮 張" w:date="2021-05-20T21:21:00Z"/>
              </w:rPr>
              <w:pPrChange w:id="14654" w:author="家榮 張" w:date="2021-05-20T22:59:00Z">
                <w:pPr/>
              </w:pPrChange>
            </w:pPr>
            <w:ins w:id="14655" w:author="Fegie" w:date="2021-05-02T19:30:00Z">
              <w:del w:id="14656" w:author="家榮 張" w:date="2021-05-20T21:21:00Z">
                <w:r w:rsidDel="00606681">
                  <w:rPr>
                    <w:rFonts w:hint="eastAsia"/>
                  </w:rPr>
                  <w:delText>1.「新增」時必須輸入</w:delText>
                </w:r>
              </w:del>
            </w:ins>
          </w:p>
          <w:p w14:paraId="6F038FAE" w14:textId="67DA1A08" w:rsidR="00E52176" w:rsidDel="00606681" w:rsidRDefault="00E52176">
            <w:pPr>
              <w:pStyle w:val="15"/>
              <w:rPr>
                <w:ins w:id="14657" w:author="Fegie" w:date="2021-05-02T20:10:00Z"/>
                <w:del w:id="14658" w:author="家榮 張" w:date="2021-05-20T21:21:00Z"/>
              </w:rPr>
              <w:pPrChange w:id="14659" w:author="家榮 張" w:date="2021-05-20T22:59:00Z">
                <w:pPr/>
              </w:pPrChange>
            </w:pPr>
            <w:ins w:id="14660" w:author="Fegie" w:date="2021-05-02T19:30:00Z">
              <w:del w:id="14661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6AE945CC" w14:textId="41E34A67" w:rsidR="00C811A4" w:rsidDel="00606681" w:rsidRDefault="00C811A4">
            <w:pPr>
              <w:pStyle w:val="15"/>
              <w:rPr>
                <w:ins w:id="14662" w:author="Fegie" w:date="2021-05-02T17:41:00Z"/>
                <w:del w:id="14663" w:author="家榮 張" w:date="2021-05-20T21:21:00Z"/>
              </w:rPr>
              <w:pPrChange w:id="14664" w:author="家榮 張" w:date="2021-05-20T22:59:00Z">
                <w:pPr/>
              </w:pPrChange>
            </w:pPr>
            <w:ins w:id="14665" w:author="Fegie" w:date="2021-05-02T20:10:00Z">
              <w:del w:id="14666" w:author="家榮 張" w:date="2021-05-20T21:21:00Z">
                <w:r w:rsidDel="00606681">
                  <w:delText>3.CustMain.</w:delText>
                </w:r>
              </w:del>
            </w:ins>
            <w:ins w:id="14667" w:author="Fegie" w:date="2021-05-02T20:14:00Z">
              <w:del w:id="14668" w:author="家榮 張" w:date="2021-05-20T21:21:00Z">
                <w:r w:rsidR="00702FE3" w:rsidDel="00606681">
                  <w:delText>Nation</w:delText>
                </w:r>
                <w:r w:rsidR="00702FE3" w:rsidDel="00606681">
                  <w:rPr>
                    <w:rFonts w:hint="eastAsia"/>
                  </w:rPr>
                  <w:delText>a</w:delText>
                </w:r>
                <w:r w:rsidR="00702FE3" w:rsidDel="00606681">
                  <w:delText>lityCod</w:delText>
                </w:r>
              </w:del>
            </w:ins>
            <w:ins w:id="14669" w:author="Fegie" w:date="2021-05-02T20:15:00Z">
              <w:del w:id="14670" w:author="家榮 張" w:date="2021-05-20T21:21:00Z">
                <w:r w:rsidR="00702FE3" w:rsidDel="00606681">
                  <w:delText>e</w:delText>
                </w:r>
              </w:del>
            </w:ins>
          </w:p>
        </w:tc>
      </w:tr>
      <w:tr w:rsidR="00702FE3" w:rsidDel="00606681" w14:paraId="691E777A" w14:textId="4B9B14B0" w:rsidTr="00AF049C">
        <w:trPr>
          <w:trHeight w:val="291"/>
          <w:jc w:val="center"/>
          <w:ins w:id="14671" w:author="Fegie" w:date="2021-05-02T17:41:00Z"/>
          <w:del w:id="14672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F7BDF" w14:textId="4154026B" w:rsidR="00E52176" w:rsidDel="00606681" w:rsidRDefault="00E52176">
            <w:pPr>
              <w:pStyle w:val="15"/>
              <w:rPr>
                <w:ins w:id="14673" w:author="Fegie" w:date="2021-05-02T17:41:00Z"/>
                <w:del w:id="14674" w:author="家榮 張" w:date="2021-05-20T21:21:00Z"/>
              </w:rPr>
              <w:pPrChange w:id="14675" w:author="家榮 張" w:date="2021-05-20T22:59:00Z">
                <w:pPr/>
              </w:pPrChange>
            </w:pPr>
            <w:ins w:id="14676" w:author="Fegie" w:date="2021-05-02T17:41:00Z">
              <w:del w:id="14677" w:author="家榮 張" w:date="2021-05-20T21:21:00Z">
                <w:r w:rsidDel="00606681">
                  <w:rPr>
                    <w:rFonts w:hint="eastAsia"/>
                  </w:rPr>
                  <w:delText>9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D043" w14:textId="6619F649" w:rsidR="00E52176" w:rsidDel="00606681" w:rsidRDefault="009E35DB">
            <w:pPr>
              <w:pStyle w:val="15"/>
              <w:rPr>
                <w:ins w:id="14678" w:author="Fegie" w:date="2021-05-02T17:41:00Z"/>
                <w:del w:id="14679" w:author="家榮 張" w:date="2021-05-20T21:21:00Z"/>
              </w:rPr>
              <w:pPrChange w:id="14680" w:author="家榮 張" w:date="2021-05-20T22:59:00Z">
                <w:pPr/>
              </w:pPrChange>
            </w:pPr>
            <w:ins w:id="14681" w:author="Fegie" w:date="2021-05-02T19:40:00Z">
              <w:del w:id="14682" w:author="家榮 張" w:date="2021-05-20T21:21:00Z">
                <w:r w:rsidDel="00606681">
                  <w:rPr>
                    <w:rFonts w:hint="eastAsia"/>
                  </w:rPr>
                  <w:delText>配偶身份證字號</w:delText>
                </w:r>
              </w:del>
            </w:ins>
            <w:ins w:id="14683" w:author="Fegie" w:date="2021-05-02T19:38:00Z">
              <w:del w:id="14684" w:author="家榮 張" w:date="2021-05-20T21:21:00Z">
                <w:r w:rsidR="00E52176" w:rsidDel="00606681">
                  <w:delText xml:space="preserve"> 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5614D" w14:textId="5E896BBE" w:rsidR="00E52176" w:rsidDel="00606681" w:rsidRDefault="009E35DB">
            <w:pPr>
              <w:pStyle w:val="15"/>
              <w:rPr>
                <w:ins w:id="14685" w:author="Fegie" w:date="2021-05-02T17:41:00Z"/>
                <w:del w:id="14686" w:author="家榮 張" w:date="2021-05-20T21:21:00Z"/>
              </w:rPr>
              <w:pPrChange w:id="14687" w:author="家榮 張" w:date="2021-05-20T22:59:00Z">
                <w:pPr/>
              </w:pPrChange>
            </w:pPr>
            <w:ins w:id="14688" w:author="Fegie" w:date="2021-05-02T19:40:00Z">
              <w:del w:id="14689" w:author="家榮 張" w:date="2021-05-06T18:42:00Z">
                <w:r w:rsidDel="00237236">
                  <w:rPr>
                    <w:rFonts w:hint="eastAsia"/>
                  </w:rPr>
                  <w:delText>X(10)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27AFA" w14:textId="58F73250" w:rsidR="00E52176" w:rsidDel="00606681" w:rsidRDefault="00E52176">
            <w:pPr>
              <w:pStyle w:val="15"/>
              <w:rPr>
                <w:ins w:id="14690" w:author="Fegie" w:date="2021-05-02T17:41:00Z"/>
                <w:del w:id="14691" w:author="家榮 張" w:date="2021-05-20T21:21:00Z"/>
              </w:rPr>
              <w:pPrChange w:id="14692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47E8B" w14:textId="1E51FC2F" w:rsidR="00E52176" w:rsidDel="00606681" w:rsidRDefault="00E52176">
            <w:pPr>
              <w:pStyle w:val="15"/>
              <w:rPr>
                <w:ins w:id="14693" w:author="Fegie" w:date="2021-05-02T17:41:00Z"/>
                <w:del w:id="14694" w:author="家榮 張" w:date="2021-05-20T21:21:00Z"/>
              </w:rPr>
              <w:pPrChange w:id="14695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77D68" w14:textId="4A4457BD" w:rsidR="00E52176" w:rsidDel="00606681" w:rsidRDefault="00E52176">
            <w:pPr>
              <w:pStyle w:val="15"/>
              <w:rPr>
                <w:ins w:id="14696" w:author="Fegie" w:date="2021-05-02T17:41:00Z"/>
                <w:del w:id="14697" w:author="家榮 張" w:date="2021-05-20T21:21:00Z"/>
              </w:rPr>
              <w:pPrChange w:id="14698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A943" w14:textId="4118FB56" w:rsidR="00E52176" w:rsidDel="00606681" w:rsidRDefault="009E35DB">
            <w:pPr>
              <w:pStyle w:val="15"/>
              <w:rPr>
                <w:ins w:id="14699" w:author="Fegie" w:date="2021-05-02T17:41:00Z"/>
                <w:del w:id="14700" w:author="家榮 張" w:date="2021-05-20T21:21:00Z"/>
              </w:rPr>
              <w:pPrChange w:id="14701" w:author="家榮 張" w:date="2021-05-20T22:59:00Z">
                <w:pPr/>
              </w:pPrChange>
            </w:pPr>
            <w:ins w:id="14702" w:author="Fegie" w:date="2021-05-02T19:40:00Z">
              <w:del w:id="14703" w:author="家榮 張" w:date="2021-05-20T21:21:00Z">
                <w:r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CB51" w14:textId="69191A54" w:rsidR="00E52176" w:rsidDel="00606681" w:rsidRDefault="00E52176">
            <w:pPr>
              <w:pStyle w:val="15"/>
              <w:rPr>
                <w:ins w:id="14704" w:author="Fegie" w:date="2021-05-02T19:30:00Z"/>
                <w:del w:id="14705" w:author="家榮 張" w:date="2021-05-20T21:21:00Z"/>
              </w:rPr>
              <w:pPrChange w:id="14706" w:author="家榮 張" w:date="2021-05-20T22:59:00Z">
                <w:pPr/>
              </w:pPrChange>
            </w:pPr>
            <w:ins w:id="14707" w:author="Fegie" w:date="2021-05-02T19:30:00Z">
              <w:del w:id="14708" w:author="家榮 張" w:date="2021-05-20T21:21:00Z">
                <w:r w:rsidDel="00606681">
                  <w:rPr>
                    <w:rFonts w:hint="eastAsia"/>
                  </w:rPr>
                  <w:delText>1.「新增」時</w:delText>
                </w:r>
              </w:del>
            </w:ins>
            <w:ins w:id="14709" w:author="Fegie" w:date="2021-05-02T19:40:00Z">
              <w:del w:id="14710" w:author="家榮 張" w:date="2021-05-20T21:21:00Z">
                <w:r w:rsidR="009E35DB" w:rsidDel="00606681">
                  <w:rPr>
                    <w:rFonts w:hint="eastAsia"/>
                  </w:rPr>
                  <w:delText>可以</w:delText>
                </w:r>
              </w:del>
            </w:ins>
            <w:ins w:id="14711" w:author="Fegie" w:date="2021-05-02T19:30:00Z">
              <w:del w:id="14712" w:author="家榮 張" w:date="2021-05-20T21:21:00Z">
                <w:r w:rsidDel="00606681">
                  <w:rPr>
                    <w:rFonts w:hint="eastAsia"/>
                  </w:rPr>
                  <w:delText>輸入</w:delText>
                </w:r>
              </w:del>
            </w:ins>
          </w:p>
          <w:p w14:paraId="012B09C9" w14:textId="6FD529A8" w:rsidR="00E52176" w:rsidDel="00606681" w:rsidRDefault="00E52176">
            <w:pPr>
              <w:pStyle w:val="15"/>
              <w:rPr>
                <w:ins w:id="14713" w:author="Fegie" w:date="2021-05-02T20:10:00Z"/>
                <w:del w:id="14714" w:author="家榮 張" w:date="2021-05-20T21:21:00Z"/>
              </w:rPr>
              <w:pPrChange w:id="14715" w:author="家榮 張" w:date="2021-05-20T22:59:00Z">
                <w:pPr/>
              </w:pPrChange>
            </w:pPr>
            <w:ins w:id="14716" w:author="Fegie" w:date="2021-05-02T19:30:00Z">
              <w:del w:id="14717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65B8443B" w14:textId="5E38FEFD" w:rsidR="00C811A4" w:rsidDel="00606681" w:rsidRDefault="00C811A4">
            <w:pPr>
              <w:pStyle w:val="15"/>
              <w:rPr>
                <w:ins w:id="14718" w:author="Fegie" w:date="2021-05-02T17:41:00Z"/>
                <w:del w:id="14719" w:author="家榮 張" w:date="2021-05-20T21:21:00Z"/>
              </w:rPr>
              <w:pPrChange w:id="14720" w:author="家榮 張" w:date="2021-05-20T22:59:00Z">
                <w:pPr/>
              </w:pPrChange>
            </w:pPr>
            <w:ins w:id="14721" w:author="Fegie" w:date="2021-05-02T20:10:00Z">
              <w:del w:id="14722" w:author="家榮 張" w:date="2021-05-20T21:21:00Z">
                <w:r w:rsidDel="00606681">
                  <w:delText>3.CustMain.</w:delText>
                </w:r>
              </w:del>
            </w:ins>
            <w:ins w:id="14723" w:author="Fegie" w:date="2021-05-02T20:15:00Z">
              <w:del w:id="14724" w:author="家榮 張" w:date="2021-05-20T21:21:00Z">
                <w:r w:rsidR="00702FE3" w:rsidDel="00606681">
                  <w:delText>SpouseId</w:delText>
                </w:r>
              </w:del>
            </w:ins>
          </w:p>
        </w:tc>
      </w:tr>
      <w:tr w:rsidR="00702FE3" w:rsidDel="00606681" w14:paraId="41C4BFD4" w14:textId="66FB1D94" w:rsidTr="00AF049C">
        <w:trPr>
          <w:trHeight w:val="291"/>
          <w:jc w:val="center"/>
          <w:ins w:id="14725" w:author="Fegie" w:date="2021-05-02T17:41:00Z"/>
          <w:del w:id="14726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A80AD" w14:textId="132A58AA" w:rsidR="00E52176" w:rsidDel="00606681" w:rsidRDefault="00E52176">
            <w:pPr>
              <w:pStyle w:val="15"/>
              <w:rPr>
                <w:ins w:id="14727" w:author="Fegie" w:date="2021-05-02T17:41:00Z"/>
                <w:del w:id="14728" w:author="家榮 張" w:date="2021-05-20T21:21:00Z"/>
              </w:rPr>
              <w:pPrChange w:id="14729" w:author="家榮 張" w:date="2021-05-20T22:59:00Z">
                <w:pPr/>
              </w:pPrChange>
            </w:pPr>
            <w:ins w:id="14730" w:author="Fegie" w:date="2021-05-02T17:41:00Z">
              <w:del w:id="14731" w:author="家榮 張" w:date="2021-05-20T21:21:00Z">
                <w:r w:rsidDel="00606681">
                  <w:rPr>
                    <w:rFonts w:hint="eastAsia"/>
                  </w:rPr>
                  <w:delText>10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74244" w14:textId="1A8E5853" w:rsidR="00E52176" w:rsidDel="00606681" w:rsidRDefault="009E35DB">
            <w:pPr>
              <w:pStyle w:val="15"/>
              <w:rPr>
                <w:ins w:id="14732" w:author="Fegie" w:date="2021-05-02T17:41:00Z"/>
                <w:del w:id="14733" w:author="家榮 張" w:date="2021-05-20T21:21:00Z"/>
              </w:rPr>
              <w:pPrChange w:id="14734" w:author="家榮 張" w:date="2021-05-20T22:59:00Z">
                <w:pPr/>
              </w:pPrChange>
            </w:pPr>
            <w:ins w:id="14735" w:author="Fegie" w:date="2021-05-02T19:41:00Z">
              <w:del w:id="14736" w:author="家榮 張" w:date="2021-05-20T21:21:00Z">
                <w:r w:rsidDel="00606681">
                  <w:rPr>
                    <w:rFonts w:hint="eastAsia"/>
                  </w:rPr>
                  <w:delText>配偶姓名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073E" w14:textId="4878928C" w:rsidR="00E52176" w:rsidDel="00606681" w:rsidRDefault="009E35DB">
            <w:pPr>
              <w:pStyle w:val="15"/>
              <w:rPr>
                <w:ins w:id="14737" w:author="Fegie" w:date="2021-05-02T17:41:00Z"/>
                <w:del w:id="14738" w:author="家榮 張" w:date="2021-05-20T21:21:00Z"/>
              </w:rPr>
              <w:pPrChange w:id="14739" w:author="家榮 張" w:date="2021-05-20T22:59:00Z">
                <w:pPr/>
              </w:pPrChange>
            </w:pPr>
            <w:ins w:id="14740" w:author="Fegie" w:date="2021-05-02T19:41:00Z">
              <w:del w:id="14741" w:author="家榮 張" w:date="2021-05-06T18:42:00Z">
                <w:r w:rsidDel="00237236">
                  <w:rPr>
                    <w:rFonts w:hint="eastAsia"/>
                  </w:rPr>
                  <w:delText>X(100)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09583" w14:textId="549AD8EE" w:rsidR="00E52176" w:rsidDel="00606681" w:rsidRDefault="00E52176">
            <w:pPr>
              <w:pStyle w:val="15"/>
              <w:rPr>
                <w:ins w:id="14742" w:author="Fegie" w:date="2021-05-02T17:41:00Z"/>
                <w:del w:id="14743" w:author="家榮 張" w:date="2021-05-20T21:21:00Z"/>
              </w:rPr>
              <w:pPrChange w:id="14744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4A113" w14:textId="5380F4A8" w:rsidR="00E52176" w:rsidDel="00606681" w:rsidRDefault="00E52176">
            <w:pPr>
              <w:pStyle w:val="15"/>
              <w:rPr>
                <w:ins w:id="14745" w:author="Fegie" w:date="2021-05-02T17:41:00Z"/>
                <w:del w:id="14746" w:author="家榮 張" w:date="2021-05-20T21:21:00Z"/>
              </w:rPr>
              <w:pPrChange w:id="14747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4319D" w14:textId="1536B4D7" w:rsidR="00E52176" w:rsidDel="00606681" w:rsidRDefault="00E52176">
            <w:pPr>
              <w:pStyle w:val="15"/>
              <w:rPr>
                <w:ins w:id="14748" w:author="Fegie" w:date="2021-05-02T17:41:00Z"/>
                <w:del w:id="14749" w:author="家榮 張" w:date="2021-05-20T21:21:00Z"/>
              </w:rPr>
              <w:pPrChange w:id="14750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03A76" w14:textId="7BDD5C6B" w:rsidR="00E52176" w:rsidDel="00606681" w:rsidRDefault="009E35DB">
            <w:pPr>
              <w:pStyle w:val="15"/>
              <w:rPr>
                <w:ins w:id="14751" w:author="Fegie" w:date="2021-05-02T17:41:00Z"/>
                <w:del w:id="14752" w:author="家榮 張" w:date="2021-05-20T21:21:00Z"/>
              </w:rPr>
              <w:pPrChange w:id="14753" w:author="家榮 張" w:date="2021-05-20T22:59:00Z">
                <w:pPr/>
              </w:pPrChange>
            </w:pPr>
            <w:ins w:id="14754" w:author="Fegie" w:date="2021-05-02T19:41:00Z">
              <w:del w:id="14755" w:author="家榮 張" w:date="2021-05-20T21:21:00Z">
                <w:r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9C9E" w14:textId="1AA0424E" w:rsidR="00E52176" w:rsidDel="00606681" w:rsidRDefault="00E52176">
            <w:pPr>
              <w:pStyle w:val="15"/>
              <w:rPr>
                <w:ins w:id="14756" w:author="Fegie" w:date="2021-05-02T19:30:00Z"/>
                <w:del w:id="14757" w:author="家榮 張" w:date="2021-05-20T21:21:00Z"/>
              </w:rPr>
              <w:pPrChange w:id="14758" w:author="家榮 張" w:date="2021-05-20T22:59:00Z">
                <w:pPr/>
              </w:pPrChange>
            </w:pPr>
            <w:ins w:id="14759" w:author="Fegie" w:date="2021-05-02T19:30:00Z">
              <w:del w:id="14760" w:author="家榮 張" w:date="2021-05-20T21:21:00Z">
                <w:r w:rsidDel="00606681">
                  <w:rPr>
                    <w:rFonts w:hint="eastAsia"/>
                  </w:rPr>
                  <w:delText>1.「新增」時</w:delText>
                </w:r>
              </w:del>
            </w:ins>
            <w:ins w:id="14761" w:author="Fegie" w:date="2021-05-02T19:42:00Z">
              <w:del w:id="14762" w:author="家榮 張" w:date="2021-05-20T21:21:00Z">
                <w:r w:rsidR="009E35DB" w:rsidDel="00606681">
                  <w:rPr>
                    <w:rFonts w:hint="eastAsia"/>
                  </w:rPr>
                  <w:delText>可以</w:delText>
                </w:r>
              </w:del>
            </w:ins>
            <w:ins w:id="14763" w:author="Fegie" w:date="2021-05-02T19:30:00Z">
              <w:del w:id="14764" w:author="家榮 張" w:date="2021-05-20T21:21:00Z">
                <w:r w:rsidDel="00606681">
                  <w:rPr>
                    <w:rFonts w:hint="eastAsia"/>
                  </w:rPr>
                  <w:delText>輸入</w:delText>
                </w:r>
              </w:del>
            </w:ins>
          </w:p>
          <w:p w14:paraId="4FD86F42" w14:textId="08F0A807" w:rsidR="00E52176" w:rsidDel="00606681" w:rsidRDefault="00E52176">
            <w:pPr>
              <w:pStyle w:val="15"/>
              <w:rPr>
                <w:ins w:id="14765" w:author="Fegie" w:date="2021-05-02T20:11:00Z"/>
                <w:del w:id="14766" w:author="家榮 張" w:date="2021-05-20T21:21:00Z"/>
              </w:rPr>
              <w:pPrChange w:id="14767" w:author="家榮 張" w:date="2021-05-20T22:59:00Z">
                <w:pPr/>
              </w:pPrChange>
            </w:pPr>
            <w:ins w:id="14768" w:author="Fegie" w:date="2021-05-02T19:30:00Z">
              <w:del w:id="14769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5D9BEC4A" w14:textId="36BC0AE7" w:rsidR="00C811A4" w:rsidDel="00606681" w:rsidRDefault="00C811A4">
            <w:pPr>
              <w:pStyle w:val="15"/>
              <w:rPr>
                <w:ins w:id="14770" w:author="Fegie" w:date="2021-05-02T17:41:00Z"/>
                <w:del w:id="14771" w:author="家榮 張" w:date="2021-05-20T21:21:00Z"/>
              </w:rPr>
              <w:pPrChange w:id="14772" w:author="家榮 張" w:date="2021-05-20T22:59:00Z">
                <w:pPr/>
              </w:pPrChange>
            </w:pPr>
            <w:ins w:id="14773" w:author="Fegie" w:date="2021-05-02T20:11:00Z">
              <w:del w:id="14774" w:author="家榮 張" w:date="2021-05-20T21:21:00Z">
                <w:r w:rsidDel="00606681">
                  <w:delText>3.CustMain.</w:delText>
                </w:r>
              </w:del>
            </w:ins>
            <w:ins w:id="14775" w:author="Fegie" w:date="2021-05-02T20:15:00Z">
              <w:del w:id="14776" w:author="家榮 張" w:date="2021-05-20T21:21:00Z">
                <w:r w:rsidR="00702FE3" w:rsidDel="00606681">
                  <w:delText>SpouseName</w:delText>
                </w:r>
              </w:del>
            </w:ins>
          </w:p>
        </w:tc>
      </w:tr>
      <w:tr w:rsidR="00702FE3" w:rsidDel="00606681" w14:paraId="695921A8" w14:textId="1BB25361" w:rsidTr="00AF049C">
        <w:trPr>
          <w:trHeight w:val="291"/>
          <w:jc w:val="center"/>
          <w:ins w:id="14777" w:author="Fegie" w:date="2021-05-02T17:41:00Z"/>
          <w:del w:id="14778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005E7" w14:textId="0CC5189F" w:rsidR="00E52176" w:rsidDel="00606681" w:rsidRDefault="00E52176">
            <w:pPr>
              <w:pStyle w:val="15"/>
              <w:rPr>
                <w:ins w:id="14779" w:author="Fegie" w:date="2021-05-02T17:41:00Z"/>
                <w:del w:id="14780" w:author="家榮 張" w:date="2021-05-20T21:21:00Z"/>
              </w:rPr>
              <w:pPrChange w:id="14781" w:author="家榮 張" w:date="2021-05-20T22:59:00Z">
                <w:pPr/>
              </w:pPrChange>
            </w:pPr>
            <w:ins w:id="14782" w:author="Fegie" w:date="2021-05-02T17:41:00Z">
              <w:del w:id="14783" w:author="家榮 張" w:date="2021-05-20T21:21:00Z">
                <w:r w:rsidDel="00606681">
                  <w:rPr>
                    <w:rFonts w:hint="eastAsia"/>
                  </w:rPr>
                  <w:delText>11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F393E" w14:textId="3E328274" w:rsidR="00E52176" w:rsidDel="00606681" w:rsidRDefault="009E35DB">
            <w:pPr>
              <w:pStyle w:val="15"/>
              <w:rPr>
                <w:ins w:id="14784" w:author="Fegie" w:date="2021-05-02T17:41:00Z"/>
                <w:del w:id="14785" w:author="家榮 張" w:date="2021-05-20T21:21:00Z"/>
              </w:rPr>
              <w:pPrChange w:id="14786" w:author="家榮 張" w:date="2021-05-20T22:59:00Z">
                <w:pPr/>
              </w:pPrChange>
            </w:pPr>
            <w:ins w:id="14787" w:author="Fegie" w:date="2021-05-02T19:43:00Z">
              <w:del w:id="14788" w:author="家榮 張" w:date="2021-05-20T21:21:00Z">
                <w:r w:rsidDel="00606681">
                  <w:rPr>
                    <w:rFonts w:hint="eastAsia"/>
                  </w:rPr>
                  <w:delText>戶籍-郵遞區號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06EC" w14:textId="1174DA22" w:rsidR="00E52176" w:rsidDel="00606681" w:rsidRDefault="009E35DB">
            <w:pPr>
              <w:pStyle w:val="15"/>
              <w:rPr>
                <w:ins w:id="14789" w:author="Fegie" w:date="2021-05-02T17:41:00Z"/>
                <w:del w:id="14790" w:author="家榮 張" w:date="2021-05-20T21:21:00Z"/>
              </w:rPr>
              <w:pPrChange w:id="14791" w:author="家榮 張" w:date="2021-05-20T22:59:00Z">
                <w:pPr/>
              </w:pPrChange>
            </w:pPr>
            <w:ins w:id="14792" w:author="Fegie" w:date="2021-05-02T19:43:00Z">
              <w:del w:id="14793" w:author="家榮 張" w:date="2021-05-06T18:42:00Z">
                <w:r w:rsidDel="00237236">
                  <w:rPr>
                    <w:rFonts w:hint="eastAsia"/>
                  </w:rPr>
                  <w:delText>X(03)+X(03)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47E7" w14:textId="4AE0FB94" w:rsidR="00E52176" w:rsidDel="00606681" w:rsidRDefault="00E52176">
            <w:pPr>
              <w:pStyle w:val="15"/>
              <w:rPr>
                <w:ins w:id="14794" w:author="Fegie" w:date="2021-05-02T17:41:00Z"/>
                <w:del w:id="14795" w:author="家榮 張" w:date="2021-05-20T21:21:00Z"/>
              </w:rPr>
              <w:pPrChange w:id="14796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53D4A" w14:textId="34204391" w:rsidR="00E52176" w:rsidDel="00606681" w:rsidRDefault="00E52176">
            <w:pPr>
              <w:pStyle w:val="15"/>
              <w:rPr>
                <w:ins w:id="14797" w:author="Fegie" w:date="2021-05-02T17:41:00Z"/>
                <w:del w:id="14798" w:author="家榮 張" w:date="2021-05-20T21:21:00Z"/>
              </w:rPr>
              <w:pPrChange w:id="14799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0798" w14:textId="55AA6AA8" w:rsidR="00E52176" w:rsidDel="00606681" w:rsidRDefault="009E35DB">
            <w:pPr>
              <w:pStyle w:val="15"/>
              <w:rPr>
                <w:ins w:id="14800" w:author="Fegie" w:date="2021-05-02T17:41:00Z"/>
                <w:del w:id="14801" w:author="家榮 張" w:date="2021-05-20T21:21:00Z"/>
              </w:rPr>
              <w:pPrChange w:id="14802" w:author="家榮 張" w:date="2021-05-20T22:59:00Z">
                <w:pPr/>
              </w:pPrChange>
            </w:pPr>
            <w:ins w:id="14803" w:author="Fegie" w:date="2021-05-02T19:44:00Z">
              <w:del w:id="14804" w:author="家榮 張" w:date="2021-05-20T21:21:00Z">
                <w:r w:rsidDel="00606681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FF2D" w14:textId="482ACB14" w:rsidR="00E52176" w:rsidDel="00606681" w:rsidRDefault="009E35DB">
            <w:pPr>
              <w:pStyle w:val="15"/>
              <w:rPr>
                <w:ins w:id="14805" w:author="Fegie" w:date="2021-05-02T17:41:00Z"/>
                <w:del w:id="14806" w:author="家榮 張" w:date="2021-05-20T21:21:00Z"/>
              </w:rPr>
              <w:pPrChange w:id="14807" w:author="家榮 張" w:date="2021-05-20T22:59:00Z">
                <w:pPr/>
              </w:pPrChange>
            </w:pPr>
            <w:ins w:id="14808" w:author="Fegie" w:date="2021-05-02T19:44:00Z">
              <w:del w:id="14809" w:author="家榮 張" w:date="2021-05-20T21:21:00Z">
                <w:r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836D3" w14:textId="6B8658D1" w:rsidR="00E52176" w:rsidDel="00606681" w:rsidRDefault="00E52176">
            <w:pPr>
              <w:pStyle w:val="15"/>
              <w:rPr>
                <w:ins w:id="14810" w:author="Fegie" w:date="2021-05-02T19:30:00Z"/>
                <w:del w:id="14811" w:author="家榮 張" w:date="2021-05-20T21:21:00Z"/>
              </w:rPr>
              <w:pPrChange w:id="14812" w:author="家榮 張" w:date="2021-05-20T22:59:00Z">
                <w:pPr/>
              </w:pPrChange>
            </w:pPr>
            <w:ins w:id="14813" w:author="Fegie" w:date="2021-05-02T19:30:00Z">
              <w:del w:id="14814" w:author="家榮 張" w:date="2021-05-20T21:21:00Z">
                <w:r w:rsidDel="00606681">
                  <w:rPr>
                    <w:rFonts w:hint="eastAsia"/>
                  </w:rPr>
                  <w:delText>1.「新增」時必須輸入</w:delText>
                </w:r>
              </w:del>
            </w:ins>
          </w:p>
          <w:p w14:paraId="0AE93CEE" w14:textId="76B3413B" w:rsidR="00E52176" w:rsidDel="00606681" w:rsidRDefault="00E52176">
            <w:pPr>
              <w:pStyle w:val="15"/>
              <w:rPr>
                <w:ins w:id="14815" w:author="Fegie" w:date="2021-05-02T20:11:00Z"/>
                <w:del w:id="14816" w:author="家榮 張" w:date="2021-05-20T21:21:00Z"/>
              </w:rPr>
              <w:pPrChange w:id="14817" w:author="家榮 張" w:date="2021-05-20T22:59:00Z">
                <w:pPr/>
              </w:pPrChange>
            </w:pPr>
            <w:ins w:id="14818" w:author="Fegie" w:date="2021-05-02T19:30:00Z">
              <w:del w:id="14819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2B075B9C" w14:textId="3F890A5A" w:rsidR="00C811A4" w:rsidDel="00606681" w:rsidRDefault="00C811A4">
            <w:pPr>
              <w:pStyle w:val="15"/>
              <w:rPr>
                <w:ins w:id="14820" w:author="Fegie" w:date="2021-05-02T20:16:00Z"/>
                <w:del w:id="14821" w:author="家榮 張" w:date="2021-05-20T21:21:00Z"/>
              </w:rPr>
              <w:pPrChange w:id="14822" w:author="家榮 張" w:date="2021-05-20T22:59:00Z">
                <w:pPr/>
              </w:pPrChange>
            </w:pPr>
            <w:ins w:id="14823" w:author="Fegie" w:date="2021-05-02T20:11:00Z">
              <w:del w:id="14824" w:author="家榮 張" w:date="2021-05-20T21:21:00Z">
                <w:r w:rsidDel="00606681">
                  <w:delText>3.CustMain.</w:delText>
                </w:r>
              </w:del>
            </w:ins>
            <w:ins w:id="14825" w:author="Fegie" w:date="2021-05-02T20:15:00Z">
              <w:del w:id="14826" w:author="家榮 張" w:date="2021-05-20T21:21:00Z">
                <w:r w:rsidR="00702FE3" w:rsidDel="00606681">
                  <w:rPr>
                    <w:rFonts w:hint="eastAsia"/>
                  </w:rPr>
                  <w:delText>R</w:delText>
                </w:r>
                <w:r w:rsidR="00702FE3" w:rsidDel="00606681">
                  <w:delText>egZip3</w:delText>
                </w:r>
              </w:del>
            </w:ins>
          </w:p>
          <w:p w14:paraId="5A542696" w14:textId="7DBB7632" w:rsidR="00702FE3" w:rsidDel="00606681" w:rsidRDefault="00702FE3">
            <w:pPr>
              <w:pStyle w:val="15"/>
              <w:rPr>
                <w:ins w:id="14827" w:author="Fegie" w:date="2021-05-02T17:41:00Z"/>
                <w:del w:id="14828" w:author="家榮 張" w:date="2021-05-20T21:21:00Z"/>
              </w:rPr>
              <w:pPrChange w:id="14829" w:author="家榮 張" w:date="2021-05-20T22:59:00Z">
                <w:pPr/>
              </w:pPrChange>
            </w:pPr>
            <w:ins w:id="14830" w:author="Fegie" w:date="2021-05-02T20:16:00Z">
              <w:del w:id="14831" w:author="家榮 張" w:date="2021-05-20T21:21:00Z">
                <w:r w:rsidDel="00606681">
                  <w:rPr>
                    <w:rFonts w:hint="eastAsia"/>
                  </w:rPr>
                  <w:delText>4</w:delText>
                </w:r>
                <w:r w:rsidDel="00606681">
                  <w:delText>.</w:delText>
                </w:r>
                <w:r w:rsidDel="00606681">
                  <w:rPr>
                    <w:rFonts w:hint="eastAsia"/>
                  </w:rPr>
                  <w:delText>CustMain.</w:delText>
                </w:r>
                <w:r w:rsidDel="00606681">
                  <w:delText>RegZip2</w:delText>
                </w:r>
              </w:del>
            </w:ins>
          </w:p>
        </w:tc>
      </w:tr>
      <w:tr w:rsidR="00702FE3" w:rsidDel="00606681" w14:paraId="3E13ACC8" w14:textId="1280D8F2" w:rsidTr="00AF049C">
        <w:trPr>
          <w:trHeight w:val="291"/>
          <w:jc w:val="center"/>
          <w:ins w:id="14832" w:author="Fegie" w:date="2021-05-02T17:41:00Z"/>
          <w:del w:id="14833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D09B8" w14:textId="5233B5AB" w:rsidR="00E52176" w:rsidDel="00606681" w:rsidRDefault="00E52176">
            <w:pPr>
              <w:pStyle w:val="15"/>
              <w:rPr>
                <w:ins w:id="14834" w:author="Fegie" w:date="2021-05-02T17:41:00Z"/>
                <w:del w:id="14835" w:author="家榮 張" w:date="2021-05-20T21:21:00Z"/>
              </w:rPr>
              <w:pPrChange w:id="14836" w:author="家榮 張" w:date="2021-05-20T22:59:00Z">
                <w:pPr/>
              </w:pPrChange>
            </w:pPr>
            <w:ins w:id="14837" w:author="Fegie" w:date="2021-05-02T17:41:00Z">
              <w:del w:id="14838" w:author="家榮 張" w:date="2021-05-20T21:21:00Z">
                <w:r w:rsidDel="00606681">
                  <w:rPr>
                    <w:rFonts w:hint="eastAsia"/>
                  </w:rPr>
                  <w:delText>12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A8999" w14:textId="46CC9DDF" w:rsidR="00E52176" w:rsidDel="00606681" w:rsidRDefault="009E35DB">
            <w:pPr>
              <w:pStyle w:val="15"/>
              <w:rPr>
                <w:ins w:id="14839" w:author="Fegie" w:date="2021-05-02T17:41:00Z"/>
                <w:del w:id="14840" w:author="家榮 張" w:date="2021-05-20T21:21:00Z"/>
              </w:rPr>
              <w:pPrChange w:id="14841" w:author="家榮 張" w:date="2021-05-20T22:59:00Z">
                <w:pPr/>
              </w:pPrChange>
            </w:pPr>
            <w:ins w:id="14842" w:author="Fegie" w:date="2021-05-02T19:43:00Z">
              <w:del w:id="14843" w:author="家榮 張" w:date="2021-05-20T21:21:00Z">
                <w:r w:rsidDel="00606681">
                  <w:rPr>
                    <w:rFonts w:hint="eastAsia"/>
                  </w:rPr>
                  <w:delText>戶籍-地址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7D70" w14:textId="239E8A9E" w:rsidR="00E52176" w:rsidDel="00606681" w:rsidRDefault="009E35DB">
            <w:pPr>
              <w:pStyle w:val="15"/>
              <w:rPr>
                <w:ins w:id="14844" w:author="Fegie" w:date="2021-05-02T17:41:00Z"/>
                <w:del w:id="14845" w:author="家榮 張" w:date="2021-05-20T21:21:00Z"/>
              </w:rPr>
              <w:pPrChange w:id="14846" w:author="家榮 張" w:date="2021-05-20T22:59:00Z">
                <w:pPr/>
              </w:pPrChange>
            </w:pPr>
            <w:ins w:id="14847" w:author="Fegie" w:date="2021-05-02T19:44:00Z">
              <w:del w:id="14848" w:author="家榮 張" w:date="2021-05-06T18:42:00Z">
                <w:r w:rsidDel="00237236">
                  <w:rPr>
                    <w:rFonts w:hint="eastAsia"/>
                  </w:rPr>
                  <w:delText>X(115)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F6C6" w14:textId="14389B87" w:rsidR="00E52176" w:rsidDel="00606681" w:rsidRDefault="00E52176">
            <w:pPr>
              <w:pStyle w:val="15"/>
              <w:rPr>
                <w:ins w:id="14849" w:author="Fegie" w:date="2021-05-02T17:41:00Z"/>
                <w:del w:id="14850" w:author="家榮 張" w:date="2021-05-20T21:21:00Z"/>
              </w:rPr>
              <w:pPrChange w:id="14851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CF8A" w14:textId="5AB3527F" w:rsidR="00E52176" w:rsidDel="00606681" w:rsidRDefault="00E52176">
            <w:pPr>
              <w:pStyle w:val="15"/>
              <w:rPr>
                <w:ins w:id="14852" w:author="Fegie" w:date="2021-05-02T17:41:00Z"/>
                <w:del w:id="14853" w:author="家榮 張" w:date="2021-05-20T21:21:00Z"/>
              </w:rPr>
              <w:pPrChange w:id="14854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AB129" w14:textId="7D39DCAF" w:rsidR="00E52176" w:rsidDel="00606681" w:rsidRDefault="009E35DB">
            <w:pPr>
              <w:pStyle w:val="15"/>
              <w:rPr>
                <w:ins w:id="14855" w:author="Fegie" w:date="2021-05-02T17:41:00Z"/>
                <w:del w:id="14856" w:author="家榮 張" w:date="2021-05-20T21:21:00Z"/>
              </w:rPr>
              <w:pPrChange w:id="14857" w:author="家榮 張" w:date="2021-05-20T22:59:00Z">
                <w:pPr/>
              </w:pPrChange>
            </w:pPr>
            <w:ins w:id="14858" w:author="Fegie" w:date="2021-05-02T19:44:00Z">
              <w:del w:id="14859" w:author="家榮 張" w:date="2021-05-20T21:21:00Z">
                <w:r w:rsidDel="00606681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2513" w14:textId="75759A98" w:rsidR="00E52176" w:rsidDel="00606681" w:rsidRDefault="009E35DB">
            <w:pPr>
              <w:pStyle w:val="15"/>
              <w:rPr>
                <w:ins w:id="14860" w:author="Fegie" w:date="2021-05-02T17:41:00Z"/>
                <w:del w:id="14861" w:author="家榮 張" w:date="2021-05-20T21:21:00Z"/>
              </w:rPr>
              <w:pPrChange w:id="14862" w:author="家榮 張" w:date="2021-05-20T22:59:00Z">
                <w:pPr/>
              </w:pPrChange>
            </w:pPr>
            <w:ins w:id="14863" w:author="Fegie" w:date="2021-05-02T19:44:00Z">
              <w:del w:id="14864" w:author="家榮 張" w:date="2021-05-20T21:21:00Z">
                <w:r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9EC60" w14:textId="434B2687" w:rsidR="00E52176" w:rsidDel="00606681" w:rsidRDefault="00E52176">
            <w:pPr>
              <w:pStyle w:val="15"/>
              <w:rPr>
                <w:ins w:id="14865" w:author="Fegie" w:date="2021-05-02T19:30:00Z"/>
                <w:del w:id="14866" w:author="家榮 張" w:date="2021-05-20T21:21:00Z"/>
              </w:rPr>
              <w:pPrChange w:id="14867" w:author="家榮 張" w:date="2021-05-20T22:59:00Z">
                <w:pPr/>
              </w:pPrChange>
            </w:pPr>
            <w:ins w:id="14868" w:author="Fegie" w:date="2021-05-02T19:30:00Z">
              <w:del w:id="14869" w:author="家榮 張" w:date="2021-05-20T21:21:00Z">
                <w:r w:rsidDel="00606681">
                  <w:rPr>
                    <w:rFonts w:hint="eastAsia"/>
                  </w:rPr>
                  <w:delText>1.「新增」時必須輸入</w:delText>
                </w:r>
              </w:del>
            </w:ins>
          </w:p>
          <w:p w14:paraId="1240B451" w14:textId="3AEFCDD8" w:rsidR="00E52176" w:rsidDel="00606681" w:rsidRDefault="00E52176">
            <w:pPr>
              <w:pStyle w:val="15"/>
              <w:rPr>
                <w:ins w:id="14870" w:author="Fegie" w:date="2021-05-02T20:11:00Z"/>
                <w:del w:id="14871" w:author="家榮 張" w:date="2021-05-20T21:21:00Z"/>
              </w:rPr>
              <w:pPrChange w:id="14872" w:author="家榮 張" w:date="2021-05-20T22:59:00Z">
                <w:pPr/>
              </w:pPrChange>
            </w:pPr>
            <w:ins w:id="14873" w:author="Fegie" w:date="2021-05-02T19:30:00Z">
              <w:del w:id="14874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1781283A" w14:textId="14D13A63" w:rsidR="00702FE3" w:rsidDel="00606681" w:rsidRDefault="00C811A4">
            <w:pPr>
              <w:pStyle w:val="15"/>
              <w:rPr>
                <w:ins w:id="14875" w:author="Fegie" w:date="2021-05-02T20:16:00Z"/>
                <w:del w:id="14876" w:author="家榮 張" w:date="2021-05-20T21:21:00Z"/>
              </w:rPr>
              <w:pPrChange w:id="14877" w:author="家榮 張" w:date="2021-05-20T22:59:00Z">
                <w:pPr/>
              </w:pPrChange>
            </w:pPr>
            <w:ins w:id="14878" w:author="Fegie" w:date="2021-05-02T20:11:00Z">
              <w:del w:id="14879" w:author="家榮 張" w:date="2021-05-20T21:21:00Z">
                <w:r w:rsidDel="00606681">
                  <w:delText>3.CustMain.</w:delText>
                </w:r>
              </w:del>
            </w:ins>
            <w:ins w:id="14880" w:author="Fegie" w:date="2021-05-02T20:19:00Z">
              <w:del w:id="14881" w:author="家榮 張" w:date="2021-05-20T21:21:00Z">
                <w:r w:rsidR="00702FE3" w:rsidDel="00606681">
                  <w:delText>Reg</w:delText>
                </w:r>
              </w:del>
            </w:ins>
            <w:ins w:id="14882" w:author="Fegie" w:date="2021-05-02T20:16:00Z">
              <w:del w:id="14883" w:author="家榮 張" w:date="2021-05-20T21:21:00Z">
                <w:r w:rsidR="00702FE3" w:rsidDel="00606681">
                  <w:delText>CityCode</w:delText>
                </w:r>
              </w:del>
            </w:ins>
          </w:p>
          <w:p w14:paraId="2B233C40" w14:textId="2AF6A8F7" w:rsidR="00702FE3" w:rsidDel="00606681" w:rsidRDefault="00702FE3">
            <w:pPr>
              <w:pStyle w:val="15"/>
              <w:rPr>
                <w:ins w:id="14884" w:author="Fegie" w:date="2021-05-02T20:16:00Z"/>
                <w:del w:id="14885" w:author="家榮 張" w:date="2021-05-20T21:21:00Z"/>
              </w:rPr>
              <w:pPrChange w:id="14886" w:author="家榮 張" w:date="2021-05-20T22:59:00Z">
                <w:pPr/>
              </w:pPrChange>
            </w:pPr>
            <w:ins w:id="14887" w:author="Fegie" w:date="2021-05-02T20:16:00Z">
              <w:del w:id="14888" w:author="家榮 張" w:date="2021-05-20T21:21:00Z">
                <w:r w:rsidDel="00606681">
                  <w:delText>4</w:delText>
                </w:r>
                <w:r w:rsidDel="00606681">
                  <w:rPr>
                    <w:rFonts w:hint="eastAsia"/>
                  </w:rPr>
                  <w:delText>.CustMain.</w:delText>
                </w:r>
              </w:del>
            </w:ins>
            <w:ins w:id="14889" w:author="Fegie" w:date="2021-05-02T20:19:00Z">
              <w:del w:id="14890" w:author="家榮 張" w:date="2021-05-20T21:21:00Z">
                <w:r w:rsidDel="00606681">
                  <w:delText>Reg</w:delText>
                </w:r>
              </w:del>
            </w:ins>
            <w:ins w:id="14891" w:author="Fegie" w:date="2021-05-02T20:16:00Z">
              <w:del w:id="14892" w:author="家榮 張" w:date="2021-05-20T21:21:00Z">
                <w:r w:rsidDel="00606681">
                  <w:delText>AreaCode</w:delText>
                </w:r>
              </w:del>
            </w:ins>
          </w:p>
          <w:p w14:paraId="234C6C78" w14:textId="5F1AECA6" w:rsidR="00702FE3" w:rsidDel="00606681" w:rsidRDefault="00702FE3">
            <w:pPr>
              <w:pStyle w:val="15"/>
              <w:rPr>
                <w:ins w:id="14893" w:author="Fegie" w:date="2021-05-02T20:17:00Z"/>
                <w:del w:id="14894" w:author="家榮 張" w:date="2021-05-20T21:21:00Z"/>
              </w:rPr>
              <w:pPrChange w:id="14895" w:author="家榮 張" w:date="2021-05-20T22:59:00Z">
                <w:pPr/>
              </w:pPrChange>
            </w:pPr>
            <w:ins w:id="14896" w:author="Fegie" w:date="2021-05-02T20:16:00Z">
              <w:del w:id="14897" w:author="家榮 張" w:date="2021-05-20T21:21:00Z">
                <w:r w:rsidDel="00606681">
                  <w:rPr>
                    <w:rFonts w:hint="eastAsia"/>
                  </w:rPr>
                  <w:delText>5</w:delText>
                </w:r>
                <w:r w:rsidDel="00606681">
                  <w:delText>.CustMain.</w:delText>
                </w:r>
              </w:del>
            </w:ins>
            <w:ins w:id="14898" w:author="Fegie" w:date="2021-05-02T20:17:00Z">
              <w:del w:id="14899" w:author="家榮 張" w:date="2021-05-20T21:21:00Z">
                <w:r w:rsidDel="00606681">
                  <w:delText>RegRoad</w:delText>
                </w:r>
              </w:del>
            </w:ins>
          </w:p>
          <w:p w14:paraId="1B94ACC4" w14:textId="032466B7" w:rsidR="00702FE3" w:rsidDel="00606681" w:rsidRDefault="00702FE3">
            <w:pPr>
              <w:pStyle w:val="15"/>
              <w:rPr>
                <w:ins w:id="14900" w:author="Fegie" w:date="2021-05-02T20:17:00Z"/>
                <w:del w:id="14901" w:author="家榮 張" w:date="2021-05-20T21:21:00Z"/>
              </w:rPr>
              <w:pPrChange w:id="14902" w:author="家榮 張" w:date="2021-05-20T22:59:00Z">
                <w:pPr/>
              </w:pPrChange>
            </w:pPr>
            <w:ins w:id="14903" w:author="Fegie" w:date="2021-05-02T20:17:00Z">
              <w:del w:id="14904" w:author="家榮 張" w:date="2021-05-20T21:21:00Z">
                <w:r w:rsidDel="00606681">
                  <w:rPr>
                    <w:rFonts w:hint="eastAsia"/>
                  </w:rPr>
                  <w:delText>6</w:delText>
                </w:r>
                <w:r w:rsidDel="00606681">
                  <w:delText>.CustMain.RegSection</w:delText>
                </w:r>
              </w:del>
            </w:ins>
          </w:p>
          <w:p w14:paraId="3562DE06" w14:textId="2771921A" w:rsidR="00702FE3" w:rsidDel="00606681" w:rsidRDefault="00702FE3">
            <w:pPr>
              <w:pStyle w:val="15"/>
              <w:rPr>
                <w:ins w:id="14905" w:author="Fegie" w:date="2021-05-02T20:17:00Z"/>
                <w:del w:id="14906" w:author="家榮 張" w:date="2021-05-20T21:21:00Z"/>
              </w:rPr>
              <w:pPrChange w:id="14907" w:author="家榮 張" w:date="2021-05-20T22:59:00Z">
                <w:pPr/>
              </w:pPrChange>
            </w:pPr>
            <w:ins w:id="14908" w:author="Fegie" w:date="2021-05-02T20:17:00Z">
              <w:del w:id="14909" w:author="家榮 張" w:date="2021-05-20T21:21:00Z">
                <w:r w:rsidDel="00606681">
                  <w:rPr>
                    <w:rFonts w:hint="eastAsia"/>
                  </w:rPr>
                  <w:delText>7</w:delText>
                </w:r>
                <w:r w:rsidDel="00606681">
                  <w:delText>.CustMain.RegAlley</w:delText>
                </w:r>
              </w:del>
            </w:ins>
          </w:p>
          <w:p w14:paraId="6042B505" w14:textId="6BA729A9" w:rsidR="00702FE3" w:rsidDel="00606681" w:rsidRDefault="00702FE3">
            <w:pPr>
              <w:pStyle w:val="15"/>
              <w:rPr>
                <w:ins w:id="14910" w:author="Fegie" w:date="2021-05-02T20:17:00Z"/>
                <w:del w:id="14911" w:author="家榮 張" w:date="2021-05-20T21:21:00Z"/>
              </w:rPr>
              <w:pPrChange w:id="14912" w:author="家榮 張" w:date="2021-05-20T22:59:00Z">
                <w:pPr/>
              </w:pPrChange>
            </w:pPr>
            <w:ins w:id="14913" w:author="Fegie" w:date="2021-05-02T20:17:00Z">
              <w:del w:id="14914" w:author="家榮 張" w:date="2021-05-20T21:21:00Z">
                <w:r w:rsidDel="00606681">
                  <w:rPr>
                    <w:rFonts w:hint="eastAsia"/>
                  </w:rPr>
                  <w:delText>8</w:delText>
                </w:r>
                <w:r w:rsidDel="00606681">
                  <w:delText>.CustMain.RegLane</w:delText>
                </w:r>
              </w:del>
            </w:ins>
          </w:p>
          <w:p w14:paraId="589CF7B2" w14:textId="277A703C" w:rsidR="00702FE3" w:rsidDel="00606681" w:rsidRDefault="00702FE3">
            <w:pPr>
              <w:pStyle w:val="15"/>
              <w:rPr>
                <w:ins w:id="14915" w:author="Fegie" w:date="2021-05-02T20:17:00Z"/>
                <w:del w:id="14916" w:author="家榮 張" w:date="2021-05-20T21:21:00Z"/>
              </w:rPr>
              <w:pPrChange w:id="14917" w:author="家榮 張" w:date="2021-05-20T22:59:00Z">
                <w:pPr/>
              </w:pPrChange>
            </w:pPr>
            <w:ins w:id="14918" w:author="Fegie" w:date="2021-05-02T20:17:00Z">
              <w:del w:id="14919" w:author="家榮 張" w:date="2021-05-20T21:21:00Z">
                <w:r w:rsidDel="00606681">
                  <w:rPr>
                    <w:rFonts w:hint="eastAsia"/>
                  </w:rPr>
                  <w:delText>9</w:delText>
                </w:r>
                <w:r w:rsidDel="00606681">
                  <w:delText>.CustMain.RegNum</w:delText>
                </w:r>
              </w:del>
            </w:ins>
          </w:p>
          <w:p w14:paraId="4082743A" w14:textId="0F1EBDB1" w:rsidR="00702FE3" w:rsidDel="00606681" w:rsidRDefault="00702FE3">
            <w:pPr>
              <w:pStyle w:val="15"/>
              <w:rPr>
                <w:ins w:id="14920" w:author="Fegie" w:date="2021-05-02T20:18:00Z"/>
                <w:del w:id="14921" w:author="家榮 張" w:date="2021-05-20T21:21:00Z"/>
              </w:rPr>
              <w:pPrChange w:id="14922" w:author="家榮 張" w:date="2021-05-20T22:59:00Z">
                <w:pPr/>
              </w:pPrChange>
            </w:pPr>
            <w:ins w:id="14923" w:author="Fegie" w:date="2021-05-02T20:18:00Z">
              <w:del w:id="14924" w:author="家榮 張" w:date="2021-05-20T21:21:00Z">
                <w:r w:rsidDel="00606681">
                  <w:rPr>
                    <w:rFonts w:hint="eastAsia"/>
                  </w:rPr>
                  <w:delText>1</w:delText>
                </w:r>
                <w:r w:rsidDel="00606681">
                  <w:delText>0.CustMain.RegDash</w:delText>
                </w:r>
              </w:del>
            </w:ins>
          </w:p>
          <w:p w14:paraId="716D5FBD" w14:textId="3409874B" w:rsidR="00702FE3" w:rsidDel="00606681" w:rsidRDefault="00702FE3">
            <w:pPr>
              <w:pStyle w:val="15"/>
              <w:rPr>
                <w:ins w:id="14925" w:author="Fegie" w:date="2021-05-02T20:18:00Z"/>
                <w:del w:id="14926" w:author="家榮 張" w:date="2021-05-20T21:21:00Z"/>
              </w:rPr>
              <w:pPrChange w:id="14927" w:author="家榮 張" w:date="2021-05-20T22:59:00Z">
                <w:pPr/>
              </w:pPrChange>
            </w:pPr>
            <w:ins w:id="14928" w:author="Fegie" w:date="2021-05-02T20:18:00Z">
              <w:del w:id="14929" w:author="家榮 張" w:date="2021-05-20T21:21:00Z">
                <w:r w:rsidDel="00606681">
                  <w:rPr>
                    <w:rFonts w:hint="eastAsia"/>
                  </w:rPr>
                  <w:delText>1</w:delText>
                </w:r>
                <w:r w:rsidDel="00606681">
                  <w:delText>1.CustMain.RegFloor</w:delText>
                </w:r>
              </w:del>
            </w:ins>
          </w:p>
          <w:p w14:paraId="7272EDA4" w14:textId="0C57771A" w:rsidR="00702FE3" w:rsidDel="00606681" w:rsidRDefault="00702FE3">
            <w:pPr>
              <w:pStyle w:val="15"/>
              <w:rPr>
                <w:ins w:id="14930" w:author="Fegie" w:date="2021-05-02T17:41:00Z"/>
                <w:del w:id="14931" w:author="家榮 張" w:date="2021-05-20T21:21:00Z"/>
              </w:rPr>
              <w:pPrChange w:id="14932" w:author="家榮 張" w:date="2021-05-20T22:59:00Z">
                <w:pPr/>
              </w:pPrChange>
            </w:pPr>
            <w:ins w:id="14933" w:author="Fegie" w:date="2021-05-02T20:18:00Z">
              <w:del w:id="14934" w:author="家榮 張" w:date="2021-05-20T21:21:00Z">
                <w:r w:rsidDel="00606681">
                  <w:rPr>
                    <w:rFonts w:hint="eastAsia"/>
                  </w:rPr>
                  <w:delText>1</w:delText>
                </w:r>
                <w:r w:rsidDel="00606681">
                  <w:delText>2.CustMain.RegFloorDash</w:delText>
                </w:r>
              </w:del>
            </w:ins>
          </w:p>
        </w:tc>
      </w:tr>
      <w:tr w:rsidR="005E5C59" w:rsidDel="00606681" w14:paraId="741469F7" w14:textId="27D19F22" w:rsidTr="00AF049C">
        <w:trPr>
          <w:trHeight w:val="291"/>
          <w:jc w:val="center"/>
          <w:ins w:id="14935" w:author="Fegie" w:date="2021-05-05T15:29:00Z"/>
          <w:del w:id="14936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02B60" w14:textId="740F6DBD" w:rsidR="005E5C59" w:rsidDel="00606681" w:rsidRDefault="005E5C59">
            <w:pPr>
              <w:pStyle w:val="15"/>
              <w:rPr>
                <w:ins w:id="14937" w:author="Fegie" w:date="2021-05-05T15:29:00Z"/>
                <w:del w:id="14938" w:author="家榮 張" w:date="2021-05-20T21:21:00Z"/>
              </w:rPr>
              <w:pPrChange w:id="14939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C0AB" w14:textId="70BEBCCB" w:rsidR="005E5C59" w:rsidDel="00606681" w:rsidRDefault="005E5C59">
            <w:pPr>
              <w:pStyle w:val="15"/>
              <w:rPr>
                <w:ins w:id="14940" w:author="Fegie" w:date="2021-05-05T15:29:00Z"/>
                <w:del w:id="14941" w:author="家榮 張" w:date="2021-05-20T21:21:00Z"/>
              </w:rPr>
              <w:pPrChange w:id="14942" w:author="家榮 張" w:date="2021-05-20T22:59:00Z">
                <w:pPr/>
              </w:pPrChange>
            </w:pPr>
            <w:ins w:id="14943" w:author="Fegie" w:date="2021-05-05T15:29:00Z">
              <w:del w:id="14944" w:author="家榮 張" w:date="2021-05-20T21:21:00Z">
                <w:r w:rsidDel="00606681">
                  <w:rPr>
                    <w:rFonts w:hint="eastAsia"/>
                  </w:rPr>
                  <w:delText>同戶籍地址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81BD7" w14:textId="036CF960" w:rsidR="005E5C59" w:rsidDel="00606681" w:rsidRDefault="005E5C59">
            <w:pPr>
              <w:pStyle w:val="15"/>
              <w:rPr>
                <w:ins w:id="14945" w:author="Fegie" w:date="2021-05-05T15:29:00Z"/>
                <w:del w:id="14946" w:author="家榮 張" w:date="2021-05-20T21:21:00Z"/>
              </w:rPr>
              <w:pPrChange w:id="14947" w:author="家榮 張" w:date="2021-05-20T22:59:00Z">
                <w:pPr/>
              </w:pPrChange>
            </w:pPr>
            <w:ins w:id="14948" w:author="Fegie" w:date="2021-05-05T15:29:00Z">
              <w:del w:id="14949" w:author="家榮 張" w:date="2021-05-20T21:21:00Z">
                <w:r w:rsidDel="00606681">
                  <w:rPr>
                    <w:rFonts w:hint="eastAsia"/>
                  </w:rPr>
                  <w:delText>按鈕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D807" w14:textId="06A78463" w:rsidR="005E5C59" w:rsidDel="00606681" w:rsidRDefault="005E5C59">
            <w:pPr>
              <w:pStyle w:val="15"/>
              <w:rPr>
                <w:ins w:id="14950" w:author="Fegie" w:date="2021-05-05T15:29:00Z"/>
                <w:del w:id="14951" w:author="家榮 張" w:date="2021-05-20T21:21:00Z"/>
              </w:rPr>
              <w:pPrChange w:id="14952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C735C" w14:textId="638E7965" w:rsidR="005E5C59" w:rsidDel="00606681" w:rsidRDefault="005E5C59">
            <w:pPr>
              <w:pStyle w:val="15"/>
              <w:rPr>
                <w:ins w:id="14953" w:author="Fegie" w:date="2021-05-05T15:29:00Z"/>
                <w:del w:id="14954" w:author="家榮 張" w:date="2021-05-20T21:21:00Z"/>
              </w:rPr>
              <w:pPrChange w:id="14955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28322" w14:textId="6BD3F0B4" w:rsidR="005E5C59" w:rsidDel="00606681" w:rsidRDefault="005E5C59">
            <w:pPr>
              <w:pStyle w:val="15"/>
              <w:rPr>
                <w:ins w:id="14956" w:author="Fegie" w:date="2021-05-05T15:29:00Z"/>
                <w:del w:id="14957" w:author="家榮 張" w:date="2021-05-20T21:21:00Z"/>
              </w:rPr>
              <w:pPrChange w:id="14958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DB314" w14:textId="3CC62180" w:rsidR="005E5C59" w:rsidDel="00606681" w:rsidRDefault="005E5C59">
            <w:pPr>
              <w:pStyle w:val="15"/>
              <w:rPr>
                <w:ins w:id="14959" w:author="Fegie" w:date="2021-05-05T15:29:00Z"/>
                <w:del w:id="14960" w:author="家榮 張" w:date="2021-05-20T21:21:00Z"/>
              </w:rPr>
              <w:pPrChange w:id="14961" w:author="家榮 張" w:date="2021-05-20T22:59:00Z">
                <w:pPr/>
              </w:pPrChange>
            </w:pP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BC654" w14:textId="3B36290D" w:rsidR="005E5C59" w:rsidDel="00606681" w:rsidRDefault="005E5C59">
            <w:pPr>
              <w:pStyle w:val="15"/>
              <w:rPr>
                <w:ins w:id="14962" w:author="Fegie" w:date="2021-05-05T15:29:00Z"/>
                <w:del w:id="14963" w:author="家榮 張" w:date="2021-05-20T21:21:00Z"/>
              </w:rPr>
              <w:pPrChange w:id="14964" w:author="家榮 張" w:date="2021-05-20T22:59:00Z">
                <w:pPr/>
              </w:pPrChange>
            </w:pPr>
            <w:ins w:id="14965" w:author="Fegie" w:date="2021-05-05T15:29:00Z">
              <w:del w:id="14966" w:author="家榮 張" w:date="2021-05-20T21:21:00Z">
                <w:r w:rsidDel="00606681">
                  <w:rPr>
                    <w:rFonts w:hint="eastAsia"/>
                  </w:rPr>
                  <w:delText>供帶入</w:delText>
                </w:r>
              </w:del>
            </w:ins>
            <w:ins w:id="14967" w:author="Fegie" w:date="2021-05-05T15:30:00Z">
              <w:del w:id="14968" w:author="家榮 張" w:date="2021-05-20T21:21:00Z">
                <w:r w:rsidDel="00606681">
                  <w:rPr>
                    <w:rFonts w:hint="eastAsia"/>
                  </w:rPr>
                  <w:delText>「戶籍-郵遞區號」與「戶籍-地址」至「通訊-郵遞區號」與「</w:delText>
                </w:r>
                <w:r w:rsidR="006C6F86" w:rsidDel="00606681">
                  <w:rPr>
                    <w:rFonts w:hint="eastAsia"/>
                  </w:rPr>
                  <w:delText>通訊</w:delText>
                </w:r>
                <w:r w:rsidDel="00606681">
                  <w:rPr>
                    <w:rFonts w:hint="eastAsia"/>
                  </w:rPr>
                  <w:delText>-地址」</w:delText>
                </w:r>
              </w:del>
            </w:ins>
          </w:p>
        </w:tc>
      </w:tr>
      <w:tr w:rsidR="00702FE3" w:rsidDel="00606681" w14:paraId="66F29413" w14:textId="35D9F0BF" w:rsidTr="00AF049C">
        <w:trPr>
          <w:trHeight w:val="291"/>
          <w:jc w:val="center"/>
          <w:ins w:id="14969" w:author="Fegie" w:date="2021-05-02T17:41:00Z"/>
          <w:del w:id="14970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84668" w14:textId="3C5685D5" w:rsidR="009E35DB" w:rsidDel="00606681" w:rsidRDefault="009E35DB">
            <w:pPr>
              <w:pStyle w:val="15"/>
              <w:rPr>
                <w:ins w:id="14971" w:author="Fegie" w:date="2021-05-02T17:41:00Z"/>
                <w:del w:id="14972" w:author="家榮 張" w:date="2021-05-20T21:21:00Z"/>
              </w:rPr>
              <w:pPrChange w:id="14973" w:author="家榮 張" w:date="2021-05-20T22:59:00Z">
                <w:pPr/>
              </w:pPrChange>
            </w:pPr>
            <w:ins w:id="14974" w:author="Fegie" w:date="2021-05-02T17:41:00Z">
              <w:del w:id="14975" w:author="家榮 張" w:date="2021-05-20T21:21:00Z">
                <w:r w:rsidDel="00606681">
                  <w:rPr>
                    <w:rFonts w:hint="eastAsia"/>
                  </w:rPr>
                  <w:delText>13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DC6" w14:textId="2971B950" w:rsidR="009E35DB" w:rsidDel="00606681" w:rsidRDefault="009E35DB">
            <w:pPr>
              <w:pStyle w:val="15"/>
              <w:rPr>
                <w:ins w:id="14976" w:author="Fegie" w:date="2021-05-02T17:41:00Z"/>
                <w:del w:id="14977" w:author="家榮 張" w:date="2021-05-20T21:21:00Z"/>
              </w:rPr>
              <w:pPrChange w:id="14978" w:author="家榮 張" w:date="2021-05-20T22:59:00Z">
                <w:pPr/>
              </w:pPrChange>
            </w:pPr>
            <w:ins w:id="14979" w:author="Fegie" w:date="2021-05-02T19:47:00Z">
              <w:del w:id="14980" w:author="家榮 張" w:date="2021-05-20T21:21:00Z">
                <w:r w:rsidDel="00606681">
                  <w:rPr>
                    <w:rFonts w:hint="eastAsia"/>
                  </w:rPr>
                  <w:delText>通訊-郵遞區號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A4566" w14:textId="28881DB9" w:rsidR="009E35DB" w:rsidDel="00606681" w:rsidRDefault="009E35DB">
            <w:pPr>
              <w:pStyle w:val="15"/>
              <w:rPr>
                <w:ins w:id="14981" w:author="Fegie" w:date="2021-05-02T17:41:00Z"/>
                <w:del w:id="14982" w:author="家榮 張" w:date="2021-05-20T21:21:00Z"/>
              </w:rPr>
              <w:pPrChange w:id="14983" w:author="家榮 張" w:date="2021-05-20T22:59:00Z">
                <w:pPr/>
              </w:pPrChange>
            </w:pPr>
            <w:ins w:id="14984" w:author="Fegie" w:date="2021-05-02T19:47:00Z">
              <w:del w:id="14985" w:author="家榮 張" w:date="2021-05-06T18:43:00Z">
                <w:r w:rsidDel="00237236">
                  <w:rPr>
                    <w:rFonts w:hint="eastAsia"/>
                  </w:rPr>
                  <w:delText>X(03)+X(03)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641" w14:textId="08E90B0B" w:rsidR="009E35DB" w:rsidDel="00606681" w:rsidRDefault="009E35DB">
            <w:pPr>
              <w:pStyle w:val="15"/>
              <w:rPr>
                <w:ins w:id="14986" w:author="Fegie" w:date="2021-05-02T17:41:00Z"/>
                <w:del w:id="14987" w:author="家榮 張" w:date="2021-05-20T21:21:00Z"/>
              </w:rPr>
              <w:pPrChange w:id="14988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98168" w14:textId="6F594763" w:rsidR="009E35DB" w:rsidDel="00606681" w:rsidRDefault="009E35DB">
            <w:pPr>
              <w:pStyle w:val="15"/>
              <w:rPr>
                <w:ins w:id="14989" w:author="Fegie" w:date="2021-05-02T17:41:00Z"/>
                <w:del w:id="14990" w:author="家榮 張" w:date="2021-05-20T21:21:00Z"/>
              </w:rPr>
              <w:pPrChange w:id="14991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1494" w14:textId="61DD09F4" w:rsidR="009E35DB" w:rsidDel="00606681" w:rsidRDefault="009773C5">
            <w:pPr>
              <w:pStyle w:val="15"/>
              <w:rPr>
                <w:ins w:id="14992" w:author="Fegie" w:date="2021-05-02T17:41:00Z"/>
                <w:del w:id="14993" w:author="家榮 張" w:date="2021-05-20T21:21:00Z"/>
              </w:rPr>
              <w:pPrChange w:id="14994" w:author="家榮 張" w:date="2021-05-20T22:59:00Z">
                <w:pPr/>
              </w:pPrChange>
            </w:pPr>
            <w:ins w:id="14995" w:author="Fegie" w:date="2021-05-02T19:49:00Z">
              <w:del w:id="14996" w:author="家榮 張" w:date="2021-05-20T21:21:00Z">
                <w:r w:rsidDel="00606681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0222B" w14:textId="13CB3C23" w:rsidR="009E35DB" w:rsidDel="00606681" w:rsidRDefault="009773C5">
            <w:pPr>
              <w:pStyle w:val="15"/>
              <w:rPr>
                <w:ins w:id="14997" w:author="Fegie" w:date="2021-05-02T17:41:00Z"/>
                <w:del w:id="14998" w:author="家榮 張" w:date="2021-05-20T21:21:00Z"/>
              </w:rPr>
              <w:pPrChange w:id="14999" w:author="家榮 張" w:date="2021-05-20T22:59:00Z">
                <w:pPr/>
              </w:pPrChange>
            </w:pPr>
            <w:ins w:id="15000" w:author="Fegie" w:date="2021-05-02T19:49:00Z">
              <w:del w:id="15001" w:author="家榮 張" w:date="2021-05-20T21:21:00Z">
                <w:r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C7813" w14:textId="512EB391" w:rsidR="009E35DB" w:rsidDel="00606681" w:rsidRDefault="009E35DB">
            <w:pPr>
              <w:pStyle w:val="15"/>
              <w:rPr>
                <w:ins w:id="15002" w:author="Fegie" w:date="2021-05-02T19:30:00Z"/>
                <w:del w:id="15003" w:author="家榮 張" w:date="2021-05-20T21:21:00Z"/>
              </w:rPr>
              <w:pPrChange w:id="15004" w:author="家榮 張" w:date="2021-05-20T22:59:00Z">
                <w:pPr/>
              </w:pPrChange>
            </w:pPr>
            <w:ins w:id="15005" w:author="Fegie" w:date="2021-05-02T19:30:00Z">
              <w:del w:id="15006" w:author="家榮 張" w:date="2021-05-20T21:21:00Z">
                <w:r w:rsidDel="00606681">
                  <w:rPr>
                    <w:rFonts w:hint="eastAsia"/>
                  </w:rPr>
                  <w:delText>1.「新增」時必須輸入</w:delText>
                </w:r>
              </w:del>
            </w:ins>
          </w:p>
          <w:p w14:paraId="38798916" w14:textId="5BC6A275" w:rsidR="009E35DB" w:rsidDel="00606681" w:rsidRDefault="009E35DB">
            <w:pPr>
              <w:pStyle w:val="15"/>
              <w:rPr>
                <w:ins w:id="15007" w:author="Fegie" w:date="2021-05-02T20:11:00Z"/>
                <w:del w:id="15008" w:author="家榮 張" w:date="2021-05-20T21:21:00Z"/>
              </w:rPr>
              <w:pPrChange w:id="15009" w:author="家榮 張" w:date="2021-05-20T22:59:00Z">
                <w:pPr/>
              </w:pPrChange>
            </w:pPr>
            <w:ins w:id="15010" w:author="Fegie" w:date="2021-05-02T19:30:00Z">
              <w:del w:id="15011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315B5CAD" w14:textId="562C701A" w:rsidR="00702FE3" w:rsidDel="00606681" w:rsidRDefault="00702FE3">
            <w:pPr>
              <w:pStyle w:val="15"/>
              <w:rPr>
                <w:ins w:id="15012" w:author="Fegie" w:date="2021-05-02T20:19:00Z"/>
                <w:del w:id="15013" w:author="家榮 張" w:date="2021-05-20T21:21:00Z"/>
              </w:rPr>
              <w:pPrChange w:id="15014" w:author="家榮 張" w:date="2021-05-20T22:59:00Z">
                <w:pPr/>
              </w:pPrChange>
            </w:pPr>
            <w:ins w:id="15015" w:author="Fegie" w:date="2021-05-02T20:19:00Z">
              <w:del w:id="15016" w:author="家榮 張" w:date="2021-05-20T21:21:00Z">
                <w:r w:rsidDel="00606681">
                  <w:delText>3.CustMain.</w:delText>
                </w:r>
              </w:del>
            </w:ins>
            <w:ins w:id="15017" w:author="Fegie" w:date="2021-05-02T20:20:00Z">
              <w:del w:id="15018" w:author="家榮 張" w:date="2021-05-20T21:21:00Z">
                <w:r w:rsidDel="00606681">
                  <w:delText>Curr</w:delText>
                </w:r>
              </w:del>
            </w:ins>
            <w:ins w:id="15019" w:author="Fegie" w:date="2021-05-02T20:19:00Z">
              <w:del w:id="15020" w:author="家榮 張" w:date="2021-05-20T21:21:00Z">
                <w:r w:rsidDel="00606681">
                  <w:delText>Zip3</w:delText>
                </w:r>
              </w:del>
            </w:ins>
          </w:p>
          <w:p w14:paraId="2D6A6D5F" w14:textId="47E4F6B9" w:rsidR="00C811A4" w:rsidDel="00606681" w:rsidRDefault="00702FE3">
            <w:pPr>
              <w:pStyle w:val="15"/>
              <w:rPr>
                <w:ins w:id="15021" w:author="Fegie" w:date="2021-05-02T17:41:00Z"/>
                <w:del w:id="15022" w:author="家榮 張" w:date="2021-05-20T21:21:00Z"/>
              </w:rPr>
              <w:pPrChange w:id="15023" w:author="家榮 張" w:date="2021-05-20T22:59:00Z">
                <w:pPr/>
              </w:pPrChange>
            </w:pPr>
            <w:ins w:id="15024" w:author="Fegie" w:date="2021-05-02T20:19:00Z">
              <w:del w:id="15025" w:author="家榮 張" w:date="2021-05-20T21:21:00Z">
                <w:r w:rsidDel="00606681">
                  <w:rPr>
                    <w:rFonts w:hint="eastAsia"/>
                  </w:rPr>
                  <w:delText>4</w:delText>
                </w:r>
                <w:r w:rsidDel="00606681">
                  <w:delText>.</w:delText>
                </w:r>
                <w:r w:rsidDel="00606681">
                  <w:rPr>
                    <w:rFonts w:hint="eastAsia"/>
                  </w:rPr>
                  <w:delText>CustMain.</w:delText>
                </w:r>
              </w:del>
            </w:ins>
            <w:ins w:id="15026" w:author="Fegie" w:date="2021-05-02T20:20:00Z">
              <w:del w:id="15027" w:author="家榮 張" w:date="2021-05-20T21:21:00Z">
                <w:r w:rsidDel="00606681">
                  <w:delText>Curr</w:delText>
                </w:r>
              </w:del>
            </w:ins>
            <w:ins w:id="15028" w:author="Fegie" w:date="2021-05-02T20:19:00Z">
              <w:del w:id="15029" w:author="家榮 張" w:date="2021-05-20T21:21:00Z">
                <w:r w:rsidDel="00606681">
                  <w:delText>Zip2</w:delText>
                </w:r>
              </w:del>
            </w:ins>
          </w:p>
        </w:tc>
      </w:tr>
      <w:tr w:rsidR="009E35DB" w:rsidDel="00606681" w14:paraId="4C967300" w14:textId="1BB48F82" w:rsidTr="00AF049C">
        <w:trPr>
          <w:trHeight w:val="291"/>
          <w:jc w:val="center"/>
          <w:ins w:id="15030" w:author="Fegie" w:date="2021-05-02T19:47:00Z"/>
          <w:del w:id="15031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EAE4" w14:textId="5FC303BB" w:rsidR="009E35DB" w:rsidDel="00606681" w:rsidRDefault="009E35DB">
            <w:pPr>
              <w:pStyle w:val="15"/>
              <w:rPr>
                <w:ins w:id="15032" w:author="Fegie" w:date="2021-05-02T19:47:00Z"/>
                <w:del w:id="15033" w:author="家榮 張" w:date="2021-05-20T21:21:00Z"/>
              </w:rPr>
              <w:pPrChange w:id="15034" w:author="家榮 張" w:date="2021-05-20T22:59:00Z">
                <w:pPr/>
              </w:pPrChange>
            </w:pPr>
            <w:ins w:id="15035" w:author="Fegie" w:date="2021-05-02T19:47:00Z">
              <w:del w:id="15036" w:author="家榮 張" w:date="2021-05-20T21:21:00Z">
                <w:r w:rsidDel="00606681">
                  <w:rPr>
                    <w:rFonts w:hint="eastAsia"/>
                  </w:rPr>
                  <w:delText>14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DDD01" w14:textId="60DE51F3" w:rsidR="009E35DB" w:rsidDel="00606681" w:rsidRDefault="009E35DB">
            <w:pPr>
              <w:pStyle w:val="15"/>
              <w:rPr>
                <w:ins w:id="15037" w:author="Fegie" w:date="2021-05-02T19:47:00Z"/>
                <w:del w:id="15038" w:author="家榮 張" w:date="2021-05-20T21:21:00Z"/>
              </w:rPr>
              <w:pPrChange w:id="15039" w:author="家榮 張" w:date="2021-05-20T22:59:00Z">
                <w:pPr/>
              </w:pPrChange>
            </w:pPr>
            <w:ins w:id="15040" w:author="Fegie" w:date="2021-05-02T19:47:00Z">
              <w:del w:id="15041" w:author="家榮 張" w:date="2021-05-20T21:21:00Z">
                <w:r w:rsidDel="00606681">
                  <w:rPr>
                    <w:rFonts w:hint="eastAsia"/>
                  </w:rPr>
                  <w:delText>通訊-地址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467B2" w14:textId="6BC2B98F" w:rsidR="009E35DB" w:rsidDel="00606681" w:rsidRDefault="009E35DB">
            <w:pPr>
              <w:pStyle w:val="15"/>
              <w:rPr>
                <w:ins w:id="15042" w:author="Fegie" w:date="2021-05-02T19:47:00Z"/>
                <w:del w:id="15043" w:author="家榮 張" w:date="2021-05-20T21:21:00Z"/>
              </w:rPr>
              <w:pPrChange w:id="15044" w:author="家榮 張" w:date="2021-05-20T22:59:00Z">
                <w:pPr/>
              </w:pPrChange>
            </w:pPr>
            <w:ins w:id="15045" w:author="Fegie" w:date="2021-05-02T19:47:00Z">
              <w:del w:id="15046" w:author="家榮 張" w:date="2021-05-06T18:43:00Z">
                <w:r w:rsidDel="00A27B8E">
                  <w:rPr>
                    <w:rFonts w:hint="eastAsia"/>
                  </w:rPr>
                  <w:delText>X(115)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0D14" w14:textId="2855960A" w:rsidR="009E35DB" w:rsidDel="00606681" w:rsidRDefault="009E35DB">
            <w:pPr>
              <w:pStyle w:val="15"/>
              <w:rPr>
                <w:ins w:id="15047" w:author="Fegie" w:date="2021-05-02T19:47:00Z"/>
                <w:del w:id="15048" w:author="家榮 張" w:date="2021-05-20T21:21:00Z"/>
              </w:rPr>
              <w:pPrChange w:id="15049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183F2" w14:textId="7669D778" w:rsidR="009E35DB" w:rsidDel="00606681" w:rsidRDefault="009E35DB">
            <w:pPr>
              <w:pStyle w:val="15"/>
              <w:rPr>
                <w:ins w:id="15050" w:author="Fegie" w:date="2021-05-02T19:47:00Z"/>
                <w:del w:id="15051" w:author="家榮 張" w:date="2021-05-20T21:21:00Z"/>
              </w:rPr>
              <w:pPrChange w:id="15052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9FEC" w14:textId="134A1008" w:rsidR="009E35DB" w:rsidDel="00606681" w:rsidRDefault="009E35DB">
            <w:pPr>
              <w:pStyle w:val="15"/>
              <w:rPr>
                <w:ins w:id="15053" w:author="Fegie" w:date="2021-05-02T19:47:00Z"/>
                <w:del w:id="15054" w:author="家榮 張" w:date="2021-05-20T21:21:00Z"/>
              </w:rPr>
              <w:pPrChange w:id="15055" w:author="家榮 張" w:date="2021-05-20T22:59:00Z">
                <w:pPr/>
              </w:pPrChange>
            </w:pPr>
            <w:ins w:id="15056" w:author="Fegie" w:date="2021-05-02T19:47:00Z">
              <w:del w:id="15057" w:author="家榮 張" w:date="2021-05-20T21:21:00Z">
                <w:r w:rsidDel="00606681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05BD" w14:textId="429BBB44" w:rsidR="009E35DB" w:rsidDel="00606681" w:rsidRDefault="009E35DB">
            <w:pPr>
              <w:pStyle w:val="15"/>
              <w:rPr>
                <w:ins w:id="15058" w:author="Fegie" w:date="2021-05-02T19:47:00Z"/>
                <w:del w:id="15059" w:author="家榮 張" w:date="2021-05-20T21:21:00Z"/>
              </w:rPr>
              <w:pPrChange w:id="15060" w:author="家榮 張" w:date="2021-05-20T22:59:00Z">
                <w:pPr/>
              </w:pPrChange>
            </w:pPr>
            <w:ins w:id="15061" w:author="Fegie" w:date="2021-05-02T19:47:00Z">
              <w:del w:id="15062" w:author="家榮 張" w:date="2021-05-20T21:21:00Z">
                <w:r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0F2" w14:textId="6869B738" w:rsidR="009E35DB" w:rsidDel="00606681" w:rsidRDefault="009E35DB">
            <w:pPr>
              <w:pStyle w:val="15"/>
              <w:rPr>
                <w:ins w:id="15063" w:author="Fegie" w:date="2021-05-02T19:47:00Z"/>
                <w:del w:id="15064" w:author="家榮 張" w:date="2021-05-20T21:21:00Z"/>
              </w:rPr>
              <w:pPrChange w:id="15065" w:author="家榮 張" w:date="2021-05-20T22:59:00Z">
                <w:pPr/>
              </w:pPrChange>
            </w:pPr>
            <w:ins w:id="15066" w:author="Fegie" w:date="2021-05-02T19:47:00Z">
              <w:del w:id="15067" w:author="家榮 張" w:date="2021-05-20T21:21:00Z">
                <w:r w:rsidDel="00606681">
                  <w:rPr>
                    <w:rFonts w:hint="eastAsia"/>
                  </w:rPr>
                  <w:delText>1.「新增」時必須輸入</w:delText>
                </w:r>
              </w:del>
            </w:ins>
          </w:p>
          <w:p w14:paraId="5F29C12A" w14:textId="0872A245" w:rsidR="009E35DB" w:rsidDel="00606681" w:rsidRDefault="009E35DB">
            <w:pPr>
              <w:pStyle w:val="15"/>
              <w:rPr>
                <w:ins w:id="15068" w:author="Fegie" w:date="2021-05-02T20:11:00Z"/>
                <w:del w:id="15069" w:author="家榮 張" w:date="2021-05-20T21:21:00Z"/>
              </w:rPr>
              <w:pPrChange w:id="15070" w:author="家榮 張" w:date="2021-05-20T22:59:00Z">
                <w:pPr/>
              </w:pPrChange>
            </w:pPr>
            <w:ins w:id="15071" w:author="Fegie" w:date="2021-05-02T19:47:00Z">
              <w:del w:id="15072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1E214A01" w14:textId="7CFC982B" w:rsidR="00702FE3" w:rsidRPr="00702FE3" w:rsidDel="00606681" w:rsidRDefault="00702FE3">
            <w:pPr>
              <w:pStyle w:val="15"/>
              <w:rPr>
                <w:ins w:id="15073" w:author="Fegie" w:date="2021-05-02T20:19:00Z"/>
                <w:del w:id="15074" w:author="家榮 張" w:date="2021-05-20T21:21:00Z"/>
              </w:rPr>
              <w:pPrChange w:id="15075" w:author="家榮 張" w:date="2021-05-20T22:59:00Z">
                <w:pPr/>
              </w:pPrChange>
            </w:pPr>
            <w:ins w:id="15076" w:author="Fegie" w:date="2021-05-02T20:19:00Z">
              <w:del w:id="15077" w:author="家榮 張" w:date="2021-05-20T21:21:00Z">
                <w:r w:rsidRPr="00702FE3" w:rsidDel="00606681">
                  <w:delText>3.CustMain.CurrCityCode</w:delText>
                </w:r>
              </w:del>
            </w:ins>
          </w:p>
          <w:p w14:paraId="7E20C5BA" w14:textId="5A099B59" w:rsidR="00702FE3" w:rsidRPr="00702FE3" w:rsidDel="00606681" w:rsidRDefault="00702FE3">
            <w:pPr>
              <w:pStyle w:val="15"/>
              <w:rPr>
                <w:ins w:id="15078" w:author="Fegie" w:date="2021-05-02T20:19:00Z"/>
                <w:del w:id="15079" w:author="家榮 張" w:date="2021-05-20T21:21:00Z"/>
              </w:rPr>
              <w:pPrChange w:id="15080" w:author="家榮 張" w:date="2021-05-20T22:59:00Z">
                <w:pPr/>
              </w:pPrChange>
            </w:pPr>
            <w:ins w:id="15081" w:author="Fegie" w:date="2021-05-02T20:19:00Z">
              <w:del w:id="15082" w:author="家榮 張" w:date="2021-05-20T21:21:00Z">
                <w:r w:rsidRPr="00702FE3" w:rsidDel="00606681">
                  <w:delText>4.CustMain.CurrAreaCode</w:delText>
                </w:r>
              </w:del>
            </w:ins>
          </w:p>
          <w:p w14:paraId="4A4E67B5" w14:textId="455470C0" w:rsidR="00702FE3" w:rsidRPr="00702FE3" w:rsidDel="00606681" w:rsidRDefault="00702FE3">
            <w:pPr>
              <w:pStyle w:val="15"/>
              <w:rPr>
                <w:ins w:id="15083" w:author="Fegie" w:date="2021-05-02T20:19:00Z"/>
                <w:del w:id="15084" w:author="家榮 張" w:date="2021-05-20T21:21:00Z"/>
              </w:rPr>
              <w:pPrChange w:id="15085" w:author="家榮 張" w:date="2021-05-20T22:59:00Z">
                <w:pPr/>
              </w:pPrChange>
            </w:pPr>
            <w:ins w:id="15086" w:author="Fegie" w:date="2021-05-02T20:19:00Z">
              <w:del w:id="15087" w:author="家榮 張" w:date="2021-05-20T21:21:00Z">
                <w:r w:rsidRPr="00702FE3" w:rsidDel="00606681">
                  <w:delText>5.CustMain.CurrRoad</w:delText>
                </w:r>
              </w:del>
            </w:ins>
          </w:p>
          <w:p w14:paraId="3CED5D66" w14:textId="7ADE3C49" w:rsidR="00702FE3" w:rsidRPr="00702FE3" w:rsidDel="00606681" w:rsidRDefault="00702FE3">
            <w:pPr>
              <w:pStyle w:val="15"/>
              <w:rPr>
                <w:ins w:id="15088" w:author="Fegie" w:date="2021-05-02T20:19:00Z"/>
                <w:del w:id="15089" w:author="家榮 張" w:date="2021-05-20T21:21:00Z"/>
              </w:rPr>
              <w:pPrChange w:id="15090" w:author="家榮 張" w:date="2021-05-20T22:59:00Z">
                <w:pPr/>
              </w:pPrChange>
            </w:pPr>
            <w:ins w:id="15091" w:author="Fegie" w:date="2021-05-02T20:19:00Z">
              <w:del w:id="15092" w:author="家榮 張" w:date="2021-05-20T21:21:00Z">
                <w:r w:rsidRPr="00702FE3" w:rsidDel="00606681">
                  <w:delText>6.CustMain.CurrSection</w:delText>
                </w:r>
              </w:del>
            </w:ins>
          </w:p>
          <w:p w14:paraId="7924F94D" w14:textId="4EA89DF0" w:rsidR="00702FE3" w:rsidRPr="00702FE3" w:rsidDel="00606681" w:rsidRDefault="00702FE3">
            <w:pPr>
              <w:pStyle w:val="15"/>
              <w:rPr>
                <w:ins w:id="15093" w:author="Fegie" w:date="2021-05-02T20:19:00Z"/>
                <w:del w:id="15094" w:author="家榮 張" w:date="2021-05-20T21:21:00Z"/>
              </w:rPr>
              <w:pPrChange w:id="15095" w:author="家榮 張" w:date="2021-05-20T22:59:00Z">
                <w:pPr/>
              </w:pPrChange>
            </w:pPr>
            <w:ins w:id="15096" w:author="Fegie" w:date="2021-05-02T20:19:00Z">
              <w:del w:id="15097" w:author="家榮 張" w:date="2021-05-20T21:21:00Z">
                <w:r w:rsidRPr="00702FE3" w:rsidDel="00606681">
                  <w:delText>7.CustMain.CurrAlley</w:delText>
                </w:r>
              </w:del>
            </w:ins>
          </w:p>
          <w:p w14:paraId="1A7D0AB7" w14:textId="1BF0F228" w:rsidR="00702FE3" w:rsidRPr="00702FE3" w:rsidDel="00606681" w:rsidRDefault="00702FE3">
            <w:pPr>
              <w:pStyle w:val="15"/>
              <w:rPr>
                <w:ins w:id="15098" w:author="Fegie" w:date="2021-05-02T20:19:00Z"/>
                <w:del w:id="15099" w:author="家榮 張" w:date="2021-05-20T21:21:00Z"/>
              </w:rPr>
              <w:pPrChange w:id="15100" w:author="家榮 張" w:date="2021-05-20T22:59:00Z">
                <w:pPr/>
              </w:pPrChange>
            </w:pPr>
            <w:ins w:id="15101" w:author="Fegie" w:date="2021-05-02T20:19:00Z">
              <w:del w:id="15102" w:author="家榮 張" w:date="2021-05-20T21:21:00Z">
                <w:r w:rsidRPr="00702FE3" w:rsidDel="00606681">
                  <w:delText>8.CustMain.CurrLane</w:delText>
                </w:r>
              </w:del>
            </w:ins>
          </w:p>
          <w:p w14:paraId="4A10DF2E" w14:textId="1B8E42B3" w:rsidR="00702FE3" w:rsidRPr="00702FE3" w:rsidDel="00606681" w:rsidRDefault="00702FE3">
            <w:pPr>
              <w:pStyle w:val="15"/>
              <w:rPr>
                <w:ins w:id="15103" w:author="Fegie" w:date="2021-05-02T20:19:00Z"/>
                <w:del w:id="15104" w:author="家榮 張" w:date="2021-05-20T21:21:00Z"/>
              </w:rPr>
              <w:pPrChange w:id="15105" w:author="家榮 張" w:date="2021-05-20T22:59:00Z">
                <w:pPr/>
              </w:pPrChange>
            </w:pPr>
            <w:ins w:id="15106" w:author="Fegie" w:date="2021-05-02T20:19:00Z">
              <w:del w:id="15107" w:author="家榮 張" w:date="2021-05-20T21:21:00Z">
                <w:r w:rsidRPr="00702FE3" w:rsidDel="00606681">
                  <w:delText>9.CustMain.CurrNum</w:delText>
                </w:r>
              </w:del>
            </w:ins>
          </w:p>
          <w:p w14:paraId="044EB33E" w14:textId="3DDA05E4" w:rsidR="00702FE3" w:rsidRPr="00702FE3" w:rsidDel="00606681" w:rsidRDefault="00702FE3">
            <w:pPr>
              <w:pStyle w:val="15"/>
              <w:rPr>
                <w:ins w:id="15108" w:author="Fegie" w:date="2021-05-02T20:19:00Z"/>
                <w:del w:id="15109" w:author="家榮 張" w:date="2021-05-20T21:21:00Z"/>
              </w:rPr>
              <w:pPrChange w:id="15110" w:author="家榮 張" w:date="2021-05-20T22:59:00Z">
                <w:pPr/>
              </w:pPrChange>
            </w:pPr>
            <w:ins w:id="15111" w:author="Fegie" w:date="2021-05-02T20:19:00Z">
              <w:del w:id="15112" w:author="家榮 張" w:date="2021-05-20T21:21:00Z">
                <w:r w:rsidRPr="00702FE3" w:rsidDel="00606681">
                  <w:delText>10.CustMain.CurrDash</w:delText>
                </w:r>
              </w:del>
            </w:ins>
          </w:p>
          <w:p w14:paraId="5A3F0898" w14:textId="338A1722" w:rsidR="00702FE3" w:rsidRPr="00702FE3" w:rsidDel="00606681" w:rsidRDefault="00702FE3">
            <w:pPr>
              <w:pStyle w:val="15"/>
              <w:rPr>
                <w:ins w:id="15113" w:author="Fegie" w:date="2021-05-02T20:19:00Z"/>
                <w:del w:id="15114" w:author="家榮 張" w:date="2021-05-20T21:21:00Z"/>
              </w:rPr>
              <w:pPrChange w:id="15115" w:author="家榮 張" w:date="2021-05-20T22:59:00Z">
                <w:pPr/>
              </w:pPrChange>
            </w:pPr>
            <w:ins w:id="15116" w:author="Fegie" w:date="2021-05-02T20:19:00Z">
              <w:del w:id="15117" w:author="家榮 張" w:date="2021-05-20T21:21:00Z">
                <w:r w:rsidRPr="00702FE3" w:rsidDel="00606681">
                  <w:delText>11.CustMain.CurrFloor</w:delText>
                </w:r>
              </w:del>
            </w:ins>
          </w:p>
          <w:p w14:paraId="4993F7CE" w14:textId="2EEED6D6" w:rsidR="00C811A4" w:rsidDel="00606681" w:rsidRDefault="00702FE3">
            <w:pPr>
              <w:pStyle w:val="15"/>
              <w:rPr>
                <w:ins w:id="15118" w:author="Fegie" w:date="2021-05-02T19:47:00Z"/>
                <w:del w:id="15119" w:author="家榮 張" w:date="2021-05-20T21:21:00Z"/>
              </w:rPr>
              <w:pPrChange w:id="15120" w:author="家榮 張" w:date="2021-05-20T22:59:00Z">
                <w:pPr/>
              </w:pPrChange>
            </w:pPr>
            <w:ins w:id="15121" w:author="Fegie" w:date="2021-05-02T20:19:00Z">
              <w:del w:id="15122" w:author="家榮 張" w:date="2021-05-20T21:21:00Z">
                <w:r w:rsidRPr="00702FE3" w:rsidDel="00606681">
                  <w:delText>12.CustMain.CurrFloorDash</w:delText>
                </w:r>
              </w:del>
            </w:ins>
          </w:p>
        </w:tc>
      </w:tr>
      <w:tr w:rsidR="009773C5" w:rsidDel="00606681" w14:paraId="74A408AF" w14:textId="5FA332AE" w:rsidTr="00AF049C">
        <w:trPr>
          <w:trHeight w:val="291"/>
          <w:jc w:val="center"/>
          <w:ins w:id="15123" w:author="Fegie" w:date="2021-05-02T19:48:00Z"/>
          <w:del w:id="15124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5E49C" w14:textId="7F53C1E8" w:rsidR="009773C5" w:rsidDel="00606681" w:rsidRDefault="009773C5">
            <w:pPr>
              <w:pStyle w:val="15"/>
              <w:rPr>
                <w:ins w:id="15125" w:author="Fegie" w:date="2021-05-02T19:48:00Z"/>
                <w:del w:id="15126" w:author="家榮 張" w:date="2021-05-20T21:21:00Z"/>
              </w:rPr>
              <w:pPrChange w:id="15127" w:author="家榮 張" w:date="2021-05-20T22:59:00Z">
                <w:pPr/>
              </w:pPrChange>
            </w:pPr>
            <w:ins w:id="15128" w:author="Fegie" w:date="2021-05-02T19:48:00Z">
              <w:del w:id="15129" w:author="家榮 張" w:date="2021-05-20T21:21:00Z">
                <w:r w:rsidDel="00606681">
                  <w:rPr>
                    <w:rFonts w:hint="eastAsia"/>
                  </w:rPr>
                  <w:delText>15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00539" w14:textId="618BCFE0" w:rsidR="009773C5" w:rsidDel="00606681" w:rsidRDefault="009773C5">
            <w:pPr>
              <w:pStyle w:val="15"/>
              <w:rPr>
                <w:ins w:id="15130" w:author="Fegie" w:date="2021-05-02T19:48:00Z"/>
                <w:del w:id="15131" w:author="家榮 張" w:date="2021-05-20T21:21:00Z"/>
              </w:rPr>
              <w:pPrChange w:id="15132" w:author="家榮 張" w:date="2021-05-20T22:59:00Z">
                <w:pPr/>
              </w:pPrChange>
            </w:pPr>
            <w:ins w:id="15133" w:author="Fegie" w:date="2021-05-02T19:48:00Z">
              <w:del w:id="15134" w:author="家榮 張" w:date="2021-05-20T21:21:00Z">
                <w:r w:rsidDel="00606681">
                  <w:rPr>
                    <w:rFonts w:hint="eastAsia"/>
                  </w:rPr>
                  <w:delText>電子信箱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5194C" w14:textId="22072C24" w:rsidR="009773C5" w:rsidDel="00606681" w:rsidRDefault="009773C5">
            <w:pPr>
              <w:pStyle w:val="15"/>
              <w:rPr>
                <w:ins w:id="15135" w:author="Fegie" w:date="2021-05-02T19:48:00Z"/>
                <w:del w:id="15136" w:author="家榮 張" w:date="2021-05-20T21:21:00Z"/>
              </w:rPr>
              <w:pPrChange w:id="15137" w:author="家榮 張" w:date="2021-05-20T22:59:00Z">
                <w:pPr/>
              </w:pPrChange>
            </w:pPr>
            <w:ins w:id="15138" w:author="Fegie" w:date="2021-05-02T19:48:00Z">
              <w:del w:id="15139" w:author="家榮 張" w:date="2021-05-06T18:43:00Z">
                <w:r w:rsidDel="00A27B8E">
                  <w:rPr>
                    <w:rFonts w:hint="eastAsia"/>
                  </w:rPr>
                  <w:delText>X(</w:delText>
                </w:r>
              </w:del>
            </w:ins>
            <w:ins w:id="15140" w:author="Fegie" w:date="2021-05-02T19:49:00Z">
              <w:del w:id="15141" w:author="家榮 張" w:date="2021-05-06T18:43:00Z">
                <w:r w:rsidDel="00A27B8E">
                  <w:rPr>
                    <w:rFonts w:hint="eastAsia"/>
                  </w:rPr>
                  <w:delText>50</w:delText>
                </w:r>
              </w:del>
            </w:ins>
            <w:ins w:id="15142" w:author="Fegie" w:date="2021-05-02T19:48:00Z">
              <w:del w:id="15143" w:author="家榮 張" w:date="2021-05-06T18:43:00Z">
                <w:r w:rsidDel="00A27B8E">
                  <w:rPr>
                    <w:rFonts w:hint="eastAsia"/>
                  </w:rPr>
                  <w:delText>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85E4A" w14:textId="083527F7" w:rsidR="009773C5" w:rsidDel="00606681" w:rsidRDefault="009773C5">
            <w:pPr>
              <w:pStyle w:val="15"/>
              <w:rPr>
                <w:ins w:id="15144" w:author="Fegie" w:date="2021-05-02T19:48:00Z"/>
                <w:del w:id="15145" w:author="家榮 張" w:date="2021-05-20T21:21:00Z"/>
              </w:rPr>
              <w:pPrChange w:id="15146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0303" w14:textId="7A4ADBC2" w:rsidR="009773C5" w:rsidDel="00606681" w:rsidRDefault="009773C5">
            <w:pPr>
              <w:pStyle w:val="15"/>
              <w:rPr>
                <w:ins w:id="15147" w:author="Fegie" w:date="2021-05-02T19:48:00Z"/>
                <w:del w:id="15148" w:author="家榮 張" w:date="2021-05-20T21:21:00Z"/>
              </w:rPr>
              <w:pPrChange w:id="15149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E8AE4" w14:textId="24DDA80D" w:rsidR="009773C5" w:rsidDel="00606681" w:rsidRDefault="009773C5">
            <w:pPr>
              <w:pStyle w:val="15"/>
              <w:rPr>
                <w:ins w:id="15150" w:author="Fegie" w:date="2021-05-02T19:48:00Z"/>
                <w:del w:id="15151" w:author="家榮 張" w:date="2021-05-20T21:21:00Z"/>
              </w:rPr>
              <w:pPrChange w:id="15152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2FE2" w14:textId="0C691D33" w:rsidR="009773C5" w:rsidDel="00606681" w:rsidRDefault="009773C5">
            <w:pPr>
              <w:pStyle w:val="15"/>
              <w:rPr>
                <w:ins w:id="15153" w:author="Fegie" w:date="2021-05-02T19:48:00Z"/>
                <w:del w:id="15154" w:author="家榮 張" w:date="2021-05-20T21:21:00Z"/>
              </w:rPr>
              <w:pPrChange w:id="15155" w:author="家榮 張" w:date="2021-05-20T22:59:00Z">
                <w:pPr/>
              </w:pPrChange>
            </w:pPr>
            <w:ins w:id="15156" w:author="Fegie" w:date="2021-05-02T19:49:00Z">
              <w:del w:id="15157" w:author="家榮 張" w:date="2021-05-20T21:21:00Z">
                <w:r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7D18E" w14:textId="5D7EA223" w:rsidR="009773C5" w:rsidDel="00606681" w:rsidRDefault="009773C5">
            <w:pPr>
              <w:pStyle w:val="15"/>
              <w:rPr>
                <w:ins w:id="15158" w:author="Fegie" w:date="2021-05-02T19:49:00Z"/>
                <w:del w:id="15159" w:author="家榮 張" w:date="2021-05-20T21:21:00Z"/>
              </w:rPr>
              <w:pPrChange w:id="15160" w:author="家榮 張" w:date="2021-05-20T22:59:00Z">
                <w:pPr/>
              </w:pPrChange>
            </w:pPr>
            <w:ins w:id="15161" w:author="Fegie" w:date="2021-05-02T19:49:00Z">
              <w:del w:id="15162" w:author="家榮 張" w:date="2021-05-20T21:21:00Z">
                <w:r w:rsidDel="00606681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09466148" w14:textId="6A74F98F" w:rsidR="009773C5" w:rsidDel="00606681" w:rsidRDefault="009773C5">
            <w:pPr>
              <w:pStyle w:val="15"/>
              <w:rPr>
                <w:ins w:id="15163" w:author="Fegie" w:date="2021-05-02T20:11:00Z"/>
                <w:del w:id="15164" w:author="家榮 張" w:date="2021-05-20T21:21:00Z"/>
              </w:rPr>
              <w:pPrChange w:id="15165" w:author="家榮 張" w:date="2021-05-20T22:59:00Z">
                <w:pPr/>
              </w:pPrChange>
            </w:pPr>
            <w:ins w:id="15166" w:author="Fegie" w:date="2021-05-02T19:49:00Z">
              <w:del w:id="15167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1D30CFE3" w14:textId="495BBE60" w:rsidR="00C811A4" w:rsidDel="00606681" w:rsidRDefault="00C811A4">
            <w:pPr>
              <w:pStyle w:val="15"/>
              <w:rPr>
                <w:ins w:id="15168" w:author="Fegie" w:date="2021-05-02T19:48:00Z"/>
                <w:del w:id="15169" w:author="家榮 張" w:date="2021-05-20T21:21:00Z"/>
              </w:rPr>
              <w:pPrChange w:id="15170" w:author="家榮 張" w:date="2021-05-20T22:59:00Z">
                <w:pPr/>
              </w:pPrChange>
            </w:pPr>
            <w:ins w:id="15171" w:author="Fegie" w:date="2021-05-02T20:11:00Z">
              <w:del w:id="15172" w:author="家榮 張" w:date="2021-05-20T21:21:00Z">
                <w:r w:rsidDel="00606681">
                  <w:delText>3.CustMain.</w:delText>
                </w:r>
              </w:del>
            </w:ins>
            <w:ins w:id="15173" w:author="Fegie" w:date="2021-05-02T20:20:00Z">
              <w:del w:id="15174" w:author="家榮 張" w:date="2021-05-20T21:21:00Z">
                <w:r w:rsidR="0039143D" w:rsidDel="00606681">
                  <w:delText>Email</w:delText>
                </w:r>
              </w:del>
            </w:ins>
          </w:p>
        </w:tc>
      </w:tr>
      <w:tr w:rsidR="009773C5" w:rsidDel="00606681" w14:paraId="36381938" w14:textId="1EA519EB" w:rsidTr="00AF049C">
        <w:trPr>
          <w:trHeight w:val="291"/>
          <w:jc w:val="center"/>
          <w:ins w:id="15175" w:author="Fegie" w:date="2021-05-02T19:50:00Z"/>
          <w:del w:id="15176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48FE8" w14:textId="1FF184F5" w:rsidR="009773C5" w:rsidDel="00606681" w:rsidRDefault="009773C5">
            <w:pPr>
              <w:pStyle w:val="15"/>
              <w:rPr>
                <w:ins w:id="15177" w:author="Fegie" w:date="2021-05-02T19:50:00Z"/>
                <w:del w:id="15178" w:author="家榮 張" w:date="2021-05-20T21:21:00Z"/>
              </w:rPr>
              <w:pPrChange w:id="15179" w:author="家榮 張" w:date="2021-05-20T22:59:00Z">
                <w:pPr/>
              </w:pPrChange>
            </w:pPr>
            <w:ins w:id="15180" w:author="Fegie" w:date="2021-05-02T19:50:00Z">
              <w:del w:id="15181" w:author="家榮 張" w:date="2021-05-20T21:21:00Z">
                <w:r w:rsidDel="00606681">
                  <w:rPr>
                    <w:rFonts w:hint="eastAsia"/>
                  </w:rPr>
                  <w:delText>16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1A306" w14:textId="34615E23" w:rsidR="009773C5" w:rsidDel="00606681" w:rsidRDefault="009773C5">
            <w:pPr>
              <w:pStyle w:val="15"/>
              <w:rPr>
                <w:ins w:id="15182" w:author="Fegie" w:date="2021-05-02T19:50:00Z"/>
                <w:del w:id="15183" w:author="家榮 張" w:date="2021-05-20T21:21:00Z"/>
              </w:rPr>
              <w:pPrChange w:id="15184" w:author="家榮 張" w:date="2021-05-20T22:59:00Z">
                <w:pPr/>
              </w:pPrChange>
            </w:pPr>
            <w:ins w:id="15185" w:author="Fegie" w:date="2021-05-02T19:50:00Z">
              <w:del w:id="15186" w:author="家榮 張" w:date="2021-05-20T21:21:00Z">
                <w:r w:rsidDel="00606681">
                  <w:rPr>
                    <w:rFonts w:hint="eastAsia"/>
                  </w:rPr>
                  <w:delText>企金別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2506" w14:textId="42B39B10" w:rsidR="009773C5" w:rsidDel="00606681" w:rsidRDefault="009773C5">
            <w:pPr>
              <w:pStyle w:val="15"/>
              <w:rPr>
                <w:ins w:id="15187" w:author="Fegie" w:date="2021-05-02T19:50:00Z"/>
                <w:del w:id="15188" w:author="家榮 張" w:date="2021-05-20T21:21:00Z"/>
              </w:rPr>
              <w:pPrChange w:id="15189" w:author="家榮 張" w:date="2021-05-20T22:59:00Z">
                <w:pPr/>
              </w:pPrChange>
            </w:pPr>
            <w:ins w:id="15190" w:author="Fegie" w:date="2021-05-02T19:51:00Z">
              <w:del w:id="15191" w:author="家榮 張" w:date="2021-05-06T18:43:00Z">
                <w:r w:rsidDel="00A27B8E">
                  <w:rPr>
                    <w:rFonts w:hint="eastAsia"/>
                  </w:rPr>
                  <w:delText>X(01)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3D28" w14:textId="7F5091DF" w:rsidR="009773C5" w:rsidDel="00606681" w:rsidRDefault="009773C5">
            <w:pPr>
              <w:pStyle w:val="15"/>
              <w:rPr>
                <w:ins w:id="15192" w:author="Fegie" w:date="2021-05-02T19:50:00Z"/>
                <w:del w:id="15193" w:author="家榮 張" w:date="2021-05-20T21:21:00Z"/>
              </w:rPr>
              <w:pPrChange w:id="15194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D7CA" w14:textId="3FCDE57D" w:rsidR="009773C5" w:rsidDel="00606681" w:rsidRDefault="009773C5">
            <w:pPr>
              <w:pStyle w:val="15"/>
              <w:rPr>
                <w:ins w:id="15195" w:author="st1" w:date="2021-05-06T10:38:00Z"/>
                <w:del w:id="15196" w:author="家榮 張" w:date="2021-05-20T21:21:00Z"/>
              </w:rPr>
              <w:pPrChange w:id="15197" w:author="家榮 張" w:date="2021-05-20T22:59:00Z">
                <w:pPr/>
              </w:pPrChange>
            </w:pPr>
            <w:ins w:id="15198" w:author="Fegie" w:date="2021-05-02T19:52:00Z">
              <w:del w:id="15199" w:author="家榮 張" w:date="2021-05-20T21:21:00Z">
                <w:r w:rsidDel="00606681">
                  <w:rPr>
                    <w:rFonts w:cs="細明體" w:hint="eastAsia"/>
                    <w:spacing w:val="15"/>
                    <w:kern w:val="0"/>
                  </w:rPr>
                  <w:delText>下拉選單(EntCode)[</w:delText>
                </w:r>
              </w:del>
            </w:ins>
            <w:ins w:id="15200" w:author="Fegie" w:date="2021-05-05T16:39:00Z">
              <w:del w:id="15201" w:author="家榮 張" w:date="2021-05-20T21:21:00Z">
                <w:r w:rsidR="001C4A50" w:rsidDel="00606681">
                  <w:rPr>
                    <w:rFonts w:cs="細明體" w:hint="eastAsia"/>
                    <w:spacing w:val="15"/>
                    <w:kern w:val="0"/>
                  </w:rPr>
                  <w:delText>附件-</w:delText>
                </w:r>
              </w:del>
            </w:ins>
            <w:ins w:id="15202" w:author="Fegie" w:date="2021-05-02T19:52:00Z">
              <w:del w:id="15203" w:author="家榮 張" w:date="2021-05-20T21:21:00Z">
                <w:r w:rsidDel="00606681">
                  <w:rPr>
                    <w:rFonts w:cs="細明體" w:hint="eastAsia"/>
                    <w:spacing w:val="15"/>
                    <w:kern w:val="0"/>
                  </w:rPr>
                  <w:delText>選單</w:delText>
                </w:r>
              </w:del>
            </w:ins>
            <w:ins w:id="15204" w:author="Fegie" w:date="2021-05-05T16:36:00Z">
              <w:del w:id="15205" w:author="家榮 張" w:date="2021-05-20T21:21:00Z">
                <w:r w:rsidR="00E62E46" w:rsidDel="00606681">
                  <w:rPr>
                    <w:rFonts w:cs="細明體" w:hint="eastAsia"/>
                    <w:spacing w:val="15"/>
                    <w:kern w:val="0"/>
                  </w:rPr>
                  <w:delText>4</w:delText>
                </w:r>
              </w:del>
            </w:ins>
            <w:ins w:id="15206" w:author="Fegie" w:date="2021-05-02T19:52:00Z">
              <w:del w:id="15207" w:author="家榮 張" w:date="2021-05-20T21:21:00Z">
                <w:r w:rsidDel="00606681">
                  <w:rPr>
                    <w:rFonts w:cs="細明體" w:hint="eastAsia"/>
                    <w:spacing w:val="15"/>
                    <w:kern w:val="0"/>
                  </w:rPr>
                  <w:delText>/L6064]</w:delText>
                </w:r>
              </w:del>
            </w:ins>
            <w:ins w:id="15208" w:author="st1" w:date="2021-05-06T10:38:00Z">
              <w:del w:id="15209" w:author="家榮 張" w:date="2021-05-20T21:21:00Z">
                <w:r w:rsidR="000B427A" w:rsidDel="00606681">
                  <w:rPr>
                    <w:rFonts w:hint="eastAsia"/>
                  </w:rPr>
                  <w:delText>0.</w:delText>
                </w:r>
                <w:r w:rsidR="000B427A" w:rsidDel="00606681">
                  <w:rPr>
                    <w:rFonts w:hint="eastAsia"/>
                    <w:lang w:eastAsia="zh-HK"/>
                  </w:rPr>
                  <w:delText>個金</w:delText>
                </w:r>
              </w:del>
            </w:ins>
          </w:p>
          <w:p w14:paraId="1934098A" w14:textId="3D377F9B" w:rsidR="000B427A" w:rsidDel="00606681" w:rsidRDefault="000B427A">
            <w:pPr>
              <w:pStyle w:val="15"/>
              <w:rPr>
                <w:ins w:id="15210" w:author="Fegie" w:date="2021-05-02T19:50:00Z"/>
                <w:del w:id="15211" w:author="家榮 張" w:date="2021-05-20T21:21:00Z"/>
              </w:rPr>
              <w:pPrChange w:id="15212" w:author="家榮 張" w:date="2021-05-20T22:59:00Z">
                <w:pPr/>
              </w:pPrChange>
            </w:pPr>
            <w:ins w:id="15213" w:author="st1" w:date="2021-05-06T10:38:00Z">
              <w:del w:id="15214" w:author="家榮 張" w:date="2021-05-20T21:21:00Z">
                <w:r w:rsidDel="00606681">
                  <w:rPr>
                    <w:rFonts w:hint="eastAsia"/>
                  </w:rPr>
                  <w:delText>2.</w:delText>
                </w:r>
                <w:r w:rsidDel="00606681">
                  <w:rPr>
                    <w:rFonts w:hint="eastAsia"/>
                    <w:lang w:eastAsia="zh-HK"/>
                  </w:rPr>
                  <w:delText>企金自然人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EBD15" w14:textId="1E306AD2" w:rsidR="009773C5" w:rsidDel="00606681" w:rsidRDefault="009773C5">
            <w:pPr>
              <w:pStyle w:val="15"/>
              <w:rPr>
                <w:ins w:id="15215" w:author="Fegie" w:date="2021-05-02T19:50:00Z"/>
                <w:del w:id="15216" w:author="家榮 張" w:date="2021-05-20T21:21:00Z"/>
              </w:rPr>
              <w:pPrChange w:id="15217" w:author="家榮 張" w:date="2021-05-20T22:59:00Z">
                <w:pPr/>
              </w:pPrChange>
            </w:pPr>
            <w:ins w:id="15218" w:author="Fegie" w:date="2021-05-02T19:52:00Z">
              <w:del w:id="15219" w:author="家榮 張" w:date="2021-05-20T21:21:00Z">
                <w:r w:rsidDel="00606681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8D98B" w14:textId="14A89E2A" w:rsidR="009773C5" w:rsidDel="00606681" w:rsidRDefault="009773C5">
            <w:pPr>
              <w:pStyle w:val="15"/>
              <w:rPr>
                <w:ins w:id="15220" w:author="Fegie" w:date="2021-05-02T19:50:00Z"/>
                <w:del w:id="15221" w:author="家榮 張" w:date="2021-05-20T21:21:00Z"/>
              </w:rPr>
              <w:pPrChange w:id="15222" w:author="家榮 張" w:date="2021-05-20T22:59:00Z">
                <w:pPr/>
              </w:pPrChange>
            </w:pPr>
            <w:ins w:id="15223" w:author="Fegie" w:date="2021-05-02T19:52:00Z">
              <w:del w:id="15224" w:author="家榮 張" w:date="2021-05-20T21:21:00Z">
                <w:r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99BC" w14:textId="1C866270" w:rsidR="009773C5" w:rsidDel="00606681" w:rsidRDefault="009773C5">
            <w:pPr>
              <w:pStyle w:val="15"/>
              <w:rPr>
                <w:ins w:id="15225" w:author="Fegie" w:date="2021-05-02T19:52:00Z"/>
                <w:del w:id="15226" w:author="家榮 張" w:date="2021-05-20T21:21:00Z"/>
              </w:rPr>
              <w:pPrChange w:id="15227" w:author="家榮 張" w:date="2021-05-20T22:59:00Z">
                <w:pPr/>
              </w:pPrChange>
            </w:pPr>
            <w:ins w:id="15228" w:author="Fegie" w:date="2021-05-02T19:52:00Z">
              <w:del w:id="15229" w:author="家榮 張" w:date="2021-05-20T21:21:00Z">
                <w:r w:rsidDel="00606681">
                  <w:rPr>
                    <w:rFonts w:hint="eastAsia"/>
                  </w:rPr>
                  <w:delText>1.「新增」時必須輸入</w:delText>
                </w:r>
              </w:del>
            </w:ins>
          </w:p>
          <w:p w14:paraId="720F1355" w14:textId="46A63A7E" w:rsidR="009773C5" w:rsidDel="00606681" w:rsidRDefault="009773C5">
            <w:pPr>
              <w:pStyle w:val="15"/>
              <w:rPr>
                <w:ins w:id="15230" w:author="Fegie" w:date="2021-05-02T20:11:00Z"/>
                <w:del w:id="15231" w:author="家榮 張" w:date="2021-05-20T21:21:00Z"/>
              </w:rPr>
              <w:pPrChange w:id="15232" w:author="家榮 張" w:date="2021-05-20T22:59:00Z">
                <w:pPr/>
              </w:pPrChange>
            </w:pPr>
            <w:ins w:id="15233" w:author="Fegie" w:date="2021-05-02T19:52:00Z">
              <w:del w:id="15234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720EA0B4" w14:textId="6BB5204D" w:rsidR="00C811A4" w:rsidDel="00606681" w:rsidRDefault="00C811A4">
            <w:pPr>
              <w:pStyle w:val="15"/>
              <w:rPr>
                <w:ins w:id="15235" w:author="Fegie" w:date="2021-05-02T19:50:00Z"/>
                <w:del w:id="15236" w:author="家榮 張" w:date="2021-05-20T21:21:00Z"/>
              </w:rPr>
              <w:pPrChange w:id="15237" w:author="家榮 張" w:date="2021-05-20T22:59:00Z">
                <w:pPr/>
              </w:pPrChange>
            </w:pPr>
            <w:ins w:id="15238" w:author="Fegie" w:date="2021-05-02T20:11:00Z">
              <w:del w:id="15239" w:author="家榮 張" w:date="2021-05-20T21:21:00Z">
                <w:r w:rsidDel="00606681">
                  <w:delText>3.CustMain.</w:delText>
                </w:r>
              </w:del>
            </w:ins>
            <w:ins w:id="15240" w:author="Fegie" w:date="2021-05-02T20:20:00Z">
              <w:del w:id="15241" w:author="家榮 張" w:date="2021-05-20T21:21:00Z">
                <w:r w:rsidR="0039143D" w:rsidDel="00606681">
                  <w:delText>EntCode</w:delText>
                </w:r>
              </w:del>
            </w:ins>
          </w:p>
        </w:tc>
      </w:tr>
      <w:tr w:rsidR="007455F0" w:rsidDel="00606681" w14:paraId="663BCDB9" w14:textId="5F4900AC" w:rsidTr="00AF049C">
        <w:trPr>
          <w:trHeight w:val="291"/>
          <w:jc w:val="center"/>
          <w:ins w:id="15242" w:author="Fegie" w:date="2021-05-02T19:50:00Z"/>
          <w:del w:id="15243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AACBF" w14:textId="348EE0AD" w:rsidR="007455F0" w:rsidDel="00606681" w:rsidRDefault="007455F0">
            <w:pPr>
              <w:pStyle w:val="15"/>
              <w:rPr>
                <w:ins w:id="15244" w:author="Fegie" w:date="2021-05-02T19:50:00Z"/>
                <w:del w:id="15245" w:author="家榮 張" w:date="2021-05-20T21:21:00Z"/>
              </w:rPr>
              <w:pPrChange w:id="15246" w:author="家榮 張" w:date="2021-05-20T22:59:00Z">
                <w:pPr/>
              </w:pPrChange>
            </w:pPr>
            <w:ins w:id="15247" w:author="Fegie" w:date="2021-05-02T20:01:00Z">
              <w:del w:id="15248" w:author="家榮 張" w:date="2021-05-20T21:21:00Z">
                <w:r w:rsidDel="00606681">
                  <w:rPr>
                    <w:rFonts w:hint="eastAsia"/>
                  </w:rPr>
                  <w:delText>17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11D9" w14:textId="1585E9C6" w:rsidR="007455F0" w:rsidDel="00606681" w:rsidRDefault="007455F0">
            <w:pPr>
              <w:pStyle w:val="15"/>
              <w:rPr>
                <w:ins w:id="15249" w:author="Fegie" w:date="2021-05-02T19:50:00Z"/>
                <w:del w:id="15250" w:author="家榮 張" w:date="2021-05-20T21:21:00Z"/>
              </w:rPr>
              <w:pPrChange w:id="15251" w:author="家榮 張" w:date="2021-05-20T22:59:00Z">
                <w:pPr/>
              </w:pPrChange>
            </w:pPr>
            <w:ins w:id="15252" w:author="Fegie" w:date="2021-05-02T19:54:00Z">
              <w:del w:id="15253" w:author="家榮 張" w:date="2021-05-20T21:21:00Z">
                <w:r w:rsidDel="00606681">
                  <w:rPr>
                    <w:rFonts w:hint="eastAsia"/>
                  </w:rPr>
                  <w:delText>員工代號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926B" w14:textId="5DCF5AEF" w:rsidR="007455F0" w:rsidDel="00606681" w:rsidRDefault="007455F0">
            <w:pPr>
              <w:pStyle w:val="15"/>
              <w:rPr>
                <w:ins w:id="15254" w:author="Fegie" w:date="2021-05-02T19:50:00Z"/>
                <w:del w:id="15255" w:author="家榮 張" w:date="2021-05-20T21:21:00Z"/>
              </w:rPr>
              <w:pPrChange w:id="15256" w:author="家榮 張" w:date="2021-05-20T22:59:00Z">
                <w:pPr/>
              </w:pPrChange>
            </w:pPr>
            <w:ins w:id="15257" w:author="Fegie" w:date="2021-05-02T20:04:00Z">
              <w:del w:id="15258" w:author="家榮 張" w:date="2021-05-06T18:44:00Z">
                <w:r w:rsidDel="00A27B8E">
                  <w:rPr>
                    <w:rFonts w:hint="eastAsia"/>
                  </w:rPr>
                  <w:delText>X(06)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4CB85" w14:textId="76E07217" w:rsidR="007455F0" w:rsidDel="00606681" w:rsidRDefault="007455F0">
            <w:pPr>
              <w:pStyle w:val="15"/>
              <w:rPr>
                <w:ins w:id="15259" w:author="Fegie" w:date="2021-05-02T19:50:00Z"/>
                <w:del w:id="15260" w:author="家榮 張" w:date="2021-05-20T21:21:00Z"/>
              </w:rPr>
              <w:pPrChange w:id="15261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6D14" w14:textId="1B85D272" w:rsidR="007455F0" w:rsidDel="00606681" w:rsidRDefault="007455F0">
            <w:pPr>
              <w:pStyle w:val="15"/>
              <w:rPr>
                <w:ins w:id="15262" w:author="Fegie" w:date="2021-05-02T19:50:00Z"/>
                <w:del w:id="15263" w:author="家榮 張" w:date="2021-05-20T21:21:00Z"/>
              </w:rPr>
              <w:pPrChange w:id="15264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8835" w14:textId="77E71D14" w:rsidR="007455F0" w:rsidDel="00606681" w:rsidRDefault="007455F0">
            <w:pPr>
              <w:pStyle w:val="15"/>
              <w:rPr>
                <w:ins w:id="15265" w:author="Fegie" w:date="2021-05-02T19:50:00Z"/>
                <w:del w:id="15266" w:author="家榮 張" w:date="2021-05-20T21:21:00Z"/>
              </w:rPr>
              <w:pPrChange w:id="15267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7417A" w14:textId="34B8F72C" w:rsidR="007455F0" w:rsidDel="00606681" w:rsidRDefault="007455F0">
            <w:pPr>
              <w:pStyle w:val="15"/>
              <w:rPr>
                <w:ins w:id="15268" w:author="Fegie" w:date="2021-05-02T19:50:00Z"/>
                <w:del w:id="15269" w:author="家榮 張" w:date="2021-05-20T21:21:00Z"/>
              </w:rPr>
              <w:pPrChange w:id="15270" w:author="家榮 張" w:date="2021-05-20T22:59:00Z">
                <w:pPr/>
              </w:pPrChange>
            </w:pPr>
            <w:ins w:id="15271" w:author="Fegie" w:date="2021-05-02T20:04:00Z">
              <w:del w:id="15272" w:author="家榮 張" w:date="2021-05-20T21:21:00Z">
                <w:r w:rsidRPr="00572388"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F890" w14:textId="365277A8" w:rsidR="007455F0" w:rsidDel="00606681" w:rsidRDefault="007455F0">
            <w:pPr>
              <w:pStyle w:val="15"/>
              <w:rPr>
                <w:ins w:id="15273" w:author="Fegie" w:date="2021-05-02T20:02:00Z"/>
                <w:del w:id="15274" w:author="家榮 張" w:date="2021-05-20T21:21:00Z"/>
              </w:rPr>
              <w:pPrChange w:id="15275" w:author="家榮 張" w:date="2021-05-20T22:59:00Z">
                <w:pPr/>
              </w:pPrChange>
            </w:pPr>
            <w:ins w:id="15276" w:author="Fegie" w:date="2021-05-02T20:02:00Z">
              <w:del w:id="15277" w:author="家榮 張" w:date="2021-05-20T21:21:00Z">
                <w:r w:rsidDel="00606681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77EABC5A" w14:textId="2B7BDD89" w:rsidR="007455F0" w:rsidDel="00606681" w:rsidRDefault="007455F0">
            <w:pPr>
              <w:pStyle w:val="15"/>
              <w:rPr>
                <w:ins w:id="15278" w:author="st1" w:date="2021-05-06T10:39:00Z"/>
                <w:del w:id="15279" w:author="家榮 張" w:date="2021-05-20T21:21:00Z"/>
              </w:rPr>
              <w:pPrChange w:id="15280" w:author="家榮 張" w:date="2021-05-20T22:59:00Z">
                <w:pPr/>
              </w:pPrChange>
            </w:pPr>
            <w:ins w:id="15281" w:author="Fegie" w:date="2021-05-02T20:02:00Z">
              <w:del w:id="15282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44BD1205" w14:textId="5C8CEBC7" w:rsidR="00832D82" w:rsidDel="00606681" w:rsidRDefault="00832D82">
            <w:pPr>
              <w:pStyle w:val="15"/>
              <w:rPr>
                <w:ins w:id="15283" w:author="Fegie" w:date="2021-05-02T20:11:00Z"/>
                <w:del w:id="15284" w:author="家榮 張" w:date="2021-05-20T21:21:00Z"/>
              </w:rPr>
              <w:pPrChange w:id="15285" w:author="家榮 張" w:date="2021-05-20T22:59:00Z">
                <w:pPr/>
              </w:pPrChange>
            </w:pPr>
            <w:ins w:id="15286" w:author="st1" w:date="2021-05-06T10:39:00Z">
              <w:del w:id="15287" w:author="家榮 張" w:date="2021-05-20T21:21:00Z">
                <w:r w:rsidDel="00606681">
                  <w:rPr>
                    <w:rFonts w:hint="eastAsia"/>
                  </w:rPr>
                  <w:delText>3.</w:delText>
                </w:r>
                <w:r w:rsidDel="00606681">
                  <w:rPr>
                    <w:rFonts w:hint="eastAsia"/>
                    <w:lang w:eastAsia="zh-HK"/>
                  </w:rPr>
                  <w:delText>不會檢查是否存在員工檔</w:delText>
                </w:r>
                <w:r w:rsidDel="00606681">
                  <w:rPr>
                    <w:rFonts w:hint="eastAsia"/>
                  </w:rPr>
                  <w:delText>(CdEmp)</w:delText>
                </w:r>
              </w:del>
            </w:ins>
          </w:p>
          <w:p w14:paraId="53F7D88F" w14:textId="260D1771" w:rsidR="00C811A4" w:rsidDel="00606681" w:rsidRDefault="00C811A4">
            <w:pPr>
              <w:pStyle w:val="15"/>
              <w:rPr>
                <w:ins w:id="15288" w:author="Fegie" w:date="2021-05-02T19:50:00Z"/>
                <w:del w:id="15289" w:author="家榮 張" w:date="2021-05-20T21:21:00Z"/>
              </w:rPr>
              <w:pPrChange w:id="15290" w:author="家榮 張" w:date="2021-05-20T22:59:00Z">
                <w:pPr/>
              </w:pPrChange>
            </w:pPr>
            <w:ins w:id="15291" w:author="Fegie" w:date="2021-05-02T20:11:00Z">
              <w:del w:id="15292" w:author="家榮 張" w:date="2021-05-20T21:21:00Z">
                <w:r w:rsidDel="00606681">
                  <w:rPr>
                    <w:rFonts w:hint="eastAsia"/>
                  </w:rPr>
                  <w:delText>3</w:delText>
                </w:r>
              </w:del>
            </w:ins>
            <w:ins w:id="15293" w:author="st1" w:date="2021-05-06T10:39:00Z">
              <w:del w:id="15294" w:author="家榮 張" w:date="2021-05-20T21:21:00Z">
                <w:r w:rsidR="00832D82" w:rsidDel="00606681">
                  <w:rPr>
                    <w:rFonts w:hint="eastAsia"/>
                  </w:rPr>
                  <w:delText>4</w:delText>
                </w:r>
              </w:del>
            </w:ins>
            <w:ins w:id="15295" w:author="Fegie" w:date="2021-05-02T20:11:00Z">
              <w:del w:id="15296" w:author="家榮 張" w:date="2021-05-20T21:21:00Z">
                <w:r w:rsidDel="00606681">
                  <w:rPr>
                    <w:rFonts w:hint="eastAsia"/>
                  </w:rPr>
                  <w:delText>.CustMain.</w:delText>
                </w:r>
              </w:del>
            </w:ins>
            <w:ins w:id="15297" w:author="Fegie" w:date="2021-05-02T20:39:00Z">
              <w:del w:id="15298" w:author="家榮 張" w:date="2021-05-20T21:21:00Z">
                <w:r w:rsidR="000B398A" w:rsidDel="00606681">
                  <w:rPr>
                    <w:rFonts w:hint="eastAsia"/>
                  </w:rPr>
                  <w:delText>Em</w:delText>
                </w:r>
                <w:r w:rsidR="000B398A" w:rsidDel="00606681">
                  <w:delText>pNo</w:delText>
                </w:r>
              </w:del>
            </w:ins>
          </w:p>
        </w:tc>
      </w:tr>
      <w:tr w:rsidR="007455F0" w:rsidDel="00606681" w14:paraId="00E655C9" w14:textId="419A1A03" w:rsidTr="00AF049C">
        <w:trPr>
          <w:trHeight w:val="291"/>
          <w:jc w:val="center"/>
          <w:ins w:id="15299" w:author="Fegie" w:date="2021-05-02T19:50:00Z"/>
          <w:del w:id="15300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1233" w14:textId="6B96A647" w:rsidR="007455F0" w:rsidDel="00606681" w:rsidRDefault="007455F0">
            <w:pPr>
              <w:pStyle w:val="15"/>
              <w:rPr>
                <w:ins w:id="15301" w:author="Fegie" w:date="2021-05-02T19:50:00Z"/>
                <w:del w:id="15302" w:author="家榮 張" w:date="2021-05-20T21:21:00Z"/>
              </w:rPr>
              <w:pPrChange w:id="15303" w:author="家榮 張" w:date="2021-05-20T22:59:00Z">
                <w:pPr/>
              </w:pPrChange>
            </w:pPr>
            <w:ins w:id="15304" w:author="Fegie" w:date="2021-05-02T20:01:00Z">
              <w:del w:id="15305" w:author="家榮 張" w:date="2021-05-20T21:21:00Z">
                <w:r w:rsidDel="00606681">
                  <w:rPr>
                    <w:rFonts w:hint="eastAsia"/>
                  </w:rPr>
                  <w:delText>18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52031" w14:textId="7BAFF08F" w:rsidR="007455F0" w:rsidDel="00606681" w:rsidRDefault="007455F0">
            <w:pPr>
              <w:pStyle w:val="15"/>
              <w:rPr>
                <w:ins w:id="15306" w:author="Fegie" w:date="2021-05-02T19:50:00Z"/>
                <w:del w:id="15307" w:author="家榮 張" w:date="2021-05-20T21:21:00Z"/>
              </w:rPr>
              <w:pPrChange w:id="15308" w:author="家榮 張" w:date="2021-05-20T22:59:00Z">
                <w:pPr/>
              </w:pPrChange>
            </w:pPr>
            <w:ins w:id="15309" w:author="Fegie" w:date="2021-05-02T19:54:00Z">
              <w:del w:id="15310" w:author="家榮 張" w:date="2021-05-20T21:21:00Z">
                <w:r w:rsidDel="00606681">
                  <w:rPr>
                    <w:rFonts w:hint="eastAsia"/>
                  </w:rPr>
                  <w:delText>英文姓名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0E6B3" w14:textId="2108D4DA" w:rsidR="007455F0" w:rsidDel="00606681" w:rsidRDefault="007455F0">
            <w:pPr>
              <w:pStyle w:val="15"/>
              <w:rPr>
                <w:ins w:id="15311" w:author="Fegie" w:date="2021-05-02T19:50:00Z"/>
                <w:del w:id="15312" w:author="家榮 張" w:date="2021-05-20T21:21:00Z"/>
              </w:rPr>
              <w:pPrChange w:id="15313" w:author="家榮 張" w:date="2021-05-20T22:59:00Z">
                <w:pPr/>
              </w:pPrChange>
            </w:pPr>
            <w:ins w:id="15314" w:author="Fegie" w:date="2021-05-02T20:04:00Z">
              <w:del w:id="15315" w:author="家榮 張" w:date="2021-05-06T18:45:00Z">
                <w:r w:rsidDel="00A27B8E">
                  <w:rPr>
                    <w:rFonts w:hint="eastAsia"/>
                  </w:rPr>
                  <w:delText>X(2)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0DE8" w14:textId="6ADA6165" w:rsidR="007455F0" w:rsidDel="00606681" w:rsidRDefault="007455F0">
            <w:pPr>
              <w:pStyle w:val="15"/>
              <w:rPr>
                <w:ins w:id="15316" w:author="Fegie" w:date="2021-05-02T19:50:00Z"/>
                <w:del w:id="15317" w:author="家榮 張" w:date="2021-05-20T21:21:00Z"/>
              </w:rPr>
              <w:pPrChange w:id="15318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75EA" w14:textId="56D7545B" w:rsidR="007455F0" w:rsidDel="00606681" w:rsidRDefault="007455F0">
            <w:pPr>
              <w:pStyle w:val="15"/>
              <w:rPr>
                <w:ins w:id="15319" w:author="Fegie" w:date="2021-05-02T19:50:00Z"/>
                <w:del w:id="15320" w:author="家榮 張" w:date="2021-05-20T21:21:00Z"/>
              </w:rPr>
              <w:pPrChange w:id="15321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98853" w14:textId="1DCBF9DB" w:rsidR="007455F0" w:rsidDel="00606681" w:rsidRDefault="007455F0">
            <w:pPr>
              <w:pStyle w:val="15"/>
              <w:rPr>
                <w:ins w:id="15322" w:author="Fegie" w:date="2021-05-02T19:50:00Z"/>
                <w:del w:id="15323" w:author="家榮 張" w:date="2021-05-20T21:21:00Z"/>
              </w:rPr>
              <w:pPrChange w:id="15324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F8470" w14:textId="036A2DBE" w:rsidR="007455F0" w:rsidDel="00606681" w:rsidRDefault="007455F0">
            <w:pPr>
              <w:pStyle w:val="15"/>
              <w:rPr>
                <w:ins w:id="15325" w:author="Fegie" w:date="2021-05-02T19:50:00Z"/>
                <w:del w:id="15326" w:author="家榮 張" w:date="2021-05-20T21:21:00Z"/>
              </w:rPr>
              <w:pPrChange w:id="15327" w:author="家榮 張" w:date="2021-05-20T22:59:00Z">
                <w:pPr/>
              </w:pPrChange>
            </w:pPr>
            <w:ins w:id="15328" w:author="Fegie" w:date="2021-05-02T20:04:00Z">
              <w:del w:id="15329" w:author="家榮 張" w:date="2021-05-20T21:21:00Z">
                <w:r w:rsidRPr="00572388"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31BB" w14:textId="30A920BB" w:rsidR="007455F0" w:rsidDel="00606681" w:rsidRDefault="007455F0">
            <w:pPr>
              <w:pStyle w:val="15"/>
              <w:rPr>
                <w:ins w:id="15330" w:author="Fegie" w:date="2021-05-02T20:02:00Z"/>
                <w:del w:id="15331" w:author="家榮 張" w:date="2021-05-20T21:21:00Z"/>
              </w:rPr>
              <w:pPrChange w:id="15332" w:author="家榮 張" w:date="2021-05-20T22:59:00Z">
                <w:pPr/>
              </w:pPrChange>
            </w:pPr>
            <w:ins w:id="15333" w:author="Fegie" w:date="2021-05-02T20:02:00Z">
              <w:del w:id="15334" w:author="家榮 張" w:date="2021-05-20T21:21:00Z">
                <w:r w:rsidDel="00606681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558CC8E2" w14:textId="03F30415" w:rsidR="007455F0" w:rsidDel="00606681" w:rsidRDefault="007455F0">
            <w:pPr>
              <w:pStyle w:val="15"/>
              <w:rPr>
                <w:ins w:id="15335" w:author="Fegie" w:date="2021-05-02T20:11:00Z"/>
                <w:del w:id="15336" w:author="家榮 張" w:date="2021-05-20T21:21:00Z"/>
              </w:rPr>
              <w:pPrChange w:id="15337" w:author="家榮 張" w:date="2021-05-20T22:59:00Z">
                <w:pPr/>
              </w:pPrChange>
            </w:pPr>
            <w:ins w:id="15338" w:author="Fegie" w:date="2021-05-02T20:02:00Z">
              <w:del w:id="15339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5EA87D93" w14:textId="43AF92A8" w:rsidR="00C811A4" w:rsidDel="00606681" w:rsidRDefault="00C811A4">
            <w:pPr>
              <w:pStyle w:val="15"/>
              <w:rPr>
                <w:ins w:id="15340" w:author="Fegie" w:date="2021-05-02T19:50:00Z"/>
                <w:del w:id="15341" w:author="家榮 張" w:date="2021-05-20T21:21:00Z"/>
              </w:rPr>
              <w:pPrChange w:id="15342" w:author="家榮 張" w:date="2021-05-20T22:59:00Z">
                <w:pPr/>
              </w:pPrChange>
            </w:pPr>
            <w:ins w:id="15343" w:author="Fegie" w:date="2021-05-02T20:11:00Z">
              <w:del w:id="15344" w:author="家榮 張" w:date="2021-05-20T21:21:00Z">
                <w:r w:rsidDel="00606681">
                  <w:rPr>
                    <w:rFonts w:hint="eastAsia"/>
                  </w:rPr>
                  <w:delText>3.CustMain.</w:delText>
                </w:r>
              </w:del>
            </w:ins>
            <w:ins w:id="15345" w:author="Fegie" w:date="2021-05-02T20:21:00Z">
              <w:del w:id="15346" w:author="家榮 張" w:date="2021-05-20T21:21:00Z">
                <w:r w:rsidR="0039143D" w:rsidDel="00606681">
                  <w:delText>E</w:delText>
                </w:r>
              </w:del>
            </w:ins>
            <w:ins w:id="15347" w:author="Fegie" w:date="2021-05-02T20:39:00Z">
              <w:del w:id="15348" w:author="家榮 張" w:date="2021-05-20T21:21:00Z">
                <w:r w:rsidR="000B398A" w:rsidDel="00606681">
                  <w:delText>Name</w:delText>
                </w:r>
              </w:del>
            </w:ins>
          </w:p>
        </w:tc>
      </w:tr>
      <w:tr w:rsidR="007455F0" w:rsidDel="00606681" w14:paraId="0B3F4D0A" w14:textId="44A3FA5F" w:rsidTr="00AF049C">
        <w:trPr>
          <w:trHeight w:val="291"/>
          <w:jc w:val="center"/>
          <w:ins w:id="15349" w:author="Fegie" w:date="2021-05-02T19:50:00Z"/>
          <w:del w:id="15350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71324" w14:textId="152FE5A1" w:rsidR="007455F0" w:rsidDel="00606681" w:rsidRDefault="007455F0">
            <w:pPr>
              <w:pStyle w:val="15"/>
              <w:rPr>
                <w:ins w:id="15351" w:author="Fegie" w:date="2021-05-02T19:50:00Z"/>
                <w:del w:id="15352" w:author="家榮 張" w:date="2021-05-20T21:21:00Z"/>
              </w:rPr>
              <w:pPrChange w:id="15353" w:author="家榮 張" w:date="2021-05-20T22:59:00Z">
                <w:pPr/>
              </w:pPrChange>
            </w:pPr>
            <w:ins w:id="15354" w:author="Fegie" w:date="2021-05-02T20:01:00Z">
              <w:del w:id="15355" w:author="家榮 張" w:date="2021-05-20T21:21:00Z">
                <w:r w:rsidDel="00606681">
                  <w:rPr>
                    <w:rFonts w:hint="eastAsia"/>
                  </w:rPr>
                  <w:delText>19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1EF3" w14:textId="47EC70C6" w:rsidR="007455F0" w:rsidDel="00606681" w:rsidRDefault="007455F0">
            <w:pPr>
              <w:pStyle w:val="15"/>
              <w:rPr>
                <w:ins w:id="15356" w:author="Fegie" w:date="2021-05-02T19:50:00Z"/>
                <w:del w:id="15357" w:author="家榮 張" w:date="2021-05-20T21:21:00Z"/>
              </w:rPr>
              <w:pPrChange w:id="15358" w:author="家榮 張" w:date="2021-05-20T22:59:00Z">
                <w:pPr/>
              </w:pPrChange>
            </w:pPr>
            <w:ins w:id="15359" w:author="Fegie" w:date="2021-05-02T19:55:00Z">
              <w:del w:id="15360" w:author="家榮 張" w:date="2021-05-20T21:21:00Z">
                <w:r w:rsidDel="00606681">
                  <w:rPr>
                    <w:rFonts w:hint="eastAsia"/>
                  </w:rPr>
                  <w:delText>教育程度代號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2613" w14:textId="615270DD" w:rsidR="007455F0" w:rsidDel="00606681" w:rsidRDefault="007455F0">
            <w:pPr>
              <w:pStyle w:val="15"/>
              <w:rPr>
                <w:ins w:id="15361" w:author="Fegie" w:date="2021-05-02T19:50:00Z"/>
                <w:del w:id="15362" w:author="家榮 張" w:date="2021-05-20T21:21:00Z"/>
              </w:rPr>
              <w:pPrChange w:id="15363" w:author="家榮 張" w:date="2021-05-20T22:59:00Z">
                <w:pPr/>
              </w:pPrChange>
            </w:pPr>
            <w:ins w:id="15364" w:author="Fegie" w:date="2021-05-02T20:04:00Z">
              <w:del w:id="15365" w:author="家榮 張" w:date="2021-05-06T18:45:00Z">
                <w:r w:rsidDel="00A27B8E">
                  <w:rPr>
                    <w:rFonts w:hint="eastAsia"/>
                  </w:rPr>
                  <w:delText>X(01)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7598D" w14:textId="32C0C952" w:rsidR="007455F0" w:rsidDel="00606681" w:rsidRDefault="007455F0">
            <w:pPr>
              <w:pStyle w:val="15"/>
              <w:rPr>
                <w:ins w:id="15366" w:author="Fegie" w:date="2021-05-02T19:50:00Z"/>
                <w:del w:id="15367" w:author="家榮 張" w:date="2021-05-20T21:21:00Z"/>
              </w:rPr>
              <w:pPrChange w:id="15368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36E55" w14:textId="0BC014F8" w:rsidR="007455F0" w:rsidDel="00606681" w:rsidRDefault="00415F28">
            <w:pPr>
              <w:pStyle w:val="15"/>
              <w:rPr>
                <w:ins w:id="15369" w:author="Fegie" w:date="2021-05-02T19:50:00Z"/>
                <w:del w:id="15370" w:author="家榮 張" w:date="2021-05-20T21:21:00Z"/>
              </w:rPr>
              <w:pPrChange w:id="15371" w:author="家榮 張" w:date="2021-05-20T22:59:00Z">
                <w:pPr/>
              </w:pPrChange>
            </w:pPr>
            <w:ins w:id="15372" w:author="Fegie" w:date="2021-05-02T20:07:00Z">
              <w:del w:id="15373" w:author="家榮 張" w:date="2021-05-20T21:21:00Z">
                <w:r w:rsidDel="00606681">
                  <w:rPr>
                    <w:rFonts w:cs="細明體" w:hint="eastAsia"/>
                    <w:spacing w:val="15"/>
                    <w:kern w:val="0"/>
                  </w:rPr>
                  <w:delText>下拉選單(E</w:delText>
                </w:r>
                <w:r w:rsidDel="00606681">
                  <w:rPr>
                    <w:rFonts w:cs="細明體"/>
                    <w:spacing w:val="15"/>
                    <w:kern w:val="0"/>
                  </w:rPr>
                  <w:delText>duCode</w:delText>
                </w:r>
                <w:r w:rsidDel="00606681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C9350" w14:textId="62F1290F" w:rsidR="007455F0" w:rsidDel="00606681" w:rsidRDefault="007455F0">
            <w:pPr>
              <w:pStyle w:val="15"/>
              <w:rPr>
                <w:ins w:id="15374" w:author="Fegie" w:date="2021-05-02T19:50:00Z"/>
                <w:del w:id="15375" w:author="家榮 張" w:date="2021-05-20T21:21:00Z"/>
              </w:rPr>
              <w:pPrChange w:id="15376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3522" w14:textId="04600F94" w:rsidR="007455F0" w:rsidDel="00606681" w:rsidRDefault="007455F0">
            <w:pPr>
              <w:pStyle w:val="15"/>
              <w:rPr>
                <w:ins w:id="15377" w:author="Fegie" w:date="2021-05-02T19:50:00Z"/>
                <w:del w:id="15378" w:author="家榮 張" w:date="2021-05-20T21:21:00Z"/>
              </w:rPr>
              <w:pPrChange w:id="15379" w:author="家榮 張" w:date="2021-05-20T22:59:00Z">
                <w:pPr/>
              </w:pPrChange>
            </w:pPr>
            <w:ins w:id="15380" w:author="Fegie" w:date="2021-05-02T20:04:00Z">
              <w:del w:id="15381" w:author="家榮 張" w:date="2021-05-20T21:21:00Z">
                <w:r w:rsidRPr="00572388"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2D28" w14:textId="366D63E3" w:rsidR="007455F0" w:rsidDel="00606681" w:rsidRDefault="007455F0">
            <w:pPr>
              <w:pStyle w:val="15"/>
              <w:rPr>
                <w:ins w:id="15382" w:author="Fegie" w:date="2021-05-02T20:02:00Z"/>
                <w:del w:id="15383" w:author="家榮 張" w:date="2021-05-20T21:21:00Z"/>
              </w:rPr>
              <w:pPrChange w:id="15384" w:author="家榮 張" w:date="2021-05-20T22:59:00Z">
                <w:pPr/>
              </w:pPrChange>
            </w:pPr>
            <w:ins w:id="15385" w:author="Fegie" w:date="2021-05-02T20:02:00Z">
              <w:del w:id="15386" w:author="家榮 張" w:date="2021-05-20T21:21:00Z">
                <w:r w:rsidDel="00606681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22DB7176" w14:textId="7D5C253A" w:rsidR="007455F0" w:rsidDel="00606681" w:rsidRDefault="007455F0">
            <w:pPr>
              <w:pStyle w:val="15"/>
              <w:rPr>
                <w:ins w:id="15387" w:author="Fegie" w:date="2021-05-02T20:11:00Z"/>
                <w:del w:id="15388" w:author="家榮 張" w:date="2021-05-20T21:21:00Z"/>
              </w:rPr>
              <w:pPrChange w:id="15389" w:author="家榮 張" w:date="2021-05-20T22:59:00Z">
                <w:pPr/>
              </w:pPrChange>
            </w:pPr>
            <w:ins w:id="15390" w:author="Fegie" w:date="2021-05-02T20:02:00Z">
              <w:del w:id="15391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5E0F47B8" w14:textId="64E1C734" w:rsidR="00C811A4" w:rsidDel="00606681" w:rsidRDefault="00C811A4">
            <w:pPr>
              <w:pStyle w:val="15"/>
              <w:rPr>
                <w:ins w:id="15392" w:author="Fegie" w:date="2021-05-02T19:50:00Z"/>
                <w:del w:id="15393" w:author="家榮 張" w:date="2021-05-20T21:21:00Z"/>
              </w:rPr>
              <w:pPrChange w:id="15394" w:author="家榮 張" w:date="2021-05-20T22:59:00Z">
                <w:pPr/>
              </w:pPrChange>
            </w:pPr>
            <w:ins w:id="15395" w:author="Fegie" w:date="2021-05-02T20:11:00Z">
              <w:del w:id="15396" w:author="家榮 張" w:date="2021-05-20T21:21:00Z">
                <w:r w:rsidDel="00606681">
                  <w:rPr>
                    <w:rFonts w:hint="eastAsia"/>
                  </w:rPr>
                  <w:delText>3.CustMain.</w:delText>
                </w:r>
              </w:del>
            </w:ins>
            <w:ins w:id="15397" w:author="Fegie" w:date="2021-05-02T20:21:00Z">
              <w:del w:id="15398" w:author="家榮 張" w:date="2021-05-20T21:21:00Z">
                <w:r w:rsidR="0039143D" w:rsidDel="00606681">
                  <w:delText>EduCode</w:delText>
                </w:r>
              </w:del>
            </w:ins>
          </w:p>
        </w:tc>
      </w:tr>
      <w:tr w:rsidR="007455F0" w:rsidDel="00606681" w14:paraId="2EA26779" w14:textId="084EB2E1" w:rsidTr="00AF049C">
        <w:trPr>
          <w:trHeight w:val="291"/>
          <w:jc w:val="center"/>
          <w:ins w:id="15399" w:author="Fegie" w:date="2021-05-02T19:50:00Z"/>
          <w:del w:id="15400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029CF" w14:textId="711C922B" w:rsidR="007455F0" w:rsidDel="00606681" w:rsidRDefault="007455F0">
            <w:pPr>
              <w:pStyle w:val="15"/>
              <w:rPr>
                <w:ins w:id="15401" w:author="Fegie" w:date="2021-05-02T19:50:00Z"/>
                <w:del w:id="15402" w:author="家榮 張" w:date="2021-05-20T21:21:00Z"/>
              </w:rPr>
              <w:pPrChange w:id="15403" w:author="家榮 張" w:date="2021-05-20T22:59:00Z">
                <w:pPr/>
              </w:pPrChange>
            </w:pPr>
            <w:ins w:id="15404" w:author="Fegie" w:date="2021-05-02T20:01:00Z">
              <w:del w:id="15405" w:author="家榮 張" w:date="2021-05-20T21:21:00Z">
                <w:r w:rsidDel="00606681">
                  <w:rPr>
                    <w:rFonts w:hint="eastAsia"/>
                  </w:rPr>
                  <w:delText>20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0A671" w14:textId="29B6B9EA" w:rsidR="007455F0" w:rsidDel="00606681" w:rsidRDefault="007455F0">
            <w:pPr>
              <w:pStyle w:val="15"/>
              <w:rPr>
                <w:ins w:id="15406" w:author="Fegie" w:date="2021-05-02T19:50:00Z"/>
                <w:del w:id="15407" w:author="家榮 張" w:date="2021-05-20T21:21:00Z"/>
              </w:rPr>
              <w:pPrChange w:id="15408" w:author="家榮 張" w:date="2021-05-20T22:59:00Z">
                <w:pPr/>
              </w:pPrChange>
            </w:pPr>
            <w:ins w:id="15409" w:author="Fegie" w:date="2021-05-02T19:55:00Z">
              <w:del w:id="15410" w:author="家榮 張" w:date="2021-05-20T21:21:00Z">
                <w:r w:rsidDel="00606681">
                  <w:rPr>
                    <w:rFonts w:hint="eastAsia"/>
                  </w:rPr>
                  <w:delText>自有住宅有無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1863" w14:textId="44D6AB18" w:rsidR="007455F0" w:rsidDel="00606681" w:rsidRDefault="007455F0">
            <w:pPr>
              <w:pStyle w:val="15"/>
              <w:rPr>
                <w:ins w:id="15411" w:author="Fegie" w:date="2021-05-02T19:50:00Z"/>
                <w:del w:id="15412" w:author="家榮 張" w:date="2021-05-20T21:21:00Z"/>
              </w:rPr>
              <w:pPrChange w:id="15413" w:author="家榮 張" w:date="2021-05-20T22:59:00Z">
                <w:pPr/>
              </w:pPrChange>
            </w:pPr>
            <w:ins w:id="15414" w:author="Fegie" w:date="2021-05-02T20:04:00Z">
              <w:del w:id="15415" w:author="家榮 張" w:date="2021-05-06T18:45:00Z">
                <w:r w:rsidDel="00A27B8E">
                  <w:rPr>
                    <w:rFonts w:hint="eastAsia"/>
                  </w:rPr>
                  <w:delText>X(01)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A77EA" w14:textId="7A6E821F" w:rsidR="007455F0" w:rsidDel="00606681" w:rsidRDefault="007455F0">
            <w:pPr>
              <w:pStyle w:val="15"/>
              <w:rPr>
                <w:ins w:id="15416" w:author="Fegie" w:date="2021-05-02T19:50:00Z"/>
                <w:del w:id="15417" w:author="家榮 張" w:date="2021-05-20T21:21:00Z"/>
              </w:rPr>
              <w:pPrChange w:id="15418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71FB3" w14:textId="5270F058" w:rsidR="007455F0" w:rsidDel="00606681" w:rsidRDefault="00415F28">
            <w:pPr>
              <w:pStyle w:val="15"/>
              <w:rPr>
                <w:ins w:id="15419" w:author="Fegie" w:date="2021-05-02T19:50:00Z"/>
                <w:del w:id="15420" w:author="家榮 張" w:date="2021-05-20T21:21:00Z"/>
              </w:rPr>
              <w:pPrChange w:id="15421" w:author="家榮 張" w:date="2021-05-20T22:59:00Z">
                <w:pPr/>
              </w:pPrChange>
            </w:pPr>
            <w:ins w:id="15422" w:author="Fegie" w:date="2021-05-02T20:08:00Z">
              <w:del w:id="15423" w:author="家榮 張" w:date="2021-05-20T21:21:00Z">
                <w:r w:rsidDel="00606681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  <w:r w:rsidDel="00606681">
                  <w:rPr>
                    <w:rFonts w:cs="細明體"/>
                    <w:spacing w:val="15"/>
                    <w:kern w:val="0"/>
                  </w:rPr>
                  <w:delText>YesNo</w:delText>
                </w:r>
                <w:r w:rsidDel="00606681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8121B" w14:textId="51C14FEA" w:rsidR="007455F0" w:rsidDel="00606681" w:rsidRDefault="007455F0">
            <w:pPr>
              <w:pStyle w:val="15"/>
              <w:rPr>
                <w:ins w:id="15424" w:author="Fegie" w:date="2021-05-02T19:50:00Z"/>
                <w:del w:id="15425" w:author="家榮 張" w:date="2021-05-20T21:21:00Z"/>
              </w:rPr>
              <w:pPrChange w:id="15426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8E37" w14:textId="71404171" w:rsidR="007455F0" w:rsidDel="00606681" w:rsidRDefault="007455F0">
            <w:pPr>
              <w:pStyle w:val="15"/>
              <w:rPr>
                <w:ins w:id="15427" w:author="Fegie" w:date="2021-05-02T19:50:00Z"/>
                <w:del w:id="15428" w:author="家榮 張" w:date="2021-05-20T21:21:00Z"/>
              </w:rPr>
              <w:pPrChange w:id="15429" w:author="家榮 張" w:date="2021-05-20T22:59:00Z">
                <w:pPr/>
              </w:pPrChange>
            </w:pPr>
            <w:ins w:id="15430" w:author="Fegie" w:date="2021-05-02T20:04:00Z">
              <w:del w:id="15431" w:author="家榮 張" w:date="2021-05-20T21:21:00Z">
                <w:r w:rsidRPr="00572388"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FEF7" w14:textId="3045C47E" w:rsidR="007455F0" w:rsidDel="00606681" w:rsidRDefault="007455F0">
            <w:pPr>
              <w:pStyle w:val="15"/>
              <w:rPr>
                <w:ins w:id="15432" w:author="Fegie" w:date="2021-05-02T20:02:00Z"/>
                <w:del w:id="15433" w:author="家榮 張" w:date="2021-05-20T21:21:00Z"/>
              </w:rPr>
              <w:pPrChange w:id="15434" w:author="家榮 張" w:date="2021-05-20T22:59:00Z">
                <w:pPr/>
              </w:pPrChange>
            </w:pPr>
            <w:ins w:id="15435" w:author="Fegie" w:date="2021-05-02T20:02:00Z">
              <w:del w:id="15436" w:author="家榮 張" w:date="2021-05-20T21:21:00Z">
                <w:r w:rsidDel="00606681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2BE143F0" w14:textId="1AC87C5C" w:rsidR="007455F0" w:rsidDel="00606681" w:rsidRDefault="007455F0">
            <w:pPr>
              <w:pStyle w:val="15"/>
              <w:rPr>
                <w:ins w:id="15437" w:author="Fegie" w:date="2021-05-02T20:11:00Z"/>
                <w:del w:id="15438" w:author="家榮 張" w:date="2021-05-20T21:21:00Z"/>
              </w:rPr>
              <w:pPrChange w:id="15439" w:author="家榮 張" w:date="2021-05-20T22:59:00Z">
                <w:pPr/>
              </w:pPrChange>
            </w:pPr>
            <w:ins w:id="15440" w:author="Fegie" w:date="2021-05-02T20:02:00Z">
              <w:del w:id="15441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61EBD049" w14:textId="18441E64" w:rsidR="00C811A4" w:rsidDel="00606681" w:rsidRDefault="00C811A4">
            <w:pPr>
              <w:pStyle w:val="15"/>
              <w:rPr>
                <w:ins w:id="15442" w:author="Fegie" w:date="2021-05-02T19:50:00Z"/>
                <w:del w:id="15443" w:author="家榮 張" w:date="2021-05-20T21:21:00Z"/>
              </w:rPr>
              <w:pPrChange w:id="15444" w:author="家榮 張" w:date="2021-05-20T22:59:00Z">
                <w:pPr/>
              </w:pPrChange>
            </w:pPr>
            <w:ins w:id="15445" w:author="Fegie" w:date="2021-05-02T20:11:00Z">
              <w:del w:id="15446" w:author="家榮 張" w:date="2021-05-20T21:21:00Z">
                <w:r w:rsidDel="00606681">
                  <w:rPr>
                    <w:rFonts w:hint="eastAsia"/>
                  </w:rPr>
                  <w:delText>3.CustMain.</w:delText>
                </w:r>
              </w:del>
            </w:ins>
            <w:ins w:id="15447" w:author="Fegie" w:date="2021-05-02T20:21:00Z">
              <w:del w:id="15448" w:author="家榮 張" w:date="2021-05-20T21:21:00Z">
                <w:r w:rsidR="0039143D" w:rsidDel="00606681">
                  <w:delText>OwnedHome</w:delText>
                </w:r>
              </w:del>
            </w:ins>
          </w:p>
        </w:tc>
      </w:tr>
      <w:tr w:rsidR="007455F0" w:rsidDel="00606681" w14:paraId="315CAB73" w14:textId="5BF8E673" w:rsidTr="00AF049C">
        <w:trPr>
          <w:trHeight w:val="291"/>
          <w:jc w:val="center"/>
          <w:ins w:id="15449" w:author="Fegie" w:date="2021-05-02T19:50:00Z"/>
          <w:del w:id="15450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DA210" w14:textId="4D8BBF31" w:rsidR="007455F0" w:rsidDel="00606681" w:rsidRDefault="007455F0">
            <w:pPr>
              <w:pStyle w:val="15"/>
              <w:rPr>
                <w:ins w:id="15451" w:author="Fegie" w:date="2021-05-02T19:50:00Z"/>
                <w:del w:id="15452" w:author="家榮 張" w:date="2021-05-20T21:21:00Z"/>
              </w:rPr>
              <w:pPrChange w:id="15453" w:author="家榮 張" w:date="2021-05-20T22:59:00Z">
                <w:pPr/>
              </w:pPrChange>
            </w:pPr>
            <w:ins w:id="15454" w:author="Fegie" w:date="2021-05-02T20:02:00Z">
              <w:del w:id="15455" w:author="家榮 張" w:date="2021-05-20T21:21:00Z">
                <w:r w:rsidDel="00606681">
                  <w:rPr>
                    <w:rFonts w:hint="eastAsia"/>
                  </w:rPr>
                  <w:delText>21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F1801" w14:textId="0348E90D" w:rsidR="007455F0" w:rsidDel="00606681" w:rsidRDefault="007455F0">
            <w:pPr>
              <w:pStyle w:val="15"/>
              <w:rPr>
                <w:ins w:id="15456" w:author="Fegie" w:date="2021-05-02T19:50:00Z"/>
                <w:del w:id="15457" w:author="家榮 張" w:date="2021-05-20T21:21:00Z"/>
              </w:rPr>
              <w:pPrChange w:id="15458" w:author="家榮 張" w:date="2021-05-20T22:59:00Z">
                <w:pPr/>
              </w:pPrChange>
            </w:pPr>
            <w:ins w:id="15459" w:author="Fegie" w:date="2021-05-02T19:56:00Z">
              <w:del w:id="15460" w:author="家榮 張" w:date="2021-05-20T21:21:00Z">
                <w:r w:rsidDel="00606681">
                  <w:rPr>
                    <w:rFonts w:hint="eastAsia"/>
                  </w:rPr>
                  <w:delText>任職機構統編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8B02E" w14:textId="5CB0454B" w:rsidR="007455F0" w:rsidDel="00606681" w:rsidRDefault="007455F0">
            <w:pPr>
              <w:pStyle w:val="15"/>
              <w:rPr>
                <w:ins w:id="15461" w:author="Fegie" w:date="2021-05-02T19:50:00Z"/>
                <w:del w:id="15462" w:author="家榮 張" w:date="2021-05-20T21:21:00Z"/>
              </w:rPr>
              <w:pPrChange w:id="15463" w:author="家榮 張" w:date="2021-05-20T22:59:00Z">
                <w:pPr/>
              </w:pPrChange>
            </w:pPr>
            <w:ins w:id="15464" w:author="Fegie" w:date="2021-05-02T20:04:00Z">
              <w:del w:id="15465" w:author="家榮 張" w:date="2021-05-06T18:45:00Z">
                <w:r w:rsidDel="00A27B8E">
                  <w:rPr>
                    <w:rFonts w:hint="eastAsia"/>
                  </w:rPr>
                  <w:delText>X(08)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BE266" w14:textId="715F3678" w:rsidR="007455F0" w:rsidDel="00606681" w:rsidRDefault="007455F0">
            <w:pPr>
              <w:pStyle w:val="15"/>
              <w:rPr>
                <w:ins w:id="15466" w:author="Fegie" w:date="2021-05-02T19:50:00Z"/>
                <w:del w:id="15467" w:author="家榮 張" w:date="2021-05-20T21:21:00Z"/>
              </w:rPr>
              <w:pPrChange w:id="15468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94F79" w14:textId="6CB98CD5" w:rsidR="007455F0" w:rsidDel="00606681" w:rsidRDefault="007455F0">
            <w:pPr>
              <w:pStyle w:val="15"/>
              <w:rPr>
                <w:ins w:id="15469" w:author="Fegie" w:date="2021-05-02T19:50:00Z"/>
                <w:del w:id="15470" w:author="家榮 張" w:date="2021-05-20T21:21:00Z"/>
              </w:rPr>
              <w:pPrChange w:id="15471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ACECB" w14:textId="255CAF4E" w:rsidR="007455F0" w:rsidDel="00606681" w:rsidRDefault="007455F0">
            <w:pPr>
              <w:pStyle w:val="15"/>
              <w:rPr>
                <w:ins w:id="15472" w:author="Fegie" w:date="2021-05-02T19:50:00Z"/>
                <w:del w:id="15473" w:author="家榮 張" w:date="2021-05-20T21:21:00Z"/>
              </w:rPr>
              <w:pPrChange w:id="15474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02B6" w14:textId="6B161D28" w:rsidR="007455F0" w:rsidDel="00606681" w:rsidRDefault="007455F0">
            <w:pPr>
              <w:pStyle w:val="15"/>
              <w:rPr>
                <w:ins w:id="15475" w:author="Fegie" w:date="2021-05-02T19:50:00Z"/>
                <w:del w:id="15476" w:author="家榮 張" w:date="2021-05-20T21:21:00Z"/>
              </w:rPr>
              <w:pPrChange w:id="15477" w:author="家榮 張" w:date="2021-05-20T22:59:00Z">
                <w:pPr/>
              </w:pPrChange>
            </w:pPr>
            <w:ins w:id="15478" w:author="Fegie" w:date="2021-05-02T20:04:00Z">
              <w:del w:id="15479" w:author="家榮 張" w:date="2021-05-20T21:21:00Z">
                <w:r w:rsidRPr="00572388"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C40F" w14:textId="54DC0347" w:rsidR="007455F0" w:rsidDel="00606681" w:rsidRDefault="007455F0">
            <w:pPr>
              <w:pStyle w:val="15"/>
              <w:rPr>
                <w:ins w:id="15480" w:author="Fegie" w:date="2021-05-02T20:02:00Z"/>
                <w:del w:id="15481" w:author="家榮 張" w:date="2021-05-20T21:21:00Z"/>
              </w:rPr>
              <w:pPrChange w:id="15482" w:author="家榮 張" w:date="2021-05-20T22:59:00Z">
                <w:pPr/>
              </w:pPrChange>
            </w:pPr>
            <w:ins w:id="15483" w:author="Fegie" w:date="2021-05-02T20:02:00Z">
              <w:del w:id="15484" w:author="家榮 張" w:date="2021-05-20T21:21:00Z">
                <w:r w:rsidDel="00606681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1874BBA2" w14:textId="308134BE" w:rsidR="007455F0" w:rsidDel="00606681" w:rsidRDefault="007455F0">
            <w:pPr>
              <w:pStyle w:val="15"/>
              <w:rPr>
                <w:ins w:id="15485" w:author="Fegie" w:date="2021-05-02T20:11:00Z"/>
                <w:del w:id="15486" w:author="家榮 張" w:date="2021-05-20T21:21:00Z"/>
              </w:rPr>
              <w:pPrChange w:id="15487" w:author="家榮 張" w:date="2021-05-20T22:59:00Z">
                <w:pPr/>
              </w:pPrChange>
            </w:pPr>
            <w:ins w:id="15488" w:author="Fegie" w:date="2021-05-02T20:02:00Z">
              <w:del w:id="15489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1120C61B" w14:textId="3A65519E" w:rsidR="00C811A4" w:rsidDel="00606681" w:rsidRDefault="00C811A4">
            <w:pPr>
              <w:pStyle w:val="15"/>
              <w:rPr>
                <w:ins w:id="15490" w:author="Fegie" w:date="2021-05-02T19:50:00Z"/>
                <w:del w:id="15491" w:author="家榮 張" w:date="2021-05-20T21:21:00Z"/>
              </w:rPr>
              <w:pPrChange w:id="15492" w:author="家榮 張" w:date="2021-05-20T22:59:00Z">
                <w:pPr/>
              </w:pPrChange>
            </w:pPr>
            <w:ins w:id="15493" w:author="Fegie" w:date="2021-05-02T20:11:00Z">
              <w:del w:id="15494" w:author="家榮 張" w:date="2021-05-20T21:21:00Z">
                <w:r w:rsidDel="00606681">
                  <w:rPr>
                    <w:rFonts w:hint="eastAsia"/>
                  </w:rPr>
                  <w:delText>3.CustMain.</w:delText>
                </w:r>
              </w:del>
            </w:ins>
            <w:ins w:id="15495" w:author="Fegie" w:date="2021-05-02T20:21:00Z">
              <w:del w:id="15496" w:author="家榮 張" w:date="2021-05-20T21:21:00Z">
                <w:r w:rsidR="0039143D" w:rsidDel="00606681">
                  <w:delText>CurrCompId</w:delText>
                </w:r>
              </w:del>
            </w:ins>
          </w:p>
        </w:tc>
      </w:tr>
      <w:tr w:rsidR="007455F0" w:rsidDel="00606681" w14:paraId="6A3C0D85" w14:textId="456FB999" w:rsidTr="00AF049C">
        <w:trPr>
          <w:trHeight w:val="291"/>
          <w:jc w:val="center"/>
          <w:ins w:id="15497" w:author="Fegie" w:date="2021-05-02T19:50:00Z"/>
          <w:del w:id="15498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9FC2" w14:textId="00843DE4" w:rsidR="007455F0" w:rsidDel="00606681" w:rsidRDefault="007455F0">
            <w:pPr>
              <w:pStyle w:val="15"/>
              <w:rPr>
                <w:ins w:id="15499" w:author="Fegie" w:date="2021-05-02T19:50:00Z"/>
                <w:del w:id="15500" w:author="家榮 張" w:date="2021-05-20T21:21:00Z"/>
              </w:rPr>
              <w:pPrChange w:id="15501" w:author="家榮 張" w:date="2021-05-20T22:59:00Z">
                <w:pPr/>
              </w:pPrChange>
            </w:pPr>
            <w:ins w:id="15502" w:author="Fegie" w:date="2021-05-02T20:02:00Z">
              <w:del w:id="15503" w:author="家榮 張" w:date="2021-05-20T21:21:00Z">
                <w:r w:rsidDel="00606681">
                  <w:rPr>
                    <w:rFonts w:hint="eastAsia"/>
                  </w:rPr>
                  <w:delText>22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AA6DA" w14:textId="7B605379" w:rsidR="007455F0" w:rsidDel="00606681" w:rsidRDefault="007455F0">
            <w:pPr>
              <w:pStyle w:val="15"/>
              <w:rPr>
                <w:ins w:id="15504" w:author="Fegie" w:date="2021-05-02T19:50:00Z"/>
                <w:del w:id="15505" w:author="家榮 張" w:date="2021-05-20T21:21:00Z"/>
              </w:rPr>
              <w:pPrChange w:id="15506" w:author="家榮 張" w:date="2021-05-20T22:59:00Z">
                <w:pPr/>
              </w:pPrChange>
            </w:pPr>
            <w:ins w:id="15507" w:author="Fegie" w:date="2021-05-02T19:56:00Z">
              <w:del w:id="15508" w:author="家榮 張" w:date="2021-05-20T21:21:00Z">
                <w:r w:rsidDel="00606681">
                  <w:rPr>
                    <w:rFonts w:hint="eastAsia"/>
                  </w:rPr>
                  <w:delText>任職機構名稱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B6B5" w14:textId="7B625224" w:rsidR="007455F0" w:rsidDel="00606681" w:rsidRDefault="007455F0">
            <w:pPr>
              <w:pStyle w:val="15"/>
              <w:rPr>
                <w:ins w:id="15509" w:author="Fegie" w:date="2021-05-02T19:50:00Z"/>
                <w:del w:id="15510" w:author="家榮 張" w:date="2021-05-20T21:21:00Z"/>
              </w:rPr>
              <w:pPrChange w:id="15511" w:author="家榮 張" w:date="2021-05-20T22:59:00Z">
                <w:pPr/>
              </w:pPrChange>
            </w:pPr>
            <w:ins w:id="15512" w:author="Fegie" w:date="2021-05-02T20:05:00Z">
              <w:del w:id="15513" w:author="家榮 張" w:date="2021-05-06T18:45:00Z">
                <w:r w:rsidDel="00A27B8E">
                  <w:rPr>
                    <w:rFonts w:hint="eastAsia"/>
                  </w:rPr>
                  <w:delText>X(60)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142D4" w14:textId="05F629F7" w:rsidR="007455F0" w:rsidDel="00606681" w:rsidRDefault="007455F0">
            <w:pPr>
              <w:pStyle w:val="15"/>
              <w:rPr>
                <w:ins w:id="15514" w:author="Fegie" w:date="2021-05-02T19:50:00Z"/>
                <w:del w:id="15515" w:author="家榮 張" w:date="2021-05-20T21:21:00Z"/>
              </w:rPr>
              <w:pPrChange w:id="15516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D8944" w14:textId="4FB49802" w:rsidR="007455F0" w:rsidDel="00606681" w:rsidRDefault="007455F0">
            <w:pPr>
              <w:pStyle w:val="15"/>
              <w:rPr>
                <w:ins w:id="15517" w:author="Fegie" w:date="2021-05-02T19:50:00Z"/>
                <w:del w:id="15518" w:author="家榮 張" w:date="2021-05-20T21:21:00Z"/>
              </w:rPr>
              <w:pPrChange w:id="15519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F622" w14:textId="5E38762B" w:rsidR="007455F0" w:rsidDel="00606681" w:rsidRDefault="007455F0">
            <w:pPr>
              <w:pStyle w:val="15"/>
              <w:rPr>
                <w:ins w:id="15520" w:author="Fegie" w:date="2021-05-02T19:50:00Z"/>
                <w:del w:id="15521" w:author="家榮 張" w:date="2021-05-20T21:21:00Z"/>
              </w:rPr>
              <w:pPrChange w:id="15522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A36B8" w14:textId="01BB2549" w:rsidR="007455F0" w:rsidDel="00606681" w:rsidRDefault="007455F0">
            <w:pPr>
              <w:pStyle w:val="15"/>
              <w:rPr>
                <w:ins w:id="15523" w:author="Fegie" w:date="2021-05-02T19:50:00Z"/>
                <w:del w:id="15524" w:author="家榮 張" w:date="2021-05-20T21:21:00Z"/>
              </w:rPr>
              <w:pPrChange w:id="15525" w:author="家榮 張" w:date="2021-05-20T22:59:00Z">
                <w:pPr/>
              </w:pPrChange>
            </w:pPr>
            <w:ins w:id="15526" w:author="Fegie" w:date="2021-05-02T20:04:00Z">
              <w:del w:id="15527" w:author="家榮 張" w:date="2021-05-20T21:21:00Z">
                <w:r w:rsidRPr="00572388"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1193" w14:textId="2A6067C4" w:rsidR="007455F0" w:rsidDel="00606681" w:rsidRDefault="007455F0">
            <w:pPr>
              <w:pStyle w:val="15"/>
              <w:rPr>
                <w:ins w:id="15528" w:author="Fegie" w:date="2021-05-02T20:02:00Z"/>
                <w:del w:id="15529" w:author="家榮 張" w:date="2021-05-20T21:21:00Z"/>
              </w:rPr>
              <w:pPrChange w:id="15530" w:author="家榮 張" w:date="2021-05-20T22:59:00Z">
                <w:pPr/>
              </w:pPrChange>
            </w:pPr>
            <w:ins w:id="15531" w:author="Fegie" w:date="2021-05-02T20:02:00Z">
              <w:del w:id="15532" w:author="家榮 張" w:date="2021-05-20T21:21:00Z">
                <w:r w:rsidDel="00606681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209A66B1" w14:textId="5AE3C96E" w:rsidR="007455F0" w:rsidDel="00606681" w:rsidRDefault="007455F0">
            <w:pPr>
              <w:pStyle w:val="15"/>
              <w:rPr>
                <w:ins w:id="15533" w:author="Fegie" w:date="2021-05-02T20:12:00Z"/>
                <w:del w:id="15534" w:author="家榮 張" w:date="2021-05-20T21:21:00Z"/>
              </w:rPr>
              <w:pPrChange w:id="15535" w:author="家榮 張" w:date="2021-05-20T22:59:00Z">
                <w:pPr/>
              </w:pPrChange>
            </w:pPr>
            <w:ins w:id="15536" w:author="Fegie" w:date="2021-05-02T20:02:00Z">
              <w:del w:id="15537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5931E571" w14:textId="2C90ADFE" w:rsidR="00C811A4" w:rsidDel="00606681" w:rsidRDefault="00C811A4">
            <w:pPr>
              <w:pStyle w:val="15"/>
              <w:rPr>
                <w:ins w:id="15538" w:author="Fegie" w:date="2021-05-02T19:50:00Z"/>
                <w:del w:id="15539" w:author="家榮 張" w:date="2021-05-20T21:21:00Z"/>
              </w:rPr>
              <w:pPrChange w:id="15540" w:author="家榮 張" w:date="2021-05-20T22:59:00Z">
                <w:pPr/>
              </w:pPrChange>
            </w:pPr>
            <w:ins w:id="15541" w:author="Fegie" w:date="2021-05-02T20:12:00Z">
              <w:del w:id="15542" w:author="家榮 張" w:date="2021-05-20T21:21:00Z">
                <w:r w:rsidDel="00606681">
                  <w:rPr>
                    <w:rFonts w:hint="eastAsia"/>
                  </w:rPr>
                  <w:delText>3.CustMain.</w:delText>
                </w:r>
              </w:del>
            </w:ins>
            <w:ins w:id="15543" w:author="Fegie" w:date="2021-05-02T20:21:00Z">
              <w:del w:id="15544" w:author="家榮 張" w:date="2021-05-20T21:21:00Z">
                <w:r w:rsidR="0039143D" w:rsidDel="00606681">
                  <w:delText>CurrCom</w:delText>
                </w:r>
              </w:del>
            </w:ins>
            <w:ins w:id="15545" w:author="Fegie" w:date="2021-05-02T20:22:00Z">
              <w:del w:id="15546" w:author="家榮 張" w:date="2021-05-20T21:21:00Z">
                <w:r w:rsidR="0039143D" w:rsidDel="00606681">
                  <w:delText>p</w:delText>
                </w:r>
              </w:del>
            </w:ins>
            <w:ins w:id="15547" w:author="Fegie" w:date="2021-05-02T20:21:00Z">
              <w:del w:id="15548" w:author="家榮 張" w:date="2021-05-20T21:21:00Z">
                <w:r w:rsidR="0039143D" w:rsidDel="00606681">
                  <w:delText>Name</w:delText>
                </w:r>
              </w:del>
            </w:ins>
          </w:p>
        </w:tc>
      </w:tr>
      <w:tr w:rsidR="007455F0" w:rsidDel="00606681" w14:paraId="64D3572F" w14:textId="43D1B08C" w:rsidTr="00AF049C">
        <w:trPr>
          <w:trHeight w:val="291"/>
          <w:jc w:val="center"/>
          <w:ins w:id="15549" w:author="Fegie" w:date="2021-05-02T19:50:00Z"/>
          <w:del w:id="15550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8E330" w14:textId="4C559F87" w:rsidR="007455F0" w:rsidDel="00606681" w:rsidRDefault="007455F0">
            <w:pPr>
              <w:pStyle w:val="15"/>
              <w:rPr>
                <w:ins w:id="15551" w:author="Fegie" w:date="2021-05-02T19:50:00Z"/>
                <w:del w:id="15552" w:author="家榮 張" w:date="2021-05-20T21:21:00Z"/>
              </w:rPr>
              <w:pPrChange w:id="15553" w:author="家榮 張" w:date="2021-05-20T22:59:00Z">
                <w:pPr/>
              </w:pPrChange>
            </w:pPr>
            <w:ins w:id="15554" w:author="Fegie" w:date="2021-05-02T20:02:00Z">
              <w:del w:id="15555" w:author="家榮 張" w:date="2021-05-20T21:21:00Z">
                <w:r w:rsidDel="00606681">
                  <w:rPr>
                    <w:rFonts w:hint="eastAsia"/>
                  </w:rPr>
                  <w:delText>23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5638" w14:textId="28686C83" w:rsidR="007455F0" w:rsidDel="00606681" w:rsidRDefault="007455F0">
            <w:pPr>
              <w:pStyle w:val="15"/>
              <w:rPr>
                <w:ins w:id="15556" w:author="Fegie" w:date="2021-05-02T19:50:00Z"/>
                <w:del w:id="15557" w:author="家榮 張" w:date="2021-05-20T21:21:00Z"/>
              </w:rPr>
              <w:pPrChange w:id="15558" w:author="家榮 張" w:date="2021-05-20T22:59:00Z">
                <w:pPr/>
              </w:pPrChange>
            </w:pPr>
            <w:ins w:id="15559" w:author="Fegie" w:date="2021-05-02T19:57:00Z">
              <w:del w:id="15560" w:author="家榮 張" w:date="2021-05-20T21:21:00Z">
                <w:r w:rsidDel="00606681">
                  <w:rPr>
                    <w:rFonts w:hint="eastAsia"/>
                  </w:rPr>
                  <w:delText>任職機構電話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87B82" w14:textId="2D0A5277" w:rsidR="007455F0" w:rsidDel="00606681" w:rsidRDefault="007455F0">
            <w:pPr>
              <w:pStyle w:val="15"/>
              <w:rPr>
                <w:ins w:id="15561" w:author="Fegie" w:date="2021-05-02T19:50:00Z"/>
                <w:del w:id="15562" w:author="家榮 張" w:date="2021-05-20T21:21:00Z"/>
              </w:rPr>
              <w:pPrChange w:id="15563" w:author="家榮 張" w:date="2021-05-20T22:59:00Z">
                <w:pPr/>
              </w:pPrChange>
            </w:pPr>
            <w:ins w:id="15564" w:author="Fegie" w:date="2021-05-02T20:05:00Z">
              <w:del w:id="15565" w:author="家榮 張" w:date="2021-05-06T18:45:00Z">
                <w:r w:rsidDel="00A27B8E">
                  <w:rPr>
                    <w:rFonts w:hint="eastAsia"/>
                  </w:rPr>
                  <w:delText>X(16)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9EA" w14:textId="000A588E" w:rsidR="007455F0" w:rsidDel="00606681" w:rsidRDefault="007455F0">
            <w:pPr>
              <w:pStyle w:val="15"/>
              <w:rPr>
                <w:ins w:id="15566" w:author="Fegie" w:date="2021-05-02T19:50:00Z"/>
                <w:del w:id="15567" w:author="家榮 張" w:date="2021-05-20T21:21:00Z"/>
              </w:rPr>
              <w:pPrChange w:id="15568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407C3" w14:textId="27F3F157" w:rsidR="007455F0" w:rsidDel="00606681" w:rsidRDefault="007455F0">
            <w:pPr>
              <w:pStyle w:val="15"/>
              <w:rPr>
                <w:ins w:id="15569" w:author="Fegie" w:date="2021-05-02T19:50:00Z"/>
                <w:del w:id="15570" w:author="家榮 張" w:date="2021-05-20T21:21:00Z"/>
              </w:rPr>
              <w:pPrChange w:id="15571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A8EB1" w14:textId="547E6176" w:rsidR="007455F0" w:rsidDel="00606681" w:rsidRDefault="007455F0">
            <w:pPr>
              <w:pStyle w:val="15"/>
              <w:rPr>
                <w:ins w:id="15572" w:author="Fegie" w:date="2021-05-02T19:50:00Z"/>
                <w:del w:id="15573" w:author="家榮 張" w:date="2021-05-20T21:21:00Z"/>
              </w:rPr>
              <w:pPrChange w:id="15574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107C0" w14:textId="00356EB7" w:rsidR="007455F0" w:rsidDel="00606681" w:rsidRDefault="007455F0">
            <w:pPr>
              <w:pStyle w:val="15"/>
              <w:rPr>
                <w:ins w:id="15575" w:author="Fegie" w:date="2021-05-02T19:50:00Z"/>
                <w:del w:id="15576" w:author="家榮 張" w:date="2021-05-20T21:21:00Z"/>
              </w:rPr>
              <w:pPrChange w:id="15577" w:author="家榮 張" w:date="2021-05-20T22:59:00Z">
                <w:pPr/>
              </w:pPrChange>
            </w:pPr>
            <w:ins w:id="15578" w:author="Fegie" w:date="2021-05-02T20:04:00Z">
              <w:del w:id="15579" w:author="家榮 張" w:date="2021-05-20T21:21:00Z">
                <w:r w:rsidRPr="00572388"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C947" w14:textId="76EEACCC" w:rsidR="007455F0" w:rsidDel="00606681" w:rsidRDefault="007455F0">
            <w:pPr>
              <w:pStyle w:val="15"/>
              <w:rPr>
                <w:ins w:id="15580" w:author="Fegie" w:date="2021-05-02T20:02:00Z"/>
                <w:del w:id="15581" w:author="家榮 張" w:date="2021-05-20T21:21:00Z"/>
              </w:rPr>
              <w:pPrChange w:id="15582" w:author="家榮 張" w:date="2021-05-20T22:59:00Z">
                <w:pPr/>
              </w:pPrChange>
            </w:pPr>
            <w:ins w:id="15583" w:author="Fegie" w:date="2021-05-02T20:02:00Z">
              <w:del w:id="15584" w:author="家榮 張" w:date="2021-05-20T21:21:00Z">
                <w:r w:rsidDel="00606681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117B8CA0" w14:textId="73E21B5C" w:rsidR="007455F0" w:rsidDel="00606681" w:rsidRDefault="007455F0">
            <w:pPr>
              <w:pStyle w:val="15"/>
              <w:rPr>
                <w:ins w:id="15585" w:author="Fegie" w:date="2021-05-02T20:12:00Z"/>
                <w:del w:id="15586" w:author="家榮 張" w:date="2021-05-20T21:21:00Z"/>
              </w:rPr>
              <w:pPrChange w:id="15587" w:author="家榮 張" w:date="2021-05-20T22:59:00Z">
                <w:pPr/>
              </w:pPrChange>
            </w:pPr>
            <w:ins w:id="15588" w:author="Fegie" w:date="2021-05-02T20:02:00Z">
              <w:del w:id="15589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4B931682" w14:textId="25B8F668" w:rsidR="00C811A4" w:rsidDel="00606681" w:rsidRDefault="00C811A4">
            <w:pPr>
              <w:pStyle w:val="15"/>
              <w:rPr>
                <w:ins w:id="15590" w:author="Fegie" w:date="2021-05-02T19:50:00Z"/>
                <w:del w:id="15591" w:author="家榮 張" w:date="2021-05-20T21:21:00Z"/>
              </w:rPr>
              <w:pPrChange w:id="15592" w:author="家榮 張" w:date="2021-05-20T22:59:00Z">
                <w:pPr/>
              </w:pPrChange>
            </w:pPr>
            <w:ins w:id="15593" w:author="Fegie" w:date="2021-05-02T20:12:00Z">
              <w:del w:id="15594" w:author="家榮 張" w:date="2021-05-20T21:21:00Z">
                <w:r w:rsidDel="00606681">
                  <w:rPr>
                    <w:rFonts w:hint="eastAsia"/>
                  </w:rPr>
                  <w:delText>3.CustMain.</w:delText>
                </w:r>
              </w:del>
            </w:ins>
            <w:ins w:id="15595" w:author="Fegie" w:date="2021-05-02T20:21:00Z">
              <w:del w:id="15596" w:author="家榮 張" w:date="2021-05-20T21:21:00Z">
                <w:r w:rsidR="0039143D" w:rsidDel="00606681">
                  <w:delText>Curr</w:delText>
                </w:r>
              </w:del>
            </w:ins>
            <w:ins w:id="15597" w:author="Fegie" w:date="2021-05-02T20:22:00Z">
              <w:del w:id="15598" w:author="家榮 張" w:date="2021-05-20T21:21:00Z">
                <w:r w:rsidR="0039143D" w:rsidDel="00606681">
                  <w:delText>CompTel</w:delText>
                </w:r>
              </w:del>
            </w:ins>
          </w:p>
        </w:tc>
      </w:tr>
      <w:tr w:rsidR="007455F0" w:rsidDel="00606681" w14:paraId="5501B931" w14:textId="57B0685F" w:rsidTr="00AF049C">
        <w:trPr>
          <w:trHeight w:val="291"/>
          <w:jc w:val="center"/>
          <w:ins w:id="15599" w:author="Fegie" w:date="2021-05-02T19:50:00Z"/>
          <w:del w:id="15600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785D" w14:textId="5C45E423" w:rsidR="007455F0" w:rsidDel="00606681" w:rsidRDefault="007455F0">
            <w:pPr>
              <w:pStyle w:val="15"/>
              <w:rPr>
                <w:ins w:id="15601" w:author="Fegie" w:date="2021-05-02T19:50:00Z"/>
                <w:del w:id="15602" w:author="家榮 張" w:date="2021-05-20T21:21:00Z"/>
              </w:rPr>
              <w:pPrChange w:id="15603" w:author="家榮 張" w:date="2021-05-20T22:59:00Z">
                <w:pPr/>
              </w:pPrChange>
            </w:pPr>
            <w:ins w:id="15604" w:author="Fegie" w:date="2021-05-02T20:02:00Z">
              <w:del w:id="15605" w:author="家榮 張" w:date="2021-05-20T21:21:00Z">
                <w:r w:rsidDel="00606681">
                  <w:rPr>
                    <w:rFonts w:hint="eastAsia"/>
                  </w:rPr>
                  <w:delText>24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C3EC8" w14:textId="47F1BB56" w:rsidR="007455F0" w:rsidDel="00606681" w:rsidRDefault="007455F0">
            <w:pPr>
              <w:pStyle w:val="15"/>
              <w:rPr>
                <w:ins w:id="15606" w:author="Fegie" w:date="2021-05-02T19:50:00Z"/>
                <w:del w:id="15607" w:author="家榮 張" w:date="2021-05-20T21:21:00Z"/>
              </w:rPr>
              <w:pPrChange w:id="15608" w:author="家榮 張" w:date="2021-05-20T22:59:00Z">
                <w:pPr/>
              </w:pPrChange>
            </w:pPr>
            <w:ins w:id="15609" w:author="Fegie" w:date="2021-05-02T19:57:00Z">
              <w:del w:id="15610" w:author="家榮 張" w:date="2021-05-20T21:21:00Z">
                <w:r w:rsidDel="00606681">
                  <w:rPr>
                    <w:rFonts w:hint="eastAsia"/>
                  </w:rPr>
                  <w:delText>職位名稱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64EF" w14:textId="3E891F3B" w:rsidR="007455F0" w:rsidDel="00606681" w:rsidRDefault="007455F0">
            <w:pPr>
              <w:pStyle w:val="15"/>
              <w:rPr>
                <w:ins w:id="15611" w:author="Fegie" w:date="2021-05-02T19:50:00Z"/>
                <w:del w:id="15612" w:author="家榮 張" w:date="2021-05-20T21:21:00Z"/>
              </w:rPr>
              <w:pPrChange w:id="15613" w:author="家榮 張" w:date="2021-05-20T22:59:00Z">
                <w:pPr/>
              </w:pPrChange>
            </w:pPr>
            <w:ins w:id="15614" w:author="Fegie" w:date="2021-05-02T20:05:00Z">
              <w:del w:id="15615" w:author="家榮 張" w:date="2021-05-06T18:45:00Z">
                <w:r w:rsidDel="00A27B8E">
                  <w:rPr>
                    <w:rFonts w:hint="eastAsia"/>
                  </w:rPr>
                  <w:delText>X(20)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9FC6B" w14:textId="2D7FED75" w:rsidR="007455F0" w:rsidDel="00606681" w:rsidRDefault="007455F0">
            <w:pPr>
              <w:pStyle w:val="15"/>
              <w:rPr>
                <w:ins w:id="15616" w:author="Fegie" w:date="2021-05-02T19:50:00Z"/>
                <w:del w:id="15617" w:author="家榮 張" w:date="2021-05-20T21:21:00Z"/>
              </w:rPr>
              <w:pPrChange w:id="15618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55550" w14:textId="1FC55EDF" w:rsidR="007455F0" w:rsidDel="00606681" w:rsidRDefault="007455F0">
            <w:pPr>
              <w:pStyle w:val="15"/>
              <w:rPr>
                <w:ins w:id="15619" w:author="Fegie" w:date="2021-05-02T19:50:00Z"/>
                <w:del w:id="15620" w:author="家榮 張" w:date="2021-05-20T21:21:00Z"/>
              </w:rPr>
              <w:pPrChange w:id="15621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99A1" w14:textId="71D561C8" w:rsidR="007455F0" w:rsidDel="00606681" w:rsidRDefault="007455F0">
            <w:pPr>
              <w:pStyle w:val="15"/>
              <w:rPr>
                <w:ins w:id="15622" w:author="Fegie" w:date="2021-05-02T19:50:00Z"/>
                <w:del w:id="15623" w:author="家榮 張" w:date="2021-05-20T21:21:00Z"/>
              </w:rPr>
              <w:pPrChange w:id="15624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9ED7" w14:textId="21A65758" w:rsidR="007455F0" w:rsidDel="00606681" w:rsidRDefault="007455F0">
            <w:pPr>
              <w:pStyle w:val="15"/>
              <w:rPr>
                <w:ins w:id="15625" w:author="Fegie" w:date="2021-05-02T19:50:00Z"/>
                <w:del w:id="15626" w:author="家榮 張" w:date="2021-05-20T21:21:00Z"/>
              </w:rPr>
              <w:pPrChange w:id="15627" w:author="家榮 張" w:date="2021-05-20T22:59:00Z">
                <w:pPr/>
              </w:pPrChange>
            </w:pPr>
            <w:ins w:id="15628" w:author="Fegie" w:date="2021-05-02T20:04:00Z">
              <w:del w:id="15629" w:author="家榮 張" w:date="2021-05-20T21:21:00Z">
                <w:r w:rsidRPr="00572388"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1673" w14:textId="3F8AA959" w:rsidR="007455F0" w:rsidDel="00606681" w:rsidRDefault="007455F0">
            <w:pPr>
              <w:pStyle w:val="15"/>
              <w:rPr>
                <w:ins w:id="15630" w:author="Fegie" w:date="2021-05-02T20:02:00Z"/>
                <w:del w:id="15631" w:author="家榮 張" w:date="2021-05-20T21:21:00Z"/>
              </w:rPr>
              <w:pPrChange w:id="15632" w:author="家榮 張" w:date="2021-05-20T22:59:00Z">
                <w:pPr/>
              </w:pPrChange>
            </w:pPr>
            <w:ins w:id="15633" w:author="Fegie" w:date="2021-05-02T20:02:00Z">
              <w:del w:id="15634" w:author="家榮 張" w:date="2021-05-20T21:21:00Z">
                <w:r w:rsidDel="00606681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01F62DF5" w14:textId="76EDDDEC" w:rsidR="007455F0" w:rsidDel="00606681" w:rsidRDefault="007455F0">
            <w:pPr>
              <w:pStyle w:val="15"/>
              <w:rPr>
                <w:ins w:id="15635" w:author="Fegie" w:date="2021-05-02T20:12:00Z"/>
                <w:del w:id="15636" w:author="家榮 張" w:date="2021-05-20T21:21:00Z"/>
              </w:rPr>
              <w:pPrChange w:id="15637" w:author="家榮 張" w:date="2021-05-20T22:59:00Z">
                <w:pPr/>
              </w:pPrChange>
            </w:pPr>
            <w:ins w:id="15638" w:author="Fegie" w:date="2021-05-02T20:02:00Z">
              <w:del w:id="15639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5D6A606A" w14:textId="6B1675C1" w:rsidR="00C811A4" w:rsidDel="00606681" w:rsidRDefault="00C811A4">
            <w:pPr>
              <w:pStyle w:val="15"/>
              <w:rPr>
                <w:ins w:id="15640" w:author="Fegie" w:date="2021-05-02T19:50:00Z"/>
                <w:del w:id="15641" w:author="家榮 張" w:date="2021-05-20T21:21:00Z"/>
              </w:rPr>
              <w:pPrChange w:id="15642" w:author="家榮 張" w:date="2021-05-20T22:59:00Z">
                <w:pPr/>
              </w:pPrChange>
            </w:pPr>
            <w:ins w:id="15643" w:author="Fegie" w:date="2021-05-02T20:12:00Z">
              <w:del w:id="15644" w:author="家榮 張" w:date="2021-05-20T21:21:00Z">
                <w:r w:rsidDel="00606681">
                  <w:rPr>
                    <w:rFonts w:hint="eastAsia"/>
                  </w:rPr>
                  <w:delText>3.CustMain.</w:delText>
                </w:r>
              </w:del>
            </w:ins>
            <w:ins w:id="15645" w:author="Fegie" w:date="2021-05-02T20:22:00Z">
              <w:del w:id="15646" w:author="家榮 張" w:date="2021-05-20T21:21:00Z">
                <w:r w:rsidR="0039143D" w:rsidDel="00606681">
                  <w:delText>JobTitle</w:delText>
                </w:r>
              </w:del>
            </w:ins>
          </w:p>
        </w:tc>
      </w:tr>
      <w:tr w:rsidR="007455F0" w:rsidDel="00606681" w14:paraId="7E64F18A" w14:textId="30963F85" w:rsidTr="00AF049C">
        <w:trPr>
          <w:trHeight w:val="291"/>
          <w:jc w:val="center"/>
          <w:ins w:id="15647" w:author="Fegie" w:date="2021-05-02T19:50:00Z"/>
          <w:del w:id="15648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ECD27" w14:textId="2659C18F" w:rsidR="007455F0" w:rsidDel="00606681" w:rsidRDefault="007455F0">
            <w:pPr>
              <w:pStyle w:val="15"/>
              <w:rPr>
                <w:ins w:id="15649" w:author="Fegie" w:date="2021-05-02T19:50:00Z"/>
                <w:del w:id="15650" w:author="家榮 張" w:date="2021-05-20T21:21:00Z"/>
              </w:rPr>
              <w:pPrChange w:id="15651" w:author="家榮 張" w:date="2021-05-20T22:59:00Z">
                <w:pPr/>
              </w:pPrChange>
            </w:pPr>
            <w:ins w:id="15652" w:author="Fegie" w:date="2021-05-02T20:02:00Z">
              <w:del w:id="15653" w:author="家榮 張" w:date="2021-05-20T21:21:00Z">
                <w:r w:rsidDel="00606681">
                  <w:rPr>
                    <w:rFonts w:hint="eastAsia"/>
                  </w:rPr>
                  <w:delText>25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14A7B" w14:textId="6BCDEEAC" w:rsidR="007455F0" w:rsidDel="00606681" w:rsidRDefault="007455F0">
            <w:pPr>
              <w:pStyle w:val="15"/>
              <w:rPr>
                <w:ins w:id="15654" w:author="Fegie" w:date="2021-05-02T19:50:00Z"/>
                <w:del w:id="15655" w:author="家榮 張" w:date="2021-05-20T21:21:00Z"/>
              </w:rPr>
              <w:pPrChange w:id="15656" w:author="家榮 張" w:date="2021-05-20T22:59:00Z">
                <w:pPr/>
              </w:pPrChange>
            </w:pPr>
            <w:ins w:id="15657" w:author="Fegie" w:date="2021-05-02T19:58:00Z">
              <w:del w:id="15658" w:author="家榮 張" w:date="2021-05-20T21:21:00Z">
                <w:r w:rsidDel="00606681">
                  <w:rPr>
                    <w:rFonts w:hint="eastAsia"/>
                  </w:rPr>
                  <w:delText>服務年資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0729" w14:textId="79013DF1" w:rsidR="007455F0" w:rsidDel="00606681" w:rsidRDefault="007455F0">
            <w:pPr>
              <w:pStyle w:val="15"/>
              <w:rPr>
                <w:ins w:id="15659" w:author="Fegie" w:date="2021-05-02T19:50:00Z"/>
                <w:del w:id="15660" w:author="家榮 張" w:date="2021-05-20T21:21:00Z"/>
              </w:rPr>
              <w:pPrChange w:id="15661" w:author="家榮 張" w:date="2021-05-20T22:59:00Z">
                <w:pPr/>
              </w:pPrChange>
            </w:pPr>
            <w:ins w:id="15662" w:author="Fegie" w:date="2021-05-02T20:05:00Z">
              <w:del w:id="15663" w:author="家榮 張" w:date="2021-05-06T18:45:00Z">
                <w:r w:rsidDel="00A27B8E">
                  <w:rPr>
                    <w:rFonts w:hint="eastAsia"/>
                  </w:rPr>
                  <w:delText>X(02)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6565" w14:textId="3FB22F27" w:rsidR="007455F0" w:rsidDel="00606681" w:rsidRDefault="007455F0">
            <w:pPr>
              <w:pStyle w:val="15"/>
              <w:rPr>
                <w:ins w:id="15664" w:author="Fegie" w:date="2021-05-02T19:50:00Z"/>
                <w:del w:id="15665" w:author="家榮 張" w:date="2021-05-20T21:21:00Z"/>
              </w:rPr>
              <w:pPrChange w:id="15666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AD32" w14:textId="31C7B486" w:rsidR="007455F0" w:rsidDel="00606681" w:rsidRDefault="007455F0">
            <w:pPr>
              <w:pStyle w:val="15"/>
              <w:rPr>
                <w:ins w:id="15667" w:author="Fegie" w:date="2021-05-02T19:50:00Z"/>
                <w:del w:id="15668" w:author="家榮 張" w:date="2021-05-20T21:21:00Z"/>
              </w:rPr>
              <w:pPrChange w:id="15669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D1CB2" w14:textId="55654BD9" w:rsidR="007455F0" w:rsidDel="00606681" w:rsidRDefault="007455F0">
            <w:pPr>
              <w:pStyle w:val="15"/>
              <w:rPr>
                <w:ins w:id="15670" w:author="Fegie" w:date="2021-05-02T19:50:00Z"/>
                <w:del w:id="15671" w:author="家榮 張" w:date="2021-05-20T21:21:00Z"/>
              </w:rPr>
              <w:pPrChange w:id="15672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2C816" w14:textId="040EB809" w:rsidR="007455F0" w:rsidDel="00606681" w:rsidRDefault="007455F0">
            <w:pPr>
              <w:pStyle w:val="15"/>
              <w:rPr>
                <w:ins w:id="15673" w:author="Fegie" w:date="2021-05-02T19:50:00Z"/>
                <w:del w:id="15674" w:author="家榮 張" w:date="2021-05-20T21:21:00Z"/>
              </w:rPr>
              <w:pPrChange w:id="15675" w:author="家榮 張" w:date="2021-05-20T22:59:00Z">
                <w:pPr/>
              </w:pPrChange>
            </w:pPr>
            <w:ins w:id="15676" w:author="Fegie" w:date="2021-05-02T20:04:00Z">
              <w:del w:id="15677" w:author="家榮 張" w:date="2021-05-20T21:21:00Z">
                <w:r w:rsidRPr="00572388"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5045A" w14:textId="049BC377" w:rsidR="007455F0" w:rsidDel="00606681" w:rsidRDefault="007455F0">
            <w:pPr>
              <w:pStyle w:val="15"/>
              <w:rPr>
                <w:ins w:id="15678" w:author="Fegie" w:date="2021-05-02T20:03:00Z"/>
                <w:del w:id="15679" w:author="家榮 張" w:date="2021-05-20T21:21:00Z"/>
              </w:rPr>
              <w:pPrChange w:id="15680" w:author="家榮 張" w:date="2021-05-20T22:59:00Z">
                <w:pPr/>
              </w:pPrChange>
            </w:pPr>
            <w:ins w:id="15681" w:author="Fegie" w:date="2021-05-02T20:03:00Z">
              <w:del w:id="15682" w:author="家榮 張" w:date="2021-05-20T21:21:00Z">
                <w:r w:rsidDel="00606681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2C62C14A" w14:textId="7354FE0F" w:rsidR="007455F0" w:rsidDel="00606681" w:rsidRDefault="007455F0">
            <w:pPr>
              <w:pStyle w:val="15"/>
              <w:rPr>
                <w:ins w:id="15683" w:author="Fegie" w:date="2021-05-02T20:12:00Z"/>
                <w:del w:id="15684" w:author="家榮 張" w:date="2021-05-20T21:21:00Z"/>
              </w:rPr>
              <w:pPrChange w:id="15685" w:author="家榮 張" w:date="2021-05-20T22:59:00Z">
                <w:pPr/>
              </w:pPrChange>
            </w:pPr>
            <w:ins w:id="15686" w:author="Fegie" w:date="2021-05-02T20:03:00Z">
              <w:del w:id="15687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41B2AB5D" w14:textId="21D62D58" w:rsidR="00702FE3" w:rsidDel="00606681" w:rsidRDefault="00702FE3">
            <w:pPr>
              <w:pStyle w:val="15"/>
              <w:rPr>
                <w:ins w:id="15688" w:author="Fegie" w:date="2021-05-02T19:50:00Z"/>
                <w:del w:id="15689" w:author="家榮 張" w:date="2021-05-20T21:21:00Z"/>
              </w:rPr>
              <w:pPrChange w:id="15690" w:author="家榮 張" w:date="2021-05-20T22:59:00Z">
                <w:pPr/>
              </w:pPrChange>
            </w:pPr>
            <w:ins w:id="15691" w:author="Fegie" w:date="2021-05-02T20:12:00Z">
              <w:del w:id="15692" w:author="家榮 張" w:date="2021-05-20T21:21:00Z">
                <w:r w:rsidDel="00606681">
                  <w:rPr>
                    <w:rFonts w:hint="eastAsia"/>
                  </w:rPr>
                  <w:delText>3.CustMain.</w:delText>
                </w:r>
              </w:del>
            </w:ins>
            <w:ins w:id="15693" w:author="Fegie" w:date="2021-05-02T20:22:00Z">
              <w:del w:id="15694" w:author="家榮 張" w:date="2021-05-20T21:21:00Z">
                <w:r w:rsidR="0039143D" w:rsidDel="00606681">
                  <w:delText>JobTen</w:delText>
                </w:r>
                <w:r w:rsidR="0039143D" w:rsidDel="00606681">
                  <w:rPr>
                    <w:rFonts w:hint="eastAsia"/>
                  </w:rPr>
                  <w:delText>u</w:delText>
                </w:r>
                <w:r w:rsidR="0039143D" w:rsidDel="00606681">
                  <w:delText>re</w:delText>
                </w:r>
              </w:del>
            </w:ins>
          </w:p>
        </w:tc>
      </w:tr>
      <w:tr w:rsidR="007455F0" w:rsidDel="00606681" w14:paraId="7EA17A77" w14:textId="4800181A" w:rsidTr="00AF049C">
        <w:trPr>
          <w:trHeight w:val="291"/>
          <w:jc w:val="center"/>
          <w:ins w:id="15695" w:author="Fegie" w:date="2021-05-02T19:50:00Z"/>
          <w:del w:id="15696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77CB" w14:textId="62BF21E6" w:rsidR="007455F0" w:rsidDel="00606681" w:rsidRDefault="007455F0">
            <w:pPr>
              <w:pStyle w:val="15"/>
              <w:rPr>
                <w:ins w:id="15697" w:author="Fegie" w:date="2021-05-02T19:50:00Z"/>
                <w:del w:id="15698" w:author="家榮 張" w:date="2021-05-20T21:21:00Z"/>
              </w:rPr>
              <w:pPrChange w:id="15699" w:author="家榮 張" w:date="2021-05-20T22:59:00Z">
                <w:pPr/>
              </w:pPrChange>
            </w:pPr>
            <w:ins w:id="15700" w:author="Fegie" w:date="2021-05-02T20:02:00Z">
              <w:del w:id="15701" w:author="家榮 張" w:date="2021-05-20T21:21:00Z">
                <w:r w:rsidDel="00606681">
                  <w:rPr>
                    <w:rFonts w:hint="eastAsia"/>
                  </w:rPr>
                  <w:delText>26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25FB2" w14:textId="445003E6" w:rsidR="007455F0" w:rsidDel="00606681" w:rsidRDefault="007455F0">
            <w:pPr>
              <w:pStyle w:val="15"/>
              <w:rPr>
                <w:ins w:id="15702" w:author="Fegie" w:date="2021-05-02T19:50:00Z"/>
                <w:del w:id="15703" w:author="家榮 張" w:date="2021-05-20T21:21:00Z"/>
              </w:rPr>
              <w:pPrChange w:id="15704" w:author="家榮 張" w:date="2021-05-20T22:59:00Z">
                <w:pPr/>
              </w:pPrChange>
            </w:pPr>
            <w:ins w:id="15705" w:author="Fegie" w:date="2021-05-02T19:58:00Z">
              <w:del w:id="15706" w:author="家榮 張" w:date="2021-05-20T21:21:00Z">
                <w:r w:rsidDel="00606681">
                  <w:rPr>
                    <w:rFonts w:hint="eastAsia"/>
                  </w:rPr>
                  <w:delText>年收入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DE4F0" w14:textId="712855B5" w:rsidR="007455F0" w:rsidDel="00606681" w:rsidRDefault="007455F0">
            <w:pPr>
              <w:pStyle w:val="15"/>
              <w:rPr>
                <w:ins w:id="15707" w:author="Fegie" w:date="2021-05-02T19:50:00Z"/>
                <w:del w:id="15708" w:author="家榮 張" w:date="2021-05-20T21:21:00Z"/>
              </w:rPr>
              <w:pPrChange w:id="15709" w:author="家榮 張" w:date="2021-05-20T22:59:00Z">
                <w:pPr/>
              </w:pPrChange>
            </w:pPr>
            <w:ins w:id="15710" w:author="Fegie" w:date="2021-05-02T20:06:00Z">
              <w:del w:id="15711" w:author="家榮 張" w:date="2021-05-06T18:45:00Z">
                <w:r w:rsidDel="00A27B8E">
                  <w:rPr>
                    <w:rFonts w:hint="eastAsia"/>
                  </w:rPr>
                  <w:delText>9(09)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4AAA5" w14:textId="336D029B" w:rsidR="007455F0" w:rsidDel="00606681" w:rsidRDefault="007455F0">
            <w:pPr>
              <w:pStyle w:val="15"/>
              <w:rPr>
                <w:ins w:id="15712" w:author="Fegie" w:date="2021-05-02T19:50:00Z"/>
                <w:del w:id="15713" w:author="家榮 張" w:date="2021-05-20T21:21:00Z"/>
              </w:rPr>
              <w:pPrChange w:id="15714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36584" w14:textId="7809C5E7" w:rsidR="007455F0" w:rsidDel="00606681" w:rsidRDefault="007455F0">
            <w:pPr>
              <w:pStyle w:val="15"/>
              <w:rPr>
                <w:ins w:id="15715" w:author="Fegie" w:date="2021-05-02T19:50:00Z"/>
                <w:del w:id="15716" w:author="家榮 張" w:date="2021-05-20T21:21:00Z"/>
              </w:rPr>
              <w:pPrChange w:id="15717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A502B" w14:textId="29FA27B4" w:rsidR="007455F0" w:rsidDel="00606681" w:rsidRDefault="007455F0">
            <w:pPr>
              <w:pStyle w:val="15"/>
              <w:rPr>
                <w:ins w:id="15718" w:author="Fegie" w:date="2021-05-02T19:50:00Z"/>
                <w:del w:id="15719" w:author="家榮 張" w:date="2021-05-20T21:21:00Z"/>
              </w:rPr>
              <w:pPrChange w:id="15720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6BF2" w14:textId="1DF37C0A" w:rsidR="007455F0" w:rsidDel="00606681" w:rsidRDefault="007455F0">
            <w:pPr>
              <w:pStyle w:val="15"/>
              <w:rPr>
                <w:ins w:id="15721" w:author="Fegie" w:date="2021-05-02T19:50:00Z"/>
                <w:del w:id="15722" w:author="家榮 張" w:date="2021-05-20T21:21:00Z"/>
              </w:rPr>
              <w:pPrChange w:id="15723" w:author="家榮 張" w:date="2021-05-20T22:59:00Z">
                <w:pPr/>
              </w:pPrChange>
            </w:pPr>
            <w:ins w:id="15724" w:author="Fegie" w:date="2021-05-02T20:04:00Z">
              <w:del w:id="15725" w:author="家榮 張" w:date="2021-05-20T21:21:00Z">
                <w:r w:rsidRPr="00572388"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DA9F9" w14:textId="37A74CC0" w:rsidR="007455F0" w:rsidDel="00606681" w:rsidRDefault="007455F0">
            <w:pPr>
              <w:pStyle w:val="15"/>
              <w:rPr>
                <w:ins w:id="15726" w:author="Fegie" w:date="2021-05-02T20:03:00Z"/>
                <w:del w:id="15727" w:author="家榮 張" w:date="2021-05-20T21:21:00Z"/>
              </w:rPr>
              <w:pPrChange w:id="15728" w:author="家榮 張" w:date="2021-05-20T22:59:00Z">
                <w:pPr/>
              </w:pPrChange>
            </w:pPr>
            <w:ins w:id="15729" w:author="Fegie" w:date="2021-05-02T20:03:00Z">
              <w:del w:id="15730" w:author="家榮 張" w:date="2021-05-20T21:21:00Z">
                <w:r w:rsidDel="00606681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6C7D4C31" w14:textId="33CB36C0" w:rsidR="007455F0" w:rsidDel="00606681" w:rsidRDefault="007455F0">
            <w:pPr>
              <w:pStyle w:val="15"/>
              <w:rPr>
                <w:ins w:id="15731" w:author="Fegie" w:date="2021-05-02T20:12:00Z"/>
                <w:del w:id="15732" w:author="家榮 張" w:date="2021-05-20T21:21:00Z"/>
              </w:rPr>
              <w:pPrChange w:id="15733" w:author="家榮 張" w:date="2021-05-20T22:59:00Z">
                <w:pPr/>
              </w:pPrChange>
            </w:pPr>
            <w:ins w:id="15734" w:author="Fegie" w:date="2021-05-02T20:03:00Z">
              <w:del w:id="15735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1B53F317" w14:textId="63C99904" w:rsidR="00702FE3" w:rsidDel="00606681" w:rsidRDefault="00702FE3">
            <w:pPr>
              <w:pStyle w:val="15"/>
              <w:rPr>
                <w:ins w:id="15736" w:author="Fegie" w:date="2021-05-02T19:50:00Z"/>
                <w:del w:id="15737" w:author="家榮 張" w:date="2021-05-20T21:21:00Z"/>
              </w:rPr>
              <w:pPrChange w:id="15738" w:author="家榮 張" w:date="2021-05-20T22:59:00Z">
                <w:pPr/>
              </w:pPrChange>
            </w:pPr>
            <w:ins w:id="15739" w:author="Fegie" w:date="2021-05-02T20:12:00Z">
              <w:del w:id="15740" w:author="家榮 張" w:date="2021-05-20T21:21:00Z">
                <w:r w:rsidDel="00606681">
                  <w:rPr>
                    <w:rFonts w:hint="eastAsia"/>
                  </w:rPr>
                  <w:delText>3.CustMain.</w:delText>
                </w:r>
              </w:del>
            </w:ins>
            <w:ins w:id="15741" w:author="Fegie" w:date="2021-05-02T20:22:00Z">
              <w:del w:id="15742" w:author="家榮 張" w:date="2021-05-20T21:21:00Z">
                <w:r w:rsidR="0039143D" w:rsidDel="00606681">
                  <w:delText>IncomeOfYearly</w:delText>
                </w:r>
              </w:del>
            </w:ins>
          </w:p>
        </w:tc>
      </w:tr>
      <w:tr w:rsidR="007455F0" w:rsidDel="00606681" w14:paraId="6587F8D3" w14:textId="19EA4D25" w:rsidTr="00AF049C">
        <w:trPr>
          <w:trHeight w:val="291"/>
          <w:jc w:val="center"/>
          <w:ins w:id="15743" w:author="Fegie" w:date="2021-05-02T19:58:00Z"/>
          <w:del w:id="15744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E32E0" w14:textId="6EF8B5B0" w:rsidR="007455F0" w:rsidDel="00606681" w:rsidRDefault="007455F0">
            <w:pPr>
              <w:pStyle w:val="15"/>
              <w:rPr>
                <w:ins w:id="15745" w:author="Fegie" w:date="2021-05-02T19:58:00Z"/>
                <w:del w:id="15746" w:author="家榮 張" w:date="2021-05-20T21:21:00Z"/>
              </w:rPr>
              <w:pPrChange w:id="15747" w:author="家榮 張" w:date="2021-05-20T22:59:00Z">
                <w:pPr/>
              </w:pPrChange>
            </w:pPr>
            <w:ins w:id="15748" w:author="Fegie" w:date="2021-05-02T20:02:00Z">
              <w:del w:id="15749" w:author="家榮 張" w:date="2021-05-20T21:21:00Z">
                <w:r w:rsidDel="00606681">
                  <w:rPr>
                    <w:rFonts w:hint="eastAsia"/>
                  </w:rPr>
                  <w:delText>27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29B82" w14:textId="1922C3DD" w:rsidR="007455F0" w:rsidDel="00606681" w:rsidRDefault="007455F0">
            <w:pPr>
              <w:pStyle w:val="15"/>
              <w:rPr>
                <w:ins w:id="15750" w:author="Fegie" w:date="2021-05-02T19:58:00Z"/>
                <w:del w:id="15751" w:author="家榮 張" w:date="2021-05-20T21:21:00Z"/>
              </w:rPr>
              <w:pPrChange w:id="15752" w:author="家榮 張" w:date="2021-05-20T22:59:00Z">
                <w:pPr/>
              </w:pPrChange>
            </w:pPr>
            <w:ins w:id="15753" w:author="Fegie" w:date="2021-05-02T19:59:00Z">
              <w:del w:id="15754" w:author="家榮 張" w:date="2021-05-20T21:21:00Z">
                <w:r w:rsidDel="00606681">
                  <w:rPr>
                    <w:rFonts w:hint="eastAsia"/>
                  </w:rPr>
                  <w:delText>年收入資料年月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4A5C9" w14:textId="2DE8920D" w:rsidR="007455F0" w:rsidDel="00606681" w:rsidRDefault="007455F0">
            <w:pPr>
              <w:pStyle w:val="15"/>
              <w:rPr>
                <w:ins w:id="15755" w:author="Fegie" w:date="2021-05-02T19:58:00Z"/>
                <w:del w:id="15756" w:author="家榮 張" w:date="2021-05-20T21:21:00Z"/>
              </w:rPr>
              <w:pPrChange w:id="15757" w:author="家榮 張" w:date="2021-05-20T22:59:00Z">
                <w:pPr/>
              </w:pPrChange>
            </w:pPr>
            <w:ins w:id="15758" w:author="Fegie" w:date="2021-05-02T20:06:00Z">
              <w:del w:id="15759" w:author="家榮 張" w:date="2021-05-06T18:45:00Z">
                <w:r w:rsidDel="00A27B8E">
                  <w:rPr>
                    <w:rFonts w:hint="eastAsia"/>
                  </w:rPr>
                  <w:delText>X(05)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90EE0" w14:textId="4E37D789" w:rsidR="007455F0" w:rsidDel="00606681" w:rsidRDefault="007455F0">
            <w:pPr>
              <w:pStyle w:val="15"/>
              <w:rPr>
                <w:ins w:id="15760" w:author="Fegie" w:date="2021-05-02T19:58:00Z"/>
                <w:del w:id="15761" w:author="家榮 張" w:date="2021-05-20T21:21:00Z"/>
              </w:rPr>
              <w:pPrChange w:id="15762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C6EC8" w14:textId="4F54824D" w:rsidR="007455F0" w:rsidDel="00606681" w:rsidRDefault="007455F0">
            <w:pPr>
              <w:pStyle w:val="15"/>
              <w:rPr>
                <w:ins w:id="15763" w:author="Fegie" w:date="2021-05-02T19:58:00Z"/>
                <w:del w:id="15764" w:author="家榮 張" w:date="2021-05-20T21:21:00Z"/>
              </w:rPr>
              <w:pPrChange w:id="15765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2CC78" w14:textId="7817B483" w:rsidR="007455F0" w:rsidDel="00606681" w:rsidRDefault="007455F0">
            <w:pPr>
              <w:pStyle w:val="15"/>
              <w:rPr>
                <w:ins w:id="15766" w:author="Fegie" w:date="2021-05-02T19:58:00Z"/>
                <w:del w:id="15767" w:author="家榮 張" w:date="2021-05-20T21:21:00Z"/>
              </w:rPr>
              <w:pPrChange w:id="15768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DAF4" w14:textId="63695A21" w:rsidR="007455F0" w:rsidDel="00606681" w:rsidRDefault="007455F0">
            <w:pPr>
              <w:pStyle w:val="15"/>
              <w:rPr>
                <w:ins w:id="15769" w:author="Fegie" w:date="2021-05-02T19:58:00Z"/>
                <w:del w:id="15770" w:author="家榮 張" w:date="2021-05-20T21:21:00Z"/>
              </w:rPr>
              <w:pPrChange w:id="15771" w:author="家榮 張" w:date="2021-05-20T22:59:00Z">
                <w:pPr/>
              </w:pPrChange>
            </w:pPr>
            <w:ins w:id="15772" w:author="Fegie" w:date="2021-05-02T20:04:00Z">
              <w:del w:id="15773" w:author="家榮 張" w:date="2021-05-20T21:21:00Z">
                <w:r w:rsidRPr="00572388"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E6E0E" w14:textId="2AD34F6C" w:rsidR="007455F0" w:rsidDel="00606681" w:rsidRDefault="007455F0">
            <w:pPr>
              <w:pStyle w:val="15"/>
              <w:rPr>
                <w:ins w:id="15774" w:author="Fegie" w:date="2021-05-02T20:03:00Z"/>
                <w:del w:id="15775" w:author="家榮 張" w:date="2021-05-20T21:21:00Z"/>
              </w:rPr>
              <w:pPrChange w:id="15776" w:author="家榮 張" w:date="2021-05-20T22:59:00Z">
                <w:pPr/>
              </w:pPrChange>
            </w:pPr>
            <w:ins w:id="15777" w:author="Fegie" w:date="2021-05-02T20:03:00Z">
              <w:del w:id="15778" w:author="家榮 張" w:date="2021-05-20T21:21:00Z">
                <w:r w:rsidDel="00606681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7B27D729" w14:textId="40654122" w:rsidR="007455F0" w:rsidDel="00606681" w:rsidRDefault="007455F0">
            <w:pPr>
              <w:pStyle w:val="15"/>
              <w:rPr>
                <w:ins w:id="15779" w:author="Fegie" w:date="2021-05-02T20:12:00Z"/>
                <w:del w:id="15780" w:author="家榮 張" w:date="2021-05-20T21:21:00Z"/>
              </w:rPr>
              <w:pPrChange w:id="15781" w:author="家榮 張" w:date="2021-05-20T22:59:00Z">
                <w:pPr/>
              </w:pPrChange>
            </w:pPr>
            <w:ins w:id="15782" w:author="Fegie" w:date="2021-05-02T20:03:00Z">
              <w:del w:id="15783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754EA7CA" w14:textId="4A78DE05" w:rsidR="00702FE3" w:rsidDel="00606681" w:rsidRDefault="00702FE3">
            <w:pPr>
              <w:pStyle w:val="15"/>
              <w:rPr>
                <w:ins w:id="15784" w:author="Fegie" w:date="2021-05-02T19:58:00Z"/>
                <w:del w:id="15785" w:author="家榮 張" w:date="2021-05-20T21:21:00Z"/>
              </w:rPr>
              <w:pPrChange w:id="15786" w:author="家榮 張" w:date="2021-05-20T22:59:00Z">
                <w:pPr/>
              </w:pPrChange>
            </w:pPr>
            <w:ins w:id="15787" w:author="Fegie" w:date="2021-05-02T20:12:00Z">
              <w:del w:id="15788" w:author="家榮 張" w:date="2021-05-20T21:21:00Z">
                <w:r w:rsidDel="00606681">
                  <w:rPr>
                    <w:rFonts w:hint="eastAsia"/>
                  </w:rPr>
                  <w:delText>3.CustMain.</w:delText>
                </w:r>
              </w:del>
            </w:ins>
            <w:ins w:id="15789" w:author="Fegie" w:date="2021-05-02T20:22:00Z">
              <w:del w:id="15790" w:author="家榮 張" w:date="2021-05-20T21:21:00Z">
                <w:r w:rsidR="0039143D" w:rsidDel="00606681">
                  <w:delText>DataDate</w:delText>
                </w:r>
              </w:del>
            </w:ins>
          </w:p>
        </w:tc>
      </w:tr>
      <w:tr w:rsidR="007455F0" w:rsidDel="00606681" w14:paraId="269B5C2B" w14:textId="17C7BDBC" w:rsidTr="00AF049C">
        <w:trPr>
          <w:trHeight w:val="291"/>
          <w:jc w:val="center"/>
          <w:ins w:id="15791" w:author="Fegie" w:date="2021-05-02T19:58:00Z"/>
          <w:del w:id="15792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3A0F" w14:textId="6F9A0419" w:rsidR="007455F0" w:rsidDel="00606681" w:rsidRDefault="007455F0">
            <w:pPr>
              <w:pStyle w:val="15"/>
              <w:rPr>
                <w:ins w:id="15793" w:author="Fegie" w:date="2021-05-02T19:58:00Z"/>
                <w:del w:id="15794" w:author="家榮 張" w:date="2021-05-20T21:21:00Z"/>
              </w:rPr>
              <w:pPrChange w:id="15795" w:author="家榮 張" w:date="2021-05-20T22:59:00Z">
                <w:pPr/>
              </w:pPrChange>
            </w:pPr>
            <w:ins w:id="15796" w:author="Fegie" w:date="2021-05-02T20:02:00Z">
              <w:del w:id="15797" w:author="家榮 張" w:date="2021-05-20T21:21:00Z">
                <w:r w:rsidDel="00606681">
                  <w:rPr>
                    <w:rFonts w:hint="eastAsia"/>
                  </w:rPr>
                  <w:delText>28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26B8" w14:textId="3A464D46" w:rsidR="007455F0" w:rsidDel="00606681" w:rsidRDefault="007455F0">
            <w:pPr>
              <w:pStyle w:val="15"/>
              <w:rPr>
                <w:ins w:id="15798" w:author="Fegie" w:date="2021-05-02T19:58:00Z"/>
                <w:del w:id="15799" w:author="家榮 張" w:date="2021-05-20T21:21:00Z"/>
              </w:rPr>
              <w:pPrChange w:id="15800" w:author="家榮 張" w:date="2021-05-20T22:59:00Z">
                <w:pPr/>
              </w:pPrChange>
            </w:pPr>
            <w:ins w:id="15801" w:author="Fegie" w:date="2021-05-02T19:59:00Z">
              <w:del w:id="15802" w:author="家榮 張" w:date="2021-05-20T21:21:00Z">
                <w:r w:rsidDel="00606681">
                  <w:rPr>
                    <w:rFonts w:hint="eastAsia"/>
                  </w:rPr>
                  <w:delText>護照號碼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2F72" w14:textId="044AF276" w:rsidR="007455F0" w:rsidDel="00606681" w:rsidRDefault="007455F0">
            <w:pPr>
              <w:pStyle w:val="15"/>
              <w:rPr>
                <w:ins w:id="15803" w:author="Fegie" w:date="2021-05-02T19:58:00Z"/>
                <w:del w:id="15804" w:author="家榮 張" w:date="2021-05-20T21:21:00Z"/>
              </w:rPr>
              <w:pPrChange w:id="15805" w:author="家榮 張" w:date="2021-05-20T22:59:00Z">
                <w:pPr/>
              </w:pPrChange>
            </w:pPr>
            <w:ins w:id="15806" w:author="Fegie" w:date="2021-05-02T20:06:00Z">
              <w:del w:id="15807" w:author="家榮 張" w:date="2021-05-06T18:45:00Z">
                <w:r w:rsidDel="00A27B8E">
                  <w:rPr>
                    <w:rFonts w:hint="eastAsia"/>
                  </w:rPr>
                  <w:delText>X(</w:delText>
                </w:r>
                <w:r w:rsidDel="00A27B8E">
                  <w:delText>20</w:delText>
                </w:r>
                <w:r w:rsidDel="00A27B8E">
                  <w:rPr>
                    <w:rFonts w:hint="eastAsia"/>
                  </w:rPr>
                  <w:delText>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F0A5" w14:textId="4A444CA4" w:rsidR="007455F0" w:rsidDel="00606681" w:rsidRDefault="007455F0">
            <w:pPr>
              <w:pStyle w:val="15"/>
              <w:rPr>
                <w:ins w:id="15808" w:author="Fegie" w:date="2021-05-02T19:58:00Z"/>
                <w:del w:id="15809" w:author="家榮 張" w:date="2021-05-20T21:21:00Z"/>
              </w:rPr>
              <w:pPrChange w:id="15810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6C7AE" w14:textId="393D1D20" w:rsidR="007455F0" w:rsidDel="00606681" w:rsidRDefault="007455F0">
            <w:pPr>
              <w:pStyle w:val="15"/>
              <w:rPr>
                <w:ins w:id="15811" w:author="Fegie" w:date="2021-05-02T19:58:00Z"/>
                <w:del w:id="15812" w:author="家榮 張" w:date="2021-05-20T21:21:00Z"/>
              </w:rPr>
              <w:pPrChange w:id="15813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71A9A" w14:textId="78931D87" w:rsidR="007455F0" w:rsidDel="00606681" w:rsidRDefault="007455F0">
            <w:pPr>
              <w:pStyle w:val="15"/>
              <w:rPr>
                <w:ins w:id="15814" w:author="Fegie" w:date="2021-05-02T19:58:00Z"/>
                <w:del w:id="15815" w:author="家榮 張" w:date="2021-05-20T21:21:00Z"/>
              </w:rPr>
              <w:pPrChange w:id="15816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46F38" w14:textId="4E516804" w:rsidR="007455F0" w:rsidDel="00606681" w:rsidRDefault="007455F0">
            <w:pPr>
              <w:pStyle w:val="15"/>
              <w:rPr>
                <w:ins w:id="15817" w:author="Fegie" w:date="2021-05-02T19:58:00Z"/>
                <w:del w:id="15818" w:author="家榮 張" w:date="2021-05-20T21:21:00Z"/>
              </w:rPr>
              <w:pPrChange w:id="15819" w:author="家榮 張" w:date="2021-05-20T22:59:00Z">
                <w:pPr/>
              </w:pPrChange>
            </w:pPr>
            <w:ins w:id="15820" w:author="Fegie" w:date="2021-05-02T20:04:00Z">
              <w:del w:id="15821" w:author="家榮 張" w:date="2021-05-20T21:21:00Z">
                <w:r w:rsidRPr="00572388"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D64C" w14:textId="75584C50" w:rsidR="007455F0" w:rsidDel="00606681" w:rsidRDefault="007455F0">
            <w:pPr>
              <w:pStyle w:val="15"/>
              <w:rPr>
                <w:ins w:id="15822" w:author="Fegie" w:date="2021-05-02T20:03:00Z"/>
                <w:del w:id="15823" w:author="家榮 張" w:date="2021-05-20T21:21:00Z"/>
              </w:rPr>
              <w:pPrChange w:id="15824" w:author="家榮 張" w:date="2021-05-20T22:59:00Z">
                <w:pPr/>
              </w:pPrChange>
            </w:pPr>
            <w:ins w:id="15825" w:author="Fegie" w:date="2021-05-02T20:03:00Z">
              <w:del w:id="15826" w:author="家榮 張" w:date="2021-05-20T21:21:00Z">
                <w:r w:rsidDel="00606681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6A5BAD52" w14:textId="002E66D4" w:rsidR="007455F0" w:rsidDel="00606681" w:rsidRDefault="007455F0">
            <w:pPr>
              <w:pStyle w:val="15"/>
              <w:rPr>
                <w:ins w:id="15827" w:author="Fegie" w:date="2021-05-02T20:12:00Z"/>
                <w:del w:id="15828" w:author="家榮 張" w:date="2021-05-20T21:21:00Z"/>
              </w:rPr>
              <w:pPrChange w:id="15829" w:author="家榮 張" w:date="2021-05-20T22:59:00Z">
                <w:pPr/>
              </w:pPrChange>
            </w:pPr>
            <w:ins w:id="15830" w:author="Fegie" w:date="2021-05-02T20:03:00Z">
              <w:del w:id="15831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5F2B990C" w14:textId="6A108B95" w:rsidR="00702FE3" w:rsidDel="00606681" w:rsidRDefault="00702FE3">
            <w:pPr>
              <w:pStyle w:val="15"/>
              <w:rPr>
                <w:ins w:id="15832" w:author="Fegie" w:date="2021-05-02T19:58:00Z"/>
                <w:del w:id="15833" w:author="家榮 張" w:date="2021-05-20T21:21:00Z"/>
              </w:rPr>
              <w:pPrChange w:id="15834" w:author="家榮 張" w:date="2021-05-20T22:59:00Z">
                <w:pPr/>
              </w:pPrChange>
            </w:pPr>
            <w:ins w:id="15835" w:author="Fegie" w:date="2021-05-02T20:12:00Z">
              <w:del w:id="15836" w:author="家榮 張" w:date="2021-05-20T21:21:00Z">
                <w:r w:rsidDel="00606681">
                  <w:rPr>
                    <w:rFonts w:hint="eastAsia"/>
                  </w:rPr>
                  <w:delText>3.CustMain.</w:delText>
                </w:r>
              </w:del>
            </w:ins>
            <w:ins w:id="15837" w:author="Fegie" w:date="2021-05-02T20:23:00Z">
              <w:del w:id="15838" w:author="家榮 張" w:date="2021-05-20T21:21:00Z">
                <w:r w:rsidR="001075FA" w:rsidDel="00606681">
                  <w:delText>PassportNo</w:delText>
                </w:r>
              </w:del>
            </w:ins>
          </w:p>
        </w:tc>
      </w:tr>
      <w:tr w:rsidR="007455F0" w:rsidDel="00606681" w14:paraId="5D118D49" w14:textId="5BC3FF22" w:rsidTr="00AF049C">
        <w:trPr>
          <w:trHeight w:val="291"/>
          <w:jc w:val="center"/>
          <w:ins w:id="15839" w:author="Fegie" w:date="2021-05-02T19:58:00Z"/>
          <w:del w:id="15840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A3226" w14:textId="33623899" w:rsidR="007455F0" w:rsidDel="00606681" w:rsidRDefault="007455F0">
            <w:pPr>
              <w:pStyle w:val="15"/>
              <w:rPr>
                <w:ins w:id="15841" w:author="Fegie" w:date="2021-05-02T19:58:00Z"/>
                <w:del w:id="15842" w:author="家榮 張" w:date="2021-05-20T21:21:00Z"/>
              </w:rPr>
              <w:pPrChange w:id="15843" w:author="家榮 張" w:date="2021-05-20T22:59:00Z">
                <w:pPr/>
              </w:pPrChange>
            </w:pPr>
            <w:ins w:id="15844" w:author="Fegie" w:date="2021-05-02T20:02:00Z">
              <w:del w:id="15845" w:author="家榮 張" w:date="2021-05-20T21:21:00Z">
                <w:r w:rsidDel="00606681">
                  <w:rPr>
                    <w:rFonts w:hint="eastAsia"/>
                  </w:rPr>
                  <w:delText>29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C872" w14:textId="55D666C1" w:rsidR="007455F0" w:rsidDel="00606681" w:rsidRDefault="007455F0">
            <w:pPr>
              <w:pStyle w:val="15"/>
              <w:rPr>
                <w:ins w:id="15846" w:author="Fegie" w:date="2021-05-02T19:58:00Z"/>
                <w:del w:id="15847" w:author="家榮 張" w:date="2021-05-20T21:21:00Z"/>
              </w:rPr>
              <w:pPrChange w:id="15848" w:author="家榮 張" w:date="2021-05-20T22:59:00Z">
                <w:pPr/>
              </w:pPrChange>
            </w:pPr>
            <w:ins w:id="15849" w:author="Fegie" w:date="2021-05-02T20:00:00Z">
              <w:del w:id="15850" w:author="家榮 張" w:date="2021-05-20T21:21:00Z">
                <w:r w:rsidDel="00606681">
                  <w:rPr>
                    <w:rFonts w:hint="eastAsia"/>
                  </w:rPr>
                  <w:delText>AML職業別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CC27" w14:textId="796A7954" w:rsidR="007455F0" w:rsidDel="00606681" w:rsidRDefault="007455F0">
            <w:pPr>
              <w:pStyle w:val="15"/>
              <w:rPr>
                <w:ins w:id="15851" w:author="Fegie" w:date="2021-05-02T19:58:00Z"/>
                <w:del w:id="15852" w:author="家榮 張" w:date="2021-05-20T21:21:00Z"/>
              </w:rPr>
              <w:pPrChange w:id="15853" w:author="家榮 張" w:date="2021-05-20T22:59:00Z">
                <w:pPr/>
              </w:pPrChange>
            </w:pPr>
            <w:ins w:id="15854" w:author="Fegie" w:date="2021-05-02T20:06:00Z">
              <w:del w:id="15855" w:author="家榮 張" w:date="2021-05-06T18:45:00Z">
                <w:r w:rsidDel="00A27B8E">
                  <w:rPr>
                    <w:rFonts w:hint="eastAsia"/>
                  </w:rPr>
                  <w:delText>X(03)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4CF0E" w14:textId="04BD90E4" w:rsidR="007455F0" w:rsidDel="00606681" w:rsidRDefault="007455F0">
            <w:pPr>
              <w:pStyle w:val="15"/>
              <w:rPr>
                <w:ins w:id="15856" w:author="Fegie" w:date="2021-05-02T19:58:00Z"/>
                <w:del w:id="15857" w:author="家榮 張" w:date="2021-05-20T21:21:00Z"/>
              </w:rPr>
              <w:pPrChange w:id="15858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3297" w14:textId="5815B5EF" w:rsidR="007455F0" w:rsidDel="00606681" w:rsidRDefault="00415F28">
            <w:pPr>
              <w:pStyle w:val="15"/>
              <w:rPr>
                <w:ins w:id="15859" w:author="Fegie" w:date="2021-05-02T19:58:00Z"/>
                <w:del w:id="15860" w:author="家榮 張" w:date="2021-05-20T21:21:00Z"/>
              </w:rPr>
              <w:pPrChange w:id="15861" w:author="家榮 張" w:date="2021-05-20T22:59:00Z">
                <w:pPr/>
              </w:pPrChange>
            </w:pPr>
            <w:ins w:id="15862" w:author="Fegie" w:date="2021-05-02T20:08:00Z">
              <w:del w:id="15863" w:author="家榮 張" w:date="2021-05-20T21:21:00Z">
                <w:r w:rsidDel="00606681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  <w:r w:rsidDel="00606681">
                  <w:rPr>
                    <w:rFonts w:cs="細明體"/>
                    <w:spacing w:val="15"/>
                    <w:kern w:val="0"/>
                  </w:rPr>
                  <w:delText>AMLJobCode</w:delText>
                </w:r>
                <w:r w:rsidDel="00606681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990E9" w14:textId="53F17002" w:rsidR="007455F0" w:rsidDel="00606681" w:rsidRDefault="007455F0">
            <w:pPr>
              <w:pStyle w:val="15"/>
              <w:rPr>
                <w:ins w:id="15864" w:author="Fegie" w:date="2021-05-02T19:58:00Z"/>
                <w:del w:id="15865" w:author="家榮 張" w:date="2021-05-20T21:21:00Z"/>
              </w:rPr>
              <w:pPrChange w:id="15866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9347A" w14:textId="1CA89503" w:rsidR="007455F0" w:rsidDel="00606681" w:rsidRDefault="007455F0">
            <w:pPr>
              <w:pStyle w:val="15"/>
              <w:rPr>
                <w:ins w:id="15867" w:author="Fegie" w:date="2021-05-02T19:58:00Z"/>
                <w:del w:id="15868" w:author="家榮 張" w:date="2021-05-20T21:21:00Z"/>
              </w:rPr>
              <w:pPrChange w:id="15869" w:author="家榮 張" w:date="2021-05-20T22:59:00Z">
                <w:pPr/>
              </w:pPrChange>
            </w:pPr>
            <w:ins w:id="15870" w:author="Fegie" w:date="2021-05-02T20:04:00Z">
              <w:del w:id="15871" w:author="家榮 張" w:date="2021-05-20T21:21:00Z">
                <w:r w:rsidRPr="00572388"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BCF81" w14:textId="0BEB0BDB" w:rsidR="007455F0" w:rsidDel="00606681" w:rsidRDefault="007455F0">
            <w:pPr>
              <w:pStyle w:val="15"/>
              <w:rPr>
                <w:ins w:id="15872" w:author="Fegie" w:date="2021-05-02T20:03:00Z"/>
                <w:del w:id="15873" w:author="家榮 張" w:date="2021-05-20T21:21:00Z"/>
              </w:rPr>
              <w:pPrChange w:id="15874" w:author="家榮 張" w:date="2021-05-20T22:59:00Z">
                <w:pPr/>
              </w:pPrChange>
            </w:pPr>
            <w:ins w:id="15875" w:author="Fegie" w:date="2021-05-02T20:03:00Z">
              <w:del w:id="15876" w:author="家榮 張" w:date="2021-05-20T21:21:00Z">
                <w:r w:rsidDel="00606681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1ED6A9AE" w14:textId="3D433D85" w:rsidR="007455F0" w:rsidDel="00606681" w:rsidRDefault="007455F0">
            <w:pPr>
              <w:pStyle w:val="15"/>
              <w:rPr>
                <w:ins w:id="15877" w:author="Fegie" w:date="2021-05-02T20:12:00Z"/>
                <w:del w:id="15878" w:author="家榮 張" w:date="2021-05-20T21:21:00Z"/>
              </w:rPr>
              <w:pPrChange w:id="15879" w:author="家榮 張" w:date="2021-05-20T22:59:00Z">
                <w:pPr/>
              </w:pPrChange>
            </w:pPr>
            <w:ins w:id="15880" w:author="Fegie" w:date="2021-05-02T20:03:00Z">
              <w:del w:id="15881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442F13A6" w14:textId="3066331F" w:rsidR="00702FE3" w:rsidDel="00606681" w:rsidRDefault="00702FE3">
            <w:pPr>
              <w:pStyle w:val="15"/>
              <w:rPr>
                <w:ins w:id="15882" w:author="Fegie" w:date="2021-05-02T19:58:00Z"/>
                <w:del w:id="15883" w:author="家榮 張" w:date="2021-05-20T21:21:00Z"/>
              </w:rPr>
              <w:pPrChange w:id="15884" w:author="家榮 張" w:date="2021-05-20T22:59:00Z">
                <w:pPr/>
              </w:pPrChange>
            </w:pPr>
            <w:ins w:id="15885" w:author="Fegie" w:date="2021-05-02T20:12:00Z">
              <w:del w:id="15886" w:author="家榮 張" w:date="2021-05-20T21:21:00Z">
                <w:r w:rsidDel="00606681">
                  <w:rPr>
                    <w:rFonts w:hint="eastAsia"/>
                  </w:rPr>
                  <w:delText>3.CustMain.</w:delText>
                </w:r>
              </w:del>
            </w:ins>
            <w:ins w:id="15887" w:author="Fegie" w:date="2021-05-02T20:23:00Z">
              <w:del w:id="15888" w:author="家榮 張" w:date="2021-05-20T21:21:00Z">
                <w:r w:rsidR="001075FA" w:rsidDel="00606681">
                  <w:delText>AMLJobCode</w:delText>
                </w:r>
              </w:del>
            </w:ins>
          </w:p>
        </w:tc>
      </w:tr>
      <w:tr w:rsidR="007455F0" w:rsidDel="00606681" w14:paraId="342CEBD7" w14:textId="015CB17A" w:rsidTr="00AF049C">
        <w:trPr>
          <w:trHeight w:val="291"/>
          <w:jc w:val="center"/>
          <w:ins w:id="15889" w:author="Fegie" w:date="2021-05-02T19:59:00Z"/>
          <w:del w:id="15890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47D5" w14:textId="1B101175" w:rsidR="007455F0" w:rsidDel="00606681" w:rsidRDefault="007455F0">
            <w:pPr>
              <w:pStyle w:val="15"/>
              <w:rPr>
                <w:ins w:id="15891" w:author="Fegie" w:date="2021-05-02T19:59:00Z"/>
                <w:del w:id="15892" w:author="家榮 張" w:date="2021-05-20T21:21:00Z"/>
              </w:rPr>
              <w:pPrChange w:id="15893" w:author="家榮 張" w:date="2021-05-20T22:59:00Z">
                <w:pPr/>
              </w:pPrChange>
            </w:pPr>
            <w:ins w:id="15894" w:author="Fegie" w:date="2021-05-02T20:02:00Z">
              <w:del w:id="15895" w:author="家榮 張" w:date="2021-05-20T21:21:00Z">
                <w:r w:rsidDel="00606681">
                  <w:rPr>
                    <w:rFonts w:hint="eastAsia"/>
                  </w:rPr>
                  <w:delText>30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D81C2" w14:textId="38D664C7" w:rsidR="007455F0" w:rsidDel="00606681" w:rsidRDefault="007455F0">
            <w:pPr>
              <w:pStyle w:val="15"/>
              <w:rPr>
                <w:ins w:id="15896" w:author="Fegie" w:date="2021-05-02T19:59:00Z"/>
                <w:del w:id="15897" w:author="家榮 張" w:date="2021-05-20T21:21:00Z"/>
              </w:rPr>
              <w:pPrChange w:id="15898" w:author="家榮 張" w:date="2021-05-20T22:59:00Z">
                <w:pPr/>
              </w:pPrChange>
            </w:pPr>
            <w:ins w:id="15899" w:author="Fegie" w:date="2021-05-02T20:00:00Z">
              <w:del w:id="15900" w:author="家榮 張" w:date="2021-05-20T21:21:00Z">
                <w:r w:rsidDel="00606681">
                  <w:rPr>
                    <w:rFonts w:hint="eastAsia"/>
                  </w:rPr>
                  <w:delText>AML組織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BEF9" w14:textId="5134E1B0" w:rsidR="007455F0" w:rsidDel="00606681" w:rsidRDefault="007455F0">
            <w:pPr>
              <w:pStyle w:val="15"/>
              <w:rPr>
                <w:ins w:id="15901" w:author="Fegie" w:date="2021-05-02T19:59:00Z"/>
                <w:del w:id="15902" w:author="家榮 張" w:date="2021-05-20T21:21:00Z"/>
              </w:rPr>
              <w:pPrChange w:id="15903" w:author="家榮 張" w:date="2021-05-20T22:59:00Z">
                <w:pPr/>
              </w:pPrChange>
            </w:pPr>
            <w:ins w:id="15904" w:author="Fegie" w:date="2021-05-02T20:06:00Z">
              <w:del w:id="15905" w:author="家榮 張" w:date="2021-05-06T18:45:00Z">
                <w:r w:rsidDel="00A27B8E">
                  <w:rPr>
                    <w:rFonts w:hint="eastAsia"/>
                  </w:rPr>
                  <w:delText>X(0</w:delText>
                </w:r>
              </w:del>
            </w:ins>
            <w:ins w:id="15906" w:author="Fegie" w:date="2021-05-02T20:07:00Z">
              <w:del w:id="15907" w:author="家榮 張" w:date="2021-05-06T18:45:00Z">
                <w:r w:rsidDel="00A27B8E">
                  <w:rPr>
                    <w:rFonts w:hint="eastAsia"/>
                  </w:rPr>
                  <w:delText>3</w:delText>
                </w:r>
              </w:del>
            </w:ins>
            <w:ins w:id="15908" w:author="Fegie" w:date="2021-05-02T20:06:00Z">
              <w:del w:id="15909" w:author="家榮 張" w:date="2021-05-06T18:45:00Z">
                <w:r w:rsidDel="00A27B8E">
                  <w:rPr>
                    <w:rFonts w:hint="eastAsia"/>
                  </w:rPr>
                  <w:delText>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64BF2" w14:textId="74C30F93" w:rsidR="007455F0" w:rsidDel="00606681" w:rsidRDefault="007455F0">
            <w:pPr>
              <w:pStyle w:val="15"/>
              <w:rPr>
                <w:ins w:id="15910" w:author="Fegie" w:date="2021-05-02T19:59:00Z"/>
                <w:del w:id="15911" w:author="家榮 張" w:date="2021-05-20T21:21:00Z"/>
              </w:rPr>
              <w:pPrChange w:id="15912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558F" w14:textId="7A397728" w:rsidR="007455F0" w:rsidDel="00606681" w:rsidRDefault="007455F0">
            <w:pPr>
              <w:pStyle w:val="15"/>
              <w:rPr>
                <w:ins w:id="15913" w:author="Fegie" w:date="2021-05-02T19:59:00Z"/>
                <w:del w:id="15914" w:author="家榮 張" w:date="2021-05-20T21:21:00Z"/>
              </w:rPr>
              <w:pPrChange w:id="15915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3633" w14:textId="099D2402" w:rsidR="007455F0" w:rsidDel="00606681" w:rsidRDefault="007455F0">
            <w:pPr>
              <w:pStyle w:val="15"/>
              <w:rPr>
                <w:ins w:id="15916" w:author="Fegie" w:date="2021-05-02T19:59:00Z"/>
                <w:del w:id="15917" w:author="家榮 張" w:date="2021-05-20T21:21:00Z"/>
              </w:rPr>
              <w:pPrChange w:id="15918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B27E8" w14:textId="49699910" w:rsidR="007455F0" w:rsidDel="00606681" w:rsidRDefault="007455F0">
            <w:pPr>
              <w:pStyle w:val="15"/>
              <w:rPr>
                <w:ins w:id="15919" w:author="Fegie" w:date="2021-05-02T19:59:00Z"/>
                <w:del w:id="15920" w:author="家榮 張" w:date="2021-05-20T21:21:00Z"/>
              </w:rPr>
              <w:pPrChange w:id="15921" w:author="家榮 張" w:date="2021-05-20T22:59:00Z">
                <w:pPr/>
              </w:pPrChange>
            </w:pPr>
            <w:ins w:id="15922" w:author="Fegie" w:date="2021-05-02T20:04:00Z">
              <w:del w:id="15923" w:author="家榮 張" w:date="2021-05-20T21:21:00Z">
                <w:r w:rsidRPr="00572388"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B9DB" w14:textId="36E184B4" w:rsidR="007455F0" w:rsidDel="00606681" w:rsidRDefault="007455F0">
            <w:pPr>
              <w:pStyle w:val="15"/>
              <w:rPr>
                <w:ins w:id="15924" w:author="Fegie" w:date="2021-05-02T20:03:00Z"/>
                <w:del w:id="15925" w:author="家榮 張" w:date="2021-05-20T21:21:00Z"/>
              </w:rPr>
              <w:pPrChange w:id="15926" w:author="家榮 張" w:date="2021-05-20T22:59:00Z">
                <w:pPr/>
              </w:pPrChange>
            </w:pPr>
            <w:ins w:id="15927" w:author="Fegie" w:date="2021-05-02T20:03:00Z">
              <w:del w:id="15928" w:author="家榮 張" w:date="2021-05-20T21:21:00Z">
                <w:r w:rsidDel="00606681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774B13EC" w14:textId="1FB11983" w:rsidR="007455F0" w:rsidDel="00606681" w:rsidRDefault="007455F0">
            <w:pPr>
              <w:pStyle w:val="15"/>
              <w:rPr>
                <w:ins w:id="15929" w:author="Fegie" w:date="2021-05-02T20:12:00Z"/>
                <w:del w:id="15930" w:author="家榮 張" w:date="2021-05-20T21:21:00Z"/>
              </w:rPr>
              <w:pPrChange w:id="15931" w:author="家榮 張" w:date="2021-05-20T22:59:00Z">
                <w:pPr/>
              </w:pPrChange>
            </w:pPr>
            <w:ins w:id="15932" w:author="Fegie" w:date="2021-05-02T20:03:00Z">
              <w:del w:id="15933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2BF6BFE8" w14:textId="68A447A0" w:rsidR="00702FE3" w:rsidDel="00606681" w:rsidRDefault="00702FE3">
            <w:pPr>
              <w:pStyle w:val="15"/>
              <w:rPr>
                <w:ins w:id="15934" w:author="Fegie" w:date="2021-05-02T19:59:00Z"/>
                <w:del w:id="15935" w:author="家榮 張" w:date="2021-05-20T21:21:00Z"/>
              </w:rPr>
              <w:pPrChange w:id="15936" w:author="家榮 張" w:date="2021-05-20T22:59:00Z">
                <w:pPr/>
              </w:pPrChange>
            </w:pPr>
            <w:ins w:id="15937" w:author="Fegie" w:date="2021-05-02T20:12:00Z">
              <w:del w:id="15938" w:author="家榮 張" w:date="2021-05-20T21:21:00Z">
                <w:r w:rsidDel="00606681">
                  <w:rPr>
                    <w:rFonts w:hint="eastAsia"/>
                  </w:rPr>
                  <w:delText>3.CustMain.</w:delText>
                </w:r>
              </w:del>
            </w:ins>
            <w:ins w:id="15939" w:author="Fegie" w:date="2021-05-02T20:23:00Z">
              <w:del w:id="15940" w:author="家榮 張" w:date="2021-05-20T21:21:00Z">
                <w:r w:rsidR="001075FA" w:rsidDel="00606681">
                  <w:delText>AMLGrouop</w:delText>
                </w:r>
              </w:del>
            </w:ins>
          </w:p>
        </w:tc>
      </w:tr>
      <w:tr w:rsidR="007455F0" w:rsidDel="00606681" w14:paraId="14AAC623" w14:textId="1B3144D7" w:rsidTr="00AF049C">
        <w:trPr>
          <w:trHeight w:val="291"/>
          <w:jc w:val="center"/>
          <w:ins w:id="15941" w:author="Fegie" w:date="2021-05-02T19:59:00Z"/>
          <w:del w:id="15942" w:author="家榮 張" w:date="2021-05-20T21:21:00Z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4F41" w14:textId="1C22E2CE" w:rsidR="007455F0" w:rsidDel="00606681" w:rsidRDefault="007455F0">
            <w:pPr>
              <w:pStyle w:val="15"/>
              <w:rPr>
                <w:ins w:id="15943" w:author="Fegie" w:date="2021-05-02T19:59:00Z"/>
                <w:del w:id="15944" w:author="家榮 張" w:date="2021-05-20T21:21:00Z"/>
              </w:rPr>
              <w:pPrChange w:id="15945" w:author="家榮 張" w:date="2021-05-20T22:59:00Z">
                <w:pPr/>
              </w:pPrChange>
            </w:pPr>
            <w:ins w:id="15946" w:author="Fegie" w:date="2021-05-02T20:02:00Z">
              <w:del w:id="15947" w:author="家榮 張" w:date="2021-05-20T21:21:00Z">
                <w:r w:rsidDel="00606681">
                  <w:rPr>
                    <w:rFonts w:hint="eastAsia"/>
                  </w:rPr>
                  <w:delText>31</w:delText>
                </w:r>
              </w:del>
            </w:ins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1A80" w14:textId="6A2F0FB4" w:rsidR="007455F0" w:rsidDel="00606681" w:rsidRDefault="007455F0">
            <w:pPr>
              <w:pStyle w:val="15"/>
              <w:rPr>
                <w:ins w:id="15948" w:author="Fegie" w:date="2021-05-02T19:59:00Z"/>
                <w:del w:id="15949" w:author="家榮 張" w:date="2021-05-20T21:21:00Z"/>
              </w:rPr>
              <w:pPrChange w:id="15950" w:author="家榮 張" w:date="2021-05-20T22:59:00Z">
                <w:pPr/>
              </w:pPrChange>
            </w:pPr>
            <w:ins w:id="15951" w:author="Fegie" w:date="2021-05-02T20:01:00Z">
              <w:del w:id="15952" w:author="家榮 張" w:date="2021-05-20T21:21:00Z">
                <w:r w:rsidDel="00606681">
                  <w:rPr>
                    <w:rFonts w:hint="eastAsia"/>
                  </w:rPr>
                  <w:delText>原住民姓名</w:delText>
                </w:r>
              </w:del>
            </w:ins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6895" w14:textId="32FB9F02" w:rsidR="007455F0" w:rsidDel="00606681" w:rsidRDefault="007455F0">
            <w:pPr>
              <w:pStyle w:val="15"/>
              <w:rPr>
                <w:ins w:id="15953" w:author="Fegie" w:date="2021-05-02T19:59:00Z"/>
                <w:del w:id="15954" w:author="家榮 張" w:date="2021-05-20T21:21:00Z"/>
              </w:rPr>
              <w:pPrChange w:id="15955" w:author="家榮 張" w:date="2021-05-20T22:59:00Z">
                <w:pPr/>
              </w:pPrChange>
            </w:pPr>
            <w:ins w:id="15956" w:author="Fegie" w:date="2021-05-02T20:07:00Z">
              <w:del w:id="15957" w:author="家榮 張" w:date="2021-05-06T18:45:00Z">
                <w:r w:rsidDel="00A27B8E">
                  <w:rPr>
                    <w:rFonts w:hint="eastAsia"/>
                  </w:rPr>
                  <w:delText>X(100)</w:delText>
                </w:r>
              </w:del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0EBED" w14:textId="7A0FCC57" w:rsidR="007455F0" w:rsidDel="00606681" w:rsidRDefault="007455F0">
            <w:pPr>
              <w:pStyle w:val="15"/>
              <w:rPr>
                <w:ins w:id="15958" w:author="Fegie" w:date="2021-05-02T19:59:00Z"/>
                <w:del w:id="15959" w:author="家榮 張" w:date="2021-05-20T21:21:00Z"/>
              </w:rPr>
              <w:pPrChange w:id="15960" w:author="家榮 張" w:date="2021-05-20T22:59:00Z">
                <w:pPr/>
              </w:pPrChange>
            </w:pP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7CE18" w14:textId="4B1F23C9" w:rsidR="007455F0" w:rsidDel="00606681" w:rsidRDefault="007455F0">
            <w:pPr>
              <w:pStyle w:val="15"/>
              <w:rPr>
                <w:ins w:id="15961" w:author="Fegie" w:date="2021-05-02T19:59:00Z"/>
                <w:del w:id="15962" w:author="家榮 張" w:date="2021-05-20T21:21:00Z"/>
              </w:rPr>
              <w:pPrChange w:id="15963" w:author="家榮 張" w:date="2021-05-20T22:59:00Z">
                <w:pPr/>
              </w:pPrChange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A573F" w14:textId="04ACAB5E" w:rsidR="007455F0" w:rsidDel="00606681" w:rsidRDefault="007455F0">
            <w:pPr>
              <w:pStyle w:val="15"/>
              <w:rPr>
                <w:ins w:id="15964" w:author="Fegie" w:date="2021-05-02T19:59:00Z"/>
                <w:del w:id="15965" w:author="家榮 張" w:date="2021-05-20T21:21:00Z"/>
              </w:rPr>
              <w:pPrChange w:id="15966" w:author="家榮 張" w:date="2021-05-20T22:59:00Z">
                <w:pPr/>
              </w:pPrChange>
            </w:pP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1CE46" w14:textId="27E33B2C" w:rsidR="007455F0" w:rsidDel="00606681" w:rsidRDefault="007455F0">
            <w:pPr>
              <w:pStyle w:val="15"/>
              <w:rPr>
                <w:ins w:id="15967" w:author="Fegie" w:date="2021-05-02T19:59:00Z"/>
                <w:del w:id="15968" w:author="家榮 張" w:date="2021-05-20T21:21:00Z"/>
              </w:rPr>
              <w:pPrChange w:id="15969" w:author="家榮 張" w:date="2021-05-20T22:59:00Z">
                <w:pPr/>
              </w:pPrChange>
            </w:pPr>
            <w:ins w:id="15970" w:author="Fegie" w:date="2021-05-02T20:04:00Z">
              <w:del w:id="15971" w:author="家榮 張" w:date="2021-05-20T21:21:00Z">
                <w:r w:rsidRPr="00572388" w:rsidDel="00606681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560E" w14:textId="5C370F2E" w:rsidR="007455F0" w:rsidDel="00606681" w:rsidRDefault="007455F0">
            <w:pPr>
              <w:pStyle w:val="15"/>
              <w:rPr>
                <w:ins w:id="15972" w:author="Fegie" w:date="2021-05-02T20:03:00Z"/>
                <w:del w:id="15973" w:author="家榮 張" w:date="2021-05-20T21:21:00Z"/>
              </w:rPr>
              <w:pPrChange w:id="15974" w:author="家榮 張" w:date="2021-05-20T22:59:00Z">
                <w:pPr/>
              </w:pPrChange>
            </w:pPr>
            <w:ins w:id="15975" w:author="Fegie" w:date="2021-05-02T20:03:00Z">
              <w:del w:id="15976" w:author="家榮 張" w:date="2021-05-20T21:21:00Z">
                <w:r w:rsidDel="00606681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48F7CE27" w14:textId="6D2364D1" w:rsidR="007455F0" w:rsidDel="00606681" w:rsidRDefault="007455F0">
            <w:pPr>
              <w:pStyle w:val="15"/>
              <w:rPr>
                <w:ins w:id="15977" w:author="Fegie" w:date="2021-05-02T20:12:00Z"/>
                <w:del w:id="15978" w:author="家榮 張" w:date="2021-05-20T21:21:00Z"/>
              </w:rPr>
              <w:pPrChange w:id="15979" w:author="家榮 張" w:date="2021-05-20T22:59:00Z">
                <w:pPr/>
              </w:pPrChange>
            </w:pPr>
            <w:ins w:id="15980" w:author="Fegie" w:date="2021-05-02T20:03:00Z">
              <w:del w:id="15981" w:author="家榮 張" w:date="2021-05-20T21:21:00Z">
                <w:r w:rsidDel="00606681">
                  <w:rPr>
                    <w:rFonts w:hint="eastAsia"/>
                  </w:rPr>
                  <w:delText>2.其他功能時，自動帶出原值，不可修改</w:delText>
                </w:r>
              </w:del>
            </w:ins>
          </w:p>
          <w:p w14:paraId="3EA32AB9" w14:textId="75E988C8" w:rsidR="00702FE3" w:rsidDel="00606681" w:rsidRDefault="001075FA">
            <w:pPr>
              <w:pStyle w:val="15"/>
              <w:rPr>
                <w:ins w:id="15982" w:author="Fegie" w:date="2021-05-02T19:59:00Z"/>
                <w:del w:id="15983" w:author="家榮 張" w:date="2021-05-20T21:21:00Z"/>
              </w:rPr>
              <w:pPrChange w:id="15984" w:author="家榮 張" w:date="2021-05-20T22:59:00Z">
                <w:pPr/>
              </w:pPrChange>
            </w:pPr>
            <w:ins w:id="15985" w:author="Fegie" w:date="2021-05-02T20:23:00Z">
              <w:del w:id="15986" w:author="家榮 張" w:date="2021-05-20T21:21:00Z">
                <w:r w:rsidDel="00606681">
                  <w:rPr>
                    <w:rFonts w:hint="eastAsia"/>
                  </w:rPr>
                  <w:delText>3.CustMain.</w:delText>
                </w:r>
              </w:del>
            </w:ins>
            <w:ins w:id="15987" w:author="Fegie" w:date="2021-05-02T20:24:00Z">
              <w:del w:id="15988" w:author="家榮 張" w:date="2021-05-20T21:21:00Z">
                <w:r w:rsidDel="00606681">
                  <w:delText>IndigenousName</w:delText>
                </w:r>
              </w:del>
            </w:ins>
          </w:p>
        </w:tc>
      </w:tr>
    </w:tbl>
    <w:p w14:paraId="14276855" w14:textId="3D5F2A38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  <w:rPr>
          <w:ins w:id="15989" w:author="Fegie" w:date="2021-05-02T17:41:00Z"/>
        </w:rPr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  <w:ins w:id="15990" w:author="Fegie" w:date="2021-05-02T17:41:00Z">
        <w:r>
          <w:t>:</w:t>
        </w:r>
      </w:ins>
    </w:p>
    <w:p w14:paraId="03279072" w14:textId="3AD8ADD0" w:rsidR="00F26477" w:rsidDel="00606681" w:rsidRDefault="00F26477">
      <w:pPr>
        <w:pStyle w:val="15"/>
        <w:rPr>
          <w:ins w:id="15991" w:author="Fegie" w:date="2021-05-02T17:41:00Z"/>
          <w:del w:id="15992" w:author="家榮 張" w:date="2021-05-20T21:21:00Z"/>
        </w:rPr>
        <w:pPrChange w:id="15993" w:author="家榮 張" w:date="2021-05-20T22:59:00Z">
          <w:pPr/>
        </w:pPrChange>
      </w:pPr>
    </w:p>
    <w:p w14:paraId="0A4A546D" w14:textId="55A597F7" w:rsidR="00606681" w:rsidRDefault="00293675" w:rsidP="00606681">
      <w:pPr>
        <w:rPr>
          <w:ins w:id="15994" w:author="家榮 張" w:date="2021-05-20T21:21:00Z"/>
          <w:noProof/>
        </w:rPr>
      </w:pPr>
      <w:r>
        <w:rPr>
          <w:noProof/>
        </w:rPr>
        <w:drawing>
          <wp:inline distT="0" distB="0" distL="0" distR="0" wp14:anchorId="4CC3D2B8" wp14:editId="26510E4D">
            <wp:extent cx="6479540" cy="328549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ins w:id="15995" w:author="家榮 張" w:date="2021-05-20T21:21:00Z">
        <w:r w:rsidR="00606681">
          <w:rPr>
            <w:noProof/>
          </w:rPr>
          <w:drawing>
            <wp:inline distT="0" distB="0" distL="0" distR="0" wp14:anchorId="517DF25D" wp14:editId="5EED42EB">
              <wp:extent cx="6479540" cy="3185160"/>
              <wp:effectExtent l="0" t="0" r="0" b="0"/>
              <wp:docPr id="130" name="圖片 1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1851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606681">
          <w:rPr>
            <w:noProof/>
          </w:rPr>
          <w:drawing>
            <wp:inline distT="0" distB="0" distL="0" distR="0" wp14:anchorId="751D1D75" wp14:editId="78FFF575">
              <wp:extent cx="6479540" cy="1503680"/>
              <wp:effectExtent l="0" t="0" r="0" b="0"/>
              <wp:docPr id="131" name="圖片 1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5036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0957E16" w14:textId="1B523A56" w:rsidR="00606681" w:rsidRDefault="00606681" w:rsidP="00606681">
      <w:pPr>
        <w:pStyle w:val="a"/>
        <w:numPr>
          <w:ilvl w:val="0"/>
          <w:numId w:val="55"/>
        </w:numPr>
        <w:spacing w:before="0"/>
        <w:ind w:left="1418"/>
        <w:rPr>
          <w:ins w:id="15996" w:author="家榮 張" w:date="2021-05-20T21:21:00Z"/>
        </w:rPr>
      </w:pPr>
      <w:ins w:id="15997" w:author="家榮 張" w:date="2021-05-20T21:21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  <w:r w:rsidR="00AF049C">
        <w:rPr>
          <w:rFonts w:hint="eastAsia"/>
        </w:rPr>
        <w:t>-</w:t>
      </w:r>
      <w:r w:rsidR="00AF049C">
        <w:rPr>
          <w:rFonts w:hint="eastAsia"/>
        </w:rPr>
        <w:t>新增</w:t>
      </w:r>
    </w:p>
    <w:p w14:paraId="6212FD70" w14:textId="77777777" w:rsidR="00606681" w:rsidRDefault="00606681" w:rsidP="00606681">
      <w:pPr>
        <w:rPr>
          <w:ins w:id="15998" w:author="家榮 張" w:date="2021-05-20T21:21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14:paraId="416F3E4E" w14:textId="77777777" w:rsidTr="000140B5">
        <w:trPr>
          <w:tblHeader/>
          <w:ins w:id="15999" w:author="家榮 張" w:date="2021-05-20T21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Default="00606681" w:rsidP="00631E93">
            <w:pPr>
              <w:jc w:val="center"/>
              <w:rPr>
                <w:ins w:id="16000" w:author="家榮 張" w:date="2021-05-20T21:21:00Z"/>
                <w:rFonts w:ascii="標楷體" w:eastAsia="標楷體" w:hAnsi="標楷體"/>
              </w:rPr>
            </w:pPr>
            <w:ins w:id="16001" w:author="家榮 張" w:date="2021-05-20T21:2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Default="00606681" w:rsidP="00631E93">
            <w:pPr>
              <w:jc w:val="center"/>
              <w:rPr>
                <w:ins w:id="16002" w:author="家榮 張" w:date="2021-05-20T21:21:00Z"/>
                <w:rFonts w:ascii="標楷體" w:eastAsia="標楷體" w:hAnsi="標楷體"/>
              </w:rPr>
            </w:pPr>
            <w:ins w:id="16003" w:author="家榮 張" w:date="2021-05-20T21:21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Default="00606681" w:rsidP="00631E93">
            <w:pPr>
              <w:jc w:val="center"/>
              <w:rPr>
                <w:ins w:id="16004" w:author="家榮 張" w:date="2021-05-20T21:21:00Z"/>
                <w:rFonts w:ascii="標楷體" w:eastAsia="標楷體" w:hAnsi="標楷體"/>
              </w:rPr>
            </w:pPr>
            <w:ins w:id="16005" w:author="家榮 張" w:date="2021-05-20T21:21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606681" w14:paraId="344F5624" w14:textId="77777777" w:rsidTr="00631E93">
        <w:trPr>
          <w:ins w:id="16006" w:author="家榮 張" w:date="2021-05-20T21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Default="00606681" w:rsidP="00631E93">
            <w:pPr>
              <w:jc w:val="center"/>
              <w:rPr>
                <w:ins w:id="16007" w:author="家榮 張" w:date="2021-05-20T21:21:00Z"/>
                <w:rFonts w:ascii="標楷體" w:eastAsia="標楷體" w:hAnsi="標楷體"/>
                <w:lang w:eastAsia="zh-HK"/>
              </w:rPr>
            </w:pPr>
            <w:ins w:id="16008" w:author="家榮 張" w:date="2021-05-20T21:21:00Z">
              <w:r>
                <w:rPr>
                  <w:rFonts w:ascii="標楷體" w:eastAsia="標楷體" w:hAnsi="標楷體" w:hint="eastAsia"/>
                </w:rPr>
                <w:lastRenderedPageBreak/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Default="00606681" w:rsidP="00631E93">
            <w:pPr>
              <w:rPr>
                <w:ins w:id="16009" w:author="家榮 張" w:date="2021-05-20T21:21:00Z"/>
                <w:rFonts w:ascii="標楷體" w:eastAsia="標楷體" w:hAnsi="標楷體"/>
                <w:lang w:eastAsia="zh-HK"/>
              </w:rPr>
            </w:pPr>
            <w:ins w:id="16010" w:author="家榮 張" w:date="2021-05-20T21:21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Default="00606681" w:rsidP="00631E93">
            <w:pPr>
              <w:rPr>
                <w:rFonts w:ascii="標楷體" w:eastAsia="標楷體" w:hAnsi="標楷體"/>
              </w:rPr>
            </w:pPr>
            <w:ins w:id="16011" w:author="家榮 張" w:date="2021-05-20T21:21:00Z">
              <w:r>
                <w:rPr>
                  <w:rFonts w:ascii="標楷體" w:eastAsia="標楷體" w:hAnsi="標楷體" w:hint="eastAsia"/>
                </w:rPr>
                <w:t xml:space="preserve">1.【L1001 </w:t>
              </w:r>
              <w:r>
                <w:rPr>
                  <w:rFonts w:ascii="標楷體" w:eastAsia="標楷體" w:hAnsi="標楷體" w:hint="eastAsia"/>
                  <w:lang w:eastAsia="zh-HK"/>
                </w:rPr>
                <w:t>顧客明細資料查詢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新增自然人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36C752A9" w14:textId="43B78CAC" w:rsidR="00ED106C" w:rsidRPr="00221F51" w:rsidRDefault="00ED106C" w:rsidP="00631E93">
            <w:pPr>
              <w:rPr>
                <w:ins w:id="16012" w:author="家榮 張" w:date="2021-05-20T21:21:00Z"/>
                <w:rFonts w:ascii="標楷體" w:eastAsia="標楷體" w:hAnsi="標楷體"/>
                <w:shd w:val="pct15" w:color="auto" w:fill="FFFFFF"/>
                <w:lang w:eastAsia="zh-HK"/>
                <w:rPrChange w:id="16013" w:author="張金龍" w:date="2021-05-29T21:50:00Z">
                  <w:rPr>
                    <w:ins w:id="16014" w:author="家榮 張" w:date="2021-05-20T21:21:00Z"/>
                    <w:rFonts w:ascii="標楷體" w:eastAsia="標楷體" w:hAnsi="標楷體"/>
                    <w:lang w:eastAsia="zh-HK"/>
                  </w:rPr>
                </w:rPrChange>
              </w:rPr>
            </w:pPr>
            <w:r w:rsidRPr="00221F51">
              <w:rPr>
                <w:rFonts w:ascii="標楷體" w:eastAsia="標楷體" w:hAnsi="標楷體"/>
                <w:shd w:val="pct15" w:color="auto" w:fill="FFFFFF"/>
                <w:rPrChange w:id="16015" w:author="張金龍" w:date="2021-05-29T21:50:00Z">
                  <w:rPr>
                    <w:rFonts w:ascii="標楷體" w:eastAsia="標楷體" w:hAnsi="標楷體"/>
                  </w:rPr>
                </w:rPrChange>
              </w:rPr>
              <w:t>&lt;&lt;檢查說明&gt;&gt;</w:t>
            </w:r>
          </w:p>
          <w:p w14:paraId="04F9C530" w14:textId="77777777" w:rsidR="00AA30D9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19B3153" w14:textId="77777777" w:rsidR="001E2350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</w:t>
            </w:r>
            <w:r w:rsidR="001E2350">
              <w:rPr>
                <w:rFonts w:ascii="標楷體" w:eastAsia="標楷體" w:hAnsi="標楷體" w:hint="eastAsia"/>
              </w:rPr>
              <w:t>，客戶</w:t>
            </w:r>
          </w:p>
          <w:p w14:paraId="630BC470" w14:textId="77777777" w:rsidR="00606681" w:rsidRDefault="001E2350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 w:rsidR="00AA30D9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221F51" w:rsidRDefault="006C6877" w:rsidP="00631E93">
            <w:pPr>
              <w:rPr>
                <w:rFonts w:ascii="標楷體" w:eastAsia="標楷體" w:hAnsi="標楷體"/>
                <w:shd w:val="pct15" w:color="auto" w:fill="FFFFFF"/>
                <w:rPrChange w:id="16016" w:author="張金龍" w:date="2021-05-29T21:50:00Z">
                  <w:rPr>
                    <w:rFonts w:ascii="標楷體" w:eastAsia="標楷體" w:hAnsi="標楷體"/>
                  </w:rPr>
                </w:rPrChange>
              </w:rPr>
            </w:pPr>
            <w:r w:rsidRPr="00221F51">
              <w:rPr>
                <w:rFonts w:ascii="標楷體" w:eastAsia="標楷體" w:hAnsi="標楷體"/>
                <w:shd w:val="pct15" w:color="auto" w:fill="FFFFFF"/>
                <w:rPrChange w:id="16017" w:author="張金龍" w:date="2021-05-29T21:50:00Z">
                  <w:rPr>
                    <w:rFonts w:ascii="標楷體" w:eastAsia="標楷體" w:hAnsi="標楷體"/>
                  </w:rPr>
                </w:rPrChange>
              </w:rPr>
              <w:t>&lt;&lt;</w:t>
            </w:r>
            <w:r w:rsidRPr="00221F51">
              <w:rPr>
                <w:rFonts w:ascii="標楷體" w:eastAsia="標楷體" w:hAnsi="標楷體" w:hint="eastAsia"/>
                <w:shd w:val="pct15" w:color="auto" w:fill="FFFFFF"/>
                <w:rPrChange w:id="16018" w:author="張金龍" w:date="2021-05-29T21:50:00Z">
                  <w:rPr>
                    <w:rFonts w:ascii="標楷體" w:eastAsia="標楷體" w:hAnsi="標楷體" w:hint="eastAsia"/>
                  </w:rPr>
                </w:rPrChange>
              </w:rPr>
              <w:t>成功處理說明</w:t>
            </w:r>
            <w:r w:rsidRPr="00221F51">
              <w:rPr>
                <w:rFonts w:ascii="標楷體" w:eastAsia="標楷體" w:hAnsi="標楷體"/>
                <w:shd w:val="pct15" w:color="auto" w:fill="FFFFFF"/>
                <w:rPrChange w:id="16019" w:author="張金龍" w:date="2021-05-29T21:50:00Z">
                  <w:rPr>
                    <w:rFonts w:ascii="標楷體" w:eastAsia="標楷體" w:hAnsi="標楷體"/>
                  </w:rPr>
                </w:rPrChange>
              </w:rPr>
              <w:t>&gt;&gt;</w:t>
            </w:r>
          </w:p>
          <w:p w14:paraId="3ED96047" w14:textId="5539F86F" w:rsidR="006C6877" w:rsidRDefault="006C6877" w:rsidP="00631E93">
            <w:pPr>
              <w:rPr>
                <w:ins w:id="16020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14:paraId="6237CD0E" w14:textId="77777777" w:rsidTr="00631E93">
        <w:trPr>
          <w:ins w:id="16021" w:author="家榮 張" w:date="2021-05-20T21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1CE7F739" w:rsidR="00606681" w:rsidRDefault="006C6877" w:rsidP="00631E93">
            <w:pPr>
              <w:jc w:val="center"/>
              <w:rPr>
                <w:ins w:id="16022" w:author="家榮 張" w:date="2021-05-20T21:21:00Z"/>
                <w:rFonts w:ascii="標楷體" w:eastAsia="標楷體" w:hAnsi="標楷體"/>
              </w:rPr>
            </w:pPr>
            <w:del w:id="16023" w:author="張嘉榮" w:date="2021-05-30T12:07:00Z">
              <w:r w:rsidDel="00D1452D">
                <w:rPr>
                  <w:rFonts w:ascii="標楷體" w:eastAsia="標楷體" w:hAnsi="標楷體"/>
                </w:rPr>
                <w:delText>&lt;&lt;</w:delText>
              </w:r>
            </w:del>
            <w:ins w:id="16024" w:author="家榮 張" w:date="2021-05-20T21:21:00Z">
              <w:r w:rsidR="00606681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Default="00606681" w:rsidP="00631E93">
            <w:pPr>
              <w:rPr>
                <w:ins w:id="16025" w:author="家榮 張" w:date="2021-05-20T21:21:00Z"/>
                <w:rFonts w:ascii="標楷體" w:eastAsia="標楷體" w:hAnsi="標楷體"/>
                <w:lang w:eastAsia="zh-HK"/>
              </w:rPr>
            </w:pPr>
            <w:ins w:id="16026" w:author="家榮 張" w:date="2021-05-20T21:21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Default="00606681" w:rsidP="00631E93">
            <w:pPr>
              <w:rPr>
                <w:ins w:id="16027" w:author="家榮 張" w:date="2021-05-20T21:21:00Z"/>
                <w:rFonts w:ascii="標楷體" w:eastAsia="標楷體" w:hAnsi="標楷體"/>
                <w:lang w:eastAsia="zh-HK"/>
              </w:rPr>
            </w:pPr>
            <w:ins w:id="16028" w:author="家榮 張" w:date="2021-05-20T21:21:00Z">
              <w:r>
                <w:rPr>
                  <w:rFonts w:ascii="標楷體" w:eastAsia="標楷體" w:hAnsi="標楷體" w:hint="eastAsia"/>
                  <w:lang w:eastAsia="zh-HK"/>
                </w:rPr>
                <w:t>關閉此</w:t>
              </w:r>
            </w:ins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ins w:id="16029" w:author="家榮 張" w:date="2021-05-20T21:21:00Z">
              <w:r>
                <w:rPr>
                  <w:rFonts w:ascii="標楷體" w:eastAsia="標楷體" w:hAnsi="標楷體" w:hint="eastAsia"/>
                  <w:lang w:eastAsia="zh-HK"/>
                </w:rPr>
                <w:t>畫面</w:t>
              </w:r>
            </w:ins>
          </w:p>
        </w:tc>
      </w:tr>
      <w:tr w:rsidR="00606681" w14:paraId="71FD9386" w14:textId="77777777" w:rsidTr="00631E93">
        <w:trPr>
          <w:ins w:id="16030" w:author="家榮 張" w:date="2021-05-20T21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Default="00606681" w:rsidP="00631E93">
            <w:pPr>
              <w:jc w:val="center"/>
              <w:rPr>
                <w:ins w:id="16031" w:author="家榮 張" w:date="2021-05-20T21:21:00Z"/>
                <w:rFonts w:ascii="標楷體" w:eastAsia="標楷體" w:hAnsi="標楷體"/>
              </w:rPr>
            </w:pPr>
            <w:ins w:id="16032" w:author="家榮 張" w:date="2021-05-20T21:2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Default="00606681" w:rsidP="00631E93">
            <w:pPr>
              <w:rPr>
                <w:ins w:id="16033" w:author="家榮 張" w:date="2021-05-20T21:21:00Z"/>
                <w:rFonts w:ascii="標楷體" w:eastAsia="標楷體" w:hAnsi="標楷體"/>
                <w:lang w:eastAsia="zh-HK"/>
              </w:rPr>
            </w:pPr>
            <w:ins w:id="16034" w:author="家榮 張" w:date="2021-05-20T21:21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Default="00606681" w:rsidP="00631E93">
            <w:pPr>
              <w:rPr>
                <w:ins w:id="16035" w:author="家榮 張" w:date="2021-05-20T21:21:00Z"/>
                <w:rFonts w:ascii="標楷體" w:eastAsia="標楷體" w:hAnsi="標楷體"/>
                <w:lang w:eastAsia="zh-HK"/>
              </w:rPr>
            </w:pPr>
            <w:ins w:id="16036" w:author="家榮 張" w:date="2021-05-20T21:21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重新輸入另一筆新增自然人資料</w:t>
              </w:r>
            </w:ins>
          </w:p>
        </w:tc>
      </w:tr>
    </w:tbl>
    <w:p w14:paraId="28115D3D" w14:textId="77777777" w:rsidR="00606681" w:rsidRDefault="00606681" w:rsidP="00606681">
      <w:pPr>
        <w:rPr>
          <w:ins w:id="16037" w:author="家榮 張" w:date="2021-05-20T21:21:00Z"/>
          <w:rFonts w:ascii="標楷體" w:eastAsia="標楷體" w:hAnsi="標楷體"/>
        </w:rPr>
      </w:pPr>
    </w:p>
    <w:p w14:paraId="3D32B3D1" w14:textId="47CA04B2" w:rsidR="00606681" w:rsidRDefault="00606681" w:rsidP="00606681">
      <w:pPr>
        <w:pStyle w:val="15"/>
        <w:numPr>
          <w:ilvl w:val="0"/>
          <w:numId w:val="55"/>
        </w:numPr>
        <w:ind w:left="1418"/>
        <w:rPr>
          <w:ins w:id="16038" w:author="家榮 張" w:date="2021-05-20T21:21:00Z"/>
        </w:rPr>
      </w:pPr>
      <w:bookmarkStart w:id="16039" w:name="_Hlk73050689"/>
      <w:ins w:id="16040" w:author="家榮 張" w:date="2021-05-20T21:21:00Z">
        <w:r>
          <w:rPr>
            <w:rFonts w:hint="eastAsia"/>
          </w:rPr>
          <w:t>畫面資料說明</w:t>
        </w:r>
      </w:ins>
      <w:r w:rsidR="00AF049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14:paraId="2B3F4808" w14:textId="77777777" w:rsidTr="00BC5A86">
        <w:trPr>
          <w:trHeight w:val="388"/>
          <w:tblHeader/>
          <w:jc w:val="center"/>
          <w:ins w:id="16041" w:author="家榮 張" w:date="2021-05-20T21:21:00Z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Default="00606681" w:rsidP="00631E93">
            <w:pPr>
              <w:rPr>
                <w:ins w:id="16042" w:author="家榮 張" w:date="2021-05-20T21:21:00Z"/>
                <w:rFonts w:ascii="標楷體" w:eastAsia="標楷體" w:hAnsi="標楷體"/>
              </w:rPr>
            </w:pPr>
            <w:ins w:id="16043" w:author="家榮 張" w:date="2021-05-20T21:21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Default="00606681" w:rsidP="00631E93">
            <w:pPr>
              <w:rPr>
                <w:ins w:id="16044" w:author="家榮 張" w:date="2021-05-20T21:21:00Z"/>
                <w:rFonts w:ascii="標楷體" w:eastAsia="標楷體" w:hAnsi="標楷體"/>
              </w:rPr>
            </w:pPr>
            <w:ins w:id="16045" w:author="家榮 張" w:date="2021-05-20T21:21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Default="00606681" w:rsidP="00631E93">
            <w:pPr>
              <w:jc w:val="center"/>
              <w:rPr>
                <w:ins w:id="16046" w:author="家榮 張" w:date="2021-05-20T21:21:00Z"/>
                <w:rFonts w:ascii="標楷體" w:eastAsia="標楷體" w:hAnsi="標楷體"/>
              </w:rPr>
            </w:pPr>
            <w:ins w:id="16047" w:author="家榮 張" w:date="2021-05-20T21:21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Default="00606681" w:rsidP="00631E93">
            <w:pPr>
              <w:rPr>
                <w:ins w:id="16048" w:author="家榮 張" w:date="2021-05-20T21:21:00Z"/>
                <w:rFonts w:ascii="標楷體" w:eastAsia="標楷體" w:hAnsi="標楷體"/>
              </w:rPr>
            </w:pPr>
            <w:ins w:id="16049" w:author="家榮 張" w:date="2021-05-20T21:21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BC5A86" w14:paraId="13A52893" w14:textId="77777777" w:rsidTr="00BC5A86">
        <w:trPr>
          <w:trHeight w:val="244"/>
          <w:tblHeader/>
          <w:jc w:val="center"/>
          <w:ins w:id="16050" w:author="家榮 張" w:date="2021-05-20T21:21:00Z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Default="00606681" w:rsidP="00631E93">
            <w:pPr>
              <w:widowControl/>
              <w:rPr>
                <w:ins w:id="16051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Default="00606681" w:rsidP="00631E93">
            <w:pPr>
              <w:widowControl/>
              <w:rPr>
                <w:ins w:id="16052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65A7C5F7" w:rsidR="00606681" w:rsidRDefault="00606681" w:rsidP="00631E93">
            <w:pPr>
              <w:rPr>
                <w:ins w:id="16053" w:author="家榮 張" w:date="2021-05-20T21:21:00Z"/>
                <w:rFonts w:ascii="標楷體" w:eastAsia="標楷體" w:hAnsi="標楷體"/>
              </w:rPr>
            </w:pPr>
            <w:ins w:id="16054" w:author="家榮 張" w:date="2021-05-20T21:21:00Z">
              <w:r>
                <w:rPr>
                  <w:rFonts w:ascii="標楷體" w:eastAsia="標楷體" w:hAnsi="標楷體" w:hint="eastAsia"/>
                </w:rPr>
                <w:t>資料</w:t>
              </w:r>
              <w:del w:id="16055" w:author="張嘉榮" w:date="2021-05-26T15:44:00Z">
                <w:r w:rsidDel="00FC6242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Default="00606681" w:rsidP="00631E93">
            <w:pPr>
              <w:rPr>
                <w:ins w:id="16056" w:author="家榮 張" w:date="2021-05-20T21:21:00Z"/>
                <w:rFonts w:ascii="標楷體" w:eastAsia="標楷體" w:hAnsi="標楷體"/>
              </w:rPr>
            </w:pPr>
            <w:ins w:id="16057" w:author="家榮 張" w:date="2021-05-20T21:21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Default="00606681" w:rsidP="00631E93">
            <w:pPr>
              <w:rPr>
                <w:ins w:id="16058" w:author="家榮 張" w:date="2021-05-20T21:21:00Z"/>
                <w:rFonts w:ascii="標楷體" w:eastAsia="標楷體" w:hAnsi="標楷體"/>
              </w:rPr>
            </w:pPr>
            <w:ins w:id="16059" w:author="家榮 張" w:date="2021-05-20T21:21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Default="00606681" w:rsidP="00631E93">
            <w:pPr>
              <w:rPr>
                <w:ins w:id="16060" w:author="家榮 張" w:date="2021-05-20T21:21:00Z"/>
                <w:rFonts w:ascii="標楷體" w:eastAsia="標楷體" w:hAnsi="標楷體"/>
              </w:rPr>
            </w:pPr>
            <w:ins w:id="16061" w:author="家榮 張" w:date="2021-05-20T21:21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Default="00606681" w:rsidP="00631E93">
            <w:pPr>
              <w:rPr>
                <w:ins w:id="16062" w:author="家榮 張" w:date="2021-05-20T21:21:00Z"/>
                <w:rFonts w:ascii="標楷體" w:eastAsia="標楷體" w:hAnsi="標楷體"/>
              </w:rPr>
            </w:pPr>
            <w:ins w:id="16063" w:author="家榮 張" w:date="2021-05-20T21:21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Default="00606681" w:rsidP="00631E93">
            <w:pPr>
              <w:widowControl/>
              <w:rPr>
                <w:ins w:id="16064" w:author="家榮 張" w:date="2021-05-20T21:21:00Z"/>
                <w:rFonts w:ascii="標楷體" w:eastAsia="標楷體" w:hAnsi="標楷體"/>
              </w:rPr>
            </w:pPr>
          </w:p>
        </w:tc>
      </w:tr>
      <w:tr w:rsidR="00BC5A86" w14:paraId="021B3B10" w14:textId="77777777" w:rsidTr="00BC5A86">
        <w:trPr>
          <w:trHeight w:val="291"/>
          <w:jc w:val="center"/>
          <w:ins w:id="16065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Default="00606681" w:rsidP="00631E93">
            <w:pPr>
              <w:rPr>
                <w:ins w:id="16066" w:author="家榮 張" w:date="2021-05-20T21:21:00Z"/>
                <w:rFonts w:ascii="標楷體" w:eastAsia="標楷體" w:hAnsi="標楷體"/>
              </w:rPr>
            </w:pPr>
            <w:bookmarkStart w:id="16067" w:name="_Hlk73049496"/>
            <w:ins w:id="16068" w:author="家榮 張" w:date="2021-05-20T21:2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Default="00606681" w:rsidP="00631E93">
            <w:pPr>
              <w:rPr>
                <w:ins w:id="16069" w:author="家榮 張" w:date="2021-05-20T21:21:00Z"/>
                <w:rFonts w:ascii="標楷體" w:eastAsia="標楷體" w:hAnsi="標楷體"/>
              </w:rPr>
            </w:pPr>
            <w:ins w:id="16070" w:author="家榮 張" w:date="2021-05-20T21:21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Default="00606681" w:rsidP="00631E93">
            <w:pPr>
              <w:rPr>
                <w:ins w:id="16071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Default="00E97F56" w:rsidP="00631E93">
            <w:pPr>
              <w:rPr>
                <w:ins w:id="16072" w:author="家榮 張" w:date="2021-05-20T21:21:00Z"/>
                <w:rFonts w:ascii="標楷體" w:eastAsia="標楷體" w:hAnsi="標楷體"/>
              </w:rPr>
            </w:pPr>
            <w:ins w:id="16073" w:author="家榮 張" w:date="2021-05-20T21:21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Default="00606681" w:rsidP="00631E93">
            <w:pPr>
              <w:rPr>
                <w:ins w:id="16074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Default="00606681" w:rsidP="00631E93">
            <w:pPr>
              <w:rPr>
                <w:ins w:id="16075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Default="00606681" w:rsidP="00631E93">
            <w:pPr>
              <w:rPr>
                <w:ins w:id="16076" w:author="家榮 張" w:date="2021-05-20T21:21:00Z"/>
                <w:rFonts w:ascii="標楷體" w:eastAsia="標楷體" w:hAnsi="標楷體"/>
              </w:rPr>
            </w:pPr>
            <w:ins w:id="16077" w:author="家榮 張" w:date="2021-05-20T21:2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Default="00606681" w:rsidP="00631E93">
            <w:pPr>
              <w:rPr>
                <w:ins w:id="16078" w:author="家榮 張" w:date="2021-05-20T21:21:00Z"/>
                <w:rFonts w:ascii="標楷體" w:eastAsia="標楷體" w:hAnsi="標楷體"/>
              </w:rPr>
            </w:pPr>
            <w:ins w:id="16079" w:author="家榮 張" w:date="2021-05-20T21:21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</w:tc>
      </w:tr>
      <w:tr w:rsidR="00BC5A86" w14:paraId="4BD560FC" w14:textId="77777777" w:rsidTr="00BC5A86">
        <w:trPr>
          <w:trHeight w:val="291"/>
          <w:jc w:val="center"/>
          <w:ins w:id="16080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Default="00606681" w:rsidP="00631E93">
            <w:pPr>
              <w:rPr>
                <w:ins w:id="16081" w:author="家榮 張" w:date="2021-05-20T21:21:00Z"/>
                <w:rFonts w:ascii="標楷體" w:eastAsia="標楷體" w:hAnsi="標楷體"/>
              </w:rPr>
            </w:pPr>
            <w:ins w:id="16082" w:author="家榮 張" w:date="2021-05-20T21:2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Default="00606681" w:rsidP="00631E93">
            <w:pPr>
              <w:rPr>
                <w:ins w:id="16083" w:author="家榮 張" w:date="2021-05-20T21:21:00Z"/>
                <w:rFonts w:ascii="標楷體" w:eastAsia="標楷體" w:hAnsi="標楷體"/>
              </w:rPr>
            </w:pPr>
            <w:ins w:id="16084" w:author="家榮 張" w:date="2021-05-20T21:21:00Z">
              <w:r>
                <w:rPr>
                  <w:rFonts w:ascii="標楷體" w:eastAsia="標楷體" w:hAnsi="標楷體" w:hint="eastAsia"/>
                </w:rPr>
                <w:t>身分證字號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Default="00606681" w:rsidP="00631E93">
            <w:pPr>
              <w:rPr>
                <w:ins w:id="16085" w:author="家榮 張" w:date="2021-05-20T21:21:00Z"/>
                <w:rFonts w:ascii="標楷體" w:eastAsia="標楷體" w:hAnsi="標楷體"/>
              </w:rPr>
            </w:pPr>
            <w:ins w:id="16086" w:author="家榮 張" w:date="2021-05-20T21:21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Default="00606681" w:rsidP="00631E93">
            <w:pPr>
              <w:rPr>
                <w:ins w:id="16087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Default="00606681" w:rsidP="00631E93">
            <w:pPr>
              <w:rPr>
                <w:ins w:id="16088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Default="00606681" w:rsidP="00631E93">
            <w:pPr>
              <w:rPr>
                <w:ins w:id="16089" w:author="家榮 張" w:date="2021-05-20T21:21:00Z"/>
                <w:rFonts w:ascii="標楷體" w:eastAsia="標楷體" w:hAnsi="標楷體"/>
              </w:rPr>
            </w:pPr>
            <w:ins w:id="16090" w:author="家榮 張" w:date="2021-05-20T21:2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Default="00606681" w:rsidP="00631E93">
            <w:pPr>
              <w:rPr>
                <w:ins w:id="16091" w:author="家榮 張" w:date="2021-05-20T21:21:00Z"/>
                <w:rFonts w:ascii="標楷體" w:eastAsia="標楷體" w:hAnsi="標楷體"/>
              </w:rPr>
            </w:pPr>
            <w:ins w:id="16092" w:author="家榮 張" w:date="2021-05-20T21:2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FBB283F" w:rsidR="00606681" w:rsidRDefault="00606681" w:rsidP="00631E93">
            <w:pPr>
              <w:rPr>
                <w:rFonts w:ascii="標楷體" w:eastAsia="標楷體" w:hAnsi="標楷體"/>
              </w:rPr>
            </w:pPr>
            <w:ins w:id="16093" w:author="家榮 張" w:date="2021-05-20T21:21:00Z">
              <w:r>
                <w:rPr>
                  <w:rFonts w:ascii="標楷體" w:eastAsia="標楷體" w:hAnsi="標楷體" w:hint="eastAsia"/>
                </w:rPr>
                <w:t>1.必須輸入</w:t>
              </w:r>
            </w:ins>
            <w:r w:rsidR="00E97F56">
              <w:rPr>
                <w:rFonts w:ascii="標楷體" w:eastAsia="標楷體" w:hAnsi="標楷體" w:hint="eastAsia"/>
              </w:rPr>
              <w:t>文字，</w:t>
            </w:r>
            <w:ins w:id="16094" w:author="家榮 張" w:date="2021-05-20T21:21:00Z"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19D6A309" w14:textId="4E159694" w:rsidR="00E97F56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43F61"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</w:rPr>
              <w:t>不可為空白/</w:t>
            </w:r>
            <w:ins w:id="16095" w:author="家榮 張" w:date="2021-05-20T21:21:00Z">
              <w:r>
                <w:rPr>
                  <w:rFonts w:ascii="標楷體" w:eastAsia="標楷體" w:hAnsi="標楷體" w:hint="eastAsia"/>
                </w:rPr>
                <w:t>V</w:t>
              </w:r>
              <w:r>
                <w:rPr>
                  <w:rFonts w:ascii="標楷體" w:eastAsia="標楷體" w:hAnsi="標楷體"/>
                </w:rPr>
                <w:t>(7)</w:t>
              </w:r>
            </w:ins>
          </w:p>
          <w:p w14:paraId="23A4919F" w14:textId="0E722A53" w:rsidR="00A43F61" w:rsidRDefault="00A43F61" w:rsidP="00A43F6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ins w:id="16096" w:author="張金龍" w:date="2021-05-29T21:51:00Z">
              <w:r w:rsidR="00221F51" w:rsidRPr="00221F51">
                <w:rPr>
                  <w:rFonts w:ascii="標楷體" w:eastAsia="標楷體" w:hAnsi="標楷體" w:hint="eastAsia"/>
                </w:rPr>
                <w:t>身份證格式</w:t>
              </w:r>
            </w:ins>
            <w:del w:id="16097" w:author="張金龍" w:date="2021-05-29T21:51:00Z">
              <w:r w:rsidDel="00221F51">
                <w:rPr>
                  <w:rFonts w:ascii="標楷體" w:eastAsia="標楷體" w:hAnsi="標楷體" w:hint="eastAsia"/>
                </w:rPr>
                <w:delText>格式</w:delText>
              </w:r>
            </w:del>
            <w:r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E97F56" w:rsidRDefault="00A43F61" w:rsidP="00A43F61">
            <w:pPr>
              <w:ind w:firstLineChars="300" w:firstLine="720"/>
              <w:rPr>
                <w:ins w:id="16098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C811A4" w:rsidRDefault="00E97F56" w:rsidP="00631E93">
            <w:pPr>
              <w:rPr>
                <w:ins w:id="16099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16100" w:author="家榮 張" w:date="2021-05-20T21:21:00Z">
              <w:r w:rsidR="00606681">
                <w:rPr>
                  <w:rFonts w:ascii="標楷體" w:eastAsia="標楷體" w:hAnsi="標楷體"/>
                </w:rPr>
                <w:t>.CustMain.CustId</w:t>
              </w:r>
            </w:ins>
          </w:p>
        </w:tc>
      </w:tr>
      <w:tr w:rsidR="00BC5A86" w14:paraId="5CAFBFE5" w14:textId="77777777" w:rsidTr="00BC5A86">
        <w:trPr>
          <w:trHeight w:val="291"/>
          <w:jc w:val="center"/>
          <w:ins w:id="16101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7777777" w:rsidR="00606681" w:rsidRDefault="00606681" w:rsidP="00631E93">
            <w:pPr>
              <w:rPr>
                <w:ins w:id="16102" w:author="家榮 張" w:date="2021-05-20T21:21:00Z"/>
                <w:rFonts w:ascii="標楷體" w:eastAsia="標楷體" w:hAnsi="標楷體"/>
              </w:rPr>
            </w:pPr>
            <w:ins w:id="16103" w:author="家榮 張" w:date="2021-05-20T21:2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606681" w:rsidRDefault="00606681" w:rsidP="00631E93">
            <w:pPr>
              <w:rPr>
                <w:ins w:id="16104" w:author="家榮 張" w:date="2021-05-20T21:21:00Z"/>
                <w:rFonts w:ascii="標楷體" w:eastAsia="標楷體" w:hAnsi="標楷體"/>
              </w:rPr>
            </w:pPr>
            <w:ins w:id="16105" w:author="家榮 張" w:date="2021-05-20T21:21:00Z">
              <w:r>
                <w:rPr>
                  <w:rFonts w:ascii="標楷體" w:eastAsia="標楷體" w:hAnsi="標楷體" w:hint="eastAsia"/>
                </w:rPr>
                <w:t>戶名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606681" w:rsidRDefault="00606681" w:rsidP="00631E93">
            <w:pPr>
              <w:rPr>
                <w:ins w:id="16106" w:author="家榮 張" w:date="2021-05-20T21:21:00Z"/>
                <w:rFonts w:ascii="標楷體" w:eastAsia="標楷體" w:hAnsi="標楷體"/>
              </w:rPr>
            </w:pPr>
            <w:ins w:id="16107" w:author="家榮 張" w:date="2021-05-20T21:21:00Z">
              <w:r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606681" w:rsidRDefault="00606681" w:rsidP="00631E93">
            <w:pPr>
              <w:rPr>
                <w:ins w:id="16108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606681" w:rsidRDefault="00606681" w:rsidP="00631E93">
            <w:pPr>
              <w:rPr>
                <w:ins w:id="16109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606681" w:rsidRDefault="00606681" w:rsidP="00631E93">
            <w:pPr>
              <w:rPr>
                <w:ins w:id="16110" w:author="家榮 張" w:date="2021-05-20T21:21:00Z"/>
                <w:rFonts w:ascii="標楷體" w:eastAsia="標楷體" w:hAnsi="標楷體"/>
              </w:rPr>
            </w:pPr>
            <w:ins w:id="16111" w:author="家榮 張" w:date="2021-05-20T21:2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606681" w:rsidRDefault="00606681" w:rsidP="00631E93">
            <w:pPr>
              <w:rPr>
                <w:ins w:id="16112" w:author="家榮 張" w:date="2021-05-20T21:21:00Z"/>
                <w:rFonts w:ascii="標楷體" w:eastAsia="標楷體" w:hAnsi="標楷體"/>
              </w:rPr>
            </w:pPr>
            <w:ins w:id="16113" w:author="家榮 張" w:date="2021-05-20T21:2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E8E3E" w14:textId="0B76F1DC" w:rsidR="00E97F56" w:rsidRDefault="00E97F56" w:rsidP="00E97F56">
            <w:pPr>
              <w:rPr>
                <w:rFonts w:ascii="標楷體" w:eastAsia="標楷體" w:hAnsi="標楷體"/>
              </w:rPr>
            </w:pPr>
            <w:ins w:id="16114" w:author="家榮 張" w:date="2021-05-20T21:21:00Z">
              <w:r>
                <w:rPr>
                  <w:rFonts w:ascii="標楷體" w:eastAsia="標楷體" w:hAnsi="標楷體" w:hint="eastAsia"/>
                </w:rPr>
                <w:t>1.必須輸入</w:t>
              </w:r>
            </w:ins>
            <w:r>
              <w:rPr>
                <w:rFonts w:ascii="標楷體" w:eastAsia="標楷體" w:hAnsi="標楷體" w:hint="eastAsia"/>
              </w:rPr>
              <w:t>文字，</w:t>
            </w:r>
            <w:ins w:id="16115" w:author="家榮 張" w:date="2021-05-20T21:21:00Z"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7083B32B" w14:textId="77777777" w:rsidR="00E97F56" w:rsidRPr="00E97F56" w:rsidRDefault="00E97F56" w:rsidP="00E97F56">
            <w:pPr>
              <w:rPr>
                <w:ins w:id="16116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</w:t>
            </w:r>
            <w:ins w:id="16117" w:author="家榮 張" w:date="2021-05-20T21:21:00Z">
              <w:r>
                <w:rPr>
                  <w:rFonts w:ascii="標楷體" w:eastAsia="標楷體" w:hAnsi="標楷體" w:hint="eastAsia"/>
                </w:rPr>
                <w:t>V</w:t>
              </w:r>
              <w:r>
                <w:rPr>
                  <w:rFonts w:ascii="標楷體" w:eastAsia="標楷體" w:hAnsi="標楷體"/>
                </w:rPr>
                <w:t>(7)</w:t>
              </w:r>
            </w:ins>
          </w:p>
          <w:p w14:paraId="09033FB5" w14:textId="4C53D1E7" w:rsidR="00606681" w:rsidRDefault="00E97F56" w:rsidP="00631E93">
            <w:pPr>
              <w:rPr>
                <w:ins w:id="16118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16119" w:author="家榮 張" w:date="2021-05-20T21:21:00Z">
              <w:r w:rsidR="00606681">
                <w:rPr>
                  <w:rFonts w:ascii="標楷體" w:eastAsia="標楷體" w:hAnsi="標楷體"/>
                </w:rPr>
                <w:t>.CustMain.CustName</w:t>
              </w:r>
            </w:ins>
          </w:p>
        </w:tc>
      </w:tr>
      <w:tr w:rsidR="00BC5A86" w14:paraId="76AF14F4" w14:textId="77777777" w:rsidTr="00BC5A86">
        <w:trPr>
          <w:trHeight w:val="291"/>
          <w:jc w:val="center"/>
          <w:ins w:id="16120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77777777" w:rsidR="00606681" w:rsidRDefault="00606681" w:rsidP="00631E93">
            <w:pPr>
              <w:rPr>
                <w:ins w:id="16121" w:author="家榮 張" w:date="2021-05-20T21:21:00Z"/>
                <w:rFonts w:ascii="標楷體" w:eastAsia="標楷體" w:hAnsi="標楷體"/>
              </w:rPr>
            </w:pPr>
            <w:ins w:id="16122" w:author="家榮 張" w:date="2021-05-20T21:21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606681" w:rsidRDefault="00606681" w:rsidP="00631E93">
            <w:pPr>
              <w:rPr>
                <w:ins w:id="16123" w:author="家榮 張" w:date="2021-05-20T21:21:00Z"/>
                <w:rFonts w:ascii="標楷體" w:eastAsia="標楷體" w:hAnsi="標楷體"/>
              </w:rPr>
            </w:pPr>
            <w:ins w:id="16124" w:author="家榮 張" w:date="2021-05-20T21:21:00Z">
              <w:r>
                <w:rPr>
                  <w:rFonts w:ascii="標楷體" w:eastAsia="標楷體" w:hAnsi="標楷體" w:hint="eastAsia"/>
                </w:rPr>
                <w:t>出生年月日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606681" w:rsidRDefault="00606681" w:rsidP="00631E93">
            <w:pPr>
              <w:rPr>
                <w:ins w:id="16125" w:author="家榮 張" w:date="2021-05-20T21:21:00Z"/>
                <w:rFonts w:ascii="標楷體" w:eastAsia="標楷體" w:hAnsi="標楷體"/>
              </w:rPr>
            </w:pPr>
            <w:ins w:id="16126" w:author="家榮 張" w:date="2021-05-20T21:21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606681" w:rsidRDefault="00606681" w:rsidP="00631E93">
            <w:pPr>
              <w:rPr>
                <w:ins w:id="16127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606681" w:rsidRPr="00F15B2B" w:rsidRDefault="00E97F56" w:rsidP="00631E93">
            <w:pPr>
              <w:rPr>
                <w:ins w:id="16128" w:author="家榮 張" w:date="2021-05-20T21:21:00Z"/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606681" w:rsidRDefault="00606681" w:rsidP="00631E93">
            <w:pPr>
              <w:rPr>
                <w:ins w:id="16129" w:author="家榮 張" w:date="2021-05-20T21:21:00Z"/>
                <w:rFonts w:ascii="標楷體" w:eastAsia="標楷體" w:hAnsi="標楷體"/>
              </w:rPr>
            </w:pPr>
            <w:ins w:id="16130" w:author="家榮 張" w:date="2021-05-20T21:2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606681" w:rsidRDefault="00606681" w:rsidP="00631E93">
            <w:pPr>
              <w:rPr>
                <w:ins w:id="16131" w:author="家榮 張" w:date="2021-05-20T21:21:00Z"/>
                <w:rFonts w:ascii="標楷體" w:eastAsia="標楷體" w:hAnsi="標楷體"/>
              </w:rPr>
            </w:pPr>
            <w:ins w:id="16132" w:author="家榮 張" w:date="2021-05-20T21:2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E255889" w:rsidR="00034D15" w:rsidRDefault="00606681" w:rsidP="00631E93">
            <w:pPr>
              <w:rPr>
                <w:rFonts w:ascii="標楷體" w:eastAsia="標楷體" w:hAnsi="標楷體"/>
              </w:rPr>
            </w:pPr>
            <w:ins w:id="16133" w:author="家榮 張" w:date="2021-05-20T21:21:00Z">
              <w:r>
                <w:rPr>
                  <w:rFonts w:ascii="標楷體" w:eastAsia="標楷體" w:hAnsi="標楷體" w:hint="eastAsia"/>
                </w:rPr>
                <w:t>1.必須輸入</w:t>
              </w:r>
            </w:ins>
            <w:r w:rsidR="00E97F56">
              <w:rPr>
                <w:rFonts w:ascii="標楷體" w:eastAsia="標楷體" w:hAnsi="標楷體" w:hint="eastAsia"/>
              </w:rPr>
              <w:t>日期，</w:t>
            </w:r>
            <w:ins w:id="16134" w:author="家榮 張" w:date="2021-05-20T21:21:00Z"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50FDB8C7" w14:textId="0E296071" w:rsidR="00E97F56" w:rsidRDefault="00E97F56" w:rsidP="00E97F56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E97F56" w:rsidRDefault="00E97F56" w:rsidP="00E97F56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62F33C4C" w14:textId="77777777" w:rsidR="00E97F56" w:rsidRDefault="00E97F56" w:rsidP="00E97F56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0B94DD5A" w14:textId="00282A7D" w:rsidR="00E97F56" w:rsidRDefault="00E97F56" w:rsidP="00E97F56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4B96E3D4" w14:textId="1DF8C060" w:rsidR="00606681" w:rsidRPr="00F15B2B" w:rsidRDefault="00E97F56" w:rsidP="00631E93">
            <w:pPr>
              <w:rPr>
                <w:ins w:id="16135" w:author="家榮 張" w:date="2021-05-20T21:21:00Z"/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16136" w:author="家榮 張" w:date="2021-05-20T21:21:00Z">
              <w:r w:rsidR="00606681">
                <w:rPr>
                  <w:rFonts w:ascii="標楷體" w:eastAsia="標楷體" w:hAnsi="標楷體"/>
                </w:rPr>
                <w:t>.CustMain.Birthday</w:t>
              </w:r>
            </w:ins>
          </w:p>
        </w:tc>
      </w:tr>
      <w:tr w:rsidR="00BC5A86" w14:paraId="15A55626" w14:textId="77777777" w:rsidTr="00BC5A86">
        <w:trPr>
          <w:trHeight w:val="291"/>
          <w:jc w:val="center"/>
          <w:ins w:id="16137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77777777" w:rsidR="00606681" w:rsidRDefault="00606681" w:rsidP="00631E93">
            <w:pPr>
              <w:rPr>
                <w:ins w:id="16138" w:author="家榮 張" w:date="2021-05-20T21:21:00Z"/>
                <w:rFonts w:ascii="標楷體" w:eastAsia="標楷體" w:hAnsi="標楷體"/>
              </w:rPr>
            </w:pPr>
            <w:ins w:id="16139" w:author="家榮 張" w:date="2021-05-20T21:21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606681" w:rsidRDefault="00606681" w:rsidP="00631E93">
            <w:pPr>
              <w:rPr>
                <w:ins w:id="16140" w:author="家榮 張" w:date="2021-05-20T21:21:00Z"/>
                <w:rFonts w:ascii="標楷體" w:eastAsia="標楷體" w:hAnsi="標楷體"/>
              </w:rPr>
            </w:pPr>
            <w:ins w:id="16141" w:author="家榮 張" w:date="2021-05-20T21:21:00Z">
              <w:r>
                <w:rPr>
                  <w:rFonts w:ascii="標楷體" w:eastAsia="標楷體" w:hAnsi="標楷體" w:hint="eastAsia"/>
                </w:rPr>
                <w:t>性別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606681" w:rsidRDefault="00606681" w:rsidP="00631E93">
            <w:pPr>
              <w:rPr>
                <w:ins w:id="16142" w:author="家榮 張" w:date="2021-05-20T21:21:00Z"/>
                <w:rFonts w:ascii="標楷體" w:eastAsia="標楷體" w:hAnsi="標楷體"/>
              </w:rPr>
            </w:pPr>
            <w:ins w:id="16143" w:author="家榮 張" w:date="2021-05-20T21:2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77777777" w:rsidR="00606681" w:rsidRDefault="00606681" w:rsidP="00631E93">
            <w:pPr>
              <w:rPr>
                <w:ins w:id="16144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E97F56" w:rsidRDefault="00E97F56" w:rsidP="00E97F5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E97F56" w:rsidRDefault="00E97F56" w:rsidP="00E97F5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70A9FE4" w14:textId="77777777" w:rsidR="00E97F56" w:rsidRDefault="00E97F56" w:rsidP="00E97F5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606681" w:rsidRDefault="00E97F56" w:rsidP="00E97F56">
            <w:pPr>
              <w:rPr>
                <w:ins w:id="16145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606681" w:rsidRDefault="00606681" w:rsidP="00631E93">
            <w:pPr>
              <w:rPr>
                <w:ins w:id="16146" w:author="家榮 張" w:date="2021-05-20T21:21:00Z"/>
                <w:rFonts w:ascii="標楷體" w:eastAsia="標楷體" w:hAnsi="標楷體"/>
              </w:rPr>
            </w:pPr>
            <w:ins w:id="16147" w:author="家榮 張" w:date="2021-05-20T21:2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606681" w:rsidRDefault="00606681" w:rsidP="00631E93">
            <w:pPr>
              <w:rPr>
                <w:ins w:id="16148" w:author="家榮 張" w:date="2021-05-20T21:21:00Z"/>
                <w:rFonts w:ascii="標楷體" w:eastAsia="標楷體" w:hAnsi="標楷體"/>
              </w:rPr>
            </w:pPr>
            <w:ins w:id="16149" w:author="家榮 張" w:date="2021-05-20T21:2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D4F32A6" w14:textId="2E9772A1" w:rsidR="00E97F56" w:rsidRDefault="00606681" w:rsidP="00631E9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ins w:id="16150" w:author="家榮 張" w:date="2021-05-20T21:21:00Z">
              <w:r>
                <w:rPr>
                  <w:rFonts w:ascii="標楷體" w:eastAsia="標楷體" w:hAnsi="標楷體" w:hint="eastAsia"/>
                </w:rPr>
                <w:t>1.必須</w:t>
              </w:r>
            </w:ins>
            <w:r w:rsidR="00E97F56">
              <w:rPr>
                <w:rFonts w:ascii="標楷體" w:eastAsia="標楷體" w:hAnsi="標楷體" w:hint="eastAsia"/>
                <w:color w:val="000000"/>
                <w:lang w:eastAsia="zh-HK"/>
              </w:rPr>
              <w:t>輸入代碼</w:t>
            </w:r>
            <w:r w:rsidR="00E97F56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E97F56">
              <w:rPr>
                <w:rFonts w:ascii="標楷體" w:eastAsia="標楷體" w:hAnsi="標楷體" w:hint="eastAsia"/>
                <w:color w:val="000000"/>
                <w:lang w:eastAsia="zh-HK"/>
              </w:rPr>
              <w:t>依</w:t>
            </w:r>
          </w:p>
          <w:p w14:paraId="3C8A05E4" w14:textId="57EF95B5" w:rsidR="00606681" w:rsidRDefault="00E97F56" w:rsidP="00631E93">
            <w:pPr>
              <w:rPr>
                <w:ins w:id="16151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606681" w:rsidRDefault="00E97F56" w:rsidP="00631E93">
            <w:pPr>
              <w:rPr>
                <w:ins w:id="16152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16153" w:author="家榮 張" w:date="2021-05-20T21:21:00Z">
              <w:r w:rsidR="00606681">
                <w:rPr>
                  <w:rFonts w:ascii="標楷體" w:eastAsia="標楷體" w:hAnsi="標楷體"/>
                </w:rPr>
                <w:t>.CustMain.</w:t>
              </w:r>
            </w:ins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BC5A86" w14:paraId="6453DED9" w14:textId="77777777" w:rsidTr="00BC5A86">
        <w:trPr>
          <w:trHeight w:val="291"/>
          <w:jc w:val="center"/>
          <w:ins w:id="16154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77777777" w:rsidR="00E97F56" w:rsidRDefault="00E97F56" w:rsidP="00E97F56">
            <w:pPr>
              <w:rPr>
                <w:ins w:id="16155" w:author="家榮 張" w:date="2021-05-20T21:21:00Z"/>
                <w:rFonts w:ascii="標楷體" w:eastAsia="標楷體" w:hAnsi="標楷體"/>
              </w:rPr>
            </w:pPr>
            <w:ins w:id="16156" w:author="家榮 張" w:date="2021-05-20T21:21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E97F56" w:rsidRDefault="00E97F56" w:rsidP="00E97F56">
            <w:pPr>
              <w:rPr>
                <w:ins w:id="16157" w:author="家榮 張" w:date="2021-05-20T21:21:00Z"/>
                <w:rFonts w:ascii="標楷體" w:eastAsia="標楷體" w:hAnsi="標楷體"/>
              </w:rPr>
            </w:pPr>
            <w:ins w:id="16158" w:author="家榮 張" w:date="2021-05-20T21:21:00Z">
              <w:r>
                <w:rPr>
                  <w:rFonts w:ascii="標楷體" w:eastAsia="標楷體" w:hAnsi="標楷體" w:hint="eastAsia"/>
                </w:rPr>
                <w:t>客戶別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E97F56" w:rsidRDefault="00E97F56" w:rsidP="00E97F56">
            <w:pPr>
              <w:rPr>
                <w:ins w:id="16159" w:author="家榮 張" w:date="2021-05-20T21:21:00Z"/>
                <w:rFonts w:ascii="標楷體" w:eastAsia="標楷體" w:hAnsi="標楷體"/>
              </w:rPr>
            </w:pPr>
            <w:ins w:id="16160" w:author="家榮 張" w:date="2021-05-20T21:2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77777777" w:rsidR="00E97F56" w:rsidRDefault="00E97F56" w:rsidP="00E97F56">
            <w:pPr>
              <w:rPr>
                <w:ins w:id="16161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E97F56" w:rsidRDefault="00E97F56" w:rsidP="00E97F5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</w:t>
            </w:r>
            <w:r w:rsidRPr="00E97F56">
              <w:rPr>
                <w:rFonts w:ascii="標楷體" w:eastAsia="標楷體" w:hAnsi="標楷體"/>
                <w:color w:val="000000"/>
              </w:rPr>
              <w:lastRenderedPageBreak/>
              <w:t>de</w:t>
            </w:r>
          </w:p>
          <w:p w14:paraId="4682B46D" w14:textId="77777777" w:rsidR="00E97F56" w:rsidRDefault="00E97F56" w:rsidP="00E97F5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E97F56" w:rsidRDefault="00E97F56" w:rsidP="00E97F5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E97F56" w:rsidRDefault="00E97F56" w:rsidP="00E97F5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E97F56" w:rsidRDefault="00E97F56" w:rsidP="00E97F5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E97F56" w:rsidRDefault="00E97F56" w:rsidP="00E97F5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E97F56" w:rsidRDefault="00E97F56" w:rsidP="00E97F5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E97F56" w:rsidRDefault="00E97F56" w:rsidP="00E97F5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E97F56" w:rsidRDefault="00E97F56" w:rsidP="00E97F5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E97F56" w:rsidRDefault="00E97F56" w:rsidP="00E97F5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E97F56" w:rsidRPr="00E97F56" w:rsidRDefault="00E97F56" w:rsidP="00E97F56">
            <w:pPr>
              <w:rPr>
                <w:ins w:id="16162" w:author="家榮 張" w:date="2021-05-20T21:21:00Z"/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77777777" w:rsidR="00E97F56" w:rsidRDefault="00E97F56" w:rsidP="00E97F56">
            <w:pPr>
              <w:rPr>
                <w:ins w:id="16163" w:author="家榮 張" w:date="2021-05-20T21:21:00Z"/>
                <w:rFonts w:ascii="標楷體" w:eastAsia="標楷體" w:hAnsi="標楷體"/>
              </w:rPr>
            </w:pPr>
            <w:ins w:id="16164" w:author="家榮 張" w:date="2021-05-20T21:21:00Z">
              <w:r>
                <w:rPr>
                  <w:rFonts w:ascii="標楷體" w:eastAsia="標楷體" w:hAnsi="標楷體" w:hint="eastAsia"/>
                </w:rPr>
                <w:lastRenderedPageBreak/>
                <w:t>V</w:t>
              </w:r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E97F56" w:rsidRDefault="00E97F56" w:rsidP="00E97F56">
            <w:pPr>
              <w:rPr>
                <w:ins w:id="16165" w:author="家榮 張" w:date="2021-05-20T21:21:00Z"/>
                <w:rFonts w:ascii="標楷體" w:eastAsia="標楷體" w:hAnsi="標楷體"/>
              </w:rPr>
            </w:pPr>
            <w:ins w:id="16166" w:author="家榮 張" w:date="2021-05-20T21:2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0FCFAEFF" w14:textId="54EE4190" w:rsidR="00E97F56" w:rsidRDefault="00E97F56" w:rsidP="00E97F5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ins w:id="16167" w:author="家榮 張" w:date="2021-05-20T21:21:00Z">
              <w:r>
                <w:rPr>
                  <w:rFonts w:ascii="標楷體" w:eastAsia="標楷體" w:hAnsi="標楷體" w:hint="eastAsia"/>
                </w:rPr>
                <w:t>1.必須</w:t>
              </w:r>
            </w:ins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</w:t>
            </w:r>
          </w:p>
          <w:p w14:paraId="2D7938BA" w14:textId="77777777" w:rsidR="00E97F56" w:rsidRDefault="00E97F56" w:rsidP="00E97F56">
            <w:pPr>
              <w:rPr>
                <w:ins w:id="16168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6FC7B959" w:rsidR="00E97F56" w:rsidRDefault="00E97F56" w:rsidP="00E97F56">
            <w:pPr>
              <w:rPr>
                <w:ins w:id="16169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ins w:id="16170" w:author="家榮 張" w:date="2021-05-20T21:21:00Z">
              <w:r>
                <w:rPr>
                  <w:rFonts w:ascii="標楷體" w:eastAsia="標楷體" w:hAnsi="標楷體"/>
                </w:rPr>
                <w:t>.CustMain.</w:t>
              </w:r>
            </w:ins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BC5A86" w14:paraId="7CA145B3" w14:textId="77777777" w:rsidTr="00BC5A86">
        <w:trPr>
          <w:trHeight w:val="291"/>
          <w:jc w:val="center"/>
          <w:ins w:id="16171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7777777" w:rsidR="00606681" w:rsidRDefault="00606681" w:rsidP="00631E93">
            <w:pPr>
              <w:rPr>
                <w:ins w:id="16172" w:author="家榮 張" w:date="2021-05-20T21:21:00Z"/>
                <w:rFonts w:ascii="標楷體" w:eastAsia="標楷體" w:hAnsi="標楷體"/>
              </w:rPr>
            </w:pPr>
            <w:ins w:id="16173" w:author="家榮 張" w:date="2021-05-20T21:21:00Z">
              <w:r>
                <w:rPr>
                  <w:rFonts w:ascii="標楷體" w:eastAsia="標楷體" w:hAnsi="標楷體" w:hint="eastAsia"/>
                </w:rPr>
                <w:lastRenderedPageBreak/>
                <w:t>7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606681" w:rsidRDefault="00606681" w:rsidP="00631E93">
            <w:pPr>
              <w:rPr>
                <w:ins w:id="16174" w:author="家榮 張" w:date="2021-05-20T21:21:00Z"/>
                <w:rFonts w:ascii="標楷體" w:eastAsia="標楷體" w:hAnsi="標楷體"/>
              </w:rPr>
            </w:pPr>
            <w:ins w:id="16175" w:author="家榮 張" w:date="2021-05-20T21:21:00Z">
              <w:r>
                <w:rPr>
                  <w:rFonts w:ascii="標楷體" w:eastAsia="標楷體" w:hAnsi="標楷體" w:hint="eastAsia"/>
                </w:rPr>
                <w:t>行業別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77777777" w:rsidR="00606681" w:rsidRDefault="00606681" w:rsidP="00631E93">
            <w:pPr>
              <w:rPr>
                <w:ins w:id="16176" w:author="家榮 張" w:date="2021-05-20T21:21:00Z"/>
                <w:rFonts w:ascii="標楷體" w:eastAsia="標楷體" w:hAnsi="標楷體"/>
              </w:rPr>
            </w:pPr>
            <w:ins w:id="16177" w:author="家榮 張" w:date="2021-05-20T21:21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77777777" w:rsidR="00606681" w:rsidRDefault="00606681" w:rsidP="00631E93">
            <w:pPr>
              <w:rPr>
                <w:ins w:id="16178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606681" w:rsidRDefault="00606681" w:rsidP="00631E93">
            <w:pPr>
              <w:rPr>
                <w:ins w:id="16179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77777777" w:rsidR="00606681" w:rsidRDefault="00606681" w:rsidP="00631E93">
            <w:pPr>
              <w:rPr>
                <w:ins w:id="16180" w:author="家榮 張" w:date="2021-05-20T21:21:00Z"/>
                <w:rFonts w:ascii="標楷體" w:eastAsia="標楷體" w:hAnsi="標楷體"/>
              </w:rPr>
            </w:pPr>
            <w:ins w:id="16181" w:author="家榮 張" w:date="2021-05-20T21:2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77777777" w:rsidR="00606681" w:rsidRDefault="00606681" w:rsidP="00631E93">
            <w:pPr>
              <w:rPr>
                <w:ins w:id="16182" w:author="家榮 張" w:date="2021-05-20T21:21:00Z"/>
                <w:rFonts w:ascii="標楷體" w:eastAsia="標楷體" w:hAnsi="標楷體"/>
              </w:rPr>
            </w:pPr>
            <w:ins w:id="16183" w:author="家榮 張" w:date="2021-05-20T21:2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C365B" w14:textId="77777777" w:rsidR="00BB5AF0" w:rsidRDefault="00606681" w:rsidP="00631E93">
            <w:pPr>
              <w:rPr>
                <w:rFonts w:ascii="標楷體" w:eastAsia="標楷體" w:hAnsi="標楷體"/>
              </w:rPr>
            </w:pPr>
            <w:ins w:id="16184" w:author="家榮 張" w:date="2021-05-20T21:21:00Z">
              <w:r>
                <w:rPr>
                  <w:rFonts w:ascii="標楷體" w:eastAsia="標楷體" w:hAnsi="標楷體" w:hint="eastAsia"/>
                </w:rPr>
                <w:t>1.必須輸入</w:t>
              </w:r>
            </w:ins>
            <w:r w:rsidR="00BB5AF0">
              <w:rPr>
                <w:rFonts w:ascii="標楷體" w:eastAsia="標楷體" w:hAnsi="標楷體" w:hint="eastAsia"/>
              </w:rPr>
              <w:t>數字，</w:t>
            </w:r>
            <w:ins w:id="16185" w:author="家榮 張" w:date="2021-05-20T21:38:00Z">
              <w:r w:rsidR="004E6580">
                <w:rPr>
                  <w:rFonts w:ascii="標楷體" w:eastAsia="標楷體" w:hAnsi="標楷體" w:hint="eastAsia"/>
                </w:rPr>
                <w:t>檢核條</w:t>
              </w:r>
            </w:ins>
            <w:r w:rsidR="00BB5AF0">
              <w:rPr>
                <w:rFonts w:ascii="標楷體" w:eastAsia="標楷體" w:hAnsi="標楷體" w:hint="eastAsia"/>
              </w:rPr>
              <w:t>件:</w:t>
            </w:r>
          </w:p>
          <w:p w14:paraId="3C0A817D" w14:textId="5B8D7241" w:rsidR="004E6580" w:rsidRDefault="00BB5AF0" w:rsidP="00631E93">
            <w:pPr>
              <w:rPr>
                <w:ins w:id="16186" w:author="家榮 張" w:date="2021-05-20T21:38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ins w:id="16187" w:author="家榮 張" w:date="2021-05-20T21:38:00Z">
              <w:r w:rsidR="004E6580">
                <w:rPr>
                  <w:rFonts w:ascii="標楷體" w:eastAsia="標楷體" w:hAnsi="標楷體" w:hint="eastAsia"/>
                </w:rPr>
                <w:t>V</w:t>
              </w:r>
              <w:r w:rsidR="004E6580">
                <w:rPr>
                  <w:rFonts w:ascii="標楷體" w:eastAsia="標楷體" w:hAnsi="標楷體"/>
                </w:rPr>
                <w:t>(2,0)</w:t>
              </w:r>
            </w:ins>
          </w:p>
          <w:p w14:paraId="56AE6D3B" w14:textId="0C43DEFC" w:rsidR="00606681" w:rsidRDefault="00BB5AF0" w:rsidP="00631E93">
            <w:pPr>
              <w:rPr>
                <w:ins w:id="16188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16189" w:author="家榮 張" w:date="2021-05-20T21:21:00Z">
              <w:r w:rsidR="00606681">
                <w:rPr>
                  <w:rFonts w:ascii="標楷體" w:eastAsia="標楷體" w:hAnsi="標楷體"/>
                </w:rPr>
                <w:t>.CustMain.IndustryCode</w:t>
              </w:r>
            </w:ins>
          </w:p>
        </w:tc>
      </w:tr>
      <w:tr w:rsidR="00BC5A86" w14:paraId="0ECED406" w14:textId="77777777" w:rsidTr="00BC5A86">
        <w:trPr>
          <w:trHeight w:val="291"/>
          <w:jc w:val="center"/>
          <w:ins w:id="16190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BD8FD" w14:textId="77777777" w:rsidR="00606681" w:rsidRDefault="00606681" w:rsidP="00631E93">
            <w:pPr>
              <w:rPr>
                <w:ins w:id="16191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5094" w14:textId="091C0789" w:rsidR="00606681" w:rsidRDefault="00606681" w:rsidP="00631E93">
            <w:pPr>
              <w:rPr>
                <w:ins w:id="16192" w:author="家榮 張" w:date="2021-05-20T21:21:00Z"/>
                <w:rFonts w:ascii="標楷體" w:eastAsia="標楷體" w:hAnsi="標楷體"/>
              </w:rPr>
            </w:pPr>
            <w:ins w:id="16193" w:author="家榮 張" w:date="2021-05-20T21:21:00Z">
              <w:r>
                <w:rPr>
                  <w:rFonts w:ascii="標楷體" w:eastAsia="標楷體" w:hAnsi="標楷體" w:hint="eastAsia"/>
                </w:rPr>
                <w:t>行業別</w:t>
              </w:r>
            </w:ins>
            <w:r w:rsidR="00293675">
              <w:rPr>
                <w:rFonts w:ascii="標楷體" w:eastAsia="標楷體" w:hAnsi="標楷體" w:hint="eastAsia"/>
              </w:rPr>
              <w:t>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02277" w14:textId="77777777" w:rsidR="00606681" w:rsidRDefault="00606681" w:rsidP="00631E93">
            <w:pPr>
              <w:rPr>
                <w:ins w:id="16194" w:author="家榮 張" w:date="2021-05-20T21:21:00Z"/>
                <w:rFonts w:ascii="標楷體" w:eastAsia="標楷體" w:hAnsi="標楷體"/>
              </w:rPr>
            </w:pPr>
            <w:ins w:id="16195" w:author="家榮 張" w:date="2021-05-20T21:21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7343B" w14:textId="77777777" w:rsidR="00606681" w:rsidRDefault="00606681" w:rsidP="00631E93">
            <w:pPr>
              <w:rPr>
                <w:ins w:id="16196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B7ECC" w14:textId="77777777" w:rsidR="00606681" w:rsidRDefault="00606681" w:rsidP="00631E93">
            <w:pPr>
              <w:rPr>
                <w:ins w:id="16197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C16E5" w14:textId="77777777" w:rsidR="00606681" w:rsidRDefault="00606681" w:rsidP="00631E93">
            <w:pPr>
              <w:rPr>
                <w:ins w:id="16198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57A4" w14:textId="77777777" w:rsidR="00606681" w:rsidRDefault="00606681" w:rsidP="00631E93">
            <w:pPr>
              <w:rPr>
                <w:ins w:id="16199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0B4C" w14:textId="77777777" w:rsidR="00BC5A86" w:rsidRDefault="008D5A4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ins w:id="16200" w:author="家榮 張" w:date="2021-05-20T21:21:00Z">
              <w:r w:rsidR="00606681">
                <w:rPr>
                  <w:rFonts w:ascii="標楷體" w:eastAsia="標楷體" w:hAnsi="標楷體" w:hint="eastAsia"/>
                </w:rPr>
                <w:t>連結至【L6062行業別代號</w:t>
              </w:r>
            </w:ins>
          </w:p>
          <w:p w14:paraId="7531986F" w14:textId="77777777" w:rsidR="00BC5A86" w:rsidRDefault="00BC5A8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ins w:id="16201" w:author="家榮 張" w:date="2021-05-20T21:21:00Z">
              <w:r w:rsidR="00606681">
                <w:rPr>
                  <w:rFonts w:ascii="標楷體" w:eastAsia="標楷體" w:hAnsi="標楷體" w:hint="eastAsia"/>
                </w:rPr>
                <w:t>資料查詢】，供查詢並帶回</w:t>
              </w:r>
            </w:ins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62B9D936" w14:textId="629BA86F" w:rsidR="00606681" w:rsidRDefault="00BC5A86" w:rsidP="00BC5A86">
            <w:pPr>
              <w:rPr>
                <w:ins w:id="16202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B5AF0">
              <w:rPr>
                <w:rFonts w:ascii="標楷體" w:eastAsia="標楷體" w:hAnsi="標楷體" w:hint="eastAsia"/>
              </w:rPr>
              <w:t>[</w:t>
            </w:r>
            <w:ins w:id="16203" w:author="家榮 張" w:date="2021-05-20T21:21:00Z">
              <w:r w:rsidR="00606681">
                <w:rPr>
                  <w:rFonts w:ascii="標楷體" w:eastAsia="標楷體" w:hAnsi="標楷體" w:hint="eastAsia"/>
                </w:rPr>
                <w:t>行業代號</w:t>
              </w:r>
            </w:ins>
            <w:r w:rsidR="00BB5AF0">
              <w:rPr>
                <w:rFonts w:ascii="標楷體" w:eastAsia="標楷體" w:hAnsi="標楷體" w:hint="eastAsia"/>
              </w:rPr>
              <w:t>]</w:t>
            </w:r>
          </w:p>
        </w:tc>
      </w:tr>
      <w:tr w:rsidR="00B6123F" w14:paraId="14467046" w14:textId="77777777" w:rsidTr="00A44AD5">
        <w:trPr>
          <w:trHeight w:val="291"/>
          <w:jc w:val="center"/>
          <w:ins w:id="16204" w:author="張金龍" w:date="2021-05-29T21:52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198EF" w14:textId="77777777" w:rsidR="00B6123F" w:rsidRDefault="00B6123F" w:rsidP="00B6123F">
            <w:pPr>
              <w:rPr>
                <w:ins w:id="16205" w:author="張金龍" w:date="2021-05-29T21:52:00Z"/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DBCF3" w14:textId="24596961" w:rsidR="00B6123F" w:rsidRDefault="00B6123F">
            <w:pPr>
              <w:rPr>
                <w:ins w:id="16206" w:author="張金龍" w:date="2021-05-29T21:52:00Z"/>
                <w:rFonts w:ascii="標楷體" w:eastAsia="標楷體" w:hAnsi="標楷體"/>
              </w:rPr>
            </w:pPr>
            <w:ins w:id="16207" w:author="張金龍" w:date="2021-05-29T21:56:00Z">
              <w:r>
                <w:rPr>
                  <w:rFonts w:ascii="標楷體" w:eastAsia="標楷體" w:hAnsi="標楷體" w:hint="eastAsia"/>
                  <w:lang w:eastAsia="zh-HK"/>
                </w:rPr>
                <w:t>檢查</w:t>
              </w:r>
              <w:r>
                <w:rPr>
                  <w:rFonts w:ascii="標楷體" w:eastAsia="標楷體" w:hAnsi="標楷體" w:hint="eastAsia"/>
                </w:rPr>
                <w:t>[</w:t>
              </w:r>
            </w:ins>
            <w:ins w:id="16208" w:author="張金龍" w:date="2021-05-29T21:57:00Z">
              <w:r>
                <w:rPr>
                  <w:rFonts w:ascii="標楷體" w:eastAsia="標楷體" w:hAnsi="標楷體" w:hint="eastAsia"/>
                  <w:lang w:eastAsia="zh-HK"/>
                </w:rPr>
                <w:t>行業別</w:t>
              </w:r>
              <w:r>
                <w:rPr>
                  <w:rFonts w:ascii="標楷體" w:eastAsia="標楷體" w:hAnsi="標楷體" w:hint="eastAsia"/>
                </w:rPr>
                <w:t>]</w:t>
              </w:r>
              <w:r>
                <w:rPr>
                  <w:rFonts w:ascii="標楷體" w:eastAsia="標楷體" w:hAnsi="標楷體" w:hint="eastAsia"/>
                  <w:lang w:eastAsia="zh-HK"/>
                </w:rPr>
                <w:t>代號如果</w:t>
              </w:r>
            </w:ins>
            <w:ins w:id="16209" w:author="張金龍" w:date="2021-05-29T21:58:00Z">
              <w:r>
                <w:rPr>
                  <w:rFonts w:ascii="標楷體" w:eastAsia="標楷體" w:hAnsi="標楷體" w:hint="eastAsia"/>
                  <w:lang w:eastAsia="zh-HK"/>
                </w:rPr>
                <w:t>不</w:t>
              </w:r>
            </w:ins>
            <w:ins w:id="16210" w:author="張金龍" w:date="2021-05-29T21:57:00Z">
              <w:r>
                <w:rPr>
                  <w:rFonts w:ascii="標楷體" w:eastAsia="標楷體" w:hAnsi="標楷體" w:hint="eastAsia"/>
                  <w:lang w:eastAsia="zh-HK"/>
                </w:rPr>
                <w:t>存在</w:t>
              </w:r>
              <w:r>
                <w:rPr>
                  <w:rFonts w:ascii="標楷體" w:eastAsia="標楷體" w:hAnsi="標楷體" w:hint="eastAsia"/>
                </w:rPr>
                <w:t>[</w:t>
              </w:r>
              <w:r w:rsidRPr="00B6123F">
                <w:rPr>
                  <w:rFonts w:ascii="標楷體" w:eastAsia="標楷體" w:hAnsi="標楷體" w:hint="eastAsia"/>
                </w:rPr>
                <w:t>行業別代號檔</w:t>
              </w:r>
              <w:r>
                <w:rPr>
                  <w:rFonts w:ascii="標楷體" w:eastAsia="標楷體" w:hAnsi="標楷體" w:hint="eastAsia"/>
                </w:rPr>
                <w:t>(</w:t>
              </w:r>
              <w:r w:rsidRPr="00B6123F">
                <w:rPr>
                  <w:rFonts w:ascii="標楷體" w:eastAsia="標楷體" w:hAnsi="標楷體"/>
                </w:rPr>
                <w:t>CdIndustry</w:t>
              </w:r>
              <w:r>
                <w:rPr>
                  <w:rFonts w:ascii="標楷體" w:eastAsia="標楷體" w:hAnsi="標楷體" w:hint="eastAsia"/>
                </w:rPr>
                <w:t>)]</w:t>
              </w:r>
            </w:ins>
            <w:ins w:id="16211" w:author="張金龍" w:date="2021-05-29T21:58:00Z"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則顯示錯誤訊息</w:t>
              </w:r>
              <w:r>
                <w:rPr>
                  <w:rFonts w:ascii="標楷體" w:eastAsia="標楷體" w:hAnsi="標楷體" w:hint="eastAsia"/>
                </w:rPr>
                <w:t>"</w:t>
              </w:r>
              <w:r>
                <w:rPr>
                  <w:rFonts w:ascii="標楷體" w:eastAsia="標楷體" w:hAnsi="標楷體"/>
                </w:rPr>
                <w:t>E0001:</w:t>
              </w:r>
            </w:ins>
            <w:ins w:id="16212" w:author="張金龍" w:date="2021-05-29T21:59:00Z">
              <w:r>
                <w:rPr>
                  <w:rFonts w:hint="eastAsia"/>
                </w:rPr>
                <w:t xml:space="preserve"> </w:t>
              </w:r>
              <w:r w:rsidRPr="00B6123F">
                <w:rPr>
                  <w:rFonts w:ascii="標楷體" w:eastAsia="標楷體" w:hAnsi="標楷體" w:hint="eastAsia"/>
                </w:rPr>
                <w:t>查詢資料不存在</w:t>
              </w:r>
              <w:r>
                <w:rPr>
                  <w:rFonts w:ascii="標楷體" w:eastAsia="標楷體" w:hAnsi="標楷體" w:hint="eastAsia"/>
                </w:rPr>
                <w:t>(</w:t>
              </w:r>
            </w:ins>
            <w:ins w:id="16213" w:author="張金龍" w:date="2021-05-29T21:58:00Z">
              <w:r w:rsidRPr="00B6123F">
                <w:rPr>
                  <w:rFonts w:ascii="標楷體" w:eastAsia="標楷體" w:hAnsi="標楷體" w:hint="eastAsia"/>
                </w:rPr>
                <w:t>行業別代號資料檔</w:t>
              </w:r>
            </w:ins>
            <w:ins w:id="16214" w:author="張金龍" w:date="2021-05-29T21:59:00Z">
              <w:r>
                <w:rPr>
                  <w:rFonts w:ascii="標楷體" w:eastAsia="標楷體" w:hAnsi="標楷體" w:hint="eastAsia"/>
                </w:rPr>
                <w:t>)</w:t>
              </w:r>
            </w:ins>
            <w:ins w:id="16215" w:author="張金龍" w:date="2021-05-29T21:58:00Z">
              <w:r>
                <w:rPr>
                  <w:rFonts w:ascii="標楷體" w:eastAsia="標楷體" w:hAnsi="標楷體"/>
                </w:rPr>
                <w:t>"</w:t>
              </w:r>
            </w:ins>
          </w:p>
        </w:tc>
      </w:tr>
      <w:tr w:rsidR="00B6123F" w14:paraId="0D08B681" w14:textId="77777777" w:rsidTr="00BC5A86">
        <w:trPr>
          <w:trHeight w:val="291"/>
          <w:jc w:val="center"/>
          <w:ins w:id="16216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77777777" w:rsidR="00B6123F" w:rsidRDefault="00B6123F" w:rsidP="00B6123F">
            <w:pPr>
              <w:rPr>
                <w:ins w:id="16217" w:author="家榮 張" w:date="2021-05-20T21:21:00Z"/>
                <w:rFonts w:ascii="標楷體" w:eastAsia="標楷體" w:hAnsi="標楷體"/>
              </w:rPr>
            </w:pPr>
            <w:ins w:id="16218" w:author="家榮 張" w:date="2021-05-20T21:21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77777777" w:rsidR="00B6123F" w:rsidRDefault="00B6123F" w:rsidP="00B6123F">
            <w:pPr>
              <w:rPr>
                <w:ins w:id="16219" w:author="家榮 張" w:date="2021-05-20T21:21:00Z"/>
                <w:rFonts w:ascii="標楷體" w:eastAsia="標楷體" w:hAnsi="標楷體"/>
              </w:rPr>
            </w:pPr>
            <w:ins w:id="16220" w:author="家榮 張" w:date="2021-05-20T21:21:00Z">
              <w:r>
                <w:rPr>
                  <w:rFonts w:ascii="標楷體" w:eastAsia="標楷體" w:hAnsi="標楷體" w:hint="eastAsia"/>
                </w:rPr>
                <w:t>國籍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B6123F" w:rsidRDefault="00B6123F" w:rsidP="00B6123F">
            <w:pPr>
              <w:rPr>
                <w:ins w:id="16221" w:author="家榮 張" w:date="2021-05-20T21:21:00Z"/>
                <w:rFonts w:ascii="標楷體" w:eastAsia="標楷體" w:hAnsi="標楷體"/>
              </w:rPr>
            </w:pPr>
            <w:ins w:id="16222" w:author="家榮 張" w:date="2021-05-20T21:2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B6123F" w:rsidRDefault="00B6123F" w:rsidP="00B6123F">
            <w:pPr>
              <w:rPr>
                <w:ins w:id="16223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B6123F" w:rsidRDefault="00B6123F" w:rsidP="00B6123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0E873DE4" w14:textId="77777777" w:rsidR="00B6123F" w:rsidRDefault="00B6123F" w:rsidP="00B6123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1F6E337" w14:textId="77777777" w:rsidR="00B6123F" w:rsidRDefault="00B6123F" w:rsidP="00B6123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TW:中華民國</w:t>
            </w:r>
          </w:p>
          <w:p w14:paraId="1310C313" w14:textId="77777777" w:rsidR="00B6123F" w:rsidRDefault="00B6123F" w:rsidP="00B6123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US:美國</w:t>
            </w:r>
          </w:p>
          <w:p w14:paraId="355DC942" w14:textId="31046D3E" w:rsidR="00B6123F" w:rsidRDefault="00B6123F" w:rsidP="00B6123F">
            <w:pPr>
              <w:rPr>
                <w:ins w:id="16224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VN:越南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B6123F" w:rsidRDefault="00B6123F" w:rsidP="00B6123F">
            <w:pPr>
              <w:rPr>
                <w:ins w:id="16225" w:author="家榮 張" w:date="2021-05-20T21:21:00Z"/>
                <w:rFonts w:ascii="標楷體" w:eastAsia="標楷體" w:hAnsi="標楷體"/>
              </w:rPr>
            </w:pPr>
            <w:ins w:id="16226" w:author="家榮 張" w:date="2021-05-20T21:2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B6123F" w:rsidRDefault="00B6123F" w:rsidP="00B6123F">
            <w:pPr>
              <w:rPr>
                <w:ins w:id="16227" w:author="家榮 張" w:date="2021-05-20T21:21:00Z"/>
                <w:rFonts w:ascii="標楷體" w:eastAsia="標楷體" w:hAnsi="標楷體"/>
              </w:rPr>
            </w:pPr>
            <w:ins w:id="16228" w:author="家榮 張" w:date="2021-05-20T21:2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B14E3" w14:textId="77777777" w:rsidR="00B6123F" w:rsidRDefault="00B6123F" w:rsidP="00B6123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ins w:id="16229" w:author="家榮 張" w:date="2021-05-20T21:21:00Z">
              <w:r>
                <w:rPr>
                  <w:rFonts w:ascii="標楷體" w:eastAsia="標楷體" w:hAnsi="標楷體" w:hint="eastAsia"/>
                </w:rPr>
                <w:t>1.必須</w:t>
              </w:r>
            </w:ins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</w:t>
            </w:r>
          </w:p>
          <w:p w14:paraId="62FD0E12" w14:textId="77777777" w:rsidR="00B6123F" w:rsidRDefault="00B6123F" w:rsidP="00B6123F">
            <w:pPr>
              <w:rPr>
                <w:ins w:id="16230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B6123F" w:rsidRDefault="00B6123F" w:rsidP="00B6123F">
            <w:pPr>
              <w:rPr>
                <w:ins w:id="16231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16232" w:author="家榮 張" w:date="2021-05-20T21:21:00Z">
              <w:r>
                <w:rPr>
                  <w:rFonts w:ascii="標楷體" w:eastAsia="標楷體" w:hAnsi="標楷體"/>
                </w:rPr>
                <w:t>.CustMain.Nation</w:t>
              </w:r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B6123F" w14:paraId="175A98BD" w14:textId="77777777" w:rsidTr="00BC5A86">
        <w:trPr>
          <w:trHeight w:val="291"/>
          <w:jc w:val="center"/>
          <w:ins w:id="16233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77777777" w:rsidR="00B6123F" w:rsidRDefault="00B6123F" w:rsidP="00B6123F">
            <w:pPr>
              <w:rPr>
                <w:ins w:id="16234" w:author="家榮 張" w:date="2021-05-20T21:21:00Z"/>
                <w:rFonts w:ascii="標楷體" w:eastAsia="標楷體" w:hAnsi="標楷體"/>
              </w:rPr>
            </w:pPr>
            <w:ins w:id="16235" w:author="家榮 張" w:date="2021-05-20T21:21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B6123F" w:rsidRDefault="00B6123F" w:rsidP="00B6123F">
            <w:pPr>
              <w:rPr>
                <w:ins w:id="16236" w:author="家榮 張" w:date="2021-05-20T21:21:00Z"/>
                <w:rFonts w:ascii="標楷體" w:eastAsia="標楷體" w:hAnsi="標楷體"/>
              </w:rPr>
            </w:pPr>
            <w:ins w:id="16237" w:author="家榮 張" w:date="2021-05-20T21:21:00Z">
              <w:r>
                <w:rPr>
                  <w:rFonts w:ascii="標楷體" w:eastAsia="標楷體" w:hAnsi="標楷體" w:hint="eastAsia"/>
                </w:rPr>
                <w:t>配偶身份證字號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B6123F" w:rsidRDefault="00B6123F" w:rsidP="00B6123F">
            <w:pPr>
              <w:rPr>
                <w:ins w:id="16238" w:author="家榮 張" w:date="2021-05-20T21:21:00Z"/>
                <w:rFonts w:ascii="標楷體" w:eastAsia="標楷體" w:hAnsi="標楷體"/>
              </w:rPr>
            </w:pPr>
            <w:ins w:id="16239" w:author="家榮 張" w:date="2021-05-20T21:21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B6123F" w:rsidRDefault="00B6123F" w:rsidP="00B6123F">
            <w:pPr>
              <w:rPr>
                <w:ins w:id="16240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B6123F" w:rsidRDefault="00B6123F" w:rsidP="00B6123F">
            <w:pPr>
              <w:rPr>
                <w:ins w:id="16241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B6123F" w:rsidRDefault="00B6123F" w:rsidP="00B6123F">
            <w:pPr>
              <w:rPr>
                <w:ins w:id="16242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B6123F" w:rsidRDefault="00B6123F" w:rsidP="00B6123F">
            <w:pPr>
              <w:rPr>
                <w:ins w:id="16243" w:author="家榮 張" w:date="2021-05-20T21:21:00Z"/>
                <w:rFonts w:ascii="標楷體" w:eastAsia="標楷體" w:hAnsi="標楷體"/>
              </w:rPr>
            </w:pPr>
            <w:ins w:id="16244" w:author="家榮 張" w:date="2021-05-20T21:2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29883B02" w:rsidR="00B6123F" w:rsidRDefault="00B6123F">
            <w:pPr>
              <w:ind w:left="240" w:hangingChars="100" w:hanging="240"/>
              <w:rPr>
                <w:rFonts w:ascii="標楷體" w:eastAsia="標楷體" w:hAnsi="標楷體"/>
              </w:rPr>
              <w:pPrChange w:id="16245" w:author="張金龍" w:date="2021-05-29T22:01:00Z">
                <w:pPr/>
              </w:pPrChange>
            </w:pPr>
            <w:ins w:id="16246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>
              <w:rPr>
                <w:rFonts w:ascii="標楷體" w:eastAsia="標楷體" w:hAnsi="標楷體" w:hint="eastAsia"/>
              </w:rPr>
              <w:t>自行輸入文字，</w:t>
            </w:r>
            <w:ins w:id="16247" w:author="張金龍" w:date="2021-05-29T22:00:00Z">
              <w:r>
                <w:rPr>
                  <w:rFonts w:ascii="標楷體" w:eastAsia="標楷體" w:hAnsi="標楷體" w:hint="eastAsia"/>
                </w:rPr>
                <w:t>若不為空白</w:t>
              </w:r>
            </w:ins>
            <w:ins w:id="16248" w:author="張金龍" w:date="2021-05-29T22:01:00Z">
              <w:r>
                <w:rPr>
                  <w:rFonts w:ascii="標楷體" w:eastAsia="標楷體" w:hAnsi="標楷體" w:hint="eastAsia"/>
                </w:rPr>
                <w:t>,</w:t>
              </w:r>
            </w:ins>
            <w:ins w:id="16249" w:author="家榮 張" w:date="2021-05-20T21:21:00Z">
              <w:r>
                <w:rPr>
                  <w:rFonts w:ascii="標楷體" w:eastAsia="標楷體" w:hAnsi="標楷體" w:hint="eastAsia"/>
                </w:rPr>
                <w:t>檢核條件:</w:t>
              </w:r>
            </w:ins>
            <w:ins w:id="16250" w:author="張金龍" w:date="2021-05-29T22:01:00Z">
              <w:r>
                <w:rPr>
                  <w:rFonts w:hint="eastAsia"/>
                </w:rPr>
                <w:t xml:space="preserve"> </w:t>
              </w:r>
              <w:r w:rsidRPr="00B6123F">
                <w:rPr>
                  <w:rFonts w:ascii="標楷體" w:eastAsia="標楷體" w:hAnsi="標楷體" w:hint="eastAsia"/>
                </w:rPr>
                <w:t>身份證格式</w:t>
              </w:r>
            </w:ins>
          </w:p>
          <w:p w14:paraId="408BF82F" w14:textId="00E38B0B" w:rsidR="00B6123F" w:rsidDel="00B6123F" w:rsidRDefault="00B6123F" w:rsidP="00B6123F">
            <w:pPr>
              <w:rPr>
                <w:del w:id="16251" w:author="張金龍" w:date="2021-05-29T22:0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del w:id="16252" w:author="張金龍" w:date="2021-05-29T22:01:00Z">
              <w:r w:rsidDel="00B6123F">
                <w:rPr>
                  <w:rFonts w:ascii="標楷體" w:eastAsia="標楷體" w:hAnsi="標楷體" w:hint="eastAsia"/>
                </w:rPr>
                <w:delText>(1).</w:delText>
              </w:r>
            </w:del>
            <w:del w:id="16253" w:author="張金龍" w:date="2021-05-29T22:00:00Z">
              <w:r w:rsidDel="00B6123F">
                <w:rPr>
                  <w:rFonts w:ascii="標楷體" w:eastAsia="標楷體" w:hAnsi="標楷體" w:hint="eastAsia"/>
                </w:rPr>
                <w:delText>若不為空白</w:delText>
              </w:r>
            </w:del>
            <w:r>
              <w:rPr>
                <w:rFonts w:ascii="標楷體" w:eastAsia="標楷體" w:hAnsi="標楷體" w:hint="eastAsia"/>
              </w:rPr>
              <w:t>/</w:t>
            </w:r>
          </w:p>
          <w:p w14:paraId="54BCF3EC" w14:textId="4725DFF6" w:rsidR="00B6123F" w:rsidRPr="00E97F56" w:rsidRDefault="00B6123F">
            <w:pPr>
              <w:rPr>
                <w:ins w:id="16254" w:author="家榮 張" w:date="2021-05-20T21:21:00Z"/>
                <w:rFonts w:ascii="標楷體" w:eastAsia="標楷體" w:hAnsi="標楷體"/>
              </w:rPr>
              <w:pPrChange w:id="16255" w:author="張金龍" w:date="2021-05-29T22:00:00Z">
                <w:pPr>
                  <w:ind w:firstLineChars="300" w:firstLine="720"/>
                </w:pPr>
              </w:pPrChange>
            </w:pPr>
            <w:r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B6123F" w:rsidRDefault="00B6123F" w:rsidP="00B6123F">
            <w:pPr>
              <w:rPr>
                <w:ins w:id="16256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16257" w:author="家榮 張" w:date="2021-05-20T21:21:00Z">
              <w:r>
                <w:rPr>
                  <w:rFonts w:ascii="標楷體" w:eastAsia="標楷體" w:hAnsi="標楷體"/>
                </w:rPr>
                <w:t>.CustMain.</w:t>
              </w:r>
            </w:ins>
            <w:r>
              <w:rPr>
                <w:rFonts w:ascii="標楷體" w:eastAsia="標楷體" w:hAnsi="標楷體"/>
              </w:rPr>
              <w:t>SpouseId</w:t>
            </w:r>
          </w:p>
        </w:tc>
      </w:tr>
      <w:tr w:rsidR="00B6123F" w14:paraId="7F51CE1C" w14:textId="77777777" w:rsidTr="00BC5A86">
        <w:trPr>
          <w:trHeight w:val="291"/>
          <w:jc w:val="center"/>
          <w:ins w:id="16258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77777777" w:rsidR="00B6123F" w:rsidRDefault="00B6123F" w:rsidP="00B6123F">
            <w:pPr>
              <w:rPr>
                <w:ins w:id="16259" w:author="家榮 張" w:date="2021-05-20T21:21:00Z"/>
                <w:rFonts w:ascii="標楷體" w:eastAsia="標楷體" w:hAnsi="標楷體"/>
              </w:rPr>
            </w:pPr>
            <w:ins w:id="16260" w:author="家榮 張" w:date="2021-05-20T21:21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B6123F" w:rsidRDefault="00B6123F" w:rsidP="00B6123F">
            <w:pPr>
              <w:rPr>
                <w:ins w:id="16261" w:author="家榮 張" w:date="2021-05-20T21:21:00Z"/>
                <w:rFonts w:ascii="標楷體" w:eastAsia="標楷體" w:hAnsi="標楷體"/>
              </w:rPr>
            </w:pPr>
            <w:ins w:id="16262" w:author="家榮 張" w:date="2021-05-20T21:21:00Z">
              <w:r>
                <w:rPr>
                  <w:rFonts w:ascii="標楷體" w:eastAsia="標楷體" w:hAnsi="標楷體" w:hint="eastAsia"/>
                </w:rPr>
                <w:t>配偶姓名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B6123F" w:rsidRDefault="00B6123F" w:rsidP="00B6123F">
            <w:pPr>
              <w:rPr>
                <w:ins w:id="16263" w:author="家榮 張" w:date="2021-05-20T21:21:00Z"/>
                <w:rFonts w:ascii="標楷體" w:eastAsia="標楷體" w:hAnsi="標楷體"/>
              </w:rPr>
            </w:pPr>
            <w:ins w:id="16264" w:author="家榮 張" w:date="2021-05-20T21:21:00Z">
              <w:r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B6123F" w:rsidRDefault="00B6123F" w:rsidP="00B6123F">
            <w:pPr>
              <w:rPr>
                <w:ins w:id="16265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B6123F" w:rsidRDefault="00B6123F" w:rsidP="00B6123F">
            <w:pPr>
              <w:rPr>
                <w:ins w:id="16266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B6123F" w:rsidRDefault="00B6123F" w:rsidP="00B6123F">
            <w:pPr>
              <w:rPr>
                <w:ins w:id="16267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B6123F" w:rsidRDefault="00B6123F" w:rsidP="00B6123F">
            <w:pPr>
              <w:rPr>
                <w:ins w:id="16268" w:author="家榮 張" w:date="2021-05-20T21:21:00Z"/>
                <w:rFonts w:ascii="標楷體" w:eastAsia="標楷體" w:hAnsi="標楷體"/>
              </w:rPr>
            </w:pPr>
            <w:ins w:id="16269" w:author="家榮 張" w:date="2021-05-20T21:2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1C31F7C8" w:rsidR="00B6123F" w:rsidRDefault="00B6123F" w:rsidP="00B6123F">
            <w:pPr>
              <w:rPr>
                <w:ins w:id="16270" w:author="家榮 張" w:date="2021-05-20T21:21:00Z"/>
                <w:rFonts w:ascii="標楷體" w:eastAsia="標楷體" w:hAnsi="標楷體"/>
              </w:rPr>
            </w:pPr>
            <w:ins w:id="16271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>
              <w:rPr>
                <w:rFonts w:ascii="標楷體" w:eastAsia="標楷體" w:hAnsi="標楷體" w:hint="eastAsia"/>
              </w:rPr>
              <w:t>自行輸入文字</w:t>
            </w:r>
          </w:p>
          <w:p w14:paraId="3B81D83F" w14:textId="4E0223B8" w:rsidR="00B6123F" w:rsidRDefault="00B6123F" w:rsidP="00B6123F">
            <w:pPr>
              <w:rPr>
                <w:ins w:id="16272" w:author="家榮 張" w:date="2021-05-20T21:21:00Z"/>
                <w:rFonts w:ascii="標楷體" w:eastAsia="標楷體" w:hAnsi="標楷體"/>
              </w:rPr>
            </w:pPr>
            <w:ins w:id="16273" w:author="家榮 張" w:date="2021-05-20T22:00:00Z">
              <w:r>
                <w:rPr>
                  <w:rFonts w:ascii="標楷體" w:eastAsia="標楷體" w:hAnsi="標楷體"/>
                </w:rPr>
                <w:t>2</w:t>
              </w:r>
            </w:ins>
            <w:ins w:id="16274" w:author="家榮 張" w:date="2021-05-20T21:21:00Z">
              <w:r>
                <w:rPr>
                  <w:rFonts w:ascii="標楷體" w:eastAsia="標楷體" w:hAnsi="標楷體"/>
                </w:rPr>
                <w:t>.CustMain.SpouseName</w:t>
              </w:r>
            </w:ins>
          </w:p>
        </w:tc>
      </w:tr>
      <w:tr w:rsidR="00B6123F" w14:paraId="097E8B81" w14:textId="77777777" w:rsidTr="00BC5A86">
        <w:trPr>
          <w:trHeight w:val="291"/>
          <w:jc w:val="center"/>
          <w:ins w:id="16275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D1797" w14:textId="77777777" w:rsidR="00B6123F" w:rsidRDefault="00B6123F" w:rsidP="00B6123F">
            <w:pPr>
              <w:rPr>
                <w:ins w:id="16276" w:author="家榮 張" w:date="2021-05-20T21:21:00Z"/>
                <w:rFonts w:ascii="標楷體" w:eastAsia="標楷體" w:hAnsi="標楷體"/>
              </w:rPr>
            </w:pPr>
            <w:ins w:id="16277" w:author="家榮 張" w:date="2021-05-20T21:21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272" w14:textId="77777777" w:rsidR="00B6123F" w:rsidRDefault="00B6123F" w:rsidP="00B6123F">
            <w:pPr>
              <w:rPr>
                <w:ins w:id="16278" w:author="家榮 張" w:date="2021-05-20T21:21:00Z"/>
                <w:rFonts w:ascii="標楷體" w:eastAsia="標楷體" w:hAnsi="標楷體"/>
              </w:rPr>
            </w:pPr>
            <w:ins w:id="16279" w:author="家榮 張" w:date="2021-05-20T21:21:00Z">
              <w:r>
                <w:rPr>
                  <w:rFonts w:ascii="標楷體" w:eastAsia="標楷體" w:hAnsi="標楷體" w:hint="eastAsia"/>
                </w:rPr>
                <w:t>戶籍-郵遞區</w:t>
              </w:r>
              <w:r>
                <w:rPr>
                  <w:rFonts w:ascii="標楷體" w:eastAsia="標楷體" w:hAnsi="標楷體" w:hint="eastAsia"/>
                </w:rPr>
                <w:lastRenderedPageBreak/>
                <w:t>號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AB7CB" w14:textId="301B93E6" w:rsidR="00B6123F" w:rsidRDefault="00B6123F" w:rsidP="00B6123F">
            <w:pPr>
              <w:rPr>
                <w:ins w:id="16280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9E0C9" w14:textId="77777777" w:rsidR="00B6123F" w:rsidRDefault="00B6123F" w:rsidP="00B6123F">
            <w:pPr>
              <w:rPr>
                <w:ins w:id="16281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15C9A" w14:textId="77777777" w:rsidR="00B6123F" w:rsidRDefault="00B6123F" w:rsidP="00B6123F">
            <w:pPr>
              <w:rPr>
                <w:ins w:id="16282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B21" w14:textId="77777777" w:rsidR="00B6123F" w:rsidRDefault="00B6123F" w:rsidP="00B6123F">
            <w:pPr>
              <w:rPr>
                <w:ins w:id="16283" w:author="家榮 張" w:date="2021-05-20T21:21:00Z"/>
                <w:rFonts w:ascii="標楷體" w:eastAsia="標楷體" w:hAnsi="標楷體"/>
              </w:rPr>
            </w:pPr>
            <w:ins w:id="16284" w:author="家榮 張" w:date="2021-05-20T21:21:00Z">
              <w:del w:id="16285" w:author="張金龍" w:date="2021-05-29T22:06:00Z">
                <w:r w:rsidDel="00411DFE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26C24" w14:textId="77777777" w:rsidR="00B6123F" w:rsidRDefault="00B6123F" w:rsidP="00B6123F">
            <w:pPr>
              <w:rPr>
                <w:ins w:id="16286" w:author="家榮 張" w:date="2021-05-20T21:21:00Z"/>
                <w:rFonts w:ascii="標楷體" w:eastAsia="標楷體" w:hAnsi="標楷體"/>
              </w:rPr>
            </w:pPr>
            <w:ins w:id="16287" w:author="家榮 張" w:date="2021-05-20T21:2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98F84" w14:textId="531A0C9A" w:rsidR="00B6123F" w:rsidDel="00411DFE" w:rsidRDefault="00B6123F">
            <w:pPr>
              <w:ind w:left="290" w:hangingChars="121" w:hanging="290"/>
              <w:rPr>
                <w:del w:id="16288" w:author="張金龍" w:date="2021-05-29T22:08:00Z"/>
                <w:rFonts w:ascii="標楷體" w:eastAsia="標楷體" w:hAnsi="標楷體"/>
              </w:rPr>
              <w:pPrChange w:id="16289" w:author="張金龍" w:date="2021-05-29T22:27:00Z">
                <w:pPr/>
              </w:pPrChange>
            </w:pPr>
            <w:ins w:id="16290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6291" w:author="張金龍" w:date="2021-05-29T22:08:00Z">
              <w:r w:rsidR="00411DFE">
                <w:rPr>
                  <w:rFonts w:ascii="標楷體" w:eastAsia="標楷體" w:hAnsi="標楷體" w:hint="eastAsia"/>
                  <w:lang w:eastAsia="zh-HK"/>
                </w:rPr>
                <w:t>前</w:t>
              </w:r>
              <w:r w:rsidR="00411DFE">
                <w:rPr>
                  <w:rFonts w:ascii="標楷體" w:eastAsia="標楷體" w:hAnsi="標楷體" w:hint="eastAsia"/>
                </w:rPr>
                <w:t>3</w:t>
              </w:r>
              <w:r w:rsidR="00411DFE">
                <w:rPr>
                  <w:rFonts w:ascii="標楷體" w:eastAsia="標楷體" w:hAnsi="標楷體" w:hint="eastAsia"/>
                  <w:lang w:eastAsia="zh-HK"/>
                </w:rPr>
                <w:t>碼</w:t>
              </w:r>
            </w:ins>
            <w:ins w:id="16292" w:author="張金龍" w:date="2021-05-29T22:06:00Z">
              <w:r w:rsidR="00411DFE">
                <w:rPr>
                  <w:rFonts w:ascii="標楷體" w:eastAsia="標楷體" w:hAnsi="標楷體" w:hint="eastAsia"/>
                  <w:lang w:eastAsia="zh-HK"/>
                </w:rPr>
                <w:t>自行</w:t>
              </w:r>
            </w:ins>
            <w:del w:id="16293" w:author="張金龍" w:date="2021-05-29T22:06:00Z">
              <w:r w:rsidDel="00411DFE">
                <w:rPr>
                  <w:rFonts w:ascii="標楷體" w:eastAsia="標楷體" w:hAnsi="標楷體" w:hint="eastAsia"/>
                </w:rPr>
                <w:delText>必須</w:delText>
              </w:r>
            </w:del>
            <w:r>
              <w:rPr>
                <w:rFonts w:ascii="標楷體" w:eastAsia="標楷體" w:hAnsi="標楷體" w:hint="eastAsia"/>
              </w:rPr>
              <w:t>輸入數字，</w:t>
            </w:r>
            <w:ins w:id="16294" w:author="張金龍" w:date="2021-05-29T22:07:00Z">
              <w:r w:rsidR="00411DFE">
                <w:rPr>
                  <w:rFonts w:ascii="標楷體" w:eastAsia="標楷體" w:hAnsi="標楷體" w:hint="eastAsia"/>
                  <w:lang w:eastAsia="zh-HK"/>
                </w:rPr>
                <w:t>後</w:t>
              </w:r>
              <w:r w:rsidR="00411DFE">
                <w:rPr>
                  <w:rFonts w:ascii="標楷體" w:eastAsia="標楷體" w:hAnsi="標楷體" w:hint="eastAsia"/>
                </w:rPr>
                <w:t>3</w:t>
              </w:r>
              <w:r w:rsidR="00411DFE">
                <w:rPr>
                  <w:rFonts w:ascii="標楷體" w:eastAsia="標楷體" w:hAnsi="標楷體" w:hint="eastAsia"/>
                  <w:lang w:eastAsia="zh-HK"/>
                </w:rPr>
                <w:lastRenderedPageBreak/>
                <w:t>碼可輸入空白</w:t>
              </w:r>
              <w:r w:rsidR="00411DFE">
                <w:rPr>
                  <w:rFonts w:ascii="標楷體" w:eastAsia="標楷體" w:hAnsi="標楷體" w:hint="eastAsia"/>
                </w:rPr>
                <w:t>,</w:t>
              </w:r>
              <w:r w:rsidR="00411DFE">
                <w:rPr>
                  <w:rFonts w:ascii="標楷體" w:eastAsia="標楷體" w:hAnsi="標楷體" w:hint="eastAsia"/>
                  <w:lang w:eastAsia="zh-HK"/>
                </w:rPr>
                <w:t>不為空白時</w:t>
              </w:r>
              <w:r w:rsidR="00411DFE">
                <w:rPr>
                  <w:rFonts w:ascii="標楷體" w:eastAsia="標楷體" w:hAnsi="標楷體" w:hint="eastAsia"/>
                </w:rPr>
                <w:t>,</w:t>
              </w:r>
            </w:ins>
            <w:ins w:id="16295" w:author="家榮 張" w:date="2021-05-20T21:43:00Z">
              <w:r>
                <w:rPr>
                  <w:rFonts w:ascii="標楷體" w:eastAsia="標楷體" w:hAnsi="標楷體" w:hint="eastAsia"/>
                </w:rPr>
                <w:t>檢核條件</w:t>
              </w:r>
            </w:ins>
            <w:r>
              <w:rPr>
                <w:rFonts w:ascii="標楷體" w:eastAsia="標楷體" w:hAnsi="標楷體" w:hint="eastAsia"/>
              </w:rPr>
              <w:t>:</w:t>
            </w:r>
            <w:ins w:id="16296" w:author="張金龍" w:date="2021-05-29T22:08:00Z">
              <w:r w:rsidR="00411DFE">
                <w:rPr>
                  <w:rFonts w:ascii="標楷體" w:eastAsia="標楷體" w:hAnsi="標楷體" w:hint="eastAsia"/>
                  <w:lang w:eastAsia="zh-HK"/>
                </w:rPr>
                <w:t>需輸入數字</w:t>
              </w:r>
            </w:ins>
            <w:r>
              <w:rPr>
                <w:rFonts w:ascii="標楷體" w:eastAsia="標楷體" w:hAnsi="標楷體" w:hint="eastAsia"/>
              </w:rPr>
              <w:t>/</w:t>
            </w:r>
          </w:p>
          <w:p w14:paraId="1C80C5EF" w14:textId="6C842D0D" w:rsidR="00B6123F" w:rsidRDefault="00B6123F">
            <w:pPr>
              <w:ind w:left="290" w:hangingChars="121" w:hanging="290"/>
              <w:rPr>
                <w:ins w:id="16297" w:author="家榮 張" w:date="2021-05-20T21:21:00Z"/>
                <w:rFonts w:ascii="標楷體" w:eastAsia="標楷體" w:hAnsi="標楷體"/>
              </w:rPr>
              <w:pPrChange w:id="16298" w:author="張金龍" w:date="2021-05-29T22:27:00Z">
                <w:pPr/>
              </w:pPrChange>
            </w:pPr>
            <w:del w:id="16299" w:author="張金龍" w:date="2021-05-29T22:08:00Z">
              <w:r w:rsidDel="00411DFE">
                <w:rPr>
                  <w:rFonts w:ascii="標楷體" w:eastAsia="標楷體" w:hAnsi="標楷體" w:hint="eastAsia"/>
                </w:rPr>
                <w:delText xml:space="preserve">  </w:delText>
              </w:r>
            </w:del>
            <w:ins w:id="16300" w:author="家榮 張" w:date="2021-05-20T21:43:00Z">
              <w:r>
                <w:rPr>
                  <w:rFonts w:ascii="標楷體" w:eastAsia="標楷體" w:hAnsi="標楷體"/>
                </w:rPr>
                <w:t>V(9)</w:t>
              </w:r>
            </w:ins>
          </w:p>
          <w:p w14:paraId="3F8DDA13" w14:textId="55DF0995" w:rsidR="00B6123F" w:rsidRDefault="00B6123F" w:rsidP="00B6123F">
            <w:pPr>
              <w:rPr>
                <w:ins w:id="16301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16302" w:author="家榮 張" w:date="2021-05-20T21:21:00Z">
              <w:r>
                <w:rPr>
                  <w:rFonts w:ascii="標楷體" w:eastAsia="標楷體" w:hAnsi="標楷體"/>
                </w:rPr>
                <w:t>.CustMain.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  <w:r>
              <w:rPr>
                <w:rFonts w:ascii="標楷體" w:eastAsia="標楷體" w:hAnsi="標楷體" w:hint="eastAsia"/>
              </w:rPr>
              <w:t>-</w:t>
            </w:r>
          </w:p>
          <w:p w14:paraId="3FF3DD53" w14:textId="04015562" w:rsidR="00B6123F" w:rsidRDefault="00B6123F" w:rsidP="00B6123F">
            <w:pPr>
              <w:rPr>
                <w:ins w:id="16303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ins w:id="16304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DB408F" w14:paraId="2B496A50" w14:textId="77777777" w:rsidTr="00BC5A86">
        <w:trPr>
          <w:trHeight w:val="291"/>
          <w:jc w:val="center"/>
          <w:ins w:id="16305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77777777" w:rsidR="00DB408F" w:rsidRDefault="00DB408F" w:rsidP="00DB408F">
            <w:pPr>
              <w:rPr>
                <w:ins w:id="16306" w:author="家榮 張" w:date="2021-05-20T21:21:00Z"/>
                <w:rFonts w:ascii="標楷體" w:eastAsia="標楷體" w:hAnsi="標楷體"/>
              </w:rPr>
            </w:pPr>
            <w:ins w:id="16307" w:author="家榮 張" w:date="2021-05-20T21:21:00Z">
              <w:r>
                <w:rPr>
                  <w:rFonts w:ascii="標楷體" w:eastAsia="標楷體" w:hAnsi="標楷體" w:hint="eastAsia"/>
                </w:rPr>
                <w:lastRenderedPageBreak/>
                <w:t>12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DB408F" w:rsidRDefault="00DB408F" w:rsidP="00DB408F">
            <w:pPr>
              <w:rPr>
                <w:ins w:id="16308" w:author="家榮 張" w:date="2021-05-20T21:21:00Z"/>
                <w:rFonts w:ascii="標楷體" w:eastAsia="標楷體" w:hAnsi="標楷體"/>
              </w:rPr>
            </w:pPr>
            <w:ins w:id="16309" w:author="家榮 張" w:date="2021-05-20T21:21:00Z">
              <w:r>
                <w:rPr>
                  <w:rFonts w:ascii="標楷體" w:eastAsia="標楷體" w:hAnsi="標楷體" w:hint="eastAsia"/>
                </w:rPr>
                <w:t>戶籍-地址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465F005A" w:rsidR="00DB408F" w:rsidRDefault="00DB408F" w:rsidP="00DB408F">
            <w:pPr>
              <w:rPr>
                <w:ins w:id="16310" w:author="家榮 張" w:date="2021-05-20T21:21:00Z"/>
                <w:rFonts w:ascii="標楷體" w:eastAsia="標楷體" w:hAnsi="標楷體"/>
              </w:rPr>
            </w:pPr>
            <w:ins w:id="16311" w:author="張嘉榮" w:date="2021-05-30T12:08:00Z">
              <w:del w:id="16312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2-3-</w:delText>
                </w:r>
              </w:del>
            </w:ins>
            <w:ins w:id="16313" w:author="張嘉榮" w:date="2021-05-30T12:09:00Z">
              <w:del w:id="16314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40</w:delText>
                </w:r>
              </w:del>
            </w:ins>
            <w:ins w:id="16315" w:author="張嘉榮" w:date="2021-05-30T12:29:00Z">
              <w:del w:id="16316" w:author="張金龍" w:date="2021-05-30T15:53:00Z">
                <w:r w:rsidR="005413BB" w:rsidDel="005E567F">
                  <w:rPr>
                    <w:rFonts w:ascii="標楷體" w:eastAsia="標楷體" w:hAnsi="標楷體" w:hint="eastAsia"/>
                  </w:rPr>
                  <w:delText>-</w:delText>
                </w:r>
              </w:del>
            </w:ins>
            <w:ins w:id="16317" w:author="張嘉榮" w:date="2021-05-30T12:09:00Z">
              <w:del w:id="16318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5-5-5-5-5-5-5</w:delText>
                </w:r>
              </w:del>
            </w:ins>
            <w:ins w:id="16319" w:author="家榮 張" w:date="2021-05-20T21:21:00Z">
              <w:del w:id="16320" w:author="張嘉榮" w:date="2021-05-30T12:08:00Z">
                <w:r w:rsidDel="00D1452D">
                  <w:rPr>
                    <w:rFonts w:ascii="標楷體" w:eastAsia="標楷體" w:hAnsi="標楷體" w:hint="eastAsia"/>
                  </w:rPr>
                  <w:delText>115</w:delText>
                </w:r>
              </w:del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DB408F" w:rsidRDefault="00DB408F" w:rsidP="00DB408F">
            <w:pPr>
              <w:rPr>
                <w:ins w:id="16321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F57E6" w14:textId="55C46D41" w:rsidR="00DB408F" w:rsidDel="005E567F" w:rsidRDefault="00DB408F" w:rsidP="005E567F">
            <w:pPr>
              <w:rPr>
                <w:ins w:id="16322" w:author="張嘉榮" w:date="2021-05-30T12:18:00Z"/>
                <w:del w:id="16323" w:author="張金龍" w:date="2021-05-30T15:53:00Z"/>
                <w:rFonts w:ascii="標楷體" w:eastAsia="標楷體" w:hAnsi="標楷體"/>
                <w:color w:val="000000"/>
                <w:lang w:eastAsia="zh-HK"/>
              </w:rPr>
              <w:pPrChange w:id="16324" w:author="張金龍" w:date="2021-05-30T15:53:00Z">
                <w:pPr/>
              </w:pPrChange>
            </w:pPr>
            <w:ins w:id="16325" w:author="張嘉榮" w:date="2021-05-30T12:18:00Z">
              <w:del w:id="16326" w:author="張金龍" w:date="2021-05-30T15:53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1.[縣市]</w:delText>
                </w:r>
              </w:del>
            </w:ins>
            <w:ins w:id="16327" w:author="張嘉榮" w:date="2021-05-30T12:30:00Z">
              <w:del w:id="16328" w:author="張金龍" w:date="2021-05-30T15:53:00Z">
                <w:r w:rsidR="005413BB" w:rsidDel="005E567F">
                  <w:rPr>
                    <w:rFonts w:ascii="標楷體" w:eastAsia="標楷體" w:hAnsi="標楷體" w:hint="eastAsia"/>
                    <w:color w:val="000000"/>
                  </w:rPr>
                  <w:delText>下拉選單</w:delText>
                </w:r>
              </w:del>
            </w:ins>
            <w:ins w:id="16329" w:author="張嘉榮" w:date="2021-05-30T12:23:00Z">
              <w:del w:id="16330" w:author="張金龍" w:date="2021-05-30T15:53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:</w:delText>
                </w:r>
              </w:del>
            </w:ins>
          </w:p>
          <w:p w14:paraId="75825D57" w14:textId="57960C32" w:rsidR="009F4CD2" w:rsidDel="005E567F" w:rsidRDefault="00DB408F" w:rsidP="005E567F">
            <w:pPr>
              <w:rPr>
                <w:ins w:id="16331" w:author="張嘉榮" w:date="2021-05-30T13:02:00Z"/>
                <w:del w:id="16332" w:author="張金龍" w:date="2021-05-30T15:53:00Z"/>
                <w:rFonts w:ascii="標楷體" w:eastAsia="標楷體" w:hAnsi="標楷體"/>
                <w:color w:val="000000"/>
              </w:rPr>
              <w:pPrChange w:id="16333" w:author="張金龍" w:date="2021-05-30T15:53:00Z">
                <w:pPr/>
              </w:pPrChange>
            </w:pPr>
            <w:ins w:id="16334" w:author="張嘉榮" w:date="2021-05-30T12:22:00Z">
              <w:del w:id="16335" w:author="張金龍" w:date="2021-05-30T15:53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</w:del>
            </w:ins>
            <w:ins w:id="16336" w:author="張嘉榮" w:date="2021-05-30T12:18:00Z">
              <w:del w:id="16337" w:author="張金龍" w:date="2021-05-30T15:53:00Z">
                <w:r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依據</w:delText>
                </w:r>
              </w:del>
            </w:ins>
            <w:ins w:id="16338" w:author="張嘉榮" w:date="2021-05-30T13:02:00Z">
              <w:del w:id="16339" w:author="張金龍" w:date="2021-05-30T15:53:00Z">
                <w:r w:rsidR="009F4CD2" w:rsidDel="005E567F">
                  <w:rPr>
                    <w:rFonts w:ascii="標楷體" w:eastAsia="標楷體" w:hAnsi="標楷體" w:hint="eastAsia"/>
                    <w:color w:val="000000"/>
                  </w:rPr>
                  <w:delText>[地區別代碼</w:delText>
                </w:r>
              </w:del>
            </w:ins>
          </w:p>
          <w:p w14:paraId="395C1C21" w14:textId="5AECDE7D" w:rsidR="00DB408F" w:rsidDel="005E567F" w:rsidRDefault="009F4CD2" w:rsidP="005E567F">
            <w:pPr>
              <w:rPr>
                <w:ins w:id="16340" w:author="張嘉榮" w:date="2021-05-30T12:22:00Z"/>
                <w:del w:id="16341" w:author="張金龍" w:date="2021-05-30T15:53:00Z"/>
                <w:rFonts w:ascii="標楷體" w:eastAsia="標楷體" w:hAnsi="標楷體"/>
                <w:color w:val="000000"/>
                <w:lang w:eastAsia="zh-HK"/>
              </w:rPr>
              <w:pPrChange w:id="16342" w:author="張金龍" w:date="2021-05-30T15:53:00Z">
                <w:pPr/>
              </w:pPrChange>
            </w:pPr>
            <w:ins w:id="16343" w:author="張嘉榮" w:date="2021-05-30T13:03:00Z">
              <w:del w:id="16344" w:author="張金龍" w:date="2021-05-30T15:53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</w:del>
            </w:ins>
            <w:ins w:id="16345" w:author="張嘉榮" w:date="2021-05-30T13:02:00Z">
              <w:del w:id="16346" w:author="張金龍" w:date="2021-05-30T15:53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檔(</w:delText>
                </w:r>
              </w:del>
            </w:ins>
            <w:ins w:id="16347" w:author="張嘉榮" w:date="2021-05-30T12:18:00Z">
              <w:del w:id="16348" w:author="張金龍" w:date="2021-05-30T15:53:00Z">
                <w:r w:rsidR="00DB408F" w:rsidDel="005E567F">
                  <w:rPr>
                    <w:rFonts w:ascii="標楷體" w:eastAsia="標楷體" w:hAnsi="標楷體" w:hint="eastAsia"/>
                    <w:color w:val="000000"/>
                  </w:rPr>
                  <w:delText>C</w:delText>
                </w:r>
                <w:r w:rsidR="00DB408F"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d</w:delText>
                </w:r>
              </w:del>
            </w:ins>
            <w:ins w:id="16349" w:author="張嘉榮" w:date="2021-05-30T12:22:00Z">
              <w:del w:id="16350" w:author="張金龍" w:date="2021-05-30T15:53:00Z">
                <w:r w:rsidR="00DB408F" w:rsidDel="005E567F">
                  <w:rPr>
                    <w:rFonts w:ascii="標楷體" w:eastAsia="標楷體" w:hAnsi="標楷體" w:hint="eastAsia"/>
                    <w:color w:val="000000"/>
                  </w:rPr>
                  <w:delText>Ci</w:delText>
                </w:r>
                <w:r w:rsidR="00DB408F" w:rsidDel="005E567F">
                  <w:rPr>
                    <w:rFonts w:ascii="標楷體" w:eastAsia="標楷體" w:hAnsi="標楷體"/>
                    <w:color w:val="000000"/>
                  </w:rPr>
                  <w:delText>ty</w:delText>
                </w:r>
              </w:del>
            </w:ins>
            <w:ins w:id="16351" w:author="張嘉榮" w:date="2021-05-30T13:02:00Z">
              <w:del w:id="16352" w:author="張金龍" w:date="2021-05-30T15:53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)]</w:delText>
                </w:r>
              </w:del>
            </w:ins>
            <w:ins w:id="16353" w:author="張嘉榮" w:date="2021-05-30T12:18:00Z">
              <w:del w:id="16354" w:author="張金龍" w:date="2021-05-30T15:53:00Z">
                <w:r w:rsidR="00DB408F"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的</w:delText>
                </w:r>
              </w:del>
            </w:ins>
            <w:ins w:id="16355" w:author="張嘉榮" w:date="2021-05-30T12:22:00Z">
              <w:del w:id="16356" w:author="張金龍" w:date="2021-05-30T15:53:00Z">
                <w:r w:rsidR="00DB408F"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全</w:delText>
                </w:r>
                <w:r w:rsidR="00DB408F" w:rsidDel="005E567F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</w:del>
            </w:ins>
          </w:p>
          <w:p w14:paraId="09332624" w14:textId="3998958B" w:rsidR="00DB408F" w:rsidDel="005E567F" w:rsidRDefault="00DB408F" w:rsidP="005E567F">
            <w:pPr>
              <w:rPr>
                <w:ins w:id="16357" w:author="張嘉榮" w:date="2021-05-30T12:22:00Z"/>
                <w:del w:id="16358" w:author="張金龍" w:date="2021-05-30T15:53:00Z"/>
                <w:rFonts w:ascii="標楷體" w:eastAsia="標楷體" w:hAnsi="標楷體"/>
                <w:color w:val="000000"/>
                <w:lang w:eastAsia="zh-HK"/>
              </w:rPr>
              <w:pPrChange w:id="16359" w:author="張金龍" w:date="2021-05-30T15:53:00Z">
                <w:pPr/>
              </w:pPrChange>
            </w:pPr>
            <w:ins w:id="16360" w:author="張嘉榮" w:date="2021-05-30T12:22:00Z">
              <w:del w:id="16361" w:author="張金龍" w:date="2021-05-30T15:53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部資料</w:delText>
                </w:r>
              </w:del>
            </w:ins>
          </w:p>
          <w:p w14:paraId="7FC27780" w14:textId="76A54898" w:rsidR="00DB408F" w:rsidDel="005E567F" w:rsidRDefault="00DB408F" w:rsidP="005E567F">
            <w:pPr>
              <w:rPr>
                <w:ins w:id="16362" w:author="張嘉榮" w:date="2021-05-30T12:23:00Z"/>
                <w:del w:id="16363" w:author="張金龍" w:date="2021-05-30T15:53:00Z"/>
                <w:rFonts w:ascii="標楷體" w:eastAsia="標楷體" w:hAnsi="標楷體"/>
                <w:color w:val="000000"/>
              </w:rPr>
              <w:pPrChange w:id="16364" w:author="張金龍" w:date="2021-05-30T15:53:00Z">
                <w:pPr/>
              </w:pPrChange>
            </w:pPr>
            <w:ins w:id="16365" w:author="張嘉榮" w:date="2021-05-30T12:22:00Z">
              <w:del w:id="16366" w:author="張金龍" w:date="2021-05-30T15:53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2.</w:delText>
                </w:r>
              </w:del>
            </w:ins>
            <w:ins w:id="16367" w:author="張嘉榮" w:date="2021-05-30T12:23:00Z">
              <w:del w:id="16368" w:author="張金龍" w:date="2021-05-30T15:53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[鄉鎮]</w:delText>
                </w:r>
              </w:del>
            </w:ins>
            <w:ins w:id="16369" w:author="張嘉榮" w:date="2021-05-30T12:30:00Z">
              <w:del w:id="16370" w:author="張金龍" w:date="2021-05-30T15:53:00Z">
                <w:r w:rsidR="005413BB" w:rsidDel="005E567F">
                  <w:rPr>
                    <w:rFonts w:ascii="標楷體" w:eastAsia="標楷體" w:hAnsi="標楷體" w:hint="eastAsia"/>
                    <w:color w:val="000000"/>
                  </w:rPr>
                  <w:delText>下拉選單</w:delText>
                </w:r>
              </w:del>
            </w:ins>
            <w:ins w:id="16371" w:author="張嘉榮" w:date="2021-05-30T12:23:00Z">
              <w:del w:id="16372" w:author="張金龍" w:date="2021-05-30T15:53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:</w:delText>
                </w:r>
              </w:del>
            </w:ins>
          </w:p>
          <w:p w14:paraId="6F7438B6" w14:textId="2A290437" w:rsidR="009F4CD2" w:rsidDel="005E567F" w:rsidRDefault="00DB408F" w:rsidP="005E567F">
            <w:pPr>
              <w:rPr>
                <w:ins w:id="16373" w:author="張嘉榮" w:date="2021-05-30T13:03:00Z"/>
                <w:del w:id="16374" w:author="張金龍" w:date="2021-05-30T15:53:00Z"/>
                <w:rFonts w:ascii="標楷體" w:eastAsia="標楷體" w:hAnsi="標楷體"/>
                <w:color w:val="000000"/>
              </w:rPr>
              <w:pPrChange w:id="16375" w:author="張金龍" w:date="2021-05-30T15:53:00Z">
                <w:pPr/>
              </w:pPrChange>
            </w:pPr>
            <w:ins w:id="16376" w:author="張嘉榮" w:date="2021-05-30T12:23:00Z">
              <w:del w:id="16377" w:author="張金龍" w:date="2021-05-30T15:53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依據</w:delText>
                </w:r>
              </w:del>
            </w:ins>
            <w:ins w:id="16378" w:author="張嘉榮" w:date="2021-05-30T13:03:00Z">
              <w:del w:id="16379" w:author="張金龍" w:date="2021-05-30T15:53:00Z">
                <w:r w:rsidR="009F4CD2" w:rsidDel="005E567F">
                  <w:rPr>
                    <w:rFonts w:ascii="標楷體" w:eastAsia="標楷體" w:hAnsi="標楷體" w:hint="eastAsia"/>
                    <w:color w:val="000000"/>
                  </w:rPr>
                  <w:delText>[縣市與鄉鎮</w:delText>
                </w:r>
              </w:del>
            </w:ins>
          </w:p>
          <w:p w14:paraId="1562CFDE" w14:textId="492ABE34" w:rsidR="009F4CD2" w:rsidDel="005E567F" w:rsidRDefault="009F4CD2" w:rsidP="005E567F">
            <w:pPr>
              <w:rPr>
                <w:ins w:id="16380" w:author="張嘉榮" w:date="2021-05-30T13:04:00Z"/>
                <w:del w:id="16381" w:author="張金龍" w:date="2021-05-30T15:53:00Z"/>
                <w:rFonts w:ascii="標楷體" w:eastAsia="標楷體" w:hAnsi="標楷體"/>
                <w:color w:val="000000"/>
              </w:rPr>
              <w:pPrChange w:id="16382" w:author="張金龍" w:date="2021-05-30T15:53:00Z">
                <w:pPr/>
              </w:pPrChange>
            </w:pPr>
            <w:ins w:id="16383" w:author="張嘉榮" w:date="2021-05-30T13:03:00Z">
              <w:del w:id="16384" w:author="張金龍" w:date="2021-05-30T15:53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 xml:space="preserve">  區對照(</w:delText>
                </w:r>
              </w:del>
            </w:ins>
            <w:ins w:id="16385" w:author="張嘉榮" w:date="2021-05-30T12:23:00Z">
              <w:del w:id="16386" w:author="張金龍" w:date="2021-05-30T15:53:00Z">
                <w:r w:rsidR="00DB408F" w:rsidDel="005E567F">
                  <w:rPr>
                    <w:rFonts w:ascii="標楷體" w:eastAsia="標楷體" w:hAnsi="標楷體" w:hint="eastAsia"/>
                    <w:color w:val="000000"/>
                  </w:rPr>
                  <w:delText>C</w:delText>
                </w:r>
                <w:r w:rsidR="00DB408F"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d</w:delText>
                </w:r>
              </w:del>
            </w:ins>
            <w:ins w:id="16387" w:author="張嘉榮" w:date="2021-05-30T12:24:00Z">
              <w:del w:id="16388" w:author="張金龍" w:date="2021-05-30T15:53:00Z">
                <w:r w:rsidR="00DB408F" w:rsidDel="005E567F">
                  <w:rPr>
                    <w:rFonts w:ascii="標楷體" w:eastAsia="標楷體" w:hAnsi="標楷體" w:hint="eastAsia"/>
                    <w:color w:val="000000"/>
                  </w:rPr>
                  <w:delText>Ar</w:delText>
                </w:r>
                <w:r w:rsidR="00DB408F" w:rsidDel="005E567F">
                  <w:rPr>
                    <w:rFonts w:ascii="標楷體" w:eastAsia="標楷體" w:hAnsi="標楷體"/>
                    <w:color w:val="000000"/>
                  </w:rPr>
                  <w:delText>ea</w:delText>
                </w:r>
              </w:del>
            </w:ins>
            <w:ins w:id="16389" w:author="張嘉榮" w:date="2021-05-30T13:03:00Z">
              <w:del w:id="16390" w:author="張金龍" w:date="2021-05-30T15:53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)]</w:delText>
                </w:r>
              </w:del>
            </w:ins>
          </w:p>
          <w:p w14:paraId="27363E75" w14:textId="4F07D59C" w:rsidR="009F4CD2" w:rsidDel="005E567F" w:rsidRDefault="009F4CD2" w:rsidP="005E567F">
            <w:pPr>
              <w:rPr>
                <w:ins w:id="16391" w:author="張嘉榮" w:date="2021-05-30T13:04:00Z"/>
                <w:del w:id="16392" w:author="張金龍" w:date="2021-05-30T15:53:00Z"/>
                <w:rFonts w:ascii="標楷體" w:eastAsia="標楷體" w:hAnsi="標楷體"/>
                <w:color w:val="000000"/>
              </w:rPr>
              <w:pPrChange w:id="16393" w:author="張金龍" w:date="2021-05-30T15:53:00Z">
                <w:pPr/>
              </w:pPrChange>
            </w:pPr>
            <w:ins w:id="16394" w:author="張嘉榮" w:date="2021-05-30T13:04:00Z">
              <w:del w:id="16395" w:author="張金龍" w:date="2021-05-30T15:53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</w:del>
            </w:ins>
            <w:ins w:id="16396" w:author="張嘉榮" w:date="2021-05-30T12:23:00Z">
              <w:del w:id="16397" w:author="張金龍" w:date="2021-05-30T15:53:00Z">
                <w:r w:rsidR="00DB408F"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的</w:delText>
                </w:r>
              </w:del>
            </w:ins>
            <w:ins w:id="16398" w:author="張嘉榮" w:date="2021-05-30T12:24:00Z">
              <w:del w:id="16399" w:author="張金龍" w:date="2021-05-30T15:53:00Z">
                <w:r w:rsidR="00DB408F" w:rsidDel="005E567F">
                  <w:rPr>
                    <w:rFonts w:ascii="標楷體" w:eastAsia="標楷體" w:hAnsi="標楷體"/>
                    <w:color w:val="000000"/>
                    <w:lang w:eastAsia="zh-HK"/>
                  </w:rPr>
                  <w:delText>City</w:delText>
                </w:r>
              </w:del>
            </w:ins>
            <w:ins w:id="16400" w:author="張嘉榮" w:date="2021-05-30T12:23:00Z">
              <w:del w:id="16401" w:author="張金龍" w:date="2021-05-30T15:53:00Z">
                <w:r w:rsidR="00DB408F"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Code</w:delText>
                </w:r>
                <w:r w:rsidR="00DB408F" w:rsidDel="005E567F">
                  <w:rPr>
                    <w:rFonts w:ascii="標楷體" w:eastAsia="標楷體" w:hAnsi="標楷體" w:hint="eastAsia"/>
                    <w:color w:val="000000"/>
                  </w:rPr>
                  <w:delText>=</w:delText>
                </w:r>
              </w:del>
            </w:ins>
            <w:ins w:id="16402" w:author="張嘉榮" w:date="2021-05-30T12:24:00Z">
              <w:del w:id="16403" w:author="張金龍" w:date="2021-05-30T15:53:00Z">
                <w:r w:rsidR="005413BB" w:rsidDel="005E567F">
                  <w:rPr>
                    <w:rFonts w:ascii="標楷體" w:eastAsia="標楷體" w:hAnsi="標楷體"/>
                    <w:color w:val="000000"/>
                  </w:rPr>
                  <w:delText>[</w:delText>
                </w:r>
                <w:r w:rsidR="005413BB" w:rsidDel="005E567F">
                  <w:rPr>
                    <w:rFonts w:ascii="標楷體" w:eastAsia="標楷體" w:hAnsi="標楷體" w:hint="eastAsia"/>
                    <w:color w:val="000000"/>
                  </w:rPr>
                  <w:delText>縣</w:delText>
                </w:r>
              </w:del>
            </w:ins>
          </w:p>
          <w:p w14:paraId="3A2E6F82" w14:textId="60FD161D" w:rsidR="00DB408F" w:rsidRDefault="009F4CD2" w:rsidP="005E567F">
            <w:pPr>
              <w:rPr>
                <w:ins w:id="16404" w:author="家榮 張" w:date="2021-05-20T21:21:00Z"/>
                <w:rFonts w:ascii="標楷體" w:eastAsia="標楷體" w:hAnsi="標楷體"/>
              </w:rPr>
              <w:pPrChange w:id="16405" w:author="張金龍" w:date="2021-05-30T15:53:00Z">
                <w:pPr/>
              </w:pPrChange>
            </w:pPr>
            <w:ins w:id="16406" w:author="張嘉榮" w:date="2021-05-30T13:04:00Z">
              <w:del w:id="16407" w:author="張金龍" w:date="2021-05-30T15:53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</w:del>
            </w:ins>
            <w:ins w:id="16408" w:author="張嘉榮" w:date="2021-05-30T12:24:00Z">
              <w:del w:id="16409" w:author="張金龍" w:date="2021-05-30T15:53:00Z">
                <w:r w:rsidR="005413BB" w:rsidDel="005E567F">
                  <w:rPr>
                    <w:rFonts w:ascii="標楷體" w:eastAsia="標楷體" w:hAnsi="標楷體" w:hint="eastAsia"/>
                    <w:color w:val="000000"/>
                  </w:rPr>
                  <w:delText>市</w:delText>
                </w:r>
                <w:r w:rsidR="005413BB" w:rsidDel="005E567F">
                  <w:rPr>
                    <w:rFonts w:ascii="標楷體" w:eastAsia="標楷體" w:hAnsi="標楷體"/>
                    <w:color w:val="000000"/>
                  </w:rPr>
                  <w:delText>]</w:delText>
                </w:r>
                <w:r w:rsidR="005413BB" w:rsidDel="005E567F">
                  <w:rPr>
                    <w:rFonts w:ascii="標楷體" w:eastAsia="標楷體" w:hAnsi="標楷體" w:hint="eastAsia"/>
                    <w:color w:val="000000"/>
                  </w:rPr>
                  <w:delText>代碼</w:delText>
                </w:r>
              </w:del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77777777" w:rsidR="00DB408F" w:rsidRDefault="00DB408F" w:rsidP="00DB408F">
            <w:pPr>
              <w:rPr>
                <w:ins w:id="16410" w:author="家榮 張" w:date="2021-05-20T21:21:00Z"/>
                <w:rFonts w:ascii="標楷體" w:eastAsia="標楷體" w:hAnsi="標楷體"/>
              </w:rPr>
            </w:pPr>
            <w:ins w:id="16411" w:author="家榮 張" w:date="2021-05-20T21:21:00Z">
              <w:del w:id="16412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77777777" w:rsidR="00DB408F" w:rsidRDefault="00DB408F" w:rsidP="00DB408F">
            <w:pPr>
              <w:rPr>
                <w:ins w:id="16413" w:author="家榮 張" w:date="2021-05-20T21:21:00Z"/>
                <w:rFonts w:ascii="標楷體" w:eastAsia="標楷體" w:hAnsi="標楷體"/>
              </w:rPr>
            </w:pPr>
            <w:ins w:id="16414" w:author="家榮 張" w:date="2021-05-20T21:21:00Z">
              <w:del w:id="16415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9CC0B" w14:textId="77777777" w:rsidR="00DB408F" w:rsidDel="005E567F" w:rsidRDefault="00DB408F" w:rsidP="00DB408F">
            <w:pPr>
              <w:rPr>
                <w:ins w:id="16416" w:author="張嘉榮" w:date="2021-05-30T12:14:00Z"/>
                <w:del w:id="16417" w:author="張金龍" w:date="2021-05-30T15:53:00Z"/>
                <w:rFonts w:ascii="標楷體" w:eastAsia="標楷體" w:hAnsi="標楷體"/>
              </w:rPr>
            </w:pPr>
            <w:ins w:id="16418" w:author="張嘉榮" w:date="2021-05-30T12:13:00Z">
              <w:del w:id="16419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1.[縣市</w:delText>
                </w:r>
              </w:del>
            </w:ins>
            <w:ins w:id="16420" w:author="張嘉榮" w:date="2021-05-30T12:14:00Z">
              <w:del w:id="16421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]與[鄉鎮]欄位必須輸</w:delText>
                </w:r>
              </w:del>
            </w:ins>
          </w:p>
          <w:p w14:paraId="1646AA92" w14:textId="0F06CB8C" w:rsidR="00DB408F" w:rsidDel="005E567F" w:rsidRDefault="00DB408F" w:rsidP="00DB408F">
            <w:pPr>
              <w:rPr>
                <w:ins w:id="16422" w:author="張嘉榮" w:date="2021-05-30T12:14:00Z"/>
                <w:del w:id="16423" w:author="張金龍" w:date="2021-05-30T15:53:00Z"/>
                <w:rFonts w:ascii="標楷體" w:eastAsia="標楷體" w:hAnsi="標楷體"/>
              </w:rPr>
            </w:pPr>
            <w:ins w:id="16424" w:author="張嘉榮" w:date="2021-05-30T12:14:00Z">
              <w:del w:id="16425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 xml:space="preserve">  入代碼，其餘欄位</w:delText>
                </w:r>
              </w:del>
            </w:ins>
            <w:ins w:id="16426" w:author="家榮 張" w:date="2021-05-20T21:21:00Z">
              <w:del w:id="16427" w:author="張嘉榮" w:date="2021-05-30T12:18:00Z">
                <w:r w:rsidRPr="006C6877" w:rsidDel="00DB408F">
                  <w:rPr>
                    <w:rFonts w:ascii="標楷體" w:eastAsia="標楷體" w:hAnsi="標楷體" w:hint="eastAsia"/>
                  </w:rPr>
                  <w:delText>必須</w:delText>
                </w:r>
              </w:del>
            </w:ins>
            <w:ins w:id="16428" w:author="張嘉榮" w:date="2021-05-30T12:18:00Z">
              <w:del w:id="16429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自行</w:delText>
                </w:r>
              </w:del>
            </w:ins>
            <w:ins w:id="16430" w:author="家榮 張" w:date="2021-05-20T21:21:00Z">
              <w:del w:id="16431" w:author="張金龍" w:date="2021-05-30T15:53:00Z">
                <w:r w:rsidRPr="006C6877" w:rsidDel="005E567F">
                  <w:rPr>
                    <w:rFonts w:ascii="標楷體" w:eastAsia="標楷體" w:hAnsi="標楷體" w:hint="eastAsia"/>
                  </w:rPr>
                  <w:delText>輸入</w:delText>
                </w:r>
              </w:del>
            </w:ins>
            <w:ins w:id="16432" w:author="張嘉榮" w:date="2021-05-30T12:14:00Z">
              <w:del w:id="16433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 xml:space="preserve">  </w:delText>
                </w:r>
              </w:del>
            </w:ins>
          </w:p>
          <w:p w14:paraId="2C8B2C06" w14:textId="47A171C3" w:rsidR="00DB408F" w:rsidDel="005E567F" w:rsidRDefault="00DB408F" w:rsidP="00DB408F">
            <w:pPr>
              <w:rPr>
                <w:ins w:id="16434" w:author="張嘉榮" w:date="2021-05-30T12:13:00Z"/>
                <w:del w:id="16435" w:author="張金龍" w:date="2021-05-30T15:53:00Z"/>
                <w:rFonts w:ascii="標楷體" w:eastAsia="標楷體" w:hAnsi="標楷體"/>
                <w:lang w:eastAsia="zh-HK"/>
              </w:rPr>
            </w:pPr>
            <w:ins w:id="16436" w:author="張嘉榮" w:date="2021-05-30T12:14:00Z">
              <w:del w:id="16437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 xml:space="preserve">  </w:delText>
                </w:r>
              </w:del>
            </w:ins>
          </w:p>
          <w:p w14:paraId="033B5B94" w14:textId="56EE30CC" w:rsidR="00DB408F" w:rsidDel="005E567F" w:rsidRDefault="00DB408F" w:rsidP="00DB408F">
            <w:pPr>
              <w:rPr>
                <w:ins w:id="16438" w:author="張嘉榮" w:date="2021-05-30T12:15:00Z"/>
                <w:del w:id="16439" w:author="張金龍" w:date="2021-05-30T15:53:00Z"/>
                <w:rFonts w:ascii="標楷體" w:eastAsia="標楷體" w:hAnsi="標楷體"/>
              </w:rPr>
            </w:pPr>
            <w:ins w:id="16440" w:author="張嘉榮" w:date="2021-05-30T12:13:00Z">
              <w:del w:id="16441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2.</w:delText>
                </w:r>
              </w:del>
            </w:ins>
            <w:ins w:id="16442" w:author="張嘉榮" w:date="2021-05-30T12:14:00Z">
              <w:del w:id="16443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[縣市]欄位</w:delText>
                </w:r>
              </w:del>
            </w:ins>
            <w:ins w:id="16444" w:author="張嘉榮" w:date="2021-05-30T12:15:00Z">
              <w:del w:id="16445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檢核條件:依選</w:delText>
                </w:r>
              </w:del>
            </w:ins>
          </w:p>
          <w:p w14:paraId="67491427" w14:textId="46E78B2E" w:rsidR="00DB408F" w:rsidDel="005E567F" w:rsidRDefault="00DB408F" w:rsidP="00DB408F">
            <w:pPr>
              <w:rPr>
                <w:ins w:id="16446" w:author="張嘉榮" w:date="2021-05-30T12:16:00Z"/>
                <w:del w:id="16447" w:author="張金龍" w:date="2021-05-30T15:53:00Z"/>
                <w:rFonts w:ascii="標楷體" w:eastAsia="標楷體" w:hAnsi="標楷體"/>
              </w:rPr>
            </w:pPr>
            <w:ins w:id="16448" w:author="張嘉榮" w:date="2021-05-30T12:15:00Z">
              <w:del w:id="16449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 xml:space="preserve">  單/V(H)</w:delText>
                </w:r>
              </w:del>
            </w:ins>
          </w:p>
          <w:p w14:paraId="3C1A3527" w14:textId="0B501CFB" w:rsidR="00DB408F" w:rsidDel="005E567F" w:rsidRDefault="00DB408F" w:rsidP="00DB408F">
            <w:pPr>
              <w:rPr>
                <w:ins w:id="16450" w:author="張嘉榮" w:date="2021-05-30T12:17:00Z"/>
                <w:del w:id="16451" w:author="張金龍" w:date="2021-05-30T15:53:00Z"/>
                <w:rFonts w:ascii="標楷體" w:eastAsia="標楷體" w:hAnsi="標楷體"/>
              </w:rPr>
            </w:pPr>
            <w:ins w:id="16452" w:author="張嘉榮" w:date="2021-05-30T12:16:00Z">
              <w:del w:id="16453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3.</w:delText>
                </w:r>
              </w:del>
            </w:ins>
            <w:ins w:id="16454" w:author="張嘉榮" w:date="2021-05-30T12:17:00Z">
              <w:del w:id="16455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[鄉鎮]欄位檢核條件:依選</w:delText>
                </w:r>
              </w:del>
            </w:ins>
          </w:p>
          <w:p w14:paraId="5EB2FC8C" w14:textId="2FC9ED3A" w:rsidR="00DB408F" w:rsidRPr="00DB408F" w:rsidDel="005E567F" w:rsidRDefault="00DB408F" w:rsidP="00DB408F">
            <w:pPr>
              <w:rPr>
                <w:ins w:id="16456" w:author="家榮 張" w:date="2021-05-20T21:21:00Z"/>
                <w:del w:id="16457" w:author="張金龍" w:date="2021-05-30T15:53:00Z"/>
                <w:rFonts w:ascii="標楷體" w:eastAsia="標楷體" w:hAnsi="標楷體"/>
              </w:rPr>
            </w:pPr>
            <w:ins w:id="16458" w:author="張嘉榮" w:date="2021-05-30T12:17:00Z">
              <w:del w:id="16459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 xml:space="preserve">  單/V(H)</w:delText>
                </w:r>
              </w:del>
            </w:ins>
          </w:p>
          <w:p w14:paraId="7224AC35" w14:textId="3CC5642A" w:rsidR="00DB408F" w:rsidRPr="006C6877" w:rsidDel="005E567F" w:rsidRDefault="00DB408F" w:rsidP="00DB408F">
            <w:pPr>
              <w:rPr>
                <w:ins w:id="16460" w:author="家榮 張" w:date="2021-05-20T21:21:00Z"/>
                <w:del w:id="16461" w:author="張金龍" w:date="2021-05-30T15:53:00Z"/>
                <w:rFonts w:ascii="標楷體" w:eastAsia="標楷體" w:hAnsi="標楷體"/>
              </w:rPr>
            </w:pPr>
            <w:del w:id="16462" w:author="張金龍" w:date="2021-05-30T15:53:00Z">
              <w:r w:rsidRPr="006C6877" w:rsidDel="005E567F">
                <w:rPr>
                  <w:rFonts w:ascii="標楷體" w:eastAsia="標楷體" w:hAnsi="標楷體" w:hint="eastAsia"/>
                </w:rPr>
                <w:delText>1</w:delText>
              </w:r>
            </w:del>
            <w:ins w:id="16463" w:author="張嘉榮" w:date="2021-05-30T12:17:00Z">
              <w:del w:id="16464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16465" w:author="家榮 張" w:date="2021-05-20T21:21:00Z">
              <w:del w:id="16466" w:author="張金龍" w:date="2021-05-30T15:53:00Z">
                <w:r w:rsidRPr="006C6877" w:rsidDel="005E567F">
                  <w:rPr>
                    <w:rFonts w:ascii="標楷體" w:eastAsia="標楷體" w:hAnsi="標楷體"/>
                  </w:rPr>
                  <w:delText>.CustMain.RegCityCode</w:delText>
                </w:r>
              </w:del>
            </w:ins>
          </w:p>
          <w:p w14:paraId="03EF58C8" w14:textId="5B073746" w:rsidR="00DB408F" w:rsidRPr="006C6877" w:rsidDel="005E567F" w:rsidRDefault="00DB408F" w:rsidP="00DB408F">
            <w:pPr>
              <w:rPr>
                <w:ins w:id="16467" w:author="家榮 張" w:date="2021-05-20T21:21:00Z"/>
                <w:del w:id="16468" w:author="張金龍" w:date="2021-05-30T15:53:00Z"/>
                <w:rFonts w:ascii="標楷體" w:eastAsia="標楷體" w:hAnsi="標楷體"/>
              </w:rPr>
            </w:pPr>
            <w:del w:id="16469" w:author="張金龍" w:date="2021-05-30T15:53:00Z">
              <w:r w:rsidRPr="006C6877" w:rsidDel="005E567F">
                <w:rPr>
                  <w:rFonts w:ascii="標楷體" w:eastAsia="標楷體" w:hAnsi="標楷體" w:hint="eastAsia"/>
                </w:rPr>
                <w:delText>2</w:delText>
              </w:r>
            </w:del>
            <w:ins w:id="16470" w:author="張嘉榮" w:date="2021-05-30T12:17:00Z">
              <w:del w:id="16471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  <w:ins w:id="16472" w:author="家榮 張" w:date="2021-05-20T21:21:00Z">
              <w:del w:id="16473" w:author="張金龍" w:date="2021-05-30T15:53:00Z">
                <w:r w:rsidRPr="006C6877" w:rsidDel="005E567F">
                  <w:rPr>
                    <w:rFonts w:ascii="標楷體" w:eastAsia="標楷體" w:hAnsi="標楷體" w:hint="eastAsia"/>
                  </w:rPr>
                  <w:delText>.CustMain.</w:delText>
                </w:r>
                <w:r w:rsidRPr="006C6877" w:rsidDel="005E567F">
                  <w:rPr>
                    <w:rFonts w:ascii="標楷體" w:eastAsia="標楷體" w:hAnsi="標楷體"/>
                  </w:rPr>
                  <w:delText>RegAreaCode</w:delText>
                </w:r>
              </w:del>
            </w:ins>
          </w:p>
          <w:p w14:paraId="102D96F3" w14:textId="13C51266" w:rsidR="00DB408F" w:rsidRPr="006C6877" w:rsidDel="005E567F" w:rsidRDefault="00DB408F" w:rsidP="00DB408F">
            <w:pPr>
              <w:rPr>
                <w:ins w:id="16474" w:author="家榮 張" w:date="2021-05-20T21:21:00Z"/>
                <w:del w:id="16475" w:author="張金龍" w:date="2021-05-30T15:53:00Z"/>
                <w:rFonts w:ascii="標楷體" w:eastAsia="標楷體" w:hAnsi="標楷體"/>
              </w:rPr>
            </w:pPr>
            <w:del w:id="16476" w:author="張金龍" w:date="2021-05-30T15:53:00Z">
              <w:r w:rsidRPr="006C6877" w:rsidDel="005E567F">
                <w:rPr>
                  <w:rFonts w:ascii="標楷體" w:eastAsia="標楷體" w:hAnsi="標楷體" w:hint="eastAsia"/>
                </w:rPr>
                <w:delText>3</w:delText>
              </w:r>
            </w:del>
            <w:ins w:id="16477" w:author="張嘉榮" w:date="2021-05-30T12:17:00Z">
              <w:del w:id="16478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  <w:ins w:id="16479" w:author="家榮 張" w:date="2021-05-20T21:21:00Z">
              <w:del w:id="16480" w:author="張金龍" w:date="2021-05-30T15:53:00Z">
                <w:r w:rsidRPr="006C6877" w:rsidDel="005E567F">
                  <w:rPr>
                    <w:rFonts w:ascii="標楷體" w:eastAsia="標楷體" w:hAnsi="標楷體"/>
                  </w:rPr>
                  <w:delText>.CustMain.RegRoad</w:delText>
                </w:r>
              </w:del>
            </w:ins>
          </w:p>
          <w:p w14:paraId="400494C9" w14:textId="6744B3C2" w:rsidR="00DB408F" w:rsidRPr="006C6877" w:rsidDel="005E567F" w:rsidRDefault="00DB408F" w:rsidP="00DB408F">
            <w:pPr>
              <w:rPr>
                <w:ins w:id="16481" w:author="家榮 張" w:date="2021-05-20T21:21:00Z"/>
                <w:del w:id="16482" w:author="張金龍" w:date="2021-05-30T15:53:00Z"/>
                <w:rFonts w:ascii="標楷體" w:eastAsia="標楷體" w:hAnsi="標楷體"/>
              </w:rPr>
            </w:pPr>
            <w:del w:id="16483" w:author="張金龍" w:date="2021-05-30T15:53:00Z">
              <w:r w:rsidRPr="006C6877" w:rsidDel="005E567F">
                <w:rPr>
                  <w:rFonts w:ascii="標楷體" w:eastAsia="標楷體" w:hAnsi="標楷體" w:hint="eastAsia"/>
                </w:rPr>
                <w:delText>4</w:delText>
              </w:r>
            </w:del>
            <w:ins w:id="16484" w:author="張嘉榮" w:date="2021-05-30T12:17:00Z">
              <w:del w:id="16485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16486" w:author="家榮 張" w:date="2021-05-20T21:21:00Z">
              <w:del w:id="16487" w:author="張金龍" w:date="2021-05-30T15:53:00Z">
                <w:r w:rsidRPr="006C6877" w:rsidDel="005E567F">
                  <w:rPr>
                    <w:rFonts w:ascii="標楷體" w:eastAsia="標楷體" w:hAnsi="標楷體"/>
                  </w:rPr>
                  <w:delText>.CustMain.RegSection</w:delText>
                </w:r>
              </w:del>
            </w:ins>
          </w:p>
          <w:p w14:paraId="0ACCB8D1" w14:textId="16DA7CEC" w:rsidR="00DB408F" w:rsidRPr="006C6877" w:rsidDel="005E567F" w:rsidRDefault="00DB408F" w:rsidP="00DB408F">
            <w:pPr>
              <w:rPr>
                <w:ins w:id="16488" w:author="家榮 張" w:date="2021-05-20T21:21:00Z"/>
                <w:del w:id="16489" w:author="張金龍" w:date="2021-05-30T15:53:00Z"/>
                <w:rFonts w:ascii="標楷體" w:eastAsia="標楷體" w:hAnsi="標楷體"/>
              </w:rPr>
            </w:pPr>
            <w:del w:id="16490" w:author="張金龍" w:date="2021-05-30T15:53:00Z">
              <w:r w:rsidRPr="006C6877" w:rsidDel="005E567F">
                <w:rPr>
                  <w:rFonts w:ascii="標楷體" w:eastAsia="標楷體" w:hAnsi="標楷體" w:hint="eastAsia"/>
                </w:rPr>
                <w:delText>5</w:delText>
              </w:r>
            </w:del>
            <w:ins w:id="16491" w:author="張嘉榮" w:date="2021-05-30T12:17:00Z">
              <w:del w:id="16492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  <w:ins w:id="16493" w:author="家榮 張" w:date="2021-05-20T21:21:00Z">
              <w:del w:id="16494" w:author="張金龍" w:date="2021-05-30T15:53:00Z">
                <w:r w:rsidRPr="006C6877" w:rsidDel="005E567F">
                  <w:rPr>
                    <w:rFonts w:ascii="標楷體" w:eastAsia="標楷體" w:hAnsi="標楷體"/>
                  </w:rPr>
                  <w:delText>.CustMain.RegAlley</w:delText>
                </w:r>
              </w:del>
            </w:ins>
          </w:p>
          <w:p w14:paraId="6ADADC93" w14:textId="0F828AAC" w:rsidR="00DB408F" w:rsidRPr="006C6877" w:rsidDel="005E567F" w:rsidRDefault="00DB408F" w:rsidP="00DB408F">
            <w:pPr>
              <w:rPr>
                <w:ins w:id="16495" w:author="家榮 張" w:date="2021-05-20T21:21:00Z"/>
                <w:del w:id="16496" w:author="張金龍" w:date="2021-05-30T15:53:00Z"/>
                <w:rFonts w:ascii="標楷體" w:eastAsia="標楷體" w:hAnsi="標楷體"/>
              </w:rPr>
            </w:pPr>
            <w:del w:id="16497" w:author="張金龍" w:date="2021-05-30T15:53:00Z">
              <w:r w:rsidRPr="006C6877" w:rsidDel="005E567F">
                <w:rPr>
                  <w:rFonts w:ascii="標楷體" w:eastAsia="標楷體" w:hAnsi="標楷體" w:hint="eastAsia"/>
                </w:rPr>
                <w:delText>6</w:delText>
              </w:r>
            </w:del>
            <w:ins w:id="16498" w:author="張嘉榮" w:date="2021-05-30T12:17:00Z">
              <w:del w:id="16499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9</w:delText>
                </w:r>
              </w:del>
            </w:ins>
            <w:ins w:id="16500" w:author="家榮 張" w:date="2021-05-20T21:21:00Z">
              <w:del w:id="16501" w:author="張金龍" w:date="2021-05-30T15:53:00Z">
                <w:r w:rsidRPr="006C6877" w:rsidDel="005E567F">
                  <w:rPr>
                    <w:rFonts w:ascii="標楷體" w:eastAsia="標楷體" w:hAnsi="標楷體"/>
                  </w:rPr>
                  <w:delText>.CustMain.RegLane</w:delText>
                </w:r>
              </w:del>
            </w:ins>
          </w:p>
          <w:p w14:paraId="694CEB83" w14:textId="16D131C4" w:rsidR="00DB408F" w:rsidRPr="006C6877" w:rsidDel="005E567F" w:rsidRDefault="00DB408F" w:rsidP="00DB408F">
            <w:pPr>
              <w:rPr>
                <w:ins w:id="16502" w:author="家榮 張" w:date="2021-05-20T21:21:00Z"/>
                <w:del w:id="16503" w:author="張金龍" w:date="2021-05-30T15:53:00Z"/>
                <w:rFonts w:ascii="標楷體" w:eastAsia="標楷體" w:hAnsi="標楷體"/>
              </w:rPr>
            </w:pPr>
            <w:del w:id="16504" w:author="張金龍" w:date="2021-05-30T15:53:00Z">
              <w:r w:rsidRPr="006C6877" w:rsidDel="005E567F">
                <w:rPr>
                  <w:rFonts w:ascii="標楷體" w:eastAsia="標楷體" w:hAnsi="標楷體" w:hint="eastAsia"/>
                </w:rPr>
                <w:delText>7</w:delText>
              </w:r>
            </w:del>
            <w:ins w:id="16505" w:author="張嘉榮" w:date="2021-05-30T12:17:00Z">
              <w:del w:id="16506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10</w:delText>
                </w:r>
              </w:del>
            </w:ins>
            <w:ins w:id="16507" w:author="家榮 張" w:date="2021-05-20T21:21:00Z">
              <w:del w:id="16508" w:author="張金龍" w:date="2021-05-30T15:53:00Z">
                <w:r w:rsidRPr="006C6877" w:rsidDel="005E567F">
                  <w:rPr>
                    <w:rFonts w:ascii="標楷體" w:eastAsia="標楷體" w:hAnsi="標楷體"/>
                  </w:rPr>
                  <w:delText>.CustMain.RegNum</w:delText>
                </w:r>
              </w:del>
            </w:ins>
          </w:p>
          <w:p w14:paraId="46F3E106" w14:textId="5239B297" w:rsidR="00DB408F" w:rsidRPr="006C6877" w:rsidDel="005E567F" w:rsidRDefault="00DB408F" w:rsidP="00DB408F">
            <w:pPr>
              <w:rPr>
                <w:ins w:id="16509" w:author="家榮 張" w:date="2021-05-20T21:21:00Z"/>
                <w:del w:id="16510" w:author="張金龍" w:date="2021-05-30T15:53:00Z"/>
                <w:rFonts w:ascii="標楷體" w:eastAsia="標楷體" w:hAnsi="標楷體"/>
              </w:rPr>
            </w:pPr>
            <w:del w:id="16511" w:author="張金龍" w:date="2021-05-30T15:53:00Z">
              <w:r w:rsidRPr="006C6877" w:rsidDel="005E567F">
                <w:rPr>
                  <w:rFonts w:ascii="標楷體" w:eastAsia="標楷體" w:hAnsi="標楷體" w:hint="eastAsia"/>
                </w:rPr>
                <w:delText>8</w:delText>
              </w:r>
            </w:del>
            <w:ins w:id="16512" w:author="張嘉榮" w:date="2021-05-30T12:17:00Z">
              <w:del w:id="16513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11</w:delText>
                </w:r>
              </w:del>
            </w:ins>
            <w:ins w:id="16514" w:author="家榮 張" w:date="2021-05-20T21:21:00Z">
              <w:del w:id="16515" w:author="張金龍" w:date="2021-05-30T15:53:00Z">
                <w:r w:rsidRPr="006C6877" w:rsidDel="005E567F">
                  <w:rPr>
                    <w:rFonts w:ascii="標楷體" w:eastAsia="標楷體" w:hAnsi="標楷體"/>
                  </w:rPr>
                  <w:delText>.CustMain.RegDash</w:delText>
                </w:r>
              </w:del>
            </w:ins>
          </w:p>
          <w:p w14:paraId="150C7441" w14:textId="20FB0B27" w:rsidR="00DB408F" w:rsidRPr="006C6877" w:rsidDel="005E567F" w:rsidRDefault="00DB408F" w:rsidP="00DB408F">
            <w:pPr>
              <w:rPr>
                <w:ins w:id="16516" w:author="家榮 張" w:date="2021-05-20T21:21:00Z"/>
                <w:del w:id="16517" w:author="張金龍" w:date="2021-05-30T15:53:00Z"/>
                <w:rFonts w:ascii="標楷體" w:eastAsia="標楷體" w:hAnsi="標楷體"/>
              </w:rPr>
            </w:pPr>
            <w:del w:id="16518" w:author="張金龍" w:date="2021-05-30T15:53:00Z">
              <w:r w:rsidRPr="006C6877" w:rsidDel="005E567F">
                <w:rPr>
                  <w:rFonts w:ascii="標楷體" w:eastAsia="標楷體" w:hAnsi="標楷體" w:hint="eastAsia"/>
                </w:rPr>
                <w:delText>9</w:delText>
              </w:r>
            </w:del>
            <w:ins w:id="16519" w:author="張嘉榮" w:date="2021-05-30T12:18:00Z">
              <w:del w:id="16520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12</w:delText>
                </w:r>
              </w:del>
            </w:ins>
            <w:ins w:id="16521" w:author="家榮 張" w:date="2021-05-20T21:21:00Z">
              <w:del w:id="16522" w:author="張金龍" w:date="2021-05-30T15:53:00Z">
                <w:r w:rsidRPr="006C6877" w:rsidDel="005E567F">
                  <w:rPr>
                    <w:rFonts w:ascii="標楷體" w:eastAsia="標楷體" w:hAnsi="標楷體"/>
                  </w:rPr>
                  <w:delText>.CustMain.RegFloor</w:delText>
                </w:r>
              </w:del>
            </w:ins>
          </w:p>
          <w:p w14:paraId="084DC9F5" w14:textId="158E097D" w:rsidR="00DB408F" w:rsidRDefault="00DB408F" w:rsidP="00DB408F">
            <w:pPr>
              <w:rPr>
                <w:ins w:id="16523" w:author="家榮 張" w:date="2021-05-20T21:21:00Z"/>
                <w:rFonts w:ascii="標楷體" w:eastAsia="標楷體" w:hAnsi="標楷體"/>
              </w:rPr>
            </w:pPr>
            <w:del w:id="16524" w:author="張金龍" w:date="2021-05-30T15:53:00Z">
              <w:r w:rsidRPr="006C6877" w:rsidDel="005E567F">
                <w:rPr>
                  <w:rFonts w:ascii="標楷體" w:eastAsia="標楷體" w:hAnsi="標楷體"/>
                </w:rPr>
                <w:delText>1</w:delText>
              </w:r>
              <w:r w:rsidRPr="006C6877" w:rsidDel="005E567F">
                <w:rPr>
                  <w:rFonts w:ascii="標楷體" w:eastAsia="標楷體" w:hAnsi="標楷體" w:hint="eastAsia"/>
                </w:rPr>
                <w:delText>0</w:delText>
              </w:r>
            </w:del>
            <w:ins w:id="16525" w:author="張嘉榮" w:date="2021-05-30T12:18:00Z">
              <w:del w:id="16526" w:author="張金龍" w:date="2021-05-30T15:53:00Z">
                <w:r w:rsidDel="005E567F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16527" w:author="家榮 張" w:date="2021-05-20T21:21:00Z">
              <w:del w:id="16528" w:author="張金龍" w:date="2021-05-30T15:53:00Z">
                <w:r w:rsidRPr="006C6877" w:rsidDel="005E567F">
                  <w:rPr>
                    <w:rFonts w:ascii="標楷體" w:eastAsia="標楷體" w:hAnsi="標楷體"/>
                  </w:rPr>
                  <w:delText>.CustMain.RegFloorDash</w:delText>
                </w:r>
              </w:del>
            </w:ins>
          </w:p>
        </w:tc>
      </w:tr>
      <w:tr w:rsidR="00A44AD5" w14:paraId="5211970D" w14:textId="77777777" w:rsidTr="00BC5A86">
        <w:trPr>
          <w:trHeight w:val="291"/>
          <w:jc w:val="center"/>
          <w:ins w:id="16529" w:author="張金龍" w:date="2021-05-30T15:05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A44AD5" w:rsidRDefault="00A44AD5" w:rsidP="00DB408F">
            <w:pPr>
              <w:rPr>
                <w:ins w:id="16530" w:author="張金龍" w:date="2021-05-30T15:05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A44AD5" w:rsidRDefault="00A44AD5" w:rsidP="00DB408F">
            <w:pPr>
              <w:rPr>
                <w:ins w:id="16531" w:author="張金龍" w:date="2021-05-30T15:05:00Z"/>
                <w:rFonts w:ascii="標楷體" w:eastAsia="標楷體" w:hAnsi="標楷體"/>
              </w:rPr>
            </w:pPr>
            <w:ins w:id="16532" w:author="張金龍" w:date="2021-05-30T15:06:00Z">
              <w:r w:rsidRPr="00A44AD5">
                <w:rPr>
                  <w:rFonts w:ascii="標楷體" w:eastAsia="標楷體" w:hAnsi="標楷體" w:hint="eastAsia"/>
                </w:rPr>
                <w:t>縣市代碼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A44AD5" w:rsidRDefault="00A44AD5" w:rsidP="00DB408F">
            <w:pPr>
              <w:rPr>
                <w:ins w:id="16533" w:author="張金龍" w:date="2021-05-30T15:05:00Z"/>
                <w:rFonts w:ascii="標楷體" w:eastAsia="標楷體" w:hAnsi="標楷體"/>
              </w:rPr>
            </w:pPr>
            <w:ins w:id="16534" w:author="張金龍" w:date="2021-05-30T15:0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A44AD5" w:rsidRDefault="00A44AD5" w:rsidP="00DB408F">
            <w:pPr>
              <w:rPr>
                <w:ins w:id="16535" w:author="張金龍" w:date="2021-05-30T15:05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A44AD5" w:rsidRDefault="00A44AD5" w:rsidP="00A44AD5">
            <w:pPr>
              <w:rPr>
                <w:ins w:id="16536" w:author="張金龍" w:date="2021-05-30T15:07:00Z"/>
                <w:rFonts w:ascii="標楷體" w:eastAsia="標楷體" w:hAnsi="標楷體"/>
                <w:color w:val="000000"/>
                <w:lang w:eastAsia="zh-HK"/>
              </w:rPr>
            </w:pPr>
            <w:ins w:id="16537" w:author="張金龍" w:date="2021-05-30T15:07:00Z">
              <w:r>
                <w:rPr>
                  <w:rFonts w:ascii="標楷體" w:eastAsia="標楷體" w:hAnsi="標楷體" w:hint="eastAsia"/>
                  <w:color w:val="000000"/>
                </w:rPr>
                <w:t>1.下拉選單:</w:t>
              </w:r>
            </w:ins>
          </w:p>
          <w:p w14:paraId="67C764F6" w14:textId="77777777" w:rsidR="00A44AD5" w:rsidRDefault="00A44AD5" w:rsidP="00A44AD5">
            <w:pPr>
              <w:rPr>
                <w:ins w:id="16538" w:author="張金龍" w:date="2021-05-30T15:07:00Z"/>
                <w:rFonts w:ascii="標楷體" w:eastAsia="標楷體" w:hAnsi="標楷體"/>
                <w:color w:val="000000"/>
              </w:rPr>
            </w:pPr>
            <w:ins w:id="16539" w:author="張金龍" w:date="2021-05-30T15:07:00Z"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依據</w:t>
              </w:r>
              <w:r>
                <w:rPr>
                  <w:rFonts w:ascii="標楷體" w:eastAsia="標楷體" w:hAnsi="標楷體" w:hint="eastAsia"/>
                  <w:color w:val="000000"/>
                </w:rPr>
                <w:t>[地區別代碼</w:t>
              </w:r>
            </w:ins>
          </w:p>
          <w:p w14:paraId="677929ED" w14:textId="77777777" w:rsidR="00A44AD5" w:rsidRDefault="00A44AD5" w:rsidP="00A44AD5">
            <w:pPr>
              <w:rPr>
                <w:ins w:id="16540" w:author="張金龍" w:date="2021-05-30T15:07:00Z"/>
                <w:rFonts w:ascii="標楷體" w:eastAsia="標楷體" w:hAnsi="標楷體"/>
                <w:color w:val="000000"/>
                <w:lang w:eastAsia="zh-HK"/>
              </w:rPr>
            </w:pPr>
            <w:ins w:id="16541" w:author="張金龍" w:date="2021-05-30T15:07:00Z">
              <w:r>
                <w:rPr>
                  <w:rFonts w:ascii="標楷體" w:eastAsia="標楷體" w:hAnsi="標楷體" w:hint="eastAsia"/>
                  <w:color w:val="000000"/>
                </w:rPr>
                <w:t xml:space="preserve">  檔(C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d</w:t>
              </w:r>
              <w:r>
                <w:rPr>
                  <w:rFonts w:ascii="標楷體" w:eastAsia="標楷體" w:hAnsi="標楷體" w:hint="eastAsia"/>
                  <w:color w:val="000000"/>
                </w:rPr>
                <w:t>Ci</w:t>
              </w:r>
              <w:r>
                <w:rPr>
                  <w:rFonts w:ascii="標楷體" w:eastAsia="標楷體" w:hAnsi="標楷體"/>
                  <w:color w:val="000000"/>
                </w:rPr>
                <w:t>ty</w:t>
              </w:r>
              <w:r>
                <w:rPr>
                  <w:rFonts w:ascii="標楷體" w:eastAsia="標楷體" w:hAnsi="標楷體" w:hint="eastAsia"/>
                  <w:color w:val="000000"/>
                </w:rPr>
                <w:t>)]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的全</w:t>
              </w:r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</w:ins>
          </w:p>
          <w:p w14:paraId="7D774560" w14:textId="3BA6DFB9" w:rsidR="00A44AD5" w:rsidRDefault="00A44AD5" w:rsidP="00DB408F">
            <w:pPr>
              <w:rPr>
                <w:ins w:id="16542" w:author="張金龍" w:date="2021-05-30T15:05:00Z"/>
                <w:rFonts w:ascii="標楷體" w:eastAsia="標楷體" w:hAnsi="標楷體"/>
                <w:color w:val="000000"/>
                <w:lang w:eastAsia="zh-HK"/>
              </w:rPr>
            </w:pPr>
            <w:ins w:id="16543" w:author="張金龍" w:date="2021-05-30T15:07:00Z"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部資料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4E783D1A" w:rsidR="00A44AD5" w:rsidRDefault="00A44AD5" w:rsidP="00DB408F">
            <w:pPr>
              <w:rPr>
                <w:ins w:id="16544" w:author="張金龍" w:date="2021-05-30T15:05:00Z"/>
                <w:rFonts w:ascii="標楷體" w:eastAsia="標楷體" w:hAnsi="標楷體"/>
              </w:rPr>
            </w:pPr>
            <w:ins w:id="16545" w:author="張金龍" w:date="2021-05-30T15:0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A44AD5" w:rsidRDefault="00A44AD5" w:rsidP="00DB408F">
            <w:pPr>
              <w:rPr>
                <w:ins w:id="16546" w:author="張金龍" w:date="2021-05-30T15:05:00Z"/>
                <w:rFonts w:ascii="標楷體" w:eastAsia="標楷體" w:hAnsi="標楷體"/>
              </w:rPr>
            </w:pPr>
            <w:ins w:id="16547" w:author="張金龍" w:date="2021-05-30T15:0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4157B7A6" w:rsidR="00A44AD5" w:rsidRDefault="00A44AD5">
            <w:pPr>
              <w:ind w:leftChars="4" w:left="291" w:hangingChars="117" w:hanging="281"/>
              <w:rPr>
                <w:ins w:id="16548" w:author="張金龍" w:date="2021-05-30T15:07:00Z"/>
                <w:rFonts w:ascii="標楷體" w:eastAsia="標楷體" w:hAnsi="標楷體"/>
              </w:rPr>
              <w:pPrChange w:id="16549" w:author="張金龍" w:date="2021-05-30T15:07:00Z">
                <w:pPr/>
              </w:pPrChange>
            </w:pPr>
            <w:ins w:id="16550" w:author="張金龍" w:date="2021-05-30T15:07:00Z">
              <w:r>
                <w:rPr>
                  <w:rFonts w:ascii="標楷體" w:eastAsia="標楷體" w:hAnsi="標楷體" w:hint="eastAsia"/>
                </w:rPr>
                <w:t>1.必須輸入代碼，,檢核條件:依選單/V(H)</w:t>
              </w:r>
            </w:ins>
          </w:p>
          <w:p w14:paraId="2ACE9407" w14:textId="7EF8C739" w:rsidR="00A44AD5" w:rsidRDefault="00A44AD5" w:rsidP="00DB408F">
            <w:pPr>
              <w:rPr>
                <w:ins w:id="16551" w:author="張金龍" w:date="2021-05-30T15:05:00Z"/>
                <w:rFonts w:ascii="標楷體" w:eastAsia="標楷體" w:hAnsi="標楷體"/>
              </w:rPr>
            </w:pPr>
            <w:ins w:id="16552" w:author="張金龍" w:date="2021-05-30T15:07:00Z">
              <w:r>
                <w:rPr>
                  <w:rFonts w:ascii="標楷體" w:eastAsia="標楷體" w:hAnsi="標楷體" w:hint="eastAsia"/>
                </w:rPr>
                <w:t>2.</w:t>
              </w:r>
              <w:r w:rsidRPr="006C6877">
                <w:rPr>
                  <w:rFonts w:ascii="標楷體" w:eastAsia="標楷體" w:hAnsi="標楷體"/>
                </w:rPr>
                <w:t>CustMain.RegCityCode</w:t>
              </w:r>
            </w:ins>
          </w:p>
        </w:tc>
      </w:tr>
      <w:tr w:rsidR="00A44AD5" w14:paraId="4B929FA7" w14:textId="77777777" w:rsidTr="00BC5A86">
        <w:trPr>
          <w:trHeight w:val="291"/>
          <w:jc w:val="center"/>
          <w:ins w:id="16553" w:author="張金龍" w:date="2021-05-30T15:08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A44AD5" w:rsidRDefault="00A44AD5" w:rsidP="00DB408F">
            <w:pPr>
              <w:rPr>
                <w:ins w:id="16554" w:author="張金龍" w:date="2021-05-30T15:08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A44AD5" w:rsidRPr="00A44AD5" w:rsidRDefault="00A44AD5" w:rsidP="00DB408F">
            <w:pPr>
              <w:rPr>
                <w:ins w:id="16555" w:author="張金龍" w:date="2021-05-30T15:08:00Z"/>
                <w:rFonts w:ascii="標楷體" w:eastAsia="標楷體" w:hAnsi="標楷體"/>
              </w:rPr>
            </w:pPr>
            <w:ins w:id="16556" w:author="張金龍" w:date="2021-05-30T15:08:00Z">
              <w:r w:rsidRPr="00A44AD5">
                <w:rPr>
                  <w:rFonts w:ascii="標楷體" w:eastAsia="標楷體" w:hAnsi="標楷體" w:hint="eastAsia"/>
                </w:rPr>
                <w:t>鄉鎮市區代碼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A44AD5" w:rsidRDefault="00A44AD5" w:rsidP="00DB408F">
            <w:pPr>
              <w:rPr>
                <w:ins w:id="16557" w:author="張金龍" w:date="2021-05-30T15:08:00Z"/>
                <w:rFonts w:ascii="標楷體" w:eastAsia="標楷體" w:hAnsi="標楷體"/>
              </w:rPr>
            </w:pPr>
            <w:ins w:id="16558" w:author="張金龍" w:date="2021-05-30T15:08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A44AD5" w:rsidRDefault="00A44AD5" w:rsidP="00DB408F">
            <w:pPr>
              <w:rPr>
                <w:ins w:id="16559" w:author="張金龍" w:date="2021-05-30T15:08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A44AD5" w:rsidRDefault="00A44AD5" w:rsidP="00A44AD5">
            <w:pPr>
              <w:rPr>
                <w:ins w:id="16560" w:author="張金龍" w:date="2021-05-30T15:08:00Z"/>
                <w:rFonts w:ascii="標楷體" w:eastAsia="標楷體" w:hAnsi="標楷體"/>
                <w:color w:val="000000"/>
              </w:rPr>
            </w:pPr>
            <w:ins w:id="16561" w:author="張金龍" w:date="2021-05-30T15:08:00Z">
              <w:r>
                <w:rPr>
                  <w:rFonts w:ascii="標楷體" w:eastAsia="標楷體" w:hAnsi="標楷體" w:hint="eastAsia"/>
                  <w:color w:val="000000"/>
                </w:rPr>
                <w:t>1.下拉選單:</w:t>
              </w:r>
            </w:ins>
          </w:p>
          <w:p w14:paraId="0DC152F6" w14:textId="77777777" w:rsidR="00A44AD5" w:rsidRDefault="00A44AD5" w:rsidP="00A44AD5">
            <w:pPr>
              <w:rPr>
                <w:ins w:id="16562" w:author="張金龍" w:date="2021-05-30T15:08:00Z"/>
                <w:rFonts w:ascii="標楷體" w:eastAsia="標楷體" w:hAnsi="標楷體"/>
                <w:color w:val="000000"/>
              </w:rPr>
            </w:pPr>
            <w:ins w:id="16563" w:author="張金龍" w:date="2021-05-30T15:08:00Z"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依據</w:t>
              </w:r>
              <w:r>
                <w:rPr>
                  <w:rFonts w:ascii="標楷體" w:eastAsia="標楷體" w:hAnsi="標楷體" w:hint="eastAsia"/>
                  <w:color w:val="000000"/>
                </w:rPr>
                <w:t>[縣市與鄉鎮</w:t>
              </w:r>
            </w:ins>
          </w:p>
          <w:p w14:paraId="4C985646" w14:textId="77777777" w:rsidR="00A44AD5" w:rsidRDefault="00A44AD5" w:rsidP="00A44AD5">
            <w:pPr>
              <w:rPr>
                <w:ins w:id="16564" w:author="張金龍" w:date="2021-05-30T15:08:00Z"/>
                <w:rFonts w:ascii="標楷體" w:eastAsia="標楷體" w:hAnsi="標楷體"/>
                <w:color w:val="000000"/>
              </w:rPr>
            </w:pPr>
            <w:ins w:id="16565" w:author="張金龍" w:date="2021-05-30T15:08:00Z">
              <w:r>
                <w:rPr>
                  <w:rFonts w:ascii="標楷體" w:eastAsia="標楷體" w:hAnsi="標楷體" w:hint="eastAsia"/>
                  <w:color w:val="000000"/>
                </w:rPr>
                <w:t xml:space="preserve">  區對照(C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d</w:t>
              </w:r>
              <w:r>
                <w:rPr>
                  <w:rFonts w:ascii="標楷體" w:eastAsia="標楷體" w:hAnsi="標楷體" w:hint="eastAsia"/>
                  <w:color w:val="000000"/>
                </w:rPr>
                <w:t>Ar</w:t>
              </w:r>
              <w:r>
                <w:rPr>
                  <w:rFonts w:ascii="標楷體" w:eastAsia="標楷體" w:hAnsi="標楷體"/>
                  <w:color w:val="000000"/>
                </w:rPr>
                <w:t>ea</w:t>
              </w:r>
              <w:r>
                <w:rPr>
                  <w:rFonts w:ascii="標楷體" w:eastAsia="標楷體" w:hAnsi="標楷體" w:hint="eastAsia"/>
                  <w:color w:val="000000"/>
                </w:rPr>
                <w:t>)]</w:t>
              </w:r>
            </w:ins>
          </w:p>
          <w:p w14:paraId="0B328A08" w14:textId="77777777" w:rsidR="00A44AD5" w:rsidRDefault="00A44AD5" w:rsidP="00A44AD5">
            <w:pPr>
              <w:rPr>
                <w:ins w:id="16566" w:author="張金龍" w:date="2021-05-30T15:08:00Z"/>
                <w:rFonts w:ascii="標楷體" w:eastAsia="標楷體" w:hAnsi="標楷體"/>
                <w:color w:val="000000"/>
              </w:rPr>
            </w:pPr>
            <w:ins w:id="16567" w:author="張金龍" w:date="2021-05-30T15:08:00Z"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的</w:t>
              </w:r>
              <w:r>
                <w:rPr>
                  <w:rFonts w:ascii="標楷體" w:eastAsia="標楷體" w:hAnsi="標楷體"/>
                  <w:color w:val="000000"/>
                  <w:lang w:eastAsia="zh-HK"/>
                </w:rPr>
                <w:t>City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Code</w:t>
              </w:r>
              <w:r>
                <w:rPr>
                  <w:rFonts w:ascii="標楷體" w:eastAsia="標楷體" w:hAnsi="標楷體" w:hint="eastAsia"/>
                  <w:color w:val="000000"/>
                </w:rPr>
                <w:t>=</w:t>
              </w:r>
              <w:r>
                <w:rPr>
                  <w:rFonts w:ascii="標楷體" w:eastAsia="標楷體" w:hAnsi="標楷體"/>
                  <w:color w:val="000000"/>
                </w:rPr>
                <w:t>[</w:t>
              </w:r>
              <w:r>
                <w:rPr>
                  <w:rFonts w:ascii="標楷體" w:eastAsia="標楷體" w:hAnsi="標楷體" w:hint="eastAsia"/>
                  <w:color w:val="000000"/>
                </w:rPr>
                <w:t>縣</w:t>
              </w:r>
            </w:ins>
          </w:p>
          <w:p w14:paraId="214F8A08" w14:textId="2CE61D23" w:rsidR="00A44AD5" w:rsidRDefault="00A44AD5" w:rsidP="00A44AD5">
            <w:pPr>
              <w:rPr>
                <w:ins w:id="16568" w:author="張金龍" w:date="2021-05-30T15:08:00Z"/>
                <w:rFonts w:ascii="標楷體" w:eastAsia="標楷體" w:hAnsi="標楷體"/>
                <w:color w:val="000000"/>
              </w:rPr>
            </w:pPr>
            <w:ins w:id="16569" w:author="張金龍" w:date="2021-05-30T15:08:00Z">
              <w:r>
                <w:rPr>
                  <w:rFonts w:ascii="標楷體" w:eastAsia="標楷體" w:hAnsi="標楷體" w:hint="eastAsia"/>
                  <w:color w:val="000000"/>
                </w:rPr>
                <w:t xml:space="preserve">  市</w:t>
              </w:r>
              <w:r>
                <w:rPr>
                  <w:rFonts w:ascii="標楷體" w:eastAsia="標楷體" w:hAnsi="標楷體"/>
                  <w:color w:val="000000"/>
                </w:rPr>
                <w:t>]</w:t>
              </w:r>
              <w:r>
                <w:rPr>
                  <w:rFonts w:ascii="標楷體" w:eastAsia="標楷體" w:hAnsi="標楷體" w:hint="eastAsia"/>
                  <w:color w:val="000000"/>
                </w:rPr>
                <w:t>代碼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C1276FE" w:rsidR="00A44AD5" w:rsidRDefault="00A44AD5" w:rsidP="00DB408F">
            <w:pPr>
              <w:rPr>
                <w:ins w:id="16570" w:author="張金龍" w:date="2021-05-30T15:08:00Z"/>
                <w:rFonts w:ascii="標楷體" w:eastAsia="標楷體" w:hAnsi="標楷體"/>
              </w:rPr>
            </w:pPr>
            <w:ins w:id="16571" w:author="張金龍" w:date="2021-05-30T15:0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A44AD5" w:rsidRDefault="00A44AD5" w:rsidP="00DB408F">
            <w:pPr>
              <w:rPr>
                <w:ins w:id="16572" w:author="張金龍" w:date="2021-05-30T15:08:00Z"/>
                <w:rFonts w:ascii="標楷體" w:eastAsia="標楷體" w:hAnsi="標楷體"/>
              </w:rPr>
            </w:pPr>
            <w:ins w:id="16573" w:author="張金龍" w:date="2021-05-30T15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23C79" w14:textId="77777777" w:rsidR="00A44AD5" w:rsidRDefault="00A44AD5" w:rsidP="00A44AD5">
            <w:pPr>
              <w:ind w:leftChars="4" w:left="291" w:hangingChars="117" w:hanging="281"/>
              <w:rPr>
                <w:ins w:id="16574" w:author="張金龍" w:date="2021-05-30T15:09:00Z"/>
                <w:rFonts w:ascii="標楷體" w:eastAsia="標楷體" w:hAnsi="標楷體"/>
              </w:rPr>
            </w:pPr>
            <w:ins w:id="16575" w:author="張金龍" w:date="2021-05-30T15:09:00Z">
              <w:r>
                <w:rPr>
                  <w:rFonts w:ascii="標楷體" w:eastAsia="標楷體" w:hAnsi="標楷體" w:hint="eastAsia"/>
                </w:rPr>
                <w:t>1.必須輸入代碼，,檢核條件:依選單/V(H)</w:t>
              </w:r>
            </w:ins>
          </w:p>
          <w:p w14:paraId="36112A5A" w14:textId="010A1BAD" w:rsidR="00A44AD5" w:rsidRDefault="00A44AD5" w:rsidP="00A44AD5">
            <w:pPr>
              <w:ind w:leftChars="4" w:left="291" w:hangingChars="117" w:hanging="281"/>
              <w:rPr>
                <w:ins w:id="16576" w:author="張金龍" w:date="2021-05-30T15:08:00Z"/>
                <w:rFonts w:ascii="標楷體" w:eastAsia="標楷體" w:hAnsi="標楷體"/>
              </w:rPr>
            </w:pPr>
            <w:ins w:id="16577" w:author="張金龍" w:date="2021-05-30T15:09:00Z">
              <w:r>
                <w:rPr>
                  <w:rFonts w:ascii="標楷體" w:eastAsia="標楷體" w:hAnsi="標楷體" w:hint="eastAsia"/>
                </w:rPr>
                <w:t>2.</w:t>
              </w:r>
              <w:r w:rsidR="003E1AAD">
                <w:rPr>
                  <w:rFonts w:ascii="標楷體" w:eastAsia="標楷體" w:hAnsi="標楷體"/>
                </w:rPr>
                <w:t>CustMain.</w:t>
              </w:r>
              <w:r w:rsidRPr="006C6877">
                <w:rPr>
                  <w:rFonts w:ascii="標楷體" w:eastAsia="標楷體" w:hAnsi="標楷體"/>
                </w:rPr>
                <w:t>RegAreaCode</w:t>
              </w:r>
            </w:ins>
          </w:p>
        </w:tc>
      </w:tr>
      <w:tr w:rsidR="00A44AD5" w14:paraId="5CD1274C" w14:textId="77777777" w:rsidTr="00BC5A86">
        <w:trPr>
          <w:trHeight w:val="291"/>
          <w:jc w:val="center"/>
          <w:ins w:id="16578" w:author="張金龍" w:date="2021-05-30T15:09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A44AD5" w:rsidRDefault="00A44AD5" w:rsidP="00DB408F">
            <w:pPr>
              <w:rPr>
                <w:ins w:id="16579" w:author="張金龍" w:date="2021-05-30T15:09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A44AD5" w:rsidRPr="00A44AD5" w:rsidRDefault="00A44AD5" w:rsidP="00DB408F">
            <w:pPr>
              <w:rPr>
                <w:ins w:id="16580" w:author="張金龍" w:date="2021-05-30T15:09:00Z"/>
                <w:rFonts w:ascii="標楷體" w:eastAsia="標楷體" w:hAnsi="標楷體"/>
              </w:rPr>
            </w:pPr>
            <w:ins w:id="16581" w:author="張金龍" w:date="2021-05-30T15:10:00Z">
              <w:r w:rsidRPr="00A44AD5">
                <w:rPr>
                  <w:rFonts w:ascii="標楷體" w:eastAsia="標楷體" w:hAnsi="標楷體" w:hint="eastAsia"/>
                </w:rPr>
                <w:t>路名，包含路／街／村／里／鄰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A44AD5" w:rsidRDefault="00A44AD5" w:rsidP="00DB408F">
            <w:pPr>
              <w:rPr>
                <w:ins w:id="16582" w:author="張金龍" w:date="2021-05-30T15:09:00Z"/>
                <w:rFonts w:ascii="標楷體" w:eastAsia="標楷體" w:hAnsi="標楷體"/>
              </w:rPr>
            </w:pPr>
            <w:ins w:id="16583" w:author="張金龍" w:date="2021-05-30T15:10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A44AD5" w:rsidRDefault="00A44AD5" w:rsidP="00DB408F">
            <w:pPr>
              <w:rPr>
                <w:ins w:id="16584" w:author="張金龍" w:date="2021-05-30T15:09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A44AD5" w:rsidRDefault="00A44AD5" w:rsidP="00A44AD5">
            <w:pPr>
              <w:rPr>
                <w:ins w:id="16585" w:author="張金龍" w:date="2021-05-30T15:09:00Z"/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0AFDA105" w:rsidR="00A44AD5" w:rsidRDefault="00B9579C" w:rsidP="00DB408F">
            <w:pPr>
              <w:rPr>
                <w:ins w:id="16586" w:author="張金龍" w:date="2021-05-30T15:09:00Z"/>
                <w:rFonts w:ascii="標楷體" w:eastAsia="標楷體" w:hAnsi="標楷體"/>
              </w:rPr>
            </w:pPr>
            <w:ins w:id="16587" w:author="張金龍" w:date="2021-05-30T15:1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A44AD5" w:rsidRDefault="00B9579C" w:rsidP="00DB408F">
            <w:pPr>
              <w:rPr>
                <w:ins w:id="16588" w:author="張金龍" w:date="2021-05-30T15:09:00Z"/>
                <w:rFonts w:ascii="標楷體" w:eastAsia="標楷體" w:hAnsi="標楷體"/>
              </w:rPr>
            </w:pPr>
            <w:ins w:id="16589" w:author="張金龍" w:date="2021-05-30T15:1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80597" w14:textId="3C517401" w:rsidR="00A44AD5" w:rsidRPr="00B9579C" w:rsidRDefault="00A44AD5">
            <w:pPr>
              <w:ind w:leftChars="4" w:left="291" w:hangingChars="117" w:hanging="281"/>
              <w:rPr>
                <w:ins w:id="16590" w:author="張金龍" w:date="2021-05-30T15:11:00Z"/>
                <w:rFonts w:ascii="標楷體" w:eastAsia="標楷體" w:hAnsi="標楷體"/>
              </w:rPr>
            </w:pPr>
            <w:ins w:id="16591" w:author="張金龍" w:date="2021-05-30T15:11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必須</w:t>
              </w:r>
            </w:ins>
            <w:ins w:id="16592" w:author="張金龍" w:date="2021-05-30T15:17:00Z">
              <w:r w:rsidR="00B9579C">
                <w:rPr>
                  <w:rFonts w:ascii="標楷體" w:eastAsia="標楷體" w:hAnsi="標楷體" w:hint="eastAsia"/>
                  <w:lang w:eastAsia="zh-HK"/>
                </w:rPr>
                <w:t>輸入文字</w:t>
              </w:r>
              <w:r w:rsidR="00B9579C">
                <w:rPr>
                  <w:rFonts w:ascii="標楷體" w:eastAsia="標楷體" w:hAnsi="標楷體" w:hint="eastAsia"/>
                </w:rPr>
                <w:t>, 檢核條件:</w:t>
              </w:r>
            </w:ins>
            <w:ins w:id="16593" w:author="張金龍" w:date="2021-05-30T15:18:00Z">
              <w:r w:rsidR="00B9579C">
                <w:rPr>
                  <w:rFonts w:ascii="標楷體" w:eastAsia="標楷體" w:hAnsi="標楷體" w:hint="eastAsia"/>
                  <w:lang w:eastAsia="zh-HK"/>
                </w:rPr>
                <w:t>不可空白</w:t>
              </w:r>
            </w:ins>
            <w:ins w:id="16594" w:author="張金龍" w:date="2021-05-30T15:17:00Z">
              <w:r w:rsidR="00B9579C">
                <w:rPr>
                  <w:rFonts w:ascii="標楷體" w:eastAsia="標楷體" w:hAnsi="標楷體" w:hint="eastAsia"/>
                </w:rPr>
                <w:t>/V(</w:t>
              </w:r>
            </w:ins>
            <w:ins w:id="16595" w:author="張金龍" w:date="2021-05-30T15:18:00Z">
              <w:r w:rsidR="00B9579C">
                <w:rPr>
                  <w:rFonts w:ascii="標楷體" w:eastAsia="標楷體" w:hAnsi="標楷體"/>
                </w:rPr>
                <w:t>7</w:t>
              </w:r>
            </w:ins>
            <w:ins w:id="16596" w:author="張金龍" w:date="2021-05-30T15:17:00Z">
              <w:r w:rsidR="00B9579C">
                <w:rPr>
                  <w:rFonts w:ascii="標楷體" w:eastAsia="標楷體" w:hAnsi="標楷體" w:hint="eastAsia"/>
                </w:rPr>
                <w:t>)</w:t>
              </w:r>
            </w:ins>
          </w:p>
          <w:p w14:paraId="6C6A43C7" w14:textId="77777777" w:rsidR="00A44AD5" w:rsidRDefault="00A44AD5" w:rsidP="00A44AD5">
            <w:pPr>
              <w:ind w:leftChars="4" w:left="291" w:hangingChars="117" w:hanging="281"/>
              <w:rPr>
                <w:ins w:id="16597" w:author="張金龍" w:date="2021-05-30T15:18:00Z"/>
                <w:rFonts w:ascii="標楷體" w:eastAsia="標楷體" w:hAnsi="標楷體"/>
              </w:rPr>
            </w:pPr>
            <w:ins w:id="16598" w:author="張金龍" w:date="2021-05-30T15:10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16599" w:author="張金龍" w:date="2021-05-30T15:18:00Z">
              <w:r w:rsidR="00B9579C" w:rsidRPr="00B9579C">
                <w:rPr>
                  <w:rFonts w:ascii="標楷體" w:eastAsia="標楷體" w:hAnsi="標楷體" w:hint="eastAsia"/>
                  <w:lang w:eastAsia="zh-HK"/>
                  <w:rPrChange w:id="16600" w:author="張金龍" w:date="2021-05-30T15:18:00Z">
                    <w:rPr>
                      <w:rFonts w:hint="eastAsia"/>
                      <w:lang w:eastAsia="zh-HK"/>
                    </w:rPr>
                  </w:rPrChange>
                </w:rPr>
                <w:t>顯示提示</w:t>
              </w:r>
              <w:r w:rsidR="00B9579C" w:rsidRPr="00B9579C">
                <w:rPr>
                  <w:rFonts w:ascii="標楷體" w:eastAsia="標楷體" w:hAnsi="標楷體"/>
                  <w:lang w:eastAsia="zh-HK"/>
                  <w:rPrChange w:id="16601" w:author="張金龍" w:date="2021-05-30T15:18:00Z">
                    <w:rPr/>
                  </w:rPrChange>
                </w:rPr>
                <w:t>"</w:t>
              </w:r>
            </w:ins>
            <w:ins w:id="16602" w:author="張金龍" w:date="2021-05-30T15:10:00Z">
              <w:r w:rsidRPr="00A44AD5">
                <w:rPr>
                  <w:rFonts w:ascii="標楷體" w:eastAsia="標楷體" w:hAnsi="標楷體" w:hint="eastAsia"/>
                  <w:lang w:eastAsia="zh-HK"/>
                </w:rPr>
                <w:t>請自行輸入完整路名，包含</w:t>
              </w:r>
              <w:r w:rsidRPr="00A44AD5">
                <w:rPr>
                  <w:rFonts w:ascii="標楷體" w:eastAsia="標楷體" w:hAnsi="標楷體" w:hint="eastAsia"/>
                </w:rPr>
                <w:t>路／街／村／里</w:t>
              </w:r>
              <w:r w:rsidRPr="00A44AD5">
                <w:rPr>
                  <w:rFonts w:ascii="標楷體" w:eastAsia="標楷體" w:hAnsi="標楷體" w:hint="eastAsia"/>
                </w:rPr>
                <w:lastRenderedPageBreak/>
                <w:t>／鄰</w:t>
              </w:r>
            </w:ins>
            <w:ins w:id="16603" w:author="張金龍" w:date="2021-05-30T15:18:00Z">
              <w:r w:rsidR="00B9579C">
                <w:rPr>
                  <w:rFonts w:ascii="標楷體" w:eastAsia="標楷體" w:hAnsi="標楷體" w:hint="eastAsia"/>
                </w:rPr>
                <w:t>"</w:t>
              </w:r>
            </w:ins>
          </w:p>
          <w:p w14:paraId="674F0073" w14:textId="11E26D60" w:rsidR="00B9579C" w:rsidRDefault="00B9579C" w:rsidP="00A44AD5">
            <w:pPr>
              <w:ind w:leftChars="4" w:left="291" w:hangingChars="117" w:hanging="281"/>
              <w:rPr>
                <w:ins w:id="16604" w:author="張金龍" w:date="2021-05-30T15:09:00Z"/>
                <w:rFonts w:ascii="標楷體" w:eastAsia="標楷體" w:hAnsi="標楷體"/>
              </w:rPr>
            </w:pPr>
            <w:ins w:id="16605" w:author="張金龍" w:date="2021-05-30T15:18:00Z">
              <w:r>
                <w:rPr>
                  <w:rFonts w:ascii="標楷體" w:eastAsia="標楷體" w:hAnsi="標楷體" w:hint="eastAsia"/>
                </w:rPr>
                <w:t>3.</w:t>
              </w:r>
              <w:r w:rsidRPr="006C6877">
                <w:rPr>
                  <w:rFonts w:ascii="標楷體" w:eastAsia="標楷體" w:hAnsi="標楷體"/>
                </w:rPr>
                <w:t>CustMain.RegRoad</w:t>
              </w:r>
            </w:ins>
          </w:p>
        </w:tc>
      </w:tr>
      <w:tr w:rsidR="00B9579C" w14:paraId="2E518156" w14:textId="77777777" w:rsidTr="00BC5A86">
        <w:trPr>
          <w:trHeight w:val="291"/>
          <w:jc w:val="center"/>
          <w:ins w:id="16606" w:author="張金龍" w:date="2021-05-30T15:18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B9579C" w:rsidRDefault="00B9579C" w:rsidP="00DB408F">
            <w:pPr>
              <w:rPr>
                <w:ins w:id="16607" w:author="張金龍" w:date="2021-05-30T15:18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B9579C" w:rsidRPr="00A44AD5" w:rsidRDefault="00B9579C" w:rsidP="00DB408F">
            <w:pPr>
              <w:rPr>
                <w:ins w:id="16608" w:author="張金龍" w:date="2021-05-30T15:18:00Z"/>
                <w:rFonts w:ascii="標楷體" w:eastAsia="標楷體" w:hAnsi="標楷體"/>
              </w:rPr>
            </w:pPr>
            <w:ins w:id="16609" w:author="張金龍" w:date="2021-05-30T15:19:00Z">
              <w:r>
                <w:rPr>
                  <w:rFonts w:ascii="標楷體" w:eastAsia="標楷體" w:hAnsi="標楷體" w:hint="eastAsia"/>
                  <w:lang w:eastAsia="zh-HK"/>
                </w:rPr>
                <w:t>段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B9579C" w:rsidRDefault="00B9579C" w:rsidP="00DB408F">
            <w:pPr>
              <w:rPr>
                <w:ins w:id="16610" w:author="張金龍" w:date="2021-05-30T15:18:00Z"/>
                <w:rFonts w:ascii="標楷體" w:eastAsia="標楷體" w:hAnsi="標楷體"/>
              </w:rPr>
            </w:pPr>
            <w:ins w:id="16611" w:author="張金龍" w:date="2021-05-30T15:1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B9579C" w:rsidRDefault="00B9579C" w:rsidP="00DB408F">
            <w:pPr>
              <w:rPr>
                <w:ins w:id="16612" w:author="張金龍" w:date="2021-05-30T15:18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B9579C" w:rsidRDefault="00B9579C" w:rsidP="00A44AD5">
            <w:pPr>
              <w:rPr>
                <w:ins w:id="16613" w:author="張金龍" w:date="2021-05-30T15:18:00Z"/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B9579C" w:rsidRDefault="00B9579C" w:rsidP="00DB408F">
            <w:pPr>
              <w:rPr>
                <w:ins w:id="16614" w:author="張金龍" w:date="2021-05-30T15:18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B9579C" w:rsidRDefault="00B9579C" w:rsidP="00DB408F">
            <w:pPr>
              <w:rPr>
                <w:ins w:id="16615" w:author="張金龍" w:date="2021-05-30T15:18:00Z"/>
                <w:rFonts w:ascii="標楷體" w:eastAsia="標楷體" w:hAnsi="標楷體"/>
              </w:rPr>
            </w:pPr>
            <w:ins w:id="16616" w:author="張金龍" w:date="2021-05-30T15:19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57051" w14:textId="5B16B3DF" w:rsidR="00B9579C" w:rsidRDefault="00B9579C" w:rsidP="00B9579C">
            <w:pPr>
              <w:rPr>
                <w:ins w:id="16617" w:author="張金龍" w:date="2021-05-30T15:19:00Z"/>
                <w:rFonts w:ascii="標楷體" w:eastAsia="標楷體" w:hAnsi="標楷體"/>
              </w:rPr>
            </w:pPr>
            <w:ins w:id="16618" w:author="張金龍" w:date="2021-05-30T15:19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581B51EC" w14:textId="520DAD12" w:rsidR="00B9579C" w:rsidRPr="006C6877" w:rsidRDefault="00B9579C" w:rsidP="00B9579C">
            <w:pPr>
              <w:rPr>
                <w:ins w:id="16619" w:author="張金龍" w:date="2021-05-30T15:19:00Z"/>
                <w:rFonts w:ascii="標楷體" w:eastAsia="標楷體" w:hAnsi="標楷體"/>
              </w:rPr>
            </w:pPr>
            <w:ins w:id="16620" w:author="張金龍" w:date="2021-05-30T15:19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.CustMain.RegSection</w:t>
              </w:r>
            </w:ins>
          </w:p>
          <w:p w14:paraId="6AA3F095" w14:textId="0ADE0E87" w:rsidR="00B9579C" w:rsidRDefault="00B9579C" w:rsidP="00B9579C">
            <w:pPr>
              <w:ind w:leftChars="4" w:left="291" w:hangingChars="117" w:hanging="281"/>
              <w:rPr>
                <w:ins w:id="16621" w:author="張金龍" w:date="2021-05-30T15:18:00Z"/>
                <w:rFonts w:ascii="標楷體" w:eastAsia="標楷體" w:hAnsi="標楷體"/>
              </w:rPr>
            </w:pPr>
          </w:p>
        </w:tc>
      </w:tr>
      <w:tr w:rsidR="00B9579C" w14:paraId="158F2C66" w14:textId="77777777" w:rsidTr="00BC5A86">
        <w:trPr>
          <w:trHeight w:val="291"/>
          <w:jc w:val="center"/>
          <w:ins w:id="16622" w:author="張金龍" w:date="2021-05-30T15:19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B9579C" w:rsidRDefault="00B9579C" w:rsidP="00DB408F">
            <w:pPr>
              <w:rPr>
                <w:ins w:id="16623" w:author="張金龍" w:date="2021-05-30T15:19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B9579C" w:rsidRDefault="00B9579C" w:rsidP="00DB408F">
            <w:pPr>
              <w:rPr>
                <w:ins w:id="16624" w:author="張金龍" w:date="2021-05-30T15:19:00Z"/>
                <w:rFonts w:ascii="標楷體" w:eastAsia="標楷體" w:hAnsi="標楷體"/>
              </w:rPr>
            </w:pPr>
            <w:ins w:id="16625" w:author="張金龍" w:date="2021-05-30T15:20:00Z">
              <w:r>
                <w:rPr>
                  <w:rFonts w:ascii="標楷體" w:eastAsia="標楷體" w:hAnsi="標楷體" w:hint="eastAsia"/>
                  <w:lang w:eastAsia="zh-HK"/>
                </w:rPr>
                <w:t>巷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B9579C" w:rsidRDefault="00B9579C" w:rsidP="00DB408F">
            <w:pPr>
              <w:rPr>
                <w:ins w:id="16626" w:author="張金龍" w:date="2021-05-30T15:19:00Z"/>
                <w:rFonts w:ascii="標楷體" w:eastAsia="標楷體" w:hAnsi="標楷體"/>
              </w:rPr>
            </w:pPr>
            <w:ins w:id="16627" w:author="張金龍" w:date="2021-05-30T15:20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B9579C" w:rsidRDefault="00B9579C" w:rsidP="00DB408F">
            <w:pPr>
              <w:rPr>
                <w:ins w:id="16628" w:author="張金龍" w:date="2021-05-30T15:19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B9579C" w:rsidRDefault="00B9579C" w:rsidP="00A44AD5">
            <w:pPr>
              <w:rPr>
                <w:ins w:id="16629" w:author="張金龍" w:date="2021-05-30T15:19:00Z"/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B9579C" w:rsidRDefault="00B9579C" w:rsidP="00DB408F">
            <w:pPr>
              <w:rPr>
                <w:ins w:id="16630" w:author="張金龍" w:date="2021-05-30T15:19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B9579C" w:rsidRDefault="00B9579C" w:rsidP="00DB408F">
            <w:pPr>
              <w:rPr>
                <w:ins w:id="16631" w:author="張金龍" w:date="2021-05-30T15:19:00Z"/>
                <w:rFonts w:ascii="標楷體" w:eastAsia="標楷體" w:hAnsi="標楷體"/>
              </w:rPr>
            </w:pPr>
            <w:ins w:id="16632" w:author="張金龍" w:date="2021-05-30T15:2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9FF6" w14:textId="77777777" w:rsidR="005E567F" w:rsidRDefault="005E567F" w:rsidP="005E567F">
            <w:pPr>
              <w:rPr>
                <w:ins w:id="16633" w:author="張金龍" w:date="2021-05-30T15:52:00Z"/>
                <w:rFonts w:ascii="標楷體" w:eastAsia="標楷體" w:hAnsi="標楷體"/>
              </w:rPr>
            </w:pPr>
            <w:ins w:id="16634" w:author="張金龍" w:date="2021-05-30T15:52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640100F9" w14:textId="26E51C8A" w:rsidR="00B9579C" w:rsidRDefault="005E567F" w:rsidP="00B9579C">
            <w:pPr>
              <w:rPr>
                <w:ins w:id="16635" w:author="張金龍" w:date="2021-05-30T15:19:00Z"/>
                <w:rFonts w:ascii="標楷體" w:eastAsia="標楷體" w:hAnsi="標楷體" w:hint="eastAsia"/>
              </w:rPr>
            </w:pPr>
            <w:ins w:id="16636" w:author="張金龍" w:date="2021-05-30T15:52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6637" w:author="張金龍" w:date="2021-05-30T15:20:00Z">
              <w:r w:rsidR="00B9579C" w:rsidRPr="006C6877">
                <w:rPr>
                  <w:rFonts w:ascii="標楷體" w:eastAsia="標楷體" w:hAnsi="標楷體"/>
                </w:rPr>
                <w:t>.CustMain.RegAlley</w:t>
              </w:r>
            </w:ins>
          </w:p>
        </w:tc>
      </w:tr>
      <w:tr w:rsidR="005E567F" w14:paraId="629C8E75" w14:textId="77777777" w:rsidTr="00BC5A86">
        <w:trPr>
          <w:trHeight w:val="291"/>
          <w:jc w:val="center"/>
          <w:ins w:id="16638" w:author="張金龍" w:date="2021-05-30T15:50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5E567F" w:rsidRDefault="005E567F" w:rsidP="00DB408F">
            <w:pPr>
              <w:rPr>
                <w:ins w:id="16639" w:author="張金龍" w:date="2021-05-30T15:50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5E567F" w:rsidRDefault="005E567F" w:rsidP="00DB408F">
            <w:pPr>
              <w:rPr>
                <w:ins w:id="16640" w:author="張金龍" w:date="2021-05-30T15:50:00Z"/>
                <w:rFonts w:ascii="標楷體" w:eastAsia="標楷體" w:hAnsi="標楷體" w:hint="eastAsia"/>
                <w:lang w:eastAsia="zh-HK"/>
              </w:rPr>
            </w:pPr>
            <w:ins w:id="16641" w:author="張金龍" w:date="2021-05-30T15:50:00Z">
              <w:r>
                <w:rPr>
                  <w:rFonts w:ascii="標楷體" w:eastAsia="標楷體" w:hAnsi="標楷體" w:hint="eastAsia"/>
                  <w:lang w:eastAsia="zh-HK"/>
                </w:rPr>
                <w:t>弄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5E567F" w:rsidRDefault="005E567F" w:rsidP="00DB408F">
            <w:pPr>
              <w:rPr>
                <w:ins w:id="16642" w:author="張金龍" w:date="2021-05-30T15:50:00Z"/>
                <w:rFonts w:ascii="標楷體" w:eastAsia="標楷體" w:hAnsi="標楷體" w:hint="eastAsia"/>
              </w:rPr>
            </w:pPr>
            <w:ins w:id="16643" w:author="張金龍" w:date="2021-05-30T15:53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5E567F" w:rsidRDefault="005E567F" w:rsidP="00DB408F">
            <w:pPr>
              <w:rPr>
                <w:ins w:id="16644" w:author="張金龍" w:date="2021-05-30T15:50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5E567F" w:rsidRDefault="005E567F" w:rsidP="00A44AD5">
            <w:pPr>
              <w:rPr>
                <w:ins w:id="16645" w:author="張金龍" w:date="2021-05-30T15:50:00Z"/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5E567F" w:rsidRDefault="005E567F" w:rsidP="00DB408F">
            <w:pPr>
              <w:rPr>
                <w:ins w:id="16646" w:author="張金龍" w:date="2021-05-30T15:50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5E567F" w:rsidRDefault="005E567F" w:rsidP="00DB408F">
            <w:pPr>
              <w:rPr>
                <w:ins w:id="16647" w:author="張金龍" w:date="2021-05-30T15:50:00Z"/>
                <w:rFonts w:ascii="標楷體" w:eastAsia="標楷體" w:hAnsi="標楷體" w:hint="eastAsia"/>
              </w:rPr>
            </w:pPr>
            <w:ins w:id="16648" w:author="張金龍" w:date="2021-05-30T15:52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B01E" w14:textId="77777777" w:rsidR="005E567F" w:rsidRDefault="005E567F" w:rsidP="005E567F">
            <w:pPr>
              <w:rPr>
                <w:ins w:id="16649" w:author="張金龍" w:date="2021-05-30T15:52:00Z"/>
                <w:rFonts w:ascii="標楷體" w:eastAsia="標楷體" w:hAnsi="標楷體"/>
              </w:rPr>
            </w:pPr>
            <w:ins w:id="16650" w:author="張金龍" w:date="2021-05-30T15:52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7620C7C4" w14:textId="3FB92EAD" w:rsidR="005E567F" w:rsidRDefault="005E567F" w:rsidP="005E567F">
            <w:pPr>
              <w:rPr>
                <w:ins w:id="16651" w:author="張金龍" w:date="2021-05-30T15:50:00Z"/>
                <w:rFonts w:ascii="標楷體" w:eastAsia="標楷體" w:hAnsi="標楷體" w:hint="eastAsia"/>
              </w:rPr>
            </w:pPr>
            <w:ins w:id="16652" w:author="張金龍" w:date="2021-05-30T15:52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6653" w:author="張金龍" w:date="2021-05-30T15:50:00Z">
              <w:r w:rsidRPr="006C6877">
                <w:rPr>
                  <w:rFonts w:ascii="標楷體" w:eastAsia="標楷體" w:hAnsi="標楷體"/>
                </w:rPr>
                <w:t>.CustMain.RegLane</w:t>
              </w:r>
            </w:ins>
          </w:p>
        </w:tc>
      </w:tr>
      <w:tr w:rsidR="005E567F" w14:paraId="4E956285" w14:textId="77777777" w:rsidTr="00BC5A86">
        <w:trPr>
          <w:trHeight w:val="291"/>
          <w:jc w:val="center"/>
          <w:ins w:id="16654" w:author="張金龍" w:date="2021-05-30T15:50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5E567F" w:rsidRDefault="005E567F" w:rsidP="00DB408F">
            <w:pPr>
              <w:rPr>
                <w:ins w:id="16655" w:author="張金龍" w:date="2021-05-30T15:50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5E567F" w:rsidRDefault="005E567F" w:rsidP="00DB408F">
            <w:pPr>
              <w:rPr>
                <w:ins w:id="16656" w:author="張金龍" w:date="2021-05-30T15:50:00Z"/>
                <w:rFonts w:ascii="標楷體" w:eastAsia="標楷體" w:hAnsi="標楷體" w:hint="eastAsia"/>
                <w:lang w:eastAsia="zh-HK"/>
              </w:rPr>
            </w:pPr>
            <w:ins w:id="16657" w:author="張金龍" w:date="2021-05-30T15:50:00Z">
              <w:r w:rsidRPr="005E567F">
                <w:rPr>
                  <w:rFonts w:ascii="標楷體" w:eastAsia="標楷體" w:hAnsi="標楷體" w:hint="eastAsia"/>
                  <w:lang w:eastAsia="zh-HK"/>
                </w:rPr>
                <w:t>號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5E567F" w:rsidRDefault="005E567F" w:rsidP="00DB408F">
            <w:pPr>
              <w:rPr>
                <w:ins w:id="16658" w:author="張金龍" w:date="2021-05-30T15:50:00Z"/>
                <w:rFonts w:ascii="標楷體" w:eastAsia="標楷體" w:hAnsi="標楷體" w:hint="eastAsia"/>
              </w:rPr>
            </w:pPr>
            <w:ins w:id="16659" w:author="張金龍" w:date="2021-05-30T15:53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5E567F" w:rsidRDefault="005E567F" w:rsidP="00DB408F">
            <w:pPr>
              <w:rPr>
                <w:ins w:id="16660" w:author="張金龍" w:date="2021-05-30T15:50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5E567F" w:rsidRDefault="005E567F" w:rsidP="00A44AD5">
            <w:pPr>
              <w:rPr>
                <w:ins w:id="16661" w:author="張金龍" w:date="2021-05-30T15:50:00Z"/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5E567F" w:rsidRDefault="005E567F" w:rsidP="00DB408F">
            <w:pPr>
              <w:rPr>
                <w:ins w:id="16662" w:author="張金龍" w:date="2021-05-30T15:50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5E567F" w:rsidRDefault="005E567F" w:rsidP="00DB408F">
            <w:pPr>
              <w:rPr>
                <w:ins w:id="16663" w:author="張金龍" w:date="2021-05-30T15:50:00Z"/>
                <w:rFonts w:ascii="標楷體" w:eastAsia="標楷體" w:hAnsi="標楷體" w:hint="eastAsia"/>
              </w:rPr>
            </w:pPr>
            <w:ins w:id="16664" w:author="張金龍" w:date="2021-05-30T15:52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12D9C" w14:textId="77777777" w:rsidR="005E567F" w:rsidRDefault="005E567F" w:rsidP="005E567F">
            <w:pPr>
              <w:rPr>
                <w:ins w:id="16665" w:author="張金龍" w:date="2021-05-30T15:52:00Z"/>
                <w:rFonts w:ascii="標楷體" w:eastAsia="標楷體" w:hAnsi="標楷體"/>
              </w:rPr>
            </w:pPr>
            <w:ins w:id="16666" w:author="張金龍" w:date="2021-05-30T15:52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76E1C6D2" w14:textId="280883CF" w:rsidR="005E567F" w:rsidRDefault="005E567F" w:rsidP="005E567F">
            <w:pPr>
              <w:rPr>
                <w:ins w:id="16667" w:author="張金龍" w:date="2021-05-30T15:50:00Z"/>
                <w:rFonts w:ascii="標楷體" w:eastAsia="標楷體" w:hAnsi="標楷體" w:hint="eastAsia"/>
              </w:rPr>
            </w:pPr>
            <w:ins w:id="16668" w:author="張金龍" w:date="2021-05-30T15:52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6669" w:author="張金龍" w:date="2021-05-30T15:50:00Z">
              <w:r w:rsidRPr="006C6877">
                <w:rPr>
                  <w:rFonts w:ascii="標楷體" w:eastAsia="標楷體" w:hAnsi="標楷體"/>
                </w:rPr>
                <w:t>.CustMain.RegNum</w:t>
              </w:r>
            </w:ins>
          </w:p>
        </w:tc>
      </w:tr>
      <w:tr w:rsidR="005E567F" w14:paraId="670826A3" w14:textId="77777777" w:rsidTr="00BC5A86">
        <w:trPr>
          <w:trHeight w:val="291"/>
          <w:jc w:val="center"/>
          <w:ins w:id="16670" w:author="張金龍" w:date="2021-05-30T15:50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5E567F" w:rsidRDefault="005E567F" w:rsidP="00DB408F">
            <w:pPr>
              <w:rPr>
                <w:ins w:id="16671" w:author="張金龍" w:date="2021-05-30T15:50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5E567F" w:rsidRPr="005E567F" w:rsidRDefault="005E567F" w:rsidP="00DB408F">
            <w:pPr>
              <w:rPr>
                <w:ins w:id="16672" w:author="張金龍" w:date="2021-05-30T15:50:00Z"/>
                <w:rFonts w:ascii="標楷體" w:eastAsia="標楷體" w:hAnsi="標楷體" w:hint="eastAsia"/>
                <w:lang w:eastAsia="zh-HK"/>
              </w:rPr>
            </w:pPr>
            <w:ins w:id="16673" w:author="張金龍" w:date="2021-05-30T15:50:00Z">
              <w:r w:rsidRPr="005E567F">
                <w:rPr>
                  <w:rFonts w:ascii="標楷體" w:eastAsia="標楷體" w:hAnsi="標楷體" w:hint="eastAsia"/>
                  <w:lang w:eastAsia="zh-HK"/>
                </w:rPr>
                <w:t>號之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5E567F" w:rsidRDefault="005E567F" w:rsidP="00DB408F">
            <w:pPr>
              <w:rPr>
                <w:ins w:id="16674" w:author="張金龍" w:date="2021-05-30T15:50:00Z"/>
                <w:rFonts w:ascii="標楷體" w:eastAsia="標楷體" w:hAnsi="標楷體" w:hint="eastAsia"/>
              </w:rPr>
            </w:pPr>
            <w:ins w:id="16675" w:author="張金龍" w:date="2021-05-30T15:53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5E567F" w:rsidRDefault="005E567F" w:rsidP="00DB408F">
            <w:pPr>
              <w:rPr>
                <w:ins w:id="16676" w:author="張金龍" w:date="2021-05-30T15:50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5E567F" w:rsidRDefault="005E567F" w:rsidP="00A44AD5">
            <w:pPr>
              <w:rPr>
                <w:ins w:id="16677" w:author="張金龍" w:date="2021-05-30T15:50:00Z"/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5E567F" w:rsidRDefault="005E567F" w:rsidP="00DB408F">
            <w:pPr>
              <w:rPr>
                <w:ins w:id="16678" w:author="張金龍" w:date="2021-05-30T15:50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5E567F" w:rsidRDefault="005E567F" w:rsidP="00DB408F">
            <w:pPr>
              <w:rPr>
                <w:ins w:id="16679" w:author="張金龍" w:date="2021-05-30T15:50:00Z"/>
                <w:rFonts w:ascii="標楷體" w:eastAsia="標楷體" w:hAnsi="標楷體" w:hint="eastAsia"/>
              </w:rPr>
            </w:pPr>
            <w:ins w:id="16680" w:author="張金龍" w:date="2021-05-30T15:52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F7F39" w14:textId="77777777" w:rsidR="005E567F" w:rsidRDefault="005E567F" w:rsidP="005E567F">
            <w:pPr>
              <w:rPr>
                <w:ins w:id="16681" w:author="張金龍" w:date="2021-05-30T15:52:00Z"/>
                <w:rFonts w:ascii="標楷體" w:eastAsia="標楷體" w:hAnsi="標楷體"/>
              </w:rPr>
            </w:pPr>
            <w:ins w:id="16682" w:author="張金龍" w:date="2021-05-30T15:52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48D679B6" w14:textId="4E26F30F" w:rsidR="005E567F" w:rsidRDefault="005E567F" w:rsidP="005E567F">
            <w:pPr>
              <w:rPr>
                <w:ins w:id="16683" w:author="張金龍" w:date="2021-05-30T15:50:00Z"/>
                <w:rFonts w:ascii="標楷體" w:eastAsia="標楷體" w:hAnsi="標楷體" w:hint="eastAsia"/>
              </w:rPr>
            </w:pPr>
            <w:ins w:id="16684" w:author="張金龍" w:date="2021-05-30T15:52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6685" w:author="張金龍" w:date="2021-05-30T15:51:00Z">
              <w:r w:rsidRPr="006C6877">
                <w:rPr>
                  <w:rFonts w:ascii="標楷體" w:eastAsia="標楷體" w:hAnsi="標楷體"/>
                </w:rPr>
                <w:t>.CustMain.RegDash</w:t>
              </w:r>
            </w:ins>
          </w:p>
        </w:tc>
      </w:tr>
      <w:tr w:rsidR="005E567F" w14:paraId="3AEC9CB6" w14:textId="77777777" w:rsidTr="00BC5A86">
        <w:trPr>
          <w:trHeight w:val="291"/>
          <w:jc w:val="center"/>
          <w:ins w:id="16686" w:author="張金龍" w:date="2021-05-30T15:5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5E567F" w:rsidRDefault="005E567F" w:rsidP="00DB408F">
            <w:pPr>
              <w:rPr>
                <w:ins w:id="16687" w:author="張金龍" w:date="2021-05-30T15:51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5E567F" w:rsidRPr="005E567F" w:rsidRDefault="005E567F" w:rsidP="00DB408F">
            <w:pPr>
              <w:rPr>
                <w:ins w:id="16688" w:author="張金龍" w:date="2021-05-30T15:51:00Z"/>
                <w:rFonts w:ascii="標楷體" w:eastAsia="標楷體" w:hAnsi="標楷體" w:hint="eastAsia"/>
                <w:lang w:eastAsia="zh-HK"/>
              </w:rPr>
            </w:pPr>
            <w:ins w:id="16689" w:author="張金龍" w:date="2021-05-30T15:51:00Z">
              <w:r w:rsidRPr="005E567F">
                <w:rPr>
                  <w:rFonts w:ascii="標楷體" w:eastAsia="標楷體" w:hAnsi="標楷體" w:hint="eastAsia"/>
                  <w:lang w:eastAsia="zh-HK"/>
                </w:rPr>
                <w:t>樓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5E567F" w:rsidRDefault="005E567F" w:rsidP="00DB408F">
            <w:pPr>
              <w:rPr>
                <w:ins w:id="16690" w:author="張金龍" w:date="2021-05-30T15:51:00Z"/>
                <w:rFonts w:ascii="標楷體" w:eastAsia="標楷體" w:hAnsi="標楷體" w:hint="eastAsia"/>
              </w:rPr>
            </w:pPr>
            <w:ins w:id="16691" w:author="張金龍" w:date="2021-05-30T15:53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5E567F" w:rsidRDefault="005E567F" w:rsidP="00DB408F">
            <w:pPr>
              <w:rPr>
                <w:ins w:id="16692" w:author="張金龍" w:date="2021-05-30T15:5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5E567F" w:rsidRDefault="005E567F" w:rsidP="00A44AD5">
            <w:pPr>
              <w:rPr>
                <w:ins w:id="16693" w:author="張金龍" w:date="2021-05-30T15:51:00Z"/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5E567F" w:rsidRDefault="005E567F" w:rsidP="00DB408F">
            <w:pPr>
              <w:rPr>
                <w:ins w:id="16694" w:author="張金龍" w:date="2021-05-30T15:5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5E567F" w:rsidRDefault="005E567F" w:rsidP="00DB408F">
            <w:pPr>
              <w:rPr>
                <w:ins w:id="16695" w:author="張金龍" w:date="2021-05-30T15:51:00Z"/>
                <w:rFonts w:ascii="標楷體" w:eastAsia="標楷體" w:hAnsi="標楷體" w:hint="eastAsia"/>
              </w:rPr>
            </w:pPr>
            <w:ins w:id="16696" w:author="張金龍" w:date="2021-05-30T15:52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E4ACD" w14:textId="77777777" w:rsidR="005E567F" w:rsidRDefault="005E567F" w:rsidP="005E567F">
            <w:pPr>
              <w:rPr>
                <w:ins w:id="16697" w:author="張金龍" w:date="2021-05-30T15:52:00Z"/>
                <w:rFonts w:ascii="標楷體" w:eastAsia="標楷體" w:hAnsi="標楷體"/>
              </w:rPr>
            </w:pPr>
            <w:ins w:id="16698" w:author="張金龍" w:date="2021-05-30T15:52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139E4C95" w14:textId="6D086767" w:rsidR="005E567F" w:rsidRDefault="005E567F" w:rsidP="005E567F">
            <w:pPr>
              <w:rPr>
                <w:ins w:id="16699" w:author="張金龍" w:date="2021-05-30T15:51:00Z"/>
                <w:rFonts w:ascii="標楷體" w:eastAsia="標楷體" w:hAnsi="標楷體" w:hint="eastAsia"/>
              </w:rPr>
              <w:pPrChange w:id="16700" w:author="張金龍" w:date="2021-05-30T15:52:00Z">
                <w:pPr/>
              </w:pPrChange>
            </w:pPr>
            <w:ins w:id="16701" w:author="張金龍" w:date="2021-05-30T15:51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.CustMain.RegFloor</w:t>
              </w:r>
            </w:ins>
          </w:p>
        </w:tc>
      </w:tr>
      <w:tr w:rsidR="005E567F" w14:paraId="378B7893" w14:textId="77777777" w:rsidTr="00BC5A86">
        <w:trPr>
          <w:trHeight w:val="291"/>
          <w:jc w:val="center"/>
          <w:ins w:id="16702" w:author="張金龍" w:date="2021-05-30T15:5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5E567F" w:rsidRDefault="005E567F" w:rsidP="00DB408F">
            <w:pPr>
              <w:rPr>
                <w:ins w:id="16703" w:author="張金龍" w:date="2021-05-30T15:51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5E567F" w:rsidRPr="005E567F" w:rsidRDefault="005E567F" w:rsidP="00DB408F">
            <w:pPr>
              <w:rPr>
                <w:ins w:id="16704" w:author="張金龍" w:date="2021-05-30T15:51:00Z"/>
                <w:rFonts w:ascii="標楷體" w:eastAsia="標楷體" w:hAnsi="標楷體" w:hint="eastAsia"/>
                <w:lang w:eastAsia="zh-HK"/>
              </w:rPr>
            </w:pPr>
            <w:ins w:id="16705" w:author="張金龍" w:date="2021-05-30T15:51:00Z">
              <w:r w:rsidRPr="005E567F">
                <w:rPr>
                  <w:rFonts w:ascii="標楷體" w:eastAsia="標楷體" w:hAnsi="標楷體" w:hint="eastAsia"/>
                  <w:lang w:eastAsia="zh-HK"/>
                </w:rPr>
                <w:t>樓之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5E567F" w:rsidRDefault="005E567F" w:rsidP="00DB408F">
            <w:pPr>
              <w:rPr>
                <w:ins w:id="16706" w:author="張金龍" w:date="2021-05-30T15:51:00Z"/>
                <w:rFonts w:ascii="標楷體" w:eastAsia="標楷體" w:hAnsi="標楷體" w:hint="eastAsia"/>
              </w:rPr>
            </w:pPr>
            <w:ins w:id="16707" w:author="張金龍" w:date="2021-05-30T15:53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5E567F" w:rsidRDefault="005E567F" w:rsidP="00DB408F">
            <w:pPr>
              <w:rPr>
                <w:ins w:id="16708" w:author="張金龍" w:date="2021-05-30T15:5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5E567F" w:rsidRDefault="005E567F" w:rsidP="00A44AD5">
            <w:pPr>
              <w:rPr>
                <w:ins w:id="16709" w:author="張金龍" w:date="2021-05-30T15:51:00Z"/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5E567F" w:rsidRDefault="005E567F" w:rsidP="00DB408F">
            <w:pPr>
              <w:rPr>
                <w:ins w:id="16710" w:author="張金龍" w:date="2021-05-30T15:5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5E567F" w:rsidRDefault="005E567F" w:rsidP="00DB408F">
            <w:pPr>
              <w:rPr>
                <w:ins w:id="16711" w:author="張金龍" w:date="2021-05-30T15:51:00Z"/>
                <w:rFonts w:ascii="標楷體" w:eastAsia="標楷體" w:hAnsi="標楷體" w:hint="eastAsia"/>
              </w:rPr>
            </w:pPr>
            <w:ins w:id="16712" w:author="張金龍" w:date="2021-05-30T15:52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5BEF5" w14:textId="74260CB7" w:rsidR="005E567F" w:rsidRDefault="005E567F" w:rsidP="005E567F">
            <w:pPr>
              <w:rPr>
                <w:ins w:id="16713" w:author="張金龍" w:date="2021-05-30T15:51:00Z"/>
                <w:rFonts w:ascii="標楷體" w:eastAsia="標楷體" w:hAnsi="標楷體" w:hint="eastAsia"/>
              </w:rPr>
            </w:pPr>
            <w:ins w:id="16714" w:author="張金龍" w:date="2021-05-30T15:52:00Z">
              <w:r w:rsidRPr="006C6877">
                <w:rPr>
                  <w:rFonts w:ascii="標楷體" w:eastAsia="標楷體" w:hAnsi="標楷體"/>
                </w:rPr>
                <w:t>CustMain.RegFloorDash</w:t>
              </w:r>
            </w:ins>
          </w:p>
        </w:tc>
      </w:tr>
      <w:tr w:rsidR="00DB408F" w14:paraId="0DC1FF23" w14:textId="77777777" w:rsidTr="00BC5A86">
        <w:trPr>
          <w:trHeight w:val="291"/>
          <w:jc w:val="center"/>
          <w:ins w:id="16715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03C48" w14:textId="77777777" w:rsidR="00DB408F" w:rsidRDefault="00DB408F" w:rsidP="00DB408F">
            <w:pPr>
              <w:rPr>
                <w:ins w:id="16716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558FE" w14:textId="77777777" w:rsidR="00DB408F" w:rsidRDefault="00DB408F" w:rsidP="00DB408F">
            <w:pPr>
              <w:rPr>
                <w:ins w:id="16717" w:author="家榮 張" w:date="2021-05-20T21:21:00Z"/>
                <w:rFonts w:ascii="標楷體" w:eastAsia="標楷體" w:hAnsi="標楷體"/>
              </w:rPr>
            </w:pPr>
            <w:ins w:id="16718" w:author="家榮 張" w:date="2021-05-20T21:21:00Z">
              <w:r>
                <w:rPr>
                  <w:rFonts w:ascii="標楷體" w:eastAsia="標楷體" w:hAnsi="標楷體" w:hint="eastAsia"/>
                </w:rPr>
                <w:t>同戶籍地址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3E303" w14:textId="77777777" w:rsidR="00DB408F" w:rsidRDefault="00DB408F" w:rsidP="00DB408F">
            <w:pPr>
              <w:rPr>
                <w:ins w:id="16719" w:author="家榮 張" w:date="2021-05-20T21:21:00Z"/>
                <w:rFonts w:ascii="標楷體" w:eastAsia="標楷體" w:hAnsi="標楷體"/>
              </w:rPr>
            </w:pPr>
            <w:ins w:id="16720" w:author="家榮 張" w:date="2021-05-20T21:21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8C2A7" w14:textId="77777777" w:rsidR="00DB408F" w:rsidRDefault="00DB408F" w:rsidP="00DB408F">
            <w:pPr>
              <w:rPr>
                <w:ins w:id="16721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07554" w14:textId="77777777" w:rsidR="00DB408F" w:rsidRDefault="00DB408F" w:rsidP="00DB408F">
            <w:pPr>
              <w:rPr>
                <w:ins w:id="16722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210AD" w14:textId="77777777" w:rsidR="00DB408F" w:rsidRDefault="00DB408F" w:rsidP="00DB408F">
            <w:pPr>
              <w:rPr>
                <w:ins w:id="16723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8BAC" w14:textId="77777777" w:rsidR="00DB408F" w:rsidRDefault="00DB408F" w:rsidP="00DB408F">
            <w:pPr>
              <w:rPr>
                <w:ins w:id="16724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9229F" w14:textId="342E5F49" w:rsidR="00DB408F" w:rsidRDefault="00DB408F" w:rsidP="00DB408F">
            <w:pPr>
              <w:rPr>
                <w:ins w:id="16725" w:author="家榮 張" w:date="2021-05-20T21:21:00Z"/>
                <w:rFonts w:ascii="標楷體" w:eastAsia="標楷體" w:hAnsi="標楷體"/>
              </w:rPr>
            </w:pPr>
            <w:ins w:id="16726" w:author="家榮 張" w:date="2021-05-20T21:21:00Z">
              <w:r>
                <w:rPr>
                  <w:rFonts w:ascii="標楷體" w:eastAsia="標楷體" w:hAnsi="標楷體" w:hint="eastAsia"/>
                </w:rPr>
                <w:t>供帶入</w:t>
              </w:r>
            </w:ins>
            <w:r>
              <w:rPr>
                <w:rFonts w:ascii="標楷體" w:eastAsia="標楷體" w:hAnsi="標楷體" w:hint="eastAsia"/>
              </w:rPr>
              <w:t>[</w:t>
            </w:r>
            <w:ins w:id="16727" w:author="家榮 張" w:date="2021-05-20T21:21:00Z">
              <w:r>
                <w:rPr>
                  <w:rFonts w:ascii="標楷體" w:eastAsia="標楷體" w:hAnsi="標楷體" w:hint="eastAsia"/>
                </w:rPr>
                <w:t>戶籍-郵遞區號</w:t>
              </w:r>
            </w:ins>
            <w:r>
              <w:rPr>
                <w:rFonts w:ascii="標楷體" w:eastAsia="標楷體" w:hAnsi="標楷體" w:hint="eastAsia"/>
              </w:rPr>
              <w:t>]</w:t>
            </w:r>
            <w:ins w:id="16728" w:author="家榮 張" w:date="2021-05-20T21:21:00Z">
              <w:r>
                <w:rPr>
                  <w:rFonts w:ascii="標楷體" w:eastAsia="標楷體" w:hAnsi="標楷體" w:hint="eastAsia"/>
                </w:rPr>
                <w:t>與</w:t>
              </w:r>
            </w:ins>
            <w:r>
              <w:rPr>
                <w:rFonts w:ascii="標楷體" w:eastAsia="標楷體" w:hAnsi="標楷體" w:hint="eastAsia"/>
              </w:rPr>
              <w:t>[</w:t>
            </w:r>
            <w:ins w:id="16729" w:author="家榮 張" w:date="2021-05-20T21:21:00Z">
              <w:r>
                <w:rPr>
                  <w:rFonts w:ascii="標楷體" w:eastAsia="標楷體" w:hAnsi="標楷體" w:hint="eastAsia"/>
                </w:rPr>
                <w:t>戶籍-地址</w:t>
              </w:r>
            </w:ins>
            <w:r>
              <w:rPr>
                <w:rFonts w:ascii="標楷體" w:eastAsia="標楷體" w:hAnsi="標楷體" w:hint="eastAsia"/>
              </w:rPr>
              <w:t>]</w:t>
            </w:r>
            <w:ins w:id="16730" w:author="家榮 張" w:date="2021-05-20T21:21:00Z">
              <w:r>
                <w:rPr>
                  <w:rFonts w:ascii="標楷體" w:eastAsia="標楷體" w:hAnsi="標楷體" w:hint="eastAsia"/>
                </w:rPr>
                <w:t>至</w:t>
              </w:r>
            </w:ins>
            <w:r>
              <w:rPr>
                <w:rFonts w:ascii="標楷體" w:eastAsia="標楷體" w:hAnsi="標楷體" w:hint="eastAsia"/>
              </w:rPr>
              <w:t>[</w:t>
            </w:r>
            <w:ins w:id="16731" w:author="家榮 張" w:date="2021-05-20T21:21:00Z">
              <w:r>
                <w:rPr>
                  <w:rFonts w:ascii="標楷體" w:eastAsia="標楷體" w:hAnsi="標楷體" w:hint="eastAsia"/>
                </w:rPr>
                <w:t>通訊-郵遞區號</w:t>
              </w:r>
            </w:ins>
            <w:r>
              <w:rPr>
                <w:rFonts w:ascii="標楷體" w:eastAsia="標楷體" w:hAnsi="標楷體" w:hint="eastAsia"/>
              </w:rPr>
              <w:t>]</w:t>
            </w:r>
            <w:ins w:id="16732" w:author="家榮 張" w:date="2021-05-20T21:21:00Z">
              <w:r>
                <w:rPr>
                  <w:rFonts w:ascii="標楷體" w:eastAsia="標楷體" w:hAnsi="標楷體" w:hint="eastAsia"/>
                </w:rPr>
                <w:t>與</w:t>
              </w:r>
            </w:ins>
            <w:r>
              <w:rPr>
                <w:rFonts w:ascii="標楷體" w:eastAsia="標楷體" w:hAnsi="標楷體" w:hint="eastAsia"/>
              </w:rPr>
              <w:t>[</w:t>
            </w:r>
            <w:ins w:id="16733" w:author="家榮 張" w:date="2021-05-20T21:21:00Z">
              <w:r>
                <w:rPr>
                  <w:rFonts w:ascii="標楷體" w:eastAsia="標楷體" w:hAnsi="標楷體" w:hint="eastAsia"/>
                </w:rPr>
                <w:t>通訊-地址</w:t>
              </w:r>
            </w:ins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413BB" w14:paraId="4C5A5317" w14:textId="77777777" w:rsidTr="00BC5A86">
        <w:trPr>
          <w:trHeight w:val="291"/>
          <w:jc w:val="center"/>
          <w:ins w:id="16734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59F3B" w14:textId="77777777" w:rsidR="005413BB" w:rsidRDefault="005413BB" w:rsidP="005413BB">
            <w:pPr>
              <w:rPr>
                <w:ins w:id="16735" w:author="家榮 張" w:date="2021-05-20T21:21:00Z"/>
                <w:rFonts w:ascii="標楷體" w:eastAsia="標楷體" w:hAnsi="標楷體"/>
              </w:rPr>
            </w:pPr>
            <w:ins w:id="16736" w:author="家榮 張" w:date="2021-05-20T21:21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A7924" w14:textId="77777777" w:rsidR="005413BB" w:rsidRDefault="005413BB" w:rsidP="005413BB">
            <w:pPr>
              <w:rPr>
                <w:ins w:id="16737" w:author="家榮 張" w:date="2021-05-20T21:21:00Z"/>
                <w:rFonts w:ascii="標楷體" w:eastAsia="標楷體" w:hAnsi="標楷體"/>
              </w:rPr>
            </w:pPr>
            <w:ins w:id="16738" w:author="家榮 張" w:date="2021-05-20T21:21:00Z">
              <w:r>
                <w:rPr>
                  <w:rFonts w:ascii="標楷體" w:eastAsia="標楷體" w:hAnsi="標楷體" w:hint="eastAsia"/>
                </w:rPr>
                <w:t>通訊-郵遞區號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4AB2" w14:textId="77777777" w:rsidR="005413BB" w:rsidRDefault="005413BB" w:rsidP="005413BB">
            <w:pPr>
              <w:rPr>
                <w:ins w:id="16739" w:author="家榮 張" w:date="2021-05-20T21:21:00Z"/>
                <w:rFonts w:ascii="標楷體" w:eastAsia="標楷體" w:hAnsi="標楷體"/>
              </w:rPr>
            </w:pPr>
            <w:ins w:id="16740" w:author="家榮 張" w:date="2021-05-20T21:21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C68BB" w14:textId="77777777" w:rsidR="005413BB" w:rsidRDefault="005413BB" w:rsidP="005413BB">
            <w:pPr>
              <w:rPr>
                <w:ins w:id="16741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A8E25" w14:textId="7C56438C" w:rsidR="005413BB" w:rsidRDefault="005413BB" w:rsidP="005413BB">
            <w:pPr>
              <w:rPr>
                <w:ins w:id="16742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14D6" w14:textId="77777777" w:rsidR="005413BB" w:rsidRDefault="005413BB" w:rsidP="005413BB">
            <w:pPr>
              <w:rPr>
                <w:ins w:id="16743" w:author="家榮 張" w:date="2021-05-20T21:21:00Z"/>
                <w:rFonts w:ascii="標楷體" w:eastAsia="標楷體" w:hAnsi="標楷體"/>
              </w:rPr>
            </w:pPr>
            <w:ins w:id="16744" w:author="家榮 張" w:date="2021-05-20T21:2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7FEBB" w14:textId="77777777" w:rsidR="005413BB" w:rsidRDefault="005413BB" w:rsidP="005413BB">
            <w:pPr>
              <w:rPr>
                <w:ins w:id="16745" w:author="家榮 張" w:date="2021-05-20T21:21:00Z"/>
                <w:rFonts w:ascii="標楷體" w:eastAsia="標楷體" w:hAnsi="標楷體"/>
              </w:rPr>
            </w:pPr>
            <w:ins w:id="16746" w:author="家榮 張" w:date="2021-05-20T21:2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032D" w14:textId="67648C50" w:rsidR="005413BB" w:rsidDel="00BC373C" w:rsidRDefault="005413BB">
            <w:pPr>
              <w:ind w:left="240" w:hangingChars="100" w:hanging="240"/>
              <w:rPr>
                <w:del w:id="16747" w:author="張金龍" w:date="2021-05-29T22:27:00Z"/>
                <w:rFonts w:ascii="標楷體" w:eastAsia="標楷體" w:hAnsi="標楷體"/>
              </w:rPr>
              <w:pPrChange w:id="16748" w:author="張金龍" w:date="2021-05-29T22:28:00Z">
                <w:pPr/>
              </w:pPrChange>
            </w:pPr>
            <w:ins w:id="16749" w:author="張金龍" w:date="2021-05-29T22:28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前</w:t>
              </w:r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 w:hint="eastAsia"/>
                  <w:lang w:eastAsia="zh-HK"/>
                </w:rPr>
                <w:t>碼自行</w:t>
              </w:r>
              <w:r>
                <w:rPr>
                  <w:rFonts w:ascii="標楷體" w:eastAsia="標楷體" w:hAnsi="標楷體" w:hint="eastAsia"/>
                </w:rPr>
                <w:t>輸入數字，</w:t>
              </w:r>
              <w:r>
                <w:rPr>
                  <w:rFonts w:ascii="標楷體" w:eastAsia="標楷體" w:hAnsi="標楷體" w:hint="eastAsia"/>
                  <w:lang w:eastAsia="zh-HK"/>
                </w:rPr>
                <w:t>後</w:t>
              </w:r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 w:hint="eastAsia"/>
                  <w:lang w:eastAsia="zh-HK"/>
                </w:rPr>
                <w:t>碼可輸入空白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不為空白時</w:t>
              </w:r>
              <w:r>
                <w:rPr>
                  <w:rFonts w:ascii="標楷體" w:eastAsia="標楷體" w:hAnsi="標楷體" w:hint="eastAsia"/>
                </w:rPr>
                <w:t>,檢核條件:</w:t>
              </w:r>
              <w:r>
                <w:rPr>
                  <w:rFonts w:ascii="標楷體" w:eastAsia="標楷體" w:hAnsi="標楷體" w:hint="eastAsia"/>
                  <w:lang w:eastAsia="zh-HK"/>
                </w:rPr>
                <w:t>需輸入數字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/>
                </w:rPr>
                <w:t>V(9)</w:t>
              </w:r>
            </w:ins>
            <w:ins w:id="16750" w:author="家榮 張" w:date="2021-05-20T21:21:00Z">
              <w:del w:id="16751" w:author="張金龍" w:date="2021-05-29T22:27:00Z">
                <w:r w:rsidDel="00BC373C">
                  <w:rPr>
                    <w:rFonts w:ascii="標楷體" w:eastAsia="標楷體" w:hAnsi="標楷體" w:hint="eastAsia"/>
                  </w:rPr>
                  <w:delText>1.</w:delText>
                </w:r>
              </w:del>
            </w:ins>
            <w:del w:id="16752" w:author="張金龍" w:date="2021-05-29T22:27:00Z">
              <w:r w:rsidDel="00BC373C">
                <w:rPr>
                  <w:rFonts w:ascii="標楷體" w:eastAsia="標楷體" w:hAnsi="標楷體" w:hint="eastAsia"/>
                </w:rPr>
                <w:delText>必須輸入數字，</w:delText>
              </w:r>
            </w:del>
            <w:ins w:id="16753" w:author="家榮 張" w:date="2021-05-20T21:43:00Z">
              <w:del w:id="16754" w:author="張金龍" w:date="2021-05-29T22:27:00Z">
                <w:r w:rsidDel="00BC373C">
                  <w:rPr>
                    <w:rFonts w:ascii="標楷體" w:eastAsia="標楷體" w:hAnsi="標楷體" w:hint="eastAsia"/>
                  </w:rPr>
                  <w:delText>檢核條件</w:delText>
                </w:r>
              </w:del>
            </w:ins>
            <w:del w:id="16755" w:author="張金龍" w:date="2021-05-29T22:27:00Z">
              <w:r w:rsidDel="00BC373C">
                <w:rPr>
                  <w:rFonts w:ascii="標楷體" w:eastAsia="標楷體" w:hAnsi="標楷體" w:hint="eastAsia"/>
                </w:rPr>
                <w:delText>/</w:delText>
              </w:r>
            </w:del>
          </w:p>
          <w:p w14:paraId="0179B5B6" w14:textId="6905F4A4" w:rsidR="005413BB" w:rsidRDefault="005413BB">
            <w:pPr>
              <w:ind w:left="240" w:hangingChars="100" w:hanging="240"/>
              <w:rPr>
                <w:ins w:id="16756" w:author="家榮 張" w:date="2021-05-20T21:21:00Z"/>
                <w:rFonts w:ascii="標楷體" w:eastAsia="標楷體" w:hAnsi="標楷體"/>
              </w:rPr>
              <w:pPrChange w:id="16757" w:author="張金龍" w:date="2021-05-29T22:28:00Z">
                <w:pPr/>
              </w:pPrChange>
            </w:pPr>
            <w:del w:id="16758" w:author="張金龍" w:date="2021-05-29T22:27:00Z">
              <w:r w:rsidDel="00BC373C">
                <w:rPr>
                  <w:rFonts w:ascii="標楷體" w:eastAsia="標楷體" w:hAnsi="標楷體" w:hint="eastAsia"/>
                </w:rPr>
                <w:delText xml:space="preserve">  </w:delText>
              </w:r>
            </w:del>
            <w:ins w:id="16759" w:author="家榮 張" w:date="2021-05-20T21:43:00Z">
              <w:del w:id="16760" w:author="張金龍" w:date="2021-05-29T22:27:00Z">
                <w:r w:rsidDel="00BC373C">
                  <w:rPr>
                    <w:rFonts w:ascii="標楷體" w:eastAsia="標楷體" w:hAnsi="標楷體"/>
                  </w:rPr>
                  <w:delText>V(9)</w:delText>
                </w:r>
              </w:del>
            </w:ins>
          </w:p>
          <w:p w14:paraId="353CAADC" w14:textId="40F4FD68" w:rsidR="005413BB" w:rsidRDefault="005413BB" w:rsidP="005413BB">
            <w:pPr>
              <w:rPr>
                <w:ins w:id="16761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16762" w:author="家榮 張" w:date="2021-05-20T21:21:00Z">
              <w:r>
                <w:rPr>
                  <w:rFonts w:ascii="標楷體" w:eastAsia="標楷體" w:hAnsi="標楷體"/>
                </w:rPr>
                <w:t>.CustMain.</w:t>
              </w:r>
            </w:ins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</w:t>
            </w:r>
            <w:ins w:id="16763" w:author="家榮 張" w:date="2021-05-20T21:21:00Z">
              <w:r>
                <w:rPr>
                  <w:rFonts w:ascii="標楷體" w:eastAsia="標楷體" w:hAnsi="標楷體"/>
                </w:rPr>
                <w:t>Zip3</w:t>
              </w:r>
            </w:ins>
            <w:r>
              <w:rPr>
                <w:rFonts w:ascii="標楷體" w:eastAsia="標楷體" w:hAnsi="標楷體" w:hint="eastAsia"/>
              </w:rPr>
              <w:t>-</w:t>
            </w:r>
          </w:p>
          <w:p w14:paraId="091D83EA" w14:textId="302CEF1C" w:rsidR="005413BB" w:rsidRDefault="005413BB" w:rsidP="005413BB">
            <w:pPr>
              <w:rPr>
                <w:ins w:id="16764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ins w:id="16765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</w:ins>
            <w:r>
              <w:rPr>
                <w:rFonts w:ascii="標楷體" w:eastAsia="標楷體" w:hAnsi="標楷體"/>
              </w:rPr>
              <w:t>Curr</w:t>
            </w:r>
            <w:ins w:id="16766" w:author="家榮 張" w:date="2021-05-20T21:21:00Z">
              <w:r>
                <w:rPr>
                  <w:rFonts w:ascii="標楷體" w:eastAsia="標楷體" w:hAnsi="標楷體"/>
                </w:rPr>
                <w:t>Zip2</w:t>
              </w:r>
            </w:ins>
          </w:p>
        </w:tc>
      </w:tr>
      <w:tr w:rsidR="009F4CD2" w14:paraId="401BCC30" w14:textId="77777777" w:rsidTr="00BC5A86">
        <w:trPr>
          <w:trHeight w:val="291"/>
          <w:jc w:val="center"/>
          <w:ins w:id="16767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77777777" w:rsidR="009F4CD2" w:rsidRDefault="009F4CD2" w:rsidP="009F4CD2">
            <w:pPr>
              <w:rPr>
                <w:ins w:id="16768" w:author="家榮 張" w:date="2021-05-20T21:21:00Z"/>
                <w:rFonts w:ascii="標楷體" w:eastAsia="標楷體" w:hAnsi="標楷體"/>
              </w:rPr>
            </w:pPr>
            <w:ins w:id="16769" w:author="家榮 張" w:date="2021-05-20T21:21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9F4CD2" w:rsidRDefault="009F4CD2" w:rsidP="009F4CD2">
            <w:pPr>
              <w:rPr>
                <w:ins w:id="16770" w:author="家榮 張" w:date="2021-05-20T21:21:00Z"/>
                <w:rFonts w:ascii="標楷體" w:eastAsia="標楷體" w:hAnsi="標楷體"/>
              </w:rPr>
            </w:pPr>
            <w:ins w:id="16771" w:author="家榮 張" w:date="2021-05-20T21:21:00Z">
              <w:r>
                <w:rPr>
                  <w:rFonts w:ascii="標楷體" w:eastAsia="標楷體" w:hAnsi="標楷體" w:hint="eastAsia"/>
                </w:rPr>
                <w:t>通訊-地址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660075C8" w:rsidR="009F4CD2" w:rsidRDefault="009F4CD2" w:rsidP="009F4CD2">
            <w:pPr>
              <w:rPr>
                <w:ins w:id="16772" w:author="家榮 張" w:date="2021-05-20T21:21:00Z"/>
                <w:rFonts w:ascii="標楷體" w:eastAsia="標楷體" w:hAnsi="標楷體"/>
              </w:rPr>
            </w:pPr>
            <w:ins w:id="16773" w:author="張嘉榮" w:date="2021-05-30T12:12:00Z">
              <w:del w:id="16774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2-3-40</w:delText>
                </w:r>
              </w:del>
            </w:ins>
            <w:ins w:id="16775" w:author="張嘉榮" w:date="2021-05-30T12:29:00Z">
              <w:del w:id="16776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-</w:delText>
                </w:r>
              </w:del>
            </w:ins>
            <w:ins w:id="16777" w:author="張嘉榮" w:date="2021-05-30T12:12:00Z">
              <w:del w:id="16778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5-5-5-5-5-5-5</w:delText>
                </w:r>
              </w:del>
            </w:ins>
            <w:ins w:id="16779" w:author="家榮 張" w:date="2021-05-20T21:21:00Z">
              <w:del w:id="16780" w:author="張嘉榮" w:date="2021-05-30T12:12:00Z">
                <w:r w:rsidDel="006E1E6B">
                  <w:rPr>
                    <w:rFonts w:ascii="標楷體" w:eastAsia="標楷體" w:hAnsi="標楷體" w:hint="eastAsia"/>
                  </w:rPr>
                  <w:delText>115</w:delText>
                </w:r>
              </w:del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9F4CD2" w:rsidRDefault="009F4CD2" w:rsidP="009F4CD2">
            <w:pPr>
              <w:rPr>
                <w:ins w:id="16781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E02E" w14:textId="1FEFFE41" w:rsidR="009F4CD2" w:rsidDel="005E567F" w:rsidRDefault="009F4CD2" w:rsidP="005E567F">
            <w:pPr>
              <w:rPr>
                <w:ins w:id="16782" w:author="張嘉榮" w:date="2021-05-30T13:04:00Z"/>
                <w:del w:id="16783" w:author="張金龍" w:date="2021-05-30T15:55:00Z"/>
                <w:rFonts w:ascii="標楷體" w:eastAsia="標楷體" w:hAnsi="標楷體"/>
                <w:color w:val="000000"/>
                <w:lang w:eastAsia="zh-HK"/>
              </w:rPr>
              <w:pPrChange w:id="16784" w:author="張金龍" w:date="2021-05-30T15:55:00Z">
                <w:pPr/>
              </w:pPrChange>
            </w:pPr>
            <w:ins w:id="16785" w:author="張嘉榮" w:date="2021-05-30T13:04:00Z">
              <w:del w:id="16786" w:author="張金龍" w:date="2021-05-30T15:55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1.</w:delText>
                </w:r>
              </w:del>
            </w:ins>
            <w:ins w:id="16787" w:author="張金龍" w:date="2021-05-30T15:55:00Z">
              <w:r w:rsidR="005E567F" w:rsidDel="005E567F">
                <w:rPr>
                  <w:rFonts w:ascii="標楷體" w:eastAsia="標楷體" w:hAnsi="標楷體" w:hint="eastAsia"/>
                  <w:color w:val="000000"/>
                </w:rPr>
                <w:t xml:space="preserve"> </w:t>
              </w:r>
            </w:ins>
            <w:ins w:id="16788" w:author="張嘉榮" w:date="2021-05-30T13:04:00Z">
              <w:del w:id="16789" w:author="張金龍" w:date="2021-05-30T15:55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[縣市]下拉選單:</w:delText>
                </w:r>
              </w:del>
            </w:ins>
          </w:p>
          <w:p w14:paraId="0342188F" w14:textId="582E144C" w:rsidR="009F4CD2" w:rsidDel="005E567F" w:rsidRDefault="009F4CD2" w:rsidP="005E567F">
            <w:pPr>
              <w:rPr>
                <w:ins w:id="16790" w:author="張嘉榮" w:date="2021-05-30T13:04:00Z"/>
                <w:del w:id="16791" w:author="張金龍" w:date="2021-05-30T15:55:00Z"/>
                <w:rFonts w:ascii="標楷體" w:eastAsia="標楷體" w:hAnsi="標楷體"/>
                <w:color w:val="000000"/>
              </w:rPr>
              <w:pPrChange w:id="16792" w:author="張金龍" w:date="2021-05-30T15:55:00Z">
                <w:pPr/>
              </w:pPrChange>
            </w:pPr>
            <w:ins w:id="16793" w:author="張嘉榮" w:date="2021-05-30T13:04:00Z">
              <w:del w:id="16794" w:author="張金龍" w:date="2021-05-30T15:55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依據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[地區別代碼</w:delText>
                </w:r>
              </w:del>
            </w:ins>
          </w:p>
          <w:p w14:paraId="19B4E33E" w14:textId="105BB5C8" w:rsidR="009F4CD2" w:rsidDel="005E567F" w:rsidRDefault="009F4CD2" w:rsidP="005E567F">
            <w:pPr>
              <w:rPr>
                <w:ins w:id="16795" w:author="張嘉榮" w:date="2021-05-30T13:04:00Z"/>
                <w:del w:id="16796" w:author="張金龍" w:date="2021-05-30T15:55:00Z"/>
                <w:rFonts w:ascii="標楷體" w:eastAsia="標楷體" w:hAnsi="標楷體"/>
                <w:color w:val="000000"/>
                <w:lang w:eastAsia="zh-HK"/>
              </w:rPr>
              <w:pPrChange w:id="16797" w:author="張金龍" w:date="2021-05-30T15:55:00Z">
                <w:pPr/>
              </w:pPrChange>
            </w:pPr>
            <w:ins w:id="16798" w:author="張嘉榮" w:date="2021-05-30T13:04:00Z">
              <w:del w:id="16799" w:author="張金龍" w:date="2021-05-30T15:55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 xml:space="preserve">  檔(C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d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Ci</w:delText>
                </w:r>
                <w:r w:rsidDel="005E567F">
                  <w:rPr>
                    <w:rFonts w:ascii="標楷體" w:eastAsia="標楷體" w:hAnsi="標楷體"/>
                    <w:color w:val="000000"/>
                  </w:rPr>
                  <w:delText>ty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)]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的全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</w:del>
            </w:ins>
          </w:p>
          <w:p w14:paraId="4B7E8B54" w14:textId="0A496484" w:rsidR="009F4CD2" w:rsidDel="005E567F" w:rsidRDefault="009F4CD2" w:rsidP="005E567F">
            <w:pPr>
              <w:rPr>
                <w:ins w:id="16800" w:author="張嘉榮" w:date="2021-05-30T13:04:00Z"/>
                <w:del w:id="16801" w:author="張金龍" w:date="2021-05-30T15:55:00Z"/>
                <w:rFonts w:ascii="標楷體" w:eastAsia="標楷體" w:hAnsi="標楷體"/>
                <w:color w:val="000000"/>
                <w:lang w:eastAsia="zh-HK"/>
              </w:rPr>
              <w:pPrChange w:id="16802" w:author="張金龍" w:date="2021-05-30T15:55:00Z">
                <w:pPr/>
              </w:pPrChange>
            </w:pPr>
            <w:ins w:id="16803" w:author="張嘉榮" w:date="2021-05-30T13:04:00Z">
              <w:del w:id="16804" w:author="張金龍" w:date="2021-05-30T15:55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部資料</w:delText>
                </w:r>
              </w:del>
            </w:ins>
          </w:p>
          <w:p w14:paraId="50B40323" w14:textId="3391AC35" w:rsidR="009F4CD2" w:rsidDel="005E567F" w:rsidRDefault="009F4CD2" w:rsidP="005E567F">
            <w:pPr>
              <w:rPr>
                <w:ins w:id="16805" w:author="張嘉榮" w:date="2021-05-30T13:04:00Z"/>
                <w:del w:id="16806" w:author="張金龍" w:date="2021-05-30T15:55:00Z"/>
                <w:rFonts w:ascii="標楷體" w:eastAsia="標楷體" w:hAnsi="標楷體"/>
                <w:color w:val="000000"/>
              </w:rPr>
              <w:pPrChange w:id="16807" w:author="張金龍" w:date="2021-05-30T15:55:00Z">
                <w:pPr/>
              </w:pPrChange>
            </w:pPr>
            <w:ins w:id="16808" w:author="張嘉榮" w:date="2021-05-30T13:04:00Z">
              <w:del w:id="16809" w:author="張金龍" w:date="2021-05-30T15:55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2.[鄉鎮]下拉選單:</w:delText>
                </w:r>
              </w:del>
            </w:ins>
          </w:p>
          <w:p w14:paraId="24E92597" w14:textId="59F83A92" w:rsidR="009F4CD2" w:rsidDel="005E567F" w:rsidRDefault="009F4CD2" w:rsidP="005E567F">
            <w:pPr>
              <w:rPr>
                <w:ins w:id="16810" w:author="張嘉榮" w:date="2021-05-30T13:04:00Z"/>
                <w:del w:id="16811" w:author="張金龍" w:date="2021-05-30T15:55:00Z"/>
                <w:rFonts w:ascii="標楷體" w:eastAsia="標楷體" w:hAnsi="標楷體"/>
                <w:color w:val="000000"/>
              </w:rPr>
              <w:pPrChange w:id="16812" w:author="張金龍" w:date="2021-05-30T15:55:00Z">
                <w:pPr/>
              </w:pPrChange>
            </w:pPr>
            <w:ins w:id="16813" w:author="張嘉榮" w:date="2021-05-30T13:04:00Z">
              <w:del w:id="16814" w:author="張金龍" w:date="2021-05-30T15:55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依據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[縣市與鄉鎮</w:delText>
                </w:r>
              </w:del>
            </w:ins>
          </w:p>
          <w:p w14:paraId="1F53DD76" w14:textId="37FFCA21" w:rsidR="009F4CD2" w:rsidDel="005E567F" w:rsidRDefault="009F4CD2" w:rsidP="005E567F">
            <w:pPr>
              <w:rPr>
                <w:ins w:id="16815" w:author="張嘉榮" w:date="2021-05-30T13:04:00Z"/>
                <w:del w:id="16816" w:author="張金龍" w:date="2021-05-30T15:55:00Z"/>
                <w:rFonts w:ascii="標楷體" w:eastAsia="標楷體" w:hAnsi="標楷體"/>
                <w:color w:val="000000"/>
              </w:rPr>
              <w:pPrChange w:id="16817" w:author="張金龍" w:date="2021-05-30T15:55:00Z">
                <w:pPr/>
              </w:pPrChange>
            </w:pPr>
            <w:ins w:id="16818" w:author="張嘉榮" w:date="2021-05-30T13:04:00Z">
              <w:del w:id="16819" w:author="張金龍" w:date="2021-05-30T15:55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 xml:space="preserve">  區對照(C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d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Ar</w:delText>
                </w:r>
                <w:r w:rsidDel="005E567F">
                  <w:rPr>
                    <w:rFonts w:ascii="標楷體" w:eastAsia="標楷體" w:hAnsi="標楷體"/>
                    <w:color w:val="000000"/>
                  </w:rPr>
                  <w:delText>ea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)]</w:delText>
                </w:r>
              </w:del>
            </w:ins>
          </w:p>
          <w:p w14:paraId="6F63B5E8" w14:textId="110A8F7A" w:rsidR="009F4CD2" w:rsidDel="005E567F" w:rsidRDefault="009F4CD2" w:rsidP="005E567F">
            <w:pPr>
              <w:rPr>
                <w:ins w:id="16820" w:author="張嘉榮" w:date="2021-05-30T13:04:00Z"/>
                <w:del w:id="16821" w:author="張金龍" w:date="2021-05-30T15:55:00Z"/>
                <w:rFonts w:ascii="標楷體" w:eastAsia="標楷體" w:hAnsi="標楷體"/>
                <w:color w:val="000000"/>
              </w:rPr>
              <w:pPrChange w:id="16822" w:author="張金龍" w:date="2021-05-30T15:55:00Z">
                <w:pPr/>
              </w:pPrChange>
            </w:pPr>
            <w:ins w:id="16823" w:author="張嘉榮" w:date="2021-05-30T13:04:00Z">
              <w:del w:id="16824" w:author="張金龍" w:date="2021-05-30T15:55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的</w:delText>
                </w:r>
                <w:r w:rsidDel="005E567F">
                  <w:rPr>
                    <w:rFonts w:ascii="標楷體" w:eastAsia="標楷體" w:hAnsi="標楷體"/>
                    <w:color w:val="000000"/>
                    <w:lang w:eastAsia="zh-HK"/>
                  </w:rPr>
                  <w:delText>City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Code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=</w:delText>
                </w:r>
                <w:r w:rsidDel="005E567F">
                  <w:rPr>
                    <w:rFonts w:ascii="標楷體" w:eastAsia="標楷體" w:hAnsi="標楷體"/>
                    <w:color w:val="000000"/>
                  </w:rPr>
                  <w:delText>[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縣</w:delText>
                </w:r>
              </w:del>
            </w:ins>
          </w:p>
          <w:p w14:paraId="65BC7147" w14:textId="087F8A79" w:rsidR="009F4CD2" w:rsidRDefault="009F4CD2" w:rsidP="005E567F">
            <w:pPr>
              <w:rPr>
                <w:ins w:id="16825" w:author="家榮 張" w:date="2021-05-20T21:21:00Z"/>
                <w:rFonts w:ascii="標楷體" w:eastAsia="標楷體" w:hAnsi="標楷體"/>
              </w:rPr>
              <w:pPrChange w:id="16826" w:author="張金龍" w:date="2021-05-30T15:55:00Z">
                <w:pPr/>
              </w:pPrChange>
            </w:pPr>
            <w:ins w:id="16827" w:author="張嘉榮" w:date="2021-05-30T13:04:00Z">
              <w:del w:id="16828" w:author="張金龍" w:date="2021-05-30T15:55:00Z"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 xml:space="preserve">  市</w:delText>
                </w:r>
                <w:r w:rsidDel="005E567F">
                  <w:rPr>
                    <w:rFonts w:ascii="標楷體" w:eastAsia="標楷體" w:hAnsi="標楷體"/>
                    <w:color w:val="000000"/>
                  </w:rPr>
                  <w:delText>]</w:delText>
                </w:r>
                <w:r w:rsidDel="005E567F">
                  <w:rPr>
                    <w:rFonts w:ascii="標楷體" w:eastAsia="標楷體" w:hAnsi="標楷體" w:hint="eastAsia"/>
                    <w:color w:val="000000"/>
                  </w:rPr>
                  <w:delText>代碼</w:delText>
                </w:r>
              </w:del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77777777" w:rsidR="009F4CD2" w:rsidRDefault="009F4CD2" w:rsidP="009F4CD2">
            <w:pPr>
              <w:rPr>
                <w:ins w:id="16829" w:author="家榮 張" w:date="2021-05-20T21:21:00Z"/>
                <w:rFonts w:ascii="標楷體" w:eastAsia="標楷體" w:hAnsi="標楷體"/>
              </w:rPr>
            </w:pPr>
            <w:ins w:id="16830" w:author="家榮 張" w:date="2021-05-20T21:21:00Z">
              <w:del w:id="16831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77777777" w:rsidR="009F4CD2" w:rsidRDefault="009F4CD2" w:rsidP="009F4CD2">
            <w:pPr>
              <w:rPr>
                <w:ins w:id="16832" w:author="家榮 張" w:date="2021-05-20T21:21:00Z"/>
                <w:rFonts w:ascii="標楷體" w:eastAsia="標楷體" w:hAnsi="標楷體"/>
              </w:rPr>
            </w:pPr>
            <w:ins w:id="16833" w:author="家榮 張" w:date="2021-05-20T21:21:00Z">
              <w:del w:id="16834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6A01A" w14:textId="1135611D" w:rsidR="009F4CD2" w:rsidDel="005E567F" w:rsidRDefault="009F4CD2" w:rsidP="009F4CD2">
            <w:pPr>
              <w:rPr>
                <w:ins w:id="16835" w:author="張嘉榮" w:date="2021-05-30T12:25:00Z"/>
                <w:del w:id="16836" w:author="張金龍" w:date="2021-05-30T15:55:00Z"/>
                <w:rFonts w:ascii="標楷體" w:eastAsia="標楷體" w:hAnsi="標楷體"/>
              </w:rPr>
            </w:pPr>
            <w:ins w:id="16837" w:author="張嘉榮" w:date="2021-05-30T12:25:00Z">
              <w:del w:id="16838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1.[縣市]與[鄉鎮]欄位必須輸</w:delText>
                </w:r>
              </w:del>
            </w:ins>
          </w:p>
          <w:p w14:paraId="6DF8F3F6" w14:textId="035F3C23" w:rsidR="009F4CD2" w:rsidDel="005E567F" w:rsidRDefault="009F4CD2" w:rsidP="009F4CD2">
            <w:pPr>
              <w:rPr>
                <w:ins w:id="16839" w:author="張嘉榮" w:date="2021-05-30T12:25:00Z"/>
                <w:del w:id="16840" w:author="張金龍" w:date="2021-05-30T15:55:00Z"/>
                <w:rFonts w:ascii="標楷體" w:eastAsia="標楷體" w:hAnsi="標楷體"/>
              </w:rPr>
            </w:pPr>
            <w:ins w:id="16841" w:author="張嘉榮" w:date="2021-05-30T12:25:00Z">
              <w:del w:id="16842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 xml:space="preserve">  入代碼，其餘欄位自行</w:delText>
                </w:r>
                <w:r w:rsidRPr="006C6877" w:rsidDel="005E567F">
                  <w:rPr>
                    <w:rFonts w:ascii="標楷體" w:eastAsia="標楷體" w:hAnsi="標楷體" w:hint="eastAsia"/>
                  </w:rPr>
                  <w:delText>輸入</w:delText>
                </w:r>
                <w:r w:rsidDel="005E567F">
                  <w:rPr>
                    <w:rFonts w:ascii="標楷體" w:eastAsia="標楷體" w:hAnsi="標楷體" w:hint="eastAsia"/>
                  </w:rPr>
                  <w:delText xml:space="preserve">  </w:delText>
                </w:r>
              </w:del>
            </w:ins>
          </w:p>
          <w:p w14:paraId="02B42180" w14:textId="4E8AC9C7" w:rsidR="009F4CD2" w:rsidDel="005E567F" w:rsidRDefault="009F4CD2" w:rsidP="009F4CD2">
            <w:pPr>
              <w:rPr>
                <w:ins w:id="16843" w:author="張嘉榮" w:date="2021-05-30T12:25:00Z"/>
                <w:del w:id="16844" w:author="張金龍" w:date="2021-05-30T15:55:00Z"/>
                <w:rFonts w:ascii="標楷體" w:eastAsia="標楷體" w:hAnsi="標楷體"/>
                <w:lang w:eastAsia="zh-HK"/>
              </w:rPr>
            </w:pPr>
            <w:ins w:id="16845" w:author="張嘉榮" w:date="2021-05-30T12:25:00Z">
              <w:del w:id="16846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 xml:space="preserve">  </w:delText>
                </w:r>
                <w:r w:rsidDel="005E567F">
                  <w:rPr>
                    <w:rFonts w:ascii="標楷體" w:eastAsia="標楷體" w:hAnsi="標楷體" w:hint="eastAsia"/>
                    <w:lang w:eastAsia="zh-HK"/>
                  </w:rPr>
                  <w:delText>文字</w:delText>
                </w:r>
              </w:del>
            </w:ins>
          </w:p>
          <w:p w14:paraId="5375EC2A" w14:textId="598AD43A" w:rsidR="009F4CD2" w:rsidDel="005E567F" w:rsidRDefault="009F4CD2" w:rsidP="009F4CD2">
            <w:pPr>
              <w:rPr>
                <w:ins w:id="16847" w:author="張嘉榮" w:date="2021-05-30T12:25:00Z"/>
                <w:del w:id="16848" w:author="張金龍" w:date="2021-05-30T15:55:00Z"/>
                <w:rFonts w:ascii="標楷體" w:eastAsia="標楷體" w:hAnsi="標楷體"/>
              </w:rPr>
            </w:pPr>
            <w:ins w:id="16849" w:author="張嘉榮" w:date="2021-05-30T12:25:00Z">
              <w:del w:id="16850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2.[縣市]欄位檢核條件:依選</w:delText>
                </w:r>
              </w:del>
            </w:ins>
          </w:p>
          <w:p w14:paraId="6DF1D7BB" w14:textId="25407E0B" w:rsidR="009F4CD2" w:rsidDel="005E567F" w:rsidRDefault="009F4CD2" w:rsidP="009F4CD2">
            <w:pPr>
              <w:rPr>
                <w:ins w:id="16851" w:author="張嘉榮" w:date="2021-05-30T12:25:00Z"/>
                <w:del w:id="16852" w:author="張金龍" w:date="2021-05-30T15:55:00Z"/>
                <w:rFonts w:ascii="標楷體" w:eastAsia="標楷體" w:hAnsi="標楷體"/>
              </w:rPr>
            </w:pPr>
            <w:ins w:id="16853" w:author="張嘉榮" w:date="2021-05-30T12:25:00Z">
              <w:del w:id="16854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 xml:space="preserve">  單/V(H)</w:delText>
                </w:r>
              </w:del>
            </w:ins>
          </w:p>
          <w:p w14:paraId="71EE14EB" w14:textId="468C6007" w:rsidR="009F4CD2" w:rsidDel="005E567F" w:rsidRDefault="009F4CD2" w:rsidP="009F4CD2">
            <w:pPr>
              <w:rPr>
                <w:ins w:id="16855" w:author="張嘉榮" w:date="2021-05-30T12:25:00Z"/>
                <w:del w:id="16856" w:author="張金龍" w:date="2021-05-30T15:55:00Z"/>
                <w:rFonts w:ascii="標楷體" w:eastAsia="標楷體" w:hAnsi="標楷體"/>
              </w:rPr>
            </w:pPr>
            <w:ins w:id="16857" w:author="張嘉榮" w:date="2021-05-30T12:25:00Z">
              <w:del w:id="16858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3.[鄉鎮]欄位檢核條件:依選</w:delText>
                </w:r>
              </w:del>
            </w:ins>
          </w:p>
          <w:p w14:paraId="55A58277" w14:textId="2FE47ADA" w:rsidR="009F4CD2" w:rsidRPr="007529FA" w:rsidDel="005E567F" w:rsidRDefault="009F4CD2" w:rsidP="009F4CD2">
            <w:pPr>
              <w:rPr>
                <w:ins w:id="16859" w:author="張嘉榮" w:date="2021-05-30T12:25:00Z"/>
                <w:del w:id="16860" w:author="張金龍" w:date="2021-05-30T15:55:00Z"/>
                <w:rFonts w:ascii="標楷體" w:eastAsia="標楷體" w:hAnsi="標楷體"/>
              </w:rPr>
            </w:pPr>
            <w:ins w:id="16861" w:author="張嘉榮" w:date="2021-05-30T12:25:00Z">
              <w:del w:id="16862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 xml:space="preserve">  單/V(H)</w:delText>
                </w:r>
              </w:del>
            </w:ins>
          </w:p>
          <w:p w14:paraId="5986640D" w14:textId="1BF7E2E6" w:rsidR="009F4CD2" w:rsidDel="005E567F" w:rsidRDefault="009F4CD2" w:rsidP="009F4CD2">
            <w:pPr>
              <w:rPr>
                <w:ins w:id="16863" w:author="家榮 張" w:date="2021-05-20T21:21:00Z"/>
                <w:del w:id="16864" w:author="張金龍" w:date="2021-05-30T15:55:00Z"/>
                <w:rFonts w:ascii="標楷體" w:eastAsia="標楷體" w:hAnsi="標楷體"/>
              </w:rPr>
            </w:pPr>
            <w:ins w:id="16865" w:author="張嘉榮" w:date="2021-05-30T12:25:00Z">
              <w:del w:id="16866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16867" w:author="家榮 張" w:date="2021-05-20T21:21:00Z">
              <w:del w:id="16868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  <w:p w14:paraId="41B29402" w14:textId="3DA450D6" w:rsidR="009F4CD2" w:rsidRPr="00702FE3" w:rsidDel="005E567F" w:rsidRDefault="009F4CD2" w:rsidP="009F4CD2">
            <w:pPr>
              <w:rPr>
                <w:ins w:id="16869" w:author="家榮 張" w:date="2021-05-20T21:21:00Z"/>
                <w:del w:id="16870" w:author="張金龍" w:date="2021-05-30T15:55:00Z"/>
                <w:rFonts w:ascii="標楷體" w:eastAsia="標楷體" w:hAnsi="標楷體"/>
              </w:rPr>
            </w:pPr>
            <w:del w:id="16871" w:author="張金龍" w:date="2021-05-30T15:55:00Z">
              <w:r w:rsidDel="005E567F">
                <w:rPr>
                  <w:rFonts w:ascii="標楷體" w:eastAsia="標楷體" w:hAnsi="標楷體" w:hint="eastAsia"/>
                </w:rPr>
                <w:delText>1</w:delText>
              </w:r>
            </w:del>
            <w:ins w:id="16872" w:author="家榮 張" w:date="2021-05-20T21:21:00Z">
              <w:del w:id="16873" w:author="張金龍" w:date="2021-05-30T15:55:00Z">
                <w:r w:rsidRPr="00702FE3" w:rsidDel="005E567F">
                  <w:rPr>
                    <w:rFonts w:ascii="標楷體" w:eastAsia="標楷體" w:hAnsi="標楷體"/>
                  </w:rPr>
                  <w:delText>.CustMain.CurrCityCode</w:delText>
                </w:r>
              </w:del>
            </w:ins>
          </w:p>
          <w:p w14:paraId="7AE4ECBC" w14:textId="6C6EA425" w:rsidR="009F4CD2" w:rsidRPr="00702FE3" w:rsidDel="005E567F" w:rsidRDefault="009F4CD2" w:rsidP="009F4CD2">
            <w:pPr>
              <w:rPr>
                <w:ins w:id="16874" w:author="家榮 張" w:date="2021-05-20T21:21:00Z"/>
                <w:del w:id="16875" w:author="張金龍" w:date="2021-05-30T15:55:00Z"/>
                <w:rFonts w:ascii="標楷體" w:eastAsia="標楷體" w:hAnsi="標楷體"/>
              </w:rPr>
            </w:pPr>
            <w:del w:id="16876" w:author="張金龍" w:date="2021-05-30T15:55:00Z">
              <w:r w:rsidDel="005E567F">
                <w:rPr>
                  <w:rFonts w:ascii="標楷體" w:eastAsia="標楷體" w:hAnsi="標楷體" w:hint="eastAsia"/>
                </w:rPr>
                <w:delText>2</w:delText>
              </w:r>
            </w:del>
            <w:ins w:id="16877" w:author="張嘉榮" w:date="2021-05-30T12:25:00Z">
              <w:del w:id="16878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  <w:ins w:id="16879" w:author="家榮 張" w:date="2021-05-20T21:21:00Z">
              <w:del w:id="16880" w:author="張金龍" w:date="2021-05-30T15:55:00Z">
                <w:r w:rsidRPr="00702FE3" w:rsidDel="005E567F">
                  <w:rPr>
                    <w:rFonts w:ascii="標楷體" w:eastAsia="標楷體" w:hAnsi="標楷體"/>
                  </w:rPr>
                  <w:delText>.CustMain.CurrAreaCode</w:delText>
                </w:r>
              </w:del>
            </w:ins>
          </w:p>
          <w:p w14:paraId="3B5AEA99" w14:textId="6E744913" w:rsidR="009F4CD2" w:rsidRPr="00702FE3" w:rsidDel="005E567F" w:rsidRDefault="009F4CD2" w:rsidP="009F4CD2">
            <w:pPr>
              <w:rPr>
                <w:ins w:id="16881" w:author="家榮 張" w:date="2021-05-20T21:21:00Z"/>
                <w:del w:id="16882" w:author="張金龍" w:date="2021-05-30T15:55:00Z"/>
                <w:rFonts w:ascii="標楷體" w:eastAsia="標楷體" w:hAnsi="標楷體"/>
              </w:rPr>
            </w:pPr>
            <w:del w:id="16883" w:author="張金龍" w:date="2021-05-30T15:55:00Z">
              <w:r w:rsidDel="005E567F">
                <w:rPr>
                  <w:rFonts w:ascii="標楷體" w:eastAsia="標楷體" w:hAnsi="標楷體" w:hint="eastAsia"/>
                </w:rPr>
                <w:delText>3</w:delText>
              </w:r>
            </w:del>
            <w:ins w:id="16884" w:author="張嘉榮" w:date="2021-05-30T12:25:00Z">
              <w:del w:id="16885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  <w:ins w:id="16886" w:author="家榮 張" w:date="2021-05-20T21:21:00Z">
              <w:del w:id="16887" w:author="張金龍" w:date="2021-05-30T15:55:00Z">
                <w:r w:rsidRPr="00702FE3" w:rsidDel="005E567F">
                  <w:rPr>
                    <w:rFonts w:ascii="標楷體" w:eastAsia="標楷體" w:hAnsi="標楷體"/>
                  </w:rPr>
                  <w:delText>.CustMain.CurrRoad</w:delText>
                </w:r>
              </w:del>
            </w:ins>
          </w:p>
          <w:p w14:paraId="29E6C4A1" w14:textId="20B16EFD" w:rsidR="009F4CD2" w:rsidRPr="00702FE3" w:rsidDel="005E567F" w:rsidRDefault="009F4CD2" w:rsidP="009F4CD2">
            <w:pPr>
              <w:rPr>
                <w:ins w:id="16888" w:author="家榮 張" w:date="2021-05-20T21:21:00Z"/>
                <w:del w:id="16889" w:author="張金龍" w:date="2021-05-30T15:55:00Z"/>
                <w:rFonts w:ascii="標楷體" w:eastAsia="標楷體" w:hAnsi="標楷體"/>
              </w:rPr>
            </w:pPr>
            <w:del w:id="16890" w:author="張金龍" w:date="2021-05-30T15:55:00Z">
              <w:r w:rsidDel="005E567F">
                <w:rPr>
                  <w:rFonts w:ascii="標楷體" w:eastAsia="標楷體" w:hAnsi="標楷體" w:hint="eastAsia"/>
                </w:rPr>
                <w:delText>4</w:delText>
              </w:r>
            </w:del>
            <w:ins w:id="16891" w:author="張嘉榮" w:date="2021-05-30T12:25:00Z">
              <w:del w:id="16892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16893" w:author="家榮 張" w:date="2021-05-20T21:21:00Z">
              <w:del w:id="16894" w:author="張金龍" w:date="2021-05-30T15:55:00Z">
                <w:r w:rsidRPr="00702FE3" w:rsidDel="005E567F">
                  <w:rPr>
                    <w:rFonts w:ascii="標楷體" w:eastAsia="標楷體" w:hAnsi="標楷體"/>
                  </w:rPr>
                  <w:delText>.CustMain.CurrSection</w:delText>
                </w:r>
              </w:del>
            </w:ins>
          </w:p>
          <w:p w14:paraId="15120E30" w14:textId="32CC4DAE" w:rsidR="009F4CD2" w:rsidRPr="00702FE3" w:rsidDel="005E567F" w:rsidRDefault="009F4CD2" w:rsidP="009F4CD2">
            <w:pPr>
              <w:rPr>
                <w:ins w:id="16895" w:author="家榮 張" w:date="2021-05-20T21:21:00Z"/>
                <w:del w:id="16896" w:author="張金龍" w:date="2021-05-30T15:55:00Z"/>
                <w:rFonts w:ascii="標楷體" w:eastAsia="標楷體" w:hAnsi="標楷體"/>
              </w:rPr>
            </w:pPr>
            <w:del w:id="16897" w:author="張金龍" w:date="2021-05-30T15:55:00Z">
              <w:r w:rsidDel="005E567F">
                <w:rPr>
                  <w:rFonts w:ascii="標楷體" w:eastAsia="標楷體" w:hAnsi="標楷體" w:hint="eastAsia"/>
                </w:rPr>
                <w:delText>5</w:delText>
              </w:r>
            </w:del>
            <w:ins w:id="16898" w:author="張嘉榮" w:date="2021-05-30T12:25:00Z">
              <w:del w:id="16899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  <w:ins w:id="16900" w:author="家榮 張" w:date="2021-05-20T21:21:00Z">
              <w:del w:id="16901" w:author="張金龍" w:date="2021-05-30T15:55:00Z">
                <w:r w:rsidRPr="00702FE3" w:rsidDel="005E567F">
                  <w:rPr>
                    <w:rFonts w:ascii="標楷體" w:eastAsia="標楷體" w:hAnsi="標楷體"/>
                  </w:rPr>
                  <w:delText>.CustMain.CurrAlley</w:delText>
                </w:r>
              </w:del>
            </w:ins>
          </w:p>
          <w:p w14:paraId="70B6F5AA" w14:textId="1E2693FE" w:rsidR="009F4CD2" w:rsidRPr="00702FE3" w:rsidDel="005E567F" w:rsidRDefault="009F4CD2" w:rsidP="009F4CD2">
            <w:pPr>
              <w:rPr>
                <w:ins w:id="16902" w:author="家榮 張" w:date="2021-05-20T21:21:00Z"/>
                <w:del w:id="16903" w:author="張金龍" w:date="2021-05-30T15:55:00Z"/>
                <w:rFonts w:ascii="標楷體" w:eastAsia="標楷體" w:hAnsi="標楷體"/>
              </w:rPr>
            </w:pPr>
            <w:del w:id="16904" w:author="張金龍" w:date="2021-05-30T15:55:00Z">
              <w:r w:rsidDel="005E567F">
                <w:rPr>
                  <w:rFonts w:ascii="標楷體" w:eastAsia="標楷體" w:hAnsi="標楷體" w:hint="eastAsia"/>
                </w:rPr>
                <w:delText>6</w:delText>
              </w:r>
            </w:del>
            <w:ins w:id="16905" w:author="張嘉榮" w:date="2021-05-30T12:25:00Z">
              <w:del w:id="16906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9</w:delText>
                </w:r>
              </w:del>
            </w:ins>
            <w:ins w:id="16907" w:author="家榮 張" w:date="2021-05-20T21:21:00Z">
              <w:del w:id="16908" w:author="張金龍" w:date="2021-05-30T15:55:00Z">
                <w:r w:rsidRPr="00702FE3" w:rsidDel="005E567F">
                  <w:rPr>
                    <w:rFonts w:ascii="標楷體" w:eastAsia="標楷體" w:hAnsi="標楷體"/>
                  </w:rPr>
                  <w:delText>.CustMain.CurrLane</w:delText>
                </w:r>
              </w:del>
            </w:ins>
          </w:p>
          <w:p w14:paraId="35FB7DBC" w14:textId="33B9AD00" w:rsidR="009F4CD2" w:rsidRPr="00702FE3" w:rsidDel="005E567F" w:rsidRDefault="009F4CD2" w:rsidP="009F4CD2">
            <w:pPr>
              <w:rPr>
                <w:ins w:id="16909" w:author="家榮 張" w:date="2021-05-20T21:21:00Z"/>
                <w:del w:id="16910" w:author="張金龍" w:date="2021-05-30T15:55:00Z"/>
                <w:rFonts w:ascii="標楷體" w:eastAsia="標楷體" w:hAnsi="標楷體"/>
              </w:rPr>
            </w:pPr>
            <w:del w:id="16911" w:author="張金龍" w:date="2021-05-30T15:55:00Z">
              <w:r w:rsidDel="005E567F">
                <w:rPr>
                  <w:rFonts w:ascii="標楷體" w:eastAsia="標楷體" w:hAnsi="標楷體" w:hint="eastAsia"/>
                </w:rPr>
                <w:delText>7</w:delText>
              </w:r>
            </w:del>
            <w:ins w:id="16912" w:author="張嘉榮" w:date="2021-05-30T12:25:00Z">
              <w:del w:id="16913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10</w:delText>
                </w:r>
              </w:del>
            </w:ins>
            <w:ins w:id="16914" w:author="家榮 張" w:date="2021-05-20T21:21:00Z">
              <w:del w:id="16915" w:author="張金龍" w:date="2021-05-30T15:55:00Z">
                <w:r w:rsidRPr="00702FE3" w:rsidDel="005E567F">
                  <w:rPr>
                    <w:rFonts w:ascii="標楷體" w:eastAsia="標楷體" w:hAnsi="標楷體"/>
                  </w:rPr>
                  <w:delText>.CustMain.CurrNum</w:delText>
                </w:r>
              </w:del>
            </w:ins>
          </w:p>
          <w:p w14:paraId="0C135C42" w14:textId="04800025" w:rsidR="009F4CD2" w:rsidRPr="00702FE3" w:rsidDel="005E567F" w:rsidRDefault="009F4CD2" w:rsidP="009F4CD2">
            <w:pPr>
              <w:rPr>
                <w:ins w:id="16916" w:author="家榮 張" w:date="2021-05-20T21:21:00Z"/>
                <w:del w:id="16917" w:author="張金龍" w:date="2021-05-30T15:55:00Z"/>
                <w:rFonts w:ascii="標楷體" w:eastAsia="標楷體" w:hAnsi="標楷體"/>
              </w:rPr>
            </w:pPr>
            <w:del w:id="16918" w:author="張金龍" w:date="2021-05-30T15:55:00Z">
              <w:r w:rsidDel="005E567F">
                <w:rPr>
                  <w:rFonts w:ascii="標楷體" w:eastAsia="標楷體" w:hAnsi="標楷體" w:hint="eastAsia"/>
                </w:rPr>
                <w:delText>8</w:delText>
              </w:r>
            </w:del>
            <w:ins w:id="16919" w:author="張嘉榮" w:date="2021-05-30T12:25:00Z">
              <w:del w:id="16920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11</w:delText>
                </w:r>
              </w:del>
            </w:ins>
            <w:ins w:id="16921" w:author="家榮 張" w:date="2021-05-20T21:21:00Z">
              <w:del w:id="16922" w:author="張金龍" w:date="2021-05-30T15:55:00Z">
                <w:r w:rsidRPr="00702FE3" w:rsidDel="005E567F">
                  <w:rPr>
                    <w:rFonts w:ascii="標楷體" w:eastAsia="標楷體" w:hAnsi="標楷體"/>
                  </w:rPr>
                  <w:delText>.CustMain.CurrDash</w:delText>
                </w:r>
              </w:del>
            </w:ins>
          </w:p>
          <w:p w14:paraId="5DC703FA" w14:textId="6E42FAB9" w:rsidR="009F4CD2" w:rsidRPr="00702FE3" w:rsidDel="005E567F" w:rsidRDefault="009F4CD2" w:rsidP="009F4CD2">
            <w:pPr>
              <w:rPr>
                <w:ins w:id="16923" w:author="家榮 張" w:date="2021-05-20T21:21:00Z"/>
                <w:del w:id="16924" w:author="張金龍" w:date="2021-05-30T15:55:00Z"/>
                <w:rFonts w:ascii="標楷體" w:eastAsia="標楷體" w:hAnsi="標楷體"/>
              </w:rPr>
            </w:pPr>
            <w:del w:id="16925" w:author="張金龍" w:date="2021-05-30T15:55:00Z">
              <w:r w:rsidDel="005E567F">
                <w:rPr>
                  <w:rFonts w:ascii="標楷體" w:eastAsia="標楷體" w:hAnsi="標楷體" w:hint="eastAsia"/>
                </w:rPr>
                <w:delText>9</w:delText>
              </w:r>
            </w:del>
            <w:ins w:id="16926" w:author="張嘉榮" w:date="2021-05-30T12:25:00Z">
              <w:del w:id="16927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12</w:delText>
                </w:r>
              </w:del>
            </w:ins>
            <w:ins w:id="16928" w:author="家榮 張" w:date="2021-05-20T21:21:00Z">
              <w:del w:id="16929" w:author="張金龍" w:date="2021-05-30T15:55:00Z">
                <w:r w:rsidRPr="00702FE3" w:rsidDel="005E567F">
                  <w:rPr>
                    <w:rFonts w:ascii="標楷體" w:eastAsia="標楷體" w:hAnsi="標楷體"/>
                  </w:rPr>
                  <w:delText>.CustMain.CurrFloor</w:delText>
                </w:r>
              </w:del>
            </w:ins>
          </w:p>
          <w:p w14:paraId="36F069E8" w14:textId="693F6CF4" w:rsidR="009F4CD2" w:rsidRDefault="009F4CD2" w:rsidP="009F4CD2">
            <w:pPr>
              <w:rPr>
                <w:ins w:id="16930" w:author="家榮 張" w:date="2021-05-20T21:21:00Z"/>
                <w:rFonts w:ascii="標楷體" w:eastAsia="標楷體" w:hAnsi="標楷體"/>
              </w:rPr>
            </w:pPr>
            <w:ins w:id="16931" w:author="家榮 張" w:date="2021-05-20T21:21:00Z">
              <w:del w:id="16932" w:author="張金龍" w:date="2021-05-30T15:55:00Z">
                <w:r w:rsidRPr="00702FE3" w:rsidDel="005E567F">
                  <w:rPr>
                    <w:rFonts w:ascii="標楷體" w:eastAsia="標楷體" w:hAnsi="標楷體"/>
                  </w:rPr>
                  <w:lastRenderedPageBreak/>
                  <w:delText>1</w:delText>
                </w:r>
              </w:del>
            </w:ins>
            <w:del w:id="16933" w:author="張金龍" w:date="2021-05-30T15:55:00Z">
              <w:r w:rsidDel="005E567F">
                <w:rPr>
                  <w:rFonts w:ascii="標楷體" w:eastAsia="標楷體" w:hAnsi="標楷體" w:hint="eastAsia"/>
                </w:rPr>
                <w:delText>0</w:delText>
              </w:r>
            </w:del>
            <w:ins w:id="16934" w:author="張嘉榮" w:date="2021-05-30T12:25:00Z">
              <w:del w:id="16935" w:author="張金龍" w:date="2021-05-30T15:55:00Z">
                <w:r w:rsidDel="005E567F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16936" w:author="家榮 張" w:date="2021-05-20T21:21:00Z">
              <w:del w:id="16937" w:author="張金龍" w:date="2021-05-30T15:55:00Z">
                <w:r w:rsidRPr="00702FE3" w:rsidDel="005E567F">
                  <w:rPr>
                    <w:rFonts w:ascii="標楷體" w:eastAsia="標楷體" w:hAnsi="標楷體"/>
                  </w:rPr>
                  <w:delText>.CustMain.CurrFloorDash</w:delText>
                </w:r>
              </w:del>
            </w:ins>
          </w:p>
        </w:tc>
      </w:tr>
      <w:tr w:rsidR="005E567F" w14:paraId="7B6CE105" w14:textId="77777777" w:rsidTr="005E567F">
        <w:trPr>
          <w:trHeight w:val="291"/>
          <w:jc w:val="center"/>
          <w:ins w:id="16938" w:author="張金龍" w:date="2021-05-30T15:54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5E567F" w:rsidRDefault="005E567F" w:rsidP="005E567F">
            <w:pPr>
              <w:rPr>
                <w:ins w:id="16939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5E567F" w:rsidRDefault="005E567F" w:rsidP="005E567F">
            <w:pPr>
              <w:rPr>
                <w:ins w:id="16940" w:author="張金龍" w:date="2021-05-30T15:54:00Z"/>
                <w:rFonts w:ascii="標楷體" w:eastAsia="標楷體" w:hAnsi="標楷體"/>
              </w:rPr>
            </w:pPr>
            <w:ins w:id="16941" w:author="張金龍" w:date="2021-05-30T15:54:00Z">
              <w:r w:rsidRPr="00A44AD5">
                <w:rPr>
                  <w:rFonts w:ascii="標楷體" w:eastAsia="標楷體" w:hAnsi="標楷體" w:hint="eastAsia"/>
                </w:rPr>
                <w:t>縣市代碼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5E567F" w:rsidRDefault="005E567F" w:rsidP="005E567F">
            <w:pPr>
              <w:rPr>
                <w:ins w:id="16942" w:author="張金龍" w:date="2021-05-30T15:54:00Z"/>
                <w:rFonts w:ascii="標楷體" w:eastAsia="標楷體" w:hAnsi="標楷體"/>
              </w:rPr>
            </w:pPr>
            <w:ins w:id="16943" w:author="張金龍" w:date="2021-05-30T15:5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5E567F" w:rsidRDefault="005E567F" w:rsidP="005E567F">
            <w:pPr>
              <w:rPr>
                <w:ins w:id="16944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5E567F" w:rsidRDefault="005E567F" w:rsidP="005E567F">
            <w:pPr>
              <w:rPr>
                <w:ins w:id="16945" w:author="張金龍" w:date="2021-05-30T15:54:00Z"/>
                <w:rFonts w:ascii="標楷體" w:eastAsia="標楷體" w:hAnsi="標楷體"/>
                <w:color w:val="000000"/>
                <w:lang w:eastAsia="zh-HK"/>
              </w:rPr>
            </w:pPr>
            <w:ins w:id="16946" w:author="張金龍" w:date="2021-05-30T15:54:00Z">
              <w:r>
                <w:rPr>
                  <w:rFonts w:ascii="標楷體" w:eastAsia="標楷體" w:hAnsi="標楷體" w:hint="eastAsia"/>
                  <w:color w:val="000000"/>
                </w:rPr>
                <w:t>1.下拉選單:</w:t>
              </w:r>
            </w:ins>
          </w:p>
          <w:p w14:paraId="17161EF6" w14:textId="77777777" w:rsidR="005E567F" w:rsidRDefault="005E567F" w:rsidP="005E567F">
            <w:pPr>
              <w:rPr>
                <w:ins w:id="16947" w:author="張金龍" w:date="2021-05-30T15:54:00Z"/>
                <w:rFonts w:ascii="標楷體" w:eastAsia="標楷體" w:hAnsi="標楷體"/>
                <w:color w:val="000000"/>
              </w:rPr>
            </w:pPr>
            <w:ins w:id="16948" w:author="張金龍" w:date="2021-05-30T15:54:00Z"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依據</w:t>
              </w:r>
              <w:r>
                <w:rPr>
                  <w:rFonts w:ascii="標楷體" w:eastAsia="標楷體" w:hAnsi="標楷體" w:hint="eastAsia"/>
                  <w:color w:val="000000"/>
                </w:rPr>
                <w:t>[地區別代碼</w:t>
              </w:r>
            </w:ins>
          </w:p>
          <w:p w14:paraId="46AE75B8" w14:textId="77777777" w:rsidR="005E567F" w:rsidRDefault="005E567F" w:rsidP="005E567F">
            <w:pPr>
              <w:rPr>
                <w:ins w:id="16949" w:author="張金龍" w:date="2021-05-30T15:54:00Z"/>
                <w:rFonts w:ascii="標楷體" w:eastAsia="標楷體" w:hAnsi="標楷體"/>
                <w:color w:val="000000"/>
                <w:lang w:eastAsia="zh-HK"/>
              </w:rPr>
            </w:pPr>
            <w:ins w:id="16950" w:author="張金龍" w:date="2021-05-30T15:54:00Z">
              <w:r>
                <w:rPr>
                  <w:rFonts w:ascii="標楷體" w:eastAsia="標楷體" w:hAnsi="標楷體" w:hint="eastAsia"/>
                  <w:color w:val="000000"/>
                </w:rPr>
                <w:t xml:space="preserve">  檔(C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d</w:t>
              </w:r>
              <w:r>
                <w:rPr>
                  <w:rFonts w:ascii="標楷體" w:eastAsia="標楷體" w:hAnsi="標楷體" w:hint="eastAsia"/>
                  <w:color w:val="000000"/>
                </w:rPr>
                <w:t>Ci</w:t>
              </w:r>
              <w:r>
                <w:rPr>
                  <w:rFonts w:ascii="標楷體" w:eastAsia="標楷體" w:hAnsi="標楷體"/>
                  <w:color w:val="000000"/>
                </w:rPr>
                <w:t>ty</w:t>
              </w:r>
              <w:r>
                <w:rPr>
                  <w:rFonts w:ascii="標楷體" w:eastAsia="標楷體" w:hAnsi="標楷體" w:hint="eastAsia"/>
                  <w:color w:val="000000"/>
                </w:rPr>
                <w:t>)]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的全</w:t>
              </w:r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</w:ins>
          </w:p>
          <w:p w14:paraId="2DE6F015" w14:textId="77777777" w:rsidR="005E567F" w:rsidRDefault="005E567F" w:rsidP="005E567F">
            <w:pPr>
              <w:rPr>
                <w:ins w:id="16951" w:author="張金龍" w:date="2021-05-30T15:54:00Z"/>
                <w:rFonts w:ascii="標楷體" w:eastAsia="標楷體" w:hAnsi="標楷體"/>
                <w:color w:val="000000"/>
                <w:lang w:eastAsia="zh-HK"/>
              </w:rPr>
            </w:pPr>
            <w:ins w:id="16952" w:author="張金龍" w:date="2021-05-30T15:54:00Z"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部資料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77777777" w:rsidR="005E567F" w:rsidRDefault="005E567F" w:rsidP="005E567F">
            <w:pPr>
              <w:rPr>
                <w:ins w:id="16953" w:author="張金龍" w:date="2021-05-30T15:54:00Z"/>
                <w:rFonts w:ascii="標楷體" w:eastAsia="標楷體" w:hAnsi="標楷體"/>
              </w:rPr>
            </w:pPr>
            <w:ins w:id="16954" w:author="張金龍" w:date="2021-05-30T15:5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5E567F" w:rsidRDefault="005E567F" w:rsidP="005E567F">
            <w:pPr>
              <w:rPr>
                <w:ins w:id="16955" w:author="張金龍" w:date="2021-05-30T15:54:00Z"/>
                <w:rFonts w:ascii="標楷體" w:eastAsia="標楷體" w:hAnsi="標楷體"/>
              </w:rPr>
            </w:pPr>
            <w:ins w:id="16956" w:author="張金龍" w:date="2021-05-30T15:5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9E82" w14:textId="77777777" w:rsidR="005E567F" w:rsidRDefault="005E567F" w:rsidP="005E567F">
            <w:pPr>
              <w:ind w:leftChars="4" w:left="291" w:hangingChars="117" w:hanging="281"/>
              <w:rPr>
                <w:ins w:id="16957" w:author="張金龍" w:date="2021-05-30T15:54:00Z"/>
                <w:rFonts w:ascii="標楷體" w:eastAsia="標楷體" w:hAnsi="標楷體"/>
              </w:rPr>
            </w:pPr>
            <w:ins w:id="16958" w:author="張金龍" w:date="2021-05-30T15:54:00Z">
              <w:r>
                <w:rPr>
                  <w:rFonts w:ascii="標楷體" w:eastAsia="標楷體" w:hAnsi="標楷體" w:hint="eastAsia"/>
                </w:rPr>
                <w:t>1.必須輸入代碼，,檢核條件:依選單/V(H)</w:t>
              </w:r>
            </w:ins>
          </w:p>
          <w:p w14:paraId="4CF8AF60" w14:textId="74A8C8E8" w:rsidR="005E567F" w:rsidRDefault="005E567F" w:rsidP="005E567F">
            <w:pPr>
              <w:rPr>
                <w:ins w:id="16959" w:author="張金龍" w:date="2021-05-30T15:54:00Z"/>
                <w:rFonts w:ascii="標楷體" w:eastAsia="標楷體" w:hAnsi="標楷體"/>
              </w:rPr>
            </w:pPr>
            <w:ins w:id="16960" w:author="張金龍" w:date="2021-05-30T15:54:00Z">
              <w:r>
                <w:rPr>
                  <w:rFonts w:ascii="標楷體" w:eastAsia="標楷體" w:hAnsi="標楷體" w:hint="eastAsia"/>
                </w:rPr>
                <w:t>2.</w:t>
              </w:r>
              <w:r w:rsidRPr="006C6877">
                <w:rPr>
                  <w:rFonts w:ascii="標楷體" w:eastAsia="標楷體" w:hAnsi="標楷體"/>
                </w:rPr>
                <w:t>CustMain.</w:t>
              </w:r>
              <w:r w:rsidRPr="00702FE3">
                <w:rPr>
                  <w:rFonts w:ascii="標楷體" w:eastAsia="標楷體" w:hAnsi="標楷體"/>
                </w:rPr>
                <w:t>CurrCityCode</w:t>
              </w:r>
            </w:ins>
          </w:p>
        </w:tc>
      </w:tr>
      <w:tr w:rsidR="005E567F" w14:paraId="091C0785" w14:textId="77777777" w:rsidTr="005E567F">
        <w:trPr>
          <w:trHeight w:val="291"/>
          <w:jc w:val="center"/>
          <w:ins w:id="16961" w:author="張金龍" w:date="2021-05-30T15:54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5E567F" w:rsidRDefault="005E567F" w:rsidP="005E567F">
            <w:pPr>
              <w:rPr>
                <w:ins w:id="16962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5E567F" w:rsidRPr="00A44AD5" w:rsidRDefault="005E567F" w:rsidP="005E567F">
            <w:pPr>
              <w:rPr>
                <w:ins w:id="16963" w:author="張金龍" w:date="2021-05-30T15:54:00Z"/>
                <w:rFonts w:ascii="標楷體" w:eastAsia="標楷體" w:hAnsi="標楷體"/>
              </w:rPr>
            </w:pPr>
            <w:ins w:id="16964" w:author="張金龍" w:date="2021-05-30T15:54:00Z">
              <w:r w:rsidRPr="00A44AD5">
                <w:rPr>
                  <w:rFonts w:ascii="標楷體" w:eastAsia="標楷體" w:hAnsi="標楷體" w:hint="eastAsia"/>
                </w:rPr>
                <w:t>鄉鎮市區代碼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5E567F" w:rsidRDefault="005E567F" w:rsidP="005E567F">
            <w:pPr>
              <w:rPr>
                <w:ins w:id="16965" w:author="張金龍" w:date="2021-05-30T15:54:00Z"/>
                <w:rFonts w:ascii="標楷體" w:eastAsia="標楷體" w:hAnsi="標楷體"/>
              </w:rPr>
            </w:pPr>
            <w:ins w:id="16966" w:author="張金龍" w:date="2021-05-30T15:54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5E567F" w:rsidRDefault="005E567F" w:rsidP="005E567F">
            <w:pPr>
              <w:rPr>
                <w:ins w:id="16967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5E567F" w:rsidRDefault="005E567F" w:rsidP="005E567F">
            <w:pPr>
              <w:rPr>
                <w:ins w:id="16968" w:author="張金龍" w:date="2021-05-30T15:54:00Z"/>
                <w:rFonts w:ascii="標楷體" w:eastAsia="標楷體" w:hAnsi="標楷體"/>
                <w:color w:val="000000"/>
              </w:rPr>
            </w:pPr>
            <w:ins w:id="16969" w:author="張金龍" w:date="2021-05-30T15:54:00Z">
              <w:r>
                <w:rPr>
                  <w:rFonts w:ascii="標楷體" w:eastAsia="標楷體" w:hAnsi="標楷體" w:hint="eastAsia"/>
                  <w:color w:val="000000"/>
                </w:rPr>
                <w:t>1.下拉選單:</w:t>
              </w:r>
            </w:ins>
          </w:p>
          <w:p w14:paraId="76A5532A" w14:textId="77777777" w:rsidR="005E567F" w:rsidRDefault="005E567F" w:rsidP="005E567F">
            <w:pPr>
              <w:rPr>
                <w:ins w:id="16970" w:author="張金龍" w:date="2021-05-30T15:54:00Z"/>
                <w:rFonts w:ascii="標楷體" w:eastAsia="標楷體" w:hAnsi="標楷體"/>
                <w:color w:val="000000"/>
              </w:rPr>
            </w:pPr>
            <w:ins w:id="16971" w:author="張金龍" w:date="2021-05-30T15:54:00Z"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依據</w:t>
              </w:r>
              <w:r>
                <w:rPr>
                  <w:rFonts w:ascii="標楷體" w:eastAsia="標楷體" w:hAnsi="標楷體" w:hint="eastAsia"/>
                  <w:color w:val="000000"/>
                </w:rPr>
                <w:t>[縣市與鄉鎮</w:t>
              </w:r>
            </w:ins>
          </w:p>
          <w:p w14:paraId="3F7474DC" w14:textId="77777777" w:rsidR="005E567F" w:rsidRDefault="005E567F" w:rsidP="005E567F">
            <w:pPr>
              <w:rPr>
                <w:ins w:id="16972" w:author="張金龍" w:date="2021-05-30T15:54:00Z"/>
                <w:rFonts w:ascii="標楷體" w:eastAsia="標楷體" w:hAnsi="標楷體"/>
                <w:color w:val="000000"/>
              </w:rPr>
            </w:pPr>
            <w:ins w:id="16973" w:author="張金龍" w:date="2021-05-30T15:54:00Z">
              <w:r>
                <w:rPr>
                  <w:rFonts w:ascii="標楷體" w:eastAsia="標楷體" w:hAnsi="標楷體" w:hint="eastAsia"/>
                  <w:color w:val="000000"/>
                </w:rPr>
                <w:t xml:space="preserve">  區對照(C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d</w:t>
              </w:r>
              <w:r>
                <w:rPr>
                  <w:rFonts w:ascii="標楷體" w:eastAsia="標楷體" w:hAnsi="標楷體" w:hint="eastAsia"/>
                  <w:color w:val="000000"/>
                </w:rPr>
                <w:t>Ar</w:t>
              </w:r>
              <w:r>
                <w:rPr>
                  <w:rFonts w:ascii="標楷體" w:eastAsia="標楷體" w:hAnsi="標楷體"/>
                  <w:color w:val="000000"/>
                </w:rPr>
                <w:t>ea</w:t>
              </w:r>
              <w:r>
                <w:rPr>
                  <w:rFonts w:ascii="標楷體" w:eastAsia="標楷體" w:hAnsi="標楷體" w:hint="eastAsia"/>
                  <w:color w:val="000000"/>
                </w:rPr>
                <w:t>)]</w:t>
              </w:r>
            </w:ins>
          </w:p>
          <w:p w14:paraId="71B3E679" w14:textId="77777777" w:rsidR="005E567F" w:rsidRDefault="005E567F" w:rsidP="005E567F">
            <w:pPr>
              <w:rPr>
                <w:ins w:id="16974" w:author="張金龍" w:date="2021-05-30T15:54:00Z"/>
                <w:rFonts w:ascii="標楷體" w:eastAsia="標楷體" w:hAnsi="標楷體"/>
                <w:color w:val="000000"/>
              </w:rPr>
            </w:pPr>
            <w:ins w:id="16975" w:author="張金龍" w:date="2021-05-30T15:54:00Z"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的</w:t>
              </w:r>
              <w:r>
                <w:rPr>
                  <w:rFonts w:ascii="標楷體" w:eastAsia="標楷體" w:hAnsi="標楷體"/>
                  <w:color w:val="000000"/>
                  <w:lang w:eastAsia="zh-HK"/>
                </w:rPr>
                <w:t>City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Code</w:t>
              </w:r>
              <w:r>
                <w:rPr>
                  <w:rFonts w:ascii="標楷體" w:eastAsia="標楷體" w:hAnsi="標楷體" w:hint="eastAsia"/>
                  <w:color w:val="000000"/>
                </w:rPr>
                <w:t>=</w:t>
              </w:r>
              <w:r>
                <w:rPr>
                  <w:rFonts w:ascii="標楷體" w:eastAsia="標楷體" w:hAnsi="標楷體"/>
                  <w:color w:val="000000"/>
                </w:rPr>
                <w:t>[</w:t>
              </w:r>
              <w:r>
                <w:rPr>
                  <w:rFonts w:ascii="標楷體" w:eastAsia="標楷體" w:hAnsi="標楷體" w:hint="eastAsia"/>
                  <w:color w:val="000000"/>
                </w:rPr>
                <w:t>縣</w:t>
              </w:r>
            </w:ins>
          </w:p>
          <w:p w14:paraId="1D9DA5E6" w14:textId="77777777" w:rsidR="005E567F" w:rsidRDefault="005E567F" w:rsidP="005E567F">
            <w:pPr>
              <w:rPr>
                <w:ins w:id="16976" w:author="張金龍" w:date="2021-05-30T15:54:00Z"/>
                <w:rFonts w:ascii="標楷體" w:eastAsia="標楷體" w:hAnsi="標楷體"/>
                <w:color w:val="000000"/>
              </w:rPr>
            </w:pPr>
            <w:ins w:id="16977" w:author="張金龍" w:date="2021-05-30T15:54:00Z">
              <w:r>
                <w:rPr>
                  <w:rFonts w:ascii="標楷體" w:eastAsia="標楷體" w:hAnsi="標楷體" w:hint="eastAsia"/>
                  <w:color w:val="000000"/>
                </w:rPr>
                <w:t xml:space="preserve">  市</w:t>
              </w:r>
              <w:r>
                <w:rPr>
                  <w:rFonts w:ascii="標楷體" w:eastAsia="標楷體" w:hAnsi="標楷體"/>
                  <w:color w:val="000000"/>
                </w:rPr>
                <w:t>]</w:t>
              </w:r>
              <w:r>
                <w:rPr>
                  <w:rFonts w:ascii="標楷體" w:eastAsia="標楷體" w:hAnsi="標楷體" w:hint="eastAsia"/>
                  <w:color w:val="000000"/>
                </w:rPr>
                <w:t>代碼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77777777" w:rsidR="005E567F" w:rsidRDefault="005E567F" w:rsidP="005E567F">
            <w:pPr>
              <w:rPr>
                <w:ins w:id="16978" w:author="張金龍" w:date="2021-05-30T15:54:00Z"/>
                <w:rFonts w:ascii="標楷體" w:eastAsia="標楷體" w:hAnsi="標楷體"/>
              </w:rPr>
            </w:pPr>
            <w:ins w:id="16979" w:author="張金龍" w:date="2021-05-30T15:5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5E567F" w:rsidRDefault="005E567F" w:rsidP="005E567F">
            <w:pPr>
              <w:rPr>
                <w:ins w:id="16980" w:author="張金龍" w:date="2021-05-30T15:54:00Z"/>
                <w:rFonts w:ascii="標楷體" w:eastAsia="標楷體" w:hAnsi="標楷體"/>
              </w:rPr>
            </w:pPr>
            <w:ins w:id="16981" w:author="張金龍" w:date="2021-05-30T15:5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29C67" w14:textId="77777777" w:rsidR="005E567F" w:rsidRDefault="005E567F" w:rsidP="005E567F">
            <w:pPr>
              <w:ind w:leftChars="4" w:left="291" w:hangingChars="117" w:hanging="281"/>
              <w:rPr>
                <w:ins w:id="16982" w:author="張金龍" w:date="2021-05-30T15:54:00Z"/>
                <w:rFonts w:ascii="標楷體" w:eastAsia="標楷體" w:hAnsi="標楷體"/>
              </w:rPr>
            </w:pPr>
            <w:ins w:id="16983" w:author="張金龍" w:date="2021-05-30T15:54:00Z">
              <w:r>
                <w:rPr>
                  <w:rFonts w:ascii="標楷體" w:eastAsia="標楷體" w:hAnsi="標楷體" w:hint="eastAsia"/>
                </w:rPr>
                <w:t>1.必須輸入代碼，,檢核條件:依選單/V(H)</w:t>
              </w:r>
            </w:ins>
          </w:p>
          <w:p w14:paraId="2C16FE06" w14:textId="2F0BC3E0" w:rsidR="005E567F" w:rsidRDefault="005E567F" w:rsidP="005E567F">
            <w:pPr>
              <w:ind w:leftChars="4" w:left="291" w:hangingChars="117" w:hanging="281"/>
              <w:rPr>
                <w:ins w:id="16984" w:author="張金龍" w:date="2021-05-30T15:54:00Z"/>
                <w:rFonts w:ascii="標楷體" w:eastAsia="標楷體" w:hAnsi="標楷體"/>
              </w:rPr>
            </w:pPr>
            <w:ins w:id="16985" w:author="張金龍" w:date="2021-05-30T15:54:00Z">
              <w:r>
                <w:rPr>
                  <w:rFonts w:ascii="標楷體" w:eastAsia="標楷體" w:hAnsi="標楷體" w:hint="eastAsia"/>
                </w:rPr>
                <w:t>2.</w:t>
              </w:r>
              <w:r w:rsidRPr="006C6877">
                <w:rPr>
                  <w:rFonts w:ascii="標楷體" w:eastAsia="標楷體" w:hAnsi="標楷體"/>
                </w:rPr>
                <w:t>CustMain.</w:t>
              </w:r>
              <w:r w:rsidRPr="00702FE3">
                <w:rPr>
                  <w:rFonts w:ascii="標楷體" w:eastAsia="標楷體" w:hAnsi="標楷體"/>
                </w:rPr>
                <w:t>Curr</w:t>
              </w:r>
              <w:r w:rsidRPr="006C6877">
                <w:rPr>
                  <w:rFonts w:ascii="標楷體" w:eastAsia="標楷體" w:hAnsi="標楷體"/>
                </w:rPr>
                <w:t>AreaCode</w:t>
              </w:r>
            </w:ins>
          </w:p>
        </w:tc>
      </w:tr>
      <w:tr w:rsidR="005E567F" w14:paraId="01A98577" w14:textId="77777777" w:rsidTr="005E567F">
        <w:trPr>
          <w:trHeight w:val="291"/>
          <w:jc w:val="center"/>
          <w:ins w:id="16986" w:author="張金龍" w:date="2021-05-30T15:54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5E567F" w:rsidRDefault="005E567F" w:rsidP="005E567F">
            <w:pPr>
              <w:rPr>
                <w:ins w:id="16987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5E567F" w:rsidRPr="00A44AD5" w:rsidRDefault="005E567F" w:rsidP="005E567F">
            <w:pPr>
              <w:rPr>
                <w:ins w:id="16988" w:author="張金龍" w:date="2021-05-30T15:54:00Z"/>
                <w:rFonts w:ascii="標楷體" w:eastAsia="標楷體" w:hAnsi="標楷體"/>
              </w:rPr>
            </w:pPr>
            <w:ins w:id="16989" w:author="張金龍" w:date="2021-05-30T15:54:00Z">
              <w:r w:rsidRPr="00A44AD5">
                <w:rPr>
                  <w:rFonts w:ascii="標楷體" w:eastAsia="標楷體" w:hAnsi="標楷體" w:hint="eastAsia"/>
                </w:rPr>
                <w:t>路名，包含路／街／村／里／鄰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5E567F" w:rsidRDefault="005E567F" w:rsidP="005E567F">
            <w:pPr>
              <w:rPr>
                <w:ins w:id="16990" w:author="張金龍" w:date="2021-05-30T15:54:00Z"/>
                <w:rFonts w:ascii="標楷體" w:eastAsia="標楷體" w:hAnsi="標楷體"/>
              </w:rPr>
            </w:pPr>
            <w:ins w:id="16991" w:author="張金龍" w:date="2021-05-30T15:5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5E567F" w:rsidRDefault="005E567F" w:rsidP="005E567F">
            <w:pPr>
              <w:rPr>
                <w:ins w:id="16992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5E567F" w:rsidRDefault="005E567F" w:rsidP="005E567F">
            <w:pPr>
              <w:rPr>
                <w:ins w:id="16993" w:author="張金龍" w:date="2021-05-30T15:54:00Z"/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77777777" w:rsidR="005E567F" w:rsidRDefault="005E567F" w:rsidP="005E567F">
            <w:pPr>
              <w:rPr>
                <w:ins w:id="16994" w:author="張金龍" w:date="2021-05-30T15:54:00Z"/>
                <w:rFonts w:ascii="標楷體" w:eastAsia="標楷體" w:hAnsi="標楷體"/>
              </w:rPr>
            </w:pPr>
            <w:ins w:id="16995" w:author="張金龍" w:date="2021-05-30T15:5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5E567F" w:rsidRDefault="005E567F" w:rsidP="005E567F">
            <w:pPr>
              <w:rPr>
                <w:ins w:id="16996" w:author="張金龍" w:date="2021-05-30T15:54:00Z"/>
                <w:rFonts w:ascii="標楷體" w:eastAsia="標楷體" w:hAnsi="標楷體"/>
              </w:rPr>
            </w:pPr>
            <w:ins w:id="16997" w:author="張金龍" w:date="2021-05-30T15:5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B986" w14:textId="77777777" w:rsidR="005E567F" w:rsidRPr="00B9579C" w:rsidRDefault="005E567F" w:rsidP="005E567F">
            <w:pPr>
              <w:ind w:leftChars="4" w:left="291" w:hangingChars="117" w:hanging="281"/>
              <w:rPr>
                <w:ins w:id="16998" w:author="張金龍" w:date="2021-05-30T15:54:00Z"/>
                <w:rFonts w:ascii="標楷體" w:eastAsia="標楷體" w:hAnsi="標楷體"/>
              </w:rPr>
            </w:pPr>
            <w:ins w:id="16999" w:author="張金龍" w:date="2021-05-30T15:54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必須輸入文字</w:t>
              </w:r>
              <w:r>
                <w:rPr>
                  <w:rFonts w:ascii="標楷體" w:eastAsia="標楷體" w:hAnsi="標楷體" w:hint="eastAsia"/>
                </w:rPr>
                <w:t>, 檢核條件:</w:t>
              </w:r>
              <w:r>
                <w:rPr>
                  <w:rFonts w:ascii="標楷體" w:eastAsia="標楷體" w:hAnsi="標楷體" w:hint="eastAsia"/>
                  <w:lang w:eastAsia="zh-HK"/>
                </w:rPr>
                <w:t>不可空白</w:t>
              </w:r>
              <w:r>
                <w:rPr>
                  <w:rFonts w:ascii="標楷體" w:eastAsia="標楷體" w:hAnsi="標楷體" w:hint="eastAsia"/>
                </w:rPr>
                <w:t>/V(</w:t>
              </w:r>
              <w:r>
                <w:rPr>
                  <w:rFonts w:ascii="標楷體" w:eastAsia="標楷體" w:hAnsi="標楷體"/>
                </w:rPr>
                <w:t>7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748336B3" w14:textId="77777777" w:rsidR="005E567F" w:rsidRDefault="005E567F" w:rsidP="005E567F">
            <w:pPr>
              <w:ind w:leftChars="4" w:left="291" w:hangingChars="117" w:hanging="281"/>
              <w:rPr>
                <w:ins w:id="17000" w:author="張金龍" w:date="2021-05-30T15:54:00Z"/>
                <w:rFonts w:ascii="標楷體" w:eastAsia="標楷體" w:hAnsi="標楷體"/>
              </w:rPr>
            </w:pPr>
            <w:ins w:id="17001" w:author="張金龍" w:date="2021-05-30T15:54:00Z">
              <w:r>
                <w:rPr>
                  <w:rFonts w:ascii="標楷體" w:eastAsia="標楷體" w:hAnsi="標楷體" w:hint="eastAsia"/>
                </w:rPr>
                <w:t>2.</w:t>
              </w:r>
              <w:r w:rsidRPr="001B6312">
                <w:rPr>
                  <w:rFonts w:ascii="標楷體" w:eastAsia="標楷體" w:hAnsi="標楷體" w:hint="eastAsia"/>
                  <w:lang w:eastAsia="zh-HK"/>
                </w:rPr>
                <w:t>顯示提示</w:t>
              </w:r>
              <w:r w:rsidRPr="001B6312">
                <w:rPr>
                  <w:rFonts w:ascii="標楷體" w:eastAsia="標楷體" w:hAnsi="標楷體"/>
                  <w:lang w:eastAsia="zh-HK"/>
                </w:rPr>
                <w:t>"</w:t>
              </w:r>
              <w:r w:rsidRPr="00A44AD5">
                <w:rPr>
                  <w:rFonts w:ascii="標楷體" w:eastAsia="標楷體" w:hAnsi="標楷體" w:hint="eastAsia"/>
                  <w:lang w:eastAsia="zh-HK"/>
                </w:rPr>
                <w:t>請自行輸入完整路名，包含</w:t>
              </w:r>
              <w:r w:rsidRPr="00A44AD5">
                <w:rPr>
                  <w:rFonts w:ascii="標楷體" w:eastAsia="標楷體" w:hAnsi="標楷體" w:hint="eastAsia"/>
                </w:rPr>
                <w:t>路／街／村／里／鄰</w:t>
              </w:r>
              <w:r>
                <w:rPr>
                  <w:rFonts w:ascii="標楷體" w:eastAsia="標楷體" w:hAnsi="標楷體" w:hint="eastAsia"/>
                </w:rPr>
                <w:t>"</w:t>
              </w:r>
            </w:ins>
          </w:p>
          <w:p w14:paraId="68D655E1" w14:textId="5E46C994" w:rsidR="005E567F" w:rsidRDefault="005E567F" w:rsidP="005E567F">
            <w:pPr>
              <w:ind w:leftChars="4" w:left="291" w:hangingChars="117" w:hanging="281"/>
              <w:rPr>
                <w:ins w:id="17002" w:author="張金龍" w:date="2021-05-30T15:54:00Z"/>
                <w:rFonts w:ascii="標楷體" w:eastAsia="標楷體" w:hAnsi="標楷體"/>
              </w:rPr>
            </w:pPr>
            <w:ins w:id="17003" w:author="張金龍" w:date="2021-05-30T15:54:00Z">
              <w:r>
                <w:rPr>
                  <w:rFonts w:ascii="標楷體" w:eastAsia="標楷體" w:hAnsi="標楷體" w:hint="eastAsia"/>
                </w:rPr>
                <w:t>3.</w:t>
              </w:r>
              <w:r w:rsidRPr="006C6877">
                <w:rPr>
                  <w:rFonts w:ascii="標楷體" w:eastAsia="標楷體" w:hAnsi="標楷體"/>
                </w:rPr>
                <w:t>CustMain.</w:t>
              </w:r>
              <w:r w:rsidRPr="00702FE3">
                <w:rPr>
                  <w:rFonts w:ascii="標楷體" w:eastAsia="標楷體" w:hAnsi="標楷體"/>
                </w:rPr>
                <w:t>Curr</w:t>
              </w:r>
              <w:r w:rsidRPr="006C6877">
                <w:rPr>
                  <w:rFonts w:ascii="標楷體" w:eastAsia="標楷體" w:hAnsi="標楷體"/>
                </w:rPr>
                <w:t>Road</w:t>
              </w:r>
            </w:ins>
          </w:p>
        </w:tc>
      </w:tr>
      <w:tr w:rsidR="005E567F" w14:paraId="631D105E" w14:textId="77777777" w:rsidTr="005E567F">
        <w:trPr>
          <w:trHeight w:val="291"/>
          <w:jc w:val="center"/>
          <w:ins w:id="17004" w:author="張金龍" w:date="2021-05-30T15:54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5E567F" w:rsidRDefault="005E567F" w:rsidP="005E567F">
            <w:pPr>
              <w:rPr>
                <w:ins w:id="17005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5E567F" w:rsidRPr="00A44AD5" w:rsidRDefault="005E567F" w:rsidP="005E567F">
            <w:pPr>
              <w:rPr>
                <w:ins w:id="17006" w:author="張金龍" w:date="2021-05-30T15:54:00Z"/>
                <w:rFonts w:ascii="標楷體" w:eastAsia="標楷體" w:hAnsi="標楷體"/>
              </w:rPr>
            </w:pPr>
            <w:ins w:id="17007" w:author="張金龍" w:date="2021-05-30T15:54:00Z">
              <w:r>
                <w:rPr>
                  <w:rFonts w:ascii="標楷體" w:eastAsia="標楷體" w:hAnsi="標楷體" w:hint="eastAsia"/>
                  <w:lang w:eastAsia="zh-HK"/>
                </w:rPr>
                <w:t>段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5E567F" w:rsidRDefault="005E567F" w:rsidP="005E567F">
            <w:pPr>
              <w:rPr>
                <w:ins w:id="17008" w:author="張金龍" w:date="2021-05-30T15:54:00Z"/>
                <w:rFonts w:ascii="標楷體" w:eastAsia="標楷體" w:hAnsi="標楷體"/>
              </w:rPr>
            </w:pPr>
            <w:ins w:id="17009" w:author="張金龍" w:date="2021-05-30T15:5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5E567F" w:rsidRDefault="005E567F" w:rsidP="005E567F">
            <w:pPr>
              <w:rPr>
                <w:ins w:id="17010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5E567F" w:rsidRDefault="005E567F" w:rsidP="005E567F">
            <w:pPr>
              <w:rPr>
                <w:ins w:id="17011" w:author="張金龍" w:date="2021-05-30T15:54:00Z"/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5E567F" w:rsidRDefault="005E567F" w:rsidP="005E567F">
            <w:pPr>
              <w:rPr>
                <w:ins w:id="17012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5E567F" w:rsidRDefault="005E567F" w:rsidP="005E567F">
            <w:pPr>
              <w:rPr>
                <w:ins w:id="17013" w:author="張金龍" w:date="2021-05-30T15:54:00Z"/>
                <w:rFonts w:ascii="標楷體" w:eastAsia="標楷體" w:hAnsi="標楷體"/>
              </w:rPr>
            </w:pPr>
            <w:ins w:id="17014" w:author="張金龍" w:date="2021-05-30T15:54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2A4FB" w14:textId="77777777" w:rsidR="005E567F" w:rsidRDefault="005E567F" w:rsidP="005E567F">
            <w:pPr>
              <w:rPr>
                <w:ins w:id="17015" w:author="張金龍" w:date="2021-05-30T15:54:00Z"/>
                <w:rFonts w:ascii="標楷體" w:eastAsia="標楷體" w:hAnsi="標楷體"/>
              </w:rPr>
            </w:pPr>
            <w:ins w:id="17016" w:author="張金龍" w:date="2021-05-30T15:54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21901A29" w14:textId="57F66B14" w:rsidR="005E567F" w:rsidRPr="006C6877" w:rsidRDefault="005E567F" w:rsidP="005E567F">
            <w:pPr>
              <w:rPr>
                <w:ins w:id="17017" w:author="張金龍" w:date="2021-05-30T15:54:00Z"/>
                <w:rFonts w:ascii="標楷體" w:eastAsia="標楷體" w:hAnsi="標楷體"/>
              </w:rPr>
            </w:pPr>
            <w:ins w:id="17018" w:author="張金龍" w:date="2021-05-30T15:54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</w:t>
              </w:r>
              <w:r w:rsidRPr="00702FE3">
                <w:rPr>
                  <w:rFonts w:ascii="標楷體" w:eastAsia="標楷體" w:hAnsi="標楷體"/>
                </w:rPr>
                <w:t>Curr</w:t>
              </w:r>
              <w:r w:rsidRPr="006C6877">
                <w:rPr>
                  <w:rFonts w:ascii="標楷體" w:eastAsia="標楷體" w:hAnsi="標楷體"/>
                </w:rPr>
                <w:t>Section</w:t>
              </w:r>
            </w:ins>
          </w:p>
          <w:p w14:paraId="30485CCE" w14:textId="77777777" w:rsidR="005E567F" w:rsidRDefault="005E567F" w:rsidP="005E567F">
            <w:pPr>
              <w:ind w:leftChars="4" w:left="291" w:hangingChars="117" w:hanging="281"/>
              <w:rPr>
                <w:ins w:id="17019" w:author="張金龍" w:date="2021-05-30T15:54:00Z"/>
                <w:rFonts w:ascii="標楷體" w:eastAsia="標楷體" w:hAnsi="標楷體"/>
              </w:rPr>
            </w:pPr>
          </w:p>
        </w:tc>
      </w:tr>
      <w:tr w:rsidR="005E567F" w14:paraId="35E3ADFA" w14:textId="77777777" w:rsidTr="005E567F">
        <w:trPr>
          <w:trHeight w:val="291"/>
          <w:jc w:val="center"/>
          <w:ins w:id="17020" w:author="張金龍" w:date="2021-05-30T15:54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5E567F" w:rsidRDefault="005E567F" w:rsidP="005E567F">
            <w:pPr>
              <w:rPr>
                <w:ins w:id="17021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5E567F" w:rsidRDefault="005E567F" w:rsidP="005E567F">
            <w:pPr>
              <w:rPr>
                <w:ins w:id="17022" w:author="張金龍" w:date="2021-05-30T15:54:00Z"/>
                <w:rFonts w:ascii="標楷體" w:eastAsia="標楷體" w:hAnsi="標楷體"/>
              </w:rPr>
            </w:pPr>
            <w:ins w:id="17023" w:author="張金龍" w:date="2021-05-30T15:54:00Z">
              <w:r>
                <w:rPr>
                  <w:rFonts w:ascii="標楷體" w:eastAsia="標楷體" w:hAnsi="標楷體" w:hint="eastAsia"/>
                  <w:lang w:eastAsia="zh-HK"/>
                </w:rPr>
                <w:t>巷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5E567F" w:rsidRDefault="005E567F" w:rsidP="005E567F">
            <w:pPr>
              <w:rPr>
                <w:ins w:id="17024" w:author="張金龍" w:date="2021-05-30T15:54:00Z"/>
                <w:rFonts w:ascii="標楷體" w:eastAsia="標楷體" w:hAnsi="標楷體"/>
              </w:rPr>
            </w:pPr>
            <w:ins w:id="17025" w:author="張金龍" w:date="2021-05-30T15:5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5E567F" w:rsidRDefault="005E567F" w:rsidP="005E567F">
            <w:pPr>
              <w:rPr>
                <w:ins w:id="17026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5E567F" w:rsidRDefault="005E567F" w:rsidP="005E567F">
            <w:pPr>
              <w:rPr>
                <w:ins w:id="17027" w:author="張金龍" w:date="2021-05-30T15:54:00Z"/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5E567F" w:rsidRDefault="005E567F" w:rsidP="005E567F">
            <w:pPr>
              <w:rPr>
                <w:ins w:id="17028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5E567F" w:rsidRDefault="005E567F" w:rsidP="005E567F">
            <w:pPr>
              <w:rPr>
                <w:ins w:id="17029" w:author="張金龍" w:date="2021-05-30T15:54:00Z"/>
                <w:rFonts w:ascii="標楷體" w:eastAsia="標楷體" w:hAnsi="標楷體"/>
              </w:rPr>
            </w:pPr>
            <w:ins w:id="17030" w:author="張金龍" w:date="2021-05-30T15:5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B0FD3" w14:textId="77777777" w:rsidR="005E567F" w:rsidRDefault="005E567F" w:rsidP="005E567F">
            <w:pPr>
              <w:rPr>
                <w:ins w:id="17031" w:author="張金龍" w:date="2021-05-30T15:54:00Z"/>
                <w:rFonts w:ascii="標楷體" w:eastAsia="標楷體" w:hAnsi="標楷體"/>
              </w:rPr>
            </w:pPr>
            <w:ins w:id="17032" w:author="張金龍" w:date="2021-05-30T15:54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7BCB009E" w14:textId="2A70329E" w:rsidR="005E567F" w:rsidRDefault="005E567F" w:rsidP="005E567F">
            <w:pPr>
              <w:rPr>
                <w:ins w:id="17033" w:author="張金龍" w:date="2021-05-30T15:54:00Z"/>
                <w:rFonts w:ascii="標楷體" w:eastAsia="標楷體" w:hAnsi="標楷體" w:hint="eastAsia"/>
              </w:rPr>
            </w:pPr>
            <w:ins w:id="17034" w:author="張金龍" w:date="2021-05-30T15:54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</w:t>
              </w:r>
            </w:ins>
            <w:ins w:id="17035" w:author="張金龍" w:date="2021-05-30T15:55:00Z">
              <w:r w:rsidRPr="00702FE3">
                <w:rPr>
                  <w:rFonts w:ascii="標楷體" w:eastAsia="標楷體" w:hAnsi="標楷體"/>
                </w:rPr>
                <w:t>Curr</w:t>
              </w:r>
            </w:ins>
            <w:ins w:id="17036" w:author="張金龍" w:date="2021-05-30T15:54:00Z">
              <w:r w:rsidRPr="006C6877">
                <w:rPr>
                  <w:rFonts w:ascii="標楷體" w:eastAsia="標楷體" w:hAnsi="標楷體"/>
                </w:rPr>
                <w:t>Alley</w:t>
              </w:r>
            </w:ins>
          </w:p>
        </w:tc>
      </w:tr>
      <w:tr w:rsidR="005E567F" w14:paraId="1373842F" w14:textId="77777777" w:rsidTr="005E567F">
        <w:trPr>
          <w:trHeight w:val="291"/>
          <w:jc w:val="center"/>
          <w:ins w:id="17037" w:author="張金龍" w:date="2021-05-30T15:54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5E567F" w:rsidRDefault="005E567F" w:rsidP="005E567F">
            <w:pPr>
              <w:rPr>
                <w:ins w:id="17038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5E567F" w:rsidRDefault="005E567F" w:rsidP="005E567F">
            <w:pPr>
              <w:rPr>
                <w:ins w:id="17039" w:author="張金龍" w:date="2021-05-30T15:54:00Z"/>
                <w:rFonts w:ascii="標楷體" w:eastAsia="標楷體" w:hAnsi="標楷體" w:hint="eastAsia"/>
                <w:lang w:eastAsia="zh-HK"/>
              </w:rPr>
            </w:pPr>
            <w:ins w:id="17040" w:author="張金龍" w:date="2021-05-30T15:54:00Z">
              <w:r>
                <w:rPr>
                  <w:rFonts w:ascii="標楷體" w:eastAsia="標楷體" w:hAnsi="標楷體" w:hint="eastAsia"/>
                  <w:lang w:eastAsia="zh-HK"/>
                </w:rPr>
                <w:t>弄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5E567F" w:rsidRDefault="005E567F" w:rsidP="005E567F">
            <w:pPr>
              <w:rPr>
                <w:ins w:id="17041" w:author="張金龍" w:date="2021-05-30T15:54:00Z"/>
                <w:rFonts w:ascii="標楷體" w:eastAsia="標楷體" w:hAnsi="標楷體" w:hint="eastAsia"/>
              </w:rPr>
            </w:pPr>
            <w:ins w:id="17042" w:author="張金龍" w:date="2021-05-30T15:5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5E567F" w:rsidRDefault="005E567F" w:rsidP="005E567F">
            <w:pPr>
              <w:rPr>
                <w:ins w:id="17043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5E567F" w:rsidRDefault="005E567F" w:rsidP="005E567F">
            <w:pPr>
              <w:rPr>
                <w:ins w:id="17044" w:author="張金龍" w:date="2021-05-30T15:54:00Z"/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5E567F" w:rsidRDefault="005E567F" w:rsidP="005E567F">
            <w:pPr>
              <w:rPr>
                <w:ins w:id="17045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5E567F" w:rsidRDefault="005E567F" w:rsidP="005E567F">
            <w:pPr>
              <w:rPr>
                <w:ins w:id="17046" w:author="張金龍" w:date="2021-05-30T15:54:00Z"/>
                <w:rFonts w:ascii="標楷體" w:eastAsia="標楷體" w:hAnsi="標楷體" w:hint="eastAsia"/>
              </w:rPr>
            </w:pPr>
            <w:ins w:id="17047" w:author="張金龍" w:date="2021-05-30T15:5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CBC72" w14:textId="77777777" w:rsidR="005E567F" w:rsidRDefault="005E567F" w:rsidP="005E567F">
            <w:pPr>
              <w:rPr>
                <w:ins w:id="17048" w:author="張金龍" w:date="2021-05-30T15:54:00Z"/>
                <w:rFonts w:ascii="標楷體" w:eastAsia="標楷體" w:hAnsi="標楷體"/>
              </w:rPr>
            </w:pPr>
            <w:ins w:id="17049" w:author="張金龍" w:date="2021-05-30T15:54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12564A77" w14:textId="483A21CE" w:rsidR="005E567F" w:rsidRDefault="005E567F" w:rsidP="005E567F">
            <w:pPr>
              <w:rPr>
                <w:ins w:id="17050" w:author="張金龍" w:date="2021-05-30T15:54:00Z"/>
                <w:rFonts w:ascii="標楷體" w:eastAsia="標楷體" w:hAnsi="標楷體" w:hint="eastAsia"/>
              </w:rPr>
            </w:pPr>
            <w:ins w:id="17051" w:author="張金龍" w:date="2021-05-30T15:54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</w:t>
              </w:r>
            </w:ins>
            <w:ins w:id="17052" w:author="張金龍" w:date="2021-05-30T15:55:00Z">
              <w:r w:rsidRPr="00702FE3">
                <w:rPr>
                  <w:rFonts w:ascii="標楷體" w:eastAsia="標楷體" w:hAnsi="標楷體"/>
                </w:rPr>
                <w:t>Curr</w:t>
              </w:r>
            </w:ins>
            <w:ins w:id="17053" w:author="張金龍" w:date="2021-05-30T15:54:00Z">
              <w:r w:rsidRPr="006C6877">
                <w:rPr>
                  <w:rFonts w:ascii="標楷體" w:eastAsia="標楷體" w:hAnsi="標楷體"/>
                </w:rPr>
                <w:t>Lane</w:t>
              </w:r>
            </w:ins>
          </w:p>
        </w:tc>
      </w:tr>
      <w:tr w:rsidR="005E567F" w14:paraId="33EE1450" w14:textId="77777777" w:rsidTr="005E567F">
        <w:trPr>
          <w:trHeight w:val="291"/>
          <w:jc w:val="center"/>
          <w:ins w:id="17054" w:author="張金龍" w:date="2021-05-30T15:54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5E567F" w:rsidRDefault="005E567F" w:rsidP="005E567F">
            <w:pPr>
              <w:rPr>
                <w:ins w:id="17055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5E567F" w:rsidRDefault="005E567F" w:rsidP="005E567F">
            <w:pPr>
              <w:rPr>
                <w:ins w:id="17056" w:author="張金龍" w:date="2021-05-30T15:54:00Z"/>
                <w:rFonts w:ascii="標楷體" w:eastAsia="標楷體" w:hAnsi="標楷體" w:hint="eastAsia"/>
                <w:lang w:eastAsia="zh-HK"/>
              </w:rPr>
            </w:pPr>
            <w:ins w:id="17057" w:author="張金龍" w:date="2021-05-30T15:54:00Z">
              <w:r w:rsidRPr="005E567F">
                <w:rPr>
                  <w:rFonts w:ascii="標楷體" w:eastAsia="標楷體" w:hAnsi="標楷體" w:hint="eastAsia"/>
                  <w:lang w:eastAsia="zh-HK"/>
                </w:rPr>
                <w:t>號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5E567F" w:rsidRDefault="005E567F" w:rsidP="005E567F">
            <w:pPr>
              <w:rPr>
                <w:ins w:id="17058" w:author="張金龍" w:date="2021-05-30T15:54:00Z"/>
                <w:rFonts w:ascii="標楷體" w:eastAsia="標楷體" w:hAnsi="標楷體" w:hint="eastAsia"/>
              </w:rPr>
            </w:pPr>
            <w:ins w:id="17059" w:author="張金龍" w:date="2021-05-30T15:5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5E567F" w:rsidRDefault="005E567F" w:rsidP="005E567F">
            <w:pPr>
              <w:rPr>
                <w:ins w:id="17060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5E567F" w:rsidRDefault="005E567F" w:rsidP="005E567F">
            <w:pPr>
              <w:rPr>
                <w:ins w:id="17061" w:author="張金龍" w:date="2021-05-30T15:54:00Z"/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5E567F" w:rsidRDefault="005E567F" w:rsidP="005E567F">
            <w:pPr>
              <w:rPr>
                <w:ins w:id="17062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5E567F" w:rsidRDefault="005E567F" w:rsidP="005E567F">
            <w:pPr>
              <w:rPr>
                <w:ins w:id="17063" w:author="張金龍" w:date="2021-05-30T15:54:00Z"/>
                <w:rFonts w:ascii="標楷體" w:eastAsia="標楷體" w:hAnsi="標楷體" w:hint="eastAsia"/>
              </w:rPr>
            </w:pPr>
            <w:ins w:id="17064" w:author="張金龍" w:date="2021-05-30T15:5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7CB84" w14:textId="77777777" w:rsidR="005E567F" w:rsidRDefault="005E567F" w:rsidP="005E567F">
            <w:pPr>
              <w:rPr>
                <w:ins w:id="17065" w:author="張金龍" w:date="2021-05-30T15:54:00Z"/>
                <w:rFonts w:ascii="標楷體" w:eastAsia="標楷體" w:hAnsi="標楷體"/>
              </w:rPr>
            </w:pPr>
            <w:ins w:id="17066" w:author="張金龍" w:date="2021-05-30T15:54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3F4778B2" w14:textId="501E7961" w:rsidR="005E567F" w:rsidRDefault="005E567F" w:rsidP="005E567F">
            <w:pPr>
              <w:rPr>
                <w:ins w:id="17067" w:author="張金龍" w:date="2021-05-30T15:54:00Z"/>
                <w:rFonts w:ascii="標楷體" w:eastAsia="標楷體" w:hAnsi="標楷體" w:hint="eastAsia"/>
              </w:rPr>
            </w:pPr>
            <w:ins w:id="17068" w:author="張金龍" w:date="2021-05-30T15:54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</w:t>
              </w:r>
            </w:ins>
            <w:ins w:id="17069" w:author="張金龍" w:date="2021-05-30T15:55:00Z">
              <w:r w:rsidRPr="00702FE3">
                <w:rPr>
                  <w:rFonts w:ascii="標楷體" w:eastAsia="標楷體" w:hAnsi="標楷體"/>
                </w:rPr>
                <w:t>Curr</w:t>
              </w:r>
            </w:ins>
            <w:ins w:id="17070" w:author="張金龍" w:date="2021-05-30T15:54:00Z">
              <w:r w:rsidRPr="006C6877">
                <w:rPr>
                  <w:rFonts w:ascii="標楷體" w:eastAsia="標楷體" w:hAnsi="標楷體"/>
                </w:rPr>
                <w:t>Num</w:t>
              </w:r>
            </w:ins>
          </w:p>
        </w:tc>
      </w:tr>
      <w:tr w:rsidR="005E567F" w14:paraId="1A617A6F" w14:textId="77777777" w:rsidTr="005E567F">
        <w:trPr>
          <w:trHeight w:val="291"/>
          <w:jc w:val="center"/>
          <w:ins w:id="17071" w:author="張金龍" w:date="2021-05-30T15:54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5E567F" w:rsidRDefault="005E567F" w:rsidP="005E567F">
            <w:pPr>
              <w:rPr>
                <w:ins w:id="17072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5E567F" w:rsidRPr="005E567F" w:rsidRDefault="005E567F" w:rsidP="005E567F">
            <w:pPr>
              <w:rPr>
                <w:ins w:id="17073" w:author="張金龍" w:date="2021-05-30T15:54:00Z"/>
                <w:rFonts w:ascii="標楷體" w:eastAsia="標楷體" w:hAnsi="標楷體" w:hint="eastAsia"/>
                <w:lang w:eastAsia="zh-HK"/>
              </w:rPr>
            </w:pPr>
            <w:ins w:id="17074" w:author="張金龍" w:date="2021-05-30T15:54:00Z">
              <w:r w:rsidRPr="005E567F">
                <w:rPr>
                  <w:rFonts w:ascii="標楷體" w:eastAsia="標楷體" w:hAnsi="標楷體" w:hint="eastAsia"/>
                  <w:lang w:eastAsia="zh-HK"/>
                </w:rPr>
                <w:t>號之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5E567F" w:rsidRDefault="005E567F" w:rsidP="005E567F">
            <w:pPr>
              <w:rPr>
                <w:ins w:id="17075" w:author="張金龍" w:date="2021-05-30T15:54:00Z"/>
                <w:rFonts w:ascii="標楷體" w:eastAsia="標楷體" w:hAnsi="標楷體" w:hint="eastAsia"/>
              </w:rPr>
            </w:pPr>
            <w:ins w:id="17076" w:author="張金龍" w:date="2021-05-30T15:5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5E567F" w:rsidRDefault="005E567F" w:rsidP="005E567F">
            <w:pPr>
              <w:rPr>
                <w:ins w:id="17077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5E567F" w:rsidRDefault="005E567F" w:rsidP="005E567F">
            <w:pPr>
              <w:rPr>
                <w:ins w:id="17078" w:author="張金龍" w:date="2021-05-30T15:54:00Z"/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5E567F" w:rsidRDefault="005E567F" w:rsidP="005E567F">
            <w:pPr>
              <w:rPr>
                <w:ins w:id="17079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5E567F" w:rsidRDefault="005E567F" w:rsidP="005E567F">
            <w:pPr>
              <w:rPr>
                <w:ins w:id="17080" w:author="張金龍" w:date="2021-05-30T15:54:00Z"/>
                <w:rFonts w:ascii="標楷體" w:eastAsia="標楷體" w:hAnsi="標楷體" w:hint="eastAsia"/>
              </w:rPr>
            </w:pPr>
            <w:ins w:id="17081" w:author="張金龍" w:date="2021-05-30T15:5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8AFB" w14:textId="77777777" w:rsidR="005E567F" w:rsidRDefault="005E567F" w:rsidP="005E567F">
            <w:pPr>
              <w:rPr>
                <w:ins w:id="17082" w:author="張金龍" w:date="2021-05-30T15:54:00Z"/>
                <w:rFonts w:ascii="標楷體" w:eastAsia="標楷體" w:hAnsi="標楷體"/>
              </w:rPr>
            </w:pPr>
            <w:ins w:id="17083" w:author="張金龍" w:date="2021-05-30T15:54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4EA49128" w14:textId="2CF5D39C" w:rsidR="005E567F" w:rsidRDefault="005E567F" w:rsidP="005E567F">
            <w:pPr>
              <w:rPr>
                <w:ins w:id="17084" w:author="張金龍" w:date="2021-05-30T15:54:00Z"/>
                <w:rFonts w:ascii="標楷體" w:eastAsia="標楷體" w:hAnsi="標楷體" w:hint="eastAsia"/>
              </w:rPr>
            </w:pPr>
            <w:ins w:id="17085" w:author="張金龍" w:date="2021-05-30T15:54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</w:t>
              </w:r>
            </w:ins>
            <w:ins w:id="17086" w:author="張金龍" w:date="2021-05-30T15:55:00Z">
              <w:r w:rsidRPr="00702FE3">
                <w:rPr>
                  <w:rFonts w:ascii="標楷體" w:eastAsia="標楷體" w:hAnsi="標楷體"/>
                </w:rPr>
                <w:t>Curr</w:t>
              </w:r>
            </w:ins>
            <w:ins w:id="17087" w:author="張金龍" w:date="2021-05-30T15:54:00Z">
              <w:r w:rsidRPr="006C6877">
                <w:rPr>
                  <w:rFonts w:ascii="標楷體" w:eastAsia="標楷體" w:hAnsi="標楷體"/>
                </w:rPr>
                <w:t>Dash</w:t>
              </w:r>
            </w:ins>
          </w:p>
        </w:tc>
      </w:tr>
      <w:tr w:rsidR="005E567F" w14:paraId="7E5B68E7" w14:textId="77777777" w:rsidTr="005E567F">
        <w:trPr>
          <w:trHeight w:val="291"/>
          <w:jc w:val="center"/>
          <w:ins w:id="17088" w:author="張金龍" w:date="2021-05-30T15:54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5E567F" w:rsidRDefault="005E567F" w:rsidP="005E567F">
            <w:pPr>
              <w:rPr>
                <w:ins w:id="17089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5E567F" w:rsidRPr="005E567F" w:rsidRDefault="005E567F" w:rsidP="005E567F">
            <w:pPr>
              <w:rPr>
                <w:ins w:id="17090" w:author="張金龍" w:date="2021-05-30T15:54:00Z"/>
                <w:rFonts w:ascii="標楷體" w:eastAsia="標楷體" w:hAnsi="標楷體" w:hint="eastAsia"/>
                <w:lang w:eastAsia="zh-HK"/>
              </w:rPr>
            </w:pPr>
            <w:ins w:id="17091" w:author="張金龍" w:date="2021-05-30T15:54:00Z">
              <w:r w:rsidRPr="005E567F">
                <w:rPr>
                  <w:rFonts w:ascii="標楷體" w:eastAsia="標楷體" w:hAnsi="標楷體" w:hint="eastAsia"/>
                  <w:lang w:eastAsia="zh-HK"/>
                </w:rPr>
                <w:t>樓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5E567F" w:rsidRDefault="005E567F" w:rsidP="005E567F">
            <w:pPr>
              <w:rPr>
                <w:ins w:id="17092" w:author="張金龍" w:date="2021-05-30T15:54:00Z"/>
                <w:rFonts w:ascii="標楷體" w:eastAsia="標楷體" w:hAnsi="標楷體" w:hint="eastAsia"/>
              </w:rPr>
            </w:pPr>
            <w:ins w:id="17093" w:author="張金龍" w:date="2021-05-30T15:5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5E567F" w:rsidRDefault="005E567F" w:rsidP="005E567F">
            <w:pPr>
              <w:rPr>
                <w:ins w:id="17094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5E567F" w:rsidRDefault="005E567F" w:rsidP="005E567F">
            <w:pPr>
              <w:rPr>
                <w:ins w:id="17095" w:author="張金龍" w:date="2021-05-30T15:54:00Z"/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5E567F" w:rsidRDefault="005E567F" w:rsidP="005E567F">
            <w:pPr>
              <w:rPr>
                <w:ins w:id="17096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5E567F" w:rsidRDefault="005E567F" w:rsidP="005E567F">
            <w:pPr>
              <w:rPr>
                <w:ins w:id="17097" w:author="張金龍" w:date="2021-05-30T15:54:00Z"/>
                <w:rFonts w:ascii="標楷體" w:eastAsia="標楷體" w:hAnsi="標楷體" w:hint="eastAsia"/>
              </w:rPr>
            </w:pPr>
            <w:ins w:id="17098" w:author="張金龍" w:date="2021-05-30T15:5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BEB0" w14:textId="77777777" w:rsidR="005E567F" w:rsidRDefault="005E567F" w:rsidP="005E567F">
            <w:pPr>
              <w:rPr>
                <w:ins w:id="17099" w:author="張金龍" w:date="2021-05-30T15:54:00Z"/>
                <w:rFonts w:ascii="標楷體" w:eastAsia="標楷體" w:hAnsi="標楷體"/>
              </w:rPr>
            </w:pPr>
            <w:ins w:id="17100" w:author="張金龍" w:date="2021-05-30T15:54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6CE73EA6" w14:textId="6C924192" w:rsidR="005E567F" w:rsidRDefault="005E567F" w:rsidP="005E567F">
            <w:pPr>
              <w:rPr>
                <w:ins w:id="17101" w:author="張金龍" w:date="2021-05-30T15:54:00Z"/>
                <w:rFonts w:ascii="標楷體" w:eastAsia="標楷體" w:hAnsi="標楷體" w:hint="eastAsia"/>
              </w:rPr>
            </w:pPr>
            <w:ins w:id="17102" w:author="張金龍" w:date="2021-05-30T15:54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</w:t>
              </w:r>
            </w:ins>
            <w:ins w:id="17103" w:author="張金龍" w:date="2021-05-30T15:55:00Z">
              <w:r w:rsidRPr="00702FE3">
                <w:rPr>
                  <w:rFonts w:ascii="標楷體" w:eastAsia="標楷體" w:hAnsi="標楷體"/>
                </w:rPr>
                <w:t>Curr</w:t>
              </w:r>
            </w:ins>
            <w:ins w:id="17104" w:author="張金龍" w:date="2021-05-30T15:54:00Z">
              <w:r w:rsidRPr="006C6877">
                <w:rPr>
                  <w:rFonts w:ascii="標楷體" w:eastAsia="標楷體" w:hAnsi="標楷體"/>
                </w:rPr>
                <w:t>Floor</w:t>
              </w:r>
            </w:ins>
          </w:p>
        </w:tc>
      </w:tr>
      <w:tr w:rsidR="005E567F" w14:paraId="3F98B416" w14:textId="77777777" w:rsidTr="005E567F">
        <w:trPr>
          <w:trHeight w:val="291"/>
          <w:jc w:val="center"/>
          <w:ins w:id="17105" w:author="張金龍" w:date="2021-05-30T15:54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5E567F" w:rsidRDefault="005E567F" w:rsidP="005E567F">
            <w:pPr>
              <w:rPr>
                <w:ins w:id="17106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5E567F" w:rsidRPr="005E567F" w:rsidRDefault="005E567F" w:rsidP="005E567F">
            <w:pPr>
              <w:rPr>
                <w:ins w:id="17107" w:author="張金龍" w:date="2021-05-30T15:54:00Z"/>
                <w:rFonts w:ascii="標楷體" w:eastAsia="標楷體" w:hAnsi="標楷體" w:hint="eastAsia"/>
                <w:lang w:eastAsia="zh-HK"/>
              </w:rPr>
            </w:pPr>
            <w:ins w:id="17108" w:author="張金龍" w:date="2021-05-30T15:54:00Z">
              <w:r w:rsidRPr="005E567F">
                <w:rPr>
                  <w:rFonts w:ascii="標楷體" w:eastAsia="標楷體" w:hAnsi="標楷體" w:hint="eastAsia"/>
                  <w:lang w:eastAsia="zh-HK"/>
                </w:rPr>
                <w:t>樓之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5E567F" w:rsidRDefault="005E567F" w:rsidP="005E567F">
            <w:pPr>
              <w:rPr>
                <w:ins w:id="17109" w:author="張金龍" w:date="2021-05-30T15:54:00Z"/>
                <w:rFonts w:ascii="標楷體" w:eastAsia="標楷體" w:hAnsi="標楷體" w:hint="eastAsia"/>
              </w:rPr>
            </w:pPr>
            <w:ins w:id="17110" w:author="張金龍" w:date="2021-05-30T15:5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5E567F" w:rsidRDefault="005E567F" w:rsidP="005E567F">
            <w:pPr>
              <w:rPr>
                <w:ins w:id="17111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5E567F" w:rsidRDefault="005E567F" w:rsidP="005E567F">
            <w:pPr>
              <w:rPr>
                <w:ins w:id="17112" w:author="張金龍" w:date="2021-05-30T15:54:00Z"/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5E567F" w:rsidRDefault="005E567F" w:rsidP="005E567F">
            <w:pPr>
              <w:rPr>
                <w:ins w:id="17113" w:author="張金龍" w:date="2021-05-30T15:54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5E567F" w:rsidRDefault="005E567F" w:rsidP="005E567F">
            <w:pPr>
              <w:rPr>
                <w:ins w:id="17114" w:author="張金龍" w:date="2021-05-30T15:54:00Z"/>
                <w:rFonts w:ascii="標楷體" w:eastAsia="標楷體" w:hAnsi="標楷體" w:hint="eastAsia"/>
              </w:rPr>
            </w:pPr>
            <w:ins w:id="17115" w:author="張金龍" w:date="2021-05-30T15:5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712CB" w14:textId="0C95BB83" w:rsidR="005E567F" w:rsidRDefault="005E567F" w:rsidP="005E567F">
            <w:pPr>
              <w:rPr>
                <w:ins w:id="17116" w:author="張金龍" w:date="2021-05-30T15:54:00Z"/>
                <w:rFonts w:ascii="標楷體" w:eastAsia="標楷體" w:hAnsi="標楷體" w:hint="eastAsia"/>
              </w:rPr>
            </w:pPr>
            <w:ins w:id="17117" w:author="張金龍" w:date="2021-05-30T15:54:00Z">
              <w:r w:rsidRPr="006C6877">
                <w:rPr>
                  <w:rFonts w:ascii="標楷體" w:eastAsia="標楷體" w:hAnsi="標楷體"/>
                </w:rPr>
                <w:t>CustMain.</w:t>
              </w:r>
            </w:ins>
            <w:ins w:id="17118" w:author="張金龍" w:date="2021-05-30T15:55:00Z">
              <w:r w:rsidRPr="00702FE3">
                <w:rPr>
                  <w:rFonts w:ascii="標楷體" w:eastAsia="標楷體" w:hAnsi="標楷體"/>
                </w:rPr>
                <w:t>Curr</w:t>
              </w:r>
            </w:ins>
            <w:ins w:id="17119" w:author="張金龍" w:date="2021-05-30T15:54:00Z">
              <w:r w:rsidRPr="006C6877">
                <w:rPr>
                  <w:rFonts w:ascii="標楷體" w:eastAsia="標楷體" w:hAnsi="標楷體"/>
                </w:rPr>
                <w:t>FloorDash</w:t>
              </w:r>
            </w:ins>
          </w:p>
        </w:tc>
      </w:tr>
      <w:tr w:rsidR="005413BB" w14:paraId="4C1EC025" w14:textId="77777777" w:rsidTr="00BC5A86">
        <w:trPr>
          <w:trHeight w:val="291"/>
          <w:jc w:val="center"/>
          <w:ins w:id="17120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77777777" w:rsidR="005413BB" w:rsidRDefault="005413BB" w:rsidP="005413BB">
            <w:pPr>
              <w:rPr>
                <w:ins w:id="17121" w:author="家榮 張" w:date="2021-05-20T21:21:00Z"/>
                <w:rFonts w:ascii="標楷體" w:eastAsia="標楷體" w:hAnsi="標楷體"/>
              </w:rPr>
            </w:pPr>
            <w:ins w:id="17122" w:author="家榮 張" w:date="2021-05-20T21:21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5413BB" w:rsidRDefault="005413BB" w:rsidP="005413BB">
            <w:pPr>
              <w:rPr>
                <w:ins w:id="17123" w:author="家榮 張" w:date="2021-05-20T21:21:00Z"/>
                <w:rFonts w:ascii="標楷體" w:eastAsia="標楷體" w:hAnsi="標楷體"/>
              </w:rPr>
            </w:pPr>
            <w:ins w:id="17124" w:author="家榮 張" w:date="2021-05-20T21:21:00Z">
              <w:r>
                <w:rPr>
                  <w:rFonts w:ascii="標楷體" w:eastAsia="標楷體" w:hAnsi="標楷體" w:hint="eastAsia"/>
                </w:rPr>
                <w:t>電子信箱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5413BB" w:rsidRDefault="005413BB" w:rsidP="005413BB">
            <w:pPr>
              <w:rPr>
                <w:ins w:id="17125" w:author="家榮 張" w:date="2021-05-20T21:21:00Z"/>
                <w:rFonts w:ascii="標楷體" w:eastAsia="標楷體" w:hAnsi="標楷體"/>
              </w:rPr>
            </w:pPr>
            <w:ins w:id="17126" w:author="家榮 張" w:date="2021-05-20T21:21:00Z">
              <w:r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5413BB" w:rsidRDefault="005413BB" w:rsidP="005413BB">
            <w:pPr>
              <w:rPr>
                <w:ins w:id="17127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5413BB" w:rsidRDefault="005413BB" w:rsidP="005413BB">
            <w:pPr>
              <w:rPr>
                <w:ins w:id="17128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5413BB" w:rsidRDefault="005413BB" w:rsidP="005413BB">
            <w:pPr>
              <w:rPr>
                <w:ins w:id="17129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5413BB" w:rsidRDefault="005413BB" w:rsidP="005413BB">
            <w:pPr>
              <w:rPr>
                <w:ins w:id="17130" w:author="家榮 張" w:date="2021-05-20T21:21:00Z"/>
                <w:rFonts w:ascii="標楷體" w:eastAsia="標楷體" w:hAnsi="標楷體"/>
              </w:rPr>
            </w:pPr>
            <w:ins w:id="17131" w:author="家榮 張" w:date="2021-05-20T21:2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317D3" w14:textId="7AE78E60" w:rsidR="005413BB" w:rsidRDefault="005413BB" w:rsidP="005413BB">
            <w:pPr>
              <w:rPr>
                <w:ins w:id="17132" w:author="家榮 張" w:date="2021-05-20T21:21:00Z"/>
                <w:rFonts w:ascii="標楷體" w:eastAsia="標楷體" w:hAnsi="標楷體"/>
              </w:rPr>
            </w:pPr>
            <w:ins w:id="17133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7134" w:author="張金龍" w:date="2021-05-29T22:12:00Z">
              <w:r>
                <w:rPr>
                  <w:rFonts w:ascii="標楷體" w:eastAsia="標楷體" w:hAnsi="標楷體" w:hint="eastAsia"/>
                  <w:lang w:eastAsia="zh-HK"/>
                </w:rPr>
                <w:t>自行</w:t>
              </w:r>
            </w:ins>
            <w:del w:id="17135" w:author="張金龍" w:date="2021-05-29T22:12:00Z">
              <w:r w:rsidDel="00411DFE">
                <w:rPr>
                  <w:rFonts w:ascii="標楷體" w:eastAsia="標楷體" w:hAnsi="標楷體" w:hint="eastAsia"/>
                </w:rPr>
                <w:delText>必須</w:delText>
              </w:r>
            </w:del>
            <w:ins w:id="17136" w:author="家榮 張" w:date="2021-05-20T21:21:00Z">
              <w:r>
                <w:rPr>
                  <w:rFonts w:ascii="標楷體" w:eastAsia="標楷體" w:hAnsi="標楷體" w:hint="eastAsia"/>
                </w:rPr>
                <w:t>輸入</w:t>
              </w:r>
            </w:ins>
            <w:r>
              <w:rPr>
                <w:rFonts w:ascii="標楷體" w:eastAsia="標楷體" w:hAnsi="標楷體" w:hint="eastAsia"/>
              </w:rPr>
              <w:t>文字</w:t>
            </w:r>
          </w:p>
          <w:p w14:paraId="07FE9174" w14:textId="7E1822AD" w:rsidR="005413BB" w:rsidRDefault="005413BB" w:rsidP="005413BB">
            <w:pPr>
              <w:rPr>
                <w:ins w:id="17137" w:author="家榮 張" w:date="2021-05-20T21:21:00Z"/>
                <w:rFonts w:ascii="標楷體" w:eastAsia="標楷體" w:hAnsi="標楷體"/>
              </w:rPr>
            </w:pPr>
            <w:ins w:id="17138" w:author="家榮 張" w:date="2021-05-20T22:01:00Z">
              <w:r>
                <w:rPr>
                  <w:rFonts w:ascii="標楷體" w:eastAsia="標楷體" w:hAnsi="標楷體"/>
                </w:rPr>
                <w:t>2</w:t>
              </w:r>
            </w:ins>
            <w:ins w:id="17139" w:author="家榮 張" w:date="2021-05-20T21:21:00Z">
              <w:r>
                <w:rPr>
                  <w:rFonts w:ascii="標楷體" w:eastAsia="標楷體" w:hAnsi="標楷體"/>
                </w:rPr>
                <w:t>.CustMain.Email</w:t>
              </w:r>
            </w:ins>
          </w:p>
        </w:tc>
      </w:tr>
      <w:tr w:rsidR="005413BB" w14:paraId="57B7E320" w14:textId="77777777" w:rsidTr="00BC5A86">
        <w:trPr>
          <w:trHeight w:val="291"/>
          <w:jc w:val="center"/>
          <w:ins w:id="17140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E1D56" w14:textId="77777777" w:rsidR="005413BB" w:rsidRDefault="005413BB" w:rsidP="005413BB">
            <w:pPr>
              <w:rPr>
                <w:ins w:id="17141" w:author="家榮 張" w:date="2021-05-20T21:21:00Z"/>
                <w:rFonts w:ascii="標楷體" w:eastAsia="標楷體" w:hAnsi="標楷體"/>
              </w:rPr>
            </w:pPr>
            <w:ins w:id="17142" w:author="家榮 張" w:date="2021-05-20T21:21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5A89" w14:textId="77777777" w:rsidR="005413BB" w:rsidRDefault="005413BB" w:rsidP="005413BB">
            <w:pPr>
              <w:rPr>
                <w:ins w:id="17143" w:author="家榮 張" w:date="2021-05-20T21:21:00Z"/>
                <w:rFonts w:ascii="標楷體" w:eastAsia="標楷體" w:hAnsi="標楷體"/>
              </w:rPr>
            </w:pPr>
            <w:ins w:id="17144" w:author="家榮 張" w:date="2021-05-20T21:21:00Z">
              <w:r>
                <w:rPr>
                  <w:rFonts w:ascii="標楷體" w:eastAsia="標楷體" w:hAnsi="標楷體" w:hint="eastAsia"/>
                </w:rPr>
                <w:t>企金別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621FF" w14:textId="77777777" w:rsidR="005413BB" w:rsidRDefault="005413BB" w:rsidP="005413BB">
            <w:pPr>
              <w:rPr>
                <w:ins w:id="17145" w:author="家榮 張" w:date="2021-05-20T21:21:00Z"/>
                <w:rFonts w:ascii="標楷體" w:eastAsia="標楷體" w:hAnsi="標楷體"/>
              </w:rPr>
            </w:pPr>
            <w:ins w:id="17146" w:author="家榮 張" w:date="2021-05-20T21:2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0083" w14:textId="77777777" w:rsidR="005413BB" w:rsidRDefault="005413BB" w:rsidP="005413BB">
            <w:pPr>
              <w:rPr>
                <w:ins w:id="17147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98E" w14:textId="7E5E3112" w:rsidR="005413BB" w:rsidRDefault="005413BB" w:rsidP="005413B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1EC2299C" w14:textId="77777777" w:rsidR="005413BB" w:rsidRDefault="005413BB" w:rsidP="005413B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FEE2A92" w14:textId="77777777" w:rsidR="005413BB" w:rsidRDefault="005413BB" w:rsidP="005413B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3F5DA494" w14:textId="1540773B" w:rsidR="005413BB" w:rsidRDefault="005413BB" w:rsidP="005413BB">
            <w:pPr>
              <w:rPr>
                <w:ins w:id="17148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9BE8" w14:textId="77777777" w:rsidR="005413BB" w:rsidRDefault="005413BB" w:rsidP="005413BB">
            <w:pPr>
              <w:rPr>
                <w:ins w:id="17149" w:author="家榮 張" w:date="2021-05-20T21:21:00Z"/>
                <w:rFonts w:ascii="標楷體" w:eastAsia="標楷體" w:hAnsi="標楷體"/>
              </w:rPr>
            </w:pPr>
            <w:ins w:id="17150" w:author="家榮 張" w:date="2021-05-20T21:2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CDA76" w14:textId="77777777" w:rsidR="005413BB" w:rsidRDefault="005413BB" w:rsidP="005413BB">
            <w:pPr>
              <w:rPr>
                <w:ins w:id="17151" w:author="家榮 張" w:date="2021-05-20T21:21:00Z"/>
                <w:rFonts w:ascii="標楷體" w:eastAsia="標楷體" w:hAnsi="標楷體"/>
              </w:rPr>
            </w:pPr>
            <w:ins w:id="17152" w:author="家榮 張" w:date="2021-05-20T21:2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218C" w14:textId="77777777" w:rsidR="005413BB" w:rsidRDefault="005413BB" w:rsidP="005413B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ins w:id="17153" w:author="家榮 張" w:date="2021-05-20T21:21:00Z">
              <w:r>
                <w:rPr>
                  <w:rFonts w:ascii="標楷體" w:eastAsia="標楷體" w:hAnsi="標楷體" w:hint="eastAsia"/>
                </w:rPr>
                <w:t>1.必須</w:t>
              </w:r>
            </w:ins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</w:t>
            </w:r>
          </w:p>
          <w:p w14:paraId="6579FDE7" w14:textId="77777777" w:rsidR="005413BB" w:rsidRDefault="005413BB" w:rsidP="005413BB">
            <w:pPr>
              <w:rPr>
                <w:ins w:id="17154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98112B8" w14:textId="4FF0716F" w:rsidR="005413BB" w:rsidRDefault="005413BB" w:rsidP="005413BB">
            <w:pPr>
              <w:rPr>
                <w:ins w:id="17155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17156" w:author="家榮 張" w:date="2021-05-20T21:21:00Z">
              <w:r>
                <w:rPr>
                  <w:rFonts w:ascii="標楷體" w:eastAsia="標楷體" w:hAnsi="標楷體"/>
                </w:rPr>
                <w:t>.CustMain.</w:t>
              </w:r>
            </w:ins>
            <w:r>
              <w:rPr>
                <w:rFonts w:ascii="標楷體" w:eastAsia="標楷體" w:hAnsi="標楷體"/>
              </w:rPr>
              <w:t>EntCode</w:t>
            </w:r>
          </w:p>
        </w:tc>
      </w:tr>
      <w:tr w:rsidR="005413BB" w14:paraId="45A1BEA6" w14:textId="77777777" w:rsidTr="00BC5A86">
        <w:trPr>
          <w:trHeight w:val="291"/>
          <w:jc w:val="center"/>
          <w:ins w:id="17157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12B00" w14:textId="77777777" w:rsidR="005413BB" w:rsidRDefault="005413BB" w:rsidP="005413BB">
            <w:pPr>
              <w:rPr>
                <w:ins w:id="17158" w:author="家榮 張" w:date="2021-05-20T21:21:00Z"/>
                <w:rFonts w:ascii="標楷體" w:eastAsia="標楷體" w:hAnsi="標楷體"/>
              </w:rPr>
            </w:pPr>
            <w:ins w:id="17159" w:author="家榮 張" w:date="2021-05-20T21:21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B79D1" w14:textId="77777777" w:rsidR="005413BB" w:rsidRDefault="005413BB" w:rsidP="005413BB">
            <w:pPr>
              <w:rPr>
                <w:ins w:id="17160" w:author="家榮 張" w:date="2021-05-20T21:21:00Z"/>
                <w:rFonts w:ascii="標楷體" w:eastAsia="標楷體" w:hAnsi="標楷體"/>
              </w:rPr>
            </w:pPr>
            <w:ins w:id="17161" w:author="家榮 張" w:date="2021-05-20T21:21:00Z">
              <w:r>
                <w:rPr>
                  <w:rFonts w:ascii="標楷體" w:eastAsia="標楷體" w:hAnsi="標楷體" w:hint="eastAsia"/>
                </w:rPr>
                <w:t>員工代號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D0018" w14:textId="77777777" w:rsidR="005413BB" w:rsidRDefault="005413BB" w:rsidP="005413BB">
            <w:pPr>
              <w:rPr>
                <w:ins w:id="17162" w:author="家榮 張" w:date="2021-05-20T21:21:00Z"/>
                <w:rFonts w:ascii="標楷體" w:eastAsia="標楷體" w:hAnsi="標楷體"/>
              </w:rPr>
            </w:pPr>
            <w:ins w:id="17163" w:author="家榮 張" w:date="2021-05-20T21:21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98944" w14:textId="77777777" w:rsidR="005413BB" w:rsidRDefault="005413BB" w:rsidP="005413BB">
            <w:pPr>
              <w:rPr>
                <w:ins w:id="17164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A295" w14:textId="77777777" w:rsidR="005413BB" w:rsidRDefault="005413BB" w:rsidP="005413BB">
            <w:pPr>
              <w:rPr>
                <w:ins w:id="17165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26C3" w14:textId="77777777" w:rsidR="005413BB" w:rsidRDefault="005413BB" w:rsidP="005413BB">
            <w:pPr>
              <w:rPr>
                <w:ins w:id="17166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8F1C4" w14:textId="77777777" w:rsidR="005413BB" w:rsidRDefault="005413BB" w:rsidP="005413BB">
            <w:pPr>
              <w:rPr>
                <w:ins w:id="17167" w:author="家榮 張" w:date="2021-05-20T21:21:00Z"/>
                <w:rFonts w:ascii="標楷體" w:eastAsia="標楷體" w:hAnsi="標楷體"/>
              </w:rPr>
            </w:pPr>
            <w:ins w:id="17168" w:author="家榮 張" w:date="2021-05-20T21:2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FA765" w14:textId="10E55E0E" w:rsidR="005413BB" w:rsidRDefault="005413BB" w:rsidP="005413BB">
            <w:pPr>
              <w:rPr>
                <w:ins w:id="17169" w:author="家榮 張" w:date="2021-05-20T21:21:00Z"/>
                <w:rFonts w:ascii="標楷體" w:eastAsia="標楷體" w:hAnsi="標楷體"/>
              </w:rPr>
            </w:pPr>
            <w:ins w:id="17170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>
              <w:rPr>
                <w:rFonts w:ascii="標楷體" w:eastAsia="標楷體" w:hAnsi="標楷體" w:hint="eastAsia"/>
              </w:rPr>
              <w:t>自行</w:t>
            </w:r>
            <w:ins w:id="17171" w:author="家榮 張" w:date="2021-05-20T21:21:00Z">
              <w:r>
                <w:rPr>
                  <w:rFonts w:ascii="標楷體" w:eastAsia="標楷體" w:hAnsi="標楷體" w:hint="eastAsia"/>
                </w:rPr>
                <w:t>輸入</w:t>
              </w:r>
            </w:ins>
            <w:r>
              <w:rPr>
                <w:rFonts w:ascii="標楷體" w:eastAsia="標楷體" w:hAnsi="標楷體" w:hint="eastAsia"/>
              </w:rPr>
              <w:t>文字</w:t>
            </w:r>
          </w:p>
          <w:p w14:paraId="22B2567E" w14:textId="3C65B024" w:rsidR="005413BB" w:rsidRDefault="005413BB" w:rsidP="005413BB">
            <w:pPr>
              <w:rPr>
                <w:rFonts w:ascii="標楷體" w:eastAsia="標楷體" w:hAnsi="標楷體"/>
              </w:rPr>
            </w:pPr>
            <w:ins w:id="17172" w:author="家榮 張" w:date="2021-05-20T22:01:00Z">
              <w:r>
                <w:rPr>
                  <w:rFonts w:ascii="標楷體" w:eastAsia="標楷體" w:hAnsi="標楷體"/>
                </w:rPr>
                <w:t>2</w:t>
              </w:r>
            </w:ins>
            <w:ins w:id="17173" w:author="家榮 張" w:date="2021-05-20T21:21:00Z"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 w:hint="eastAsia"/>
                  <w:lang w:eastAsia="zh-HK"/>
                </w:rPr>
                <w:t>不會檢查是否存在</w:t>
              </w:r>
            </w:ins>
            <w:r>
              <w:rPr>
                <w:rFonts w:ascii="標楷體" w:eastAsia="標楷體" w:hAnsi="標楷體" w:hint="eastAsia"/>
              </w:rPr>
              <w:t>[</w:t>
            </w:r>
            <w:ins w:id="17174" w:author="家榮 張" w:date="2021-05-20T21:21:00Z">
              <w:r>
                <w:rPr>
                  <w:rFonts w:ascii="標楷體" w:eastAsia="標楷體" w:hAnsi="標楷體" w:hint="eastAsia"/>
                  <w:lang w:eastAsia="zh-HK"/>
                </w:rPr>
                <w:t>員工檔</w:t>
              </w:r>
            </w:ins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2732FD4E" w14:textId="16E2682B" w:rsidR="005413BB" w:rsidRDefault="005413BB" w:rsidP="005413BB">
            <w:pPr>
              <w:rPr>
                <w:ins w:id="17175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ins w:id="17176" w:author="家榮 張" w:date="2021-05-20T21:21:00Z">
              <w:r>
                <w:rPr>
                  <w:rFonts w:ascii="標楷體" w:eastAsia="標楷體" w:hAnsi="標楷體" w:hint="eastAsia"/>
                </w:rPr>
                <w:t>(CdEmp)</w:t>
              </w:r>
            </w:ins>
            <w:r>
              <w:rPr>
                <w:rFonts w:ascii="標楷體" w:eastAsia="標楷體" w:hAnsi="標楷體" w:hint="eastAsia"/>
              </w:rPr>
              <w:t>]</w:t>
            </w:r>
          </w:p>
          <w:p w14:paraId="6A2C6EC0" w14:textId="29DE4C87" w:rsidR="005413BB" w:rsidRDefault="005413BB" w:rsidP="005413BB">
            <w:pPr>
              <w:rPr>
                <w:ins w:id="17177" w:author="家榮 張" w:date="2021-05-20T21:21:00Z"/>
                <w:rFonts w:ascii="標楷體" w:eastAsia="標楷體" w:hAnsi="標楷體"/>
              </w:rPr>
            </w:pPr>
            <w:ins w:id="17178" w:author="家榮 張" w:date="2021-05-20T22:01:00Z">
              <w:r>
                <w:rPr>
                  <w:rFonts w:ascii="標楷體" w:eastAsia="標楷體" w:hAnsi="標楷體"/>
                </w:rPr>
                <w:t>3</w:t>
              </w:r>
            </w:ins>
            <w:ins w:id="17179" w:author="家榮 張" w:date="2021-05-20T21:21:00Z">
              <w:r>
                <w:rPr>
                  <w:rFonts w:ascii="標楷體" w:eastAsia="標楷體" w:hAnsi="標楷體" w:hint="eastAsia"/>
                </w:rPr>
                <w:t>.CustMain.Em</w:t>
              </w:r>
              <w:r>
                <w:rPr>
                  <w:rFonts w:ascii="標楷體" w:eastAsia="標楷體" w:hAnsi="標楷體"/>
                </w:rPr>
                <w:t>pNo</w:t>
              </w:r>
            </w:ins>
          </w:p>
        </w:tc>
      </w:tr>
      <w:tr w:rsidR="005413BB" w14:paraId="72802EC6" w14:textId="77777777" w:rsidTr="00BC5A86">
        <w:trPr>
          <w:trHeight w:val="291"/>
          <w:jc w:val="center"/>
          <w:ins w:id="17180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BCCA8" w14:textId="77777777" w:rsidR="005413BB" w:rsidRDefault="005413BB" w:rsidP="005413BB">
            <w:pPr>
              <w:rPr>
                <w:ins w:id="17181" w:author="家榮 張" w:date="2021-05-20T21:21:00Z"/>
                <w:rFonts w:ascii="標楷體" w:eastAsia="標楷體" w:hAnsi="標楷體"/>
              </w:rPr>
            </w:pPr>
            <w:ins w:id="17182" w:author="家榮 張" w:date="2021-05-20T21:21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72783" w14:textId="77777777" w:rsidR="005413BB" w:rsidRDefault="005413BB" w:rsidP="005413BB">
            <w:pPr>
              <w:rPr>
                <w:ins w:id="17183" w:author="家榮 張" w:date="2021-05-20T21:21:00Z"/>
                <w:rFonts w:ascii="標楷體" w:eastAsia="標楷體" w:hAnsi="標楷體"/>
              </w:rPr>
            </w:pPr>
            <w:ins w:id="17184" w:author="家榮 張" w:date="2021-05-20T21:21:00Z">
              <w:r>
                <w:rPr>
                  <w:rFonts w:ascii="標楷體" w:eastAsia="標楷體" w:hAnsi="標楷體" w:hint="eastAsia"/>
                </w:rPr>
                <w:t>英文姓名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3CEAA" w14:textId="3AF8F63B" w:rsidR="005413BB" w:rsidRDefault="005413BB" w:rsidP="005413BB">
            <w:pPr>
              <w:rPr>
                <w:ins w:id="17185" w:author="家榮 張" w:date="2021-05-20T21:21:00Z"/>
                <w:rFonts w:ascii="標楷體" w:eastAsia="標楷體" w:hAnsi="標楷體"/>
              </w:rPr>
            </w:pPr>
            <w:ins w:id="17186" w:author="家榮 張" w:date="2021-05-20T21:2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7187" w:author="張金龍" w:date="2021-05-29T22:13:00Z">
              <w:r>
                <w:rPr>
                  <w:rFonts w:ascii="標楷體" w:eastAsia="標楷體" w:hAnsi="標楷體" w:hint="eastAsia"/>
                </w:rPr>
                <w:t>0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C362F" w14:textId="77777777" w:rsidR="005413BB" w:rsidRDefault="005413BB" w:rsidP="005413BB">
            <w:pPr>
              <w:rPr>
                <w:ins w:id="17188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78E86" w14:textId="77777777" w:rsidR="005413BB" w:rsidRDefault="005413BB" w:rsidP="005413BB">
            <w:pPr>
              <w:rPr>
                <w:ins w:id="17189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A8A2" w14:textId="77777777" w:rsidR="005413BB" w:rsidRDefault="005413BB" w:rsidP="005413BB">
            <w:pPr>
              <w:rPr>
                <w:ins w:id="17190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935BB" w14:textId="77777777" w:rsidR="005413BB" w:rsidRDefault="005413BB" w:rsidP="005413BB">
            <w:pPr>
              <w:rPr>
                <w:ins w:id="17191" w:author="家榮 張" w:date="2021-05-20T21:21:00Z"/>
                <w:rFonts w:ascii="標楷體" w:eastAsia="標楷體" w:hAnsi="標楷體"/>
              </w:rPr>
            </w:pPr>
            <w:ins w:id="17192" w:author="家榮 張" w:date="2021-05-20T21:2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F0979" w14:textId="627DE628" w:rsidR="005413BB" w:rsidRDefault="005413BB" w:rsidP="005413BB">
            <w:pPr>
              <w:rPr>
                <w:ins w:id="17193" w:author="家榮 張" w:date="2021-05-20T21:21:00Z"/>
                <w:rFonts w:ascii="標楷體" w:eastAsia="標楷體" w:hAnsi="標楷體"/>
              </w:rPr>
            </w:pPr>
            <w:ins w:id="17194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>
              <w:rPr>
                <w:rFonts w:ascii="標楷體" w:eastAsia="標楷體" w:hAnsi="標楷體" w:hint="eastAsia"/>
              </w:rPr>
              <w:t>自行</w:t>
            </w:r>
            <w:ins w:id="17195" w:author="家榮 張" w:date="2021-05-20T21:21:00Z">
              <w:r>
                <w:rPr>
                  <w:rFonts w:ascii="標楷體" w:eastAsia="標楷體" w:hAnsi="標楷體" w:hint="eastAsia"/>
                </w:rPr>
                <w:t>輸入</w:t>
              </w:r>
            </w:ins>
            <w:r>
              <w:rPr>
                <w:rFonts w:ascii="標楷體" w:eastAsia="標楷體" w:hAnsi="標楷體" w:hint="eastAsia"/>
              </w:rPr>
              <w:t>文字</w:t>
            </w:r>
          </w:p>
          <w:p w14:paraId="7CC6D256" w14:textId="24E6F1A6" w:rsidR="005413BB" w:rsidRDefault="005413BB" w:rsidP="005413BB">
            <w:pPr>
              <w:rPr>
                <w:ins w:id="17196" w:author="家榮 張" w:date="2021-05-20T21:21:00Z"/>
                <w:rFonts w:ascii="標楷體" w:eastAsia="標楷體" w:hAnsi="標楷體"/>
              </w:rPr>
            </w:pPr>
            <w:ins w:id="17197" w:author="家榮 張" w:date="2021-05-20T22:01:00Z">
              <w:r>
                <w:rPr>
                  <w:rFonts w:ascii="標楷體" w:eastAsia="標楷體" w:hAnsi="標楷體"/>
                </w:rPr>
                <w:t>2</w:t>
              </w:r>
            </w:ins>
            <w:ins w:id="17198" w:author="家榮 張" w:date="2021-05-20T21:21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EName</w:t>
              </w:r>
            </w:ins>
          </w:p>
        </w:tc>
      </w:tr>
      <w:tr w:rsidR="005413BB" w14:paraId="5345A93B" w14:textId="77777777" w:rsidTr="00BC5A86">
        <w:trPr>
          <w:trHeight w:val="291"/>
          <w:jc w:val="center"/>
          <w:ins w:id="17199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77777777" w:rsidR="005413BB" w:rsidRDefault="005413BB" w:rsidP="005413BB">
            <w:pPr>
              <w:rPr>
                <w:ins w:id="17200" w:author="家榮 張" w:date="2021-05-20T21:21:00Z"/>
                <w:rFonts w:ascii="標楷體" w:eastAsia="標楷體" w:hAnsi="標楷體"/>
              </w:rPr>
            </w:pPr>
            <w:ins w:id="17201" w:author="家榮 張" w:date="2021-05-20T21:21:00Z">
              <w:r>
                <w:rPr>
                  <w:rFonts w:ascii="標楷體" w:eastAsia="標楷體" w:hAnsi="標楷體" w:hint="eastAsia"/>
                </w:rPr>
                <w:t>19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5413BB" w:rsidRDefault="005413BB" w:rsidP="005413BB">
            <w:pPr>
              <w:rPr>
                <w:ins w:id="17202" w:author="家榮 張" w:date="2021-05-20T21:21:00Z"/>
                <w:rFonts w:ascii="標楷體" w:eastAsia="標楷體" w:hAnsi="標楷體"/>
              </w:rPr>
            </w:pPr>
            <w:ins w:id="17203" w:author="家榮 張" w:date="2021-05-20T21:21:00Z">
              <w:r>
                <w:rPr>
                  <w:rFonts w:ascii="標楷體" w:eastAsia="標楷體" w:hAnsi="標楷體" w:hint="eastAsia"/>
                </w:rPr>
                <w:t>教育程度代號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5413BB" w:rsidRDefault="005413BB" w:rsidP="005413BB">
            <w:pPr>
              <w:rPr>
                <w:ins w:id="17204" w:author="家榮 張" w:date="2021-05-20T21:21:00Z"/>
                <w:rFonts w:ascii="標楷體" w:eastAsia="標楷體" w:hAnsi="標楷體"/>
              </w:rPr>
            </w:pPr>
            <w:ins w:id="17205" w:author="家榮 張" w:date="2021-05-20T21:2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5413BB" w:rsidRDefault="005413BB" w:rsidP="005413BB">
            <w:pPr>
              <w:rPr>
                <w:ins w:id="17206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77777777" w:rsidR="005413BB" w:rsidRDefault="005413BB" w:rsidP="005413B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71237381" w14:textId="77777777" w:rsidR="005413BB" w:rsidRDefault="005413BB" w:rsidP="005413B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5413BB" w:rsidRDefault="005413BB" w:rsidP="005413B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5413BB" w:rsidRDefault="005413BB" w:rsidP="005413B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5413BB" w:rsidRDefault="005413BB" w:rsidP="005413B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5413BB" w:rsidRDefault="005413BB" w:rsidP="005413B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5413BB" w:rsidRDefault="005413BB" w:rsidP="005413B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5413BB" w:rsidRDefault="005413BB" w:rsidP="005413B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5413BB" w:rsidRDefault="005413BB" w:rsidP="005413BB">
            <w:pPr>
              <w:rPr>
                <w:ins w:id="17207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5413BB" w:rsidRDefault="005413BB" w:rsidP="005413BB">
            <w:pPr>
              <w:rPr>
                <w:ins w:id="17208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5413BB" w:rsidRDefault="005413BB" w:rsidP="005413BB">
            <w:pPr>
              <w:rPr>
                <w:ins w:id="17209" w:author="家榮 張" w:date="2021-05-20T21:21:00Z"/>
                <w:rFonts w:ascii="標楷體" w:eastAsia="標楷體" w:hAnsi="標楷體"/>
              </w:rPr>
            </w:pPr>
            <w:ins w:id="17210" w:author="家榮 張" w:date="2021-05-20T21:2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26D1E" w14:textId="16DD6E6A" w:rsidR="005413BB" w:rsidRDefault="005413BB" w:rsidP="005413BB">
            <w:pPr>
              <w:rPr>
                <w:ins w:id="17211" w:author="張金龍" w:date="2021-05-29T22:15:00Z"/>
                <w:rFonts w:ascii="標楷體" w:eastAsia="標楷體" w:hAnsi="標楷體"/>
                <w:color w:val="000000"/>
              </w:rPr>
            </w:pPr>
            <w:ins w:id="17212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  <w:del w:id="17213" w:author="張金龍" w:date="2021-05-29T22:14:00Z">
                <w:r w:rsidDel="00857004">
                  <w:rPr>
                    <w:rFonts w:ascii="標楷體" w:eastAsia="標楷體" w:hAnsi="標楷體" w:hint="eastAsia"/>
                    <w:lang w:eastAsia="zh-HK"/>
                  </w:rPr>
                  <w:delText>必須</w:delText>
                </w:r>
              </w:del>
            </w:ins>
            <w:ins w:id="17214" w:author="張金龍" w:date="2021-05-29T22:14:00Z">
              <w:r>
                <w:rPr>
                  <w:rFonts w:ascii="標楷體" w:eastAsia="標楷體" w:hAnsi="標楷體" w:hint="eastAsia"/>
                  <w:lang w:eastAsia="zh-HK"/>
                </w:rPr>
                <w:t>自行</w:t>
              </w:r>
            </w:ins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</w:t>
            </w:r>
            <w:ins w:id="17215" w:author="張金龍" w:date="2021-05-29T22:14:00Z">
              <w:r>
                <w:rPr>
                  <w:rFonts w:ascii="標楷體" w:eastAsia="標楷體" w:hAnsi="標楷體" w:hint="eastAsia"/>
                  <w:color w:val="000000"/>
                </w:rPr>
                <w:t>,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有值時</w:t>
              </w:r>
            </w:ins>
            <w:ins w:id="17216" w:author="張金龍" w:date="2021-05-29T22:15:00Z">
              <w:r>
                <w:rPr>
                  <w:rFonts w:ascii="標楷體" w:eastAsia="標楷體" w:hAnsi="標楷體" w:hint="eastAsia"/>
                  <w:color w:val="000000"/>
                </w:rPr>
                <w:t>,</w:t>
              </w:r>
            </w:ins>
            <w:del w:id="17217" w:author="張金龍" w:date="2021-05-29T22:14:00Z">
              <w:r w:rsidDel="00857004">
                <w:rPr>
                  <w:rFonts w:ascii="標楷體" w:eastAsia="標楷體" w:hAnsi="標楷體" w:hint="eastAsia"/>
                  <w:color w:val="000000"/>
                </w:rPr>
                <w:delText>,</w:delText>
              </w:r>
            </w:del>
            <w:r>
              <w:rPr>
                <w:rFonts w:ascii="標楷體" w:eastAsia="標楷體" w:hAnsi="標楷體" w:hint="eastAsia"/>
                <w:color w:val="000000"/>
              </w:rPr>
              <w:t>檢核</w:t>
            </w:r>
          </w:p>
          <w:p w14:paraId="6252DE6E" w14:textId="67496E89" w:rsidR="005413BB" w:rsidDel="00857004" w:rsidRDefault="005413BB">
            <w:pPr>
              <w:ind w:firstLineChars="100" w:firstLine="240"/>
              <w:rPr>
                <w:del w:id="17218" w:author="張金龍" w:date="2021-05-29T22:15:00Z"/>
                <w:rFonts w:ascii="標楷體" w:eastAsia="標楷體" w:hAnsi="標楷體"/>
                <w:color w:val="000000"/>
                <w:lang w:eastAsia="zh-HK"/>
              </w:rPr>
              <w:pPrChange w:id="17219" w:author="張金龍" w:date="2021-05-29T22:15:00Z">
                <w:pPr/>
              </w:pPrChange>
            </w:pPr>
            <w:r>
              <w:rPr>
                <w:rFonts w:ascii="標楷體" w:eastAsia="標楷體" w:hAnsi="標楷體" w:hint="eastAsia"/>
                <w:color w:val="000000"/>
              </w:rPr>
              <w:t>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</w:t>
            </w:r>
          </w:p>
          <w:p w14:paraId="202BFEA6" w14:textId="77777777" w:rsidR="005413BB" w:rsidRDefault="005413BB">
            <w:pPr>
              <w:ind w:firstLineChars="100" w:firstLine="240"/>
              <w:rPr>
                <w:ins w:id="17220" w:author="家榮 張" w:date="2021-05-20T21:21:00Z"/>
                <w:rFonts w:ascii="標楷體" w:eastAsia="標楷體" w:hAnsi="標楷體"/>
              </w:rPr>
              <w:pPrChange w:id="17221" w:author="張金龍" w:date="2021-05-29T22:15:00Z">
                <w:pPr/>
              </w:pPrChange>
            </w:pPr>
            <w:del w:id="17222" w:author="張金龍" w:date="2021-05-29T22:15:00Z">
              <w:r w:rsidDel="00857004">
                <w:rPr>
                  <w:rFonts w:ascii="標楷體" w:eastAsia="標楷體" w:hAnsi="標楷體" w:hint="eastAsia"/>
                  <w:color w:val="000000"/>
                </w:rPr>
                <w:delText xml:space="preserve">  </w:delText>
              </w:r>
            </w:del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44EE9E89" w:rsidR="005413BB" w:rsidRDefault="005413BB" w:rsidP="005413BB">
            <w:pPr>
              <w:rPr>
                <w:ins w:id="17223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17224" w:author="家榮 張" w:date="2021-05-20T21:21:00Z">
              <w:r>
                <w:rPr>
                  <w:rFonts w:ascii="標楷體" w:eastAsia="標楷體" w:hAnsi="標楷體"/>
                </w:rPr>
                <w:t>.CustMain.</w:t>
              </w:r>
            </w:ins>
            <w:r>
              <w:rPr>
                <w:rFonts w:ascii="標楷體" w:eastAsia="標楷體" w:hAnsi="標楷體"/>
              </w:rPr>
              <w:t>EduCode</w:t>
            </w:r>
          </w:p>
        </w:tc>
      </w:tr>
      <w:tr w:rsidR="005413BB" w14:paraId="5131E130" w14:textId="77777777" w:rsidTr="00BC5A86">
        <w:trPr>
          <w:trHeight w:val="291"/>
          <w:jc w:val="center"/>
          <w:ins w:id="17225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77777777" w:rsidR="005413BB" w:rsidRDefault="005413BB" w:rsidP="005413BB">
            <w:pPr>
              <w:rPr>
                <w:ins w:id="17226" w:author="家榮 張" w:date="2021-05-20T21:21:00Z"/>
                <w:rFonts w:ascii="標楷體" w:eastAsia="標楷體" w:hAnsi="標楷體"/>
              </w:rPr>
            </w:pPr>
            <w:ins w:id="17227" w:author="家榮 張" w:date="2021-05-20T21:21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5413BB" w:rsidRDefault="005413BB" w:rsidP="005413BB">
            <w:pPr>
              <w:rPr>
                <w:ins w:id="17228" w:author="家榮 張" w:date="2021-05-20T21:21:00Z"/>
                <w:rFonts w:ascii="標楷體" w:eastAsia="標楷體" w:hAnsi="標楷體"/>
              </w:rPr>
            </w:pPr>
            <w:ins w:id="17229" w:author="家榮 張" w:date="2021-05-20T21:21:00Z">
              <w:r>
                <w:rPr>
                  <w:rFonts w:ascii="標楷體" w:eastAsia="標楷體" w:hAnsi="標楷體" w:hint="eastAsia"/>
                </w:rPr>
                <w:t>自有住宅有無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5413BB" w:rsidRDefault="005413BB" w:rsidP="005413BB">
            <w:pPr>
              <w:rPr>
                <w:ins w:id="17230" w:author="家榮 張" w:date="2021-05-20T21:21:00Z"/>
                <w:rFonts w:ascii="標楷體" w:eastAsia="標楷體" w:hAnsi="標楷體"/>
              </w:rPr>
            </w:pPr>
            <w:ins w:id="17231" w:author="家榮 張" w:date="2021-05-20T21:2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5413BB" w:rsidRDefault="005413BB" w:rsidP="005413BB">
            <w:pPr>
              <w:rPr>
                <w:ins w:id="17232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5413BB" w:rsidRDefault="005413BB" w:rsidP="005413B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5413BB" w:rsidRDefault="005413BB" w:rsidP="005413B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5413BB" w:rsidRDefault="005413BB" w:rsidP="005413B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5413BB" w:rsidRDefault="005413BB" w:rsidP="005413BB">
            <w:pPr>
              <w:rPr>
                <w:ins w:id="17233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5413BB" w:rsidRDefault="005413BB" w:rsidP="005413BB">
            <w:pPr>
              <w:rPr>
                <w:ins w:id="17234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5413BB" w:rsidRDefault="005413BB" w:rsidP="005413BB">
            <w:pPr>
              <w:rPr>
                <w:ins w:id="17235" w:author="家榮 張" w:date="2021-05-20T21:21:00Z"/>
                <w:rFonts w:ascii="標楷體" w:eastAsia="標楷體" w:hAnsi="標楷體"/>
              </w:rPr>
            </w:pPr>
            <w:ins w:id="17236" w:author="家榮 張" w:date="2021-05-20T21:2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47D58" w14:textId="2024088D" w:rsidR="005413BB" w:rsidRDefault="005413BB" w:rsidP="005413BB">
            <w:pPr>
              <w:rPr>
                <w:ins w:id="17237" w:author="張金龍" w:date="2021-05-29T22:15:00Z"/>
                <w:rFonts w:ascii="標楷體" w:eastAsia="標楷體" w:hAnsi="標楷體"/>
                <w:color w:val="000000"/>
              </w:rPr>
            </w:pPr>
            <w:ins w:id="17238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7239" w:author="張金龍" w:date="2021-05-29T22:15:00Z">
              <w:r>
                <w:rPr>
                  <w:rFonts w:ascii="標楷體" w:eastAsia="標楷體" w:hAnsi="標楷體" w:hint="eastAsia"/>
                  <w:lang w:eastAsia="zh-HK"/>
                </w:rPr>
                <w:t>自行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輸入代碼</w:t>
              </w:r>
              <w:r>
                <w:rPr>
                  <w:rFonts w:ascii="標楷體" w:eastAsia="標楷體" w:hAnsi="標楷體" w:hint="eastAsia"/>
                  <w:color w:val="000000"/>
                </w:rPr>
                <w:t>,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有值時</w:t>
              </w:r>
            </w:ins>
            <w:ins w:id="17240" w:author="家榮 張" w:date="2021-05-20T21:21:00Z">
              <w:del w:id="17241" w:author="張金龍" w:date="2021-05-29T22:15:00Z">
                <w:r w:rsidDel="00857004">
                  <w:rPr>
                    <w:rFonts w:ascii="標楷體" w:eastAsia="標楷體" w:hAnsi="標楷體" w:hint="eastAsia"/>
                  </w:rPr>
                  <w:delText>必須</w:delText>
                </w:r>
              </w:del>
            </w:ins>
            <w:del w:id="17242" w:author="張金龍" w:date="2021-05-29T22:15:00Z">
              <w:r w:rsidDel="00857004">
                <w:rPr>
                  <w:rFonts w:ascii="標楷體" w:eastAsia="標楷體" w:hAnsi="標楷體" w:hint="eastAsia"/>
                  <w:color w:val="000000"/>
                  <w:lang w:eastAsia="zh-HK"/>
                </w:rPr>
                <w:delText>輸入代碼</w:delText>
              </w:r>
            </w:del>
            <w:r>
              <w:rPr>
                <w:rFonts w:ascii="標楷體" w:eastAsia="標楷體" w:hAnsi="標楷體" w:hint="eastAsia"/>
                <w:color w:val="000000"/>
              </w:rPr>
              <w:t>,檢核</w:t>
            </w:r>
          </w:p>
          <w:p w14:paraId="59D10A0B" w14:textId="667D0FD0" w:rsidR="005413BB" w:rsidDel="00857004" w:rsidRDefault="005413BB">
            <w:pPr>
              <w:ind w:firstLineChars="100" w:firstLine="240"/>
              <w:rPr>
                <w:del w:id="17243" w:author="張金龍" w:date="2021-05-29T22:15:00Z"/>
                <w:rFonts w:ascii="標楷體" w:eastAsia="標楷體" w:hAnsi="標楷體"/>
                <w:color w:val="000000"/>
                <w:lang w:eastAsia="zh-HK"/>
              </w:rPr>
              <w:pPrChange w:id="17244" w:author="張金龍" w:date="2021-05-29T22:15:00Z">
                <w:pPr/>
              </w:pPrChange>
            </w:pPr>
            <w:r>
              <w:rPr>
                <w:rFonts w:ascii="標楷體" w:eastAsia="標楷體" w:hAnsi="標楷體" w:hint="eastAsia"/>
                <w:color w:val="000000"/>
              </w:rPr>
              <w:t>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</w:t>
            </w:r>
          </w:p>
          <w:p w14:paraId="437B2D86" w14:textId="77777777" w:rsidR="005413BB" w:rsidRDefault="005413BB">
            <w:pPr>
              <w:ind w:firstLineChars="100" w:firstLine="240"/>
              <w:rPr>
                <w:ins w:id="17245" w:author="家榮 張" w:date="2021-05-20T21:21:00Z"/>
                <w:rFonts w:ascii="標楷體" w:eastAsia="標楷體" w:hAnsi="標楷體"/>
              </w:rPr>
              <w:pPrChange w:id="17246" w:author="張金龍" w:date="2021-05-29T22:15:00Z">
                <w:pPr/>
              </w:pPrChange>
            </w:pPr>
            <w:del w:id="17247" w:author="張金龍" w:date="2021-05-29T22:15:00Z">
              <w:r w:rsidDel="00857004">
                <w:rPr>
                  <w:rFonts w:ascii="標楷體" w:eastAsia="標楷體" w:hAnsi="標楷體" w:hint="eastAsia"/>
                  <w:color w:val="000000"/>
                </w:rPr>
                <w:delText xml:space="preserve">  </w:delText>
              </w:r>
            </w:del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67DB63A5" w:rsidR="005413BB" w:rsidRDefault="005413BB" w:rsidP="005413BB">
            <w:pPr>
              <w:rPr>
                <w:ins w:id="17248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17249" w:author="家榮 張" w:date="2021-05-20T21:21:00Z">
              <w:r>
                <w:rPr>
                  <w:rFonts w:ascii="標楷體" w:eastAsia="標楷體" w:hAnsi="標楷體"/>
                </w:rPr>
                <w:t>.CustMain.</w:t>
              </w:r>
            </w:ins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5413BB" w14:paraId="2B5DDDA1" w14:textId="77777777" w:rsidTr="00BC5A86">
        <w:trPr>
          <w:trHeight w:val="291"/>
          <w:jc w:val="center"/>
          <w:ins w:id="17250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77777777" w:rsidR="005413BB" w:rsidRDefault="005413BB" w:rsidP="005413BB">
            <w:pPr>
              <w:rPr>
                <w:ins w:id="17251" w:author="家榮 張" w:date="2021-05-20T21:21:00Z"/>
                <w:rFonts w:ascii="標楷體" w:eastAsia="標楷體" w:hAnsi="標楷體"/>
              </w:rPr>
            </w:pPr>
            <w:ins w:id="17252" w:author="家榮 張" w:date="2021-05-20T21:21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5413BB" w:rsidRDefault="005413BB" w:rsidP="005413BB">
            <w:pPr>
              <w:rPr>
                <w:ins w:id="17253" w:author="家榮 張" w:date="2021-05-20T21:21:00Z"/>
                <w:rFonts w:ascii="標楷體" w:eastAsia="標楷體" w:hAnsi="標楷體"/>
              </w:rPr>
            </w:pPr>
            <w:ins w:id="17254" w:author="家榮 張" w:date="2021-05-20T21:21:00Z">
              <w:r>
                <w:rPr>
                  <w:rFonts w:ascii="標楷體" w:eastAsia="標楷體" w:hAnsi="標楷體" w:hint="eastAsia"/>
                </w:rPr>
                <w:t>任職機構統編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5413BB" w:rsidRDefault="005413BB" w:rsidP="005413BB">
            <w:pPr>
              <w:rPr>
                <w:ins w:id="17255" w:author="家榮 張" w:date="2021-05-20T21:21:00Z"/>
                <w:rFonts w:ascii="標楷體" w:eastAsia="標楷體" w:hAnsi="標楷體"/>
              </w:rPr>
            </w:pPr>
            <w:ins w:id="17256" w:author="家榮 張" w:date="2021-05-20T21:21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5413BB" w:rsidRDefault="005413BB" w:rsidP="005413BB">
            <w:pPr>
              <w:rPr>
                <w:ins w:id="17257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5413BB" w:rsidRDefault="005413BB" w:rsidP="005413BB">
            <w:pPr>
              <w:rPr>
                <w:ins w:id="17258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5413BB" w:rsidRDefault="005413BB" w:rsidP="005413BB">
            <w:pPr>
              <w:rPr>
                <w:ins w:id="17259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5413BB" w:rsidRDefault="005413BB" w:rsidP="005413BB">
            <w:pPr>
              <w:rPr>
                <w:ins w:id="17260" w:author="家榮 張" w:date="2021-05-20T21:21:00Z"/>
                <w:rFonts w:ascii="標楷體" w:eastAsia="標楷體" w:hAnsi="標楷體"/>
              </w:rPr>
            </w:pPr>
            <w:ins w:id="17261" w:author="家榮 張" w:date="2021-05-20T21:2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62058" w14:textId="1E5CFF02" w:rsidR="005413BB" w:rsidRDefault="005413BB" w:rsidP="005413BB">
            <w:pPr>
              <w:rPr>
                <w:ins w:id="17262" w:author="張金龍" w:date="2021-05-29T22:16:00Z"/>
                <w:rFonts w:ascii="標楷體" w:eastAsia="標楷體" w:hAnsi="標楷體"/>
              </w:rPr>
            </w:pPr>
            <w:ins w:id="17263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>
              <w:rPr>
                <w:rFonts w:ascii="標楷體" w:eastAsia="標楷體" w:hAnsi="標楷體" w:hint="eastAsia"/>
              </w:rPr>
              <w:t>自行輸入文字，</w:t>
            </w:r>
            <w:ins w:id="17264" w:author="張金龍" w:date="2021-05-29T22:16:00Z">
              <w:r>
                <w:rPr>
                  <w:rFonts w:ascii="標楷體" w:eastAsia="標楷體" w:hAnsi="標楷體" w:hint="eastAsia"/>
                  <w:lang w:eastAsia="zh-HK"/>
                </w:rPr>
                <w:t>有值時</w:t>
              </w:r>
              <w:r>
                <w:rPr>
                  <w:rFonts w:ascii="標楷體" w:eastAsia="標楷體" w:hAnsi="標楷體" w:hint="eastAsia"/>
                </w:rPr>
                <w:t>,</w:t>
              </w:r>
            </w:ins>
            <w:ins w:id="17265" w:author="家榮 張" w:date="2021-05-20T21:21:00Z">
              <w:r>
                <w:rPr>
                  <w:rFonts w:ascii="標楷體" w:eastAsia="標楷體" w:hAnsi="標楷體" w:hint="eastAsia"/>
                </w:rPr>
                <w:t>檢核</w:t>
              </w:r>
            </w:ins>
          </w:p>
          <w:p w14:paraId="24684D04" w14:textId="294CCFC8" w:rsidR="005413BB" w:rsidDel="00857004" w:rsidRDefault="005413BB">
            <w:pPr>
              <w:ind w:firstLineChars="100" w:firstLine="240"/>
              <w:rPr>
                <w:del w:id="17266" w:author="張金龍" w:date="2021-05-29T22:16:00Z"/>
                <w:rFonts w:ascii="標楷體" w:eastAsia="標楷體" w:hAnsi="標楷體"/>
              </w:rPr>
              <w:pPrChange w:id="17267" w:author="張金龍" w:date="2021-05-29T22:16:00Z">
                <w:pPr/>
              </w:pPrChange>
            </w:pPr>
            <w:ins w:id="17268" w:author="家榮 張" w:date="2021-05-20T21:21:00Z">
              <w:r>
                <w:rPr>
                  <w:rFonts w:ascii="標楷體" w:eastAsia="標楷體" w:hAnsi="標楷體" w:hint="eastAsia"/>
                </w:rPr>
                <w:t>條件:</w:t>
              </w:r>
            </w:ins>
            <w:ins w:id="17269" w:author="張金龍" w:date="2021-05-29T22:16:00Z">
              <w:r w:rsidRPr="00857004">
                <w:rPr>
                  <w:rFonts w:ascii="標楷體" w:eastAsia="標楷體" w:hAnsi="標楷體" w:hint="eastAsia"/>
                </w:rPr>
                <w:t>身份證格式</w:t>
              </w:r>
            </w:ins>
          </w:p>
          <w:p w14:paraId="02CBE2E2" w14:textId="77777777" w:rsidR="005413BB" w:rsidRDefault="005413BB">
            <w:pPr>
              <w:ind w:firstLineChars="100" w:firstLine="240"/>
              <w:rPr>
                <w:ins w:id="17270" w:author="張金龍" w:date="2021-05-29T22:16:00Z"/>
                <w:rFonts w:ascii="標楷體" w:eastAsia="標楷體" w:hAnsi="標楷體"/>
              </w:rPr>
              <w:pPrChange w:id="17271" w:author="張金龍" w:date="2021-05-29T22:16:00Z">
                <w:pPr/>
              </w:pPrChange>
            </w:pPr>
          </w:p>
          <w:p w14:paraId="505F59C9" w14:textId="76683C20" w:rsidR="005413BB" w:rsidDel="00857004" w:rsidRDefault="005413BB">
            <w:pPr>
              <w:ind w:firstLineChars="100" w:firstLine="240"/>
              <w:rPr>
                <w:del w:id="17272" w:author="張金龍" w:date="2021-05-29T22:16:00Z"/>
                <w:rFonts w:ascii="標楷體" w:eastAsia="標楷體" w:hAnsi="標楷體"/>
              </w:rPr>
              <w:pPrChange w:id="17273" w:author="張金龍" w:date="2021-05-29T22:16:00Z">
                <w:pPr/>
              </w:pPrChange>
            </w:pPr>
            <w:del w:id="17274" w:author="張金龍" w:date="2021-05-29T22:16:00Z">
              <w:r w:rsidDel="00857004">
                <w:rPr>
                  <w:rFonts w:ascii="標楷體" w:eastAsia="標楷體" w:hAnsi="標楷體" w:hint="eastAsia"/>
                </w:rPr>
                <w:delText xml:space="preserve">  (1).若不為空白</w:delText>
              </w:r>
            </w:del>
            <w:r>
              <w:rPr>
                <w:rFonts w:ascii="標楷體" w:eastAsia="標楷體" w:hAnsi="標楷體" w:hint="eastAsia"/>
              </w:rPr>
              <w:t>/</w:t>
            </w:r>
          </w:p>
          <w:p w14:paraId="75044ADC" w14:textId="232D47F5" w:rsidR="005413BB" w:rsidDel="00857004" w:rsidRDefault="005413BB">
            <w:pPr>
              <w:ind w:firstLineChars="100" w:firstLine="240"/>
              <w:rPr>
                <w:del w:id="17275" w:author="張金龍" w:date="2021-05-29T22:16:00Z"/>
                <w:rFonts w:ascii="標楷體" w:eastAsia="標楷體" w:hAnsi="標楷體"/>
              </w:rPr>
              <w:pPrChange w:id="17276" w:author="張金龍" w:date="2021-05-29T22:16:00Z">
                <w:pPr>
                  <w:ind w:firstLineChars="300" w:firstLine="720"/>
                </w:pPr>
              </w:pPrChange>
            </w:pPr>
            <w:r>
              <w:rPr>
                <w:rFonts w:ascii="標楷體" w:eastAsia="標楷體" w:hAnsi="標楷體"/>
              </w:rPr>
              <w:t>A(ID_UNINO,0</w:t>
            </w:r>
            <w:del w:id="17277" w:author="張金龍" w:date="2021-05-29T22:16:00Z">
              <w:r w:rsidDel="00857004">
                <w:rPr>
                  <w:rFonts w:ascii="標楷體" w:eastAsia="標楷體" w:hAnsi="標楷體"/>
                </w:rPr>
                <w:delText>,</w:delText>
              </w:r>
            </w:del>
          </w:p>
          <w:p w14:paraId="40B8C7C4" w14:textId="5C19040E" w:rsidR="005413BB" w:rsidRPr="00E97F56" w:rsidRDefault="005413BB">
            <w:pPr>
              <w:ind w:firstLineChars="100" w:firstLine="240"/>
              <w:rPr>
                <w:ins w:id="17278" w:author="家榮 張" w:date="2021-05-20T21:21:00Z"/>
                <w:rFonts w:ascii="標楷體" w:eastAsia="標楷體" w:hAnsi="標楷體"/>
              </w:rPr>
              <w:pPrChange w:id="17279" w:author="張金龍" w:date="2021-05-29T22:16:00Z">
                <w:pPr>
                  <w:ind w:firstLineChars="300" w:firstLine="720"/>
                </w:pPr>
              </w:pPrChange>
            </w:pPr>
            <w:del w:id="17280" w:author="張金龍" w:date="2021-05-29T22:16:00Z">
              <w:r w:rsidDel="00857004">
                <w:rPr>
                  <w:rFonts w:ascii="標楷體" w:eastAsia="標楷體" w:hAnsi="標楷體"/>
                </w:rPr>
                <w:delText>#</w:delText>
              </w:r>
            </w:del>
            <w:ins w:id="17281" w:author="家榮 張" w:date="2021-05-20T21:21:00Z">
              <w:del w:id="17282" w:author="張金龍" w:date="2021-05-29T22:16:00Z">
                <w:r w:rsidDel="00857004">
                  <w:rPr>
                    <w:rFonts w:ascii="標楷體" w:eastAsia="標楷體" w:hAnsi="標楷體"/>
                  </w:rPr>
                  <w:delText>CurrCompId</w:delText>
                </w:r>
              </w:del>
            </w:ins>
            <w:r>
              <w:rPr>
                <w:rFonts w:ascii="標楷體" w:eastAsia="標楷體" w:hAnsi="標楷體"/>
              </w:rPr>
              <w:t>)</w:t>
            </w:r>
          </w:p>
          <w:p w14:paraId="7DCFE3AA" w14:textId="77F076A3" w:rsidR="005413BB" w:rsidRDefault="005413BB" w:rsidP="005413BB">
            <w:pPr>
              <w:rPr>
                <w:ins w:id="17283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ins w:id="17284" w:author="家榮 張" w:date="2021-05-20T21:21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CurrCompId</w:t>
              </w:r>
            </w:ins>
          </w:p>
        </w:tc>
      </w:tr>
      <w:tr w:rsidR="005413BB" w14:paraId="7CD46E0E" w14:textId="77777777" w:rsidTr="00BC5A86">
        <w:trPr>
          <w:trHeight w:val="291"/>
          <w:jc w:val="center"/>
          <w:ins w:id="17285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77777777" w:rsidR="005413BB" w:rsidRDefault="005413BB" w:rsidP="005413BB">
            <w:pPr>
              <w:rPr>
                <w:ins w:id="17286" w:author="家榮 張" w:date="2021-05-20T21:21:00Z"/>
                <w:rFonts w:ascii="標楷體" w:eastAsia="標楷體" w:hAnsi="標楷體"/>
              </w:rPr>
            </w:pPr>
            <w:ins w:id="17287" w:author="家榮 張" w:date="2021-05-20T21:21:00Z">
              <w:r>
                <w:rPr>
                  <w:rFonts w:ascii="標楷體" w:eastAsia="標楷體" w:hAnsi="標楷體" w:hint="eastAsia"/>
                </w:rPr>
                <w:lastRenderedPageBreak/>
                <w:t>22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5413BB" w:rsidRDefault="005413BB" w:rsidP="005413BB">
            <w:pPr>
              <w:rPr>
                <w:ins w:id="17288" w:author="家榮 張" w:date="2021-05-20T21:21:00Z"/>
                <w:rFonts w:ascii="標楷體" w:eastAsia="標楷體" w:hAnsi="標楷體"/>
              </w:rPr>
            </w:pPr>
            <w:ins w:id="17289" w:author="家榮 張" w:date="2021-05-20T21:21:00Z">
              <w:r>
                <w:rPr>
                  <w:rFonts w:ascii="標楷體" w:eastAsia="標楷體" w:hAnsi="標楷體" w:hint="eastAsia"/>
                </w:rPr>
                <w:t>任職機構名稱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5413BB" w:rsidRDefault="005413BB" w:rsidP="005413BB">
            <w:pPr>
              <w:rPr>
                <w:ins w:id="17290" w:author="家榮 張" w:date="2021-05-20T21:21:00Z"/>
                <w:rFonts w:ascii="標楷體" w:eastAsia="標楷體" w:hAnsi="標楷體"/>
              </w:rPr>
            </w:pPr>
            <w:ins w:id="17291" w:author="家榮 張" w:date="2021-05-20T21:21:00Z">
              <w:r>
                <w:rPr>
                  <w:rFonts w:ascii="標楷體" w:eastAsia="標楷體" w:hAnsi="標楷體" w:hint="eastAsia"/>
                </w:rPr>
                <w:t>60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5413BB" w:rsidRDefault="005413BB" w:rsidP="005413BB">
            <w:pPr>
              <w:rPr>
                <w:ins w:id="17292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5413BB" w:rsidRDefault="005413BB" w:rsidP="005413BB">
            <w:pPr>
              <w:rPr>
                <w:ins w:id="17293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5413BB" w:rsidRDefault="005413BB" w:rsidP="005413BB">
            <w:pPr>
              <w:rPr>
                <w:ins w:id="17294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5413BB" w:rsidRDefault="005413BB" w:rsidP="005413BB">
            <w:pPr>
              <w:rPr>
                <w:ins w:id="17295" w:author="家榮 張" w:date="2021-05-20T21:21:00Z"/>
                <w:rFonts w:ascii="標楷體" w:eastAsia="標楷體" w:hAnsi="標楷體"/>
              </w:rPr>
            </w:pPr>
            <w:ins w:id="17296" w:author="家榮 張" w:date="2021-05-20T21:2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199A7AB2" w:rsidR="005413BB" w:rsidRDefault="005413BB" w:rsidP="005413BB">
            <w:pPr>
              <w:rPr>
                <w:ins w:id="17297" w:author="家榮 張" w:date="2021-05-20T21:21:00Z"/>
                <w:rFonts w:ascii="標楷體" w:eastAsia="標楷體" w:hAnsi="標楷體"/>
              </w:rPr>
            </w:pPr>
            <w:ins w:id="17298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>
              <w:rPr>
                <w:rFonts w:ascii="標楷體" w:eastAsia="標楷體" w:hAnsi="標楷體" w:hint="eastAsia"/>
              </w:rPr>
              <w:t>自行</w:t>
            </w:r>
            <w:ins w:id="17299" w:author="家榮 張" w:date="2021-05-20T21:21:00Z">
              <w:r>
                <w:rPr>
                  <w:rFonts w:ascii="標楷體" w:eastAsia="標楷體" w:hAnsi="標楷體" w:hint="eastAsia"/>
                </w:rPr>
                <w:t>輸入</w:t>
              </w:r>
            </w:ins>
            <w:r>
              <w:rPr>
                <w:rFonts w:ascii="標楷體" w:eastAsia="標楷體" w:hAnsi="標楷體" w:hint="eastAsia"/>
              </w:rPr>
              <w:t>文字</w:t>
            </w:r>
          </w:p>
          <w:p w14:paraId="6010BAA0" w14:textId="7B2DE56C" w:rsidR="005413BB" w:rsidRDefault="005413BB" w:rsidP="005413BB">
            <w:pPr>
              <w:rPr>
                <w:ins w:id="17300" w:author="家榮 張" w:date="2021-05-20T21:21:00Z"/>
                <w:rFonts w:ascii="標楷體" w:eastAsia="標楷體" w:hAnsi="標楷體"/>
              </w:rPr>
            </w:pPr>
            <w:ins w:id="17301" w:author="家榮 張" w:date="2021-05-20T22:01:00Z">
              <w:r>
                <w:rPr>
                  <w:rFonts w:ascii="標楷體" w:eastAsia="標楷體" w:hAnsi="標楷體"/>
                </w:rPr>
                <w:t>2</w:t>
              </w:r>
            </w:ins>
            <w:ins w:id="17302" w:author="家榮 張" w:date="2021-05-20T21:21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CurrCompName</w:t>
              </w:r>
            </w:ins>
          </w:p>
        </w:tc>
      </w:tr>
      <w:tr w:rsidR="005413BB" w14:paraId="413815D8" w14:textId="77777777" w:rsidTr="00BC5A86">
        <w:trPr>
          <w:trHeight w:val="291"/>
          <w:jc w:val="center"/>
          <w:ins w:id="17303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77777777" w:rsidR="005413BB" w:rsidRDefault="005413BB" w:rsidP="005413BB">
            <w:pPr>
              <w:rPr>
                <w:ins w:id="17304" w:author="家榮 張" w:date="2021-05-20T21:21:00Z"/>
                <w:rFonts w:ascii="標楷體" w:eastAsia="標楷體" w:hAnsi="標楷體"/>
              </w:rPr>
            </w:pPr>
            <w:ins w:id="17305" w:author="家榮 張" w:date="2021-05-20T21:21:00Z">
              <w:r>
                <w:rPr>
                  <w:rFonts w:ascii="標楷體" w:eastAsia="標楷體" w:hAnsi="標楷體" w:hint="eastAsia"/>
                </w:rPr>
                <w:t>23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5413BB" w:rsidRDefault="005413BB" w:rsidP="005413BB">
            <w:pPr>
              <w:rPr>
                <w:ins w:id="17306" w:author="家榮 張" w:date="2021-05-20T21:21:00Z"/>
                <w:rFonts w:ascii="標楷體" w:eastAsia="標楷體" w:hAnsi="標楷體"/>
              </w:rPr>
            </w:pPr>
            <w:ins w:id="17307" w:author="家榮 張" w:date="2021-05-20T21:21:00Z">
              <w:r>
                <w:rPr>
                  <w:rFonts w:ascii="標楷體" w:eastAsia="標楷體" w:hAnsi="標楷體" w:hint="eastAsia"/>
                </w:rPr>
                <w:t>任職機構電話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5413BB" w:rsidRDefault="005413BB" w:rsidP="005413BB">
            <w:pPr>
              <w:rPr>
                <w:ins w:id="17308" w:author="家榮 張" w:date="2021-05-20T21:21:00Z"/>
                <w:rFonts w:ascii="標楷體" w:eastAsia="標楷體" w:hAnsi="標楷體"/>
              </w:rPr>
            </w:pPr>
            <w:ins w:id="17309" w:author="家榮 張" w:date="2021-05-20T21:21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5413BB" w:rsidRDefault="005413BB" w:rsidP="005413BB">
            <w:pPr>
              <w:rPr>
                <w:ins w:id="17310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5413BB" w:rsidRDefault="005413BB" w:rsidP="005413BB">
            <w:pPr>
              <w:rPr>
                <w:ins w:id="17311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5413BB" w:rsidRDefault="005413BB" w:rsidP="005413BB">
            <w:pPr>
              <w:rPr>
                <w:ins w:id="17312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5413BB" w:rsidRDefault="005413BB" w:rsidP="005413BB">
            <w:pPr>
              <w:rPr>
                <w:ins w:id="17313" w:author="家榮 張" w:date="2021-05-20T21:21:00Z"/>
                <w:rFonts w:ascii="標楷體" w:eastAsia="標楷體" w:hAnsi="標楷體"/>
              </w:rPr>
            </w:pPr>
            <w:ins w:id="17314" w:author="家榮 張" w:date="2021-05-20T21:2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7E0EBEA3" w:rsidR="005413BB" w:rsidRDefault="005413BB" w:rsidP="005413BB">
            <w:pPr>
              <w:rPr>
                <w:ins w:id="17315" w:author="家榮 張" w:date="2021-05-20T21:21:00Z"/>
                <w:rFonts w:ascii="標楷體" w:eastAsia="標楷體" w:hAnsi="標楷體"/>
              </w:rPr>
            </w:pPr>
            <w:ins w:id="17316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>
              <w:rPr>
                <w:rFonts w:ascii="標楷體" w:eastAsia="標楷體" w:hAnsi="標楷體" w:hint="eastAsia"/>
              </w:rPr>
              <w:t>自行</w:t>
            </w:r>
            <w:ins w:id="17317" w:author="家榮 張" w:date="2021-05-20T21:21:00Z">
              <w:r>
                <w:rPr>
                  <w:rFonts w:ascii="標楷體" w:eastAsia="標楷體" w:hAnsi="標楷體" w:hint="eastAsia"/>
                </w:rPr>
                <w:t>輸入</w:t>
              </w:r>
            </w:ins>
            <w:r>
              <w:rPr>
                <w:rFonts w:ascii="標楷體" w:eastAsia="標楷體" w:hAnsi="標楷體" w:hint="eastAsia"/>
              </w:rPr>
              <w:t>文字</w:t>
            </w:r>
          </w:p>
          <w:p w14:paraId="4DAB5711" w14:textId="1D9AAF07" w:rsidR="005413BB" w:rsidRDefault="005413BB" w:rsidP="005413BB">
            <w:pPr>
              <w:rPr>
                <w:ins w:id="17318" w:author="家榮 張" w:date="2021-05-20T21:21:00Z"/>
                <w:rFonts w:ascii="標楷體" w:eastAsia="標楷體" w:hAnsi="標楷體"/>
              </w:rPr>
            </w:pPr>
            <w:ins w:id="17319" w:author="家榮 張" w:date="2021-05-20T22:01:00Z">
              <w:r>
                <w:rPr>
                  <w:rFonts w:ascii="標楷體" w:eastAsia="標楷體" w:hAnsi="標楷體"/>
                </w:rPr>
                <w:t>2</w:t>
              </w:r>
            </w:ins>
            <w:ins w:id="17320" w:author="家榮 張" w:date="2021-05-20T21:21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CurrCompTel</w:t>
              </w:r>
            </w:ins>
          </w:p>
        </w:tc>
      </w:tr>
      <w:tr w:rsidR="005413BB" w14:paraId="4B2DED22" w14:textId="77777777" w:rsidTr="00BC5A86">
        <w:trPr>
          <w:trHeight w:val="291"/>
          <w:jc w:val="center"/>
          <w:ins w:id="17321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77777777" w:rsidR="005413BB" w:rsidRDefault="005413BB" w:rsidP="005413BB">
            <w:pPr>
              <w:rPr>
                <w:ins w:id="17322" w:author="家榮 張" w:date="2021-05-20T21:21:00Z"/>
                <w:rFonts w:ascii="標楷體" w:eastAsia="標楷體" w:hAnsi="標楷體"/>
              </w:rPr>
            </w:pPr>
            <w:ins w:id="17323" w:author="家榮 張" w:date="2021-05-20T21:21:00Z">
              <w:r>
                <w:rPr>
                  <w:rFonts w:ascii="標楷體" w:eastAsia="標楷體" w:hAnsi="標楷體" w:hint="eastAsia"/>
                </w:rPr>
                <w:t>24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5413BB" w:rsidRDefault="005413BB" w:rsidP="005413BB">
            <w:pPr>
              <w:rPr>
                <w:ins w:id="17324" w:author="家榮 張" w:date="2021-05-20T21:21:00Z"/>
                <w:rFonts w:ascii="標楷體" w:eastAsia="標楷體" w:hAnsi="標楷體"/>
              </w:rPr>
            </w:pPr>
            <w:ins w:id="17325" w:author="家榮 張" w:date="2021-05-20T21:21:00Z">
              <w:r>
                <w:rPr>
                  <w:rFonts w:ascii="標楷體" w:eastAsia="標楷體" w:hAnsi="標楷體" w:hint="eastAsia"/>
                </w:rPr>
                <w:t>職位名稱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5413BB" w:rsidRDefault="005413BB" w:rsidP="005413BB">
            <w:pPr>
              <w:rPr>
                <w:ins w:id="17326" w:author="家榮 張" w:date="2021-05-20T21:21:00Z"/>
                <w:rFonts w:ascii="標楷體" w:eastAsia="標楷體" w:hAnsi="標楷體"/>
              </w:rPr>
            </w:pPr>
            <w:ins w:id="17327" w:author="家榮 張" w:date="2021-05-20T21:21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5413BB" w:rsidRDefault="005413BB" w:rsidP="005413BB">
            <w:pPr>
              <w:rPr>
                <w:ins w:id="17328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5413BB" w:rsidRDefault="005413BB" w:rsidP="005413BB">
            <w:pPr>
              <w:rPr>
                <w:ins w:id="17329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5413BB" w:rsidRDefault="005413BB" w:rsidP="005413BB">
            <w:pPr>
              <w:rPr>
                <w:ins w:id="17330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5413BB" w:rsidRDefault="005413BB" w:rsidP="005413BB">
            <w:pPr>
              <w:rPr>
                <w:ins w:id="17331" w:author="家榮 張" w:date="2021-05-20T21:21:00Z"/>
                <w:rFonts w:ascii="標楷體" w:eastAsia="標楷體" w:hAnsi="標楷體"/>
              </w:rPr>
            </w:pPr>
            <w:ins w:id="17332" w:author="家榮 張" w:date="2021-05-20T21:2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B28014B" w:rsidR="005413BB" w:rsidRDefault="005413BB" w:rsidP="005413BB">
            <w:pPr>
              <w:rPr>
                <w:ins w:id="17333" w:author="家榮 張" w:date="2021-05-20T21:21:00Z"/>
                <w:rFonts w:ascii="標楷體" w:eastAsia="標楷體" w:hAnsi="標楷體"/>
              </w:rPr>
            </w:pPr>
            <w:ins w:id="17334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>
              <w:rPr>
                <w:rFonts w:ascii="標楷體" w:eastAsia="標楷體" w:hAnsi="標楷體" w:hint="eastAsia"/>
              </w:rPr>
              <w:t>自行</w:t>
            </w:r>
            <w:ins w:id="17335" w:author="家榮 張" w:date="2021-05-20T21:21:00Z">
              <w:r>
                <w:rPr>
                  <w:rFonts w:ascii="標楷體" w:eastAsia="標楷體" w:hAnsi="標楷體" w:hint="eastAsia"/>
                </w:rPr>
                <w:t>輸入</w:t>
              </w:r>
            </w:ins>
            <w:r>
              <w:rPr>
                <w:rFonts w:ascii="標楷體" w:eastAsia="標楷體" w:hAnsi="標楷體" w:hint="eastAsia"/>
              </w:rPr>
              <w:t>文字</w:t>
            </w:r>
          </w:p>
          <w:p w14:paraId="0C44EC67" w14:textId="54F98050" w:rsidR="005413BB" w:rsidRDefault="005413BB" w:rsidP="005413BB">
            <w:pPr>
              <w:rPr>
                <w:ins w:id="17336" w:author="家榮 張" w:date="2021-05-20T21:21:00Z"/>
                <w:rFonts w:ascii="標楷體" w:eastAsia="標楷體" w:hAnsi="標楷體"/>
              </w:rPr>
            </w:pPr>
            <w:ins w:id="17337" w:author="家榮 張" w:date="2021-05-20T22:02:00Z">
              <w:r>
                <w:rPr>
                  <w:rFonts w:ascii="標楷體" w:eastAsia="標楷體" w:hAnsi="標楷體"/>
                </w:rPr>
                <w:t>2</w:t>
              </w:r>
            </w:ins>
            <w:ins w:id="17338" w:author="家榮 張" w:date="2021-05-20T21:21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JobTitle</w:t>
              </w:r>
            </w:ins>
          </w:p>
        </w:tc>
      </w:tr>
      <w:tr w:rsidR="005413BB" w14:paraId="3BC08BEF" w14:textId="77777777" w:rsidTr="00BC5A86">
        <w:trPr>
          <w:trHeight w:val="291"/>
          <w:jc w:val="center"/>
          <w:ins w:id="17339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77777777" w:rsidR="005413BB" w:rsidRDefault="005413BB" w:rsidP="005413BB">
            <w:pPr>
              <w:rPr>
                <w:ins w:id="17340" w:author="家榮 張" w:date="2021-05-20T21:21:00Z"/>
                <w:rFonts w:ascii="標楷體" w:eastAsia="標楷體" w:hAnsi="標楷體"/>
              </w:rPr>
            </w:pPr>
            <w:ins w:id="17341" w:author="家榮 張" w:date="2021-05-20T21:21:00Z">
              <w:r>
                <w:rPr>
                  <w:rFonts w:ascii="標楷體" w:eastAsia="標楷體" w:hAnsi="標楷體" w:hint="eastAsia"/>
                </w:rPr>
                <w:t>25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5413BB" w:rsidRDefault="005413BB" w:rsidP="005413BB">
            <w:pPr>
              <w:rPr>
                <w:ins w:id="17342" w:author="家榮 張" w:date="2021-05-20T21:21:00Z"/>
                <w:rFonts w:ascii="標楷體" w:eastAsia="標楷體" w:hAnsi="標楷體"/>
              </w:rPr>
            </w:pPr>
            <w:ins w:id="17343" w:author="家榮 張" w:date="2021-05-20T21:21:00Z">
              <w:r>
                <w:rPr>
                  <w:rFonts w:ascii="標楷體" w:eastAsia="標楷體" w:hAnsi="標楷體" w:hint="eastAsia"/>
                </w:rPr>
                <w:t>服務年資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5413BB" w:rsidRDefault="005413BB" w:rsidP="005413BB">
            <w:pPr>
              <w:rPr>
                <w:ins w:id="17344" w:author="家榮 張" w:date="2021-05-20T21:21:00Z"/>
                <w:rFonts w:ascii="標楷體" w:eastAsia="標楷體" w:hAnsi="標楷體"/>
              </w:rPr>
            </w:pPr>
            <w:ins w:id="17345" w:author="家榮 張" w:date="2021-05-20T21:2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5413BB" w:rsidRDefault="005413BB" w:rsidP="005413BB">
            <w:pPr>
              <w:rPr>
                <w:ins w:id="17346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5413BB" w:rsidRDefault="005413BB" w:rsidP="005413BB">
            <w:pPr>
              <w:rPr>
                <w:ins w:id="17347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5413BB" w:rsidRDefault="005413BB" w:rsidP="005413BB">
            <w:pPr>
              <w:rPr>
                <w:ins w:id="17348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5413BB" w:rsidRDefault="005413BB" w:rsidP="005413BB">
            <w:pPr>
              <w:rPr>
                <w:ins w:id="17349" w:author="家榮 張" w:date="2021-05-20T21:21:00Z"/>
                <w:rFonts w:ascii="標楷體" w:eastAsia="標楷體" w:hAnsi="標楷體"/>
              </w:rPr>
            </w:pPr>
            <w:ins w:id="17350" w:author="家榮 張" w:date="2021-05-20T21:2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13916713" w:rsidR="005413BB" w:rsidRDefault="005413BB" w:rsidP="005413BB">
            <w:pPr>
              <w:rPr>
                <w:ins w:id="17351" w:author="家榮 張" w:date="2021-05-20T21:21:00Z"/>
                <w:rFonts w:ascii="標楷體" w:eastAsia="標楷體" w:hAnsi="標楷體"/>
              </w:rPr>
            </w:pPr>
            <w:ins w:id="17352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>
              <w:rPr>
                <w:rFonts w:ascii="標楷體" w:eastAsia="標楷體" w:hAnsi="標楷體" w:hint="eastAsia"/>
              </w:rPr>
              <w:t>自行</w:t>
            </w:r>
            <w:ins w:id="17353" w:author="家榮 張" w:date="2021-05-20T21:21:00Z">
              <w:r>
                <w:rPr>
                  <w:rFonts w:ascii="標楷體" w:eastAsia="標楷體" w:hAnsi="標楷體" w:hint="eastAsia"/>
                </w:rPr>
                <w:t>輸入</w:t>
              </w:r>
            </w:ins>
            <w:r>
              <w:rPr>
                <w:rFonts w:ascii="標楷體" w:eastAsia="標楷體" w:hAnsi="標楷體" w:hint="eastAsia"/>
              </w:rPr>
              <w:t>數字</w:t>
            </w:r>
          </w:p>
          <w:p w14:paraId="1437CD02" w14:textId="534A9193" w:rsidR="005413BB" w:rsidRDefault="005413BB" w:rsidP="005413BB">
            <w:pPr>
              <w:rPr>
                <w:ins w:id="17354" w:author="家榮 張" w:date="2021-05-20T21:21:00Z"/>
                <w:rFonts w:ascii="標楷體" w:eastAsia="標楷體" w:hAnsi="標楷體"/>
              </w:rPr>
            </w:pPr>
            <w:ins w:id="17355" w:author="家榮 張" w:date="2021-05-20T22:02:00Z">
              <w:r>
                <w:rPr>
                  <w:rFonts w:ascii="標楷體" w:eastAsia="標楷體" w:hAnsi="標楷體"/>
                </w:rPr>
                <w:t>2</w:t>
              </w:r>
            </w:ins>
            <w:ins w:id="17356" w:author="家榮 張" w:date="2021-05-20T21:21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JobTen</w:t>
              </w:r>
              <w:r>
                <w:rPr>
                  <w:rFonts w:ascii="標楷體" w:eastAsia="標楷體" w:hAnsi="標楷體" w:hint="eastAsia"/>
                </w:rPr>
                <w:t>u</w:t>
              </w:r>
              <w:r>
                <w:rPr>
                  <w:rFonts w:ascii="標楷體" w:eastAsia="標楷體" w:hAnsi="標楷體"/>
                </w:rPr>
                <w:t>re</w:t>
              </w:r>
            </w:ins>
          </w:p>
        </w:tc>
      </w:tr>
      <w:tr w:rsidR="005413BB" w14:paraId="6BDA3A2A" w14:textId="77777777" w:rsidTr="00BC5A86">
        <w:trPr>
          <w:trHeight w:val="291"/>
          <w:jc w:val="center"/>
          <w:ins w:id="17357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77777777" w:rsidR="005413BB" w:rsidRDefault="005413BB" w:rsidP="005413BB">
            <w:pPr>
              <w:rPr>
                <w:ins w:id="17358" w:author="家榮 張" w:date="2021-05-20T21:21:00Z"/>
                <w:rFonts w:ascii="標楷體" w:eastAsia="標楷體" w:hAnsi="標楷體"/>
              </w:rPr>
            </w:pPr>
            <w:ins w:id="17359" w:author="家榮 張" w:date="2021-05-20T21:21:00Z">
              <w:r>
                <w:rPr>
                  <w:rFonts w:ascii="標楷體" w:eastAsia="標楷體" w:hAnsi="標楷體" w:hint="eastAsia"/>
                </w:rPr>
                <w:t>26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5413BB" w:rsidRDefault="005413BB" w:rsidP="005413BB">
            <w:pPr>
              <w:rPr>
                <w:ins w:id="17360" w:author="家榮 張" w:date="2021-05-20T21:21:00Z"/>
                <w:rFonts w:ascii="標楷體" w:eastAsia="標楷體" w:hAnsi="標楷體"/>
              </w:rPr>
            </w:pPr>
            <w:ins w:id="17361" w:author="家榮 張" w:date="2021-05-20T21:21:00Z">
              <w:r>
                <w:rPr>
                  <w:rFonts w:ascii="標楷體" w:eastAsia="標楷體" w:hAnsi="標楷體" w:hint="eastAsia"/>
                </w:rPr>
                <w:t>年收入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5413BB" w:rsidRDefault="005413BB" w:rsidP="005413BB">
            <w:pPr>
              <w:rPr>
                <w:ins w:id="17362" w:author="家榮 張" w:date="2021-05-20T21:21:00Z"/>
                <w:rFonts w:ascii="標楷體" w:eastAsia="標楷體" w:hAnsi="標楷體"/>
              </w:rPr>
            </w:pPr>
            <w:ins w:id="17363" w:author="家榮 張" w:date="2021-05-20T21:21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77777777" w:rsidR="005413BB" w:rsidRDefault="005413BB" w:rsidP="005413BB">
            <w:pPr>
              <w:rPr>
                <w:ins w:id="17364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5413BB" w:rsidRDefault="005413BB" w:rsidP="005413BB">
            <w:pPr>
              <w:rPr>
                <w:ins w:id="17365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5413BB" w:rsidRDefault="005413BB" w:rsidP="005413BB">
            <w:pPr>
              <w:rPr>
                <w:ins w:id="17366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5413BB" w:rsidRDefault="005413BB" w:rsidP="005413BB">
            <w:pPr>
              <w:rPr>
                <w:ins w:id="17367" w:author="家榮 張" w:date="2021-05-20T21:21:00Z"/>
                <w:rFonts w:ascii="標楷體" w:eastAsia="標楷體" w:hAnsi="標楷體"/>
              </w:rPr>
            </w:pPr>
            <w:ins w:id="17368" w:author="家榮 張" w:date="2021-05-20T21:2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7C50265A" w:rsidR="005413BB" w:rsidRDefault="005413BB" w:rsidP="005413BB">
            <w:pPr>
              <w:rPr>
                <w:ins w:id="17369" w:author="家榮 張" w:date="2021-05-20T21:21:00Z"/>
                <w:rFonts w:ascii="標楷體" w:eastAsia="標楷體" w:hAnsi="標楷體"/>
              </w:rPr>
            </w:pPr>
            <w:ins w:id="17370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>
              <w:rPr>
                <w:rFonts w:ascii="標楷體" w:eastAsia="標楷體" w:hAnsi="標楷體" w:hint="eastAsia"/>
              </w:rPr>
              <w:t>自行</w:t>
            </w:r>
            <w:ins w:id="17371" w:author="家榮 張" w:date="2021-05-20T21:21:00Z">
              <w:r>
                <w:rPr>
                  <w:rFonts w:ascii="標楷體" w:eastAsia="標楷體" w:hAnsi="標楷體" w:hint="eastAsia"/>
                </w:rPr>
                <w:t>輸入</w:t>
              </w:r>
            </w:ins>
            <w:r>
              <w:rPr>
                <w:rFonts w:ascii="標楷體" w:eastAsia="標楷體" w:hAnsi="標楷體" w:hint="eastAsia"/>
              </w:rPr>
              <w:t>數字</w:t>
            </w:r>
          </w:p>
          <w:p w14:paraId="41D6E349" w14:textId="41045536" w:rsidR="005413BB" w:rsidRDefault="005413BB" w:rsidP="005413BB">
            <w:pPr>
              <w:rPr>
                <w:ins w:id="17372" w:author="家榮 張" w:date="2021-05-20T21:21:00Z"/>
                <w:rFonts w:ascii="標楷體" w:eastAsia="標楷體" w:hAnsi="標楷體"/>
              </w:rPr>
            </w:pPr>
            <w:ins w:id="17373" w:author="家榮 張" w:date="2021-05-20T22:02:00Z">
              <w:r>
                <w:rPr>
                  <w:rFonts w:ascii="標楷體" w:eastAsia="標楷體" w:hAnsi="標楷體"/>
                </w:rPr>
                <w:t>2</w:t>
              </w:r>
            </w:ins>
            <w:ins w:id="17374" w:author="家榮 張" w:date="2021-05-20T21:21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5413BB" w14:paraId="33637424" w14:textId="77777777" w:rsidTr="00BC5A86">
        <w:trPr>
          <w:trHeight w:val="291"/>
          <w:jc w:val="center"/>
          <w:ins w:id="17375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77777777" w:rsidR="005413BB" w:rsidRDefault="005413BB" w:rsidP="005413BB">
            <w:pPr>
              <w:rPr>
                <w:ins w:id="17376" w:author="家榮 張" w:date="2021-05-20T21:21:00Z"/>
                <w:rFonts w:ascii="標楷體" w:eastAsia="標楷體" w:hAnsi="標楷體"/>
              </w:rPr>
            </w:pPr>
            <w:ins w:id="17377" w:author="家榮 張" w:date="2021-05-20T21:21:00Z">
              <w:r>
                <w:rPr>
                  <w:rFonts w:ascii="標楷體" w:eastAsia="標楷體" w:hAnsi="標楷體" w:hint="eastAsia"/>
                </w:rPr>
                <w:t>27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5413BB" w:rsidRDefault="005413BB" w:rsidP="005413BB">
            <w:pPr>
              <w:rPr>
                <w:ins w:id="17378" w:author="家榮 張" w:date="2021-05-20T21:21:00Z"/>
                <w:rFonts w:ascii="標楷體" w:eastAsia="標楷體" w:hAnsi="標楷體"/>
              </w:rPr>
            </w:pPr>
            <w:ins w:id="17379" w:author="家榮 張" w:date="2021-05-20T21:21:00Z">
              <w:r>
                <w:rPr>
                  <w:rFonts w:ascii="標楷體" w:eastAsia="標楷體" w:hAnsi="標楷體" w:hint="eastAsia"/>
                </w:rPr>
                <w:t>年收入資料年月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5413BB" w:rsidRDefault="005413BB" w:rsidP="005413BB">
            <w:pPr>
              <w:rPr>
                <w:ins w:id="17380" w:author="家榮 張" w:date="2021-05-20T21:21:00Z"/>
                <w:rFonts w:ascii="標楷體" w:eastAsia="標楷體" w:hAnsi="標楷體"/>
              </w:rPr>
            </w:pPr>
            <w:ins w:id="17381" w:author="家榮 張" w:date="2021-05-20T21:21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5413BB" w:rsidRDefault="005413BB" w:rsidP="005413BB">
            <w:pPr>
              <w:rPr>
                <w:ins w:id="17382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5413BB" w:rsidRDefault="005413BB" w:rsidP="005413BB">
            <w:pPr>
              <w:rPr>
                <w:ins w:id="17383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5413BB" w:rsidRDefault="005413BB" w:rsidP="005413BB">
            <w:pPr>
              <w:rPr>
                <w:ins w:id="17384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5413BB" w:rsidRDefault="005413BB" w:rsidP="005413BB">
            <w:pPr>
              <w:rPr>
                <w:ins w:id="17385" w:author="家榮 張" w:date="2021-05-20T21:21:00Z"/>
                <w:rFonts w:ascii="標楷體" w:eastAsia="標楷體" w:hAnsi="標楷體"/>
              </w:rPr>
            </w:pPr>
            <w:ins w:id="17386" w:author="家榮 張" w:date="2021-05-20T21:2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E13D3" w14:textId="32233D35" w:rsidR="005413BB" w:rsidRDefault="005413BB" w:rsidP="005413BB">
            <w:pPr>
              <w:rPr>
                <w:rFonts w:ascii="標楷體" w:eastAsia="標楷體" w:hAnsi="標楷體"/>
              </w:rPr>
            </w:pPr>
            <w:ins w:id="17387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>
              <w:rPr>
                <w:rFonts w:ascii="標楷體" w:eastAsia="標楷體" w:hAnsi="標楷體" w:hint="eastAsia"/>
              </w:rPr>
              <w:t>自行</w:t>
            </w:r>
            <w:ins w:id="17388" w:author="家榮 張" w:date="2021-05-20T21:21:00Z">
              <w:r>
                <w:rPr>
                  <w:rFonts w:ascii="標楷體" w:eastAsia="標楷體" w:hAnsi="標楷體" w:hint="eastAsia"/>
                </w:rPr>
                <w:t>輸入</w:t>
              </w:r>
            </w:ins>
            <w:r>
              <w:rPr>
                <w:rFonts w:ascii="標楷體" w:eastAsia="標楷體" w:hAnsi="標楷體" w:hint="eastAsia"/>
              </w:rPr>
              <w:t>數字，</w:t>
            </w:r>
            <w:ins w:id="17389" w:author="家榮 張" w:date="2021-05-20T21:57:00Z"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4CD72583" w14:textId="091E1469" w:rsidR="005413BB" w:rsidRDefault="005413BB" w:rsidP="005413BB">
            <w:pPr>
              <w:rPr>
                <w:ins w:id="17390" w:author="家榮 張" w:date="2021-05-20T21:57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不為空白時:</w:t>
            </w:r>
            <w:ins w:id="17391" w:author="家榮 張" w:date="2021-05-20T21:57:00Z">
              <w:r>
                <w:rPr>
                  <w:rFonts w:ascii="標楷體" w:eastAsia="標楷體" w:hAnsi="標楷體"/>
                </w:rPr>
                <w:t>V(9)</w:t>
              </w:r>
            </w:ins>
          </w:p>
          <w:p w14:paraId="554AD893" w14:textId="4E97F5DD" w:rsidR="005413BB" w:rsidRDefault="005413BB" w:rsidP="005413BB">
            <w:pPr>
              <w:rPr>
                <w:ins w:id="17392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ins w:id="17393" w:author="家榮 張" w:date="2021-05-20T21:21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5413BB" w14:paraId="6E916F05" w14:textId="77777777" w:rsidTr="00BC5A86">
        <w:trPr>
          <w:trHeight w:val="291"/>
          <w:jc w:val="center"/>
          <w:ins w:id="17394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77777777" w:rsidR="005413BB" w:rsidRDefault="005413BB" w:rsidP="005413BB">
            <w:pPr>
              <w:rPr>
                <w:ins w:id="17395" w:author="家榮 張" w:date="2021-05-20T21:21:00Z"/>
                <w:rFonts w:ascii="標楷體" w:eastAsia="標楷體" w:hAnsi="標楷體"/>
              </w:rPr>
            </w:pPr>
            <w:ins w:id="17396" w:author="家榮 張" w:date="2021-05-20T21:21:00Z">
              <w:r>
                <w:rPr>
                  <w:rFonts w:ascii="標楷體" w:eastAsia="標楷體" w:hAnsi="標楷體" w:hint="eastAsia"/>
                </w:rPr>
                <w:t>28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5413BB" w:rsidRDefault="005413BB" w:rsidP="005413BB">
            <w:pPr>
              <w:rPr>
                <w:ins w:id="17397" w:author="家榮 張" w:date="2021-05-20T21:21:00Z"/>
                <w:rFonts w:ascii="標楷體" w:eastAsia="標楷體" w:hAnsi="標楷體"/>
              </w:rPr>
            </w:pPr>
            <w:ins w:id="17398" w:author="家榮 張" w:date="2021-05-20T21:21:00Z">
              <w:r>
                <w:rPr>
                  <w:rFonts w:ascii="標楷體" w:eastAsia="標楷體" w:hAnsi="標楷體" w:hint="eastAsia"/>
                </w:rPr>
                <w:t>護照號碼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5413BB" w:rsidRDefault="005413BB" w:rsidP="005413BB">
            <w:pPr>
              <w:rPr>
                <w:ins w:id="17399" w:author="家榮 張" w:date="2021-05-20T21:21:00Z"/>
                <w:rFonts w:ascii="標楷體" w:eastAsia="標楷體" w:hAnsi="標楷體"/>
              </w:rPr>
            </w:pPr>
            <w:ins w:id="17400" w:author="家榮 張" w:date="2021-05-20T21:21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5413BB" w:rsidRDefault="005413BB" w:rsidP="005413BB">
            <w:pPr>
              <w:rPr>
                <w:ins w:id="17401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5413BB" w:rsidRDefault="005413BB" w:rsidP="005413BB">
            <w:pPr>
              <w:rPr>
                <w:ins w:id="17402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5413BB" w:rsidRDefault="005413BB" w:rsidP="005413BB">
            <w:pPr>
              <w:rPr>
                <w:ins w:id="17403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5413BB" w:rsidRDefault="005413BB" w:rsidP="005413BB">
            <w:pPr>
              <w:rPr>
                <w:ins w:id="17404" w:author="家榮 張" w:date="2021-05-20T21:21:00Z"/>
                <w:rFonts w:ascii="標楷體" w:eastAsia="標楷體" w:hAnsi="標楷體"/>
              </w:rPr>
            </w:pPr>
            <w:ins w:id="17405" w:author="家榮 張" w:date="2021-05-20T21:2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20FD" w14:textId="78E4126A" w:rsidR="005413BB" w:rsidRDefault="005413BB" w:rsidP="005413BB">
            <w:pPr>
              <w:rPr>
                <w:ins w:id="17406" w:author="家榮 張" w:date="2021-05-20T21:21:00Z"/>
                <w:rFonts w:ascii="標楷體" w:eastAsia="標楷體" w:hAnsi="標楷體"/>
              </w:rPr>
            </w:pPr>
            <w:ins w:id="17407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>
              <w:rPr>
                <w:rFonts w:ascii="標楷體" w:eastAsia="標楷體" w:hAnsi="標楷體" w:hint="eastAsia"/>
              </w:rPr>
              <w:t>自行</w:t>
            </w:r>
            <w:ins w:id="17408" w:author="家榮 張" w:date="2021-05-20T21:21:00Z">
              <w:r>
                <w:rPr>
                  <w:rFonts w:ascii="標楷體" w:eastAsia="標楷體" w:hAnsi="標楷體" w:hint="eastAsia"/>
                </w:rPr>
                <w:t>輸入</w:t>
              </w:r>
            </w:ins>
            <w:r>
              <w:rPr>
                <w:rFonts w:ascii="標楷體" w:eastAsia="標楷體" w:hAnsi="標楷體" w:hint="eastAsia"/>
              </w:rPr>
              <w:t>文字</w:t>
            </w:r>
          </w:p>
          <w:p w14:paraId="0E40FF5E" w14:textId="243B36A0" w:rsidR="005413BB" w:rsidRDefault="005413BB" w:rsidP="005413BB">
            <w:pPr>
              <w:rPr>
                <w:ins w:id="17409" w:author="家榮 張" w:date="2021-05-20T21:21:00Z"/>
                <w:rFonts w:ascii="標楷體" w:eastAsia="標楷體" w:hAnsi="標楷體"/>
              </w:rPr>
            </w:pPr>
            <w:ins w:id="17410" w:author="家榮 張" w:date="2021-05-20T22:02:00Z">
              <w:r>
                <w:rPr>
                  <w:rFonts w:ascii="標楷體" w:eastAsia="標楷體" w:hAnsi="標楷體"/>
                </w:rPr>
                <w:t>2</w:t>
              </w:r>
            </w:ins>
            <w:ins w:id="17411" w:author="家榮 張" w:date="2021-05-20T21:21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PassportNo</w:t>
              </w:r>
            </w:ins>
          </w:p>
        </w:tc>
      </w:tr>
      <w:tr w:rsidR="005413BB" w14:paraId="005B0951" w14:textId="77777777" w:rsidTr="00BC5A86">
        <w:trPr>
          <w:trHeight w:val="291"/>
          <w:jc w:val="center"/>
          <w:ins w:id="17412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77777777" w:rsidR="005413BB" w:rsidRDefault="005413BB" w:rsidP="005413BB">
            <w:pPr>
              <w:rPr>
                <w:ins w:id="17413" w:author="家榮 張" w:date="2021-05-20T21:21:00Z"/>
                <w:rFonts w:ascii="標楷體" w:eastAsia="標楷體" w:hAnsi="標楷體"/>
              </w:rPr>
            </w:pPr>
            <w:ins w:id="17414" w:author="家榮 張" w:date="2021-05-20T21:21:00Z">
              <w:r>
                <w:rPr>
                  <w:rFonts w:ascii="標楷體" w:eastAsia="標楷體" w:hAnsi="標楷體" w:hint="eastAsia"/>
                </w:rPr>
                <w:t>29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5413BB" w:rsidRDefault="005413BB" w:rsidP="005413BB">
            <w:pPr>
              <w:rPr>
                <w:ins w:id="17415" w:author="家榮 張" w:date="2021-05-20T21:21:00Z"/>
                <w:rFonts w:ascii="標楷體" w:eastAsia="標楷體" w:hAnsi="標楷體"/>
              </w:rPr>
            </w:pPr>
            <w:ins w:id="17416" w:author="家榮 張" w:date="2021-05-20T21:21:00Z">
              <w:r>
                <w:rPr>
                  <w:rFonts w:ascii="標楷體" w:eastAsia="標楷體" w:hAnsi="標楷體" w:hint="eastAsia"/>
                </w:rPr>
                <w:t>AML職業別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5413BB" w:rsidRDefault="005413BB" w:rsidP="005413BB">
            <w:pPr>
              <w:rPr>
                <w:ins w:id="17417" w:author="家榮 張" w:date="2021-05-20T21:21:00Z"/>
                <w:rFonts w:ascii="標楷體" w:eastAsia="標楷體" w:hAnsi="標楷體"/>
              </w:rPr>
            </w:pPr>
            <w:ins w:id="17418" w:author="家榮 張" w:date="2021-05-20T21:2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5413BB" w:rsidRDefault="005413BB" w:rsidP="005413BB">
            <w:pPr>
              <w:rPr>
                <w:ins w:id="17419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5413BB" w:rsidRDefault="005413BB" w:rsidP="005413B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5413BB" w:rsidRDefault="005413BB" w:rsidP="005413B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5413BB" w:rsidRDefault="005413BB" w:rsidP="005413BB">
            <w:pPr>
              <w:rPr>
                <w:ins w:id="17420" w:author="家榮 張" w:date="2021-05-20T21:21:00Z"/>
                <w:rFonts w:ascii="標楷體" w:eastAsia="標楷體" w:hAnsi="標楷體"/>
              </w:rPr>
            </w:pPr>
            <w:ins w:id="17421" w:author="家榮 張" w:date="2021-05-17T10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[</w:t>
              </w:r>
              <w:r w:rsidRPr="001E23CE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</w:ins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ins w:id="17422" w:author="家榮 張" w:date="2021-05-17T10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5413BB" w:rsidRDefault="005413BB" w:rsidP="005413BB">
            <w:pPr>
              <w:rPr>
                <w:ins w:id="17423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5413BB" w:rsidRDefault="005413BB" w:rsidP="005413BB">
            <w:pPr>
              <w:rPr>
                <w:ins w:id="17424" w:author="家榮 張" w:date="2021-05-20T21:21:00Z"/>
                <w:rFonts w:ascii="標楷體" w:eastAsia="標楷體" w:hAnsi="標楷體"/>
              </w:rPr>
            </w:pPr>
            <w:ins w:id="17425" w:author="家榮 張" w:date="2021-05-20T21:2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8AAB0" w14:textId="5165EF36" w:rsidR="005413BB" w:rsidRDefault="005413BB" w:rsidP="005413B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ins w:id="17426" w:author="家榮 張" w:date="2021-05-20T21:21:00Z">
              <w:r>
                <w:rPr>
                  <w:rFonts w:ascii="標楷體" w:eastAsia="標楷體" w:hAnsi="標楷體" w:hint="eastAsia"/>
                </w:rPr>
                <w:t>1.必須</w:t>
              </w:r>
            </w:ins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</w:t>
            </w:r>
          </w:p>
          <w:p w14:paraId="709927E8" w14:textId="77777777" w:rsidR="005413BB" w:rsidRDefault="005413BB" w:rsidP="005413BB">
            <w:pPr>
              <w:rPr>
                <w:ins w:id="17427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094F7B9E" w:rsidR="005413BB" w:rsidRDefault="005413BB" w:rsidP="005413BB">
            <w:pPr>
              <w:rPr>
                <w:ins w:id="17428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17429" w:author="家榮 張" w:date="2021-05-20T21:21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AMLJobCode</w:t>
              </w:r>
            </w:ins>
          </w:p>
        </w:tc>
      </w:tr>
      <w:tr w:rsidR="005413BB" w14:paraId="06C0D241" w14:textId="77777777" w:rsidTr="00BC5A86">
        <w:trPr>
          <w:trHeight w:val="291"/>
          <w:jc w:val="center"/>
          <w:ins w:id="17430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77777777" w:rsidR="005413BB" w:rsidRDefault="005413BB" w:rsidP="005413BB">
            <w:pPr>
              <w:rPr>
                <w:ins w:id="17431" w:author="家榮 張" w:date="2021-05-20T21:21:00Z"/>
                <w:rFonts w:ascii="標楷體" w:eastAsia="標楷體" w:hAnsi="標楷體"/>
              </w:rPr>
            </w:pPr>
            <w:ins w:id="17432" w:author="家榮 張" w:date="2021-05-20T21:21:00Z">
              <w:r>
                <w:rPr>
                  <w:rFonts w:ascii="標楷體" w:eastAsia="標楷體" w:hAnsi="標楷體" w:hint="eastAsia"/>
                </w:rPr>
                <w:t>30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5413BB" w:rsidRDefault="005413BB" w:rsidP="005413BB">
            <w:pPr>
              <w:rPr>
                <w:ins w:id="17433" w:author="家榮 張" w:date="2021-05-20T21:21:00Z"/>
                <w:rFonts w:ascii="標楷體" w:eastAsia="標楷體" w:hAnsi="標楷體"/>
              </w:rPr>
            </w:pPr>
            <w:ins w:id="17434" w:author="家榮 張" w:date="2021-05-20T21:21:00Z">
              <w:r>
                <w:rPr>
                  <w:rFonts w:ascii="標楷體" w:eastAsia="標楷體" w:hAnsi="標楷體" w:hint="eastAsia"/>
                </w:rPr>
                <w:t>AML組織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5413BB" w:rsidRDefault="005413BB" w:rsidP="005413BB">
            <w:pPr>
              <w:rPr>
                <w:ins w:id="17435" w:author="家榮 張" w:date="2021-05-20T21:21:00Z"/>
                <w:rFonts w:ascii="標楷體" w:eastAsia="標楷體" w:hAnsi="標楷體"/>
              </w:rPr>
            </w:pPr>
            <w:ins w:id="17436" w:author="家榮 張" w:date="2021-05-20T21:2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5413BB" w:rsidRDefault="005413BB" w:rsidP="005413BB">
            <w:pPr>
              <w:rPr>
                <w:ins w:id="17437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5413BB" w:rsidRDefault="005413BB" w:rsidP="005413B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5413BB" w:rsidRDefault="005413BB" w:rsidP="005413B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5413BB" w:rsidRPr="0051267F" w:rsidRDefault="005413BB" w:rsidP="005413BB">
            <w:pPr>
              <w:rPr>
                <w:ins w:id="17438" w:author="家榮 張" w:date="2021-05-20T21:21:00Z"/>
                <w:rFonts w:ascii="標楷體" w:eastAsia="標楷體" w:hAnsi="標楷體"/>
              </w:rPr>
            </w:pPr>
            <w:ins w:id="17439" w:author="家榮 張" w:date="2021-05-17T10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[</w:t>
              </w:r>
              <w:r w:rsidRPr="001E23CE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</w:ins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ins w:id="17440" w:author="家榮 張" w:date="2021-05-17T10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5413BB" w:rsidRPr="0051267F" w:rsidRDefault="005413BB" w:rsidP="005413BB">
            <w:pPr>
              <w:rPr>
                <w:ins w:id="17441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5413BB" w:rsidRDefault="005413BB" w:rsidP="005413BB">
            <w:pPr>
              <w:rPr>
                <w:ins w:id="17442" w:author="家榮 張" w:date="2021-05-20T21:21:00Z"/>
                <w:rFonts w:ascii="標楷體" w:eastAsia="標楷體" w:hAnsi="標楷體"/>
              </w:rPr>
            </w:pPr>
            <w:ins w:id="17443" w:author="家榮 張" w:date="2021-05-20T21:2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45A4" w14:textId="0687FF77" w:rsidR="005413BB" w:rsidRDefault="005413BB" w:rsidP="005413B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ins w:id="17444" w:author="家榮 張" w:date="2021-05-20T21:21:00Z">
              <w:r>
                <w:rPr>
                  <w:rFonts w:ascii="標楷體" w:eastAsia="標楷體" w:hAnsi="標楷體" w:hint="eastAsia"/>
                </w:rPr>
                <w:t>1.必須</w:t>
              </w:r>
            </w:ins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</w:t>
            </w:r>
          </w:p>
          <w:p w14:paraId="41749C50" w14:textId="77777777" w:rsidR="005413BB" w:rsidRDefault="005413BB" w:rsidP="005413BB">
            <w:pPr>
              <w:rPr>
                <w:ins w:id="17445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7483584E" w:rsidR="005413BB" w:rsidRDefault="005413BB" w:rsidP="005413BB">
            <w:pPr>
              <w:rPr>
                <w:ins w:id="17446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17447" w:author="家榮 張" w:date="2021-05-20T21:21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AMLGroup</w:t>
              </w:r>
            </w:ins>
          </w:p>
        </w:tc>
      </w:tr>
      <w:tr w:rsidR="005413BB" w14:paraId="008AE537" w14:textId="77777777" w:rsidTr="00BC5A86">
        <w:trPr>
          <w:trHeight w:val="291"/>
          <w:jc w:val="center"/>
          <w:ins w:id="17448" w:author="家榮 張" w:date="2021-05-20T21:21:00Z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77777777" w:rsidR="005413BB" w:rsidRDefault="005413BB" w:rsidP="005413BB">
            <w:pPr>
              <w:rPr>
                <w:ins w:id="17449" w:author="家榮 張" w:date="2021-05-20T21:21:00Z"/>
                <w:rFonts w:ascii="標楷體" w:eastAsia="標楷體" w:hAnsi="標楷體"/>
              </w:rPr>
            </w:pPr>
            <w:ins w:id="17450" w:author="家榮 張" w:date="2021-05-20T21:21:00Z">
              <w:r>
                <w:rPr>
                  <w:rFonts w:ascii="標楷體" w:eastAsia="標楷體" w:hAnsi="標楷體" w:hint="eastAsia"/>
                </w:rPr>
                <w:t>31</w:t>
              </w:r>
            </w:ins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5413BB" w:rsidRDefault="005413BB" w:rsidP="005413BB">
            <w:pPr>
              <w:rPr>
                <w:ins w:id="17451" w:author="家榮 張" w:date="2021-05-20T21:21:00Z"/>
                <w:rFonts w:ascii="標楷體" w:eastAsia="標楷體" w:hAnsi="標楷體"/>
              </w:rPr>
            </w:pPr>
            <w:ins w:id="17452" w:author="家榮 張" w:date="2021-05-20T21:21:00Z">
              <w:r>
                <w:rPr>
                  <w:rFonts w:ascii="標楷體" w:eastAsia="標楷體" w:hAnsi="標楷體" w:hint="eastAsia"/>
                </w:rPr>
                <w:t>原住民姓名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5413BB" w:rsidRDefault="005413BB" w:rsidP="005413BB">
            <w:pPr>
              <w:rPr>
                <w:ins w:id="17453" w:author="家榮 張" w:date="2021-05-20T21:21:00Z"/>
                <w:rFonts w:ascii="標楷體" w:eastAsia="標楷體" w:hAnsi="標楷體"/>
              </w:rPr>
            </w:pPr>
            <w:ins w:id="17454" w:author="家榮 張" w:date="2021-05-20T21:21:00Z">
              <w:r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5413BB" w:rsidRDefault="005413BB" w:rsidP="005413BB">
            <w:pPr>
              <w:rPr>
                <w:ins w:id="17455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5413BB" w:rsidRDefault="005413BB" w:rsidP="005413BB">
            <w:pPr>
              <w:rPr>
                <w:ins w:id="17456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5413BB" w:rsidRDefault="005413BB" w:rsidP="005413BB">
            <w:pPr>
              <w:rPr>
                <w:ins w:id="17457" w:author="家榮 張" w:date="2021-05-20T21:21:00Z"/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5413BB" w:rsidRDefault="005413BB" w:rsidP="005413BB">
            <w:pPr>
              <w:rPr>
                <w:ins w:id="17458" w:author="家榮 張" w:date="2021-05-20T21:21:00Z"/>
                <w:rFonts w:ascii="標楷體" w:eastAsia="標楷體" w:hAnsi="標楷體"/>
              </w:rPr>
            </w:pPr>
            <w:ins w:id="17459" w:author="家榮 張" w:date="2021-05-20T21:2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61EC0987" w:rsidR="005413BB" w:rsidRDefault="005413BB" w:rsidP="005413BB">
            <w:pPr>
              <w:rPr>
                <w:ins w:id="17460" w:author="家榮 張" w:date="2021-05-20T21:21:00Z"/>
                <w:rFonts w:ascii="標楷體" w:eastAsia="標楷體" w:hAnsi="標楷體"/>
              </w:rPr>
            </w:pPr>
            <w:ins w:id="17461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7462" w:author="張金龍" w:date="2021-05-29T22:18:00Z">
              <w:r>
                <w:rPr>
                  <w:rFonts w:ascii="標楷體" w:eastAsia="標楷體" w:hAnsi="標楷體" w:hint="eastAsia"/>
                </w:rPr>
                <w:t>自行輸入</w:t>
              </w:r>
            </w:ins>
            <w:del w:id="17463" w:author="張金龍" w:date="2021-05-29T22:18:00Z">
              <w:r w:rsidDel="00857004">
                <w:rPr>
                  <w:rFonts w:ascii="標楷體" w:eastAsia="標楷體" w:hAnsi="標楷體" w:hint="eastAsia"/>
                </w:rPr>
                <w:delText>限</w:delText>
              </w:r>
            </w:del>
            <w:ins w:id="17464" w:author="家榮 張" w:date="2021-05-20T21:21:00Z">
              <w:del w:id="17465" w:author="張金龍" w:date="2021-05-29T22:18:00Z">
                <w:r w:rsidDel="00857004">
                  <w:rPr>
                    <w:rFonts w:ascii="標楷體" w:eastAsia="標楷體" w:hAnsi="標楷體" w:hint="eastAsia"/>
                  </w:rPr>
                  <w:delText>輸入</w:delText>
                </w:r>
              </w:del>
            </w:ins>
            <w:r>
              <w:rPr>
                <w:rFonts w:ascii="標楷體" w:eastAsia="標楷體" w:hAnsi="標楷體" w:hint="eastAsia"/>
              </w:rPr>
              <w:t>文字</w:t>
            </w:r>
          </w:p>
          <w:p w14:paraId="413099D9" w14:textId="6A40F42E" w:rsidR="005413BB" w:rsidRDefault="005413BB" w:rsidP="005413BB">
            <w:pPr>
              <w:rPr>
                <w:ins w:id="17466" w:author="家榮 張" w:date="2021-05-20T21:21:00Z"/>
                <w:rFonts w:ascii="標楷體" w:eastAsia="標楷體" w:hAnsi="標楷體"/>
              </w:rPr>
            </w:pPr>
            <w:ins w:id="17467" w:author="家榮 張" w:date="2021-05-20T22:02:00Z">
              <w:r>
                <w:rPr>
                  <w:rFonts w:ascii="標楷體" w:eastAsia="標楷體" w:hAnsi="標楷體"/>
                </w:rPr>
                <w:t>2</w:t>
              </w:r>
            </w:ins>
            <w:ins w:id="17468" w:author="家榮 張" w:date="2021-05-20T21:21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IndigenousName</w:t>
              </w:r>
            </w:ins>
          </w:p>
        </w:tc>
      </w:tr>
    </w:tbl>
    <w:bookmarkEnd w:id="16039"/>
    <w:bookmarkEnd w:id="16067"/>
    <w:p w14:paraId="2CB0C99E" w14:textId="571753A9" w:rsidR="001E23CE" w:rsidDel="00E87520" w:rsidRDefault="001E23CE" w:rsidP="001E23CE">
      <w:pPr>
        <w:pStyle w:val="15"/>
        <w:numPr>
          <w:ilvl w:val="0"/>
          <w:numId w:val="55"/>
        </w:numPr>
        <w:ind w:left="1418"/>
        <w:rPr>
          <w:del w:id="17469" w:author="張嘉榮" w:date="2021-05-28T18:23:00Z"/>
        </w:rPr>
      </w:pPr>
      <w:del w:id="17470" w:author="張嘉榮" w:date="2021-05-28T18:23:00Z">
        <w:r w:rsidDel="00E87520">
          <w:rPr>
            <w:rFonts w:hint="eastAsia"/>
          </w:rPr>
          <w:delText>附件1</w:delText>
        </w:r>
      </w:del>
    </w:p>
    <w:p w14:paraId="4A33BFA0" w14:textId="29678937" w:rsidR="001E23CE" w:rsidDel="00E87520" w:rsidRDefault="001E23CE" w:rsidP="001E23CE">
      <w:pPr>
        <w:pStyle w:val="15"/>
        <w:rPr>
          <w:del w:id="17471" w:author="張嘉榮" w:date="2021-05-28T18:23:00Z"/>
        </w:rPr>
      </w:pPr>
      <w:del w:id="17472" w:author="張嘉榮" w:date="2021-05-28T18:23:00Z">
        <w:r w:rsidDel="00E87520">
          <w:rPr>
            <w:noProof/>
          </w:rPr>
          <w:drawing>
            <wp:inline distT="0" distB="0" distL="0" distR="0" wp14:anchorId="4FA6AD13" wp14:editId="3E3166A7">
              <wp:extent cx="6479540" cy="3484245"/>
              <wp:effectExtent l="0" t="0" r="0" b="0"/>
              <wp:docPr id="81" name="圖片 8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484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4ABAAAC" w14:textId="05B3E51C" w:rsidR="001E23CE" w:rsidDel="00E87520" w:rsidRDefault="001E23CE" w:rsidP="001E23CE">
      <w:pPr>
        <w:pStyle w:val="15"/>
        <w:rPr>
          <w:del w:id="17473" w:author="張嘉榮" w:date="2021-05-28T18:23:00Z"/>
        </w:rPr>
      </w:pPr>
      <w:del w:id="17474" w:author="張嘉榮" w:date="2021-05-28T18:23:00Z">
        <w:r w:rsidDel="00E87520">
          <w:rPr>
            <w:noProof/>
          </w:rPr>
          <w:drawing>
            <wp:inline distT="0" distB="0" distL="0" distR="0" wp14:anchorId="1D4729A0" wp14:editId="6FF03FD6">
              <wp:extent cx="6479540" cy="1075690"/>
              <wp:effectExtent l="0" t="0" r="0" b="0"/>
              <wp:docPr id="83" name="圖片 8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75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DFA4348" w14:textId="3467923F" w:rsidR="001E23CE" w:rsidDel="00E87520" w:rsidRDefault="001E23CE" w:rsidP="001E23CE">
      <w:pPr>
        <w:pStyle w:val="15"/>
        <w:rPr>
          <w:ins w:id="17475" w:author="家榮 張" w:date="2021-05-20T21:21:00Z"/>
          <w:del w:id="17476" w:author="張嘉榮" w:date="2021-05-28T18:23:00Z"/>
        </w:rPr>
      </w:pPr>
      <w:del w:id="17477" w:author="張嘉榮" w:date="2021-05-28T18:23:00Z">
        <w:r w:rsidDel="00E87520">
          <w:rPr>
            <w:noProof/>
          </w:rPr>
          <w:drawing>
            <wp:inline distT="0" distB="0" distL="0" distR="0" wp14:anchorId="3143B232" wp14:editId="3B451A9E">
              <wp:extent cx="6479540" cy="3004185"/>
              <wp:effectExtent l="0" t="0" r="0" b="0"/>
              <wp:docPr id="137" name="圖片 1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0041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7BEDE5B" w14:textId="3C2A2D0B" w:rsidR="001E23CE" w:rsidDel="00E87520" w:rsidRDefault="001E23CE" w:rsidP="001E23CE">
      <w:pPr>
        <w:pStyle w:val="15"/>
        <w:numPr>
          <w:ilvl w:val="0"/>
          <w:numId w:val="55"/>
        </w:numPr>
        <w:ind w:left="1418"/>
        <w:rPr>
          <w:ins w:id="17478" w:author="家榮 張" w:date="2021-05-20T21:21:00Z"/>
          <w:del w:id="17479" w:author="張嘉榮" w:date="2021-05-28T18:23:00Z"/>
        </w:rPr>
      </w:pPr>
      <w:del w:id="17480" w:author="張嘉榮" w:date="2021-05-28T18:23:00Z">
        <w:r w:rsidDel="00E87520">
          <w:rPr>
            <w:rFonts w:hint="eastAsia"/>
          </w:rPr>
          <w:delText>附件2</w:delText>
        </w:r>
      </w:del>
    </w:p>
    <w:p w14:paraId="6DC0D6B9" w14:textId="7C299ED7" w:rsidR="00F2248C" w:rsidDel="00E87520" w:rsidRDefault="001E23CE" w:rsidP="00AF049C">
      <w:pPr>
        <w:rPr>
          <w:del w:id="17481" w:author="張嘉榮" w:date="2021-05-28T18:23:00Z"/>
        </w:rPr>
      </w:pPr>
      <w:del w:id="17482" w:author="張嘉榮" w:date="2021-05-28T18:23:00Z">
        <w:r w:rsidDel="00E87520">
          <w:rPr>
            <w:noProof/>
          </w:rPr>
          <w:drawing>
            <wp:inline distT="0" distB="0" distL="0" distR="0" wp14:anchorId="25C3E1CC" wp14:editId="0F00960D">
              <wp:extent cx="6479540" cy="3637915"/>
              <wp:effectExtent l="0" t="0" r="0" b="0"/>
              <wp:docPr id="138" name="圖片 1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6379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662BAF4" w14:textId="63BFA5B9" w:rsidR="00AF049C" w:rsidDel="00E87520" w:rsidRDefault="00AF049C" w:rsidP="00AF049C">
      <w:pPr>
        <w:rPr>
          <w:del w:id="17483" w:author="張嘉榮" w:date="2021-05-28T18:23:00Z"/>
        </w:rPr>
      </w:pPr>
    </w:p>
    <w:p w14:paraId="06195974" w14:textId="654521FF" w:rsidR="00AF049C" w:rsidRDefault="00AF049C" w:rsidP="00AF049C">
      <w:pPr>
        <w:pStyle w:val="15"/>
        <w:numPr>
          <w:ilvl w:val="0"/>
          <w:numId w:val="55"/>
        </w:numPr>
        <w:ind w:left="1418"/>
        <w:rPr>
          <w:ins w:id="17484" w:author="家榮 張" w:date="2021-05-20T21:21:00Z"/>
        </w:rPr>
      </w:pPr>
      <w:r>
        <w:rPr>
          <w:rFonts w:hint="eastAsia"/>
        </w:rPr>
        <w:t>UI畫面-查詢</w:t>
      </w:r>
    </w:p>
    <w:p w14:paraId="0DC45C3E" w14:textId="72A024F8" w:rsidR="00C16959" w:rsidRDefault="00C16959" w:rsidP="00C16959">
      <w:pPr>
        <w:rPr>
          <w:ins w:id="17485" w:author="家榮 張" w:date="2021-05-20T22:11:00Z"/>
        </w:rPr>
      </w:pPr>
      <w:ins w:id="17486" w:author="家榮 張" w:date="2021-05-20T22:11:00Z">
        <w:r>
          <w:rPr>
            <w:noProof/>
          </w:rPr>
          <w:lastRenderedPageBreak/>
          <w:drawing>
            <wp:inline distT="0" distB="0" distL="0" distR="0" wp14:anchorId="70ABA86E" wp14:editId="361BDB98">
              <wp:extent cx="6479540" cy="4983480"/>
              <wp:effectExtent l="0" t="0" r="0" b="0"/>
              <wp:docPr id="133" name="圖片 1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49834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4B72ECA" w14:textId="2940C9AF" w:rsidR="00C16959" w:rsidRPr="00E87520" w:rsidRDefault="00C16959">
      <w:pPr>
        <w:rPr>
          <w:ins w:id="17487" w:author="家榮 張" w:date="2021-05-20T19:49:00Z"/>
        </w:rPr>
        <w:pPrChange w:id="17488" w:author="家榮 張" w:date="2021-05-20T22:11:00Z">
          <w:pPr>
            <w:pStyle w:val="4"/>
            <w:numPr>
              <w:ilvl w:val="0"/>
              <w:numId w:val="0"/>
            </w:numPr>
            <w:tabs>
              <w:tab w:val="clear" w:pos="1440"/>
            </w:tabs>
            <w:ind w:left="0" w:firstLine="0"/>
          </w:pPr>
        </w:pPrChange>
      </w:pPr>
      <w:ins w:id="17489" w:author="家榮 張" w:date="2021-05-20T22:11:00Z">
        <w:r>
          <w:rPr>
            <w:noProof/>
          </w:rPr>
          <w:drawing>
            <wp:inline distT="0" distB="0" distL="0" distR="0" wp14:anchorId="358608D4" wp14:editId="585D3B77">
              <wp:extent cx="6479540" cy="3764915"/>
              <wp:effectExtent l="0" t="0" r="0" b="0"/>
              <wp:docPr id="134" name="圖片 1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7649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09D4014" w14:textId="4F1DBAA5" w:rsidR="00C16959" w:rsidRDefault="00F2248C" w:rsidP="00C16959">
      <w:pPr>
        <w:pStyle w:val="a"/>
        <w:numPr>
          <w:ilvl w:val="0"/>
          <w:numId w:val="55"/>
        </w:numPr>
        <w:spacing w:before="0"/>
        <w:ind w:left="1418"/>
        <w:rPr>
          <w:ins w:id="17490" w:author="家榮 張" w:date="2021-05-20T22:09:00Z"/>
        </w:rPr>
      </w:pPr>
      <w:ins w:id="17491" w:author="家榮 張" w:date="2021-05-20T19:49:00Z">
        <w:r>
          <w:br w:type="page"/>
        </w:r>
      </w:ins>
      <w:ins w:id="17492" w:author="家榮 張" w:date="2021-05-20T22:09:00Z">
        <w:r w:rsidR="00C16959">
          <w:rPr>
            <w:rFonts w:hint="eastAsia"/>
          </w:rPr>
          <w:lastRenderedPageBreak/>
          <w:t>輸入畫面</w:t>
        </w:r>
        <w:r w:rsidR="00C16959">
          <w:rPr>
            <w:rFonts w:hint="eastAsia"/>
            <w:lang w:eastAsia="zh-HK"/>
          </w:rPr>
          <w:t>按鈕</w:t>
        </w:r>
        <w:r w:rsidR="00C16959">
          <w:rPr>
            <w:rFonts w:hint="eastAsia"/>
          </w:rPr>
          <w:t>說明</w:t>
        </w:r>
      </w:ins>
      <w:r w:rsidR="00AF049C">
        <w:rPr>
          <w:rFonts w:hint="eastAsia"/>
        </w:rPr>
        <w:t>-</w:t>
      </w:r>
      <w:r w:rsidR="00AF049C">
        <w:rPr>
          <w:rFonts w:hint="eastAsia"/>
        </w:rPr>
        <w:t>查詢</w:t>
      </w:r>
    </w:p>
    <w:p w14:paraId="7BAFED58" w14:textId="77777777" w:rsidR="00C16959" w:rsidRDefault="00C16959" w:rsidP="00C16959">
      <w:pPr>
        <w:rPr>
          <w:ins w:id="17493" w:author="家榮 張" w:date="2021-05-20T22:09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C16959" w14:paraId="6BB42F07" w14:textId="77777777" w:rsidTr="000140B5">
        <w:trPr>
          <w:ins w:id="17494" w:author="家榮 張" w:date="2021-05-20T22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313E02" w14:textId="77777777" w:rsidR="00C16959" w:rsidRDefault="00C16959" w:rsidP="00631E93">
            <w:pPr>
              <w:jc w:val="center"/>
              <w:rPr>
                <w:ins w:id="17495" w:author="家榮 張" w:date="2021-05-20T22:09:00Z"/>
                <w:rFonts w:ascii="標楷體" w:eastAsia="標楷體" w:hAnsi="標楷體"/>
              </w:rPr>
            </w:pPr>
            <w:ins w:id="17496" w:author="家榮 張" w:date="2021-05-20T22:09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24A214" w14:textId="77777777" w:rsidR="00C16959" w:rsidRDefault="00C16959" w:rsidP="00631E93">
            <w:pPr>
              <w:jc w:val="center"/>
              <w:rPr>
                <w:ins w:id="17497" w:author="家榮 張" w:date="2021-05-20T22:09:00Z"/>
                <w:rFonts w:ascii="標楷體" w:eastAsia="標楷體" w:hAnsi="標楷體"/>
              </w:rPr>
            </w:pPr>
            <w:ins w:id="17498" w:author="家榮 張" w:date="2021-05-20T22:09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6A9A74" w14:textId="77777777" w:rsidR="00C16959" w:rsidRDefault="00C16959" w:rsidP="00631E93">
            <w:pPr>
              <w:jc w:val="center"/>
              <w:rPr>
                <w:ins w:id="17499" w:author="家榮 張" w:date="2021-05-20T22:09:00Z"/>
                <w:rFonts w:ascii="標楷體" w:eastAsia="標楷體" w:hAnsi="標楷體"/>
              </w:rPr>
            </w:pPr>
            <w:ins w:id="17500" w:author="家榮 張" w:date="2021-05-20T22:09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C16959" w:rsidDel="00E87520" w14:paraId="0A88BF0C" w14:textId="6DCF6AA6" w:rsidTr="00631E93">
        <w:trPr>
          <w:ins w:id="17501" w:author="家榮 張" w:date="2021-05-20T22:09:00Z"/>
          <w:del w:id="17502" w:author="張嘉榮" w:date="2021-05-28T18:2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D481F" w14:textId="1886E42C" w:rsidR="00C16959" w:rsidDel="00E87520" w:rsidRDefault="00C16959" w:rsidP="00631E93">
            <w:pPr>
              <w:jc w:val="center"/>
              <w:rPr>
                <w:ins w:id="17503" w:author="家榮 張" w:date="2021-05-20T22:09:00Z"/>
                <w:del w:id="17504" w:author="張嘉榮" w:date="2021-05-28T18:23:00Z"/>
                <w:rFonts w:ascii="標楷體" w:eastAsia="標楷體" w:hAnsi="標楷體"/>
              </w:rPr>
            </w:pPr>
            <w:ins w:id="17505" w:author="家榮 張" w:date="2021-05-20T22:11:00Z">
              <w:del w:id="17506" w:author="張嘉榮" w:date="2021-05-28T18:23:00Z">
                <w:r w:rsidDel="00E87520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4B44A" w14:textId="792E80ED" w:rsidR="00C16959" w:rsidDel="00E87520" w:rsidRDefault="005A46FE" w:rsidP="00631E93">
            <w:pPr>
              <w:rPr>
                <w:ins w:id="17507" w:author="家榮 張" w:date="2021-05-20T22:09:00Z"/>
                <w:del w:id="17508" w:author="張嘉榮" w:date="2021-05-28T18:23:00Z"/>
                <w:rFonts w:ascii="標楷體" w:eastAsia="標楷體" w:hAnsi="標楷體"/>
                <w:lang w:eastAsia="zh-HK"/>
              </w:rPr>
            </w:pPr>
            <w:ins w:id="17509" w:author="家榮 張" w:date="2021-05-20T21:21:00Z">
              <w:del w:id="17510" w:author="張嘉榮" w:date="2021-05-28T18:23:00Z">
                <w:r w:rsidDel="00E87520">
                  <w:rPr>
                    <w:rFonts w:ascii="標楷體" w:eastAsia="標楷體" w:hAnsi="標楷體" w:hint="eastAsia"/>
                  </w:rPr>
                  <w:delText xml:space="preserve">【L1001 </w:delText>
                </w:r>
                <w:r w:rsidDel="00E87520">
                  <w:rPr>
                    <w:rFonts w:ascii="標楷體" w:eastAsia="標楷體" w:hAnsi="標楷體" w:hint="eastAsia"/>
                    <w:lang w:eastAsia="zh-HK"/>
                  </w:rPr>
                  <w:delText>顧客明細資料查詢</w:delText>
                </w:r>
                <w:r w:rsidDel="00E87520">
                  <w:rPr>
                    <w:rFonts w:ascii="標楷體" w:eastAsia="標楷體" w:hAnsi="標楷體" w:hint="eastAsia"/>
                  </w:rPr>
                  <w:delText>】</w:delText>
                </w:r>
              </w:del>
            </w:ins>
            <w:del w:id="17511" w:author="張嘉榮" w:date="2021-05-28T18:23:00Z">
              <w:r w:rsidDel="00E87520">
                <w:rPr>
                  <w:rFonts w:ascii="標楷體" w:eastAsia="標楷體" w:hAnsi="標楷體" w:hint="eastAsia"/>
                </w:rPr>
                <w:delText>「</w:delText>
              </w:r>
              <w:r w:rsidR="00AF270A" w:rsidDel="00E87520">
                <w:rPr>
                  <w:rFonts w:ascii="標楷體" w:eastAsia="標楷體" w:hAnsi="標楷體" w:hint="eastAsia"/>
                  <w:lang w:eastAsia="zh-HK"/>
                </w:rPr>
                <w:delText>顧客</w:delText>
              </w:r>
              <w:r w:rsidDel="00E87520">
                <w:rPr>
                  <w:rFonts w:ascii="標楷體" w:eastAsia="標楷體" w:hAnsi="標楷體" w:hint="eastAsia"/>
                  <w:lang w:eastAsia="zh-HK"/>
                </w:rPr>
                <w:delText>」</w:delText>
              </w:r>
            </w:del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3C0F4" w14:textId="024E895D" w:rsidR="001E2350" w:rsidDel="00E87520" w:rsidRDefault="001E2350" w:rsidP="001E2350">
            <w:pPr>
              <w:rPr>
                <w:del w:id="17512" w:author="張嘉榮" w:date="2021-05-28T18:23:00Z"/>
                <w:rFonts w:ascii="標楷體" w:eastAsia="標楷體" w:hAnsi="標楷體"/>
              </w:rPr>
            </w:pPr>
            <w:ins w:id="17513" w:author="家榮 張" w:date="2021-05-20T21:21:00Z">
              <w:del w:id="17514" w:author="張嘉榮" w:date="2021-05-28T18:23:00Z">
                <w:r w:rsidDel="00E87520">
                  <w:rPr>
                    <w:rFonts w:ascii="標楷體" w:eastAsia="標楷體" w:hAnsi="標楷體" w:hint="eastAsia"/>
                  </w:rPr>
                  <w:delText xml:space="preserve">1.【L1001 </w:delText>
                </w:r>
                <w:r w:rsidDel="00E87520">
                  <w:rPr>
                    <w:rFonts w:ascii="標楷體" w:eastAsia="標楷體" w:hAnsi="標楷體" w:hint="eastAsia"/>
                    <w:lang w:eastAsia="zh-HK"/>
                  </w:rPr>
                  <w:delText>顧客明細資料查詢</w:delText>
                </w:r>
                <w:r w:rsidDel="00E87520">
                  <w:rPr>
                    <w:rFonts w:ascii="標楷體" w:eastAsia="標楷體" w:hAnsi="標楷體" w:hint="eastAsia"/>
                  </w:rPr>
                  <w:delText>】</w:delText>
                </w:r>
                <w:r w:rsidDel="00E87520">
                  <w:rPr>
                    <w:rFonts w:ascii="標楷體" w:eastAsia="標楷體" w:hAnsi="標楷體" w:hint="eastAsia"/>
                    <w:lang w:eastAsia="zh-HK"/>
                  </w:rPr>
                  <w:delText>功能</w:delText>
                </w:r>
                <w:r w:rsidDel="00E87520">
                  <w:rPr>
                    <w:rFonts w:ascii="標楷體" w:eastAsia="標楷體" w:hAnsi="標楷體" w:hint="eastAsia"/>
                  </w:rPr>
                  <w:delText>點「</w:delText>
                </w:r>
              </w:del>
            </w:ins>
            <w:del w:id="17515" w:author="張嘉榮" w:date="2021-05-28T18:23:00Z">
              <w:r w:rsidDel="00E87520">
                <w:rPr>
                  <w:rFonts w:ascii="標楷體" w:eastAsia="標楷體" w:hAnsi="標楷體" w:hint="eastAsia"/>
                  <w:lang w:eastAsia="zh-HK"/>
                </w:rPr>
                <w:delText>顧客</w:delText>
              </w:r>
            </w:del>
            <w:ins w:id="17516" w:author="家榮 張" w:date="2021-05-20T21:21:00Z">
              <w:del w:id="17517" w:author="張嘉榮" w:date="2021-05-28T18:23:00Z">
                <w:r w:rsidDel="00E87520">
                  <w:rPr>
                    <w:rFonts w:ascii="標楷體" w:eastAsia="標楷體" w:hAnsi="標楷體" w:hint="eastAsia"/>
                  </w:rPr>
                  <w:delText>」</w:delText>
                </w:r>
                <w:r w:rsidDel="00E87520">
                  <w:rPr>
                    <w:rFonts w:ascii="標楷體" w:eastAsia="標楷體" w:hAnsi="標楷體" w:hint="eastAsia"/>
                    <w:lang w:eastAsia="zh-HK"/>
                  </w:rPr>
                  <w:delText>時顯示</w:delText>
                </w:r>
                <w:r w:rsidDel="00E87520">
                  <w:rPr>
                    <w:rFonts w:ascii="標楷體" w:eastAsia="標楷體" w:hAnsi="標楷體" w:hint="eastAsia"/>
                  </w:rPr>
                  <w:delText>。</w:delText>
                </w:r>
              </w:del>
            </w:ins>
          </w:p>
          <w:p w14:paraId="387DFF52" w14:textId="68457337" w:rsidR="001E2350" w:rsidDel="00E87520" w:rsidRDefault="001E2350" w:rsidP="001E2350">
            <w:pPr>
              <w:rPr>
                <w:ins w:id="17518" w:author="家榮 張" w:date="2021-05-20T21:21:00Z"/>
                <w:del w:id="17519" w:author="張嘉榮" w:date="2021-05-28T18:23:00Z"/>
                <w:rFonts w:ascii="標楷體" w:eastAsia="標楷體" w:hAnsi="標楷體"/>
                <w:lang w:eastAsia="zh-HK"/>
              </w:rPr>
            </w:pPr>
            <w:del w:id="17520" w:author="張嘉榮" w:date="2021-05-28T18:23:00Z">
              <w:r w:rsidDel="00E87520">
                <w:rPr>
                  <w:rFonts w:ascii="標楷體" w:eastAsia="標楷體" w:hAnsi="標楷體" w:hint="eastAsia"/>
                </w:rPr>
                <w:delText>&lt;&lt;檢查說明&gt;&gt;</w:delText>
              </w:r>
            </w:del>
          </w:p>
          <w:p w14:paraId="54B8CCD9" w14:textId="25189BBA" w:rsidR="001E2350" w:rsidDel="00E87520" w:rsidRDefault="001E2350" w:rsidP="001E2350">
            <w:pPr>
              <w:rPr>
                <w:del w:id="17521" w:author="張嘉榮" w:date="2021-05-28T18:23:00Z"/>
                <w:rFonts w:ascii="標楷體" w:eastAsia="標楷體" w:hAnsi="標楷體"/>
              </w:rPr>
            </w:pPr>
            <w:del w:id="17522" w:author="張嘉榮" w:date="2021-05-28T18:23:00Z">
              <w:r w:rsidDel="00E87520">
                <w:rPr>
                  <w:rFonts w:ascii="標楷體" w:eastAsia="標楷體" w:hAnsi="標楷體" w:hint="eastAsia"/>
                </w:rPr>
                <w:delText>2.</w:delText>
              </w:r>
              <w:r w:rsidDel="00E87520">
                <w:rPr>
                  <w:rFonts w:ascii="標楷體" w:eastAsia="標楷體" w:hAnsi="標楷體" w:hint="eastAsia"/>
                  <w:lang w:eastAsia="zh-HK"/>
                </w:rPr>
                <w:delText>檢核</w:delText>
              </w:r>
              <w:r w:rsidDel="00E87520">
                <w:rPr>
                  <w:rFonts w:ascii="標楷體" w:eastAsia="標楷體" w:hAnsi="標楷體" w:hint="eastAsia"/>
                </w:rPr>
                <w:delText>[客戶資料主檔(</w:delText>
              </w:r>
              <w:r w:rsidDel="00E87520">
                <w:rPr>
                  <w:rFonts w:ascii="標楷體" w:eastAsia="標楷體" w:hAnsi="標楷體"/>
                </w:rPr>
                <w:delText>CustMain)</w:delText>
              </w:r>
              <w:r w:rsidDel="00E87520">
                <w:rPr>
                  <w:rFonts w:ascii="標楷體" w:eastAsia="標楷體" w:hAnsi="標楷體" w:hint="eastAsia"/>
                </w:rPr>
                <w:delText>]該[身份證字號(</w:delText>
              </w:r>
              <w:r w:rsidDel="00E87520">
                <w:rPr>
                  <w:rFonts w:ascii="標楷體" w:eastAsia="標楷體" w:hAnsi="標楷體"/>
                </w:rPr>
                <w:delText>CustId)</w:delText>
              </w:r>
              <w:r w:rsidDel="00E87520">
                <w:rPr>
                  <w:rFonts w:ascii="標楷體" w:eastAsia="標楷體" w:hAnsi="標楷體" w:hint="eastAsia"/>
                </w:rPr>
                <w:delText>]是否</w:delText>
              </w:r>
            </w:del>
          </w:p>
          <w:p w14:paraId="5097756D" w14:textId="36C7CE7D" w:rsidR="001E2350" w:rsidDel="00E87520" w:rsidRDefault="001E2350" w:rsidP="001E2350">
            <w:pPr>
              <w:rPr>
                <w:del w:id="17523" w:author="張嘉榮" w:date="2021-05-28T18:23:00Z"/>
                <w:rFonts w:ascii="標楷體" w:eastAsia="標楷體" w:hAnsi="標楷體"/>
              </w:rPr>
            </w:pPr>
            <w:del w:id="17524" w:author="張嘉榮" w:date="2021-05-28T18:23:00Z">
              <w:r w:rsidDel="00E87520">
                <w:rPr>
                  <w:rFonts w:ascii="標楷體" w:eastAsia="標楷體" w:hAnsi="標楷體" w:hint="eastAsia"/>
                </w:rPr>
                <w:delText xml:space="preserve">  存在，已存在者顯示錯誤訊息</w:delText>
              </w:r>
              <w:r w:rsidDel="00E87520">
                <w:rPr>
                  <w:rFonts w:ascii="標楷體" w:eastAsia="標楷體" w:hAnsi="標楷體"/>
                </w:rPr>
                <w:delText>”</w:delText>
              </w:r>
              <w:r w:rsidDel="00E87520">
                <w:rPr>
                  <w:rFonts w:ascii="標楷體" w:eastAsia="標楷體" w:hAnsi="標楷體" w:hint="eastAsia"/>
                </w:rPr>
                <w:delText>E0001，查詢資料不存在，客戶</w:delText>
              </w:r>
            </w:del>
          </w:p>
          <w:p w14:paraId="5BAA8A01" w14:textId="652DEB5A" w:rsidR="001E2350" w:rsidDel="00E87520" w:rsidRDefault="001E2350" w:rsidP="001E2350">
            <w:pPr>
              <w:rPr>
                <w:del w:id="17525" w:author="張嘉榮" w:date="2021-05-28T18:23:00Z"/>
                <w:rFonts w:ascii="標楷體" w:eastAsia="標楷體" w:hAnsi="標楷體"/>
              </w:rPr>
            </w:pPr>
            <w:del w:id="17526" w:author="張嘉榮" w:date="2021-05-28T18:23:00Z">
              <w:r w:rsidDel="00E87520">
                <w:rPr>
                  <w:rFonts w:ascii="標楷體" w:eastAsia="標楷體" w:hAnsi="標楷體" w:hint="eastAsia"/>
                </w:rPr>
                <w:delText xml:space="preserve">  資料主檔</w:delText>
              </w:r>
              <w:r w:rsidDel="00E87520">
                <w:rPr>
                  <w:rFonts w:ascii="標楷體" w:eastAsia="標楷體" w:hAnsi="標楷體"/>
                </w:rPr>
                <w:delText>”</w:delText>
              </w:r>
            </w:del>
          </w:p>
          <w:p w14:paraId="2C65B4B6" w14:textId="33314FFA" w:rsidR="001E2350" w:rsidDel="00E87520" w:rsidRDefault="001E2350" w:rsidP="001E2350">
            <w:pPr>
              <w:rPr>
                <w:del w:id="17527" w:author="張嘉榮" w:date="2021-05-28T18:23:00Z"/>
                <w:rFonts w:ascii="標楷體" w:eastAsia="標楷體" w:hAnsi="標楷體"/>
              </w:rPr>
            </w:pPr>
            <w:del w:id="17528" w:author="張嘉榮" w:date="2021-05-28T18:23:00Z">
              <w:r w:rsidDel="00E87520">
                <w:rPr>
                  <w:rFonts w:ascii="標楷體" w:eastAsia="標楷體" w:hAnsi="標楷體" w:hint="eastAsia"/>
                </w:rPr>
                <w:delText>3.檢核[共用代碼檔(</w:delText>
              </w:r>
              <w:r w:rsidDel="00E87520">
                <w:rPr>
                  <w:rFonts w:ascii="標楷體" w:eastAsia="標楷體" w:hAnsi="標楷體"/>
                </w:rPr>
                <w:delText>CdCode)</w:delText>
              </w:r>
              <w:r w:rsidDel="00E87520">
                <w:rPr>
                  <w:rFonts w:ascii="標楷體" w:eastAsia="標楷體" w:hAnsi="標楷體" w:hint="eastAsia"/>
                </w:rPr>
                <w:delText>]之[代碼檔代號(</w:delText>
              </w:r>
              <w:r w:rsidDel="00E87520">
                <w:rPr>
                  <w:rFonts w:ascii="標楷體" w:eastAsia="標楷體" w:hAnsi="標楷體"/>
                </w:rPr>
                <w:delText>DefCode</w:delText>
              </w:r>
              <w:r w:rsidDel="00E87520">
                <w:rPr>
                  <w:rFonts w:ascii="標楷體" w:eastAsia="標楷體" w:hAnsi="標楷體" w:hint="eastAsia"/>
                </w:rPr>
                <w:delText>)</w:delText>
              </w:r>
              <w:r w:rsidDel="00E87520">
                <w:rPr>
                  <w:rFonts w:ascii="標楷體" w:eastAsia="標楷體" w:hAnsi="標楷體"/>
                </w:rPr>
                <w:delText>]</w:delText>
              </w:r>
              <w:r w:rsidDel="00E87520">
                <w:rPr>
                  <w:rFonts w:ascii="標楷體" w:eastAsia="標楷體" w:hAnsi="標楷體" w:hint="eastAsia"/>
                </w:rPr>
                <w:delText xml:space="preserve"> = [子公</w:delText>
              </w:r>
            </w:del>
          </w:p>
          <w:p w14:paraId="2FE54B5B" w14:textId="217DAFD6" w:rsidR="00C16959" w:rsidDel="00E87520" w:rsidRDefault="001E2350" w:rsidP="005A46FE">
            <w:pPr>
              <w:ind w:left="240" w:hangingChars="100" w:hanging="240"/>
              <w:rPr>
                <w:ins w:id="17529" w:author="家榮 張" w:date="2021-05-20T22:09:00Z"/>
                <w:del w:id="17530" w:author="張嘉榮" w:date="2021-05-28T18:23:00Z"/>
                <w:rFonts w:ascii="標楷體" w:eastAsia="標楷體" w:hAnsi="標楷體"/>
              </w:rPr>
            </w:pPr>
            <w:del w:id="17531" w:author="張嘉榮" w:date="2021-05-28T18:23:00Z">
              <w:r w:rsidDel="00E87520">
                <w:rPr>
                  <w:rFonts w:ascii="標楷體" w:eastAsia="標楷體" w:hAnsi="標楷體" w:hint="eastAsia"/>
                </w:rPr>
                <w:delText xml:space="preserve">  司代碼</w:delText>
              </w:r>
              <w:r w:rsidDel="00E87520">
                <w:rPr>
                  <w:rFonts w:ascii="標楷體" w:eastAsia="標楷體" w:hAnsi="標楷體"/>
                </w:rPr>
                <w:delText>(SubCompanyCode)</w:delText>
              </w:r>
              <w:r w:rsidDel="00E87520">
                <w:rPr>
                  <w:rFonts w:ascii="標楷體" w:eastAsia="標楷體" w:hAnsi="標楷體" w:hint="eastAsia"/>
                </w:rPr>
                <w:delText>]是否存在，不存在者顯示錯誤訊息</w:delText>
              </w:r>
              <w:r w:rsidDel="00E87520">
                <w:rPr>
                  <w:rFonts w:ascii="標楷體" w:eastAsia="標楷體" w:hAnsi="標楷體"/>
                </w:rPr>
                <w:delText>”</w:delText>
              </w:r>
              <w:r w:rsidDel="00E87520">
                <w:rPr>
                  <w:rFonts w:ascii="標楷體" w:eastAsia="標楷體" w:hAnsi="標楷體" w:hint="eastAsia"/>
                </w:rPr>
                <w:delText xml:space="preserve"> E0001，查詢資料不存在，共用代碼檔無子公司選項</w:delText>
              </w:r>
              <w:r w:rsidDel="00E87520">
                <w:rPr>
                  <w:rFonts w:ascii="標楷體" w:eastAsia="標楷體" w:hAnsi="標楷體"/>
                </w:rPr>
                <w:delText>”</w:delText>
              </w:r>
            </w:del>
          </w:p>
        </w:tc>
      </w:tr>
      <w:tr w:rsidR="00AF270A" w14:paraId="75752B3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61BBA" w14:textId="7A2D6ECF" w:rsidR="00AF270A" w:rsidRDefault="00AF270A" w:rsidP="00AF270A">
            <w:pPr>
              <w:jc w:val="center"/>
              <w:rPr>
                <w:rFonts w:ascii="標楷體" w:eastAsia="標楷體" w:hAnsi="標楷體"/>
              </w:rPr>
            </w:pPr>
            <w:del w:id="17532" w:author="張嘉榮" w:date="2021-05-28T18:23:00Z">
              <w:r w:rsidDel="00E87520">
                <w:rPr>
                  <w:rFonts w:ascii="標楷體" w:eastAsia="標楷體" w:hAnsi="標楷體" w:hint="eastAsia"/>
                </w:rPr>
                <w:delText>2</w:delText>
              </w:r>
            </w:del>
            <w:ins w:id="17533" w:author="張嘉榮" w:date="2021-05-28T18:23:00Z">
              <w:r w:rsidR="00E87520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27A19" w14:textId="7FE089C4" w:rsidR="00AF270A" w:rsidRDefault="00AF270A" w:rsidP="00AF270A">
            <w:pPr>
              <w:rPr>
                <w:rFonts w:ascii="標楷體" w:eastAsia="標楷體" w:hAnsi="標楷體"/>
                <w:lang w:eastAsia="zh-HK"/>
              </w:rPr>
            </w:pPr>
            <w:ins w:id="17534" w:author="家榮 張" w:date="2021-05-20T22:09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2EE85" w14:textId="3FFCD538" w:rsidR="00AF270A" w:rsidRDefault="00AF270A" w:rsidP="00AF270A">
            <w:pPr>
              <w:rPr>
                <w:rFonts w:ascii="標楷體" w:eastAsia="標楷體" w:hAnsi="標楷體"/>
              </w:rPr>
            </w:pPr>
            <w:ins w:id="17535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7536" w:author="家榮 張" w:date="2021-05-20T22:09:00Z">
              <w:r>
                <w:rPr>
                  <w:rFonts w:ascii="標楷體" w:eastAsia="標楷體" w:hAnsi="標楷體" w:hint="eastAsia"/>
                  <w:lang w:eastAsia="zh-HK"/>
                </w:rPr>
                <w:t>關閉此</w:t>
              </w:r>
            </w:ins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ins w:id="17537" w:author="家榮 張" w:date="2021-05-20T22:09:00Z">
              <w:r>
                <w:rPr>
                  <w:rFonts w:ascii="標楷體" w:eastAsia="標楷體" w:hAnsi="標楷體" w:hint="eastAsia"/>
                  <w:lang w:eastAsia="zh-HK"/>
                </w:rPr>
                <w:t>畫面</w:t>
              </w:r>
            </w:ins>
          </w:p>
        </w:tc>
      </w:tr>
    </w:tbl>
    <w:p w14:paraId="0509CB02" w14:textId="77777777" w:rsidR="00C16959" w:rsidRDefault="00C16959" w:rsidP="00C16959">
      <w:pPr>
        <w:rPr>
          <w:ins w:id="17538" w:author="家榮 張" w:date="2021-05-20T22:09:00Z"/>
          <w:rFonts w:ascii="標楷體" w:eastAsia="標楷體" w:hAnsi="標楷體"/>
        </w:rPr>
      </w:pPr>
    </w:p>
    <w:p w14:paraId="63BDC831" w14:textId="6AE3BE71" w:rsidR="00C16959" w:rsidRDefault="00C16959" w:rsidP="00C16959">
      <w:pPr>
        <w:pStyle w:val="15"/>
        <w:numPr>
          <w:ilvl w:val="0"/>
          <w:numId w:val="55"/>
        </w:numPr>
        <w:ind w:left="1418"/>
        <w:rPr>
          <w:ins w:id="17539" w:author="家榮 張" w:date="2021-05-20T22:09:00Z"/>
        </w:rPr>
      </w:pPr>
      <w:ins w:id="17540" w:author="家榮 張" w:date="2021-05-20T22:09:00Z">
        <w:r>
          <w:rPr>
            <w:rFonts w:hint="eastAsia"/>
          </w:rPr>
          <w:t>輸入畫面資料說明</w:t>
        </w:r>
      </w:ins>
      <w:r w:rsidR="00AF049C">
        <w:rPr>
          <w:rFonts w:hint="eastAsia"/>
        </w:rPr>
        <w:t>-查詢</w:t>
      </w:r>
    </w:p>
    <w:tbl>
      <w:tblPr>
        <w:tblW w:w="1083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1"/>
        <w:gridCol w:w="1679"/>
        <w:gridCol w:w="889"/>
        <w:gridCol w:w="810"/>
        <w:gridCol w:w="1843"/>
        <w:gridCol w:w="992"/>
        <w:gridCol w:w="683"/>
        <w:gridCol w:w="3456"/>
      </w:tblGrid>
      <w:tr w:rsidR="00BC5A86" w14:paraId="2929FD38" w14:textId="77777777" w:rsidTr="00BC5A86">
        <w:trPr>
          <w:trHeight w:val="388"/>
          <w:tblHeader/>
          <w:jc w:val="center"/>
          <w:ins w:id="17541" w:author="家榮 張" w:date="2021-05-20T22:09:00Z"/>
        </w:trPr>
        <w:tc>
          <w:tcPr>
            <w:tcW w:w="4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B5F00C" w14:textId="23AE95C8" w:rsidR="00BC5A86" w:rsidRDefault="00BC5A86" w:rsidP="00BC5A86">
            <w:pPr>
              <w:rPr>
                <w:ins w:id="17542" w:author="家榮 張" w:date="2021-05-20T22:09:00Z"/>
                <w:rFonts w:ascii="標楷體" w:eastAsia="標楷體" w:hAnsi="標楷體"/>
              </w:rPr>
            </w:pPr>
            <w:ins w:id="17543" w:author="家榮 張" w:date="2021-05-20T22:09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6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C6B396" w14:textId="66DD0D18" w:rsidR="00BC5A86" w:rsidRDefault="00BC5A86" w:rsidP="00BC5A86">
            <w:pPr>
              <w:rPr>
                <w:ins w:id="17544" w:author="家榮 張" w:date="2021-05-20T22:09:00Z"/>
                <w:rFonts w:ascii="標楷體" w:eastAsia="標楷體" w:hAnsi="標楷體"/>
              </w:rPr>
            </w:pPr>
            <w:ins w:id="17545" w:author="家榮 張" w:date="2021-05-20T22:09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2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E42FF4" w14:textId="0B4F51B1" w:rsidR="00BC5A86" w:rsidRDefault="00BC5A86" w:rsidP="00BC5A86">
            <w:pPr>
              <w:jc w:val="center"/>
              <w:rPr>
                <w:ins w:id="17546" w:author="家榮 張" w:date="2021-05-20T22:09:00Z"/>
                <w:rFonts w:ascii="標楷體" w:eastAsia="標楷體" w:hAnsi="標楷體"/>
              </w:rPr>
            </w:pPr>
            <w:ins w:id="17547" w:author="家榮 張" w:date="2021-05-20T22:09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105F6F" w14:textId="2B5E21AC" w:rsidR="00BC5A86" w:rsidRDefault="00BC5A86" w:rsidP="00BC5A86">
            <w:pPr>
              <w:rPr>
                <w:ins w:id="17548" w:author="家榮 張" w:date="2021-05-20T22:09:00Z"/>
                <w:rFonts w:ascii="標楷體" w:eastAsia="標楷體" w:hAnsi="標楷體"/>
              </w:rPr>
            </w:pPr>
            <w:ins w:id="17549" w:author="家榮 張" w:date="2021-05-20T22:09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BC5A86" w14:paraId="431C17D3" w14:textId="77777777" w:rsidTr="00BC5A86">
        <w:trPr>
          <w:trHeight w:val="244"/>
          <w:tblHeader/>
          <w:jc w:val="center"/>
          <w:ins w:id="17550" w:author="家榮 張" w:date="2021-05-20T22:09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E4034B" w14:textId="77777777" w:rsidR="00C16959" w:rsidRDefault="00C16959" w:rsidP="00631E93">
            <w:pPr>
              <w:widowControl/>
              <w:rPr>
                <w:ins w:id="17551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85F25B2" w14:textId="77777777" w:rsidR="00C16959" w:rsidRDefault="00C16959" w:rsidP="00631E93">
            <w:pPr>
              <w:widowControl/>
              <w:rPr>
                <w:ins w:id="17552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35E226" w14:textId="0340D5D4" w:rsidR="00C16959" w:rsidRDefault="00C16959" w:rsidP="00631E93">
            <w:pPr>
              <w:rPr>
                <w:ins w:id="17553" w:author="家榮 張" w:date="2021-05-20T22:09:00Z"/>
                <w:rFonts w:ascii="標楷體" w:eastAsia="標楷體" w:hAnsi="標楷體"/>
              </w:rPr>
            </w:pPr>
            <w:ins w:id="17554" w:author="家榮 張" w:date="2021-05-20T22:09:00Z">
              <w:r>
                <w:rPr>
                  <w:rFonts w:ascii="標楷體" w:eastAsia="標楷體" w:hAnsi="標楷體" w:hint="eastAsia"/>
                </w:rPr>
                <w:t>資料</w:t>
              </w:r>
              <w:del w:id="17555" w:author="張嘉榮" w:date="2021-05-26T15:44:00Z">
                <w:r w:rsidDel="00FC6242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31A664" w14:textId="77777777" w:rsidR="00C16959" w:rsidRDefault="00C16959" w:rsidP="00631E93">
            <w:pPr>
              <w:rPr>
                <w:ins w:id="17556" w:author="家榮 張" w:date="2021-05-20T22:09:00Z"/>
                <w:rFonts w:ascii="標楷體" w:eastAsia="標楷體" w:hAnsi="標楷體"/>
              </w:rPr>
            </w:pPr>
            <w:ins w:id="17557" w:author="家榮 張" w:date="2021-05-20T22:09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EC93B53" w14:textId="77777777" w:rsidR="00C16959" w:rsidRDefault="00C16959" w:rsidP="00631E93">
            <w:pPr>
              <w:rPr>
                <w:ins w:id="17558" w:author="家榮 張" w:date="2021-05-20T22:09:00Z"/>
                <w:rFonts w:ascii="標楷體" w:eastAsia="標楷體" w:hAnsi="標楷體"/>
              </w:rPr>
            </w:pPr>
            <w:ins w:id="17559" w:author="家榮 張" w:date="2021-05-20T22:09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F58F54" w14:textId="77777777" w:rsidR="00C16959" w:rsidRDefault="00C16959" w:rsidP="00631E93">
            <w:pPr>
              <w:rPr>
                <w:ins w:id="17560" w:author="家榮 張" w:date="2021-05-20T22:09:00Z"/>
                <w:rFonts w:ascii="標楷體" w:eastAsia="標楷體" w:hAnsi="標楷體"/>
              </w:rPr>
            </w:pPr>
            <w:ins w:id="17561" w:author="家榮 張" w:date="2021-05-20T22:09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8881D9" w14:textId="77777777" w:rsidR="00C16959" w:rsidRDefault="00C16959" w:rsidP="00631E93">
            <w:pPr>
              <w:rPr>
                <w:ins w:id="17562" w:author="家榮 張" w:date="2021-05-20T22:09:00Z"/>
                <w:rFonts w:ascii="標楷體" w:eastAsia="標楷體" w:hAnsi="標楷體"/>
              </w:rPr>
            </w:pPr>
            <w:ins w:id="17563" w:author="家榮 張" w:date="2021-05-20T22:09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3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2EA5719" w14:textId="77777777" w:rsidR="00C16959" w:rsidRDefault="00C16959" w:rsidP="00631E93">
            <w:pPr>
              <w:widowControl/>
              <w:rPr>
                <w:ins w:id="17564" w:author="家榮 張" w:date="2021-05-20T22:09:00Z"/>
                <w:rFonts w:ascii="標楷體" w:eastAsia="標楷體" w:hAnsi="標楷體"/>
              </w:rPr>
            </w:pPr>
          </w:p>
        </w:tc>
      </w:tr>
      <w:tr w:rsidR="00E87520" w14:paraId="18DBFF74" w14:textId="77777777" w:rsidTr="00631E93">
        <w:trPr>
          <w:trHeight w:val="291"/>
          <w:jc w:val="center"/>
          <w:ins w:id="17565" w:author="張嘉榮" w:date="2021-05-28T18:23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9A3B9" w14:textId="77777777" w:rsidR="00E87520" w:rsidRDefault="00E87520" w:rsidP="00E87520">
            <w:pPr>
              <w:rPr>
                <w:ins w:id="17566" w:author="張嘉榮" w:date="2021-05-28T18:23:00Z"/>
                <w:rFonts w:ascii="標楷體" w:eastAsia="標楷體" w:hAnsi="標楷體"/>
              </w:rPr>
            </w:pPr>
          </w:p>
        </w:tc>
        <w:tc>
          <w:tcPr>
            <w:tcW w:w="10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A9EF7" w14:textId="77777777" w:rsidR="00E87520" w:rsidRDefault="00E87520" w:rsidP="00E87520">
            <w:pPr>
              <w:ind w:left="240" w:hangingChars="100" w:hanging="240"/>
              <w:rPr>
                <w:ins w:id="17567" w:author="張嘉榮" w:date="2021-05-28T18:24:00Z"/>
                <w:rFonts w:ascii="標楷體" w:eastAsia="標楷體" w:hAnsi="標楷體"/>
              </w:rPr>
            </w:pPr>
            <w:ins w:id="17568" w:author="張嘉榮" w:date="2021-05-28T18:23:00Z">
              <w:r>
                <w:rPr>
                  <w:rFonts w:ascii="標楷體" w:eastAsia="標楷體" w:hAnsi="標楷體"/>
                </w:rPr>
                <w:t>1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 w:hint="eastAsia"/>
                  <w:lang w:eastAsia="zh-HK"/>
                </w:rPr>
                <w:t>檢核</w:t>
              </w:r>
              <w:r>
                <w:rPr>
                  <w:rFonts w:ascii="標楷體" w:eastAsia="標楷體" w:hAnsi="標楷體" w:hint="eastAsia"/>
                </w:rPr>
                <w:t>[客戶資料主檔(</w:t>
              </w:r>
              <w:r>
                <w:rPr>
                  <w:rFonts w:ascii="標楷體" w:eastAsia="標楷體" w:hAnsi="標楷體"/>
                </w:rPr>
                <w:t>CustMain)</w:t>
              </w:r>
              <w:r>
                <w:rPr>
                  <w:rFonts w:ascii="標楷體" w:eastAsia="標楷體" w:hAnsi="標楷體" w:hint="eastAsia"/>
                </w:rPr>
                <w:t>]該[身份證字號(</w:t>
              </w:r>
              <w:r>
                <w:rPr>
                  <w:rFonts w:ascii="標楷體" w:eastAsia="標楷體" w:hAnsi="標楷體"/>
                </w:rPr>
                <w:t>CustId)</w:t>
              </w:r>
              <w:r>
                <w:rPr>
                  <w:rFonts w:ascii="標楷體" w:eastAsia="標楷體" w:hAnsi="標楷體" w:hint="eastAsia"/>
                </w:rPr>
                <w:t>]是否存在，已存在者顯示錯誤訊息</w:t>
              </w:r>
            </w:ins>
          </w:p>
          <w:p w14:paraId="2284F565" w14:textId="114AAE3A" w:rsidR="00E87520" w:rsidRDefault="00E87520">
            <w:pPr>
              <w:ind w:leftChars="100" w:left="240"/>
              <w:rPr>
                <w:ins w:id="17569" w:author="張嘉榮" w:date="2021-05-28T18:23:00Z"/>
                <w:rFonts w:ascii="標楷體" w:eastAsia="標楷體" w:hAnsi="標楷體"/>
              </w:rPr>
              <w:pPrChange w:id="17570" w:author="張嘉榮" w:date="2021-05-28T18:24:00Z">
                <w:pPr/>
              </w:pPrChange>
            </w:pPr>
            <w:ins w:id="17571" w:author="張嘉榮" w:date="2021-05-28T18:23:00Z">
              <w:r>
                <w:rPr>
                  <w:rFonts w:ascii="標楷體" w:eastAsia="標楷體" w:hAnsi="標楷體"/>
                </w:rPr>
                <w:t>”</w:t>
              </w:r>
              <w:r>
                <w:rPr>
                  <w:rFonts w:ascii="標楷體" w:eastAsia="標楷體" w:hAnsi="標楷體" w:hint="eastAsia"/>
                </w:rPr>
                <w:t>E0001，查詢資料不存在，客戶資料主檔</w:t>
              </w:r>
              <w:r>
                <w:rPr>
                  <w:rFonts w:ascii="標楷體" w:eastAsia="標楷體" w:hAnsi="標楷體"/>
                </w:rPr>
                <w:t>”</w:t>
              </w:r>
            </w:ins>
          </w:p>
          <w:p w14:paraId="53F5D43D" w14:textId="14BE1347" w:rsidR="00E87520" w:rsidRDefault="00E87520">
            <w:pPr>
              <w:ind w:left="240" w:hangingChars="100" w:hanging="240"/>
              <w:rPr>
                <w:ins w:id="17572" w:author="張嘉榮" w:date="2021-05-28T18:23:00Z"/>
                <w:rFonts w:ascii="標楷體" w:eastAsia="標楷體" w:hAnsi="標楷體"/>
              </w:rPr>
              <w:pPrChange w:id="17573" w:author="張嘉榮" w:date="2021-05-28T18:24:00Z">
                <w:pPr/>
              </w:pPrChange>
            </w:pPr>
            <w:ins w:id="17574" w:author="張嘉榮" w:date="2021-05-28T18:23:00Z">
              <w:r>
                <w:rPr>
                  <w:rFonts w:ascii="標楷體" w:eastAsia="標楷體" w:hAnsi="標楷體"/>
                </w:rPr>
                <w:t>2</w:t>
              </w:r>
              <w:r>
                <w:rPr>
                  <w:rFonts w:ascii="標楷體" w:eastAsia="標楷體" w:hAnsi="標楷體" w:hint="eastAsia"/>
                </w:rPr>
                <w:t>.檢核[共用代碼檔(</w:t>
              </w:r>
              <w:r>
                <w:rPr>
                  <w:rFonts w:ascii="標楷體" w:eastAsia="標楷體" w:hAnsi="標楷體"/>
                </w:rPr>
                <w:t>CdCode)</w:t>
              </w:r>
              <w:r>
                <w:rPr>
                  <w:rFonts w:ascii="標楷體" w:eastAsia="標楷體" w:hAnsi="標楷體" w:hint="eastAsia"/>
                </w:rPr>
                <w:t>]之[代碼檔代號(</w:t>
              </w:r>
              <w:r>
                <w:rPr>
                  <w:rFonts w:ascii="標楷體" w:eastAsia="標楷體" w:hAnsi="標楷體"/>
                </w:rPr>
                <w:t>DefCode</w:t>
              </w:r>
              <w:r>
                <w:rPr>
                  <w:rFonts w:ascii="標楷體" w:eastAsia="標楷體" w:hAnsi="標楷體" w:hint="eastAsia"/>
                </w:rPr>
                <w:t>)</w:t>
              </w:r>
              <w:r>
                <w:rPr>
                  <w:rFonts w:ascii="標楷體" w:eastAsia="標楷體" w:hAnsi="標楷體"/>
                </w:rPr>
                <w:t>]</w:t>
              </w:r>
              <w:r>
                <w:rPr>
                  <w:rFonts w:ascii="標楷體" w:eastAsia="標楷體" w:hAnsi="標楷體" w:hint="eastAsia"/>
                </w:rPr>
                <w:t xml:space="preserve"> = [子公司代碼</w:t>
              </w:r>
              <w:r>
                <w:rPr>
                  <w:rFonts w:ascii="標楷體" w:eastAsia="標楷體" w:hAnsi="標楷體"/>
                </w:rPr>
                <w:t>(SubCompanyCode)</w:t>
              </w:r>
              <w:r>
                <w:rPr>
                  <w:rFonts w:ascii="標楷體" w:eastAsia="標楷體" w:hAnsi="標楷體" w:hint="eastAsia"/>
                </w:rPr>
                <w:t>]是否存在，不存在者顯示錯誤訊息</w:t>
              </w:r>
              <w:r>
                <w:rPr>
                  <w:rFonts w:ascii="標楷體" w:eastAsia="標楷體" w:hAnsi="標楷體"/>
                </w:rPr>
                <w:t>”</w:t>
              </w:r>
              <w:r>
                <w:rPr>
                  <w:rFonts w:ascii="標楷體" w:eastAsia="標楷體" w:hAnsi="標楷體" w:hint="eastAsia"/>
                </w:rPr>
                <w:t xml:space="preserve"> E0001，查詢資料不存在，共用代碼檔無子公司選項</w:t>
              </w:r>
              <w:r>
                <w:rPr>
                  <w:rFonts w:ascii="標楷體" w:eastAsia="標楷體" w:hAnsi="標楷體"/>
                </w:rPr>
                <w:t>”</w:t>
              </w:r>
            </w:ins>
          </w:p>
        </w:tc>
      </w:tr>
      <w:tr w:rsidR="00E87520" w14:paraId="13D776A3" w14:textId="77777777" w:rsidTr="00BC5A86">
        <w:trPr>
          <w:trHeight w:val="291"/>
          <w:jc w:val="center"/>
          <w:ins w:id="17575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63955" w14:textId="38407463" w:rsidR="00E87520" w:rsidRDefault="00E87520" w:rsidP="00E87520">
            <w:pPr>
              <w:rPr>
                <w:ins w:id="17576" w:author="家榮 張" w:date="2021-05-20T22:09:00Z"/>
                <w:rFonts w:ascii="標楷體" w:eastAsia="標楷體" w:hAnsi="標楷體"/>
              </w:rPr>
            </w:pPr>
            <w:ins w:id="17577" w:author="家榮 張" w:date="2021-05-20T22:1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23A7D" w14:textId="77777777" w:rsidR="00E87520" w:rsidRDefault="00E87520" w:rsidP="00E87520">
            <w:pPr>
              <w:rPr>
                <w:ins w:id="17578" w:author="家榮 張" w:date="2021-05-20T22:09:00Z"/>
                <w:rFonts w:ascii="標楷體" w:eastAsia="標楷體" w:hAnsi="標楷體"/>
              </w:rPr>
            </w:pPr>
            <w:ins w:id="17579" w:author="家榮 張" w:date="2021-05-20T22:09:00Z">
              <w:r>
                <w:rPr>
                  <w:rFonts w:ascii="標楷體" w:eastAsia="標楷體" w:hAnsi="標楷體" w:hint="eastAsia"/>
                </w:rPr>
                <w:t>身分證字號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A8142" w14:textId="25403BB1" w:rsidR="00E87520" w:rsidRDefault="00E87520" w:rsidP="00E87520">
            <w:pPr>
              <w:rPr>
                <w:ins w:id="17580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DB57E" w14:textId="77777777" w:rsidR="00E87520" w:rsidRDefault="00E87520" w:rsidP="00E87520">
            <w:pPr>
              <w:rPr>
                <w:ins w:id="17581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867A2" w14:textId="77777777" w:rsidR="00E87520" w:rsidRDefault="00E87520" w:rsidP="00E87520">
            <w:pPr>
              <w:rPr>
                <w:ins w:id="17582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DC88EB" w14:textId="0875AB7B" w:rsidR="00E87520" w:rsidRDefault="00E87520" w:rsidP="00E87520">
            <w:pPr>
              <w:rPr>
                <w:ins w:id="17583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7D7BC2" w14:textId="19ACD7D5" w:rsidR="00E87520" w:rsidRDefault="00E87520" w:rsidP="00E87520">
            <w:pPr>
              <w:rPr>
                <w:ins w:id="17584" w:author="家榮 張" w:date="2021-05-20T22:09:00Z"/>
                <w:rFonts w:ascii="標楷體" w:eastAsia="標楷體" w:hAnsi="標楷體"/>
              </w:rPr>
            </w:pPr>
            <w:ins w:id="17585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8A5987B" w14:textId="38B5D2B7" w:rsidR="00E87520" w:rsidRPr="00C811A4" w:rsidRDefault="00E87520" w:rsidP="00E87520">
            <w:pPr>
              <w:rPr>
                <w:ins w:id="17586" w:author="家榮 張" w:date="2021-05-20T22:09:00Z"/>
                <w:rFonts w:ascii="標楷體" w:eastAsia="標楷體" w:hAnsi="標楷體"/>
              </w:rPr>
            </w:pPr>
            <w:ins w:id="17587" w:author="家榮 張" w:date="2021-05-20T21:21:00Z">
              <w:r>
                <w:rPr>
                  <w:rFonts w:ascii="標楷體" w:eastAsia="標楷體" w:hAnsi="標楷體"/>
                </w:rPr>
                <w:t>CustMain.CustId</w:t>
              </w:r>
            </w:ins>
          </w:p>
        </w:tc>
      </w:tr>
      <w:tr w:rsidR="00E87520" w14:paraId="7D013518" w14:textId="77777777" w:rsidTr="00BC5A86">
        <w:trPr>
          <w:trHeight w:val="291"/>
          <w:jc w:val="center"/>
          <w:ins w:id="17588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EF76C" w14:textId="57E9D271" w:rsidR="00E87520" w:rsidRDefault="00E87520" w:rsidP="00E87520">
            <w:pPr>
              <w:rPr>
                <w:ins w:id="17589" w:author="家榮 張" w:date="2021-05-20T22:09:00Z"/>
                <w:rFonts w:ascii="標楷體" w:eastAsia="標楷體" w:hAnsi="標楷體"/>
              </w:rPr>
            </w:pPr>
            <w:ins w:id="17590" w:author="家榮 張" w:date="2021-05-20T22:1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CA85" w14:textId="77777777" w:rsidR="00E87520" w:rsidRDefault="00E87520" w:rsidP="00E87520">
            <w:pPr>
              <w:rPr>
                <w:ins w:id="17591" w:author="家榮 張" w:date="2021-05-20T22:09:00Z"/>
                <w:rFonts w:ascii="標楷體" w:eastAsia="標楷體" w:hAnsi="標楷體"/>
              </w:rPr>
            </w:pPr>
            <w:ins w:id="17592" w:author="家榮 張" w:date="2021-05-20T22:09:00Z">
              <w:r>
                <w:rPr>
                  <w:rFonts w:ascii="標楷體" w:eastAsia="標楷體" w:hAnsi="標楷體" w:hint="eastAsia"/>
                </w:rPr>
                <w:t>戶名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41374" w14:textId="7DE5C90B" w:rsidR="00E87520" w:rsidRDefault="00E87520" w:rsidP="00E87520">
            <w:pPr>
              <w:rPr>
                <w:ins w:id="17593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B1965" w14:textId="77777777" w:rsidR="00E87520" w:rsidRDefault="00E87520" w:rsidP="00E87520">
            <w:pPr>
              <w:rPr>
                <w:ins w:id="17594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D96A" w14:textId="77777777" w:rsidR="00E87520" w:rsidRDefault="00E87520" w:rsidP="00E87520">
            <w:pPr>
              <w:rPr>
                <w:ins w:id="17595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660F2" w14:textId="2C3EBD02" w:rsidR="00E87520" w:rsidRDefault="00E87520" w:rsidP="00E87520">
            <w:pPr>
              <w:rPr>
                <w:ins w:id="17596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1F40E" w14:textId="497CF33E" w:rsidR="00E87520" w:rsidRDefault="00E87520" w:rsidP="00E87520">
            <w:pPr>
              <w:rPr>
                <w:ins w:id="17597" w:author="家榮 張" w:date="2021-05-20T22:09:00Z"/>
                <w:rFonts w:ascii="標楷體" w:eastAsia="標楷體" w:hAnsi="標楷體"/>
              </w:rPr>
            </w:pPr>
            <w:ins w:id="17598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B3F88" w14:textId="6389512F" w:rsidR="00E87520" w:rsidRDefault="00E87520" w:rsidP="00E87520">
            <w:pPr>
              <w:rPr>
                <w:ins w:id="17599" w:author="家榮 張" w:date="2021-05-20T22:09:00Z"/>
                <w:rFonts w:ascii="標楷體" w:eastAsia="標楷體" w:hAnsi="標楷體"/>
              </w:rPr>
            </w:pPr>
            <w:ins w:id="17600" w:author="家榮 張" w:date="2021-05-20T21:21:00Z">
              <w:r>
                <w:rPr>
                  <w:rFonts w:ascii="標楷體" w:eastAsia="標楷體" w:hAnsi="標楷體"/>
                </w:rPr>
                <w:t>CustMain.CustName</w:t>
              </w:r>
            </w:ins>
          </w:p>
        </w:tc>
      </w:tr>
      <w:tr w:rsidR="00E87520" w14:paraId="67EF262F" w14:textId="77777777" w:rsidTr="00BC5A86">
        <w:trPr>
          <w:trHeight w:val="291"/>
          <w:jc w:val="center"/>
          <w:ins w:id="17601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EE11E" w14:textId="4525608F" w:rsidR="00E87520" w:rsidRDefault="00E87520" w:rsidP="00E87520">
            <w:pPr>
              <w:rPr>
                <w:ins w:id="17602" w:author="家榮 張" w:date="2021-05-20T22:09:00Z"/>
                <w:rFonts w:ascii="標楷體" w:eastAsia="標楷體" w:hAnsi="標楷體"/>
              </w:rPr>
            </w:pPr>
            <w:ins w:id="17603" w:author="家榮 張" w:date="2021-05-20T22:13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F810" w14:textId="77777777" w:rsidR="00E87520" w:rsidRDefault="00E87520" w:rsidP="00E87520">
            <w:pPr>
              <w:rPr>
                <w:ins w:id="17604" w:author="家榮 張" w:date="2021-05-20T22:09:00Z"/>
                <w:rFonts w:ascii="標楷體" w:eastAsia="標楷體" w:hAnsi="標楷體"/>
              </w:rPr>
            </w:pPr>
            <w:ins w:id="17605" w:author="家榮 張" w:date="2021-05-20T22:09:00Z">
              <w:r>
                <w:rPr>
                  <w:rFonts w:ascii="標楷體" w:eastAsia="標楷體" w:hAnsi="標楷體" w:hint="eastAsia"/>
                </w:rPr>
                <w:t>出生年月日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F788B" w14:textId="11C39650" w:rsidR="00E87520" w:rsidRDefault="00E87520" w:rsidP="00E87520">
            <w:pPr>
              <w:rPr>
                <w:ins w:id="17606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05AB7" w14:textId="77777777" w:rsidR="00E87520" w:rsidRDefault="00E87520" w:rsidP="00E87520">
            <w:pPr>
              <w:rPr>
                <w:ins w:id="17607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4FFD0" w14:textId="77777777" w:rsidR="00E87520" w:rsidRPr="00F15B2B" w:rsidRDefault="00E87520" w:rsidP="00E87520">
            <w:pPr>
              <w:rPr>
                <w:ins w:id="17608" w:author="家榮 張" w:date="2021-05-20T22:09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A687" w14:textId="735EAA99" w:rsidR="00E87520" w:rsidRDefault="00E87520" w:rsidP="00E87520">
            <w:pPr>
              <w:rPr>
                <w:ins w:id="17609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F6C52" w14:textId="7C868EDE" w:rsidR="00E87520" w:rsidRDefault="00E87520" w:rsidP="00E87520">
            <w:pPr>
              <w:rPr>
                <w:ins w:id="17610" w:author="家榮 張" w:date="2021-05-20T22:09:00Z"/>
                <w:rFonts w:ascii="標楷體" w:eastAsia="標楷體" w:hAnsi="標楷體"/>
              </w:rPr>
            </w:pPr>
            <w:ins w:id="17611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6F7DA" w14:textId="7986CB47" w:rsidR="00E87520" w:rsidRPr="00F15B2B" w:rsidRDefault="00E87520" w:rsidP="00E87520">
            <w:pPr>
              <w:rPr>
                <w:ins w:id="17612" w:author="家榮 張" w:date="2021-05-20T22:09:00Z"/>
                <w:rFonts w:ascii="標楷體" w:eastAsia="標楷體" w:hAnsi="標楷體"/>
                <w:color w:val="000000" w:themeColor="text1"/>
              </w:rPr>
            </w:pPr>
            <w:ins w:id="17613" w:author="家榮 張" w:date="2021-05-20T21:21:00Z">
              <w:r>
                <w:rPr>
                  <w:rFonts w:ascii="標楷體" w:eastAsia="標楷體" w:hAnsi="標楷體"/>
                </w:rPr>
                <w:t>CustMain.Birthday</w:t>
              </w:r>
            </w:ins>
          </w:p>
        </w:tc>
      </w:tr>
      <w:tr w:rsidR="00E87520" w14:paraId="0A767B26" w14:textId="77777777" w:rsidTr="00BC5A86">
        <w:trPr>
          <w:trHeight w:val="291"/>
          <w:jc w:val="center"/>
          <w:ins w:id="17614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8B78F" w14:textId="628556FB" w:rsidR="00E87520" w:rsidRDefault="00E87520" w:rsidP="00E87520">
            <w:pPr>
              <w:rPr>
                <w:ins w:id="17615" w:author="家榮 張" w:date="2021-05-20T22:09:00Z"/>
                <w:rFonts w:ascii="標楷體" w:eastAsia="標楷體" w:hAnsi="標楷體"/>
              </w:rPr>
            </w:pPr>
            <w:ins w:id="17616" w:author="家榮 張" w:date="2021-05-20T22:13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6C4A9" w14:textId="77777777" w:rsidR="00E87520" w:rsidRDefault="00E87520" w:rsidP="00E87520">
            <w:pPr>
              <w:rPr>
                <w:ins w:id="17617" w:author="家榮 張" w:date="2021-05-20T22:09:00Z"/>
                <w:rFonts w:ascii="標楷體" w:eastAsia="標楷體" w:hAnsi="標楷體"/>
              </w:rPr>
            </w:pPr>
            <w:ins w:id="17618" w:author="家榮 張" w:date="2021-05-20T22:09:00Z">
              <w:r>
                <w:rPr>
                  <w:rFonts w:ascii="標楷體" w:eastAsia="標楷體" w:hAnsi="標楷體" w:hint="eastAsia"/>
                </w:rPr>
                <w:t>性別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6DD3" w14:textId="19FD6380" w:rsidR="00E87520" w:rsidRDefault="00E87520" w:rsidP="00E87520">
            <w:pPr>
              <w:rPr>
                <w:ins w:id="17619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8F6BE" w14:textId="77777777" w:rsidR="00E87520" w:rsidRDefault="00E87520" w:rsidP="00E87520">
            <w:pPr>
              <w:rPr>
                <w:ins w:id="17620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EAE9E" w14:textId="11FFB632" w:rsidR="00E87520" w:rsidRDefault="00E87520" w:rsidP="00E87520">
            <w:pPr>
              <w:rPr>
                <w:ins w:id="17621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DA3D6" w14:textId="176A2FBD" w:rsidR="00E87520" w:rsidRDefault="00E87520" w:rsidP="00E87520">
            <w:pPr>
              <w:rPr>
                <w:ins w:id="17622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32AAD" w14:textId="63FD9811" w:rsidR="00E87520" w:rsidRDefault="00E87520" w:rsidP="00E87520">
            <w:pPr>
              <w:rPr>
                <w:ins w:id="17623" w:author="家榮 張" w:date="2021-05-20T22:09:00Z"/>
                <w:rFonts w:ascii="標楷體" w:eastAsia="標楷體" w:hAnsi="標楷體"/>
              </w:rPr>
            </w:pPr>
            <w:ins w:id="17624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EAD191" w14:textId="7E43D518" w:rsidR="00E87520" w:rsidRDefault="00E87520" w:rsidP="00E87520">
            <w:pPr>
              <w:rPr>
                <w:ins w:id="17625" w:author="家榮 張" w:date="2021-05-20T22:09:00Z"/>
                <w:rFonts w:ascii="標楷體" w:eastAsia="標楷體" w:hAnsi="標楷體"/>
              </w:rPr>
            </w:pPr>
            <w:ins w:id="17626" w:author="家榮 張" w:date="2021-05-20T21:21:00Z">
              <w:r>
                <w:rPr>
                  <w:rFonts w:ascii="標楷體" w:eastAsia="標楷體" w:hAnsi="標楷體"/>
                </w:rPr>
                <w:t>CustMain.</w:t>
              </w:r>
            </w:ins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E87520" w14:paraId="4DC8BE61" w14:textId="77777777" w:rsidTr="00BC5A86">
        <w:trPr>
          <w:trHeight w:val="291"/>
          <w:jc w:val="center"/>
          <w:ins w:id="17627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F219D" w14:textId="16E7B692" w:rsidR="00E87520" w:rsidRDefault="00E87520" w:rsidP="00E87520">
            <w:pPr>
              <w:rPr>
                <w:ins w:id="17628" w:author="家榮 張" w:date="2021-05-20T22:09:00Z"/>
                <w:rFonts w:ascii="標楷體" w:eastAsia="標楷體" w:hAnsi="標楷體"/>
              </w:rPr>
            </w:pPr>
            <w:ins w:id="17629" w:author="家榮 張" w:date="2021-05-20T22:13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988CF" w14:textId="77777777" w:rsidR="00E87520" w:rsidRDefault="00E87520" w:rsidP="00E87520">
            <w:pPr>
              <w:rPr>
                <w:ins w:id="17630" w:author="家榮 張" w:date="2021-05-20T22:09:00Z"/>
                <w:rFonts w:ascii="標楷體" w:eastAsia="標楷體" w:hAnsi="標楷體"/>
              </w:rPr>
            </w:pPr>
            <w:ins w:id="17631" w:author="家榮 張" w:date="2021-05-20T22:09:00Z">
              <w:r>
                <w:rPr>
                  <w:rFonts w:ascii="標楷體" w:eastAsia="標楷體" w:hAnsi="標楷體" w:hint="eastAsia"/>
                </w:rPr>
                <w:t>客戶別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241F1" w14:textId="03FC693A" w:rsidR="00E87520" w:rsidRDefault="00E87520" w:rsidP="00E87520">
            <w:pPr>
              <w:rPr>
                <w:ins w:id="17632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8A519" w14:textId="77777777" w:rsidR="00E87520" w:rsidRDefault="00E87520" w:rsidP="00E87520">
            <w:pPr>
              <w:rPr>
                <w:ins w:id="17633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29550" w14:textId="7FF20D7D" w:rsidR="00E87520" w:rsidRDefault="00E87520" w:rsidP="00E87520">
            <w:pPr>
              <w:rPr>
                <w:ins w:id="17634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E0D4" w14:textId="28DED5FB" w:rsidR="00E87520" w:rsidRDefault="00E87520" w:rsidP="00E87520">
            <w:pPr>
              <w:rPr>
                <w:ins w:id="17635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BD26D" w14:textId="5E039B44" w:rsidR="00E87520" w:rsidRDefault="00E87520" w:rsidP="00E87520">
            <w:pPr>
              <w:rPr>
                <w:ins w:id="17636" w:author="家榮 張" w:date="2021-05-20T22:09:00Z"/>
                <w:rFonts w:ascii="標楷體" w:eastAsia="標楷體" w:hAnsi="標楷體"/>
              </w:rPr>
            </w:pPr>
            <w:ins w:id="17637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left w:val="single" w:sz="4" w:space="0" w:color="auto"/>
              <w:right w:val="single" w:sz="4" w:space="0" w:color="auto"/>
            </w:tcBorders>
          </w:tcPr>
          <w:p w14:paraId="74E69AAC" w14:textId="09B802EA" w:rsidR="00E87520" w:rsidRDefault="00E87520" w:rsidP="00E87520">
            <w:pPr>
              <w:rPr>
                <w:ins w:id="17638" w:author="家榮 張" w:date="2021-05-20T22:09:00Z"/>
                <w:rFonts w:ascii="標楷體" w:eastAsia="標楷體" w:hAnsi="標楷體"/>
              </w:rPr>
            </w:pPr>
            <w:ins w:id="17639" w:author="家榮 張" w:date="2021-05-20T21:21:00Z">
              <w:r>
                <w:rPr>
                  <w:rFonts w:ascii="標楷體" w:eastAsia="標楷體" w:hAnsi="標楷體"/>
                </w:rPr>
                <w:t>CustMain.</w:t>
              </w:r>
            </w:ins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E87520" w14:paraId="5B0211E8" w14:textId="77777777" w:rsidTr="00BC5A86">
        <w:trPr>
          <w:trHeight w:val="291"/>
          <w:jc w:val="center"/>
          <w:ins w:id="17640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C7FDB" w14:textId="12A5FD64" w:rsidR="00E87520" w:rsidRDefault="00E87520" w:rsidP="00E87520">
            <w:pPr>
              <w:rPr>
                <w:ins w:id="17641" w:author="家榮 張" w:date="2021-05-20T22:09:00Z"/>
                <w:rFonts w:ascii="標楷體" w:eastAsia="標楷體" w:hAnsi="標楷體"/>
              </w:rPr>
            </w:pPr>
            <w:ins w:id="17642" w:author="家榮 張" w:date="2021-05-20T22:13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1CEA0" w14:textId="77777777" w:rsidR="00E87520" w:rsidRDefault="00E87520" w:rsidP="00E87520">
            <w:pPr>
              <w:rPr>
                <w:ins w:id="17643" w:author="家榮 張" w:date="2021-05-20T22:09:00Z"/>
                <w:rFonts w:ascii="標楷體" w:eastAsia="標楷體" w:hAnsi="標楷體"/>
              </w:rPr>
            </w:pPr>
            <w:ins w:id="17644" w:author="家榮 張" w:date="2021-05-20T22:09:00Z">
              <w:r>
                <w:rPr>
                  <w:rFonts w:ascii="標楷體" w:eastAsia="標楷體" w:hAnsi="標楷體" w:hint="eastAsia"/>
                </w:rPr>
                <w:t>行業別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09058" w14:textId="717B05A1" w:rsidR="00E87520" w:rsidRDefault="00E87520" w:rsidP="00E87520">
            <w:pPr>
              <w:rPr>
                <w:ins w:id="17645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E26A2" w14:textId="77777777" w:rsidR="00E87520" w:rsidRDefault="00E87520" w:rsidP="00E87520">
            <w:pPr>
              <w:rPr>
                <w:ins w:id="17646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E434" w14:textId="77777777" w:rsidR="00E87520" w:rsidRDefault="00E87520" w:rsidP="00E87520">
            <w:pPr>
              <w:rPr>
                <w:ins w:id="17647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B6014" w14:textId="055D9072" w:rsidR="00E87520" w:rsidRDefault="00E87520" w:rsidP="00E87520">
            <w:pPr>
              <w:rPr>
                <w:ins w:id="17648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BA27" w14:textId="020B63F3" w:rsidR="00E87520" w:rsidRDefault="00E87520" w:rsidP="00E87520">
            <w:pPr>
              <w:rPr>
                <w:ins w:id="17649" w:author="家榮 張" w:date="2021-05-20T22:09:00Z"/>
                <w:rFonts w:ascii="標楷體" w:eastAsia="標楷體" w:hAnsi="標楷體"/>
              </w:rPr>
            </w:pPr>
            <w:ins w:id="17650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53F8" w14:textId="7942A46D" w:rsidR="00E87520" w:rsidRDefault="00E87520" w:rsidP="00E87520">
            <w:pPr>
              <w:rPr>
                <w:ins w:id="17651" w:author="家榮 張" w:date="2021-05-20T22:09:00Z"/>
                <w:rFonts w:ascii="標楷體" w:eastAsia="標楷體" w:hAnsi="標楷體"/>
              </w:rPr>
            </w:pPr>
            <w:ins w:id="17652" w:author="家榮 張" w:date="2021-05-20T21:21:00Z">
              <w:r>
                <w:rPr>
                  <w:rFonts w:ascii="標楷體" w:eastAsia="標楷體" w:hAnsi="標楷體"/>
                </w:rPr>
                <w:t>CustMain.IndustryCode</w:t>
              </w:r>
            </w:ins>
          </w:p>
        </w:tc>
      </w:tr>
      <w:tr w:rsidR="00E87520" w14:paraId="06C4AFD1" w14:textId="77777777" w:rsidTr="00BC5A86">
        <w:trPr>
          <w:trHeight w:val="291"/>
          <w:jc w:val="center"/>
          <w:ins w:id="17653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3C908" w14:textId="53D7517C" w:rsidR="00E87520" w:rsidRDefault="00E87520" w:rsidP="00E87520">
            <w:pPr>
              <w:rPr>
                <w:ins w:id="17654" w:author="家榮 張" w:date="2021-05-20T22:09:00Z"/>
                <w:rFonts w:ascii="標楷體" w:eastAsia="標楷體" w:hAnsi="標楷體"/>
              </w:rPr>
            </w:pPr>
            <w:ins w:id="17655" w:author="家榮 張" w:date="2021-05-20T22:13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41F28" w14:textId="77777777" w:rsidR="00E87520" w:rsidRDefault="00E87520" w:rsidP="00E87520">
            <w:pPr>
              <w:rPr>
                <w:ins w:id="17656" w:author="家榮 張" w:date="2021-05-20T22:09:00Z"/>
                <w:rFonts w:ascii="標楷體" w:eastAsia="標楷體" w:hAnsi="標楷體"/>
              </w:rPr>
            </w:pPr>
            <w:ins w:id="17657" w:author="家榮 張" w:date="2021-05-20T22:09:00Z">
              <w:r>
                <w:rPr>
                  <w:rFonts w:ascii="標楷體" w:eastAsia="標楷體" w:hAnsi="標楷體" w:hint="eastAsia"/>
                </w:rPr>
                <w:t>國籍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C26E9" w14:textId="38A53F2E" w:rsidR="00E87520" w:rsidRDefault="00E87520" w:rsidP="00E87520">
            <w:pPr>
              <w:rPr>
                <w:ins w:id="17658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D8958" w14:textId="77777777" w:rsidR="00E87520" w:rsidRDefault="00E87520" w:rsidP="00E87520">
            <w:pPr>
              <w:rPr>
                <w:ins w:id="17659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AC080" w14:textId="75FE5239" w:rsidR="00E87520" w:rsidRDefault="00E87520" w:rsidP="00E87520">
            <w:pPr>
              <w:rPr>
                <w:ins w:id="17660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7A592" w14:textId="22471E11" w:rsidR="00E87520" w:rsidRDefault="00E87520" w:rsidP="00E87520">
            <w:pPr>
              <w:rPr>
                <w:ins w:id="17661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BF49" w14:textId="39B3A7BC" w:rsidR="00E87520" w:rsidRDefault="00E87520" w:rsidP="00E87520">
            <w:pPr>
              <w:rPr>
                <w:ins w:id="17662" w:author="家榮 張" w:date="2021-05-20T22:09:00Z"/>
                <w:rFonts w:ascii="標楷體" w:eastAsia="標楷體" w:hAnsi="標楷體"/>
              </w:rPr>
            </w:pPr>
            <w:ins w:id="17663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1AD5D" w14:textId="149A442F" w:rsidR="00E87520" w:rsidRDefault="00E87520" w:rsidP="00E87520">
            <w:pPr>
              <w:rPr>
                <w:ins w:id="17664" w:author="家榮 張" w:date="2021-05-20T22:09:00Z"/>
                <w:rFonts w:ascii="標楷體" w:eastAsia="標楷體" w:hAnsi="標楷體"/>
              </w:rPr>
            </w:pPr>
            <w:ins w:id="17665" w:author="家榮 張" w:date="2021-05-20T21:21:00Z">
              <w:r>
                <w:rPr>
                  <w:rFonts w:ascii="標楷體" w:eastAsia="標楷體" w:hAnsi="標楷體"/>
                </w:rPr>
                <w:t>CustMain.Nation</w:t>
              </w:r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E87520" w14:paraId="226D9ABA" w14:textId="77777777" w:rsidTr="00BC5A86">
        <w:trPr>
          <w:trHeight w:val="291"/>
          <w:jc w:val="center"/>
          <w:ins w:id="17666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98F09" w14:textId="24377752" w:rsidR="00E87520" w:rsidRDefault="00E87520" w:rsidP="00E87520">
            <w:pPr>
              <w:rPr>
                <w:ins w:id="17667" w:author="家榮 張" w:date="2021-05-20T22:09:00Z"/>
                <w:rFonts w:ascii="標楷體" w:eastAsia="標楷體" w:hAnsi="標楷體"/>
              </w:rPr>
            </w:pPr>
            <w:ins w:id="17668" w:author="家榮 張" w:date="2021-05-20T22:13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12942" w14:textId="77777777" w:rsidR="00E87520" w:rsidRDefault="00E87520" w:rsidP="00E87520">
            <w:pPr>
              <w:rPr>
                <w:ins w:id="17669" w:author="家榮 張" w:date="2021-05-20T22:09:00Z"/>
                <w:rFonts w:ascii="標楷體" w:eastAsia="標楷體" w:hAnsi="標楷體"/>
              </w:rPr>
            </w:pPr>
            <w:ins w:id="17670" w:author="家榮 張" w:date="2021-05-20T22:09:00Z">
              <w:r>
                <w:rPr>
                  <w:rFonts w:ascii="標楷體" w:eastAsia="標楷體" w:hAnsi="標楷體" w:hint="eastAsia"/>
                </w:rPr>
                <w:t>配偶身份證字號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88C69" w14:textId="3675A5E6" w:rsidR="00E87520" w:rsidRDefault="00E87520" w:rsidP="00E87520">
            <w:pPr>
              <w:rPr>
                <w:ins w:id="17671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F8443" w14:textId="77777777" w:rsidR="00E87520" w:rsidRDefault="00E87520" w:rsidP="00E87520">
            <w:pPr>
              <w:rPr>
                <w:ins w:id="17672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202A9" w14:textId="77777777" w:rsidR="00E87520" w:rsidRDefault="00E87520" w:rsidP="00E87520">
            <w:pPr>
              <w:rPr>
                <w:ins w:id="17673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D0535" w14:textId="77777777" w:rsidR="00E87520" w:rsidRDefault="00E87520" w:rsidP="00E87520">
            <w:pPr>
              <w:rPr>
                <w:ins w:id="17674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D86D1" w14:textId="1740C3FF" w:rsidR="00E87520" w:rsidRDefault="00E87520" w:rsidP="00E87520">
            <w:pPr>
              <w:rPr>
                <w:ins w:id="17675" w:author="家榮 張" w:date="2021-05-20T22:09:00Z"/>
                <w:rFonts w:ascii="標楷體" w:eastAsia="標楷體" w:hAnsi="標楷體"/>
              </w:rPr>
            </w:pPr>
            <w:ins w:id="17676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4DDCB" w14:textId="24B67027" w:rsidR="00E87520" w:rsidRDefault="00E87520" w:rsidP="00E87520">
            <w:pPr>
              <w:rPr>
                <w:ins w:id="17677" w:author="家榮 張" w:date="2021-05-20T22:09:00Z"/>
                <w:rFonts w:ascii="標楷體" w:eastAsia="標楷體" w:hAnsi="標楷體"/>
              </w:rPr>
            </w:pPr>
            <w:ins w:id="17678" w:author="家榮 張" w:date="2021-05-20T21:21:00Z">
              <w:r>
                <w:rPr>
                  <w:rFonts w:ascii="標楷體" w:eastAsia="標楷體" w:hAnsi="標楷體"/>
                </w:rPr>
                <w:t>CustMain.</w:t>
              </w:r>
            </w:ins>
            <w:r>
              <w:rPr>
                <w:rFonts w:ascii="標楷體" w:eastAsia="標楷體" w:hAnsi="標楷體"/>
              </w:rPr>
              <w:t>SpouseId</w:t>
            </w:r>
          </w:p>
        </w:tc>
      </w:tr>
      <w:tr w:rsidR="00E87520" w14:paraId="5C209699" w14:textId="77777777" w:rsidTr="00BC5A86">
        <w:trPr>
          <w:trHeight w:val="291"/>
          <w:jc w:val="center"/>
          <w:ins w:id="17679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58D36" w14:textId="545AE744" w:rsidR="00E87520" w:rsidRDefault="00E87520" w:rsidP="00E87520">
            <w:pPr>
              <w:rPr>
                <w:ins w:id="17680" w:author="家榮 張" w:date="2021-05-20T22:09:00Z"/>
                <w:rFonts w:ascii="標楷體" w:eastAsia="標楷體" w:hAnsi="標楷體"/>
              </w:rPr>
            </w:pPr>
            <w:ins w:id="17681" w:author="家榮 張" w:date="2021-05-20T22:13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0EF" w14:textId="77777777" w:rsidR="00E87520" w:rsidRDefault="00E87520" w:rsidP="00E87520">
            <w:pPr>
              <w:rPr>
                <w:ins w:id="17682" w:author="家榮 張" w:date="2021-05-20T22:09:00Z"/>
                <w:rFonts w:ascii="標楷體" w:eastAsia="標楷體" w:hAnsi="標楷體"/>
              </w:rPr>
            </w:pPr>
            <w:ins w:id="17683" w:author="家榮 張" w:date="2021-05-20T22:09:00Z">
              <w:r>
                <w:rPr>
                  <w:rFonts w:ascii="標楷體" w:eastAsia="標楷體" w:hAnsi="標楷體" w:hint="eastAsia"/>
                </w:rPr>
                <w:t>配偶姓名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2F561" w14:textId="5A6A2864" w:rsidR="00E87520" w:rsidRDefault="00E87520" w:rsidP="00E87520">
            <w:pPr>
              <w:rPr>
                <w:ins w:id="17684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C5AF0" w14:textId="77777777" w:rsidR="00E87520" w:rsidRDefault="00E87520" w:rsidP="00E87520">
            <w:pPr>
              <w:rPr>
                <w:ins w:id="17685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974B8" w14:textId="77777777" w:rsidR="00E87520" w:rsidRDefault="00E87520" w:rsidP="00E87520">
            <w:pPr>
              <w:rPr>
                <w:ins w:id="17686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F6DEB" w14:textId="77777777" w:rsidR="00E87520" w:rsidRDefault="00E87520" w:rsidP="00E87520">
            <w:pPr>
              <w:rPr>
                <w:ins w:id="17687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89741" w14:textId="191992D9" w:rsidR="00E87520" w:rsidRDefault="00E87520" w:rsidP="00E87520">
            <w:pPr>
              <w:rPr>
                <w:ins w:id="17688" w:author="家榮 張" w:date="2021-05-20T22:09:00Z"/>
                <w:rFonts w:ascii="標楷體" w:eastAsia="標楷體" w:hAnsi="標楷體"/>
              </w:rPr>
            </w:pPr>
            <w:ins w:id="17689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18538" w14:textId="2B95DE68" w:rsidR="00E87520" w:rsidRDefault="00E87520" w:rsidP="00E87520">
            <w:pPr>
              <w:rPr>
                <w:ins w:id="17690" w:author="家榮 張" w:date="2021-05-20T22:09:00Z"/>
                <w:rFonts w:ascii="標楷體" w:eastAsia="標楷體" w:hAnsi="標楷體"/>
              </w:rPr>
            </w:pPr>
            <w:ins w:id="17691" w:author="家榮 張" w:date="2021-05-20T21:21:00Z">
              <w:r>
                <w:rPr>
                  <w:rFonts w:ascii="標楷體" w:eastAsia="標楷體" w:hAnsi="標楷體"/>
                </w:rPr>
                <w:t>CustMain.SpouseName</w:t>
              </w:r>
            </w:ins>
          </w:p>
        </w:tc>
      </w:tr>
      <w:tr w:rsidR="00E87520" w14:paraId="4ACEC38F" w14:textId="77777777" w:rsidTr="00BC5A86">
        <w:trPr>
          <w:trHeight w:val="291"/>
          <w:jc w:val="center"/>
          <w:ins w:id="17692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E62F1" w14:textId="18EC826D" w:rsidR="00E87520" w:rsidRDefault="00E87520" w:rsidP="00E87520">
            <w:pPr>
              <w:rPr>
                <w:ins w:id="17693" w:author="家榮 張" w:date="2021-05-20T22:09:00Z"/>
                <w:rFonts w:ascii="標楷體" w:eastAsia="標楷體" w:hAnsi="標楷體"/>
              </w:rPr>
            </w:pPr>
            <w:ins w:id="17694" w:author="家榮 張" w:date="2021-05-20T22:13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9EF4" w14:textId="77777777" w:rsidR="00E87520" w:rsidRDefault="00E87520" w:rsidP="00E87520">
            <w:pPr>
              <w:rPr>
                <w:ins w:id="17695" w:author="家榮 張" w:date="2021-05-20T22:09:00Z"/>
                <w:rFonts w:ascii="標楷體" w:eastAsia="標楷體" w:hAnsi="標楷體"/>
              </w:rPr>
            </w:pPr>
            <w:ins w:id="17696" w:author="家榮 張" w:date="2021-05-20T22:09:00Z">
              <w:r>
                <w:rPr>
                  <w:rFonts w:ascii="標楷體" w:eastAsia="標楷體" w:hAnsi="標楷體" w:hint="eastAsia"/>
                </w:rPr>
                <w:t>戶籍-郵遞區號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CC398" w14:textId="4F30B71D" w:rsidR="00E87520" w:rsidRDefault="00E87520" w:rsidP="00E87520">
            <w:pPr>
              <w:rPr>
                <w:ins w:id="17697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86699" w14:textId="77777777" w:rsidR="00E87520" w:rsidRDefault="00E87520" w:rsidP="00E87520">
            <w:pPr>
              <w:rPr>
                <w:ins w:id="17698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4E741" w14:textId="77777777" w:rsidR="00E87520" w:rsidRDefault="00E87520" w:rsidP="00E87520">
            <w:pPr>
              <w:rPr>
                <w:ins w:id="17699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88321" w14:textId="359C7B3E" w:rsidR="00E87520" w:rsidRDefault="00E87520" w:rsidP="00E87520">
            <w:pPr>
              <w:rPr>
                <w:ins w:id="17700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B4CA7" w14:textId="387976EB" w:rsidR="00E87520" w:rsidRDefault="00E87520" w:rsidP="00E87520">
            <w:pPr>
              <w:rPr>
                <w:ins w:id="17701" w:author="家榮 張" w:date="2021-05-20T22:09:00Z"/>
                <w:rFonts w:ascii="標楷體" w:eastAsia="標楷體" w:hAnsi="標楷體"/>
              </w:rPr>
            </w:pPr>
            <w:ins w:id="17702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000FF" w14:textId="77777777" w:rsidR="00E87520" w:rsidRDefault="00E87520" w:rsidP="00E87520">
            <w:pPr>
              <w:rPr>
                <w:ins w:id="17703" w:author="家榮 張" w:date="2021-05-20T21:21:00Z"/>
                <w:rFonts w:ascii="標楷體" w:eastAsia="標楷體" w:hAnsi="標楷體"/>
              </w:rPr>
            </w:pPr>
            <w:ins w:id="17704" w:author="家榮 張" w:date="2021-05-20T21:21:00Z">
              <w:r>
                <w:rPr>
                  <w:rFonts w:ascii="標楷體" w:eastAsia="標楷體" w:hAnsi="標楷體"/>
                </w:rPr>
                <w:t>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  <w:r>
              <w:rPr>
                <w:rFonts w:ascii="標楷體" w:eastAsia="標楷體" w:hAnsi="標楷體" w:hint="eastAsia"/>
              </w:rPr>
              <w:t>-</w:t>
            </w:r>
          </w:p>
          <w:p w14:paraId="7731C13A" w14:textId="7CB7D3A4" w:rsidR="00E87520" w:rsidRDefault="00E87520" w:rsidP="00E87520">
            <w:pPr>
              <w:rPr>
                <w:ins w:id="17705" w:author="家榮 張" w:date="2021-05-20T22:09:00Z"/>
                <w:rFonts w:ascii="標楷體" w:eastAsia="標楷體" w:hAnsi="標楷體"/>
              </w:rPr>
            </w:pPr>
            <w:ins w:id="17706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E87520" w14:paraId="36B3E0DF" w14:textId="77777777" w:rsidTr="00BC5A86">
        <w:trPr>
          <w:trHeight w:val="291"/>
          <w:jc w:val="center"/>
          <w:ins w:id="17707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11798" w14:textId="29DE3DBF" w:rsidR="00E87520" w:rsidRDefault="00E87520" w:rsidP="00E87520">
            <w:pPr>
              <w:rPr>
                <w:ins w:id="17708" w:author="家榮 張" w:date="2021-05-20T22:09:00Z"/>
                <w:rFonts w:ascii="標楷體" w:eastAsia="標楷體" w:hAnsi="標楷體"/>
              </w:rPr>
            </w:pPr>
            <w:ins w:id="17709" w:author="家榮 張" w:date="2021-05-20T22:13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0978" w14:textId="77777777" w:rsidR="00E87520" w:rsidRDefault="00E87520" w:rsidP="00E87520">
            <w:pPr>
              <w:rPr>
                <w:ins w:id="17710" w:author="家榮 張" w:date="2021-05-20T22:09:00Z"/>
                <w:rFonts w:ascii="標楷體" w:eastAsia="標楷體" w:hAnsi="標楷體"/>
              </w:rPr>
            </w:pPr>
            <w:ins w:id="17711" w:author="家榮 張" w:date="2021-05-20T22:09:00Z">
              <w:r>
                <w:rPr>
                  <w:rFonts w:ascii="標楷體" w:eastAsia="標楷體" w:hAnsi="標楷體" w:hint="eastAsia"/>
                </w:rPr>
                <w:t>戶籍-地址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F261F" w14:textId="2CE7391D" w:rsidR="00E87520" w:rsidRDefault="00E87520" w:rsidP="00E87520">
            <w:pPr>
              <w:rPr>
                <w:ins w:id="17712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651E6" w14:textId="77777777" w:rsidR="00E87520" w:rsidRDefault="00E87520" w:rsidP="00E87520">
            <w:pPr>
              <w:rPr>
                <w:ins w:id="17713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0A7D7" w14:textId="77777777" w:rsidR="00E87520" w:rsidRDefault="00E87520" w:rsidP="00E87520">
            <w:pPr>
              <w:rPr>
                <w:ins w:id="17714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3C14B" w14:textId="1AEDB937" w:rsidR="00E87520" w:rsidRDefault="00E87520" w:rsidP="00E87520">
            <w:pPr>
              <w:rPr>
                <w:ins w:id="17715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1A16" w14:textId="2AF18346" w:rsidR="00E87520" w:rsidRDefault="00E87520" w:rsidP="00E87520">
            <w:pPr>
              <w:rPr>
                <w:ins w:id="17716" w:author="家榮 張" w:date="2021-05-20T22:09:00Z"/>
                <w:rFonts w:ascii="標楷體" w:eastAsia="標楷體" w:hAnsi="標楷體"/>
              </w:rPr>
            </w:pPr>
            <w:ins w:id="17717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AE16C" w14:textId="77777777" w:rsidR="00E87520" w:rsidRDefault="00E87520" w:rsidP="00E87520">
            <w:pPr>
              <w:rPr>
                <w:ins w:id="17718" w:author="家榮 張" w:date="2021-05-20T21:21:00Z"/>
                <w:rFonts w:ascii="標楷體" w:eastAsia="標楷體" w:hAnsi="標楷體"/>
              </w:rPr>
            </w:pPr>
            <w:ins w:id="17719" w:author="家榮 張" w:date="2021-05-20T21:21:00Z">
              <w:r>
                <w:rPr>
                  <w:rFonts w:ascii="標楷體" w:eastAsia="標楷體" w:hAnsi="標楷體"/>
                </w:rPr>
                <w:t>CustMain.RegCityCode</w:t>
              </w:r>
            </w:ins>
          </w:p>
          <w:p w14:paraId="25E6BDAF" w14:textId="61ADB06A" w:rsidR="00E87520" w:rsidRDefault="00E87520" w:rsidP="00E87520">
            <w:pPr>
              <w:rPr>
                <w:ins w:id="17720" w:author="家榮 張" w:date="2021-05-20T21:21:00Z"/>
                <w:rFonts w:ascii="標楷體" w:eastAsia="標楷體" w:hAnsi="標楷體"/>
              </w:rPr>
            </w:pPr>
            <w:ins w:id="17721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RegAreaCode</w:t>
              </w:r>
            </w:ins>
          </w:p>
          <w:p w14:paraId="2007A710" w14:textId="29884F9E" w:rsidR="00E87520" w:rsidRDefault="00E87520" w:rsidP="00E87520">
            <w:pPr>
              <w:rPr>
                <w:ins w:id="17722" w:author="家榮 張" w:date="2021-05-20T21:21:00Z"/>
                <w:rFonts w:ascii="標楷體" w:eastAsia="標楷體" w:hAnsi="標楷體"/>
              </w:rPr>
            </w:pPr>
            <w:ins w:id="17723" w:author="家榮 張" w:date="2021-05-20T21:21:00Z">
              <w:r>
                <w:rPr>
                  <w:rFonts w:ascii="標楷體" w:eastAsia="標楷體" w:hAnsi="標楷體"/>
                </w:rPr>
                <w:t>CustMain.RegRoad</w:t>
              </w:r>
            </w:ins>
          </w:p>
          <w:p w14:paraId="60A0C509" w14:textId="698737FF" w:rsidR="00E87520" w:rsidRDefault="00E87520" w:rsidP="00E87520">
            <w:pPr>
              <w:rPr>
                <w:ins w:id="17724" w:author="家榮 張" w:date="2021-05-20T21:21:00Z"/>
                <w:rFonts w:ascii="標楷體" w:eastAsia="標楷體" w:hAnsi="標楷體"/>
              </w:rPr>
            </w:pPr>
            <w:ins w:id="17725" w:author="家榮 張" w:date="2021-05-20T21:21:00Z">
              <w:r>
                <w:rPr>
                  <w:rFonts w:ascii="標楷體" w:eastAsia="標楷體" w:hAnsi="標楷體"/>
                </w:rPr>
                <w:t>CustMain.RegSection</w:t>
              </w:r>
            </w:ins>
          </w:p>
          <w:p w14:paraId="12B3DB44" w14:textId="1196B37C" w:rsidR="00E87520" w:rsidRDefault="00E87520" w:rsidP="00E87520">
            <w:pPr>
              <w:rPr>
                <w:ins w:id="17726" w:author="家榮 張" w:date="2021-05-20T21:21:00Z"/>
                <w:rFonts w:ascii="標楷體" w:eastAsia="標楷體" w:hAnsi="標楷體"/>
              </w:rPr>
            </w:pPr>
            <w:ins w:id="17727" w:author="家榮 張" w:date="2021-05-20T21:21:00Z">
              <w:r>
                <w:rPr>
                  <w:rFonts w:ascii="標楷體" w:eastAsia="標楷體" w:hAnsi="標楷體"/>
                </w:rPr>
                <w:t>CustMain.RegAlley</w:t>
              </w:r>
            </w:ins>
          </w:p>
          <w:p w14:paraId="18EF6FE2" w14:textId="16B5BCA3" w:rsidR="00E87520" w:rsidRDefault="00E87520" w:rsidP="00E87520">
            <w:pPr>
              <w:rPr>
                <w:ins w:id="17728" w:author="家榮 張" w:date="2021-05-20T21:21:00Z"/>
                <w:rFonts w:ascii="標楷體" w:eastAsia="標楷體" w:hAnsi="標楷體"/>
              </w:rPr>
            </w:pPr>
            <w:ins w:id="17729" w:author="家榮 張" w:date="2021-05-20T21:21:00Z">
              <w:r>
                <w:rPr>
                  <w:rFonts w:ascii="標楷體" w:eastAsia="標楷體" w:hAnsi="標楷體"/>
                </w:rPr>
                <w:t>CustMain.RegLane</w:t>
              </w:r>
            </w:ins>
          </w:p>
          <w:p w14:paraId="34A40313" w14:textId="19EDA5F1" w:rsidR="00E87520" w:rsidRDefault="00E87520" w:rsidP="00E87520">
            <w:pPr>
              <w:rPr>
                <w:ins w:id="17730" w:author="家榮 張" w:date="2021-05-20T21:21:00Z"/>
                <w:rFonts w:ascii="標楷體" w:eastAsia="標楷體" w:hAnsi="標楷體"/>
              </w:rPr>
            </w:pPr>
            <w:ins w:id="17731" w:author="家榮 張" w:date="2021-05-20T21:21:00Z">
              <w:r>
                <w:rPr>
                  <w:rFonts w:ascii="標楷體" w:eastAsia="標楷體" w:hAnsi="標楷體"/>
                </w:rPr>
                <w:t>CustMain.RegNum</w:t>
              </w:r>
            </w:ins>
          </w:p>
          <w:p w14:paraId="1316BECE" w14:textId="419F1BD2" w:rsidR="00E87520" w:rsidRDefault="00E87520" w:rsidP="00E87520">
            <w:pPr>
              <w:rPr>
                <w:ins w:id="17732" w:author="家榮 張" w:date="2021-05-20T21:21:00Z"/>
                <w:rFonts w:ascii="標楷體" w:eastAsia="標楷體" w:hAnsi="標楷體"/>
              </w:rPr>
            </w:pPr>
            <w:ins w:id="17733" w:author="家榮 張" w:date="2021-05-20T21:21:00Z">
              <w:r>
                <w:rPr>
                  <w:rFonts w:ascii="標楷體" w:eastAsia="標楷體" w:hAnsi="標楷體"/>
                </w:rPr>
                <w:t>CustMain.RegDash</w:t>
              </w:r>
            </w:ins>
          </w:p>
          <w:p w14:paraId="6AA2A293" w14:textId="50F4DFE6" w:rsidR="00E87520" w:rsidRDefault="00E87520" w:rsidP="00E87520">
            <w:pPr>
              <w:rPr>
                <w:ins w:id="17734" w:author="家榮 張" w:date="2021-05-20T21:21:00Z"/>
                <w:rFonts w:ascii="標楷體" w:eastAsia="標楷體" w:hAnsi="標楷體"/>
              </w:rPr>
            </w:pPr>
            <w:ins w:id="17735" w:author="家榮 張" w:date="2021-05-20T21:21:00Z">
              <w:r>
                <w:rPr>
                  <w:rFonts w:ascii="標楷體" w:eastAsia="標楷體" w:hAnsi="標楷體"/>
                </w:rPr>
                <w:t>CustMain.RegFloor</w:t>
              </w:r>
            </w:ins>
          </w:p>
          <w:p w14:paraId="6B3DA370" w14:textId="79B44898" w:rsidR="00E87520" w:rsidRDefault="00E87520" w:rsidP="00E87520">
            <w:pPr>
              <w:rPr>
                <w:ins w:id="17736" w:author="家榮 張" w:date="2021-05-20T22:09:00Z"/>
                <w:rFonts w:ascii="標楷體" w:eastAsia="標楷體" w:hAnsi="標楷體"/>
              </w:rPr>
            </w:pPr>
            <w:ins w:id="17737" w:author="家榮 張" w:date="2021-05-20T21:21:00Z">
              <w:r>
                <w:rPr>
                  <w:rFonts w:ascii="標楷體" w:eastAsia="標楷體" w:hAnsi="標楷體"/>
                </w:rPr>
                <w:t>CustMain.RegFloorDash</w:t>
              </w:r>
            </w:ins>
          </w:p>
        </w:tc>
      </w:tr>
      <w:tr w:rsidR="00E87520" w14:paraId="2E31C1F0" w14:textId="77777777" w:rsidTr="00BC5A86">
        <w:trPr>
          <w:trHeight w:val="291"/>
          <w:jc w:val="center"/>
          <w:ins w:id="17738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44707" w14:textId="357474F3" w:rsidR="00E87520" w:rsidRDefault="00E87520" w:rsidP="00E87520">
            <w:pPr>
              <w:rPr>
                <w:ins w:id="17739" w:author="家榮 張" w:date="2021-05-20T22:09:00Z"/>
                <w:rFonts w:ascii="標楷體" w:eastAsia="標楷體" w:hAnsi="標楷體"/>
              </w:rPr>
            </w:pPr>
            <w:ins w:id="17740" w:author="家榮 張" w:date="2021-05-20T22:13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5A6BF" w14:textId="77777777" w:rsidR="00E87520" w:rsidRDefault="00E87520" w:rsidP="00E87520">
            <w:pPr>
              <w:rPr>
                <w:ins w:id="17741" w:author="家榮 張" w:date="2021-05-20T22:09:00Z"/>
                <w:rFonts w:ascii="標楷體" w:eastAsia="標楷體" w:hAnsi="標楷體"/>
              </w:rPr>
            </w:pPr>
            <w:ins w:id="17742" w:author="家榮 張" w:date="2021-05-20T22:09:00Z">
              <w:r>
                <w:rPr>
                  <w:rFonts w:ascii="標楷體" w:eastAsia="標楷體" w:hAnsi="標楷體" w:hint="eastAsia"/>
                </w:rPr>
                <w:t>通訊-郵遞區號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AA0A3" w14:textId="30656660" w:rsidR="00E87520" w:rsidRDefault="00E87520" w:rsidP="00E87520">
            <w:pPr>
              <w:rPr>
                <w:ins w:id="17743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17058" w14:textId="77777777" w:rsidR="00E87520" w:rsidRDefault="00E87520" w:rsidP="00E87520">
            <w:pPr>
              <w:rPr>
                <w:ins w:id="17744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C5B8" w14:textId="77777777" w:rsidR="00E87520" w:rsidRDefault="00E87520" w:rsidP="00E87520">
            <w:pPr>
              <w:rPr>
                <w:ins w:id="17745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11775" w14:textId="7B7E1E82" w:rsidR="00E87520" w:rsidRDefault="00E87520" w:rsidP="00E87520">
            <w:pPr>
              <w:rPr>
                <w:ins w:id="17746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DC7C2" w14:textId="446BE5DC" w:rsidR="00E87520" w:rsidRDefault="00E87520" w:rsidP="00E87520">
            <w:pPr>
              <w:rPr>
                <w:ins w:id="17747" w:author="家榮 張" w:date="2021-05-20T22:09:00Z"/>
                <w:rFonts w:ascii="標楷體" w:eastAsia="標楷體" w:hAnsi="標楷體"/>
              </w:rPr>
            </w:pPr>
            <w:ins w:id="17748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2D213" w14:textId="77777777" w:rsidR="00E87520" w:rsidRDefault="00E87520" w:rsidP="00E87520">
            <w:pPr>
              <w:rPr>
                <w:ins w:id="17749" w:author="家榮 張" w:date="2021-05-20T21:21:00Z"/>
                <w:rFonts w:ascii="標楷體" w:eastAsia="標楷體" w:hAnsi="標楷體"/>
              </w:rPr>
            </w:pPr>
            <w:ins w:id="17750" w:author="家榮 張" w:date="2021-05-20T21:21:00Z">
              <w:r>
                <w:rPr>
                  <w:rFonts w:ascii="標楷體" w:eastAsia="標楷體" w:hAnsi="標楷體"/>
                </w:rPr>
                <w:t>CustMain.</w:t>
              </w:r>
            </w:ins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</w:t>
            </w:r>
            <w:ins w:id="17751" w:author="家榮 張" w:date="2021-05-20T21:21:00Z">
              <w:r>
                <w:rPr>
                  <w:rFonts w:ascii="標楷體" w:eastAsia="標楷體" w:hAnsi="標楷體"/>
                </w:rPr>
                <w:t>Zip3</w:t>
              </w:r>
            </w:ins>
            <w:r>
              <w:rPr>
                <w:rFonts w:ascii="標楷體" w:eastAsia="標楷體" w:hAnsi="標楷體" w:hint="eastAsia"/>
              </w:rPr>
              <w:t>-</w:t>
            </w:r>
          </w:p>
          <w:p w14:paraId="17EE5B50" w14:textId="1685EB19" w:rsidR="00E87520" w:rsidRDefault="00E87520" w:rsidP="00E87520">
            <w:pPr>
              <w:rPr>
                <w:ins w:id="17752" w:author="家榮 張" w:date="2021-05-20T22:09:00Z"/>
                <w:rFonts w:ascii="標楷體" w:eastAsia="標楷體" w:hAnsi="標楷體"/>
              </w:rPr>
            </w:pPr>
            <w:ins w:id="17753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</w:ins>
            <w:r>
              <w:rPr>
                <w:rFonts w:ascii="標楷體" w:eastAsia="標楷體" w:hAnsi="標楷體"/>
              </w:rPr>
              <w:t>Curr</w:t>
            </w:r>
            <w:ins w:id="17754" w:author="家榮 張" w:date="2021-05-20T21:21:00Z">
              <w:r>
                <w:rPr>
                  <w:rFonts w:ascii="標楷體" w:eastAsia="標楷體" w:hAnsi="標楷體"/>
                </w:rPr>
                <w:t>Zip2</w:t>
              </w:r>
            </w:ins>
          </w:p>
        </w:tc>
      </w:tr>
      <w:tr w:rsidR="00E87520" w14:paraId="4D7BE878" w14:textId="77777777" w:rsidTr="00BC5A86">
        <w:trPr>
          <w:trHeight w:val="291"/>
          <w:jc w:val="center"/>
          <w:ins w:id="17755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9DEAB" w14:textId="7025ED72" w:rsidR="00E87520" w:rsidRDefault="00E87520" w:rsidP="00E87520">
            <w:pPr>
              <w:rPr>
                <w:ins w:id="17756" w:author="家榮 張" w:date="2021-05-20T22:09:00Z"/>
                <w:rFonts w:ascii="標楷體" w:eastAsia="標楷體" w:hAnsi="標楷體"/>
              </w:rPr>
            </w:pPr>
            <w:ins w:id="17757" w:author="家榮 張" w:date="2021-05-20T22:13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0EBA" w14:textId="77777777" w:rsidR="00E87520" w:rsidRDefault="00E87520" w:rsidP="00E87520">
            <w:pPr>
              <w:rPr>
                <w:ins w:id="17758" w:author="家榮 張" w:date="2021-05-20T22:09:00Z"/>
                <w:rFonts w:ascii="標楷體" w:eastAsia="標楷體" w:hAnsi="標楷體"/>
              </w:rPr>
            </w:pPr>
            <w:ins w:id="17759" w:author="家榮 張" w:date="2021-05-20T22:09:00Z">
              <w:r>
                <w:rPr>
                  <w:rFonts w:ascii="標楷體" w:eastAsia="標楷體" w:hAnsi="標楷體" w:hint="eastAsia"/>
                </w:rPr>
                <w:t>通訊-地址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1CFC8" w14:textId="73986EE5" w:rsidR="00E87520" w:rsidRDefault="00E87520" w:rsidP="00E87520">
            <w:pPr>
              <w:rPr>
                <w:ins w:id="17760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D202B" w14:textId="77777777" w:rsidR="00E87520" w:rsidRDefault="00E87520" w:rsidP="00E87520">
            <w:pPr>
              <w:rPr>
                <w:ins w:id="17761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7FCC4" w14:textId="77777777" w:rsidR="00E87520" w:rsidRDefault="00E87520" w:rsidP="00E87520">
            <w:pPr>
              <w:rPr>
                <w:ins w:id="17762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8E1A9" w14:textId="3D15422C" w:rsidR="00E87520" w:rsidRDefault="00E87520" w:rsidP="00E87520">
            <w:pPr>
              <w:rPr>
                <w:ins w:id="17763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61757" w14:textId="018EBC2F" w:rsidR="00E87520" w:rsidRDefault="00E87520" w:rsidP="00E87520">
            <w:pPr>
              <w:rPr>
                <w:ins w:id="17764" w:author="家榮 張" w:date="2021-05-20T22:09:00Z"/>
                <w:rFonts w:ascii="標楷體" w:eastAsia="標楷體" w:hAnsi="標楷體"/>
              </w:rPr>
            </w:pPr>
            <w:ins w:id="17765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691F3" w14:textId="77777777" w:rsidR="00E87520" w:rsidRPr="00702FE3" w:rsidRDefault="00E87520" w:rsidP="00E87520">
            <w:pPr>
              <w:rPr>
                <w:ins w:id="17766" w:author="家榮 張" w:date="2021-05-20T21:21:00Z"/>
                <w:rFonts w:ascii="標楷體" w:eastAsia="標楷體" w:hAnsi="標楷體"/>
              </w:rPr>
            </w:pPr>
            <w:ins w:id="17767" w:author="家榮 張" w:date="2021-05-20T21:21:00Z">
              <w:r w:rsidRPr="00702FE3">
                <w:rPr>
                  <w:rFonts w:ascii="標楷體" w:eastAsia="標楷體" w:hAnsi="標楷體"/>
                </w:rPr>
                <w:t>CustMain.CurrCityCode</w:t>
              </w:r>
            </w:ins>
          </w:p>
          <w:p w14:paraId="4BC9F11E" w14:textId="2DDBA6CC" w:rsidR="00E87520" w:rsidRPr="00702FE3" w:rsidRDefault="00E87520" w:rsidP="00E87520">
            <w:pPr>
              <w:rPr>
                <w:ins w:id="17768" w:author="家榮 張" w:date="2021-05-20T21:21:00Z"/>
                <w:rFonts w:ascii="標楷體" w:eastAsia="標楷體" w:hAnsi="標楷體"/>
              </w:rPr>
            </w:pPr>
            <w:ins w:id="17769" w:author="家榮 張" w:date="2021-05-20T21:21:00Z">
              <w:r w:rsidRPr="00702FE3">
                <w:rPr>
                  <w:rFonts w:ascii="標楷體" w:eastAsia="標楷體" w:hAnsi="標楷體"/>
                </w:rPr>
                <w:lastRenderedPageBreak/>
                <w:t>CustMain.CurrAreaCode</w:t>
              </w:r>
            </w:ins>
          </w:p>
          <w:p w14:paraId="1D33DD93" w14:textId="2048AB8B" w:rsidR="00E87520" w:rsidRPr="00702FE3" w:rsidRDefault="00E87520" w:rsidP="00E87520">
            <w:pPr>
              <w:rPr>
                <w:ins w:id="17770" w:author="家榮 張" w:date="2021-05-20T21:21:00Z"/>
                <w:rFonts w:ascii="標楷體" w:eastAsia="標楷體" w:hAnsi="標楷體"/>
              </w:rPr>
            </w:pPr>
            <w:ins w:id="17771" w:author="家榮 張" w:date="2021-05-20T21:21:00Z">
              <w:r w:rsidRPr="00702FE3">
                <w:rPr>
                  <w:rFonts w:ascii="標楷體" w:eastAsia="標楷體" w:hAnsi="標楷體"/>
                </w:rPr>
                <w:t>CustMain.CurrRoad</w:t>
              </w:r>
            </w:ins>
          </w:p>
          <w:p w14:paraId="69C8036D" w14:textId="108B5A0E" w:rsidR="00E87520" w:rsidRPr="00702FE3" w:rsidRDefault="00E87520" w:rsidP="00E87520">
            <w:pPr>
              <w:rPr>
                <w:ins w:id="17772" w:author="家榮 張" w:date="2021-05-20T21:21:00Z"/>
                <w:rFonts w:ascii="標楷體" w:eastAsia="標楷體" w:hAnsi="標楷體"/>
              </w:rPr>
            </w:pPr>
            <w:ins w:id="17773" w:author="家榮 張" w:date="2021-05-20T21:21:00Z">
              <w:r w:rsidRPr="00702FE3">
                <w:rPr>
                  <w:rFonts w:ascii="標楷體" w:eastAsia="標楷體" w:hAnsi="標楷體"/>
                </w:rPr>
                <w:t>CustMain.CurrSection</w:t>
              </w:r>
            </w:ins>
          </w:p>
          <w:p w14:paraId="39386130" w14:textId="35DDEAB5" w:rsidR="00E87520" w:rsidRPr="00702FE3" w:rsidRDefault="00E87520" w:rsidP="00E87520">
            <w:pPr>
              <w:rPr>
                <w:ins w:id="17774" w:author="家榮 張" w:date="2021-05-20T21:21:00Z"/>
                <w:rFonts w:ascii="標楷體" w:eastAsia="標楷體" w:hAnsi="標楷體"/>
              </w:rPr>
            </w:pPr>
            <w:ins w:id="17775" w:author="家榮 張" w:date="2021-05-20T21:21:00Z">
              <w:r w:rsidRPr="00702FE3">
                <w:rPr>
                  <w:rFonts w:ascii="標楷體" w:eastAsia="標楷體" w:hAnsi="標楷體"/>
                </w:rPr>
                <w:t>CustMain.CurrAlley</w:t>
              </w:r>
            </w:ins>
          </w:p>
          <w:p w14:paraId="42F53A31" w14:textId="765E1AA0" w:rsidR="00E87520" w:rsidRPr="00702FE3" w:rsidRDefault="00E87520" w:rsidP="00E87520">
            <w:pPr>
              <w:rPr>
                <w:ins w:id="17776" w:author="家榮 張" w:date="2021-05-20T21:21:00Z"/>
                <w:rFonts w:ascii="標楷體" w:eastAsia="標楷體" w:hAnsi="標楷體"/>
              </w:rPr>
            </w:pPr>
            <w:ins w:id="17777" w:author="家榮 張" w:date="2021-05-20T21:21:00Z">
              <w:r w:rsidRPr="00702FE3">
                <w:rPr>
                  <w:rFonts w:ascii="標楷體" w:eastAsia="標楷體" w:hAnsi="標楷體"/>
                </w:rPr>
                <w:t>CustMain.CurrLane</w:t>
              </w:r>
            </w:ins>
          </w:p>
          <w:p w14:paraId="54C635C7" w14:textId="07E92F79" w:rsidR="00E87520" w:rsidRPr="00702FE3" w:rsidRDefault="00E87520" w:rsidP="00E87520">
            <w:pPr>
              <w:rPr>
                <w:ins w:id="17778" w:author="家榮 張" w:date="2021-05-20T21:21:00Z"/>
                <w:rFonts w:ascii="標楷體" w:eastAsia="標楷體" w:hAnsi="標楷體"/>
              </w:rPr>
            </w:pPr>
            <w:ins w:id="17779" w:author="家榮 張" w:date="2021-05-20T21:21:00Z">
              <w:r w:rsidRPr="00702FE3">
                <w:rPr>
                  <w:rFonts w:ascii="標楷體" w:eastAsia="標楷體" w:hAnsi="標楷體"/>
                </w:rPr>
                <w:t>CustMain.CurrNum</w:t>
              </w:r>
            </w:ins>
          </w:p>
          <w:p w14:paraId="5309F42D" w14:textId="54842A1C" w:rsidR="00E87520" w:rsidRPr="00702FE3" w:rsidRDefault="00E87520" w:rsidP="00E87520">
            <w:pPr>
              <w:rPr>
                <w:ins w:id="17780" w:author="家榮 張" w:date="2021-05-20T21:21:00Z"/>
                <w:rFonts w:ascii="標楷體" w:eastAsia="標楷體" w:hAnsi="標楷體"/>
              </w:rPr>
            </w:pPr>
            <w:ins w:id="17781" w:author="家榮 張" w:date="2021-05-20T21:21:00Z">
              <w:r w:rsidRPr="00702FE3">
                <w:rPr>
                  <w:rFonts w:ascii="標楷體" w:eastAsia="標楷體" w:hAnsi="標楷體"/>
                </w:rPr>
                <w:t>CustMain.CurrDash</w:t>
              </w:r>
            </w:ins>
          </w:p>
          <w:p w14:paraId="3FE936DE" w14:textId="3624635B" w:rsidR="00E87520" w:rsidRPr="00702FE3" w:rsidRDefault="00E87520" w:rsidP="00E87520">
            <w:pPr>
              <w:rPr>
                <w:ins w:id="17782" w:author="家榮 張" w:date="2021-05-20T21:21:00Z"/>
                <w:rFonts w:ascii="標楷體" w:eastAsia="標楷體" w:hAnsi="標楷體"/>
              </w:rPr>
            </w:pPr>
            <w:ins w:id="17783" w:author="家榮 張" w:date="2021-05-20T21:21:00Z">
              <w:r w:rsidRPr="00702FE3">
                <w:rPr>
                  <w:rFonts w:ascii="標楷體" w:eastAsia="標楷體" w:hAnsi="標楷體"/>
                </w:rPr>
                <w:t>CustMain.CurrFloor</w:t>
              </w:r>
            </w:ins>
          </w:p>
          <w:p w14:paraId="30C9EC53" w14:textId="4D67413C" w:rsidR="00E87520" w:rsidRDefault="00E87520" w:rsidP="00E87520">
            <w:pPr>
              <w:rPr>
                <w:ins w:id="17784" w:author="家榮 張" w:date="2021-05-20T22:09:00Z"/>
                <w:rFonts w:ascii="標楷體" w:eastAsia="標楷體" w:hAnsi="標楷體"/>
              </w:rPr>
            </w:pPr>
            <w:ins w:id="17785" w:author="家榮 張" w:date="2021-05-20T21:21:00Z">
              <w:r w:rsidRPr="00702FE3">
                <w:rPr>
                  <w:rFonts w:ascii="標楷體" w:eastAsia="標楷體" w:hAnsi="標楷體"/>
                </w:rPr>
                <w:t>CustMain.CurrFloorDash</w:t>
              </w:r>
            </w:ins>
          </w:p>
        </w:tc>
      </w:tr>
      <w:tr w:rsidR="00E87520" w14:paraId="014D0E3B" w14:textId="77777777" w:rsidTr="00BC5A86">
        <w:trPr>
          <w:trHeight w:val="291"/>
          <w:jc w:val="center"/>
          <w:ins w:id="17786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25E7" w14:textId="2DFC8C2A" w:rsidR="00E87520" w:rsidRDefault="00E87520" w:rsidP="00E87520">
            <w:pPr>
              <w:rPr>
                <w:ins w:id="17787" w:author="家榮 張" w:date="2021-05-20T22:09:00Z"/>
                <w:rFonts w:ascii="標楷體" w:eastAsia="標楷體" w:hAnsi="標楷體"/>
              </w:rPr>
            </w:pPr>
            <w:ins w:id="17788" w:author="家榮 張" w:date="2021-05-20T22:13:00Z">
              <w:r>
                <w:rPr>
                  <w:rFonts w:ascii="標楷體" w:eastAsia="標楷體" w:hAnsi="標楷體" w:hint="eastAsia"/>
                </w:rPr>
                <w:lastRenderedPageBreak/>
                <w:t>14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4CE61" w14:textId="77777777" w:rsidR="00E87520" w:rsidRDefault="00E87520" w:rsidP="00E87520">
            <w:pPr>
              <w:rPr>
                <w:ins w:id="17789" w:author="家榮 張" w:date="2021-05-20T22:09:00Z"/>
                <w:rFonts w:ascii="標楷體" w:eastAsia="標楷體" w:hAnsi="標楷體"/>
              </w:rPr>
            </w:pPr>
            <w:ins w:id="17790" w:author="家榮 張" w:date="2021-05-20T22:09:00Z">
              <w:r>
                <w:rPr>
                  <w:rFonts w:ascii="標楷體" w:eastAsia="標楷體" w:hAnsi="標楷體" w:hint="eastAsia"/>
                </w:rPr>
                <w:t>電子信箱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E59AD" w14:textId="39E32A06" w:rsidR="00E87520" w:rsidRDefault="00E87520" w:rsidP="00E87520">
            <w:pPr>
              <w:rPr>
                <w:ins w:id="17791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2EDD5" w14:textId="77777777" w:rsidR="00E87520" w:rsidRDefault="00E87520" w:rsidP="00E87520">
            <w:pPr>
              <w:rPr>
                <w:ins w:id="17792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ACFC2" w14:textId="77777777" w:rsidR="00E87520" w:rsidRDefault="00E87520" w:rsidP="00E87520">
            <w:pPr>
              <w:rPr>
                <w:ins w:id="17793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12BFA" w14:textId="77777777" w:rsidR="00E87520" w:rsidRDefault="00E87520" w:rsidP="00E87520">
            <w:pPr>
              <w:rPr>
                <w:ins w:id="17794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1023E" w14:textId="3B5A2C2D" w:rsidR="00E87520" w:rsidRDefault="00E87520" w:rsidP="00E87520">
            <w:pPr>
              <w:rPr>
                <w:ins w:id="17795" w:author="家榮 張" w:date="2021-05-20T22:09:00Z"/>
                <w:rFonts w:ascii="標楷體" w:eastAsia="標楷體" w:hAnsi="標楷體"/>
              </w:rPr>
            </w:pPr>
            <w:ins w:id="17796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F252" w14:textId="4B1CA78C" w:rsidR="00E87520" w:rsidRDefault="00E87520" w:rsidP="00E87520">
            <w:pPr>
              <w:rPr>
                <w:ins w:id="17797" w:author="家榮 張" w:date="2021-05-20T22:09:00Z"/>
                <w:rFonts w:ascii="標楷體" w:eastAsia="標楷體" w:hAnsi="標楷體"/>
              </w:rPr>
            </w:pPr>
            <w:ins w:id="17798" w:author="家榮 張" w:date="2021-05-20T21:21:00Z">
              <w:r>
                <w:rPr>
                  <w:rFonts w:ascii="標楷體" w:eastAsia="標楷體" w:hAnsi="標楷體"/>
                </w:rPr>
                <w:t>CustMain.Email</w:t>
              </w:r>
            </w:ins>
          </w:p>
        </w:tc>
      </w:tr>
      <w:tr w:rsidR="00E87520" w14:paraId="686AA477" w14:textId="77777777" w:rsidTr="00BC5A86">
        <w:trPr>
          <w:trHeight w:val="291"/>
          <w:jc w:val="center"/>
          <w:ins w:id="17799" w:author="家榮 張" w:date="2021-05-20T22:16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819F7" w14:textId="74AB485B" w:rsidR="00E87520" w:rsidRDefault="00E87520" w:rsidP="00E87520">
            <w:pPr>
              <w:rPr>
                <w:ins w:id="17800" w:author="家榮 張" w:date="2021-05-20T22:16:00Z"/>
                <w:rFonts w:ascii="標楷體" w:eastAsia="標楷體" w:hAnsi="標楷體"/>
              </w:rPr>
            </w:pPr>
            <w:ins w:id="17801" w:author="家榮 張" w:date="2021-05-20T22:16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907ED" w14:textId="33331D95" w:rsidR="00E87520" w:rsidRDefault="00E87520" w:rsidP="00E87520">
            <w:pPr>
              <w:rPr>
                <w:ins w:id="17802" w:author="家榮 張" w:date="2021-05-20T22:16:00Z"/>
                <w:rFonts w:ascii="標楷體" w:eastAsia="標楷體" w:hAnsi="標楷體"/>
              </w:rPr>
            </w:pPr>
            <w:ins w:id="17803" w:author="家榮 張" w:date="2021-05-20T22:16:00Z">
              <w:r>
                <w:rPr>
                  <w:rFonts w:ascii="標楷體" w:eastAsia="標楷體" w:hAnsi="標楷體" w:hint="eastAsia"/>
                </w:rPr>
                <w:t>是否為授信限制對象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1D7DB" w14:textId="77777777" w:rsidR="00E87520" w:rsidRDefault="00E87520" w:rsidP="00E87520">
            <w:pPr>
              <w:rPr>
                <w:ins w:id="17804" w:author="家榮 張" w:date="2021-05-20T22:16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2AE58" w14:textId="77777777" w:rsidR="00E87520" w:rsidRDefault="00E87520" w:rsidP="00E87520">
            <w:pPr>
              <w:rPr>
                <w:ins w:id="17805" w:author="家榮 張" w:date="2021-05-20T22:16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523E" w14:textId="77777777" w:rsidR="00E87520" w:rsidRDefault="00E87520" w:rsidP="00E87520">
            <w:pPr>
              <w:rPr>
                <w:ins w:id="17806" w:author="家榮 張" w:date="2021-05-20T22:16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ADA0F" w14:textId="77777777" w:rsidR="00E87520" w:rsidRDefault="00E87520" w:rsidP="00E87520">
            <w:pPr>
              <w:rPr>
                <w:ins w:id="17807" w:author="家榮 張" w:date="2021-05-20T22:16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C3A82" w14:textId="375D6712" w:rsidR="00E87520" w:rsidRPr="00436F86" w:rsidRDefault="00E87520" w:rsidP="00E87520">
            <w:pPr>
              <w:rPr>
                <w:ins w:id="17808" w:author="家榮 張" w:date="2021-05-20T22:16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D4486" w14:textId="6721C374" w:rsidR="00E87520" w:rsidRDefault="00E87520" w:rsidP="00E87520">
            <w:pPr>
              <w:rPr>
                <w:ins w:id="17809" w:author="家榮 張" w:date="2021-05-20T22:16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BankRelationCom.IsLimit</w:t>
            </w:r>
          </w:p>
        </w:tc>
      </w:tr>
      <w:tr w:rsidR="00E87520" w14:paraId="29C1F9E0" w14:textId="77777777" w:rsidTr="00BC5A86">
        <w:trPr>
          <w:trHeight w:val="291"/>
          <w:jc w:val="center"/>
          <w:ins w:id="17810" w:author="家榮 張" w:date="2021-05-20T22:16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BF7F9" w14:textId="1AEC5439" w:rsidR="00E87520" w:rsidRDefault="00E87520" w:rsidP="00E87520">
            <w:pPr>
              <w:rPr>
                <w:ins w:id="17811" w:author="家榮 張" w:date="2021-05-20T22:16:00Z"/>
                <w:rFonts w:ascii="標楷體" w:eastAsia="標楷體" w:hAnsi="標楷體"/>
              </w:rPr>
            </w:pPr>
            <w:ins w:id="17812" w:author="家榮 張" w:date="2021-05-20T22:16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4E705" w14:textId="6575D2F3" w:rsidR="00E87520" w:rsidRDefault="00E87520" w:rsidP="00E87520">
            <w:pPr>
              <w:rPr>
                <w:ins w:id="17813" w:author="家榮 張" w:date="2021-05-20T22:16:00Z"/>
                <w:rFonts w:ascii="標楷體" w:eastAsia="標楷體" w:hAnsi="標楷體"/>
              </w:rPr>
            </w:pPr>
            <w:ins w:id="17814" w:author="家榮 張" w:date="2021-05-20T22:16:00Z">
              <w:r>
                <w:rPr>
                  <w:rFonts w:ascii="標楷體" w:eastAsia="標楷體" w:hAnsi="標楷體" w:hint="eastAsia"/>
                </w:rPr>
                <w:t>是否利害關係人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F834E" w14:textId="77777777" w:rsidR="00E87520" w:rsidRDefault="00E87520" w:rsidP="00E87520">
            <w:pPr>
              <w:rPr>
                <w:ins w:id="17815" w:author="家榮 張" w:date="2021-05-20T22:16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508" w14:textId="77777777" w:rsidR="00E87520" w:rsidRDefault="00E87520" w:rsidP="00E87520">
            <w:pPr>
              <w:rPr>
                <w:ins w:id="17816" w:author="家榮 張" w:date="2021-05-20T22:16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84ABF" w14:textId="77777777" w:rsidR="00E87520" w:rsidRDefault="00E87520" w:rsidP="00E87520">
            <w:pPr>
              <w:rPr>
                <w:ins w:id="17817" w:author="家榮 張" w:date="2021-05-20T22:16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86F3B" w14:textId="77777777" w:rsidR="00E87520" w:rsidRDefault="00E87520" w:rsidP="00E87520">
            <w:pPr>
              <w:rPr>
                <w:ins w:id="17818" w:author="家榮 張" w:date="2021-05-20T22:16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00F37" w14:textId="4043C99E" w:rsidR="00E87520" w:rsidRPr="00436F86" w:rsidRDefault="00E87520" w:rsidP="00E87520">
            <w:pPr>
              <w:rPr>
                <w:ins w:id="17819" w:author="家榮 張" w:date="2021-05-20T22:16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47038" w14:textId="3D1BF6CD" w:rsidR="00E87520" w:rsidRDefault="00E87520" w:rsidP="00E87520">
            <w:pPr>
              <w:rPr>
                <w:ins w:id="17820" w:author="家榮 張" w:date="2021-05-20T22:16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BankRelationCom.IsRelated</w:t>
            </w:r>
          </w:p>
        </w:tc>
      </w:tr>
      <w:tr w:rsidR="00E87520" w14:paraId="0D918BEE" w14:textId="77777777" w:rsidTr="00BC5A86">
        <w:trPr>
          <w:trHeight w:val="291"/>
          <w:jc w:val="center"/>
          <w:ins w:id="17821" w:author="家榮 張" w:date="2021-05-20T22:16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295B9" w14:textId="53EBD0B8" w:rsidR="00E87520" w:rsidRDefault="00E87520" w:rsidP="00E87520">
            <w:pPr>
              <w:rPr>
                <w:ins w:id="17822" w:author="家榮 張" w:date="2021-05-20T22:16:00Z"/>
                <w:rFonts w:ascii="標楷體" w:eastAsia="標楷體" w:hAnsi="標楷體"/>
              </w:rPr>
            </w:pPr>
            <w:ins w:id="17823" w:author="家榮 張" w:date="2021-05-20T22:16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6A7D6" w14:textId="6D6E97EE" w:rsidR="00E87520" w:rsidRDefault="00E87520" w:rsidP="00E87520">
            <w:pPr>
              <w:rPr>
                <w:ins w:id="17824" w:author="家榮 張" w:date="2021-05-20T22:16:00Z"/>
                <w:rFonts w:ascii="標楷體" w:eastAsia="標楷體" w:hAnsi="標楷體"/>
              </w:rPr>
            </w:pPr>
            <w:ins w:id="17825" w:author="家榮 張" w:date="2021-05-20T22:16:00Z">
              <w:r>
                <w:rPr>
                  <w:rFonts w:ascii="標楷體" w:eastAsia="標楷體" w:hAnsi="標楷體" w:hint="eastAsia"/>
                </w:rPr>
                <w:t>是否為準利害關係人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771D" w14:textId="77777777" w:rsidR="00E87520" w:rsidRDefault="00E87520" w:rsidP="00E87520">
            <w:pPr>
              <w:rPr>
                <w:ins w:id="17826" w:author="家榮 張" w:date="2021-05-20T22:16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35A1E" w14:textId="77777777" w:rsidR="00E87520" w:rsidRDefault="00E87520" w:rsidP="00E87520">
            <w:pPr>
              <w:rPr>
                <w:ins w:id="17827" w:author="家榮 張" w:date="2021-05-20T22:16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50EC8" w14:textId="77777777" w:rsidR="00E87520" w:rsidRDefault="00E87520" w:rsidP="00E87520">
            <w:pPr>
              <w:rPr>
                <w:ins w:id="17828" w:author="家榮 張" w:date="2021-05-20T22:16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4FF59" w14:textId="77777777" w:rsidR="00E87520" w:rsidRDefault="00E87520" w:rsidP="00E87520">
            <w:pPr>
              <w:rPr>
                <w:ins w:id="17829" w:author="家榮 張" w:date="2021-05-20T22:16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4DA5E" w14:textId="7892D77E" w:rsidR="00E87520" w:rsidRPr="00436F86" w:rsidRDefault="00E87520" w:rsidP="00E87520">
            <w:pPr>
              <w:rPr>
                <w:ins w:id="17830" w:author="家榮 張" w:date="2021-05-20T22:16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A043E" w14:textId="27F9F132" w:rsidR="00E87520" w:rsidRDefault="00E87520" w:rsidP="00E87520">
            <w:pPr>
              <w:rPr>
                <w:ins w:id="17831" w:author="家榮 張" w:date="2021-05-20T22:16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BankRelationCom.IsLnrelNear</w:t>
            </w:r>
          </w:p>
        </w:tc>
      </w:tr>
      <w:tr w:rsidR="00E87520" w14:paraId="39909A81" w14:textId="77777777" w:rsidTr="00BC5A86">
        <w:trPr>
          <w:trHeight w:val="291"/>
          <w:jc w:val="center"/>
          <w:ins w:id="17832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AA21" w14:textId="7A12311A" w:rsidR="00E87520" w:rsidRDefault="00E87520" w:rsidP="00E87520">
            <w:pPr>
              <w:rPr>
                <w:ins w:id="17833" w:author="家榮 張" w:date="2021-05-20T22:09:00Z"/>
                <w:rFonts w:ascii="標楷體" w:eastAsia="標楷體" w:hAnsi="標楷體"/>
              </w:rPr>
            </w:pPr>
            <w:ins w:id="17834" w:author="家榮 張" w:date="2021-05-20T22:16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6C6A" w14:textId="77777777" w:rsidR="00E87520" w:rsidRDefault="00E87520" w:rsidP="00E87520">
            <w:pPr>
              <w:rPr>
                <w:ins w:id="17835" w:author="家榮 張" w:date="2021-05-20T22:09:00Z"/>
                <w:rFonts w:ascii="標楷體" w:eastAsia="標楷體" w:hAnsi="標楷體"/>
              </w:rPr>
            </w:pPr>
            <w:ins w:id="17836" w:author="家榮 張" w:date="2021-05-20T22:09:00Z">
              <w:r>
                <w:rPr>
                  <w:rFonts w:ascii="標楷體" w:eastAsia="標楷體" w:hAnsi="標楷體" w:hint="eastAsia"/>
                </w:rPr>
                <w:t>企金別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9D4DC" w14:textId="4F69613B" w:rsidR="00E87520" w:rsidRDefault="00E87520" w:rsidP="00E87520">
            <w:pPr>
              <w:rPr>
                <w:ins w:id="17837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7FF41" w14:textId="77777777" w:rsidR="00E87520" w:rsidRDefault="00E87520" w:rsidP="00E87520">
            <w:pPr>
              <w:rPr>
                <w:ins w:id="17838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5A64" w14:textId="32E67D80" w:rsidR="00E87520" w:rsidRDefault="00E87520" w:rsidP="00E87520">
            <w:pPr>
              <w:rPr>
                <w:ins w:id="17839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B9175" w14:textId="5ACFF222" w:rsidR="00E87520" w:rsidRDefault="00E87520" w:rsidP="00E87520">
            <w:pPr>
              <w:rPr>
                <w:ins w:id="17840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81B55" w14:textId="57E00011" w:rsidR="00E87520" w:rsidRDefault="00E87520" w:rsidP="00E87520">
            <w:pPr>
              <w:rPr>
                <w:ins w:id="17841" w:author="家榮 張" w:date="2021-05-20T22:09:00Z"/>
                <w:rFonts w:ascii="標楷體" w:eastAsia="標楷體" w:hAnsi="標楷體"/>
              </w:rPr>
            </w:pPr>
            <w:ins w:id="17842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BD895" w14:textId="5DF46EC5" w:rsidR="00E87520" w:rsidRDefault="00E87520" w:rsidP="00E87520">
            <w:pPr>
              <w:rPr>
                <w:ins w:id="17843" w:author="家榮 張" w:date="2021-05-20T22:09:00Z"/>
                <w:rFonts w:ascii="標楷體" w:eastAsia="標楷體" w:hAnsi="標楷體"/>
              </w:rPr>
            </w:pPr>
            <w:ins w:id="17844" w:author="家榮 張" w:date="2021-05-20T21:21:00Z">
              <w:r>
                <w:rPr>
                  <w:rFonts w:ascii="標楷體" w:eastAsia="標楷體" w:hAnsi="標楷體"/>
                </w:rPr>
                <w:t>CustMain.</w:t>
              </w:r>
            </w:ins>
            <w:r>
              <w:rPr>
                <w:rFonts w:ascii="標楷體" w:eastAsia="標楷體" w:hAnsi="標楷體"/>
              </w:rPr>
              <w:t>EntCode</w:t>
            </w:r>
          </w:p>
        </w:tc>
      </w:tr>
      <w:tr w:rsidR="00E87520" w14:paraId="3958DEA7" w14:textId="77777777" w:rsidTr="00BC5A86">
        <w:trPr>
          <w:trHeight w:val="291"/>
          <w:jc w:val="center"/>
          <w:ins w:id="17845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208D" w14:textId="27A19A51" w:rsidR="00E87520" w:rsidRDefault="00E87520" w:rsidP="00E87520">
            <w:pPr>
              <w:rPr>
                <w:ins w:id="17846" w:author="家榮 張" w:date="2021-05-20T22:09:00Z"/>
                <w:rFonts w:ascii="標楷體" w:eastAsia="標楷體" w:hAnsi="標楷體"/>
              </w:rPr>
            </w:pPr>
            <w:ins w:id="17847" w:author="家榮 張" w:date="2021-05-20T22:16:00Z">
              <w:r>
                <w:rPr>
                  <w:rFonts w:ascii="標楷體" w:eastAsia="標楷體" w:hAnsi="標楷體" w:hint="eastAsia"/>
                </w:rPr>
                <w:t>19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1AB53" w14:textId="77777777" w:rsidR="00E87520" w:rsidRDefault="00E87520" w:rsidP="00E87520">
            <w:pPr>
              <w:rPr>
                <w:ins w:id="17848" w:author="家榮 張" w:date="2021-05-20T22:09:00Z"/>
                <w:rFonts w:ascii="標楷體" w:eastAsia="標楷體" w:hAnsi="標楷體"/>
              </w:rPr>
            </w:pPr>
            <w:ins w:id="17849" w:author="家榮 張" w:date="2021-05-20T22:09:00Z">
              <w:r>
                <w:rPr>
                  <w:rFonts w:ascii="標楷體" w:eastAsia="標楷體" w:hAnsi="標楷體" w:hint="eastAsia"/>
                </w:rPr>
                <w:t>員工代號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64A6B" w14:textId="18C3E416" w:rsidR="00E87520" w:rsidRDefault="00E87520" w:rsidP="00E87520">
            <w:pPr>
              <w:rPr>
                <w:ins w:id="17850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1DEB6" w14:textId="77777777" w:rsidR="00E87520" w:rsidRDefault="00E87520" w:rsidP="00E87520">
            <w:pPr>
              <w:rPr>
                <w:ins w:id="17851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BEE9" w14:textId="77777777" w:rsidR="00E87520" w:rsidRDefault="00E87520" w:rsidP="00E87520">
            <w:pPr>
              <w:rPr>
                <w:ins w:id="17852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DE5D6" w14:textId="77777777" w:rsidR="00E87520" w:rsidRDefault="00E87520" w:rsidP="00E87520">
            <w:pPr>
              <w:rPr>
                <w:ins w:id="17853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6F985" w14:textId="1BCE2968" w:rsidR="00E87520" w:rsidRDefault="00E87520" w:rsidP="00E87520">
            <w:pPr>
              <w:rPr>
                <w:ins w:id="17854" w:author="家榮 張" w:date="2021-05-20T22:09:00Z"/>
                <w:rFonts w:ascii="標楷體" w:eastAsia="標楷體" w:hAnsi="標楷體"/>
              </w:rPr>
            </w:pPr>
            <w:ins w:id="17855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1939E" w14:textId="1A9F3CE4" w:rsidR="00E87520" w:rsidRDefault="00E87520" w:rsidP="00E87520">
            <w:pPr>
              <w:rPr>
                <w:ins w:id="17856" w:author="家榮 張" w:date="2021-05-20T22:09:00Z"/>
                <w:rFonts w:ascii="標楷體" w:eastAsia="標楷體" w:hAnsi="標楷體"/>
              </w:rPr>
            </w:pPr>
            <w:ins w:id="17857" w:author="家榮 張" w:date="2021-05-20T21:21:00Z">
              <w:r>
                <w:rPr>
                  <w:rFonts w:ascii="標楷體" w:eastAsia="標楷體" w:hAnsi="標楷體" w:hint="eastAsia"/>
                </w:rPr>
                <w:t>CustMain.Em</w:t>
              </w:r>
              <w:r>
                <w:rPr>
                  <w:rFonts w:ascii="標楷體" w:eastAsia="標楷體" w:hAnsi="標楷體"/>
                </w:rPr>
                <w:t>pNo</w:t>
              </w:r>
            </w:ins>
          </w:p>
        </w:tc>
      </w:tr>
      <w:tr w:rsidR="00E87520" w14:paraId="50C7B1DA" w14:textId="77777777" w:rsidTr="00BC5A86">
        <w:trPr>
          <w:trHeight w:val="291"/>
          <w:jc w:val="center"/>
          <w:ins w:id="17858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286BC" w14:textId="0074E37E" w:rsidR="00E87520" w:rsidRDefault="00E87520" w:rsidP="00E87520">
            <w:pPr>
              <w:rPr>
                <w:ins w:id="17859" w:author="家榮 張" w:date="2021-05-20T22:09:00Z"/>
                <w:rFonts w:ascii="標楷體" w:eastAsia="標楷體" w:hAnsi="標楷體"/>
              </w:rPr>
            </w:pPr>
            <w:ins w:id="17860" w:author="家榮 張" w:date="2021-05-20T22:16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79A82" w14:textId="77777777" w:rsidR="00E87520" w:rsidRDefault="00E87520" w:rsidP="00E87520">
            <w:pPr>
              <w:rPr>
                <w:ins w:id="17861" w:author="家榮 張" w:date="2021-05-20T22:09:00Z"/>
                <w:rFonts w:ascii="標楷體" w:eastAsia="標楷體" w:hAnsi="標楷體"/>
              </w:rPr>
            </w:pPr>
            <w:ins w:id="17862" w:author="家榮 張" w:date="2021-05-20T22:09:00Z">
              <w:r>
                <w:rPr>
                  <w:rFonts w:ascii="標楷體" w:eastAsia="標楷體" w:hAnsi="標楷體" w:hint="eastAsia"/>
                </w:rPr>
                <w:t>英文姓名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609D" w14:textId="2E11D6B1" w:rsidR="00E87520" w:rsidRDefault="00E87520" w:rsidP="00E87520">
            <w:pPr>
              <w:rPr>
                <w:ins w:id="17863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A5CBF" w14:textId="77777777" w:rsidR="00E87520" w:rsidRDefault="00E87520" w:rsidP="00E87520">
            <w:pPr>
              <w:rPr>
                <w:ins w:id="17864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F303" w14:textId="77777777" w:rsidR="00E87520" w:rsidRDefault="00E87520" w:rsidP="00E87520">
            <w:pPr>
              <w:rPr>
                <w:ins w:id="17865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B9C05" w14:textId="77777777" w:rsidR="00E87520" w:rsidRDefault="00E87520" w:rsidP="00E87520">
            <w:pPr>
              <w:rPr>
                <w:ins w:id="17866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D552A" w14:textId="4958F480" w:rsidR="00E87520" w:rsidRDefault="00E87520" w:rsidP="00E87520">
            <w:pPr>
              <w:rPr>
                <w:ins w:id="17867" w:author="家榮 張" w:date="2021-05-20T22:09:00Z"/>
                <w:rFonts w:ascii="標楷體" w:eastAsia="標楷體" w:hAnsi="標楷體"/>
              </w:rPr>
            </w:pPr>
            <w:ins w:id="17868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E525" w14:textId="07AC44B3" w:rsidR="00E87520" w:rsidRDefault="00E87520" w:rsidP="00E87520">
            <w:pPr>
              <w:rPr>
                <w:ins w:id="17869" w:author="家榮 張" w:date="2021-05-20T22:09:00Z"/>
                <w:rFonts w:ascii="標楷體" w:eastAsia="標楷體" w:hAnsi="標楷體"/>
              </w:rPr>
            </w:pPr>
            <w:ins w:id="17870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EName</w:t>
              </w:r>
            </w:ins>
          </w:p>
        </w:tc>
      </w:tr>
      <w:tr w:rsidR="00E87520" w14:paraId="6AA00526" w14:textId="77777777" w:rsidTr="00BC5A86">
        <w:trPr>
          <w:trHeight w:val="291"/>
          <w:jc w:val="center"/>
          <w:ins w:id="17871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EEA3D" w14:textId="151D0A15" w:rsidR="00E87520" w:rsidRDefault="00E87520" w:rsidP="00E87520">
            <w:pPr>
              <w:rPr>
                <w:ins w:id="17872" w:author="家榮 張" w:date="2021-05-20T22:09:00Z"/>
                <w:rFonts w:ascii="標楷體" w:eastAsia="標楷體" w:hAnsi="標楷體"/>
              </w:rPr>
            </w:pPr>
            <w:ins w:id="17873" w:author="家榮 張" w:date="2021-05-20T22:16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EB2C" w14:textId="77777777" w:rsidR="00E87520" w:rsidRDefault="00E87520" w:rsidP="00E87520">
            <w:pPr>
              <w:rPr>
                <w:ins w:id="17874" w:author="家榮 張" w:date="2021-05-20T22:09:00Z"/>
                <w:rFonts w:ascii="標楷體" w:eastAsia="標楷體" w:hAnsi="標楷體"/>
              </w:rPr>
            </w:pPr>
            <w:ins w:id="17875" w:author="家榮 張" w:date="2021-05-20T22:09:00Z">
              <w:r>
                <w:rPr>
                  <w:rFonts w:ascii="標楷體" w:eastAsia="標楷體" w:hAnsi="標楷體" w:hint="eastAsia"/>
                </w:rPr>
                <w:t>教育程度代號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6B5A0" w14:textId="314D79E4" w:rsidR="00E87520" w:rsidRDefault="00E87520" w:rsidP="00E87520">
            <w:pPr>
              <w:rPr>
                <w:ins w:id="17876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8F46" w14:textId="77777777" w:rsidR="00E87520" w:rsidRDefault="00E87520" w:rsidP="00E87520">
            <w:pPr>
              <w:rPr>
                <w:ins w:id="17877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233B" w14:textId="513675AE" w:rsidR="00E87520" w:rsidRDefault="00E87520" w:rsidP="00E87520">
            <w:pPr>
              <w:rPr>
                <w:ins w:id="17878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1F" w14:textId="77777777" w:rsidR="00E87520" w:rsidRDefault="00E87520" w:rsidP="00E87520">
            <w:pPr>
              <w:rPr>
                <w:ins w:id="17879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4D04" w14:textId="0486C730" w:rsidR="00E87520" w:rsidRDefault="00E87520" w:rsidP="00E87520">
            <w:pPr>
              <w:rPr>
                <w:ins w:id="17880" w:author="家榮 張" w:date="2021-05-20T22:09:00Z"/>
                <w:rFonts w:ascii="標楷體" w:eastAsia="標楷體" w:hAnsi="標楷體"/>
              </w:rPr>
            </w:pPr>
            <w:ins w:id="17881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A321" w14:textId="754B66DE" w:rsidR="00E87520" w:rsidRDefault="00E87520" w:rsidP="00E87520">
            <w:pPr>
              <w:rPr>
                <w:ins w:id="17882" w:author="家榮 張" w:date="2021-05-20T22:09:00Z"/>
                <w:rFonts w:ascii="標楷體" w:eastAsia="標楷體" w:hAnsi="標楷體"/>
              </w:rPr>
            </w:pPr>
            <w:ins w:id="17883" w:author="家榮 張" w:date="2021-05-20T21:21:00Z">
              <w:r>
                <w:rPr>
                  <w:rFonts w:ascii="標楷體" w:eastAsia="標楷體" w:hAnsi="標楷體"/>
                </w:rPr>
                <w:t>CustMain.</w:t>
              </w:r>
            </w:ins>
            <w:r>
              <w:rPr>
                <w:rFonts w:ascii="標楷體" w:eastAsia="標楷體" w:hAnsi="標楷體"/>
              </w:rPr>
              <w:t>EduCode</w:t>
            </w:r>
          </w:p>
        </w:tc>
      </w:tr>
      <w:tr w:rsidR="00E87520" w14:paraId="0CDCA581" w14:textId="77777777" w:rsidTr="00BC5A86">
        <w:trPr>
          <w:trHeight w:val="291"/>
          <w:jc w:val="center"/>
          <w:ins w:id="17884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26CAE" w14:textId="6F65B240" w:rsidR="00E87520" w:rsidRDefault="00E87520" w:rsidP="00E87520">
            <w:pPr>
              <w:rPr>
                <w:ins w:id="17885" w:author="家榮 張" w:date="2021-05-20T22:09:00Z"/>
                <w:rFonts w:ascii="標楷體" w:eastAsia="標楷體" w:hAnsi="標楷體"/>
              </w:rPr>
            </w:pPr>
            <w:ins w:id="17886" w:author="家榮 張" w:date="2021-05-20T22:16:00Z">
              <w:r>
                <w:rPr>
                  <w:rFonts w:ascii="標楷體" w:eastAsia="標楷體" w:hAnsi="標楷體" w:hint="eastAsia"/>
                </w:rPr>
                <w:t>22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01BF0" w14:textId="77777777" w:rsidR="00E87520" w:rsidRDefault="00E87520" w:rsidP="00E87520">
            <w:pPr>
              <w:rPr>
                <w:ins w:id="17887" w:author="家榮 張" w:date="2021-05-20T22:09:00Z"/>
                <w:rFonts w:ascii="標楷體" w:eastAsia="標楷體" w:hAnsi="標楷體"/>
              </w:rPr>
            </w:pPr>
            <w:ins w:id="17888" w:author="家榮 張" w:date="2021-05-20T22:09:00Z">
              <w:r>
                <w:rPr>
                  <w:rFonts w:ascii="標楷體" w:eastAsia="標楷體" w:hAnsi="標楷體" w:hint="eastAsia"/>
                </w:rPr>
                <w:t>自有住宅有無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A007" w14:textId="396CF153" w:rsidR="00E87520" w:rsidRDefault="00E87520" w:rsidP="00E87520">
            <w:pPr>
              <w:rPr>
                <w:ins w:id="17889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FE38" w14:textId="77777777" w:rsidR="00E87520" w:rsidRDefault="00E87520" w:rsidP="00E87520">
            <w:pPr>
              <w:rPr>
                <w:ins w:id="17890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C5D5F" w14:textId="655CEFEB" w:rsidR="00E87520" w:rsidRDefault="00E87520" w:rsidP="00E87520">
            <w:pPr>
              <w:rPr>
                <w:ins w:id="17891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6D3BC" w14:textId="77777777" w:rsidR="00E87520" w:rsidRDefault="00E87520" w:rsidP="00E87520">
            <w:pPr>
              <w:rPr>
                <w:ins w:id="17892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5D311" w14:textId="6E29E83A" w:rsidR="00E87520" w:rsidRDefault="00E87520" w:rsidP="00E87520">
            <w:pPr>
              <w:rPr>
                <w:ins w:id="17893" w:author="家榮 張" w:date="2021-05-20T22:09:00Z"/>
                <w:rFonts w:ascii="標楷體" w:eastAsia="標楷體" w:hAnsi="標楷體"/>
              </w:rPr>
            </w:pPr>
            <w:ins w:id="17894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ADC28" w14:textId="3570428F" w:rsidR="00E87520" w:rsidRDefault="00E87520" w:rsidP="00E87520">
            <w:pPr>
              <w:rPr>
                <w:ins w:id="17895" w:author="家榮 張" w:date="2021-05-20T22:09:00Z"/>
                <w:rFonts w:ascii="標楷體" w:eastAsia="標楷體" w:hAnsi="標楷體"/>
              </w:rPr>
            </w:pPr>
            <w:ins w:id="17896" w:author="家榮 張" w:date="2021-05-20T21:21:00Z">
              <w:r>
                <w:rPr>
                  <w:rFonts w:ascii="標楷體" w:eastAsia="標楷體" w:hAnsi="標楷體"/>
                </w:rPr>
                <w:t>CustMain.</w:t>
              </w:r>
            </w:ins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E87520" w14:paraId="2D0F4B94" w14:textId="77777777" w:rsidTr="00BC5A86">
        <w:trPr>
          <w:trHeight w:val="291"/>
          <w:jc w:val="center"/>
          <w:ins w:id="17897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5F778" w14:textId="28F69605" w:rsidR="00E87520" w:rsidRDefault="00E87520" w:rsidP="00E87520">
            <w:pPr>
              <w:rPr>
                <w:ins w:id="17898" w:author="家榮 張" w:date="2021-05-20T22:09:00Z"/>
                <w:rFonts w:ascii="標楷體" w:eastAsia="標楷體" w:hAnsi="標楷體"/>
              </w:rPr>
            </w:pPr>
            <w:ins w:id="17899" w:author="家榮 張" w:date="2021-05-20T22:16:00Z">
              <w:r>
                <w:rPr>
                  <w:rFonts w:ascii="標楷體" w:eastAsia="標楷體" w:hAnsi="標楷體" w:hint="eastAsia"/>
                </w:rPr>
                <w:t>23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7382" w14:textId="77777777" w:rsidR="00E87520" w:rsidRDefault="00E87520" w:rsidP="00E87520">
            <w:pPr>
              <w:rPr>
                <w:ins w:id="17900" w:author="家榮 張" w:date="2021-05-20T22:09:00Z"/>
                <w:rFonts w:ascii="標楷體" w:eastAsia="標楷體" w:hAnsi="標楷體"/>
              </w:rPr>
            </w:pPr>
            <w:ins w:id="17901" w:author="家榮 張" w:date="2021-05-20T22:09:00Z">
              <w:r>
                <w:rPr>
                  <w:rFonts w:ascii="標楷體" w:eastAsia="標楷體" w:hAnsi="標楷體" w:hint="eastAsia"/>
                </w:rPr>
                <w:t>任職機構統編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335EB" w14:textId="2372C6A9" w:rsidR="00E87520" w:rsidRDefault="00E87520" w:rsidP="00E87520">
            <w:pPr>
              <w:rPr>
                <w:ins w:id="17902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83D3A" w14:textId="77777777" w:rsidR="00E87520" w:rsidRDefault="00E87520" w:rsidP="00E87520">
            <w:pPr>
              <w:rPr>
                <w:ins w:id="17903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D77F" w14:textId="77777777" w:rsidR="00E87520" w:rsidRDefault="00E87520" w:rsidP="00E87520">
            <w:pPr>
              <w:rPr>
                <w:ins w:id="17904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52609" w14:textId="77777777" w:rsidR="00E87520" w:rsidRDefault="00E87520" w:rsidP="00E87520">
            <w:pPr>
              <w:rPr>
                <w:ins w:id="17905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0DB3" w14:textId="305F9056" w:rsidR="00E87520" w:rsidRDefault="00E87520" w:rsidP="00E87520">
            <w:pPr>
              <w:rPr>
                <w:ins w:id="17906" w:author="家榮 張" w:date="2021-05-20T22:09:00Z"/>
                <w:rFonts w:ascii="標楷體" w:eastAsia="標楷體" w:hAnsi="標楷體"/>
              </w:rPr>
            </w:pPr>
            <w:ins w:id="17907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20BF" w14:textId="71DA3E5A" w:rsidR="00E87520" w:rsidRDefault="00E87520" w:rsidP="00E87520">
            <w:pPr>
              <w:rPr>
                <w:ins w:id="17908" w:author="家榮 張" w:date="2021-05-20T22:09:00Z"/>
                <w:rFonts w:ascii="標楷體" w:eastAsia="標楷體" w:hAnsi="標楷體"/>
              </w:rPr>
            </w:pPr>
            <w:ins w:id="17909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CurrCompId</w:t>
              </w:r>
            </w:ins>
          </w:p>
        </w:tc>
      </w:tr>
      <w:tr w:rsidR="00E87520" w14:paraId="27DC223B" w14:textId="77777777" w:rsidTr="00BC5A86">
        <w:trPr>
          <w:trHeight w:val="291"/>
          <w:jc w:val="center"/>
          <w:ins w:id="17910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340E9" w14:textId="3B538070" w:rsidR="00E87520" w:rsidRDefault="00E87520" w:rsidP="00E87520">
            <w:pPr>
              <w:rPr>
                <w:ins w:id="17911" w:author="家榮 張" w:date="2021-05-20T22:09:00Z"/>
                <w:rFonts w:ascii="標楷體" w:eastAsia="標楷體" w:hAnsi="標楷體"/>
              </w:rPr>
            </w:pPr>
            <w:ins w:id="17912" w:author="家榮 張" w:date="2021-05-20T22:16:00Z">
              <w:r>
                <w:rPr>
                  <w:rFonts w:ascii="標楷體" w:eastAsia="標楷體" w:hAnsi="標楷體" w:hint="eastAsia"/>
                </w:rPr>
                <w:t>24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E03CF" w14:textId="77777777" w:rsidR="00E87520" w:rsidRDefault="00E87520" w:rsidP="00E87520">
            <w:pPr>
              <w:rPr>
                <w:ins w:id="17913" w:author="家榮 張" w:date="2021-05-20T22:09:00Z"/>
                <w:rFonts w:ascii="標楷體" w:eastAsia="標楷體" w:hAnsi="標楷體"/>
              </w:rPr>
            </w:pPr>
            <w:ins w:id="17914" w:author="家榮 張" w:date="2021-05-20T22:09:00Z">
              <w:r>
                <w:rPr>
                  <w:rFonts w:ascii="標楷體" w:eastAsia="標楷體" w:hAnsi="標楷體" w:hint="eastAsia"/>
                </w:rPr>
                <w:t>任職機構名稱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4FBE3" w14:textId="053BFC24" w:rsidR="00E87520" w:rsidRDefault="00E87520" w:rsidP="00E87520">
            <w:pPr>
              <w:rPr>
                <w:ins w:id="17915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FE538" w14:textId="77777777" w:rsidR="00E87520" w:rsidRDefault="00E87520" w:rsidP="00E87520">
            <w:pPr>
              <w:rPr>
                <w:ins w:id="17916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96033" w14:textId="77777777" w:rsidR="00E87520" w:rsidRDefault="00E87520" w:rsidP="00E87520">
            <w:pPr>
              <w:rPr>
                <w:ins w:id="17917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C499D" w14:textId="77777777" w:rsidR="00E87520" w:rsidRDefault="00E87520" w:rsidP="00E87520">
            <w:pPr>
              <w:rPr>
                <w:ins w:id="17918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0D1A5" w14:textId="3999C0CC" w:rsidR="00E87520" w:rsidRDefault="00E87520" w:rsidP="00E87520">
            <w:pPr>
              <w:rPr>
                <w:ins w:id="17919" w:author="家榮 張" w:date="2021-05-20T22:09:00Z"/>
                <w:rFonts w:ascii="標楷體" w:eastAsia="標楷體" w:hAnsi="標楷體"/>
              </w:rPr>
            </w:pPr>
            <w:ins w:id="17920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BBB45" w14:textId="4D91A290" w:rsidR="00E87520" w:rsidRDefault="00E87520" w:rsidP="00E87520">
            <w:pPr>
              <w:rPr>
                <w:ins w:id="17921" w:author="家榮 張" w:date="2021-05-20T22:09:00Z"/>
                <w:rFonts w:ascii="標楷體" w:eastAsia="標楷體" w:hAnsi="標楷體"/>
              </w:rPr>
            </w:pPr>
            <w:ins w:id="17922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CurrCompName</w:t>
              </w:r>
            </w:ins>
          </w:p>
        </w:tc>
      </w:tr>
      <w:tr w:rsidR="00E87520" w14:paraId="312D602F" w14:textId="77777777" w:rsidTr="00BC5A86">
        <w:trPr>
          <w:trHeight w:val="291"/>
          <w:jc w:val="center"/>
          <w:ins w:id="17923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9F4F2" w14:textId="6CC58C1A" w:rsidR="00E87520" w:rsidRDefault="00E87520" w:rsidP="00E87520">
            <w:pPr>
              <w:rPr>
                <w:ins w:id="17924" w:author="家榮 張" w:date="2021-05-20T22:09:00Z"/>
                <w:rFonts w:ascii="標楷體" w:eastAsia="標楷體" w:hAnsi="標楷體"/>
              </w:rPr>
            </w:pPr>
            <w:ins w:id="17925" w:author="家榮 張" w:date="2021-05-20T22:16:00Z">
              <w:r>
                <w:rPr>
                  <w:rFonts w:ascii="標楷體" w:eastAsia="標楷體" w:hAnsi="標楷體" w:hint="eastAsia"/>
                </w:rPr>
                <w:t>25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6B4A4" w14:textId="77777777" w:rsidR="00E87520" w:rsidRDefault="00E87520" w:rsidP="00E87520">
            <w:pPr>
              <w:rPr>
                <w:ins w:id="17926" w:author="家榮 張" w:date="2021-05-20T22:09:00Z"/>
                <w:rFonts w:ascii="標楷體" w:eastAsia="標楷體" w:hAnsi="標楷體"/>
              </w:rPr>
            </w:pPr>
            <w:ins w:id="17927" w:author="家榮 張" w:date="2021-05-20T22:09:00Z">
              <w:r>
                <w:rPr>
                  <w:rFonts w:ascii="標楷體" w:eastAsia="標楷體" w:hAnsi="標楷體" w:hint="eastAsia"/>
                </w:rPr>
                <w:t>任職機構電話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D16B" w14:textId="6944B423" w:rsidR="00E87520" w:rsidRDefault="00E87520" w:rsidP="00E87520">
            <w:pPr>
              <w:rPr>
                <w:ins w:id="17928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AC78B" w14:textId="77777777" w:rsidR="00E87520" w:rsidRDefault="00E87520" w:rsidP="00E87520">
            <w:pPr>
              <w:rPr>
                <w:ins w:id="17929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5F8E3" w14:textId="77777777" w:rsidR="00E87520" w:rsidRDefault="00E87520" w:rsidP="00E87520">
            <w:pPr>
              <w:rPr>
                <w:ins w:id="17930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9EAB1" w14:textId="77777777" w:rsidR="00E87520" w:rsidRDefault="00E87520" w:rsidP="00E87520">
            <w:pPr>
              <w:rPr>
                <w:ins w:id="17931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D540E" w14:textId="69E068F8" w:rsidR="00E87520" w:rsidRDefault="00E87520" w:rsidP="00E87520">
            <w:pPr>
              <w:rPr>
                <w:ins w:id="17932" w:author="家榮 張" w:date="2021-05-20T22:09:00Z"/>
                <w:rFonts w:ascii="標楷體" w:eastAsia="標楷體" w:hAnsi="標楷體"/>
              </w:rPr>
            </w:pPr>
            <w:ins w:id="17933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6BB2" w14:textId="7A25B76D" w:rsidR="00E87520" w:rsidRDefault="00E87520" w:rsidP="00E87520">
            <w:pPr>
              <w:rPr>
                <w:ins w:id="17934" w:author="家榮 張" w:date="2021-05-20T22:09:00Z"/>
                <w:rFonts w:ascii="標楷體" w:eastAsia="標楷體" w:hAnsi="標楷體"/>
              </w:rPr>
            </w:pPr>
            <w:ins w:id="17935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CurrCompTel</w:t>
              </w:r>
            </w:ins>
          </w:p>
        </w:tc>
      </w:tr>
      <w:tr w:rsidR="00E87520" w14:paraId="3BF5B050" w14:textId="77777777" w:rsidTr="00BC5A86">
        <w:trPr>
          <w:trHeight w:val="291"/>
          <w:jc w:val="center"/>
          <w:ins w:id="17936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FC0B8" w14:textId="09B40715" w:rsidR="00E87520" w:rsidRDefault="00E87520" w:rsidP="00E87520">
            <w:pPr>
              <w:rPr>
                <w:ins w:id="17937" w:author="家榮 張" w:date="2021-05-20T22:09:00Z"/>
                <w:rFonts w:ascii="標楷體" w:eastAsia="標楷體" w:hAnsi="標楷體"/>
              </w:rPr>
            </w:pPr>
            <w:ins w:id="17938" w:author="家榮 張" w:date="2021-05-20T22:16:00Z">
              <w:r>
                <w:rPr>
                  <w:rFonts w:ascii="標楷體" w:eastAsia="標楷體" w:hAnsi="標楷體" w:hint="eastAsia"/>
                </w:rPr>
                <w:t>26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11DED" w14:textId="77777777" w:rsidR="00E87520" w:rsidRDefault="00E87520" w:rsidP="00E87520">
            <w:pPr>
              <w:rPr>
                <w:ins w:id="17939" w:author="家榮 張" w:date="2021-05-20T22:09:00Z"/>
                <w:rFonts w:ascii="標楷體" w:eastAsia="標楷體" w:hAnsi="標楷體"/>
              </w:rPr>
            </w:pPr>
            <w:ins w:id="17940" w:author="家榮 張" w:date="2021-05-20T22:09:00Z">
              <w:r>
                <w:rPr>
                  <w:rFonts w:ascii="標楷體" w:eastAsia="標楷體" w:hAnsi="標楷體" w:hint="eastAsia"/>
                </w:rPr>
                <w:t>職位名稱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5C0BA" w14:textId="0BBF925D" w:rsidR="00E87520" w:rsidRDefault="00E87520" w:rsidP="00E87520">
            <w:pPr>
              <w:rPr>
                <w:ins w:id="17941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F58D1" w14:textId="77777777" w:rsidR="00E87520" w:rsidRDefault="00E87520" w:rsidP="00E87520">
            <w:pPr>
              <w:rPr>
                <w:ins w:id="17942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F1B12" w14:textId="77777777" w:rsidR="00E87520" w:rsidRDefault="00E87520" w:rsidP="00E87520">
            <w:pPr>
              <w:rPr>
                <w:ins w:id="17943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E76E1" w14:textId="77777777" w:rsidR="00E87520" w:rsidRDefault="00E87520" w:rsidP="00E87520">
            <w:pPr>
              <w:rPr>
                <w:ins w:id="17944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5A72" w14:textId="54DA7B88" w:rsidR="00E87520" w:rsidRDefault="00E87520" w:rsidP="00E87520">
            <w:pPr>
              <w:rPr>
                <w:ins w:id="17945" w:author="家榮 張" w:date="2021-05-20T22:09:00Z"/>
                <w:rFonts w:ascii="標楷體" w:eastAsia="標楷體" w:hAnsi="標楷體"/>
              </w:rPr>
            </w:pPr>
            <w:ins w:id="17946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2C6E8" w14:textId="717EAFD5" w:rsidR="00E87520" w:rsidRDefault="00E87520" w:rsidP="00E87520">
            <w:pPr>
              <w:rPr>
                <w:ins w:id="17947" w:author="家榮 張" w:date="2021-05-20T22:09:00Z"/>
                <w:rFonts w:ascii="標楷體" w:eastAsia="標楷體" w:hAnsi="標楷體"/>
              </w:rPr>
            </w:pPr>
            <w:ins w:id="17948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JobTitle</w:t>
              </w:r>
            </w:ins>
          </w:p>
        </w:tc>
      </w:tr>
      <w:tr w:rsidR="00E87520" w14:paraId="4C8664CD" w14:textId="77777777" w:rsidTr="00BC5A86">
        <w:trPr>
          <w:trHeight w:val="291"/>
          <w:jc w:val="center"/>
          <w:ins w:id="17949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B478" w14:textId="44ECC5EB" w:rsidR="00E87520" w:rsidRDefault="00E87520" w:rsidP="00E87520">
            <w:pPr>
              <w:rPr>
                <w:ins w:id="17950" w:author="家榮 張" w:date="2021-05-20T22:09:00Z"/>
                <w:rFonts w:ascii="標楷體" w:eastAsia="標楷體" w:hAnsi="標楷體"/>
              </w:rPr>
            </w:pPr>
            <w:ins w:id="17951" w:author="家榮 張" w:date="2021-05-20T22:16:00Z">
              <w:r>
                <w:rPr>
                  <w:rFonts w:ascii="標楷體" w:eastAsia="標楷體" w:hAnsi="標楷體" w:hint="eastAsia"/>
                </w:rPr>
                <w:t>27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D3D67" w14:textId="77777777" w:rsidR="00E87520" w:rsidRDefault="00E87520" w:rsidP="00E87520">
            <w:pPr>
              <w:rPr>
                <w:ins w:id="17952" w:author="家榮 張" w:date="2021-05-20T22:09:00Z"/>
                <w:rFonts w:ascii="標楷體" w:eastAsia="標楷體" w:hAnsi="標楷體"/>
              </w:rPr>
            </w:pPr>
            <w:ins w:id="17953" w:author="家榮 張" w:date="2021-05-20T22:09:00Z">
              <w:r>
                <w:rPr>
                  <w:rFonts w:ascii="標楷體" w:eastAsia="標楷體" w:hAnsi="標楷體" w:hint="eastAsia"/>
                </w:rPr>
                <w:t>服務年資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98225" w14:textId="4F5E9FA0" w:rsidR="00E87520" w:rsidRDefault="00E87520" w:rsidP="00E87520">
            <w:pPr>
              <w:rPr>
                <w:ins w:id="17954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843B" w14:textId="77777777" w:rsidR="00E87520" w:rsidRDefault="00E87520" w:rsidP="00E87520">
            <w:pPr>
              <w:rPr>
                <w:ins w:id="17955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7AD84" w14:textId="77777777" w:rsidR="00E87520" w:rsidRDefault="00E87520" w:rsidP="00E87520">
            <w:pPr>
              <w:rPr>
                <w:ins w:id="17956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888E1" w14:textId="77777777" w:rsidR="00E87520" w:rsidRDefault="00E87520" w:rsidP="00E87520">
            <w:pPr>
              <w:rPr>
                <w:ins w:id="17957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7F71B" w14:textId="15896CF8" w:rsidR="00E87520" w:rsidRDefault="00E87520" w:rsidP="00E87520">
            <w:pPr>
              <w:rPr>
                <w:ins w:id="17958" w:author="家榮 張" w:date="2021-05-20T22:09:00Z"/>
                <w:rFonts w:ascii="標楷體" w:eastAsia="標楷體" w:hAnsi="標楷體"/>
              </w:rPr>
            </w:pPr>
            <w:ins w:id="17959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1FAF" w14:textId="6D0BEA1F" w:rsidR="00E87520" w:rsidRDefault="00E87520" w:rsidP="00E87520">
            <w:pPr>
              <w:rPr>
                <w:ins w:id="17960" w:author="家榮 張" w:date="2021-05-20T22:09:00Z"/>
                <w:rFonts w:ascii="標楷體" w:eastAsia="標楷體" w:hAnsi="標楷體"/>
              </w:rPr>
            </w:pPr>
            <w:ins w:id="17961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JobTen</w:t>
              </w:r>
              <w:r>
                <w:rPr>
                  <w:rFonts w:ascii="標楷體" w:eastAsia="標楷體" w:hAnsi="標楷體" w:hint="eastAsia"/>
                </w:rPr>
                <w:t>u</w:t>
              </w:r>
              <w:r>
                <w:rPr>
                  <w:rFonts w:ascii="標楷體" w:eastAsia="標楷體" w:hAnsi="標楷體"/>
                </w:rPr>
                <w:t>re</w:t>
              </w:r>
            </w:ins>
          </w:p>
        </w:tc>
      </w:tr>
      <w:tr w:rsidR="00E87520" w14:paraId="75E5A828" w14:textId="77777777" w:rsidTr="00BC5A86">
        <w:trPr>
          <w:trHeight w:val="291"/>
          <w:jc w:val="center"/>
          <w:ins w:id="17962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D959" w14:textId="518B2C24" w:rsidR="00E87520" w:rsidRDefault="00E87520" w:rsidP="00E87520">
            <w:pPr>
              <w:rPr>
                <w:ins w:id="17963" w:author="家榮 張" w:date="2021-05-20T22:09:00Z"/>
                <w:rFonts w:ascii="標楷體" w:eastAsia="標楷體" w:hAnsi="標楷體"/>
              </w:rPr>
            </w:pPr>
            <w:ins w:id="17964" w:author="家榮 張" w:date="2021-05-20T22:17:00Z">
              <w:r>
                <w:rPr>
                  <w:rFonts w:ascii="標楷體" w:eastAsia="標楷體" w:hAnsi="標楷體" w:hint="eastAsia"/>
                </w:rPr>
                <w:t>28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0131B" w14:textId="77777777" w:rsidR="00E87520" w:rsidRDefault="00E87520" w:rsidP="00E87520">
            <w:pPr>
              <w:rPr>
                <w:ins w:id="17965" w:author="家榮 張" w:date="2021-05-20T22:09:00Z"/>
                <w:rFonts w:ascii="標楷體" w:eastAsia="標楷體" w:hAnsi="標楷體"/>
              </w:rPr>
            </w:pPr>
            <w:ins w:id="17966" w:author="家榮 張" w:date="2021-05-20T22:09:00Z">
              <w:r>
                <w:rPr>
                  <w:rFonts w:ascii="標楷體" w:eastAsia="標楷體" w:hAnsi="標楷體" w:hint="eastAsia"/>
                </w:rPr>
                <w:t>年收入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9E299" w14:textId="7C1E8C8C" w:rsidR="00E87520" w:rsidRDefault="00E87520" w:rsidP="00E87520">
            <w:pPr>
              <w:rPr>
                <w:ins w:id="17967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0816" w14:textId="77777777" w:rsidR="00E87520" w:rsidRDefault="00E87520" w:rsidP="00E87520">
            <w:pPr>
              <w:rPr>
                <w:ins w:id="17968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DFB40" w14:textId="77777777" w:rsidR="00E87520" w:rsidRDefault="00E87520" w:rsidP="00E87520">
            <w:pPr>
              <w:rPr>
                <w:ins w:id="17969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C961F" w14:textId="77777777" w:rsidR="00E87520" w:rsidRDefault="00E87520" w:rsidP="00E87520">
            <w:pPr>
              <w:rPr>
                <w:ins w:id="17970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81539" w14:textId="5484A9A6" w:rsidR="00E87520" w:rsidRDefault="00E87520" w:rsidP="00E87520">
            <w:pPr>
              <w:rPr>
                <w:ins w:id="17971" w:author="家榮 張" w:date="2021-05-20T22:09:00Z"/>
                <w:rFonts w:ascii="標楷體" w:eastAsia="標楷體" w:hAnsi="標楷體"/>
              </w:rPr>
            </w:pPr>
            <w:ins w:id="17972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08907" w14:textId="7A38C71D" w:rsidR="00E87520" w:rsidRDefault="00E87520" w:rsidP="00E87520">
            <w:pPr>
              <w:rPr>
                <w:ins w:id="17973" w:author="家榮 張" w:date="2021-05-20T22:09:00Z"/>
                <w:rFonts w:ascii="標楷體" w:eastAsia="標楷體" w:hAnsi="標楷體"/>
              </w:rPr>
            </w:pPr>
            <w:ins w:id="17974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E87520" w14:paraId="27B9D9ED" w14:textId="77777777" w:rsidTr="00BC5A86">
        <w:trPr>
          <w:trHeight w:val="291"/>
          <w:jc w:val="center"/>
          <w:ins w:id="17975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05D7" w14:textId="516C729E" w:rsidR="00E87520" w:rsidRDefault="00E87520" w:rsidP="00E87520">
            <w:pPr>
              <w:rPr>
                <w:ins w:id="17976" w:author="家榮 張" w:date="2021-05-20T22:09:00Z"/>
                <w:rFonts w:ascii="標楷體" w:eastAsia="標楷體" w:hAnsi="標楷體"/>
              </w:rPr>
            </w:pPr>
            <w:ins w:id="17977" w:author="家榮 張" w:date="2021-05-20T22:17:00Z">
              <w:r>
                <w:rPr>
                  <w:rFonts w:ascii="標楷體" w:eastAsia="標楷體" w:hAnsi="標楷體" w:hint="eastAsia"/>
                </w:rPr>
                <w:t>29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AD99" w14:textId="77777777" w:rsidR="00E87520" w:rsidRDefault="00E87520" w:rsidP="00E87520">
            <w:pPr>
              <w:rPr>
                <w:ins w:id="17978" w:author="家榮 張" w:date="2021-05-20T22:09:00Z"/>
                <w:rFonts w:ascii="標楷體" w:eastAsia="標楷體" w:hAnsi="標楷體"/>
              </w:rPr>
            </w:pPr>
            <w:ins w:id="17979" w:author="家榮 張" w:date="2021-05-20T22:09:00Z">
              <w:r>
                <w:rPr>
                  <w:rFonts w:ascii="標楷體" w:eastAsia="標楷體" w:hAnsi="標楷體" w:hint="eastAsia"/>
                </w:rPr>
                <w:t>年收入資料年月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58BAA" w14:textId="3B02C561" w:rsidR="00E87520" w:rsidRDefault="00E87520" w:rsidP="00E87520">
            <w:pPr>
              <w:rPr>
                <w:ins w:id="17980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BE4BA" w14:textId="77777777" w:rsidR="00E87520" w:rsidRDefault="00E87520" w:rsidP="00E87520">
            <w:pPr>
              <w:rPr>
                <w:ins w:id="17981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A9F4" w14:textId="77777777" w:rsidR="00E87520" w:rsidRDefault="00E87520" w:rsidP="00E87520">
            <w:pPr>
              <w:rPr>
                <w:ins w:id="17982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F58B" w14:textId="77777777" w:rsidR="00E87520" w:rsidRDefault="00E87520" w:rsidP="00E87520">
            <w:pPr>
              <w:rPr>
                <w:ins w:id="17983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B1A8" w14:textId="78C31868" w:rsidR="00E87520" w:rsidRDefault="00E87520" w:rsidP="00E87520">
            <w:pPr>
              <w:rPr>
                <w:ins w:id="17984" w:author="家榮 張" w:date="2021-05-20T22:09:00Z"/>
                <w:rFonts w:ascii="標楷體" w:eastAsia="標楷體" w:hAnsi="標楷體"/>
              </w:rPr>
            </w:pPr>
            <w:ins w:id="17985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D8C3C" w14:textId="00D85958" w:rsidR="00E87520" w:rsidRDefault="00E87520" w:rsidP="00E87520">
            <w:pPr>
              <w:rPr>
                <w:ins w:id="17986" w:author="家榮 張" w:date="2021-05-20T22:09:00Z"/>
                <w:rFonts w:ascii="標楷體" w:eastAsia="標楷體" w:hAnsi="標楷體"/>
              </w:rPr>
            </w:pPr>
            <w:ins w:id="17987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E87520" w14:paraId="1E135EF8" w14:textId="77777777" w:rsidTr="00BC5A86">
        <w:trPr>
          <w:trHeight w:val="291"/>
          <w:jc w:val="center"/>
          <w:ins w:id="17988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A23CE" w14:textId="00752BA3" w:rsidR="00E87520" w:rsidRDefault="00E87520" w:rsidP="00E87520">
            <w:pPr>
              <w:rPr>
                <w:ins w:id="17989" w:author="家榮 張" w:date="2021-05-20T22:09:00Z"/>
                <w:rFonts w:ascii="標楷體" w:eastAsia="標楷體" w:hAnsi="標楷體"/>
              </w:rPr>
            </w:pPr>
            <w:ins w:id="17990" w:author="家榮 張" w:date="2021-05-20T22:17:00Z">
              <w:r>
                <w:rPr>
                  <w:rFonts w:ascii="標楷體" w:eastAsia="標楷體" w:hAnsi="標楷體" w:hint="eastAsia"/>
                </w:rPr>
                <w:t>30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C4CFB" w14:textId="77777777" w:rsidR="00E87520" w:rsidRDefault="00E87520" w:rsidP="00E87520">
            <w:pPr>
              <w:rPr>
                <w:ins w:id="17991" w:author="家榮 張" w:date="2021-05-20T22:09:00Z"/>
                <w:rFonts w:ascii="標楷體" w:eastAsia="標楷體" w:hAnsi="標楷體"/>
              </w:rPr>
            </w:pPr>
            <w:ins w:id="17992" w:author="家榮 張" w:date="2021-05-20T22:09:00Z">
              <w:r>
                <w:rPr>
                  <w:rFonts w:ascii="標楷體" w:eastAsia="標楷體" w:hAnsi="標楷體" w:hint="eastAsia"/>
                </w:rPr>
                <w:t>護照號碼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22D65" w14:textId="745AF114" w:rsidR="00E87520" w:rsidRDefault="00E87520" w:rsidP="00E87520">
            <w:pPr>
              <w:rPr>
                <w:ins w:id="17993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47168" w14:textId="77777777" w:rsidR="00E87520" w:rsidRDefault="00E87520" w:rsidP="00E87520">
            <w:pPr>
              <w:rPr>
                <w:ins w:id="17994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F640C" w14:textId="77777777" w:rsidR="00E87520" w:rsidRDefault="00E87520" w:rsidP="00E87520">
            <w:pPr>
              <w:rPr>
                <w:ins w:id="17995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DDBDA" w14:textId="77777777" w:rsidR="00E87520" w:rsidRDefault="00E87520" w:rsidP="00E87520">
            <w:pPr>
              <w:rPr>
                <w:ins w:id="17996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1C94" w14:textId="74A6F91C" w:rsidR="00E87520" w:rsidRDefault="00E87520" w:rsidP="00E87520">
            <w:pPr>
              <w:rPr>
                <w:ins w:id="17997" w:author="家榮 張" w:date="2021-05-20T22:09:00Z"/>
                <w:rFonts w:ascii="標楷體" w:eastAsia="標楷體" w:hAnsi="標楷體"/>
              </w:rPr>
            </w:pPr>
            <w:ins w:id="17998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91479" w14:textId="0B7262B2" w:rsidR="00E87520" w:rsidRDefault="00E87520" w:rsidP="00E87520">
            <w:pPr>
              <w:rPr>
                <w:ins w:id="17999" w:author="家榮 張" w:date="2021-05-20T22:09:00Z"/>
                <w:rFonts w:ascii="標楷體" w:eastAsia="標楷體" w:hAnsi="標楷體"/>
              </w:rPr>
            </w:pPr>
            <w:ins w:id="18000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PassportNo</w:t>
              </w:r>
            </w:ins>
          </w:p>
        </w:tc>
      </w:tr>
      <w:tr w:rsidR="00E87520" w14:paraId="1FBB8335" w14:textId="77777777" w:rsidTr="00BC5A86">
        <w:trPr>
          <w:trHeight w:val="291"/>
          <w:jc w:val="center"/>
          <w:ins w:id="18001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F110E" w14:textId="10556909" w:rsidR="00E87520" w:rsidRDefault="00E87520" w:rsidP="00E87520">
            <w:pPr>
              <w:rPr>
                <w:ins w:id="18002" w:author="家榮 張" w:date="2021-05-20T22:09:00Z"/>
                <w:rFonts w:ascii="標楷體" w:eastAsia="標楷體" w:hAnsi="標楷體"/>
              </w:rPr>
            </w:pPr>
            <w:ins w:id="18003" w:author="家榮 張" w:date="2021-05-20T22:17:00Z">
              <w:r>
                <w:rPr>
                  <w:rFonts w:ascii="標楷體" w:eastAsia="標楷體" w:hAnsi="標楷體" w:hint="eastAsia"/>
                </w:rPr>
                <w:t>31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E326E" w14:textId="77777777" w:rsidR="00E87520" w:rsidRDefault="00E87520" w:rsidP="00E87520">
            <w:pPr>
              <w:rPr>
                <w:ins w:id="18004" w:author="家榮 張" w:date="2021-05-20T22:09:00Z"/>
                <w:rFonts w:ascii="標楷體" w:eastAsia="標楷體" w:hAnsi="標楷體"/>
              </w:rPr>
            </w:pPr>
            <w:ins w:id="18005" w:author="家榮 張" w:date="2021-05-20T22:09:00Z">
              <w:r>
                <w:rPr>
                  <w:rFonts w:ascii="標楷體" w:eastAsia="標楷體" w:hAnsi="標楷體" w:hint="eastAsia"/>
                </w:rPr>
                <w:t>AML職業別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198D3" w14:textId="0B11DFF0" w:rsidR="00E87520" w:rsidRDefault="00E87520" w:rsidP="00E87520">
            <w:pPr>
              <w:rPr>
                <w:ins w:id="18006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C207" w14:textId="77777777" w:rsidR="00E87520" w:rsidRDefault="00E87520" w:rsidP="00E87520">
            <w:pPr>
              <w:rPr>
                <w:ins w:id="18007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0452F" w14:textId="7F6CC6C1" w:rsidR="00E87520" w:rsidRDefault="00E87520" w:rsidP="00E87520">
            <w:pPr>
              <w:rPr>
                <w:ins w:id="18008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AF038" w14:textId="77777777" w:rsidR="00E87520" w:rsidRDefault="00E87520" w:rsidP="00E87520">
            <w:pPr>
              <w:rPr>
                <w:ins w:id="18009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6D82" w14:textId="1E67C5A5" w:rsidR="00E87520" w:rsidRDefault="00E87520" w:rsidP="00E87520">
            <w:pPr>
              <w:rPr>
                <w:ins w:id="18010" w:author="家榮 張" w:date="2021-05-20T22:09:00Z"/>
                <w:rFonts w:ascii="標楷體" w:eastAsia="標楷體" w:hAnsi="標楷體"/>
              </w:rPr>
            </w:pPr>
            <w:ins w:id="18011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F004E" w14:textId="6D1CEFCB" w:rsidR="00E87520" w:rsidRDefault="00E87520" w:rsidP="00E87520">
            <w:pPr>
              <w:rPr>
                <w:ins w:id="18012" w:author="家榮 張" w:date="2021-05-20T22:09:00Z"/>
                <w:rFonts w:ascii="標楷體" w:eastAsia="標楷體" w:hAnsi="標楷體"/>
              </w:rPr>
            </w:pPr>
            <w:ins w:id="18013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AMLJobCode</w:t>
              </w:r>
            </w:ins>
          </w:p>
        </w:tc>
      </w:tr>
      <w:tr w:rsidR="00E87520" w14:paraId="3C98ED83" w14:textId="77777777" w:rsidTr="00BC5A86">
        <w:trPr>
          <w:trHeight w:val="291"/>
          <w:jc w:val="center"/>
          <w:ins w:id="18014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55E0B" w14:textId="07179F32" w:rsidR="00E87520" w:rsidRDefault="00E87520" w:rsidP="00E87520">
            <w:pPr>
              <w:rPr>
                <w:ins w:id="18015" w:author="家榮 張" w:date="2021-05-20T22:09:00Z"/>
                <w:rFonts w:ascii="標楷體" w:eastAsia="標楷體" w:hAnsi="標楷體"/>
              </w:rPr>
            </w:pPr>
            <w:ins w:id="18016" w:author="家榮 張" w:date="2021-05-20T22:17:00Z">
              <w:r>
                <w:rPr>
                  <w:rFonts w:ascii="標楷體" w:eastAsia="標楷體" w:hAnsi="標楷體" w:hint="eastAsia"/>
                </w:rPr>
                <w:t>32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5CB60" w14:textId="77777777" w:rsidR="00E87520" w:rsidRDefault="00E87520" w:rsidP="00E87520">
            <w:pPr>
              <w:rPr>
                <w:ins w:id="18017" w:author="家榮 張" w:date="2021-05-20T22:09:00Z"/>
                <w:rFonts w:ascii="標楷體" w:eastAsia="標楷體" w:hAnsi="標楷體"/>
              </w:rPr>
            </w:pPr>
            <w:ins w:id="18018" w:author="家榮 張" w:date="2021-05-20T22:09:00Z">
              <w:r>
                <w:rPr>
                  <w:rFonts w:ascii="標楷體" w:eastAsia="標楷體" w:hAnsi="標楷體" w:hint="eastAsia"/>
                </w:rPr>
                <w:t>AML組織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7F39F" w14:textId="47C8BD8C" w:rsidR="00E87520" w:rsidRDefault="00E87520" w:rsidP="00E87520">
            <w:pPr>
              <w:rPr>
                <w:ins w:id="18019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FB1F" w14:textId="77777777" w:rsidR="00E87520" w:rsidRDefault="00E87520" w:rsidP="00E87520">
            <w:pPr>
              <w:rPr>
                <w:ins w:id="18020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39E5F" w14:textId="77777777" w:rsidR="00E87520" w:rsidRDefault="00E87520" w:rsidP="00E87520">
            <w:pPr>
              <w:rPr>
                <w:ins w:id="18021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F4847" w14:textId="77777777" w:rsidR="00E87520" w:rsidRDefault="00E87520" w:rsidP="00E87520">
            <w:pPr>
              <w:rPr>
                <w:ins w:id="18022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9440" w14:textId="0120CEC2" w:rsidR="00E87520" w:rsidRDefault="00E87520" w:rsidP="00E87520">
            <w:pPr>
              <w:rPr>
                <w:ins w:id="18023" w:author="家榮 張" w:date="2021-05-20T22:09:00Z"/>
                <w:rFonts w:ascii="標楷體" w:eastAsia="標楷體" w:hAnsi="標楷體"/>
              </w:rPr>
            </w:pPr>
            <w:ins w:id="18024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DE7F8" w14:textId="4C0BC339" w:rsidR="00E87520" w:rsidRDefault="00E87520" w:rsidP="00E87520">
            <w:pPr>
              <w:rPr>
                <w:ins w:id="18025" w:author="家榮 張" w:date="2021-05-20T22:09:00Z"/>
                <w:rFonts w:ascii="標楷體" w:eastAsia="標楷體" w:hAnsi="標楷體"/>
              </w:rPr>
            </w:pPr>
            <w:ins w:id="18026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AMLGroup</w:t>
              </w:r>
            </w:ins>
          </w:p>
        </w:tc>
      </w:tr>
      <w:tr w:rsidR="00E87520" w14:paraId="21EC11B1" w14:textId="77777777" w:rsidTr="00BC5A86">
        <w:trPr>
          <w:trHeight w:val="291"/>
          <w:jc w:val="center"/>
          <w:ins w:id="18027" w:author="家榮 張" w:date="2021-05-20T22:09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C866B" w14:textId="21ABCAEE" w:rsidR="00E87520" w:rsidRDefault="00E87520" w:rsidP="00E87520">
            <w:pPr>
              <w:rPr>
                <w:ins w:id="18028" w:author="家榮 張" w:date="2021-05-20T22:09:00Z"/>
                <w:rFonts w:ascii="標楷體" w:eastAsia="標楷體" w:hAnsi="標楷體"/>
              </w:rPr>
            </w:pPr>
            <w:ins w:id="18029" w:author="家榮 張" w:date="2021-05-20T22:17:00Z">
              <w:r>
                <w:rPr>
                  <w:rFonts w:ascii="標楷體" w:eastAsia="標楷體" w:hAnsi="標楷體" w:hint="eastAsia"/>
                </w:rPr>
                <w:t>33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89D2" w14:textId="77777777" w:rsidR="00E87520" w:rsidRDefault="00E87520" w:rsidP="00E87520">
            <w:pPr>
              <w:rPr>
                <w:ins w:id="18030" w:author="家榮 張" w:date="2021-05-20T22:09:00Z"/>
                <w:rFonts w:ascii="標楷體" w:eastAsia="標楷體" w:hAnsi="標楷體"/>
              </w:rPr>
            </w:pPr>
            <w:ins w:id="18031" w:author="家榮 張" w:date="2021-05-20T22:09:00Z">
              <w:r>
                <w:rPr>
                  <w:rFonts w:ascii="標楷體" w:eastAsia="標楷體" w:hAnsi="標楷體" w:hint="eastAsia"/>
                </w:rPr>
                <w:t>原住民姓名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CF3B0" w14:textId="7B1C8902" w:rsidR="00E87520" w:rsidRDefault="00E87520" w:rsidP="00E87520">
            <w:pPr>
              <w:rPr>
                <w:ins w:id="18032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D7BD4" w14:textId="77777777" w:rsidR="00E87520" w:rsidRDefault="00E87520" w:rsidP="00E87520">
            <w:pPr>
              <w:rPr>
                <w:ins w:id="18033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46C7F" w14:textId="77777777" w:rsidR="00E87520" w:rsidRDefault="00E87520" w:rsidP="00E87520">
            <w:pPr>
              <w:rPr>
                <w:ins w:id="18034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34757" w14:textId="77777777" w:rsidR="00E87520" w:rsidRDefault="00E87520" w:rsidP="00E87520">
            <w:pPr>
              <w:rPr>
                <w:ins w:id="18035" w:author="家榮 張" w:date="2021-05-20T22:0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48A2E" w14:textId="775469C1" w:rsidR="00E87520" w:rsidRDefault="00E87520" w:rsidP="00E87520">
            <w:pPr>
              <w:rPr>
                <w:ins w:id="18036" w:author="家榮 張" w:date="2021-05-20T22:09:00Z"/>
                <w:rFonts w:ascii="標楷體" w:eastAsia="標楷體" w:hAnsi="標楷體"/>
              </w:rPr>
            </w:pPr>
            <w:ins w:id="18037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7B4E" w14:textId="25B39750" w:rsidR="00E87520" w:rsidRDefault="00E87520" w:rsidP="00E87520">
            <w:pPr>
              <w:rPr>
                <w:ins w:id="18038" w:author="家榮 張" w:date="2021-05-20T22:09:00Z"/>
                <w:rFonts w:ascii="標楷體" w:eastAsia="標楷體" w:hAnsi="標楷體"/>
              </w:rPr>
            </w:pPr>
            <w:ins w:id="18039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IndigenousName</w:t>
              </w:r>
            </w:ins>
          </w:p>
        </w:tc>
      </w:tr>
      <w:tr w:rsidR="00E87520" w14:paraId="2BB6412F" w14:textId="77777777" w:rsidTr="00BC5A86">
        <w:trPr>
          <w:trHeight w:val="291"/>
          <w:jc w:val="center"/>
          <w:ins w:id="18040" w:author="家榮 張" w:date="2021-05-20T22:17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A2465" w14:textId="633731E3" w:rsidR="00E87520" w:rsidRDefault="00E87520" w:rsidP="00E87520">
            <w:pPr>
              <w:rPr>
                <w:ins w:id="18041" w:author="家榮 張" w:date="2021-05-20T22:17:00Z"/>
                <w:rFonts w:ascii="標楷體" w:eastAsia="標楷體" w:hAnsi="標楷體"/>
              </w:rPr>
            </w:pPr>
            <w:ins w:id="18042" w:author="家榮 張" w:date="2021-05-20T22:17:00Z">
              <w:r>
                <w:rPr>
                  <w:rFonts w:ascii="標楷體" w:eastAsia="標楷體" w:hAnsi="標楷體" w:hint="eastAsia"/>
                </w:rPr>
                <w:t>34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31C98" w14:textId="1D88CE35" w:rsidR="00E87520" w:rsidRDefault="00E87520" w:rsidP="00E87520">
            <w:pPr>
              <w:rPr>
                <w:ins w:id="18043" w:author="家榮 張" w:date="2021-05-20T22:17:00Z"/>
                <w:rFonts w:ascii="標楷體" w:eastAsia="標楷體" w:hAnsi="標楷體"/>
              </w:rPr>
            </w:pPr>
            <w:ins w:id="18044" w:author="家榮 張" w:date="2021-05-20T22:18:00Z">
              <w:r>
                <w:rPr>
                  <w:rFonts w:ascii="標楷體" w:eastAsia="標楷體" w:hAnsi="標楷體" w:hint="eastAsia"/>
                </w:rPr>
                <w:t>介紹人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CCE42" w14:textId="77777777" w:rsidR="00E87520" w:rsidRDefault="00E87520" w:rsidP="00E87520">
            <w:pPr>
              <w:rPr>
                <w:ins w:id="18045" w:author="家榮 張" w:date="2021-05-20T22:17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1880D" w14:textId="77777777" w:rsidR="00E87520" w:rsidRDefault="00E87520" w:rsidP="00E87520">
            <w:pPr>
              <w:rPr>
                <w:ins w:id="18046" w:author="家榮 張" w:date="2021-05-20T22:17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D3EE7" w14:textId="77777777" w:rsidR="00E87520" w:rsidRDefault="00E87520" w:rsidP="00E87520">
            <w:pPr>
              <w:rPr>
                <w:ins w:id="18047" w:author="家榮 張" w:date="2021-05-20T22:17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F823" w14:textId="77777777" w:rsidR="00E87520" w:rsidRDefault="00E87520" w:rsidP="00E87520">
            <w:pPr>
              <w:rPr>
                <w:ins w:id="18048" w:author="家榮 張" w:date="2021-05-20T22:17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636DA" w14:textId="7D09F57B" w:rsidR="00E87520" w:rsidRPr="00436F86" w:rsidRDefault="00E87520" w:rsidP="00E87520">
            <w:pPr>
              <w:rPr>
                <w:ins w:id="18049" w:author="家榮 張" w:date="2021-05-20T22:17:00Z"/>
                <w:rFonts w:ascii="標楷體" w:eastAsia="標楷體" w:hAnsi="標楷體"/>
              </w:rPr>
            </w:pPr>
            <w:ins w:id="18050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2FE66" w14:textId="4605F31E" w:rsidR="00E87520" w:rsidRDefault="00E87520" w:rsidP="00E87520">
            <w:pPr>
              <w:rPr>
                <w:ins w:id="18051" w:author="家榮 張" w:date="2021-05-20T22:17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ustMain.Introducer</w:t>
            </w:r>
          </w:p>
        </w:tc>
      </w:tr>
      <w:tr w:rsidR="00E87520" w14:paraId="18A6F6A7" w14:textId="77777777" w:rsidTr="00BC5A86">
        <w:trPr>
          <w:trHeight w:val="291"/>
          <w:jc w:val="center"/>
          <w:ins w:id="18052" w:author="家榮 張" w:date="2021-05-20T22:17:00Z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F680A" w14:textId="082D9085" w:rsidR="00E87520" w:rsidRDefault="00E87520" w:rsidP="00E87520">
            <w:pPr>
              <w:rPr>
                <w:ins w:id="18053" w:author="家榮 張" w:date="2021-05-20T22:17:00Z"/>
                <w:rFonts w:ascii="標楷體" w:eastAsia="標楷體" w:hAnsi="標楷體"/>
              </w:rPr>
            </w:pPr>
            <w:ins w:id="18054" w:author="家榮 張" w:date="2021-05-20T22:17:00Z">
              <w:r>
                <w:rPr>
                  <w:rFonts w:ascii="標楷體" w:eastAsia="標楷體" w:hAnsi="標楷體" w:hint="eastAsia"/>
                </w:rPr>
                <w:t>35</w:t>
              </w:r>
            </w:ins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728E4" w14:textId="70C57F4A" w:rsidR="00E87520" w:rsidRDefault="00E87520" w:rsidP="00E87520">
            <w:pPr>
              <w:rPr>
                <w:ins w:id="18055" w:author="家榮 張" w:date="2021-05-20T22:17:00Z"/>
                <w:rFonts w:ascii="標楷體" w:eastAsia="標楷體" w:hAnsi="標楷體"/>
              </w:rPr>
            </w:pPr>
            <w:ins w:id="18056" w:author="家榮 張" w:date="2021-05-20T22:18:00Z">
              <w:r>
                <w:rPr>
                  <w:rFonts w:ascii="標楷體" w:eastAsia="標楷體" w:hAnsi="標楷體" w:hint="eastAsia"/>
                </w:rPr>
                <w:t>同意提供申請</w:t>
              </w:r>
              <w:r>
                <w:rPr>
                  <w:rFonts w:ascii="標楷體" w:eastAsia="標楷體" w:hAnsi="標楷體" w:hint="eastAsia"/>
                </w:rPr>
                <w:lastRenderedPageBreak/>
                <w:t>人之帳務、信用、投資及保險資料作為共同行銷之用</w:t>
              </w:r>
            </w:ins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883D3" w14:textId="77777777" w:rsidR="00E87520" w:rsidRDefault="00E87520" w:rsidP="00E87520">
            <w:pPr>
              <w:rPr>
                <w:ins w:id="18057" w:author="家榮 張" w:date="2021-05-20T22:17:00Z"/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61D0E" w14:textId="77777777" w:rsidR="00E87520" w:rsidRDefault="00E87520" w:rsidP="00E87520">
            <w:pPr>
              <w:rPr>
                <w:ins w:id="18058" w:author="家榮 張" w:date="2021-05-20T22:17:00Z"/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56F09" w14:textId="77777777" w:rsidR="00E87520" w:rsidRDefault="00E87520" w:rsidP="00E87520">
            <w:pPr>
              <w:rPr>
                <w:ins w:id="18059" w:author="家榮 張" w:date="2021-05-20T22:17:00Z"/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19B03" w14:textId="77777777" w:rsidR="00E87520" w:rsidRDefault="00E87520" w:rsidP="00E87520">
            <w:pPr>
              <w:rPr>
                <w:ins w:id="18060" w:author="家榮 張" w:date="2021-05-20T22:17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ADE9" w14:textId="46180375" w:rsidR="00E87520" w:rsidRPr="00436F86" w:rsidRDefault="00E87520" w:rsidP="00E87520">
            <w:pPr>
              <w:rPr>
                <w:ins w:id="18061" w:author="家榮 張" w:date="2021-05-20T22:17:00Z"/>
                <w:rFonts w:ascii="標楷體" w:eastAsia="標楷體" w:hAnsi="標楷體"/>
              </w:rPr>
            </w:pPr>
            <w:ins w:id="18062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148D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1610AC19" w14:textId="01AEDB20" w:rsidR="00E87520" w:rsidRDefault="00E87520" w:rsidP="00E87520">
            <w:pPr>
              <w:rPr>
                <w:ins w:id="18063" w:author="家榮 張" w:date="2021-05-20T22:17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</w:tr>
      <w:tr w:rsidR="00E87520" w14:paraId="4D52D8C6" w14:textId="77777777" w:rsidTr="00BC5A86">
        <w:trPr>
          <w:trHeight w:val="291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E236E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10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65AB6" w14:textId="1E4EAEC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以下為多筆資料</w:t>
            </w:r>
          </w:p>
        </w:tc>
      </w:tr>
      <w:tr w:rsidR="00E87520" w14:paraId="556484BB" w14:textId="77777777" w:rsidTr="00BC5A86">
        <w:trPr>
          <w:trHeight w:val="291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2E98" w14:textId="39F770B6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5796" w14:textId="3F4356E3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FD6AF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BAC1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62196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33D8D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D1DB2" w14:textId="74783A7F" w:rsidR="00E87520" w:rsidRPr="00436F86" w:rsidRDefault="00E87520" w:rsidP="00E87520">
            <w:pPr>
              <w:rPr>
                <w:rFonts w:ascii="標楷體" w:eastAsia="標楷體" w:hAnsi="標楷體"/>
              </w:rPr>
            </w:pPr>
            <w:ins w:id="18064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8F67A" w14:textId="17087594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</w:tr>
      <w:tr w:rsidR="00E87520" w14:paraId="23CEBE50" w14:textId="77777777" w:rsidTr="00BC5A86">
        <w:trPr>
          <w:trHeight w:val="291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5803" w14:textId="6F10E21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37E3" w14:textId="057386DA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6A3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68C5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F00F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4F4C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139F" w14:textId="58A8830E" w:rsidR="00E87520" w:rsidRPr="00436F86" w:rsidRDefault="00E87520" w:rsidP="00E87520">
            <w:pPr>
              <w:rPr>
                <w:rFonts w:ascii="標楷體" w:eastAsia="標楷體" w:hAnsi="標楷體"/>
              </w:rPr>
            </w:pPr>
            <w:ins w:id="18065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AA46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5D8A235B" w14:textId="356603D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4EDD889D" w14:textId="5851FB0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</w:tr>
      <w:tr w:rsidR="00E87520" w14:paraId="5DCC8ACE" w14:textId="77777777" w:rsidTr="00BC5A86">
        <w:trPr>
          <w:trHeight w:val="291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2EA6A" w14:textId="5463B94A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BC2D" w14:textId="1230D04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AD1C1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DB6ED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F6576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41EA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F51C" w14:textId="64AE729A" w:rsidR="00E87520" w:rsidRPr="00436F86" w:rsidRDefault="00E87520" w:rsidP="00E87520">
            <w:pPr>
              <w:rPr>
                <w:rFonts w:ascii="標楷體" w:eastAsia="標楷體" w:hAnsi="標楷體"/>
              </w:rPr>
            </w:pPr>
            <w:ins w:id="18066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02A89" w14:textId="421A964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</w:tr>
      <w:tr w:rsidR="00E87520" w14:paraId="4F8F13D6" w14:textId="77777777" w:rsidTr="00BC5A86">
        <w:trPr>
          <w:trHeight w:val="291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1D914" w14:textId="13E493F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188DE" w14:textId="2E9852A6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C73C1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9B6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4055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E315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1380" w14:textId="114EBE3C" w:rsidR="00E87520" w:rsidRPr="00436F86" w:rsidRDefault="00E87520" w:rsidP="00E87520">
            <w:pPr>
              <w:rPr>
                <w:rFonts w:ascii="標楷體" w:eastAsia="標楷體" w:hAnsi="標楷體"/>
              </w:rPr>
            </w:pPr>
            <w:ins w:id="18067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EC1F" w14:textId="6F4F7C1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</w:tr>
      <w:tr w:rsidR="00E87520" w14:paraId="3321C6A9" w14:textId="77777777" w:rsidTr="00BC5A86">
        <w:trPr>
          <w:trHeight w:val="291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12101" w14:textId="7B75026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BDF02" w14:textId="247668C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719AE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0CC4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8BE6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AE873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43ADA" w14:textId="51A4D884" w:rsidR="00E87520" w:rsidRPr="00436F86" w:rsidRDefault="00E87520" w:rsidP="00E87520">
            <w:pPr>
              <w:rPr>
                <w:rFonts w:ascii="標楷體" w:eastAsia="標楷體" w:hAnsi="標楷體"/>
              </w:rPr>
            </w:pPr>
            <w:ins w:id="18068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8413" w14:textId="5A696401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</w:tr>
      <w:tr w:rsidR="00E87520" w14:paraId="1806BF02" w14:textId="77777777" w:rsidTr="00BC5A86">
        <w:trPr>
          <w:trHeight w:val="291"/>
          <w:jc w:val="center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96E4F" w14:textId="130772C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850B" w14:textId="31CA1D61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1E79E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F4C2D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A218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52751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F7CA" w14:textId="2966485E" w:rsidR="00E87520" w:rsidRPr="00436F86" w:rsidRDefault="00E87520" w:rsidP="00E87520">
            <w:pPr>
              <w:rPr>
                <w:rFonts w:ascii="標楷體" w:eastAsia="標楷體" w:hAnsi="標楷體"/>
              </w:rPr>
            </w:pPr>
            <w:ins w:id="18069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BBE0C" w14:textId="0B760EF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</w:tr>
    </w:tbl>
    <w:p w14:paraId="6813BC7F" w14:textId="77777777" w:rsidR="00E87520" w:rsidRDefault="00E87520" w:rsidP="00E87520">
      <w:pPr>
        <w:pStyle w:val="15"/>
        <w:numPr>
          <w:ilvl w:val="0"/>
          <w:numId w:val="55"/>
        </w:numPr>
        <w:ind w:left="1418"/>
        <w:rPr>
          <w:ins w:id="18070" w:author="張嘉榮" w:date="2021-05-28T18:23:00Z"/>
        </w:rPr>
      </w:pPr>
      <w:ins w:id="18071" w:author="張嘉榮" w:date="2021-05-28T18:23:00Z">
        <w:r>
          <w:rPr>
            <w:rFonts w:hint="eastAsia"/>
          </w:rPr>
          <w:t>附件1</w:t>
        </w:r>
      </w:ins>
    </w:p>
    <w:p w14:paraId="583347C0" w14:textId="77777777" w:rsidR="00E87520" w:rsidRDefault="00E87520" w:rsidP="00E87520">
      <w:pPr>
        <w:pStyle w:val="15"/>
        <w:rPr>
          <w:ins w:id="18072" w:author="張嘉榮" w:date="2021-05-28T18:23:00Z"/>
        </w:rPr>
      </w:pPr>
      <w:ins w:id="18073" w:author="張嘉榮" w:date="2021-05-28T18:23:00Z">
        <w:r>
          <w:rPr>
            <w:noProof/>
          </w:rPr>
          <w:drawing>
            <wp:inline distT="0" distB="0" distL="0" distR="0" wp14:anchorId="5CF1DACB" wp14:editId="45637676">
              <wp:extent cx="6479540" cy="3484245"/>
              <wp:effectExtent l="0" t="0" r="0" b="0"/>
              <wp:docPr id="141" name="圖片 14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4842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2547501" w14:textId="77777777" w:rsidR="00E87520" w:rsidRDefault="00E87520" w:rsidP="00E87520">
      <w:pPr>
        <w:pStyle w:val="15"/>
        <w:rPr>
          <w:ins w:id="18074" w:author="張嘉榮" w:date="2021-05-28T18:23:00Z"/>
        </w:rPr>
      </w:pPr>
      <w:ins w:id="18075" w:author="張嘉榮" w:date="2021-05-28T18:23:00Z">
        <w:r>
          <w:rPr>
            <w:noProof/>
          </w:rPr>
          <w:drawing>
            <wp:inline distT="0" distB="0" distL="0" distR="0" wp14:anchorId="13C4691B" wp14:editId="7100FB49">
              <wp:extent cx="6479540" cy="1075690"/>
              <wp:effectExtent l="0" t="0" r="0" b="0"/>
              <wp:docPr id="142" name="圖片 14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75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D19828D" w14:textId="77777777" w:rsidR="00E87520" w:rsidRDefault="00E87520" w:rsidP="00E87520">
      <w:pPr>
        <w:pStyle w:val="15"/>
        <w:rPr>
          <w:ins w:id="18076" w:author="張嘉榮" w:date="2021-05-28T18:23:00Z"/>
        </w:rPr>
      </w:pPr>
      <w:ins w:id="18077" w:author="張嘉榮" w:date="2021-05-28T18:23:00Z">
        <w:r>
          <w:rPr>
            <w:noProof/>
          </w:rPr>
          <w:lastRenderedPageBreak/>
          <w:drawing>
            <wp:inline distT="0" distB="0" distL="0" distR="0" wp14:anchorId="4DB50E7D" wp14:editId="35F9ABB3">
              <wp:extent cx="6479540" cy="3004185"/>
              <wp:effectExtent l="0" t="0" r="0" b="0"/>
              <wp:docPr id="143" name="圖片 1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0041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6B2373D" w14:textId="77777777" w:rsidR="00E87520" w:rsidRDefault="00E87520" w:rsidP="00E87520">
      <w:pPr>
        <w:pStyle w:val="15"/>
        <w:numPr>
          <w:ilvl w:val="0"/>
          <w:numId w:val="55"/>
        </w:numPr>
        <w:ind w:left="1418"/>
        <w:rPr>
          <w:ins w:id="18078" w:author="張嘉榮" w:date="2021-05-28T18:23:00Z"/>
        </w:rPr>
      </w:pPr>
      <w:ins w:id="18079" w:author="張嘉榮" w:date="2021-05-28T18:23:00Z">
        <w:r>
          <w:rPr>
            <w:rFonts w:hint="eastAsia"/>
          </w:rPr>
          <w:t>附件2</w:t>
        </w:r>
      </w:ins>
    </w:p>
    <w:p w14:paraId="4DFDD4BC" w14:textId="77777777" w:rsidR="00E87520" w:rsidRDefault="00E87520" w:rsidP="00E87520">
      <w:pPr>
        <w:rPr>
          <w:ins w:id="18080" w:author="張嘉榮" w:date="2021-05-28T18:23:00Z"/>
        </w:rPr>
      </w:pPr>
      <w:ins w:id="18081" w:author="張嘉榮" w:date="2021-05-28T18:23:00Z">
        <w:r>
          <w:rPr>
            <w:noProof/>
          </w:rPr>
          <w:drawing>
            <wp:inline distT="0" distB="0" distL="0" distR="0" wp14:anchorId="463CC725" wp14:editId="24B0BD78">
              <wp:extent cx="6479540" cy="3637915"/>
              <wp:effectExtent l="0" t="0" r="0" b="0"/>
              <wp:docPr id="144" name="圖片 1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6379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DD70545" w14:textId="77777777" w:rsidR="00E87520" w:rsidRDefault="00E87520" w:rsidP="00E87520">
      <w:pPr>
        <w:rPr>
          <w:ins w:id="18082" w:author="張嘉榮" w:date="2021-05-28T18:23:00Z"/>
        </w:rPr>
      </w:pPr>
    </w:p>
    <w:p w14:paraId="50CA78E9" w14:textId="102B37C4" w:rsidR="000140B5" w:rsidRDefault="000140B5">
      <w:pPr>
        <w:widowControl/>
      </w:pPr>
    </w:p>
    <w:p w14:paraId="6507262E" w14:textId="77777777" w:rsidR="000140B5" w:rsidRDefault="000140B5">
      <w:pPr>
        <w:widowControl/>
      </w:pPr>
      <w:r>
        <w:br w:type="page"/>
      </w:r>
    </w:p>
    <w:p w14:paraId="27CC3B0D" w14:textId="552358FF" w:rsidR="00C1400F" w:rsidRDefault="00C1400F" w:rsidP="00C1400F">
      <w:pPr>
        <w:pStyle w:val="3"/>
        <w:numPr>
          <w:ilvl w:val="2"/>
          <w:numId w:val="54"/>
        </w:numPr>
        <w:rPr>
          <w:ins w:id="18083" w:author="Fegie" w:date="2021-05-02T17:42:00Z"/>
        </w:rPr>
      </w:pPr>
      <w:ins w:id="18084" w:author="Fegie" w:date="2021-04-29T10:45:00Z">
        <w:r>
          <w:rPr>
            <w:rFonts w:hint="eastAsia"/>
          </w:rPr>
          <w:lastRenderedPageBreak/>
          <w:t>L1</w:t>
        </w:r>
        <w:r>
          <w:t>10</w:t>
        </w:r>
      </w:ins>
      <w:ins w:id="18085" w:author="Fegie" w:date="2021-04-29T10:46:00Z">
        <w:r>
          <w:t>3</w:t>
        </w:r>
      </w:ins>
      <w:ins w:id="18086" w:author="Fegie" w:date="2021-04-29T10:45:00Z">
        <w:r>
          <w:t xml:space="preserve"> </w:t>
        </w:r>
        <w:r>
          <w:rPr>
            <w:rFonts w:hint="eastAsia"/>
          </w:rPr>
          <w:t xml:space="preserve"> 顧客基本資</w:t>
        </w:r>
      </w:ins>
      <w:ins w:id="18087" w:author="Fegie" w:date="2021-04-29T10:48:00Z">
        <w:r>
          <w:rPr>
            <w:rFonts w:hint="eastAsia"/>
          </w:rPr>
          <w:t>料</w:t>
        </w:r>
      </w:ins>
      <w:ins w:id="18088" w:author="Fegie" w:date="2021-04-29T10:47:00Z">
        <w:r>
          <w:rPr>
            <w:rFonts w:hint="eastAsia"/>
          </w:rPr>
          <w:t>修改</w:t>
        </w:r>
      </w:ins>
      <w:ins w:id="18089" w:author="Fegie" w:date="2021-04-29T10:45:00Z">
        <w:r>
          <w:rPr>
            <w:rFonts w:hint="eastAsia"/>
          </w:rPr>
          <w:t>-自然人</w:t>
        </w:r>
      </w:ins>
      <w:ins w:id="18090" w:author="Fegie" w:date="2021-05-05T16:25:00Z">
        <w:r w:rsidR="00C817AE">
          <w:rPr>
            <w:rFonts w:hAnsi="標楷體" w:hint="eastAsia"/>
          </w:rPr>
          <w:t>***</w:t>
        </w:r>
      </w:ins>
    </w:p>
    <w:p w14:paraId="506CA933" w14:textId="77777777" w:rsidR="007370E3" w:rsidRDefault="00F26477" w:rsidP="007370E3">
      <w:pPr>
        <w:pStyle w:val="15"/>
        <w:numPr>
          <w:ilvl w:val="0"/>
          <w:numId w:val="55"/>
        </w:numPr>
        <w:ind w:left="1418"/>
        <w:rPr>
          <w:ins w:id="18091" w:author="Fegie" w:date="2021-05-02T20:43:00Z"/>
        </w:rPr>
      </w:pPr>
      <w:ins w:id="18092" w:author="Fegie" w:date="2021-05-02T17:42:00Z">
        <w:r>
          <w:rPr>
            <w:rFonts w:hint="eastAsia"/>
          </w:rPr>
          <w:t xml:space="preserve">     </w:t>
        </w:r>
      </w:ins>
      <w:ins w:id="18093" w:author="Fegie" w:date="2021-05-02T20:43:00Z">
        <w:r w:rsidR="007370E3"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7370E3" w14:paraId="274D28B4" w14:textId="77777777" w:rsidTr="001C13CA">
        <w:trPr>
          <w:trHeight w:val="277"/>
          <w:ins w:id="18094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A3E2C4" w14:textId="77777777" w:rsidR="007370E3" w:rsidRDefault="007370E3" w:rsidP="001C13CA">
            <w:pPr>
              <w:rPr>
                <w:ins w:id="18095" w:author="Fegie" w:date="2021-05-02T20:43:00Z"/>
                <w:rFonts w:ascii="標楷體" w:eastAsia="標楷體" w:hAnsi="標楷體"/>
              </w:rPr>
            </w:pPr>
            <w:ins w:id="18096" w:author="Fegie" w:date="2021-05-02T20:43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3F5FDA" w14:textId="5D76658A" w:rsidR="007370E3" w:rsidRDefault="007370E3" w:rsidP="001C13CA">
            <w:pPr>
              <w:rPr>
                <w:ins w:id="18097" w:author="Fegie" w:date="2021-05-02T20:43:00Z"/>
                <w:rFonts w:ascii="標楷體" w:eastAsia="標楷體" w:hAnsi="標楷體"/>
              </w:rPr>
            </w:pPr>
            <w:ins w:id="18098" w:author="Fegie" w:date="2021-05-02T20:43:00Z">
              <w:r>
                <w:rPr>
                  <w:rFonts w:ascii="標楷體" w:eastAsia="標楷體" w:hAnsi="標楷體" w:hint="eastAsia"/>
                </w:rPr>
                <w:t>顧客基本資料</w:t>
              </w:r>
            </w:ins>
            <w:ins w:id="18099" w:author="Fegie" w:date="2021-05-02T20:44:00Z">
              <w:r>
                <w:rPr>
                  <w:rFonts w:ascii="標楷體" w:eastAsia="標楷體" w:hAnsi="標楷體" w:hint="eastAsia"/>
                </w:rPr>
                <w:t>修改</w:t>
              </w:r>
            </w:ins>
            <w:ins w:id="18100" w:author="Fegie" w:date="2021-05-02T20:43:00Z">
              <w:r>
                <w:rPr>
                  <w:rFonts w:ascii="標楷體" w:eastAsia="標楷體" w:hAnsi="標楷體" w:hint="eastAsia"/>
                </w:rPr>
                <w:t>-自然人</w:t>
              </w:r>
            </w:ins>
          </w:p>
        </w:tc>
      </w:tr>
      <w:tr w:rsidR="007370E3" w14:paraId="5F4E9A21" w14:textId="77777777" w:rsidTr="001C13CA">
        <w:trPr>
          <w:trHeight w:val="277"/>
          <w:ins w:id="18101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61F5AA1" w14:textId="77777777" w:rsidR="007370E3" w:rsidRDefault="007370E3" w:rsidP="001C13CA">
            <w:pPr>
              <w:rPr>
                <w:ins w:id="18102" w:author="Fegie" w:date="2021-05-02T20:43:00Z"/>
                <w:rFonts w:ascii="標楷體" w:eastAsia="標楷體" w:hAnsi="標楷體"/>
              </w:rPr>
            </w:pPr>
            <w:ins w:id="18103" w:author="Fegie" w:date="2021-05-02T20:43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E4B925" w14:textId="081E5954" w:rsidR="007370E3" w:rsidRDefault="007370E3" w:rsidP="001C13CA">
            <w:pPr>
              <w:rPr>
                <w:ins w:id="18104" w:author="Fegie" w:date="2021-05-02T20:43:00Z"/>
                <w:rFonts w:ascii="標楷體" w:eastAsia="標楷體" w:hAnsi="標楷體"/>
              </w:rPr>
            </w:pPr>
            <w:ins w:id="18105" w:author="Fegie" w:date="2021-05-02T20:4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8106" w:author="Fegie" w:date="2021-05-02T20:44:00Z">
              <w:r>
                <w:rPr>
                  <w:rFonts w:ascii="標楷體" w:eastAsia="標楷體" w:hAnsi="標楷體" w:hint="eastAsia"/>
                </w:rPr>
                <w:t>修改</w:t>
              </w:r>
            </w:ins>
            <w:ins w:id="18107" w:author="Fegie" w:date="2021-05-02T20:43:00Z">
              <w:r>
                <w:rPr>
                  <w:rFonts w:ascii="標楷體" w:eastAsia="標楷體" w:hAnsi="標楷體" w:hint="eastAsia"/>
                </w:rPr>
                <w:t>自然人基本資料。</w:t>
              </w:r>
            </w:ins>
          </w:p>
          <w:p w14:paraId="609F6E12" w14:textId="77777777" w:rsidR="007370E3" w:rsidRDefault="007370E3" w:rsidP="001C13CA">
            <w:pPr>
              <w:rPr>
                <w:ins w:id="18108" w:author="Fegie" w:date="2021-05-02T20:43:00Z"/>
                <w:rFonts w:ascii="標楷體" w:eastAsia="標楷體" w:hAnsi="標楷體"/>
              </w:rPr>
            </w:pPr>
            <w:ins w:id="18109" w:author="Fegie" w:date="2021-05-02T20:43:00Z">
              <w:r>
                <w:rPr>
                  <w:rFonts w:ascii="標楷體" w:eastAsia="標楷體" w:hAnsi="標楷體" w:hint="eastAsia"/>
                </w:rPr>
                <w:t>2.需由入口交易「L1001 顧客明細資料查詢」進入</w:t>
              </w:r>
            </w:ins>
          </w:p>
        </w:tc>
      </w:tr>
      <w:tr w:rsidR="007370E3" w14:paraId="1185EEFD" w14:textId="77777777" w:rsidTr="001C13CA">
        <w:trPr>
          <w:trHeight w:val="773"/>
          <w:ins w:id="18110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7BCBE9" w14:textId="77777777" w:rsidR="007370E3" w:rsidRDefault="007370E3" w:rsidP="001C13CA">
            <w:pPr>
              <w:rPr>
                <w:ins w:id="18111" w:author="Fegie" w:date="2021-05-02T20:43:00Z"/>
                <w:rFonts w:ascii="標楷體" w:eastAsia="標楷體" w:hAnsi="標楷體"/>
              </w:rPr>
            </w:pPr>
            <w:ins w:id="18112" w:author="Fegie" w:date="2021-05-02T20:43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4AA75F" w14:textId="5875B613" w:rsidR="007370E3" w:rsidRDefault="007370E3" w:rsidP="001C13CA">
            <w:pPr>
              <w:ind w:left="240" w:hangingChars="100" w:hanging="240"/>
              <w:rPr>
                <w:ins w:id="18113" w:author="Fegie" w:date="2021-05-02T20:43:00Z"/>
                <w:rFonts w:ascii="標楷體" w:eastAsia="標楷體" w:hAnsi="標楷體"/>
              </w:rPr>
            </w:pPr>
            <w:ins w:id="18114" w:author="Fegie" w:date="2021-05-02T20:4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8115" w:author="st1" w:date="2021-05-06T10:57:00Z">
              <w:r w:rsidR="00D85B3E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  <w:ins w:id="18116" w:author="Fegie" w:date="2021-05-02T20:43:00Z">
              <w:del w:id="18117" w:author="st1" w:date="2021-05-06T10:57:00Z">
                <w:r w:rsidRPr="00F15B2B" w:rsidDel="00D85B3E">
                  <w:rPr>
                    <w:rFonts w:ascii="標楷體" w:eastAsia="標楷體" w:hAnsi="標楷體" w:hint="eastAsia"/>
                    <w:color w:val="FF0000"/>
                  </w:rPr>
                  <w:delText>參考流程</w:delText>
                </w:r>
              </w:del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</w:p>
          <w:p w14:paraId="2003DFC6" w14:textId="77777777" w:rsidR="007370E3" w:rsidRDefault="007370E3" w:rsidP="001C13CA">
            <w:pPr>
              <w:rPr>
                <w:ins w:id="18118" w:author="Fegie" w:date="2021-05-02T20:43:00Z"/>
                <w:rFonts w:ascii="標楷體" w:eastAsia="標楷體" w:hAnsi="標楷體"/>
              </w:rPr>
            </w:pPr>
            <w:ins w:id="18119" w:author="Fegie" w:date="2021-05-02T20:43:00Z">
              <w:r>
                <w:rPr>
                  <w:rFonts w:ascii="標楷體" w:eastAsia="標楷體" w:hAnsi="標楷體" w:hint="eastAsia"/>
                </w:rPr>
                <w:t>2.維護客戶資料主檔(Cu</w:t>
              </w:r>
              <w:r>
                <w:rPr>
                  <w:rFonts w:ascii="標楷體" w:eastAsia="標楷體" w:hAnsi="標楷體"/>
                </w:rPr>
                <w:t>stMain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4FAC76DC" w14:textId="77777777" w:rsidR="007370E3" w:rsidRDefault="007370E3" w:rsidP="001C13CA">
            <w:pPr>
              <w:rPr>
                <w:ins w:id="18120" w:author="Fegie" w:date="2021-05-02T20:43:00Z"/>
                <w:rFonts w:ascii="標楷體" w:eastAsia="標楷體" w:hAnsi="標楷體"/>
                <w:lang w:eastAsia="zh-HK"/>
              </w:rPr>
            </w:pPr>
            <w:ins w:id="18121" w:author="Fegie" w:date="2021-05-02T20:43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358384AF" w14:textId="5B3A0D82" w:rsidR="007370E3" w:rsidRDefault="007370E3" w:rsidP="001C13CA">
            <w:pPr>
              <w:rPr>
                <w:ins w:id="18122" w:author="Fegie" w:date="2021-05-02T20:43:00Z"/>
                <w:rFonts w:ascii="標楷體" w:eastAsia="標楷體" w:hAnsi="標楷體"/>
                <w:lang w:eastAsia="zh-HK"/>
              </w:rPr>
            </w:pPr>
            <w:ins w:id="18123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</w:ins>
            <w:ins w:id="18124" w:author="Fegie" w:date="2021-05-02T20:44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8125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:</w:t>
              </w:r>
            </w:ins>
            <w:ins w:id="18126" w:author="Fegie" w:date="2021-05-02T20:44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8127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自然人基本資料</w:t>
              </w:r>
            </w:ins>
          </w:p>
        </w:tc>
      </w:tr>
      <w:tr w:rsidR="007370E3" w14:paraId="44C60E92" w14:textId="77777777" w:rsidTr="001C13CA">
        <w:trPr>
          <w:trHeight w:val="321"/>
          <w:ins w:id="18128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A2E2957" w14:textId="77777777" w:rsidR="007370E3" w:rsidRDefault="007370E3" w:rsidP="001C13CA">
            <w:pPr>
              <w:rPr>
                <w:ins w:id="18129" w:author="Fegie" w:date="2021-05-02T20:43:00Z"/>
                <w:rFonts w:ascii="標楷體" w:eastAsia="標楷體" w:hAnsi="標楷體"/>
              </w:rPr>
            </w:pPr>
            <w:ins w:id="18130" w:author="Fegie" w:date="2021-05-02T20:43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F4C8BF" w14:textId="77777777" w:rsidR="007370E3" w:rsidRDefault="007370E3" w:rsidP="001C13CA">
            <w:pPr>
              <w:rPr>
                <w:ins w:id="18131" w:author="Fegie" w:date="2021-05-02T20:43:00Z"/>
                <w:rFonts w:ascii="標楷體" w:eastAsia="標楷體" w:hAnsi="標楷體"/>
              </w:rPr>
            </w:pPr>
          </w:p>
        </w:tc>
      </w:tr>
      <w:tr w:rsidR="007370E3" w14:paraId="5D952F3E" w14:textId="77777777" w:rsidTr="001C13CA">
        <w:trPr>
          <w:trHeight w:val="1311"/>
          <w:ins w:id="18132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29BFF1" w14:textId="77777777" w:rsidR="007370E3" w:rsidRDefault="007370E3" w:rsidP="001C13CA">
            <w:pPr>
              <w:rPr>
                <w:ins w:id="18133" w:author="Fegie" w:date="2021-05-02T20:43:00Z"/>
                <w:rFonts w:ascii="標楷體" w:eastAsia="標楷體" w:hAnsi="標楷體"/>
              </w:rPr>
            </w:pPr>
            <w:ins w:id="18134" w:author="Fegie" w:date="2021-05-02T20:43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B576A3" w14:textId="77777777" w:rsidR="007370E3" w:rsidRDefault="007370E3" w:rsidP="001C13CA">
            <w:pPr>
              <w:rPr>
                <w:ins w:id="18135" w:author="Fegie" w:date="2021-05-02T20:43:00Z"/>
                <w:rFonts w:ascii="標楷體" w:eastAsia="標楷體" w:hAnsi="標楷體"/>
              </w:rPr>
            </w:pPr>
          </w:p>
        </w:tc>
      </w:tr>
      <w:tr w:rsidR="007370E3" w14:paraId="221E8074" w14:textId="77777777" w:rsidTr="001C13CA">
        <w:trPr>
          <w:trHeight w:val="278"/>
          <w:ins w:id="18136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F424A2B" w14:textId="77777777" w:rsidR="007370E3" w:rsidRDefault="007370E3" w:rsidP="001C13CA">
            <w:pPr>
              <w:rPr>
                <w:ins w:id="18137" w:author="Fegie" w:date="2021-05-02T20:43:00Z"/>
                <w:rFonts w:ascii="標楷體" w:eastAsia="標楷體" w:hAnsi="標楷體"/>
              </w:rPr>
            </w:pPr>
            <w:ins w:id="18138" w:author="Fegie" w:date="2021-05-02T20:43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243BFE" w14:textId="509680C9" w:rsidR="007370E3" w:rsidRDefault="007370E3" w:rsidP="001C13CA">
            <w:pPr>
              <w:rPr>
                <w:ins w:id="18139" w:author="Fegie" w:date="2021-05-02T20:43:00Z"/>
                <w:rFonts w:ascii="標楷體" w:eastAsia="標楷體" w:hAnsi="標楷體"/>
              </w:rPr>
            </w:pPr>
            <w:ins w:id="18140" w:author="Fegie" w:date="2021-05-02T20:44:00Z">
              <w:r>
                <w:rPr>
                  <w:rFonts w:ascii="標楷體" w:eastAsia="標楷體" w:hAnsi="標楷體" w:hint="eastAsia"/>
                </w:rPr>
                <w:t>需要主管放行</w:t>
              </w:r>
            </w:ins>
          </w:p>
        </w:tc>
      </w:tr>
      <w:tr w:rsidR="007370E3" w14:paraId="48CB1B9E" w14:textId="77777777" w:rsidTr="001C13CA">
        <w:trPr>
          <w:trHeight w:val="358"/>
          <w:ins w:id="18141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7329B51" w14:textId="77777777" w:rsidR="007370E3" w:rsidRDefault="007370E3" w:rsidP="001C13CA">
            <w:pPr>
              <w:rPr>
                <w:ins w:id="18142" w:author="Fegie" w:date="2021-05-02T20:43:00Z"/>
                <w:rFonts w:ascii="標楷體" w:eastAsia="標楷體" w:hAnsi="標楷體"/>
              </w:rPr>
            </w:pPr>
            <w:ins w:id="18143" w:author="Fegie" w:date="2021-05-02T20:43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7D163E" w14:textId="3E1EB0AE" w:rsidR="007370E3" w:rsidRDefault="00572608" w:rsidP="001C13CA">
            <w:pPr>
              <w:rPr>
                <w:ins w:id="18144" w:author="Fegie" w:date="2021-05-02T20:43:00Z"/>
                <w:rFonts w:ascii="標楷體" w:eastAsia="標楷體" w:hAnsi="標楷體"/>
              </w:rPr>
            </w:pPr>
            <w:ins w:id="18145" w:author="st1" w:date="2021-05-06T11:03:00Z">
              <w:r>
                <w:rPr>
                  <w:rFonts w:ascii="標楷體" w:eastAsia="標楷體" w:hAnsi="標楷體" w:hint="eastAsia"/>
                  <w:color w:val="222222"/>
                </w:rPr>
                <w:t>修改時,異動原因及內容會記錄於「資料變更紀錄檔(TxDataLog)」,可至「L6932 資料變更交易查詢」查詢異動內容記錄內容</w:t>
              </w:r>
            </w:ins>
          </w:p>
        </w:tc>
      </w:tr>
      <w:tr w:rsidR="007370E3" w14:paraId="7AD05D2A" w14:textId="77777777" w:rsidTr="001C13CA">
        <w:trPr>
          <w:trHeight w:val="278"/>
          <w:ins w:id="18146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2EF6719" w14:textId="77777777" w:rsidR="007370E3" w:rsidRDefault="007370E3" w:rsidP="001C13CA">
            <w:pPr>
              <w:rPr>
                <w:ins w:id="18147" w:author="Fegie" w:date="2021-05-02T20:43:00Z"/>
                <w:rFonts w:ascii="標楷體" w:eastAsia="標楷體" w:hAnsi="標楷體"/>
              </w:rPr>
            </w:pPr>
            <w:ins w:id="18148" w:author="Fegie" w:date="2021-05-02T20:43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52F6BC" w14:textId="77777777" w:rsidR="007370E3" w:rsidRDefault="007370E3" w:rsidP="001C13CA">
            <w:pPr>
              <w:rPr>
                <w:ins w:id="18149" w:author="Fegie" w:date="2021-05-02T20:43:00Z"/>
                <w:rFonts w:ascii="標楷體" w:eastAsia="標楷體" w:hAnsi="標楷體"/>
              </w:rPr>
            </w:pPr>
          </w:p>
        </w:tc>
      </w:tr>
    </w:tbl>
    <w:p w14:paraId="2693106A" w14:textId="77777777" w:rsidR="007370E3" w:rsidRDefault="007370E3" w:rsidP="007370E3">
      <w:pPr>
        <w:rPr>
          <w:ins w:id="18150" w:author="Fegie" w:date="2021-05-02T20:43:00Z"/>
          <w:rFonts w:ascii="標楷體" w:eastAsia="標楷體" w:hAnsi="標楷體"/>
        </w:rPr>
      </w:pPr>
    </w:p>
    <w:p w14:paraId="72E98B98" w14:textId="77777777" w:rsidR="007370E3" w:rsidRDefault="007370E3" w:rsidP="007370E3">
      <w:pPr>
        <w:pStyle w:val="a"/>
        <w:numPr>
          <w:ilvl w:val="0"/>
          <w:numId w:val="55"/>
        </w:numPr>
        <w:spacing w:before="0"/>
        <w:ind w:left="1418"/>
        <w:rPr>
          <w:ins w:id="18151" w:author="Fegie" w:date="2021-05-02T20:43:00Z"/>
        </w:rPr>
      </w:pPr>
      <w:ins w:id="18152" w:author="Fegie" w:date="2021-05-02T20:43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7370E3" w14:paraId="35CF48AB" w14:textId="77777777" w:rsidTr="000140B5">
        <w:trPr>
          <w:ins w:id="18153" w:author="Fegie" w:date="2021-05-02T20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9D454D" w14:textId="77777777" w:rsidR="007370E3" w:rsidRDefault="007370E3" w:rsidP="001C13CA">
            <w:pPr>
              <w:jc w:val="center"/>
              <w:rPr>
                <w:ins w:id="18154" w:author="Fegie" w:date="2021-05-02T20:43:00Z"/>
                <w:rFonts w:ascii="標楷體" w:eastAsia="標楷體" w:hAnsi="標楷體"/>
              </w:rPr>
            </w:pPr>
            <w:ins w:id="18155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7850D9" w14:textId="77777777" w:rsidR="007370E3" w:rsidRDefault="007370E3" w:rsidP="001C13CA">
            <w:pPr>
              <w:jc w:val="center"/>
              <w:rPr>
                <w:ins w:id="18156" w:author="Fegie" w:date="2021-05-02T20:43:00Z"/>
                <w:rFonts w:ascii="標楷體" w:eastAsia="標楷體" w:hAnsi="標楷體"/>
              </w:rPr>
            </w:pPr>
            <w:ins w:id="18157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C25F50" w14:textId="77777777" w:rsidR="007370E3" w:rsidRDefault="007370E3" w:rsidP="001C13CA">
            <w:pPr>
              <w:jc w:val="center"/>
              <w:rPr>
                <w:ins w:id="18158" w:author="Fegie" w:date="2021-05-02T20:43:00Z"/>
                <w:rFonts w:ascii="標楷體" w:eastAsia="標楷體" w:hAnsi="標楷體"/>
              </w:rPr>
            </w:pPr>
            <w:ins w:id="18159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7370E3" w14:paraId="5FAA064A" w14:textId="77777777" w:rsidTr="001C13CA">
        <w:trPr>
          <w:ins w:id="18160" w:author="Fegie" w:date="2021-05-02T20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3A255" w14:textId="77777777" w:rsidR="007370E3" w:rsidRDefault="007370E3" w:rsidP="001C13CA">
            <w:pPr>
              <w:jc w:val="center"/>
              <w:rPr>
                <w:ins w:id="18161" w:author="Fegie" w:date="2021-05-02T20:43:00Z"/>
                <w:rFonts w:ascii="標楷體" w:eastAsia="標楷體" w:hAnsi="標楷體"/>
              </w:rPr>
            </w:pPr>
            <w:ins w:id="18162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78B65" w14:textId="77777777" w:rsidR="007370E3" w:rsidRDefault="007370E3" w:rsidP="001C13CA">
            <w:pPr>
              <w:rPr>
                <w:ins w:id="18163" w:author="Fegie" w:date="2021-05-02T20:43:00Z"/>
                <w:rFonts w:ascii="標楷體" w:eastAsia="標楷體" w:hAnsi="標楷體"/>
              </w:rPr>
            </w:pPr>
            <w:ins w:id="18164" w:author="Fegie" w:date="2021-05-02T20:43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B668D" w14:textId="77777777" w:rsidR="007370E3" w:rsidRDefault="007370E3" w:rsidP="001C13CA">
            <w:pPr>
              <w:rPr>
                <w:ins w:id="18165" w:author="Fegie" w:date="2021-05-02T20:43:00Z"/>
                <w:rFonts w:ascii="標楷體" w:eastAsia="標楷體" w:hAnsi="標楷體"/>
              </w:rPr>
            </w:pPr>
            <w:ins w:id="18166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</w:tbl>
    <w:p w14:paraId="18C02146" w14:textId="77777777" w:rsidR="007370E3" w:rsidRDefault="007370E3" w:rsidP="007370E3">
      <w:pPr>
        <w:rPr>
          <w:ins w:id="18167" w:author="Fegie" w:date="2021-05-02T20:43:00Z"/>
          <w:rFonts w:ascii="標楷體" w:eastAsia="標楷體" w:hAnsi="標楷體"/>
        </w:rPr>
      </w:pPr>
    </w:p>
    <w:p w14:paraId="1DC92C7C" w14:textId="77777777" w:rsidR="007370E3" w:rsidRDefault="007370E3" w:rsidP="007370E3">
      <w:pPr>
        <w:pStyle w:val="15"/>
        <w:numPr>
          <w:ilvl w:val="0"/>
          <w:numId w:val="55"/>
        </w:numPr>
        <w:ind w:left="1418"/>
        <w:rPr>
          <w:ins w:id="18168" w:author="Fegie" w:date="2021-05-02T20:43:00Z"/>
        </w:rPr>
      </w:pPr>
      <w:ins w:id="18169" w:author="Fegie" w:date="2021-05-02T20:43:00Z">
        <w:r>
          <w:rPr>
            <w:rFonts w:hint="eastAsia"/>
          </w:rPr>
          <w:t>UI畫面</w:t>
        </w:r>
      </w:ins>
    </w:p>
    <w:p w14:paraId="49BC5169" w14:textId="63BFE580" w:rsidR="007370E3" w:rsidRDefault="007370E3" w:rsidP="007370E3">
      <w:pPr>
        <w:rPr>
          <w:ins w:id="18170" w:author="Fegie" w:date="2021-05-02T20:46:00Z"/>
          <w:noProof/>
        </w:rPr>
      </w:pPr>
      <w:ins w:id="18171" w:author="Fegie" w:date="2021-05-02T20:43:00Z">
        <w:r>
          <w:rPr>
            <w:noProof/>
          </w:rPr>
          <w:t xml:space="preserve"> </w:t>
        </w:r>
      </w:ins>
      <w:ins w:id="18172" w:author="Fegie" w:date="2021-05-02T20:45:00Z">
        <w:r>
          <w:rPr>
            <w:noProof/>
          </w:rPr>
          <w:drawing>
            <wp:inline distT="0" distB="0" distL="0" distR="0" wp14:anchorId="4C2C17C4" wp14:editId="35CE65B9">
              <wp:extent cx="6479540" cy="2729865"/>
              <wp:effectExtent l="0" t="0" r="0" b="0"/>
              <wp:docPr id="73" name="圖片 7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7298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8173" w:author="Fegie" w:date="2021-05-02T20:46:00Z">
        <w:r w:rsidRPr="007370E3">
          <w:rPr>
            <w:noProof/>
          </w:rPr>
          <w:t xml:space="preserve"> </w:t>
        </w:r>
        <w:r>
          <w:rPr>
            <w:noProof/>
          </w:rPr>
          <w:lastRenderedPageBreak/>
          <w:drawing>
            <wp:inline distT="0" distB="0" distL="0" distR="0" wp14:anchorId="76C82B3E" wp14:editId="1F59D17D">
              <wp:extent cx="6479540" cy="2907665"/>
              <wp:effectExtent l="0" t="0" r="0" b="0"/>
              <wp:docPr id="74" name="圖片 7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9076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3D448A0" w14:textId="6A684F91" w:rsidR="007370E3" w:rsidRDefault="007370E3" w:rsidP="007370E3">
      <w:pPr>
        <w:rPr>
          <w:ins w:id="18174" w:author="Fegie" w:date="2021-05-02T20:46:00Z"/>
          <w:noProof/>
        </w:rPr>
      </w:pPr>
      <w:ins w:id="18175" w:author="Fegie" w:date="2021-05-02T20:46:00Z">
        <w:r>
          <w:rPr>
            <w:noProof/>
          </w:rPr>
          <w:drawing>
            <wp:inline distT="0" distB="0" distL="0" distR="0" wp14:anchorId="239A0201" wp14:editId="1AC69D84">
              <wp:extent cx="6479540" cy="2698750"/>
              <wp:effectExtent l="0" t="0" r="0" b="0"/>
              <wp:docPr id="75" name="圖片 7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698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EC160D7" w14:textId="429F2902" w:rsidR="007370E3" w:rsidRDefault="007370E3" w:rsidP="007370E3">
      <w:pPr>
        <w:rPr>
          <w:ins w:id="18176" w:author="Fegie" w:date="2021-05-02T20:43:00Z"/>
          <w:noProof/>
        </w:rPr>
      </w:pPr>
      <w:ins w:id="18177" w:author="Fegie" w:date="2021-05-02T20:46:00Z">
        <w:r>
          <w:rPr>
            <w:noProof/>
          </w:rPr>
          <w:drawing>
            <wp:inline distT="0" distB="0" distL="0" distR="0" wp14:anchorId="6EF4FEFA" wp14:editId="69378A6F">
              <wp:extent cx="6479540" cy="1711325"/>
              <wp:effectExtent l="0" t="0" r="0" b="0"/>
              <wp:docPr id="76" name="圖片 7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7113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88C041B" w14:textId="77777777" w:rsidR="007370E3" w:rsidRDefault="007370E3" w:rsidP="007370E3">
      <w:pPr>
        <w:pStyle w:val="a"/>
        <w:numPr>
          <w:ilvl w:val="0"/>
          <w:numId w:val="55"/>
        </w:numPr>
        <w:spacing w:before="0"/>
        <w:ind w:left="1418"/>
        <w:rPr>
          <w:ins w:id="18178" w:author="Fegie" w:date="2021-05-02T20:43:00Z"/>
        </w:rPr>
      </w:pPr>
      <w:ins w:id="18179" w:author="Fegie" w:date="2021-05-02T20:43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0E866D48" w14:textId="77777777" w:rsidR="007370E3" w:rsidRDefault="007370E3" w:rsidP="007370E3">
      <w:pPr>
        <w:rPr>
          <w:ins w:id="18180" w:author="Fegie" w:date="2021-05-02T20:43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7370E3" w14:paraId="6A71B3E5" w14:textId="77777777" w:rsidTr="000140B5">
        <w:trPr>
          <w:ins w:id="18181" w:author="Fegie" w:date="2021-05-02T20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1B2518" w14:textId="77777777" w:rsidR="007370E3" w:rsidRDefault="007370E3" w:rsidP="001C13CA">
            <w:pPr>
              <w:jc w:val="center"/>
              <w:rPr>
                <w:ins w:id="18182" w:author="Fegie" w:date="2021-05-02T20:43:00Z"/>
                <w:rFonts w:ascii="標楷體" w:eastAsia="標楷體" w:hAnsi="標楷體"/>
              </w:rPr>
            </w:pPr>
            <w:ins w:id="18183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6ADD90" w14:textId="77777777" w:rsidR="007370E3" w:rsidRDefault="007370E3" w:rsidP="001C13CA">
            <w:pPr>
              <w:jc w:val="center"/>
              <w:rPr>
                <w:ins w:id="18184" w:author="Fegie" w:date="2021-05-02T20:43:00Z"/>
                <w:rFonts w:ascii="標楷體" w:eastAsia="標楷體" w:hAnsi="標楷體"/>
              </w:rPr>
            </w:pPr>
            <w:ins w:id="18185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2C0F8" w14:textId="77777777" w:rsidR="007370E3" w:rsidRDefault="007370E3" w:rsidP="001C13CA">
            <w:pPr>
              <w:jc w:val="center"/>
              <w:rPr>
                <w:ins w:id="18186" w:author="Fegie" w:date="2021-05-02T20:43:00Z"/>
                <w:rFonts w:ascii="標楷體" w:eastAsia="標楷體" w:hAnsi="標楷體"/>
              </w:rPr>
            </w:pPr>
            <w:ins w:id="18187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7370E3" w14:paraId="4A87EF4A" w14:textId="77777777" w:rsidTr="001C13CA">
        <w:trPr>
          <w:ins w:id="18188" w:author="Fegie" w:date="2021-05-02T20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F552C" w14:textId="77777777" w:rsidR="007370E3" w:rsidRDefault="007370E3" w:rsidP="001C13CA">
            <w:pPr>
              <w:jc w:val="center"/>
              <w:rPr>
                <w:ins w:id="18189" w:author="Fegie" w:date="2021-05-02T20:43:00Z"/>
                <w:rFonts w:ascii="標楷體" w:eastAsia="標楷體" w:hAnsi="標楷體"/>
                <w:lang w:eastAsia="zh-HK"/>
              </w:rPr>
            </w:pPr>
            <w:ins w:id="18190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351ED" w14:textId="12C48B65" w:rsidR="007370E3" w:rsidRDefault="007370E3" w:rsidP="001C13CA">
            <w:pPr>
              <w:rPr>
                <w:ins w:id="18191" w:author="Fegie" w:date="2021-05-02T20:43:00Z"/>
                <w:rFonts w:ascii="標楷體" w:eastAsia="標楷體" w:hAnsi="標楷體"/>
                <w:lang w:eastAsia="zh-HK"/>
              </w:rPr>
            </w:pPr>
            <w:ins w:id="18192" w:author="Fegie" w:date="2021-05-02T20:46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ABBE0" w14:textId="7871C530" w:rsidR="007370E3" w:rsidRDefault="007370E3" w:rsidP="001C13CA">
            <w:pPr>
              <w:rPr>
                <w:ins w:id="18193" w:author="Fegie" w:date="2021-05-02T20:43:00Z"/>
                <w:rFonts w:ascii="標楷體" w:eastAsia="標楷體" w:hAnsi="標楷體"/>
                <w:lang w:eastAsia="zh-HK"/>
              </w:rPr>
            </w:pPr>
            <w:ins w:id="18194" w:author="Fegie" w:date="2021-05-02T20:43:00Z">
              <w:r>
                <w:rPr>
                  <w:rFonts w:ascii="標楷體" w:eastAsia="標楷體" w:hAnsi="標楷體" w:hint="eastAsia"/>
                </w:rPr>
                <w:t xml:space="preserve">1.【L1001 </w:t>
              </w:r>
              <w:r>
                <w:rPr>
                  <w:rFonts w:ascii="標楷體" w:eastAsia="標楷體" w:hAnsi="標楷體" w:hint="eastAsia"/>
                  <w:lang w:eastAsia="zh-HK"/>
                </w:rPr>
                <w:t>顧客明細資料查詢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</w:ins>
            <w:ins w:id="18195" w:author="Fegie" w:date="2021-05-02T20:46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8196" w:author="Fegie" w:date="2021-05-02T20:43:00Z"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1FF664DB" w14:textId="7DD43BA0" w:rsidR="007370E3" w:rsidRDefault="007370E3" w:rsidP="001C13CA">
            <w:pPr>
              <w:rPr>
                <w:ins w:id="18197" w:author="Fegie" w:date="2021-05-02T20:43:00Z"/>
                <w:rFonts w:ascii="標楷體" w:eastAsia="標楷體" w:hAnsi="標楷體"/>
                <w:lang w:eastAsia="zh-HK"/>
              </w:rPr>
            </w:pPr>
            <w:ins w:id="18198" w:author="Fegie" w:date="2021-05-02T20:4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</w:t>
              </w:r>
            </w:ins>
            <w:ins w:id="18199" w:author="Fegie" w:date="2021-05-02T20:46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8200" w:author="Fegie" w:date="2021-05-02T20:47:00Z">
              <w:r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18201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7370E3" w14:paraId="4FC8FAA3" w14:textId="77777777" w:rsidTr="001C13CA">
        <w:trPr>
          <w:ins w:id="18202" w:author="Fegie" w:date="2021-05-02T20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F3B988" w14:textId="77777777" w:rsidR="007370E3" w:rsidRDefault="007370E3" w:rsidP="001C13CA">
            <w:pPr>
              <w:jc w:val="center"/>
              <w:rPr>
                <w:ins w:id="18203" w:author="Fegie" w:date="2021-05-02T20:43:00Z"/>
                <w:rFonts w:ascii="標楷體" w:eastAsia="標楷體" w:hAnsi="標楷體"/>
              </w:rPr>
            </w:pPr>
            <w:ins w:id="18204" w:author="Fegie" w:date="2021-05-02T20:4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17378" w14:textId="77777777" w:rsidR="007370E3" w:rsidRDefault="007370E3" w:rsidP="001C13CA">
            <w:pPr>
              <w:rPr>
                <w:ins w:id="18205" w:author="Fegie" w:date="2021-05-02T20:43:00Z"/>
                <w:rFonts w:ascii="標楷體" w:eastAsia="標楷體" w:hAnsi="標楷體"/>
                <w:lang w:eastAsia="zh-HK"/>
              </w:rPr>
            </w:pPr>
            <w:ins w:id="18206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78D00" w14:textId="77777777" w:rsidR="007370E3" w:rsidRDefault="007370E3" w:rsidP="001C13CA">
            <w:pPr>
              <w:rPr>
                <w:ins w:id="18207" w:author="Fegie" w:date="2021-05-02T20:43:00Z"/>
                <w:rFonts w:ascii="標楷體" w:eastAsia="標楷體" w:hAnsi="標楷體"/>
                <w:lang w:eastAsia="zh-HK"/>
              </w:rPr>
            </w:pPr>
            <w:ins w:id="18208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</w:tbl>
    <w:p w14:paraId="2EE77D80" w14:textId="77777777" w:rsidR="007370E3" w:rsidRDefault="007370E3" w:rsidP="007370E3">
      <w:pPr>
        <w:pStyle w:val="15"/>
        <w:numPr>
          <w:ilvl w:val="0"/>
          <w:numId w:val="55"/>
        </w:numPr>
        <w:ind w:left="1418"/>
        <w:rPr>
          <w:ins w:id="18209" w:author="Fegie" w:date="2021-05-02T20:43:00Z"/>
        </w:rPr>
      </w:pPr>
      <w:ins w:id="18210" w:author="Fegie" w:date="2021-05-02T20:43:00Z">
        <w:r>
          <w:rPr>
            <w:rFonts w:hint="eastAsia"/>
          </w:rPr>
          <w:lastRenderedPageBreak/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27"/>
        <w:gridCol w:w="525"/>
        <w:gridCol w:w="1450"/>
        <w:gridCol w:w="422"/>
        <w:gridCol w:w="2530"/>
        <w:gridCol w:w="422"/>
        <w:gridCol w:w="525"/>
        <w:gridCol w:w="3919"/>
      </w:tblGrid>
      <w:tr w:rsidR="009E7826" w14:paraId="25087C27" w14:textId="77777777" w:rsidTr="000140B5">
        <w:trPr>
          <w:trHeight w:val="388"/>
          <w:tblHeader/>
          <w:jc w:val="center"/>
          <w:ins w:id="18211" w:author="Fegie" w:date="2021-05-02T20:43:00Z"/>
        </w:trPr>
        <w:tc>
          <w:tcPr>
            <w:tcW w:w="4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C66667" w14:textId="77777777" w:rsidR="007370E3" w:rsidRDefault="007370E3" w:rsidP="001C13CA">
            <w:pPr>
              <w:rPr>
                <w:ins w:id="18212" w:author="Fegie" w:date="2021-05-02T20:43:00Z"/>
                <w:rFonts w:ascii="標楷體" w:eastAsia="標楷體" w:hAnsi="標楷體"/>
              </w:rPr>
            </w:pPr>
            <w:ins w:id="18213" w:author="Fegie" w:date="2021-05-02T20:43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5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533B29" w14:textId="77777777" w:rsidR="007370E3" w:rsidRDefault="007370E3" w:rsidP="001C13CA">
            <w:pPr>
              <w:rPr>
                <w:ins w:id="18214" w:author="Fegie" w:date="2021-05-02T20:43:00Z"/>
                <w:rFonts w:ascii="標楷體" w:eastAsia="標楷體" w:hAnsi="標楷體"/>
              </w:rPr>
            </w:pPr>
            <w:ins w:id="18215" w:author="Fegie" w:date="2021-05-02T20:43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605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B116127" w14:textId="77777777" w:rsidR="007370E3" w:rsidRDefault="007370E3" w:rsidP="001C13CA">
            <w:pPr>
              <w:jc w:val="center"/>
              <w:rPr>
                <w:ins w:id="18216" w:author="Fegie" w:date="2021-05-02T20:43:00Z"/>
                <w:rFonts w:ascii="標楷體" w:eastAsia="標楷體" w:hAnsi="標楷體"/>
              </w:rPr>
            </w:pPr>
            <w:ins w:id="18217" w:author="Fegie" w:date="2021-05-02T20:43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3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C8C3B4" w14:textId="77777777" w:rsidR="007370E3" w:rsidRDefault="007370E3" w:rsidP="001C13CA">
            <w:pPr>
              <w:rPr>
                <w:ins w:id="18218" w:author="Fegie" w:date="2021-05-02T20:43:00Z"/>
                <w:rFonts w:ascii="標楷體" w:eastAsia="標楷體" w:hAnsi="標楷體"/>
              </w:rPr>
            </w:pPr>
            <w:ins w:id="18219" w:author="Fegie" w:date="2021-05-02T20:43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9E7826" w14:paraId="632D431B" w14:textId="77777777" w:rsidTr="000140B5">
        <w:trPr>
          <w:trHeight w:val="244"/>
          <w:tblHeader/>
          <w:jc w:val="center"/>
          <w:ins w:id="18220" w:author="Fegie" w:date="2021-05-02T20:43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18F9AA4" w14:textId="77777777" w:rsidR="007370E3" w:rsidRDefault="007370E3" w:rsidP="001C13CA">
            <w:pPr>
              <w:widowControl/>
              <w:rPr>
                <w:ins w:id="18221" w:author="Fegie" w:date="2021-05-02T20:43:00Z"/>
                <w:rFonts w:ascii="標楷體" w:eastAsia="標楷體" w:hAnsi="標楷體"/>
              </w:rPr>
            </w:pPr>
          </w:p>
        </w:tc>
        <w:tc>
          <w:tcPr>
            <w:tcW w:w="57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D2C6172" w14:textId="77777777" w:rsidR="007370E3" w:rsidRDefault="007370E3" w:rsidP="001C13CA">
            <w:pPr>
              <w:widowControl/>
              <w:rPr>
                <w:ins w:id="18222" w:author="Fegie" w:date="2021-05-02T20:43:00Z"/>
                <w:rFonts w:ascii="標楷體" w:eastAsia="標楷體" w:hAnsi="標楷體"/>
              </w:rPr>
            </w:pPr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A2FA0C" w14:textId="69329E6A" w:rsidR="007370E3" w:rsidRDefault="007370E3" w:rsidP="001C13CA">
            <w:pPr>
              <w:rPr>
                <w:ins w:id="18223" w:author="Fegie" w:date="2021-05-02T20:43:00Z"/>
                <w:rFonts w:ascii="標楷體" w:eastAsia="標楷體" w:hAnsi="標楷體"/>
              </w:rPr>
            </w:pPr>
            <w:ins w:id="18224" w:author="Fegie" w:date="2021-05-02T20:43:00Z">
              <w:r>
                <w:rPr>
                  <w:rFonts w:ascii="標楷體" w:eastAsia="標楷體" w:hAnsi="標楷體" w:hint="eastAsia"/>
                </w:rPr>
                <w:t>資料</w:t>
              </w:r>
              <w:del w:id="18225" w:author="張嘉榮" w:date="2021-05-26T15:44:00Z">
                <w:r w:rsidDel="00FC6242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5FA1EF" w14:textId="77777777" w:rsidR="007370E3" w:rsidRDefault="007370E3" w:rsidP="001C13CA">
            <w:pPr>
              <w:rPr>
                <w:ins w:id="18226" w:author="Fegie" w:date="2021-05-02T20:43:00Z"/>
                <w:rFonts w:ascii="標楷體" w:eastAsia="標楷體" w:hAnsi="標楷體"/>
              </w:rPr>
            </w:pPr>
            <w:ins w:id="18227" w:author="Fegie" w:date="2021-05-02T20:43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D4262A" w14:textId="77777777" w:rsidR="007370E3" w:rsidRDefault="007370E3" w:rsidP="001C13CA">
            <w:pPr>
              <w:rPr>
                <w:ins w:id="18228" w:author="Fegie" w:date="2021-05-02T20:43:00Z"/>
                <w:rFonts w:ascii="標楷體" w:eastAsia="標楷體" w:hAnsi="標楷體"/>
              </w:rPr>
            </w:pPr>
            <w:ins w:id="18229" w:author="Fegie" w:date="2021-05-02T20:43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C8F905" w14:textId="77777777" w:rsidR="007370E3" w:rsidRDefault="007370E3" w:rsidP="001C13CA">
            <w:pPr>
              <w:rPr>
                <w:ins w:id="18230" w:author="Fegie" w:date="2021-05-02T20:43:00Z"/>
                <w:rFonts w:ascii="標楷體" w:eastAsia="標楷體" w:hAnsi="標楷體"/>
              </w:rPr>
            </w:pPr>
            <w:ins w:id="18231" w:author="Fegie" w:date="2021-05-02T20:43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05ED89" w14:textId="77777777" w:rsidR="007370E3" w:rsidRDefault="007370E3" w:rsidP="001C13CA">
            <w:pPr>
              <w:rPr>
                <w:ins w:id="18232" w:author="Fegie" w:date="2021-05-02T20:43:00Z"/>
                <w:rFonts w:ascii="標楷體" w:eastAsia="標楷體" w:hAnsi="標楷體"/>
              </w:rPr>
            </w:pPr>
            <w:ins w:id="18233" w:author="Fegie" w:date="2021-05-02T20:43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4768DDD" w14:textId="77777777" w:rsidR="007370E3" w:rsidRDefault="007370E3" w:rsidP="001C13CA">
            <w:pPr>
              <w:widowControl/>
              <w:rPr>
                <w:ins w:id="18234" w:author="Fegie" w:date="2021-05-02T20:43:00Z"/>
                <w:rFonts w:ascii="標楷體" w:eastAsia="標楷體" w:hAnsi="標楷體"/>
              </w:rPr>
            </w:pPr>
          </w:p>
        </w:tc>
      </w:tr>
      <w:tr w:rsidR="009E7826" w:rsidDel="00EA141D" w14:paraId="3AF4224F" w14:textId="6551CD26" w:rsidTr="00EA141D">
        <w:trPr>
          <w:trHeight w:val="291"/>
          <w:jc w:val="center"/>
          <w:ins w:id="18235" w:author="Fegie" w:date="2021-05-02T20:43:00Z"/>
          <w:del w:id="18236" w:author="家榮 張" w:date="2021-05-20T23:04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44B42" w14:textId="410895FE" w:rsidR="007370E3" w:rsidDel="00EA141D" w:rsidRDefault="007370E3" w:rsidP="001C13CA">
            <w:pPr>
              <w:rPr>
                <w:ins w:id="18237" w:author="Fegie" w:date="2021-05-02T20:43:00Z"/>
                <w:del w:id="18238" w:author="家榮 張" w:date="2021-05-20T23:04:00Z"/>
                <w:rFonts w:ascii="標楷體" w:eastAsia="標楷體" w:hAnsi="標楷體"/>
              </w:rPr>
            </w:pPr>
            <w:ins w:id="18239" w:author="Fegie" w:date="2021-05-02T20:43:00Z">
              <w:del w:id="18240" w:author="家榮 張" w:date="2021-05-20T23:04:00Z">
                <w:r w:rsidDel="00EA141D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804C2" w14:textId="1BC24C71" w:rsidR="007370E3" w:rsidDel="00EA141D" w:rsidRDefault="007370E3" w:rsidP="001C13CA">
            <w:pPr>
              <w:rPr>
                <w:ins w:id="18241" w:author="Fegie" w:date="2021-05-02T20:43:00Z"/>
                <w:del w:id="18242" w:author="家榮 張" w:date="2021-05-20T23:04:00Z"/>
                <w:rFonts w:ascii="標楷體" w:eastAsia="標楷體" w:hAnsi="標楷體"/>
              </w:rPr>
            </w:pPr>
            <w:ins w:id="18243" w:author="Fegie" w:date="2021-05-02T20:43:00Z">
              <w:del w:id="18244" w:author="家榮 張" w:date="2021-05-20T23:04:00Z">
                <w:r w:rsidDel="00EA141D">
                  <w:rPr>
                    <w:rFonts w:ascii="標楷體" w:eastAsia="標楷體" w:hAnsi="標楷體" w:hint="eastAsia"/>
                  </w:rPr>
                  <w:delText>功能選項</w:delText>
                </w:r>
              </w:del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B61E4" w14:textId="07FB5862" w:rsidR="007370E3" w:rsidDel="00EA141D" w:rsidRDefault="007370E3" w:rsidP="001C13CA">
            <w:pPr>
              <w:rPr>
                <w:ins w:id="18245" w:author="Fegie" w:date="2021-05-02T20:43:00Z"/>
                <w:del w:id="18246" w:author="家榮 張" w:date="2021-05-20T23:04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3262" w14:textId="507A5199" w:rsidR="007370E3" w:rsidDel="00EA141D" w:rsidRDefault="007370E3" w:rsidP="001C13CA">
            <w:pPr>
              <w:rPr>
                <w:ins w:id="18247" w:author="Fegie" w:date="2021-05-02T20:43:00Z"/>
                <w:del w:id="18248" w:author="家榮 張" w:date="2021-05-20T23:04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4A92D" w14:textId="7F99404B" w:rsidR="007370E3" w:rsidDel="00EA141D" w:rsidRDefault="007370E3" w:rsidP="001C13CA">
            <w:pPr>
              <w:rPr>
                <w:ins w:id="18249" w:author="Fegie" w:date="2021-05-02T20:43:00Z"/>
                <w:del w:id="18250" w:author="家榮 張" w:date="2021-05-20T23:04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F970" w14:textId="3544805F" w:rsidR="007370E3" w:rsidDel="00EA141D" w:rsidRDefault="007370E3" w:rsidP="001C13CA">
            <w:pPr>
              <w:rPr>
                <w:ins w:id="18251" w:author="Fegie" w:date="2021-05-02T20:43:00Z"/>
                <w:del w:id="18252" w:author="家榮 張" w:date="2021-05-20T23:0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03292" w14:textId="5DC5D4A4" w:rsidR="007370E3" w:rsidDel="00EA141D" w:rsidRDefault="007370E3" w:rsidP="001C13CA">
            <w:pPr>
              <w:rPr>
                <w:ins w:id="18253" w:author="Fegie" w:date="2021-05-02T20:43:00Z"/>
                <w:del w:id="18254" w:author="家榮 張" w:date="2021-05-20T23:04:00Z"/>
                <w:rFonts w:ascii="標楷體" w:eastAsia="標楷體" w:hAnsi="標楷體"/>
              </w:rPr>
            </w:pPr>
            <w:ins w:id="18255" w:author="Fegie" w:date="2021-05-02T20:43:00Z">
              <w:del w:id="18256" w:author="家榮 張" w:date="2021-05-20T23:04:00Z">
                <w:r w:rsidDel="00EA141D">
                  <w:rPr>
                    <w:rFonts w:ascii="標楷體" w:eastAsia="標楷體" w:hAnsi="標楷體" w:hint="eastAsia"/>
                  </w:rPr>
                  <w:delText>R</w:delText>
                </w:r>
              </w:del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11907" w14:textId="64B16E61" w:rsidR="007370E3" w:rsidDel="00EA141D" w:rsidRDefault="007370E3" w:rsidP="001C13CA">
            <w:pPr>
              <w:rPr>
                <w:ins w:id="18257" w:author="Fegie" w:date="2021-05-02T20:43:00Z"/>
                <w:del w:id="18258" w:author="家榮 張" w:date="2021-05-20T23:04:00Z"/>
                <w:rFonts w:ascii="標楷體" w:eastAsia="標楷體" w:hAnsi="標楷體"/>
              </w:rPr>
            </w:pPr>
            <w:ins w:id="18259" w:author="Fegie" w:date="2021-05-02T20:43:00Z">
              <w:del w:id="18260" w:author="家榮 張" w:date="2021-05-20T23:04:00Z">
                <w:r w:rsidDel="00EA141D">
                  <w:rPr>
                    <w:rFonts w:ascii="標楷體" w:eastAsia="標楷體" w:hAnsi="標楷體" w:hint="eastAsia"/>
                  </w:rPr>
                  <w:delText>自動顯示</w:delText>
                </w:r>
              </w:del>
            </w:ins>
          </w:p>
          <w:p w14:paraId="22CA037A" w14:textId="27258451" w:rsidR="007370E3" w:rsidDel="00EA141D" w:rsidRDefault="007370E3" w:rsidP="001C13CA">
            <w:pPr>
              <w:rPr>
                <w:ins w:id="18261" w:author="Fegie" w:date="2021-05-02T20:43:00Z"/>
                <w:del w:id="18262" w:author="家榮 張" w:date="2021-05-20T23:04:00Z"/>
                <w:rFonts w:ascii="標楷體" w:eastAsia="標楷體" w:hAnsi="標楷體"/>
              </w:rPr>
            </w:pPr>
            <w:ins w:id="18263" w:author="Fegie" w:date="2021-05-02T20:43:00Z">
              <w:del w:id="18264" w:author="家榮 張" w:date="2021-05-20T23:04:00Z">
                <w:r w:rsidDel="00EA141D">
                  <w:rPr>
                    <w:rFonts w:ascii="標楷體" w:eastAsia="標楷體" w:hAnsi="標楷體" w:hint="eastAsia"/>
                    <w:lang w:eastAsia="zh-HK"/>
                  </w:rPr>
                  <w:delText>新增、修改</w:delText>
                </w:r>
              </w:del>
            </w:ins>
          </w:p>
        </w:tc>
      </w:tr>
      <w:tr w:rsidR="009E7826" w14:paraId="38D18153" w14:textId="77777777" w:rsidTr="00EA141D">
        <w:trPr>
          <w:trHeight w:val="291"/>
          <w:jc w:val="center"/>
          <w:ins w:id="18265" w:author="Fegie" w:date="2021-05-04T19:27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7EEEF" w14:textId="2DD4CA3A" w:rsidR="00C40BE6" w:rsidRDefault="005F285F" w:rsidP="00C40BE6">
            <w:pPr>
              <w:rPr>
                <w:ins w:id="18266" w:author="Fegie" w:date="2021-05-04T19:27:00Z"/>
                <w:rFonts w:ascii="標楷體" w:eastAsia="標楷體" w:hAnsi="標楷體"/>
              </w:rPr>
            </w:pPr>
            <w:ins w:id="18267" w:author="家榮 張" w:date="2021-05-20T23:08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8268" w:author="Fegie" w:date="2021-05-04T19:53:00Z">
              <w:del w:id="18269" w:author="家榮 張" w:date="2021-05-20T23:07:00Z">
                <w:r w:rsidR="009D78F5" w:rsidDel="005F285F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5F91A" w14:textId="0DA0DD9E" w:rsidR="00C40BE6" w:rsidRDefault="00C40BE6" w:rsidP="00C40BE6">
            <w:pPr>
              <w:rPr>
                <w:ins w:id="18270" w:author="Fegie" w:date="2021-05-04T19:27:00Z"/>
                <w:rFonts w:ascii="標楷體" w:eastAsia="標楷體" w:hAnsi="標楷體"/>
              </w:rPr>
            </w:pPr>
            <w:ins w:id="18271" w:author="Fegie" w:date="2021-05-04T19:27:00Z">
              <w:r>
                <w:rPr>
                  <w:rFonts w:ascii="標楷體" w:eastAsia="標楷體" w:hAnsi="標楷體" w:hint="eastAsia"/>
                </w:rPr>
                <w:t>身分證字號-修改前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22FB6" w14:textId="77777777" w:rsidR="00C40BE6" w:rsidRDefault="00C40BE6" w:rsidP="00C40BE6">
            <w:pPr>
              <w:rPr>
                <w:ins w:id="18272" w:author="Fegie" w:date="2021-05-04T19:27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4E15" w14:textId="77777777" w:rsidR="00C40BE6" w:rsidRDefault="00C40BE6" w:rsidP="00C40BE6">
            <w:pPr>
              <w:rPr>
                <w:ins w:id="18273" w:author="Fegie" w:date="2021-05-04T19:27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43EF" w14:textId="77777777" w:rsidR="00C40BE6" w:rsidRDefault="00C40BE6" w:rsidP="00C40BE6">
            <w:pPr>
              <w:rPr>
                <w:ins w:id="18274" w:author="Fegie" w:date="2021-05-04T19:27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00C87" w14:textId="77777777" w:rsidR="00C40BE6" w:rsidRDefault="00C40BE6" w:rsidP="00C40BE6">
            <w:pPr>
              <w:rPr>
                <w:ins w:id="18275" w:author="Fegie" w:date="2021-05-04T19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75AD" w14:textId="506E415B" w:rsidR="00C40BE6" w:rsidRDefault="00C40BE6" w:rsidP="00C40BE6">
            <w:pPr>
              <w:rPr>
                <w:ins w:id="18276" w:author="Fegie" w:date="2021-05-04T19:27:00Z"/>
                <w:rFonts w:ascii="標楷體" w:eastAsia="標楷體" w:hAnsi="標楷體"/>
              </w:rPr>
            </w:pPr>
            <w:ins w:id="18277" w:author="Fegie" w:date="2021-05-04T19:27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E18B3" w14:textId="0CC1F5BB" w:rsidR="00C40BE6" w:rsidRDefault="00C40BE6" w:rsidP="00C40BE6">
            <w:pPr>
              <w:rPr>
                <w:ins w:id="18278" w:author="Fegie" w:date="2021-05-04T19:27:00Z"/>
                <w:rFonts w:ascii="標楷體" w:eastAsia="標楷體" w:hAnsi="標楷體"/>
              </w:rPr>
            </w:pPr>
            <w:ins w:id="18279" w:author="Fegie" w:date="2021-05-04T19:27:00Z">
              <w:r>
                <w:rPr>
                  <w:rFonts w:ascii="標楷體" w:eastAsia="標楷體" w:hAnsi="標楷體" w:hint="eastAsia"/>
                </w:rPr>
                <w:t>1.自動顯示不</w:t>
              </w:r>
            </w:ins>
            <w:ins w:id="18280" w:author="Fegie" w:date="2021-05-04T19:29:00Z">
              <w:r>
                <w:rPr>
                  <w:rFonts w:ascii="標楷體" w:eastAsia="標楷體" w:hAnsi="標楷體" w:hint="eastAsia"/>
                </w:rPr>
                <w:t>可修改</w:t>
              </w:r>
            </w:ins>
          </w:p>
          <w:p w14:paraId="78C8577E" w14:textId="6D96604B" w:rsidR="00C40BE6" w:rsidRDefault="00C40BE6" w:rsidP="00C40BE6">
            <w:pPr>
              <w:rPr>
                <w:ins w:id="18281" w:author="Fegie" w:date="2021-05-04T19:27:00Z"/>
                <w:rFonts w:ascii="標楷體" w:eastAsia="標楷體" w:hAnsi="標楷體"/>
              </w:rPr>
            </w:pPr>
            <w:ins w:id="18282" w:author="Fegie" w:date="2021-05-04T19:27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.CustMain.CustId</w:t>
              </w:r>
            </w:ins>
          </w:p>
        </w:tc>
      </w:tr>
      <w:tr w:rsidR="009E7826" w14:paraId="1D0A1C83" w14:textId="77777777" w:rsidTr="00EA141D">
        <w:trPr>
          <w:trHeight w:val="291"/>
          <w:jc w:val="center"/>
          <w:ins w:id="18283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4F303" w14:textId="5CB2DD3E" w:rsidR="00C40BE6" w:rsidRDefault="009D78F5" w:rsidP="00C40BE6">
            <w:pPr>
              <w:rPr>
                <w:ins w:id="18284" w:author="Fegie" w:date="2021-05-02T20:43:00Z"/>
                <w:rFonts w:ascii="標楷體" w:eastAsia="標楷體" w:hAnsi="標楷體"/>
              </w:rPr>
            </w:pPr>
            <w:ins w:id="18285" w:author="Fegie" w:date="2021-05-04T19:53:00Z">
              <w:del w:id="18286" w:author="家榮 張" w:date="2021-05-20T23:08:00Z">
                <w:r w:rsidDel="005F285F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18287" w:author="家榮 張" w:date="2021-05-20T23:08:00Z">
              <w:r w:rsidR="005F285F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B8A69" w14:textId="19F194E4" w:rsidR="00C40BE6" w:rsidRDefault="00C40BE6" w:rsidP="00C40BE6">
            <w:pPr>
              <w:rPr>
                <w:ins w:id="18288" w:author="Fegie" w:date="2021-05-02T20:43:00Z"/>
                <w:rFonts w:ascii="標楷體" w:eastAsia="標楷體" w:hAnsi="標楷體"/>
              </w:rPr>
            </w:pPr>
            <w:ins w:id="18289" w:author="Fegie" w:date="2021-05-02T20:43:00Z">
              <w:r>
                <w:rPr>
                  <w:rFonts w:ascii="標楷體" w:eastAsia="標楷體" w:hAnsi="標楷體" w:hint="eastAsia"/>
                </w:rPr>
                <w:t>身分證字號</w:t>
              </w:r>
            </w:ins>
            <w:ins w:id="18290" w:author="Fegie" w:date="2021-05-04T19:27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9D38E" w14:textId="43919652" w:rsidR="00C40BE6" w:rsidRDefault="00C40BE6" w:rsidP="00C40BE6">
            <w:pPr>
              <w:rPr>
                <w:ins w:id="18291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5E0B4" w14:textId="77777777" w:rsidR="00C40BE6" w:rsidRDefault="00C40BE6" w:rsidP="00C40BE6">
            <w:pPr>
              <w:rPr>
                <w:ins w:id="18292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A255E" w14:textId="77777777" w:rsidR="00C40BE6" w:rsidRDefault="00C40BE6" w:rsidP="00C40BE6">
            <w:pPr>
              <w:rPr>
                <w:ins w:id="18293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F86809" w14:textId="1A7ABE8D" w:rsidR="00C40BE6" w:rsidRDefault="00C40BE6" w:rsidP="00C40BE6">
            <w:pPr>
              <w:rPr>
                <w:ins w:id="18294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8BBCF6D" w14:textId="242A1646" w:rsidR="00C40BE6" w:rsidRDefault="00C40BE6" w:rsidP="00C40BE6">
            <w:pPr>
              <w:rPr>
                <w:ins w:id="18295" w:author="Fegie" w:date="2021-05-02T20:43:00Z"/>
                <w:rFonts w:ascii="標楷體" w:eastAsia="標楷體" w:hAnsi="標楷體"/>
              </w:rPr>
            </w:pPr>
            <w:ins w:id="18296" w:author="Fegie" w:date="2021-05-02T20:5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0166EF" w14:textId="77C329F3" w:rsidR="00C40BE6" w:rsidRDefault="00C40BE6" w:rsidP="00C40BE6">
            <w:pPr>
              <w:rPr>
                <w:ins w:id="18297" w:author="家榮 張" w:date="2021-05-20T23:32:00Z"/>
                <w:rFonts w:ascii="標楷體" w:eastAsia="標楷體" w:hAnsi="標楷體"/>
              </w:rPr>
            </w:pPr>
            <w:ins w:id="18298" w:author="Fegie" w:date="2021-05-04T19:29:00Z">
              <w:r>
                <w:rPr>
                  <w:rFonts w:ascii="標楷體" w:eastAsia="標楷體" w:hAnsi="標楷體" w:hint="eastAsia"/>
                </w:rPr>
                <w:t>1.自動顯示不可修改</w:t>
              </w:r>
            </w:ins>
          </w:p>
          <w:p w14:paraId="152D57CD" w14:textId="78597433" w:rsidR="00C60A4B" w:rsidRDefault="00C60A4B" w:rsidP="00C40BE6">
            <w:pPr>
              <w:rPr>
                <w:ins w:id="18299" w:author="家榮 張" w:date="2021-05-20T23:32:00Z"/>
                <w:rFonts w:ascii="標楷體" w:eastAsia="標楷體" w:hAnsi="標楷體"/>
              </w:rPr>
            </w:pPr>
            <w:ins w:id="18300" w:author="家榮 張" w:date="2021-05-20T23:32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65B84305" w14:textId="77777777" w:rsidR="00C60A4B" w:rsidRDefault="00C60A4B" w:rsidP="00C40BE6">
            <w:pPr>
              <w:rPr>
                <w:ins w:id="18301" w:author="家榮 張" w:date="2021-05-20T23:33:00Z"/>
                <w:rFonts w:ascii="標楷體" w:eastAsia="標楷體" w:hAnsi="標楷體"/>
              </w:rPr>
            </w:pPr>
            <w:ins w:id="18302" w:author="家榮 張" w:date="2021-05-20T23:32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(4,#Cus</w:t>
              </w:r>
            </w:ins>
            <w:ins w:id="18303" w:author="家榮 張" w:date="2021-05-20T23:33:00Z">
              <w:r>
                <w:rPr>
                  <w:rFonts w:ascii="標楷體" w:eastAsia="標楷體" w:hAnsi="標楷體"/>
                </w:rPr>
                <w:t>tIdAfter,S,</w:t>
              </w:r>
            </w:ins>
          </w:p>
          <w:p w14:paraId="1ACBCD74" w14:textId="27F3D67B" w:rsidR="00C60A4B" w:rsidDel="00C60A4B" w:rsidRDefault="00C60A4B" w:rsidP="00C40BE6">
            <w:pPr>
              <w:rPr>
                <w:del w:id="18304" w:author="家榮 張" w:date="2021-05-20T23:33:00Z"/>
                <w:rFonts w:ascii="標楷體" w:eastAsia="標楷體" w:hAnsi="標楷體"/>
              </w:rPr>
            </w:pPr>
            <w:ins w:id="18305" w:author="家榮 張" w:date="2021-05-20T23:33:00Z">
              <w:r>
                <w:rPr>
                  <w:rFonts w:ascii="標楷體" w:eastAsia="標楷體" w:hAnsi="標楷體"/>
                </w:rPr>
                <w:t>A(ID_UNINO,0,#CustIdAfter)</w:t>
              </w:r>
            </w:ins>
            <w:ins w:id="18306" w:author="家榮 張" w:date="2021-05-20T23:32:00Z">
              <w:r>
                <w:rPr>
                  <w:rFonts w:ascii="標楷體" w:eastAsia="標楷體" w:hAnsi="標楷體"/>
                </w:rPr>
                <w:t>)</w:t>
              </w:r>
            </w:ins>
          </w:p>
          <w:p w14:paraId="5077E9C0" w14:textId="77777777" w:rsidR="00C60A4B" w:rsidRDefault="00C60A4B" w:rsidP="00C40BE6">
            <w:pPr>
              <w:rPr>
                <w:ins w:id="18307" w:author="家榮 張" w:date="2021-05-20T23:33:00Z"/>
                <w:rFonts w:ascii="標楷體" w:eastAsia="標楷體" w:hAnsi="標楷體"/>
              </w:rPr>
            </w:pPr>
          </w:p>
          <w:p w14:paraId="63505CEF" w14:textId="55AC6906" w:rsidR="00C40BE6" w:rsidRPr="004E5117" w:rsidRDefault="00C40BE6" w:rsidP="00C40BE6">
            <w:pPr>
              <w:rPr>
                <w:ins w:id="18308" w:author="Fegie" w:date="2021-05-02T20:43:00Z"/>
                <w:rFonts w:ascii="標楷體" w:eastAsia="標楷體" w:hAnsi="標楷體"/>
              </w:rPr>
            </w:pPr>
            <w:ins w:id="18309" w:author="Fegie" w:date="2021-05-02T20:47:00Z">
              <w:del w:id="18310" w:author="家榮 張" w:date="2021-05-20T23:33:00Z">
                <w:r w:rsidDel="00C60A4B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18311" w:author="家榮 張" w:date="2021-05-20T23:33:00Z">
              <w:r w:rsidR="00C60A4B">
                <w:rPr>
                  <w:rFonts w:ascii="標楷體" w:eastAsia="標楷體" w:hAnsi="標楷體"/>
                </w:rPr>
                <w:t>3</w:t>
              </w:r>
            </w:ins>
            <w:ins w:id="18312" w:author="Fegie" w:date="2021-05-02T20:43:00Z">
              <w:r>
                <w:rPr>
                  <w:rFonts w:ascii="標楷體" w:eastAsia="標楷體" w:hAnsi="標楷體"/>
                </w:rPr>
                <w:t>.CustMain.CustId</w:t>
              </w:r>
            </w:ins>
          </w:p>
        </w:tc>
      </w:tr>
      <w:tr w:rsidR="009E7826" w14:paraId="184B6F07" w14:textId="77777777" w:rsidTr="00EA141D">
        <w:trPr>
          <w:trHeight w:val="291"/>
          <w:jc w:val="center"/>
          <w:ins w:id="18313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47F58" w14:textId="65571103" w:rsidR="00C40BE6" w:rsidRDefault="009D78F5" w:rsidP="00C40BE6">
            <w:pPr>
              <w:rPr>
                <w:ins w:id="18314" w:author="Fegie" w:date="2021-05-02T20:43:00Z"/>
                <w:rFonts w:ascii="標楷體" w:eastAsia="標楷體" w:hAnsi="標楷體"/>
              </w:rPr>
            </w:pPr>
            <w:ins w:id="18315" w:author="Fegie" w:date="2021-05-04T19:53:00Z">
              <w:del w:id="18316" w:author="家榮 張" w:date="2021-05-20T23:09:00Z">
                <w:r w:rsidDel="005F285F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18317" w:author="家榮 張" w:date="2021-05-20T23:09:00Z">
              <w:r w:rsidR="005F285F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61DD2" w14:textId="13C6C7E0" w:rsidR="00C40BE6" w:rsidRDefault="00C40BE6" w:rsidP="00C40BE6">
            <w:pPr>
              <w:rPr>
                <w:ins w:id="18318" w:author="Fegie" w:date="2021-05-02T20:43:00Z"/>
                <w:rFonts w:ascii="標楷體" w:eastAsia="標楷體" w:hAnsi="標楷體"/>
              </w:rPr>
            </w:pPr>
            <w:ins w:id="18319" w:author="Fegie" w:date="2021-05-02T20:43:00Z">
              <w:r>
                <w:rPr>
                  <w:rFonts w:ascii="標楷體" w:eastAsia="標楷體" w:hAnsi="標楷體" w:hint="eastAsia"/>
                </w:rPr>
                <w:t>戶名</w:t>
              </w:r>
            </w:ins>
            <w:ins w:id="18320" w:author="Fegie" w:date="2021-05-04T19:28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ECBC" w14:textId="49C5A2CB" w:rsidR="00C40BE6" w:rsidRDefault="00C40BE6" w:rsidP="00C40BE6">
            <w:pPr>
              <w:rPr>
                <w:ins w:id="18321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0D446" w14:textId="77777777" w:rsidR="00C40BE6" w:rsidRDefault="00C40BE6" w:rsidP="00C40BE6">
            <w:pPr>
              <w:rPr>
                <w:ins w:id="18322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C2B2A" w14:textId="77777777" w:rsidR="00C40BE6" w:rsidRDefault="00C40BE6" w:rsidP="00C40BE6">
            <w:pPr>
              <w:rPr>
                <w:ins w:id="18323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CAC3" w14:textId="5B8C10A8" w:rsidR="00C40BE6" w:rsidRDefault="00C40BE6" w:rsidP="00C40BE6">
            <w:pPr>
              <w:rPr>
                <w:ins w:id="18324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F993F" w14:textId="33E1D06C" w:rsidR="00C40BE6" w:rsidRDefault="00C40BE6" w:rsidP="00C40BE6">
            <w:pPr>
              <w:rPr>
                <w:ins w:id="18325" w:author="Fegie" w:date="2021-05-02T20:43:00Z"/>
                <w:rFonts w:ascii="標楷體" w:eastAsia="標楷體" w:hAnsi="標楷體"/>
              </w:rPr>
            </w:pPr>
            <w:ins w:id="18326" w:author="Fegie" w:date="2021-05-04T19:2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AD32C" w14:textId="77777777" w:rsidR="00C40BE6" w:rsidRDefault="00C40BE6" w:rsidP="00C40BE6">
            <w:pPr>
              <w:rPr>
                <w:ins w:id="18327" w:author="Fegie" w:date="2021-05-04T19:29:00Z"/>
                <w:rFonts w:ascii="標楷體" w:eastAsia="標楷體" w:hAnsi="標楷體"/>
              </w:rPr>
            </w:pPr>
            <w:ins w:id="18328" w:author="Fegie" w:date="2021-05-04T19:29:00Z">
              <w:r>
                <w:rPr>
                  <w:rFonts w:ascii="標楷體" w:eastAsia="標楷體" w:hAnsi="標楷體" w:hint="eastAsia"/>
                </w:rPr>
                <w:t>1.自動顯示不可修改</w:t>
              </w:r>
            </w:ins>
          </w:p>
          <w:p w14:paraId="7C8BBFD6" w14:textId="0F4A2CF1" w:rsidR="00C40BE6" w:rsidRDefault="00C40BE6" w:rsidP="00C40BE6">
            <w:pPr>
              <w:rPr>
                <w:ins w:id="18329" w:author="Fegie" w:date="2021-05-02T20:43:00Z"/>
                <w:rFonts w:ascii="標楷體" w:eastAsia="標楷體" w:hAnsi="標楷體"/>
              </w:rPr>
            </w:pPr>
            <w:ins w:id="18330" w:author="Fegie" w:date="2021-05-02T20:48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331" w:author="Fegie" w:date="2021-05-02T20:43:00Z">
              <w:r>
                <w:rPr>
                  <w:rFonts w:ascii="標楷體" w:eastAsia="標楷體" w:hAnsi="標楷體"/>
                </w:rPr>
                <w:t>.CustMain.CustName</w:t>
              </w:r>
            </w:ins>
          </w:p>
        </w:tc>
      </w:tr>
      <w:tr w:rsidR="009E7826" w14:paraId="522ED2DA" w14:textId="77777777" w:rsidTr="00EA141D">
        <w:trPr>
          <w:trHeight w:val="291"/>
          <w:jc w:val="center"/>
          <w:ins w:id="18332" w:author="Fegie" w:date="2021-05-04T19:28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D9D6C" w14:textId="47A68E13" w:rsidR="00C40BE6" w:rsidRDefault="009D78F5" w:rsidP="00C40BE6">
            <w:pPr>
              <w:rPr>
                <w:ins w:id="18333" w:author="Fegie" w:date="2021-05-04T19:28:00Z"/>
                <w:rFonts w:ascii="標楷體" w:eastAsia="標楷體" w:hAnsi="標楷體"/>
              </w:rPr>
            </w:pPr>
            <w:ins w:id="18334" w:author="Fegie" w:date="2021-05-04T19:54:00Z">
              <w:del w:id="18335" w:author="家榮 張" w:date="2021-05-20T23:09:00Z">
                <w:r w:rsidDel="005F285F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  <w:ins w:id="18336" w:author="家榮 張" w:date="2021-05-20T23:09:00Z">
              <w:r w:rsidR="005F285F"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0928" w14:textId="512F3943" w:rsidR="00C40BE6" w:rsidRDefault="00C40BE6" w:rsidP="00C40BE6">
            <w:pPr>
              <w:rPr>
                <w:ins w:id="18337" w:author="Fegie" w:date="2021-05-04T19:28:00Z"/>
                <w:rFonts w:ascii="標楷體" w:eastAsia="標楷體" w:hAnsi="標楷體"/>
              </w:rPr>
            </w:pPr>
            <w:ins w:id="18338" w:author="Fegie" w:date="2021-05-04T19:28:00Z">
              <w:r>
                <w:rPr>
                  <w:rFonts w:ascii="標楷體" w:eastAsia="標楷體" w:hAnsi="標楷體" w:hint="eastAsia"/>
                </w:rPr>
                <w:t>戶名-修改後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523F6" w14:textId="7AB26AE0" w:rsidR="00C40BE6" w:rsidRDefault="00C40BE6" w:rsidP="00C40BE6">
            <w:pPr>
              <w:rPr>
                <w:ins w:id="18339" w:author="Fegie" w:date="2021-05-04T19:28:00Z"/>
                <w:rFonts w:ascii="標楷體" w:eastAsia="標楷體" w:hAnsi="標楷體"/>
              </w:rPr>
            </w:pPr>
            <w:ins w:id="18340" w:author="Fegie" w:date="2021-05-04T19:28:00Z">
              <w:del w:id="18341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8342" w:author="家榮 張" w:date="2021-05-06T18:46:00Z">
              <w:r w:rsidR="00A27B8E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18BCE" w14:textId="77777777" w:rsidR="00C40BE6" w:rsidRDefault="00C40BE6" w:rsidP="00C40BE6">
            <w:pPr>
              <w:rPr>
                <w:ins w:id="18343" w:author="Fegie" w:date="2021-05-04T19:28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D25FE" w14:textId="77777777" w:rsidR="00C40BE6" w:rsidRDefault="00C40BE6" w:rsidP="00C40BE6">
            <w:pPr>
              <w:rPr>
                <w:ins w:id="18344" w:author="Fegie" w:date="2021-05-04T19:28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7580A" w14:textId="14D5DF69" w:rsidR="00C40BE6" w:rsidRDefault="00C40BE6" w:rsidP="00C40BE6">
            <w:pPr>
              <w:rPr>
                <w:ins w:id="18345" w:author="Fegie" w:date="2021-05-04T19:28:00Z"/>
                <w:rFonts w:ascii="標楷體" w:eastAsia="標楷體" w:hAnsi="標楷體"/>
              </w:rPr>
            </w:pPr>
            <w:ins w:id="18346" w:author="Fegie" w:date="2021-05-04T19:2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95E83" w14:textId="6BE87D7C" w:rsidR="00C40BE6" w:rsidRDefault="00C40BE6" w:rsidP="00C40BE6">
            <w:pPr>
              <w:rPr>
                <w:ins w:id="18347" w:author="Fegie" w:date="2021-05-04T19:28:00Z"/>
                <w:rFonts w:ascii="標楷體" w:eastAsia="標楷體" w:hAnsi="標楷體"/>
              </w:rPr>
            </w:pPr>
            <w:ins w:id="18348" w:author="Fegie" w:date="2021-05-04T19:2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B8A20" w14:textId="5122DCAE" w:rsidR="00C40BE6" w:rsidRDefault="00C40BE6" w:rsidP="00C40BE6">
            <w:pPr>
              <w:rPr>
                <w:ins w:id="18349" w:author="Fegie" w:date="2021-05-04T19:28:00Z"/>
                <w:rFonts w:ascii="標楷體" w:eastAsia="標楷體" w:hAnsi="標楷體"/>
              </w:rPr>
            </w:pPr>
            <w:ins w:id="18350" w:author="Fegie" w:date="2021-05-04T19:28:00Z">
              <w:r>
                <w:rPr>
                  <w:rFonts w:ascii="標楷體" w:eastAsia="標楷體" w:hAnsi="標楷體" w:hint="eastAsia"/>
                </w:rPr>
                <w:t>1.自動顯示可以修改2</w:t>
              </w:r>
              <w:r>
                <w:rPr>
                  <w:rFonts w:ascii="標楷體" w:eastAsia="標楷體" w:hAnsi="標楷體"/>
                </w:rPr>
                <w:t>.CustMain.CustName</w:t>
              </w:r>
            </w:ins>
          </w:p>
        </w:tc>
      </w:tr>
      <w:tr w:rsidR="009E7826" w14:paraId="17745FD7" w14:textId="77777777" w:rsidTr="00EA141D">
        <w:trPr>
          <w:trHeight w:val="291"/>
          <w:jc w:val="center"/>
          <w:ins w:id="18351" w:author="Fegie" w:date="2021-05-04T19:28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5B661" w14:textId="380C2E3D" w:rsidR="00C40BE6" w:rsidRDefault="009D78F5" w:rsidP="00C40BE6">
            <w:pPr>
              <w:rPr>
                <w:ins w:id="18352" w:author="Fegie" w:date="2021-05-04T19:28:00Z"/>
                <w:rFonts w:ascii="標楷體" w:eastAsia="標楷體" w:hAnsi="標楷體"/>
              </w:rPr>
            </w:pPr>
            <w:ins w:id="18353" w:author="Fegie" w:date="2021-05-04T19:54:00Z">
              <w:del w:id="18354" w:author="家榮 張" w:date="2021-05-20T23:11:00Z">
                <w:r w:rsidDel="005F285F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  <w:ins w:id="18355" w:author="家榮 張" w:date="2021-05-20T23:11:00Z">
              <w:r w:rsidR="005F285F"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AF88" w14:textId="22D21802" w:rsidR="00C40BE6" w:rsidRDefault="00C40BE6" w:rsidP="00C40BE6">
            <w:pPr>
              <w:rPr>
                <w:ins w:id="18356" w:author="Fegie" w:date="2021-05-04T19:28:00Z"/>
                <w:rFonts w:ascii="標楷體" w:eastAsia="標楷體" w:hAnsi="標楷體"/>
              </w:rPr>
            </w:pPr>
            <w:ins w:id="18357" w:author="Fegie" w:date="2021-05-04T19:29:00Z">
              <w:r>
                <w:rPr>
                  <w:rFonts w:ascii="標楷體" w:eastAsia="標楷體" w:hAnsi="標楷體" w:hint="eastAsia"/>
                </w:rPr>
                <w:t>出生年</w:t>
              </w:r>
              <w:r>
                <w:rPr>
                  <w:rFonts w:ascii="標楷體" w:eastAsia="標楷體" w:hAnsi="標楷體" w:hint="eastAsia"/>
                </w:rPr>
                <w:lastRenderedPageBreak/>
                <w:t>月日-修改前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DDD5" w14:textId="77777777" w:rsidR="00C40BE6" w:rsidRDefault="00C40BE6" w:rsidP="00C40BE6">
            <w:pPr>
              <w:rPr>
                <w:ins w:id="18358" w:author="Fegie" w:date="2021-05-04T19:28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EFDBB" w14:textId="77777777" w:rsidR="00C40BE6" w:rsidRDefault="00C40BE6" w:rsidP="00C40BE6">
            <w:pPr>
              <w:rPr>
                <w:ins w:id="18359" w:author="Fegie" w:date="2021-05-04T19:28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E878" w14:textId="77777777" w:rsidR="00C40BE6" w:rsidRDefault="00C40BE6" w:rsidP="00C40BE6">
            <w:pPr>
              <w:rPr>
                <w:ins w:id="18360" w:author="Fegie" w:date="2021-05-04T19:28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0F0B" w14:textId="77777777" w:rsidR="00C40BE6" w:rsidRDefault="00C40BE6" w:rsidP="00C40BE6">
            <w:pPr>
              <w:rPr>
                <w:ins w:id="18361" w:author="Fegie" w:date="2021-05-04T19:28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D15D3" w14:textId="4D3108C5" w:rsidR="00C40BE6" w:rsidRDefault="00C40BE6" w:rsidP="00C40BE6">
            <w:pPr>
              <w:rPr>
                <w:ins w:id="18362" w:author="Fegie" w:date="2021-05-04T19:28:00Z"/>
                <w:rFonts w:ascii="標楷體" w:eastAsia="標楷體" w:hAnsi="標楷體"/>
              </w:rPr>
            </w:pPr>
            <w:ins w:id="18363" w:author="Fegie" w:date="2021-05-04T19:2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6129F" w14:textId="77777777" w:rsidR="00C40BE6" w:rsidRDefault="00C40BE6" w:rsidP="00C40BE6">
            <w:pPr>
              <w:rPr>
                <w:ins w:id="18364" w:author="Fegie" w:date="2021-05-04T19:29:00Z"/>
                <w:rFonts w:ascii="標楷體" w:eastAsia="標楷體" w:hAnsi="標楷體"/>
              </w:rPr>
            </w:pPr>
            <w:ins w:id="18365" w:author="Fegie" w:date="2021-05-04T19:29:00Z">
              <w:r>
                <w:rPr>
                  <w:rFonts w:ascii="標楷體" w:eastAsia="標楷體" w:hAnsi="標楷體" w:hint="eastAsia"/>
                </w:rPr>
                <w:t>1.自動顯示不可修改</w:t>
              </w:r>
            </w:ins>
          </w:p>
          <w:p w14:paraId="7A5B3104" w14:textId="29539446" w:rsidR="00C40BE6" w:rsidRDefault="00C40BE6" w:rsidP="00C40BE6">
            <w:pPr>
              <w:rPr>
                <w:ins w:id="18366" w:author="Fegie" w:date="2021-05-04T19:28:00Z"/>
                <w:rFonts w:ascii="標楷體" w:eastAsia="標楷體" w:hAnsi="標楷體"/>
              </w:rPr>
            </w:pPr>
            <w:ins w:id="18367" w:author="Fegie" w:date="2021-05-04T19:3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.CustMain.Birthday</w:t>
              </w:r>
            </w:ins>
          </w:p>
        </w:tc>
      </w:tr>
      <w:tr w:rsidR="009E7826" w14:paraId="7BF20876" w14:textId="77777777" w:rsidTr="00EA141D">
        <w:trPr>
          <w:trHeight w:val="291"/>
          <w:jc w:val="center"/>
          <w:ins w:id="18368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F23CE" w14:textId="3E73E9E7" w:rsidR="00C40BE6" w:rsidRDefault="009D78F5" w:rsidP="00C40BE6">
            <w:pPr>
              <w:rPr>
                <w:ins w:id="18369" w:author="Fegie" w:date="2021-05-02T20:43:00Z"/>
                <w:rFonts w:ascii="標楷體" w:eastAsia="標楷體" w:hAnsi="標楷體"/>
              </w:rPr>
            </w:pPr>
            <w:ins w:id="18370" w:author="Fegie" w:date="2021-05-04T19:54:00Z">
              <w:del w:id="18371" w:author="家榮 張" w:date="2021-05-20T23:11:00Z">
                <w:r w:rsidDel="005F285F">
                  <w:rPr>
                    <w:rFonts w:ascii="標楷體" w:eastAsia="標楷體" w:hAnsi="標楷體" w:hint="eastAsia"/>
                  </w:rPr>
                  <w:lastRenderedPageBreak/>
                  <w:delText>7</w:delText>
                </w:r>
              </w:del>
            </w:ins>
            <w:ins w:id="18372" w:author="家榮 張" w:date="2021-05-20T23:11:00Z">
              <w:r w:rsidR="005F285F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D5B86" w14:textId="1AD56C28" w:rsidR="00C40BE6" w:rsidRDefault="00C40BE6" w:rsidP="00C40BE6">
            <w:pPr>
              <w:rPr>
                <w:ins w:id="18373" w:author="Fegie" w:date="2021-05-02T20:43:00Z"/>
                <w:rFonts w:ascii="標楷體" w:eastAsia="標楷體" w:hAnsi="標楷體"/>
              </w:rPr>
            </w:pPr>
            <w:ins w:id="18374" w:author="Fegie" w:date="2021-05-02T20:43:00Z">
              <w:r>
                <w:rPr>
                  <w:rFonts w:ascii="標楷體" w:eastAsia="標楷體" w:hAnsi="標楷體" w:hint="eastAsia"/>
                </w:rPr>
                <w:t>出生年月日</w:t>
              </w:r>
            </w:ins>
            <w:ins w:id="18375" w:author="Fegie" w:date="2021-05-04T19:29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CD44E" w14:textId="5AF27091" w:rsidR="00C40BE6" w:rsidRDefault="00C40BE6" w:rsidP="00C40BE6">
            <w:pPr>
              <w:rPr>
                <w:ins w:id="18376" w:author="Fegie" w:date="2021-05-02T20:43:00Z"/>
                <w:rFonts w:ascii="標楷體" w:eastAsia="標楷體" w:hAnsi="標楷體"/>
              </w:rPr>
            </w:pPr>
            <w:ins w:id="18377" w:author="Fegie" w:date="2021-05-02T20:43:00Z">
              <w:del w:id="18378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  <w:ins w:id="18379" w:author="家榮 張" w:date="2021-05-06T18:46:00Z">
              <w:r w:rsidR="00A27B8E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B01F" w14:textId="77777777" w:rsidR="00C40BE6" w:rsidRDefault="00C40BE6" w:rsidP="00C40BE6">
            <w:pPr>
              <w:rPr>
                <w:ins w:id="18380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64B6F" w14:textId="77777777" w:rsidR="00C40BE6" w:rsidRPr="00F15B2B" w:rsidRDefault="00C40BE6" w:rsidP="00C40BE6">
            <w:pPr>
              <w:rPr>
                <w:ins w:id="18381" w:author="Fegie" w:date="2021-05-02T20:43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8C7AC" w14:textId="77777777" w:rsidR="00C40BE6" w:rsidRDefault="00C40BE6" w:rsidP="00C40BE6">
            <w:pPr>
              <w:rPr>
                <w:ins w:id="18382" w:author="Fegie" w:date="2021-05-02T20:43:00Z"/>
                <w:rFonts w:ascii="標楷體" w:eastAsia="標楷體" w:hAnsi="標楷體"/>
              </w:rPr>
            </w:pPr>
            <w:ins w:id="18383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1655" w14:textId="77777777" w:rsidR="00C40BE6" w:rsidRDefault="00C40BE6" w:rsidP="00C40BE6">
            <w:pPr>
              <w:rPr>
                <w:ins w:id="18384" w:author="Fegie" w:date="2021-05-02T20:43:00Z"/>
                <w:rFonts w:ascii="標楷體" w:eastAsia="標楷體" w:hAnsi="標楷體"/>
              </w:rPr>
            </w:pPr>
            <w:ins w:id="18385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BB628" w14:textId="77777777" w:rsidR="00C60A4B" w:rsidRDefault="00C40BE6" w:rsidP="00C40BE6">
            <w:pPr>
              <w:rPr>
                <w:ins w:id="18386" w:author="家榮 張" w:date="2021-05-20T23:33:00Z"/>
                <w:rFonts w:ascii="標楷體" w:eastAsia="標楷體" w:hAnsi="標楷體"/>
              </w:rPr>
            </w:pPr>
            <w:ins w:id="18387" w:author="Fegie" w:date="2021-05-02T20:48:00Z">
              <w:r>
                <w:rPr>
                  <w:rFonts w:ascii="標楷體" w:eastAsia="標楷體" w:hAnsi="標楷體" w:hint="eastAsia"/>
                </w:rPr>
                <w:t>1.自動顯示可以修改</w:t>
              </w:r>
            </w:ins>
          </w:p>
          <w:p w14:paraId="43E8FD25" w14:textId="69CF0E65" w:rsidR="00C60A4B" w:rsidRDefault="00C60A4B" w:rsidP="00C40BE6">
            <w:pPr>
              <w:rPr>
                <w:ins w:id="18388" w:author="家榮 張" w:date="2021-05-20T23:34:00Z"/>
                <w:rFonts w:ascii="標楷體" w:eastAsia="標楷體" w:hAnsi="標楷體"/>
              </w:rPr>
            </w:pPr>
            <w:ins w:id="18389" w:author="家榮 張" w:date="2021-05-20T23:33:00Z">
              <w:r>
                <w:rPr>
                  <w:rFonts w:ascii="標楷體" w:eastAsia="標楷體" w:hAnsi="標楷體"/>
                </w:rPr>
                <w:t>2.</w:t>
              </w:r>
            </w:ins>
            <w:ins w:id="18390" w:author="家榮 張" w:date="2021-05-20T23:34:00Z"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47683991" w14:textId="0371F4AB" w:rsidR="00C60A4B" w:rsidRDefault="00C60A4B" w:rsidP="00C40BE6">
            <w:pPr>
              <w:rPr>
                <w:ins w:id="18391" w:author="家榮 張" w:date="2021-05-20T23:33:00Z"/>
                <w:rFonts w:ascii="標楷體" w:eastAsia="標楷體" w:hAnsi="標楷體"/>
              </w:rPr>
            </w:pPr>
            <w:ins w:id="18392" w:author="家榮 張" w:date="2021-05-20T23:34:00Z">
              <w:r>
                <w:rPr>
                  <w:rFonts w:ascii="標楷體" w:eastAsia="標楷體" w:hAnsi="標楷體" w:hint="eastAsia"/>
                </w:rPr>
                <w:t>V(7)A(</w:t>
              </w:r>
              <w:r>
                <w:rPr>
                  <w:rFonts w:ascii="標楷體" w:eastAsia="標楷體" w:hAnsi="標楷體"/>
                </w:rPr>
                <w:t>DATE,0,#BirthdayAft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36B5EA80" w14:textId="4CA71FFB" w:rsidR="00C40BE6" w:rsidRPr="00F15B2B" w:rsidRDefault="00C40BE6" w:rsidP="00C40BE6">
            <w:pPr>
              <w:rPr>
                <w:ins w:id="18393" w:author="Fegie" w:date="2021-05-02T20:43:00Z"/>
                <w:rFonts w:ascii="標楷體" w:eastAsia="標楷體" w:hAnsi="標楷體"/>
                <w:color w:val="000000" w:themeColor="text1"/>
              </w:rPr>
            </w:pPr>
            <w:ins w:id="18394" w:author="Fegie" w:date="2021-05-02T20:48:00Z">
              <w:del w:id="18395" w:author="家榮 張" w:date="2021-05-20T23:33:00Z">
                <w:r w:rsidDel="00C60A4B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18396" w:author="家榮 張" w:date="2021-05-20T23:33:00Z">
              <w:r w:rsidR="00C60A4B">
                <w:rPr>
                  <w:rFonts w:ascii="標楷體" w:eastAsia="標楷體" w:hAnsi="標楷體"/>
                </w:rPr>
                <w:t>3</w:t>
              </w:r>
            </w:ins>
            <w:ins w:id="18397" w:author="Fegie" w:date="2021-05-02T20:43:00Z">
              <w:r>
                <w:rPr>
                  <w:rFonts w:ascii="標楷體" w:eastAsia="標楷體" w:hAnsi="標楷體"/>
                </w:rPr>
                <w:t>.CustMain.Birthday</w:t>
              </w:r>
            </w:ins>
          </w:p>
        </w:tc>
      </w:tr>
      <w:tr w:rsidR="009E7826" w14:paraId="4C26A6A8" w14:textId="77777777" w:rsidTr="00EA141D">
        <w:trPr>
          <w:trHeight w:val="291"/>
          <w:jc w:val="center"/>
          <w:ins w:id="18398" w:author="Fegie" w:date="2021-05-04T19:29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A2779" w14:textId="48B102A3" w:rsidR="00C40BE6" w:rsidRDefault="009D78F5" w:rsidP="00C40BE6">
            <w:pPr>
              <w:rPr>
                <w:ins w:id="18399" w:author="Fegie" w:date="2021-05-04T19:29:00Z"/>
                <w:rFonts w:ascii="標楷體" w:eastAsia="標楷體" w:hAnsi="標楷體"/>
              </w:rPr>
            </w:pPr>
            <w:ins w:id="18400" w:author="Fegie" w:date="2021-05-04T19:54:00Z">
              <w:del w:id="18401" w:author="家榮 張" w:date="2021-05-20T23:13:00Z">
                <w:r w:rsidDel="005F285F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  <w:ins w:id="18402" w:author="家榮 張" w:date="2021-05-20T23:13:00Z">
              <w:r w:rsidR="005F285F"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93A20" w14:textId="6FA78F15" w:rsidR="00C40BE6" w:rsidRDefault="00C40BE6" w:rsidP="00C40BE6">
            <w:pPr>
              <w:rPr>
                <w:ins w:id="18403" w:author="Fegie" w:date="2021-05-04T19:29:00Z"/>
                <w:rFonts w:ascii="標楷體" w:eastAsia="標楷體" w:hAnsi="標楷體"/>
              </w:rPr>
            </w:pPr>
            <w:ins w:id="18404" w:author="Fegie" w:date="2021-05-04T19:29:00Z">
              <w:r>
                <w:rPr>
                  <w:rFonts w:ascii="標楷體" w:eastAsia="標楷體" w:hAnsi="標楷體" w:hint="eastAsia"/>
                </w:rPr>
                <w:t>性別-修改前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7D07D" w14:textId="5F9DCF22" w:rsidR="00C40BE6" w:rsidRDefault="00C40BE6" w:rsidP="00C40BE6">
            <w:pPr>
              <w:rPr>
                <w:ins w:id="18405" w:author="Fegie" w:date="2021-05-04T19:29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636B4" w14:textId="77777777" w:rsidR="00C40BE6" w:rsidRDefault="00C40BE6" w:rsidP="00C40BE6">
            <w:pPr>
              <w:rPr>
                <w:ins w:id="18406" w:author="Fegie" w:date="2021-05-04T19:29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9BCB" w14:textId="0EDD8FCA" w:rsidR="00C40BE6" w:rsidRPr="00F15B2B" w:rsidRDefault="00C40BE6" w:rsidP="00C40BE6">
            <w:pPr>
              <w:rPr>
                <w:ins w:id="18407" w:author="Fegie" w:date="2021-05-04T19:29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E6CBA" w14:textId="6ABA35A3" w:rsidR="00C40BE6" w:rsidRDefault="00C40BE6" w:rsidP="00C40BE6">
            <w:pPr>
              <w:rPr>
                <w:ins w:id="18408" w:author="Fegie" w:date="2021-05-04T19:29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DD4F7" w14:textId="1102DB99" w:rsidR="00C40BE6" w:rsidRDefault="00C40BE6" w:rsidP="00C40BE6">
            <w:pPr>
              <w:rPr>
                <w:ins w:id="18409" w:author="Fegie" w:date="2021-05-04T19:29:00Z"/>
                <w:rFonts w:ascii="標楷體" w:eastAsia="標楷體" w:hAnsi="標楷體"/>
              </w:rPr>
            </w:pPr>
            <w:ins w:id="18410" w:author="Fegie" w:date="2021-05-04T19:3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799CF" w14:textId="708D4D53" w:rsidR="00C40BE6" w:rsidRPr="00C40BE6" w:rsidRDefault="00C40BE6">
            <w:pPr>
              <w:rPr>
                <w:ins w:id="18411" w:author="Fegie" w:date="2021-05-04T19:31:00Z"/>
                <w:rFonts w:ascii="標楷體" w:eastAsia="標楷體" w:hAnsi="標楷體"/>
                <w:rPrChange w:id="18412" w:author="Fegie" w:date="2021-05-04T19:31:00Z">
                  <w:rPr>
                    <w:ins w:id="18413" w:author="Fegie" w:date="2021-05-04T19:31:00Z"/>
                  </w:rPr>
                </w:rPrChange>
              </w:rPr>
            </w:pPr>
            <w:ins w:id="18414" w:author="Fegie" w:date="2021-05-04T19:31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18415" w:author="Fegie" w:date="2021-05-04T19:29:00Z">
              <w:r w:rsidRPr="00C40BE6">
                <w:rPr>
                  <w:rFonts w:ascii="標楷體" w:eastAsia="標楷體" w:hAnsi="標楷體" w:hint="eastAsia"/>
                  <w:rPrChange w:id="18416" w:author="Fegie" w:date="2021-05-04T19:31:00Z">
                    <w:rPr>
                      <w:rFonts w:hint="eastAsia"/>
                    </w:rPr>
                  </w:rPrChange>
                </w:rPr>
                <w:t>自動顯示</w:t>
              </w:r>
            </w:ins>
            <w:ins w:id="18417" w:author="Fegie" w:date="2021-05-04T19:30:00Z">
              <w:r w:rsidRPr="00C40BE6">
                <w:rPr>
                  <w:rFonts w:ascii="標楷體" w:eastAsia="標楷體" w:hAnsi="標楷體" w:hint="eastAsia"/>
                  <w:rPrChange w:id="18418" w:author="Fegie" w:date="2021-05-04T19:31:00Z">
                    <w:rPr>
                      <w:rFonts w:hint="eastAsia"/>
                    </w:rPr>
                  </w:rPrChange>
                </w:rPr>
                <w:t>不可修改</w:t>
              </w:r>
            </w:ins>
          </w:p>
          <w:p w14:paraId="7A5FE6D0" w14:textId="11DDA98E" w:rsidR="00C40BE6" w:rsidRPr="00C40BE6" w:rsidRDefault="00C40BE6">
            <w:pPr>
              <w:rPr>
                <w:ins w:id="18419" w:author="Fegie" w:date="2021-05-04T19:29:00Z"/>
                <w:rFonts w:ascii="標楷體" w:eastAsia="標楷體" w:hAnsi="標楷體"/>
                <w:rPrChange w:id="18420" w:author="Fegie" w:date="2021-05-04T19:31:00Z">
                  <w:rPr>
                    <w:ins w:id="18421" w:author="Fegie" w:date="2021-05-04T19:29:00Z"/>
                  </w:rPr>
                </w:rPrChange>
              </w:rPr>
            </w:pPr>
            <w:ins w:id="18422" w:author="Fegie" w:date="2021-05-04T19:31:00Z">
              <w:r w:rsidRPr="00C40BE6">
                <w:rPr>
                  <w:rFonts w:ascii="標楷體" w:eastAsia="標楷體" w:hAnsi="標楷體"/>
                  <w:rPrChange w:id="18423" w:author="Fegie" w:date="2021-05-04T19:31:00Z">
                    <w:rPr/>
                  </w:rPrChange>
                </w:rPr>
                <w:t>2.CustMain.Sex</w:t>
              </w:r>
            </w:ins>
          </w:p>
        </w:tc>
      </w:tr>
      <w:tr w:rsidR="009E7826" w14:paraId="32ECC9D7" w14:textId="77777777" w:rsidTr="00EA141D">
        <w:trPr>
          <w:trHeight w:val="291"/>
          <w:jc w:val="center"/>
          <w:ins w:id="18424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BA084" w14:textId="174FAB25" w:rsidR="00C40BE6" w:rsidRDefault="009D78F5" w:rsidP="00C40BE6">
            <w:pPr>
              <w:rPr>
                <w:ins w:id="18425" w:author="Fegie" w:date="2021-05-02T20:43:00Z"/>
                <w:rFonts w:ascii="標楷體" w:eastAsia="標楷體" w:hAnsi="標楷體"/>
              </w:rPr>
            </w:pPr>
            <w:ins w:id="18426" w:author="Fegie" w:date="2021-05-04T19:54:00Z">
              <w:del w:id="18427" w:author="家榮 張" w:date="2021-05-20T23:13:00Z">
                <w:r w:rsidDel="005F285F">
                  <w:rPr>
                    <w:rFonts w:ascii="標楷體" w:eastAsia="標楷體" w:hAnsi="標楷體" w:hint="eastAsia"/>
                  </w:rPr>
                  <w:delText>9</w:delText>
                </w:r>
              </w:del>
            </w:ins>
            <w:ins w:id="18428" w:author="家榮 張" w:date="2021-05-20T23:13:00Z">
              <w:r w:rsidR="005F285F"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98EFD" w14:textId="3DF29C60" w:rsidR="00C40BE6" w:rsidRDefault="00C40BE6" w:rsidP="00C40BE6">
            <w:pPr>
              <w:rPr>
                <w:ins w:id="18429" w:author="Fegie" w:date="2021-05-02T20:43:00Z"/>
                <w:rFonts w:ascii="標楷體" w:eastAsia="標楷體" w:hAnsi="標楷體"/>
              </w:rPr>
            </w:pPr>
            <w:ins w:id="18430" w:author="Fegie" w:date="2021-05-02T20:43:00Z">
              <w:r>
                <w:rPr>
                  <w:rFonts w:ascii="標楷體" w:eastAsia="標楷體" w:hAnsi="標楷體" w:hint="eastAsia"/>
                </w:rPr>
                <w:t>性別</w:t>
              </w:r>
            </w:ins>
            <w:ins w:id="18431" w:author="Fegie" w:date="2021-05-04T19:30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F721A" w14:textId="0FCBC159" w:rsidR="00C40BE6" w:rsidRDefault="00C40BE6" w:rsidP="00C40BE6">
            <w:pPr>
              <w:rPr>
                <w:ins w:id="18432" w:author="Fegie" w:date="2021-05-02T20:43:00Z"/>
                <w:rFonts w:ascii="標楷體" w:eastAsia="標楷體" w:hAnsi="標楷體"/>
              </w:rPr>
            </w:pPr>
            <w:ins w:id="18433" w:author="Fegie" w:date="2021-05-02T20:43:00Z">
              <w:del w:id="18434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18435" w:author="家榮 張" w:date="2021-05-06T18:46:00Z">
              <w:r w:rsidR="00A27B8E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2265" w14:textId="77777777" w:rsidR="00C40BE6" w:rsidRDefault="00C40BE6" w:rsidP="00C40BE6">
            <w:pPr>
              <w:rPr>
                <w:ins w:id="18436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93316" w14:textId="0A562A98" w:rsidR="00C40BE6" w:rsidRDefault="00C40BE6" w:rsidP="00C40BE6">
            <w:pPr>
              <w:rPr>
                <w:ins w:id="18437" w:author="Fegie" w:date="2021-05-02T20:43:00Z"/>
                <w:rFonts w:ascii="標楷體" w:eastAsia="標楷體" w:hAnsi="標楷體"/>
              </w:rPr>
            </w:pPr>
            <w:ins w:id="18438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下拉選單(Se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x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8439" w:author="家榮 張" w:date="2021-05-06T19:31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"_(1).附件1"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8440" w:author="家榮 張" w:date="2021-05-06T19:31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>1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8441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9CE40" w14:textId="77777777" w:rsidR="00C40BE6" w:rsidRDefault="00C40BE6" w:rsidP="00C40BE6">
            <w:pPr>
              <w:rPr>
                <w:ins w:id="18442" w:author="Fegie" w:date="2021-05-02T20:43:00Z"/>
                <w:rFonts w:ascii="標楷體" w:eastAsia="標楷體" w:hAnsi="標楷體"/>
              </w:rPr>
            </w:pPr>
            <w:ins w:id="18443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A3F72" w14:textId="77777777" w:rsidR="00C40BE6" w:rsidRDefault="00C40BE6" w:rsidP="00C40BE6">
            <w:pPr>
              <w:rPr>
                <w:ins w:id="18444" w:author="Fegie" w:date="2021-05-02T20:43:00Z"/>
                <w:rFonts w:ascii="標楷體" w:eastAsia="標楷體" w:hAnsi="標楷體"/>
              </w:rPr>
            </w:pPr>
            <w:ins w:id="18445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EB726CF" w14:textId="77777777" w:rsidR="00C60A4B" w:rsidRDefault="00C40BE6" w:rsidP="00C40BE6">
            <w:pPr>
              <w:rPr>
                <w:ins w:id="18446" w:author="家榮 張" w:date="2021-05-20T23:34:00Z"/>
                <w:rFonts w:ascii="標楷體" w:eastAsia="標楷體" w:hAnsi="標楷體"/>
              </w:rPr>
            </w:pPr>
            <w:ins w:id="18447" w:author="Fegie" w:date="2021-05-02T20:48:00Z">
              <w:r>
                <w:rPr>
                  <w:rFonts w:ascii="標楷體" w:eastAsia="標楷體" w:hAnsi="標楷體" w:hint="eastAsia"/>
                </w:rPr>
                <w:t>1.自動顯示可以修改</w:t>
              </w:r>
            </w:ins>
          </w:p>
          <w:p w14:paraId="0FEB4F86" w14:textId="35E20A0E" w:rsidR="00C60A4B" w:rsidRDefault="00C60A4B" w:rsidP="00C40BE6">
            <w:pPr>
              <w:rPr>
                <w:ins w:id="18448" w:author="家榮 張" w:date="2021-05-20T23:34:00Z"/>
                <w:rFonts w:ascii="標楷體" w:eastAsia="標楷體" w:hAnsi="標楷體"/>
              </w:rPr>
            </w:pPr>
            <w:ins w:id="18449" w:author="家榮 張" w:date="2021-05-20T23:3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  <w:r>
                <w:rPr>
                  <w:rFonts w:ascii="標楷體" w:eastAsia="標楷體" w:hAnsi="標楷體"/>
                </w:rPr>
                <w:t>V(H,#Se</w:t>
              </w:r>
            </w:ins>
            <w:ins w:id="18450" w:author="家榮 張" w:date="2021-05-20T23:35:00Z">
              <w:r>
                <w:rPr>
                  <w:rFonts w:ascii="標楷體" w:eastAsia="標楷體" w:hAnsi="標楷體"/>
                </w:rPr>
                <w:t>xHelp</w:t>
              </w:r>
            </w:ins>
            <w:ins w:id="18451" w:author="家榮 張" w:date="2021-05-20T23:34:00Z">
              <w:r>
                <w:rPr>
                  <w:rFonts w:ascii="標楷體" w:eastAsia="標楷體" w:hAnsi="標楷體"/>
                </w:rPr>
                <w:t>)</w:t>
              </w:r>
            </w:ins>
          </w:p>
          <w:p w14:paraId="0F07A25F" w14:textId="2BEFCF5B" w:rsidR="00C40BE6" w:rsidRDefault="00C40BE6" w:rsidP="00C40BE6">
            <w:pPr>
              <w:rPr>
                <w:ins w:id="18452" w:author="Fegie" w:date="2021-05-02T20:43:00Z"/>
                <w:rFonts w:ascii="標楷體" w:eastAsia="標楷體" w:hAnsi="標楷體"/>
              </w:rPr>
            </w:pPr>
            <w:ins w:id="18453" w:author="Fegie" w:date="2021-05-02T20:48:00Z">
              <w:del w:id="18454" w:author="家榮 張" w:date="2021-05-20T23:34:00Z">
                <w:r w:rsidDel="00C60A4B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18455" w:author="家榮 張" w:date="2021-05-20T23:34:00Z">
              <w:r w:rsidR="00C60A4B">
                <w:rPr>
                  <w:rFonts w:ascii="標楷體" w:eastAsia="標楷體" w:hAnsi="標楷體"/>
                </w:rPr>
                <w:t>3</w:t>
              </w:r>
            </w:ins>
            <w:ins w:id="18456" w:author="Fegie" w:date="2021-05-02T20:43:00Z">
              <w:r>
                <w:rPr>
                  <w:rFonts w:ascii="標楷體" w:eastAsia="標楷體" w:hAnsi="標楷體"/>
                </w:rPr>
                <w:t>.CustMain.</w:t>
              </w:r>
            </w:ins>
            <w:ins w:id="18457" w:author="Fegie" w:date="2021-05-04T19:31:00Z">
              <w:r>
                <w:rPr>
                  <w:rFonts w:ascii="標楷體" w:eastAsia="標楷體" w:hAnsi="標楷體"/>
                </w:rPr>
                <w:t>Sex</w:t>
              </w:r>
            </w:ins>
          </w:p>
        </w:tc>
      </w:tr>
      <w:tr w:rsidR="009E7826" w14:paraId="42257F94" w14:textId="77777777" w:rsidTr="00EA141D">
        <w:trPr>
          <w:trHeight w:val="291"/>
          <w:jc w:val="center"/>
          <w:ins w:id="18458" w:author="Fegie" w:date="2021-05-04T19:32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59315" w14:textId="5158D916" w:rsidR="00C40BE6" w:rsidRDefault="009D78F5" w:rsidP="00C40BE6">
            <w:pPr>
              <w:rPr>
                <w:ins w:id="18459" w:author="Fegie" w:date="2021-05-04T19:32:00Z"/>
                <w:rFonts w:ascii="標楷體" w:eastAsia="標楷體" w:hAnsi="標楷體"/>
              </w:rPr>
            </w:pPr>
            <w:ins w:id="18460" w:author="Fegie" w:date="2021-05-04T19:54:00Z">
              <w:del w:id="18461" w:author="家榮 張" w:date="2021-05-20T23:13:00Z">
                <w:r w:rsidDel="005F285F">
                  <w:rPr>
                    <w:rFonts w:ascii="標楷體" w:eastAsia="標楷體" w:hAnsi="標楷體" w:hint="eastAsia"/>
                  </w:rPr>
                  <w:delText>10</w:delText>
                </w:r>
              </w:del>
            </w:ins>
            <w:ins w:id="18462" w:author="家榮 張" w:date="2021-05-20T23:13:00Z">
              <w:r w:rsidR="005F285F"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3B50" w14:textId="37C88B7A" w:rsidR="00C40BE6" w:rsidRDefault="00C40BE6" w:rsidP="00C40BE6">
            <w:pPr>
              <w:rPr>
                <w:ins w:id="18463" w:author="Fegie" w:date="2021-05-04T19:32:00Z"/>
                <w:rFonts w:ascii="標楷體" w:eastAsia="標楷體" w:hAnsi="標楷體"/>
              </w:rPr>
            </w:pPr>
            <w:ins w:id="18464" w:author="Fegie" w:date="2021-05-04T19:32:00Z">
              <w:r>
                <w:rPr>
                  <w:rFonts w:ascii="標楷體" w:eastAsia="標楷體" w:hAnsi="標楷體" w:hint="eastAsia"/>
                </w:rPr>
                <w:t>客戶別-修改前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25C3" w14:textId="2D6C9C7E" w:rsidR="00C40BE6" w:rsidRDefault="00C40BE6" w:rsidP="00C40BE6">
            <w:pPr>
              <w:rPr>
                <w:ins w:id="18465" w:author="Fegie" w:date="2021-05-04T19:32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D6392" w14:textId="77777777" w:rsidR="00C40BE6" w:rsidRDefault="00C40BE6" w:rsidP="00C40BE6">
            <w:pPr>
              <w:rPr>
                <w:ins w:id="18466" w:author="Fegie" w:date="2021-05-04T19:32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1C34D" w14:textId="375CFC7A" w:rsidR="00C40BE6" w:rsidRDefault="00C40BE6" w:rsidP="00C40BE6">
            <w:pPr>
              <w:rPr>
                <w:ins w:id="18467" w:author="Fegie" w:date="2021-05-04T19:32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284E" w14:textId="5EA41D1C" w:rsidR="00C40BE6" w:rsidRDefault="00C40BE6" w:rsidP="00C40BE6">
            <w:pPr>
              <w:rPr>
                <w:ins w:id="18468" w:author="Fegie" w:date="2021-05-04T19:3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D0F2E" w14:textId="2D72CE32" w:rsidR="00C40BE6" w:rsidRDefault="00C40BE6" w:rsidP="00C40BE6">
            <w:pPr>
              <w:rPr>
                <w:ins w:id="18469" w:author="Fegie" w:date="2021-05-04T19:32:00Z"/>
                <w:rFonts w:ascii="標楷體" w:eastAsia="標楷體" w:hAnsi="標楷體"/>
              </w:rPr>
            </w:pPr>
            <w:ins w:id="18470" w:author="Fegie" w:date="2021-05-04T19:3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D5C1F32" w14:textId="243C8C1A" w:rsidR="00C40BE6" w:rsidRDefault="00C40BE6" w:rsidP="00C40BE6">
            <w:pPr>
              <w:rPr>
                <w:ins w:id="18471" w:author="Fegie" w:date="2021-05-04T19:32:00Z"/>
                <w:rFonts w:ascii="標楷體" w:eastAsia="標楷體" w:hAnsi="標楷體"/>
              </w:rPr>
            </w:pPr>
            <w:ins w:id="18472" w:author="Fegie" w:date="2021-05-04T19:32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.CustMain.CustTypeCode</w:t>
              </w:r>
            </w:ins>
          </w:p>
        </w:tc>
      </w:tr>
      <w:tr w:rsidR="009E7826" w14:paraId="3E65F2F2" w14:textId="77777777" w:rsidTr="00EA141D">
        <w:trPr>
          <w:trHeight w:val="291"/>
          <w:jc w:val="center"/>
          <w:ins w:id="18473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800D7" w14:textId="686E3892" w:rsidR="00C40BE6" w:rsidRDefault="009D78F5" w:rsidP="00C40BE6">
            <w:pPr>
              <w:rPr>
                <w:ins w:id="18474" w:author="Fegie" w:date="2021-05-02T20:43:00Z"/>
                <w:rFonts w:ascii="標楷體" w:eastAsia="標楷體" w:hAnsi="標楷體"/>
              </w:rPr>
            </w:pPr>
            <w:ins w:id="18475" w:author="Fegie" w:date="2021-05-04T19:54:00Z">
              <w:del w:id="18476" w:author="家榮 張" w:date="2021-05-20T23:13:00Z">
                <w:r w:rsidDel="005F285F">
                  <w:rPr>
                    <w:rFonts w:ascii="標楷體" w:eastAsia="標楷體" w:hAnsi="標楷體" w:hint="eastAsia"/>
                  </w:rPr>
                  <w:lastRenderedPageBreak/>
                  <w:delText>11</w:delText>
                </w:r>
              </w:del>
            </w:ins>
            <w:ins w:id="18477" w:author="家榮 張" w:date="2021-05-20T23:13:00Z">
              <w:r w:rsidR="005F285F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19BC" w14:textId="405110B6" w:rsidR="00C40BE6" w:rsidRDefault="00C40BE6" w:rsidP="00C40BE6">
            <w:pPr>
              <w:rPr>
                <w:ins w:id="18478" w:author="Fegie" w:date="2021-05-02T20:43:00Z"/>
                <w:rFonts w:ascii="標楷體" w:eastAsia="標楷體" w:hAnsi="標楷體"/>
              </w:rPr>
            </w:pPr>
            <w:ins w:id="18479" w:author="Fegie" w:date="2021-05-02T20:43:00Z">
              <w:r>
                <w:rPr>
                  <w:rFonts w:ascii="標楷體" w:eastAsia="標楷體" w:hAnsi="標楷體" w:hint="eastAsia"/>
                </w:rPr>
                <w:t>客戶別</w:t>
              </w:r>
            </w:ins>
            <w:ins w:id="18480" w:author="Fegie" w:date="2021-05-04T19:32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93523" w14:textId="7AAEC8A0" w:rsidR="00C40BE6" w:rsidRDefault="00C40BE6" w:rsidP="00C40BE6">
            <w:pPr>
              <w:rPr>
                <w:ins w:id="18481" w:author="Fegie" w:date="2021-05-02T20:43:00Z"/>
                <w:rFonts w:ascii="標楷體" w:eastAsia="標楷體" w:hAnsi="標楷體"/>
              </w:rPr>
            </w:pPr>
            <w:ins w:id="18482" w:author="Fegie" w:date="2021-05-02T20:43:00Z">
              <w:del w:id="18483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8484" w:author="家榮 張" w:date="2021-05-06T18:46:00Z">
              <w:r w:rsidR="00A27B8E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852A9" w14:textId="77777777" w:rsidR="00C40BE6" w:rsidRDefault="00C40BE6" w:rsidP="00C40BE6">
            <w:pPr>
              <w:rPr>
                <w:ins w:id="18485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7FA28" w14:textId="3078A983" w:rsidR="00C40BE6" w:rsidRDefault="00C40BE6" w:rsidP="00C40BE6">
            <w:pPr>
              <w:rPr>
                <w:ins w:id="18486" w:author="Fegie" w:date="2021-05-02T20:43:00Z"/>
                <w:rFonts w:ascii="標楷體" w:eastAsia="標楷體" w:hAnsi="標楷體"/>
              </w:rPr>
            </w:pPr>
            <w:ins w:id="18487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下拉選單(C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us</w:t>
              </w:r>
            </w:ins>
            <w:ins w:id="18488" w:author="Fegie" w:date="2021-05-05T16:41:00Z">
              <w:r w:rsidR="001C4A50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t</w:t>
              </w:r>
            </w:ins>
            <w:ins w:id="18489" w:author="Fegie" w:date="2021-05-02T20:43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TypeCode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8490" w:author="家榮 張" w:date="2021-05-06T19:32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"_(2).附件2"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8491" w:author="家榮 張" w:date="2021-05-06T19:31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1C4A50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2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8492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A56C" w14:textId="77777777" w:rsidR="00C40BE6" w:rsidRDefault="00C40BE6" w:rsidP="00C40BE6">
            <w:pPr>
              <w:rPr>
                <w:ins w:id="18493" w:author="Fegie" w:date="2021-05-02T20:43:00Z"/>
                <w:rFonts w:ascii="標楷體" w:eastAsia="標楷體" w:hAnsi="標楷體"/>
              </w:rPr>
            </w:pPr>
            <w:ins w:id="18494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18B9" w14:textId="77777777" w:rsidR="00C40BE6" w:rsidRDefault="00C40BE6" w:rsidP="00C40BE6">
            <w:pPr>
              <w:rPr>
                <w:ins w:id="18495" w:author="Fegie" w:date="2021-05-02T20:43:00Z"/>
                <w:rFonts w:ascii="標楷體" w:eastAsia="標楷體" w:hAnsi="標楷體"/>
              </w:rPr>
            </w:pPr>
            <w:ins w:id="18496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left w:val="single" w:sz="4" w:space="0" w:color="auto"/>
              <w:right w:val="single" w:sz="4" w:space="0" w:color="auto"/>
            </w:tcBorders>
          </w:tcPr>
          <w:p w14:paraId="52EAA6EA" w14:textId="77777777" w:rsidR="00C60A4B" w:rsidRDefault="00C40BE6" w:rsidP="00C40BE6">
            <w:pPr>
              <w:rPr>
                <w:ins w:id="18497" w:author="家榮 張" w:date="2021-05-20T23:35:00Z"/>
                <w:rFonts w:ascii="標楷體" w:eastAsia="標楷體" w:hAnsi="標楷體"/>
              </w:rPr>
            </w:pPr>
            <w:ins w:id="18498" w:author="Fegie" w:date="2021-05-02T20:48:00Z">
              <w:r>
                <w:rPr>
                  <w:rFonts w:ascii="標楷體" w:eastAsia="標楷體" w:hAnsi="標楷體" w:hint="eastAsia"/>
                </w:rPr>
                <w:t>1.自動顯示可以修改</w:t>
              </w:r>
            </w:ins>
          </w:p>
          <w:p w14:paraId="2A9E9B1A" w14:textId="77777777" w:rsidR="00C60A4B" w:rsidRDefault="00C60A4B" w:rsidP="00C40BE6">
            <w:pPr>
              <w:rPr>
                <w:ins w:id="18499" w:author="家榮 張" w:date="2021-05-20T23:35:00Z"/>
                <w:rFonts w:ascii="標楷體" w:eastAsia="標楷體" w:hAnsi="標楷體"/>
              </w:rPr>
            </w:pPr>
            <w:ins w:id="18500" w:author="家榮 張" w:date="2021-05-20T23:35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0EA4D817" w14:textId="5A6D3532" w:rsidR="00C60A4B" w:rsidRDefault="00C60A4B" w:rsidP="00C40BE6">
            <w:pPr>
              <w:rPr>
                <w:ins w:id="18501" w:author="家榮 張" w:date="2021-05-20T23:35:00Z"/>
                <w:rFonts w:ascii="標楷體" w:eastAsia="標楷體" w:hAnsi="標楷體"/>
              </w:rPr>
            </w:pPr>
            <w:ins w:id="18502" w:author="家榮 張" w:date="2021-05-20T23:35:00Z">
              <w:r>
                <w:rPr>
                  <w:rFonts w:ascii="標楷體" w:eastAsia="標楷體" w:hAnsi="標楷體"/>
                </w:rPr>
                <w:t>V(H,#CustTypeCodeHelp)</w:t>
              </w:r>
            </w:ins>
          </w:p>
          <w:p w14:paraId="7478190D" w14:textId="1167439D" w:rsidR="00C40BE6" w:rsidRDefault="00C40BE6" w:rsidP="00C40BE6">
            <w:pPr>
              <w:rPr>
                <w:ins w:id="18503" w:author="Fegie" w:date="2021-05-02T20:43:00Z"/>
                <w:rFonts w:ascii="標楷體" w:eastAsia="標楷體" w:hAnsi="標楷體"/>
              </w:rPr>
            </w:pPr>
            <w:ins w:id="18504" w:author="Fegie" w:date="2021-05-02T20:48:00Z">
              <w:del w:id="18505" w:author="家榮 張" w:date="2021-05-20T23:35:00Z">
                <w:r w:rsidDel="00C60A4B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18506" w:author="家榮 張" w:date="2021-05-20T23:35:00Z">
              <w:r w:rsidR="00C60A4B">
                <w:rPr>
                  <w:rFonts w:ascii="標楷體" w:eastAsia="標楷體" w:hAnsi="標楷體"/>
                </w:rPr>
                <w:t>3</w:t>
              </w:r>
            </w:ins>
            <w:ins w:id="18507" w:author="Fegie" w:date="2021-05-02T20:43:00Z">
              <w:r>
                <w:rPr>
                  <w:rFonts w:ascii="標楷體" w:eastAsia="標楷體" w:hAnsi="標楷體"/>
                </w:rPr>
                <w:t>.CustMain.CustTypeCode</w:t>
              </w:r>
            </w:ins>
          </w:p>
        </w:tc>
      </w:tr>
      <w:tr w:rsidR="009E7826" w14:paraId="049327B1" w14:textId="77777777" w:rsidTr="00EA141D">
        <w:trPr>
          <w:trHeight w:val="291"/>
          <w:jc w:val="center"/>
          <w:ins w:id="18508" w:author="Fegie" w:date="2021-05-04T19:32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A4F3A" w14:textId="20485B7F" w:rsidR="00C40BE6" w:rsidRDefault="009D78F5" w:rsidP="00C40BE6">
            <w:pPr>
              <w:rPr>
                <w:ins w:id="18509" w:author="Fegie" w:date="2021-05-04T19:32:00Z"/>
                <w:rFonts w:ascii="標楷體" w:eastAsia="標楷體" w:hAnsi="標楷體"/>
              </w:rPr>
            </w:pPr>
            <w:ins w:id="18510" w:author="Fegie" w:date="2021-05-04T19:54:00Z">
              <w:del w:id="18511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delText>12</w:delText>
                </w:r>
              </w:del>
            </w:ins>
            <w:ins w:id="18512" w:author="家榮 張" w:date="2021-05-20T23:14:00Z">
              <w:r w:rsidR="005F285F"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390A" w14:textId="709F7D7C" w:rsidR="00C40BE6" w:rsidRDefault="00C40BE6" w:rsidP="00C40BE6">
            <w:pPr>
              <w:rPr>
                <w:ins w:id="18513" w:author="Fegie" w:date="2021-05-04T19:32:00Z"/>
                <w:rFonts w:ascii="標楷體" w:eastAsia="標楷體" w:hAnsi="標楷體"/>
              </w:rPr>
            </w:pPr>
            <w:ins w:id="18514" w:author="Fegie" w:date="2021-05-04T19:32:00Z">
              <w:r>
                <w:rPr>
                  <w:rFonts w:ascii="標楷體" w:eastAsia="標楷體" w:hAnsi="標楷體" w:hint="eastAsia"/>
                </w:rPr>
                <w:t>行業別-修改前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F0DB9" w14:textId="0EA03FF5" w:rsidR="00C40BE6" w:rsidRDefault="00C40BE6" w:rsidP="00C40BE6">
            <w:pPr>
              <w:rPr>
                <w:ins w:id="18515" w:author="Fegie" w:date="2021-05-04T19:32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4AED" w14:textId="77777777" w:rsidR="00C40BE6" w:rsidRDefault="00C40BE6" w:rsidP="00C40BE6">
            <w:pPr>
              <w:rPr>
                <w:ins w:id="18516" w:author="Fegie" w:date="2021-05-04T19:32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D1BFA" w14:textId="77777777" w:rsidR="00C40BE6" w:rsidRDefault="00C40BE6" w:rsidP="00C40BE6">
            <w:pPr>
              <w:rPr>
                <w:ins w:id="18517" w:author="Fegie" w:date="2021-05-04T19:32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6E9EF" w14:textId="24903954" w:rsidR="00C40BE6" w:rsidRDefault="00C40BE6" w:rsidP="00C40BE6">
            <w:pPr>
              <w:rPr>
                <w:ins w:id="18518" w:author="Fegie" w:date="2021-05-04T19:3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964CC" w14:textId="2A2B4A91" w:rsidR="00C40BE6" w:rsidRDefault="00C40BE6" w:rsidP="00C40BE6">
            <w:pPr>
              <w:rPr>
                <w:ins w:id="18519" w:author="Fegie" w:date="2021-05-04T19:32:00Z"/>
                <w:rFonts w:ascii="標楷體" w:eastAsia="標楷體" w:hAnsi="標楷體"/>
              </w:rPr>
            </w:pPr>
            <w:ins w:id="18520" w:author="Fegie" w:date="2021-05-04T19:3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left w:val="single" w:sz="4" w:space="0" w:color="auto"/>
              <w:right w:val="single" w:sz="4" w:space="0" w:color="auto"/>
            </w:tcBorders>
          </w:tcPr>
          <w:p w14:paraId="74BCA858" w14:textId="411CFE03" w:rsidR="00C40BE6" w:rsidRDefault="00C40BE6" w:rsidP="00C40BE6">
            <w:pPr>
              <w:rPr>
                <w:ins w:id="18521" w:author="Fegie" w:date="2021-05-04T19:32:00Z"/>
                <w:rFonts w:ascii="標楷體" w:eastAsia="標楷體" w:hAnsi="標楷體"/>
              </w:rPr>
            </w:pPr>
            <w:ins w:id="18522" w:author="Fegie" w:date="2021-05-04T19:32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.CustMain.IndustryCode</w:t>
              </w:r>
            </w:ins>
          </w:p>
        </w:tc>
      </w:tr>
      <w:tr w:rsidR="009E7826" w14:paraId="4939D683" w14:textId="77777777" w:rsidTr="00EA141D">
        <w:trPr>
          <w:trHeight w:val="291"/>
          <w:jc w:val="center"/>
          <w:ins w:id="18523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050E" w14:textId="5266F896" w:rsidR="00C40BE6" w:rsidRDefault="009D78F5" w:rsidP="00C40BE6">
            <w:pPr>
              <w:rPr>
                <w:ins w:id="18524" w:author="Fegie" w:date="2021-05-02T20:43:00Z"/>
                <w:rFonts w:ascii="標楷體" w:eastAsia="標楷體" w:hAnsi="標楷體"/>
              </w:rPr>
            </w:pPr>
            <w:ins w:id="18525" w:author="Fegie" w:date="2021-05-04T19:55:00Z">
              <w:del w:id="18526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delText>13</w:delText>
                </w:r>
              </w:del>
            </w:ins>
            <w:ins w:id="18527" w:author="家榮 張" w:date="2021-05-20T23:14:00Z">
              <w:r w:rsidR="005F285F"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CCD72" w14:textId="30D24A52" w:rsidR="00C40BE6" w:rsidRDefault="00C40BE6" w:rsidP="00C40BE6">
            <w:pPr>
              <w:rPr>
                <w:ins w:id="18528" w:author="Fegie" w:date="2021-05-02T20:43:00Z"/>
                <w:rFonts w:ascii="標楷體" w:eastAsia="標楷體" w:hAnsi="標楷體"/>
              </w:rPr>
            </w:pPr>
            <w:ins w:id="18529" w:author="Fegie" w:date="2021-05-02T20:43:00Z">
              <w:r>
                <w:rPr>
                  <w:rFonts w:ascii="標楷體" w:eastAsia="標楷體" w:hAnsi="標楷體" w:hint="eastAsia"/>
                </w:rPr>
                <w:t>行業別</w:t>
              </w:r>
            </w:ins>
            <w:ins w:id="18530" w:author="Fegie" w:date="2021-05-04T19:33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3C59" w14:textId="0DCAD3CF" w:rsidR="00C40BE6" w:rsidRDefault="00C40BE6" w:rsidP="00C40BE6">
            <w:pPr>
              <w:rPr>
                <w:ins w:id="18531" w:author="Fegie" w:date="2021-05-02T20:43:00Z"/>
                <w:rFonts w:ascii="標楷體" w:eastAsia="標楷體" w:hAnsi="標楷體"/>
              </w:rPr>
            </w:pPr>
            <w:ins w:id="18532" w:author="Fegie" w:date="2021-05-02T20:43:00Z">
              <w:del w:id="18533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X(06)</w:delText>
                </w:r>
              </w:del>
            </w:ins>
            <w:ins w:id="18534" w:author="家榮 張" w:date="2021-05-06T18:46:00Z">
              <w:r w:rsidR="00A27B8E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1E313" w14:textId="77777777" w:rsidR="00C40BE6" w:rsidRDefault="00C40BE6" w:rsidP="00C40BE6">
            <w:pPr>
              <w:rPr>
                <w:ins w:id="18535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100FA" w14:textId="77777777" w:rsidR="00C40BE6" w:rsidRDefault="00C40BE6" w:rsidP="00C40BE6">
            <w:pPr>
              <w:rPr>
                <w:ins w:id="18536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760C" w14:textId="77777777" w:rsidR="00C40BE6" w:rsidRDefault="00C40BE6" w:rsidP="00C40BE6">
            <w:pPr>
              <w:rPr>
                <w:ins w:id="18537" w:author="Fegie" w:date="2021-05-02T20:43:00Z"/>
                <w:rFonts w:ascii="標楷體" w:eastAsia="標楷體" w:hAnsi="標楷體"/>
              </w:rPr>
            </w:pPr>
            <w:ins w:id="18538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094AF" w14:textId="77777777" w:rsidR="00C40BE6" w:rsidRDefault="00C40BE6" w:rsidP="00C40BE6">
            <w:pPr>
              <w:rPr>
                <w:ins w:id="18539" w:author="Fegie" w:date="2021-05-02T20:43:00Z"/>
                <w:rFonts w:ascii="標楷體" w:eastAsia="標楷體" w:hAnsi="標楷體"/>
              </w:rPr>
            </w:pPr>
            <w:ins w:id="18540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59535" w14:textId="555D6990" w:rsidR="00C40BE6" w:rsidRDefault="00C40BE6" w:rsidP="00C40BE6">
            <w:pPr>
              <w:rPr>
                <w:ins w:id="18541" w:author="Fegie" w:date="2021-05-02T20:43:00Z"/>
                <w:rFonts w:ascii="標楷體" w:eastAsia="標楷體" w:hAnsi="標楷體"/>
              </w:rPr>
            </w:pPr>
            <w:ins w:id="18542" w:author="Fegie" w:date="2021-05-02T20:48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8543" w:author="Fegie" w:date="2021-05-02T20:43:00Z">
              <w:r>
                <w:rPr>
                  <w:rFonts w:ascii="標楷體" w:eastAsia="標楷體" w:hAnsi="標楷體"/>
                </w:rPr>
                <w:t>.CustMain.IndustryCode</w:t>
              </w:r>
            </w:ins>
          </w:p>
        </w:tc>
      </w:tr>
      <w:tr w:rsidR="009E7826" w14:paraId="29031CA0" w14:textId="77777777" w:rsidTr="00EA141D">
        <w:trPr>
          <w:trHeight w:val="291"/>
          <w:jc w:val="center"/>
          <w:ins w:id="18544" w:author="Fegie" w:date="2021-05-05T15:37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675C4" w14:textId="4A91BB9D" w:rsidR="00497F19" w:rsidRDefault="00497F19" w:rsidP="00497F19">
            <w:pPr>
              <w:rPr>
                <w:ins w:id="18545" w:author="Fegie" w:date="2021-05-05T15:37:00Z"/>
                <w:rFonts w:ascii="標楷體" w:eastAsia="標楷體" w:hAnsi="標楷體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09FD1" w14:textId="62CA8B51" w:rsidR="00497F19" w:rsidRDefault="00497F19" w:rsidP="00497F19">
            <w:pPr>
              <w:rPr>
                <w:ins w:id="18546" w:author="Fegie" w:date="2021-05-05T15:37:00Z"/>
                <w:rFonts w:ascii="標楷體" w:eastAsia="標楷體" w:hAnsi="標楷體"/>
              </w:rPr>
            </w:pPr>
            <w:ins w:id="18547" w:author="Fegie" w:date="2021-05-05T15:37:00Z">
              <w:r>
                <w:rPr>
                  <w:rFonts w:ascii="標楷體" w:eastAsia="標楷體" w:hAnsi="標楷體" w:hint="eastAsia"/>
                </w:rPr>
                <w:t>行業別代碼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0DEF" w14:textId="0F4F9DFC" w:rsidR="00497F19" w:rsidRDefault="00497F19" w:rsidP="00497F19">
            <w:pPr>
              <w:rPr>
                <w:ins w:id="18548" w:author="Fegie" w:date="2021-05-05T15:37:00Z"/>
                <w:rFonts w:ascii="標楷體" w:eastAsia="標楷體" w:hAnsi="標楷體"/>
              </w:rPr>
            </w:pPr>
            <w:ins w:id="18549" w:author="Fegie" w:date="2021-05-05T15:37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7126" w14:textId="77777777" w:rsidR="00497F19" w:rsidRDefault="00497F19" w:rsidP="00497F19">
            <w:pPr>
              <w:rPr>
                <w:ins w:id="18550" w:author="Fegie" w:date="2021-05-05T15:37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8AB27" w14:textId="77777777" w:rsidR="00497F19" w:rsidRDefault="00497F19" w:rsidP="00497F19">
            <w:pPr>
              <w:rPr>
                <w:ins w:id="18551" w:author="Fegie" w:date="2021-05-05T15:37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C3AB" w14:textId="77777777" w:rsidR="00497F19" w:rsidRDefault="00497F19" w:rsidP="00497F19">
            <w:pPr>
              <w:rPr>
                <w:ins w:id="18552" w:author="Fegie" w:date="2021-05-05T15:3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626A" w14:textId="77777777" w:rsidR="00497F19" w:rsidRDefault="00497F19" w:rsidP="00497F19">
            <w:pPr>
              <w:rPr>
                <w:ins w:id="18553" w:author="Fegie" w:date="2021-05-05T15:37:00Z"/>
                <w:rFonts w:ascii="標楷體" w:eastAsia="標楷體" w:hAnsi="標楷體"/>
              </w:rPr>
            </w:pPr>
          </w:p>
        </w:tc>
        <w:tc>
          <w:tcPr>
            <w:tcW w:w="33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980E8" w14:textId="7C6C942D" w:rsidR="00497F19" w:rsidRDefault="00497F19" w:rsidP="00497F19">
            <w:pPr>
              <w:rPr>
                <w:ins w:id="18554" w:author="Fegie" w:date="2021-05-05T15:37:00Z"/>
                <w:rFonts w:ascii="標楷體" w:eastAsia="標楷體" w:hAnsi="標楷體"/>
              </w:rPr>
            </w:pPr>
            <w:ins w:id="18555" w:author="Fegie" w:date="2021-05-05T15:37:00Z">
              <w:r>
                <w:rPr>
                  <w:rFonts w:ascii="標楷體" w:eastAsia="標楷體" w:hAnsi="標楷體" w:hint="eastAsia"/>
                </w:rPr>
                <w:t>連結至【L6062行業別代號資料查詢】，供查詢並帶回「行業代號」</w:t>
              </w:r>
            </w:ins>
          </w:p>
        </w:tc>
      </w:tr>
      <w:tr w:rsidR="009E7826" w14:paraId="13760DF7" w14:textId="77777777" w:rsidTr="00EA141D">
        <w:trPr>
          <w:trHeight w:val="291"/>
          <w:jc w:val="center"/>
          <w:ins w:id="18556" w:author="Fegie" w:date="2021-05-04T19:3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2960" w14:textId="40B476CE" w:rsidR="00497F19" w:rsidRDefault="00497F19" w:rsidP="00497F19">
            <w:pPr>
              <w:rPr>
                <w:ins w:id="18557" w:author="Fegie" w:date="2021-05-04T19:33:00Z"/>
                <w:rFonts w:ascii="標楷體" w:eastAsia="標楷體" w:hAnsi="標楷體"/>
              </w:rPr>
            </w:pPr>
            <w:ins w:id="18558" w:author="Fegie" w:date="2021-05-04T19:55:00Z">
              <w:del w:id="18559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delText>14</w:delText>
                </w:r>
              </w:del>
            </w:ins>
            <w:ins w:id="18560" w:author="家榮 張" w:date="2021-05-20T23:14:00Z">
              <w:r w:rsidR="005F285F"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415B9" w14:textId="3E68EAA8" w:rsidR="00497F19" w:rsidRDefault="00497F19" w:rsidP="00497F19">
            <w:pPr>
              <w:rPr>
                <w:ins w:id="18561" w:author="Fegie" w:date="2021-05-04T19:33:00Z"/>
                <w:rFonts w:ascii="標楷體" w:eastAsia="標楷體" w:hAnsi="標楷體"/>
              </w:rPr>
            </w:pPr>
            <w:ins w:id="18562" w:author="Fegie" w:date="2021-05-04T19:33:00Z">
              <w:r>
                <w:rPr>
                  <w:rFonts w:ascii="標楷體" w:eastAsia="標楷體" w:hAnsi="標楷體" w:hint="eastAsia"/>
                </w:rPr>
                <w:t>國籍-修改前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24FD8" w14:textId="2B17D152" w:rsidR="00497F19" w:rsidRDefault="00497F19" w:rsidP="00497F19">
            <w:pPr>
              <w:rPr>
                <w:ins w:id="18563" w:author="Fegie" w:date="2021-05-04T19:3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F20E" w14:textId="77777777" w:rsidR="00497F19" w:rsidRDefault="00497F19" w:rsidP="00497F19">
            <w:pPr>
              <w:rPr>
                <w:ins w:id="18564" w:author="Fegie" w:date="2021-05-04T19:3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BBBCF" w14:textId="7D86517E" w:rsidR="00497F19" w:rsidRDefault="00497F19" w:rsidP="00497F19">
            <w:pPr>
              <w:rPr>
                <w:ins w:id="18565" w:author="Fegie" w:date="2021-05-04T19:3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BAEE" w14:textId="5C1B605A" w:rsidR="00497F19" w:rsidRDefault="00497F19" w:rsidP="00497F19">
            <w:pPr>
              <w:rPr>
                <w:ins w:id="18566" w:author="Fegie" w:date="2021-05-04T19:3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02848" w14:textId="10191AB1" w:rsidR="00497F19" w:rsidRDefault="00497F19" w:rsidP="00497F19">
            <w:pPr>
              <w:rPr>
                <w:ins w:id="18567" w:author="Fegie" w:date="2021-05-04T19:33:00Z"/>
                <w:rFonts w:ascii="標楷體" w:eastAsia="標楷體" w:hAnsi="標楷體"/>
              </w:rPr>
            </w:pPr>
            <w:ins w:id="18568" w:author="Fegie" w:date="2021-05-04T19:3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3AAF" w14:textId="1D99D1AD" w:rsidR="00497F19" w:rsidRDefault="00497F19" w:rsidP="00497F19">
            <w:pPr>
              <w:rPr>
                <w:ins w:id="18569" w:author="Fegie" w:date="2021-05-04T19:33:00Z"/>
                <w:rFonts w:ascii="標楷體" w:eastAsia="標楷體" w:hAnsi="標楷體"/>
              </w:rPr>
            </w:pPr>
            <w:ins w:id="18570" w:author="Fegie" w:date="2021-05-04T19:33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.CustMain.Nation</w:t>
              </w:r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9E7826" w14:paraId="02107F31" w14:textId="77777777" w:rsidTr="00EA141D">
        <w:trPr>
          <w:trHeight w:val="291"/>
          <w:jc w:val="center"/>
          <w:ins w:id="18571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74BA3" w14:textId="3C2A68E7" w:rsidR="00497F19" w:rsidRDefault="00497F19" w:rsidP="00497F19">
            <w:pPr>
              <w:rPr>
                <w:ins w:id="18572" w:author="Fegie" w:date="2021-05-02T20:43:00Z"/>
                <w:rFonts w:ascii="標楷體" w:eastAsia="標楷體" w:hAnsi="標楷體"/>
              </w:rPr>
            </w:pPr>
            <w:ins w:id="18573" w:author="Fegie" w:date="2021-05-04T19:55:00Z">
              <w:del w:id="18574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delText>15</w:delText>
                </w:r>
              </w:del>
            </w:ins>
            <w:ins w:id="18575" w:author="家榮 張" w:date="2021-05-20T23:14:00Z">
              <w:r w:rsidR="005F285F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D8335" w14:textId="76F975E6" w:rsidR="00497F19" w:rsidRDefault="00497F19" w:rsidP="00497F19">
            <w:pPr>
              <w:rPr>
                <w:ins w:id="18576" w:author="Fegie" w:date="2021-05-02T20:43:00Z"/>
                <w:rFonts w:ascii="標楷體" w:eastAsia="標楷體" w:hAnsi="標楷體"/>
              </w:rPr>
            </w:pPr>
            <w:ins w:id="18577" w:author="Fegie" w:date="2021-05-02T20:43:00Z">
              <w:r>
                <w:rPr>
                  <w:rFonts w:ascii="標楷體" w:eastAsia="標楷體" w:hAnsi="標楷體" w:hint="eastAsia"/>
                </w:rPr>
                <w:t>國籍</w:t>
              </w:r>
            </w:ins>
            <w:ins w:id="18578" w:author="Fegie" w:date="2021-05-04T19:33:00Z">
              <w:r>
                <w:rPr>
                  <w:rFonts w:ascii="標楷體" w:eastAsia="標楷體" w:hAnsi="標楷體" w:hint="eastAsia"/>
                </w:rPr>
                <w:lastRenderedPageBreak/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F5DAD" w14:textId="5A1209EB" w:rsidR="00497F19" w:rsidRDefault="00497F19" w:rsidP="00497F19">
            <w:pPr>
              <w:rPr>
                <w:ins w:id="18579" w:author="Fegie" w:date="2021-05-02T20:43:00Z"/>
                <w:rFonts w:ascii="標楷體" w:eastAsia="標楷體" w:hAnsi="標楷體"/>
              </w:rPr>
            </w:pPr>
            <w:ins w:id="18580" w:author="Fegie" w:date="2021-05-02T20:43:00Z">
              <w:del w:id="18581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lastRenderedPageBreak/>
                  <w:delText>X(02)</w:delText>
                </w:r>
              </w:del>
            </w:ins>
            <w:ins w:id="18582" w:author="家榮 張" w:date="2021-05-06T18:46:00Z">
              <w:r w:rsidR="00A27B8E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96C06" w14:textId="77777777" w:rsidR="00497F19" w:rsidRDefault="00497F19" w:rsidP="00497F19">
            <w:pPr>
              <w:rPr>
                <w:ins w:id="18583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1E22B" w14:textId="5041F52E" w:rsidR="00497F19" w:rsidRDefault="00497F19" w:rsidP="00497F19">
            <w:pPr>
              <w:rPr>
                <w:ins w:id="18584" w:author="Fegie" w:date="2021-05-02T20:43:00Z"/>
                <w:rFonts w:ascii="標楷體" w:eastAsia="標楷體" w:hAnsi="標楷體"/>
              </w:rPr>
            </w:pPr>
            <w:ins w:id="18585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NationalityCode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lastRenderedPageBreak/>
                <w:t>[</w:t>
              </w:r>
            </w:ins>
            <w:ins w:id="18586" w:author="家榮 張" w:date="2021-05-06T19:32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"_(3).附件3"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8587" w:author="家榮 張" w:date="2021-05-06T19:32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1C4A50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3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8588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E6A1B" w14:textId="77777777" w:rsidR="00497F19" w:rsidRDefault="00497F19" w:rsidP="00497F19">
            <w:pPr>
              <w:rPr>
                <w:ins w:id="18589" w:author="Fegie" w:date="2021-05-02T20:43:00Z"/>
                <w:rFonts w:ascii="標楷體" w:eastAsia="標楷體" w:hAnsi="標楷體"/>
              </w:rPr>
            </w:pPr>
            <w:ins w:id="18590" w:author="Fegie" w:date="2021-05-02T20:43:00Z">
              <w:r>
                <w:rPr>
                  <w:rFonts w:ascii="標楷體" w:eastAsia="標楷體" w:hAnsi="標楷體" w:hint="eastAsia"/>
                </w:rPr>
                <w:lastRenderedPageBreak/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96986" w14:textId="77777777" w:rsidR="00497F19" w:rsidRDefault="00497F19" w:rsidP="00497F19">
            <w:pPr>
              <w:rPr>
                <w:ins w:id="18591" w:author="Fegie" w:date="2021-05-02T20:43:00Z"/>
                <w:rFonts w:ascii="標楷體" w:eastAsia="標楷體" w:hAnsi="標楷體"/>
              </w:rPr>
            </w:pPr>
            <w:ins w:id="18592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7B31B" w14:textId="77777777" w:rsidR="00C60A4B" w:rsidRDefault="00497F19" w:rsidP="00497F19">
            <w:pPr>
              <w:rPr>
                <w:ins w:id="18593" w:author="家榮 張" w:date="2021-05-20T23:36:00Z"/>
                <w:rFonts w:ascii="標楷體" w:eastAsia="標楷體" w:hAnsi="標楷體"/>
              </w:rPr>
            </w:pPr>
            <w:ins w:id="18594" w:author="Fegie" w:date="2021-05-02T20:48:00Z">
              <w:r>
                <w:rPr>
                  <w:rFonts w:ascii="標楷體" w:eastAsia="標楷體" w:hAnsi="標楷體" w:hint="eastAsia"/>
                </w:rPr>
                <w:t>1.自動顯示可以修改</w:t>
              </w:r>
            </w:ins>
          </w:p>
          <w:p w14:paraId="67F91406" w14:textId="7D43027D" w:rsidR="00C60A4B" w:rsidRDefault="00497F19" w:rsidP="00497F19">
            <w:pPr>
              <w:rPr>
                <w:ins w:id="18595" w:author="家榮 張" w:date="2021-05-20T23:36:00Z"/>
                <w:rFonts w:ascii="標楷體" w:eastAsia="標楷體" w:hAnsi="標楷體"/>
              </w:rPr>
            </w:pPr>
            <w:ins w:id="18596" w:author="Fegie" w:date="2021-05-02T20:48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597" w:author="Fegie" w:date="2021-05-02T20:43:00Z">
              <w:r>
                <w:rPr>
                  <w:rFonts w:ascii="標楷體" w:eastAsia="標楷體" w:hAnsi="標楷體"/>
                </w:rPr>
                <w:t>.</w:t>
              </w:r>
            </w:ins>
            <w:ins w:id="18598" w:author="家榮 張" w:date="2021-05-20T23:36:00Z">
              <w:r w:rsidR="00C60A4B">
                <w:rPr>
                  <w:rFonts w:ascii="標楷體" w:eastAsia="標楷體" w:hAnsi="標楷體" w:hint="eastAsia"/>
                </w:rPr>
                <w:t>檢核條</w:t>
              </w:r>
              <w:r w:rsidR="00C60A4B">
                <w:rPr>
                  <w:rFonts w:ascii="標楷體" w:eastAsia="標楷體" w:hAnsi="標楷體" w:hint="eastAsia"/>
                </w:rPr>
                <w:lastRenderedPageBreak/>
                <w:t>件:</w:t>
              </w:r>
              <w:r w:rsidR="00C60A4B">
                <w:rPr>
                  <w:rFonts w:ascii="標楷體" w:eastAsia="標楷體" w:hAnsi="標楷體"/>
                </w:rPr>
                <w:t>V(H,#NationalityCodeHelp)</w:t>
              </w:r>
            </w:ins>
          </w:p>
          <w:p w14:paraId="1CFBC710" w14:textId="7A64585B" w:rsidR="00497F19" w:rsidRDefault="00C60A4B" w:rsidP="00497F19">
            <w:pPr>
              <w:rPr>
                <w:ins w:id="18599" w:author="Fegie" w:date="2021-05-02T20:43:00Z"/>
                <w:rFonts w:ascii="標楷體" w:eastAsia="標楷體" w:hAnsi="標楷體"/>
              </w:rPr>
            </w:pPr>
            <w:ins w:id="18600" w:author="家榮 張" w:date="2021-05-20T23:36:00Z">
              <w:r>
                <w:rPr>
                  <w:rFonts w:ascii="標楷體" w:eastAsia="標楷體" w:hAnsi="標楷體"/>
                </w:rPr>
                <w:t>3.</w:t>
              </w:r>
            </w:ins>
            <w:ins w:id="18601" w:author="Fegie" w:date="2021-05-02T20:43:00Z">
              <w:r w:rsidR="00497F19">
                <w:rPr>
                  <w:rFonts w:ascii="標楷體" w:eastAsia="標楷體" w:hAnsi="標楷體"/>
                </w:rPr>
                <w:t>CustMain.Nation</w:t>
              </w:r>
              <w:r w:rsidR="00497F19">
                <w:rPr>
                  <w:rFonts w:ascii="標楷體" w:eastAsia="標楷體" w:hAnsi="標楷體" w:hint="eastAsia"/>
                </w:rPr>
                <w:t>a</w:t>
              </w:r>
              <w:r w:rsidR="00497F19"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9E7826" w14:paraId="441B1B64" w14:textId="77777777" w:rsidTr="00EA141D">
        <w:trPr>
          <w:trHeight w:val="291"/>
          <w:jc w:val="center"/>
          <w:ins w:id="18602" w:author="Fegie" w:date="2021-05-04T19:3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95156" w14:textId="628E8D10" w:rsidR="00497F19" w:rsidRDefault="00497F19" w:rsidP="00497F19">
            <w:pPr>
              <w:rPr>
                <w:ins w:id="18603" w:author="Fegie" w:date="2021-05-04T19:33:00Z"/>
                <w:rFonts w:ascii="標楷體" w:eastAsia="標楷體" w:hAnsi="標楷體"/>
              </w:rPr>
            </w:pPr>
            <w:ins w:id="18604" w:author="Fegie" w:date="2021-05-04T19:55:00Z">
              <w:del w:id="18605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lastRenderedPageBreak/>
                  <w:delText>16</w:delText>
                </w:r>
              </w:del>
            </w:ins>
            <w:ins w:id="18606" w:author="家榮 張" w:date="2021-05-20T23:14:00Z">
              <w:r w:rsidR="005F285F"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394C" w14:textId="629114C2" w:rsidR="00497F19" w:rsidRDefault="00497F19" w:rsidP="00497F19">
            <w:pPr>
              <w:rPr>
                <w:ins w:id="18607" w:author="Fegie" w:date="2021-05-04T19:33:00Z"/>
                <w:rFonts w:ascii="標楷體" w:eastAsia="標楷體" w:hAnsi="標楷體"/>
              </w:rPr>
            </w:pPr>
            <w:ins w:id="18608" w:author="Fegie" w:date="2021-05-04T19:33:00Z">
              <w:r>
                <w:rPr>
                  <w:rFonts w:ascii="標楷體" w:eastAsia="標楷體" w:hAnsi="標楷體" w:hint="eastAsia"/>
                </w:rPr>
                <w:t>配偶身份證字號-</w:t>
              </w:r>
            </w:ins>
            <w:ins w:id="18609" w:author="Fegie" w:date="2021-05-04T19:34:00Z">
              <w:r>
                <w:rPr>
                  <w:rFonts w:ascii="標楷體" w:eastAsia="標楷體" w:hAnsi="標楷體" w:hint="eastAsia"/>
                </w:rPr>
                <w:t>修改前</w:t>
              </w:r>
            </w:ins>
            <w:ins w:id="18610" w:author="Fegie" w:date="2021-05-04T19:33:00Z">
              <w:r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CBF0C" w14:textId="77777777" w:rsidR="00497F19" w:rsidRDefault="00497F19" w:rsidP="00497F19">
            <w:pPr>
              <w:rPr>
                <w:ins w:id="18611" w:author="Fegie" w:date="2021-05-04T19:3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102B" w14:textId="77777777" w:rsidR="00497F19" w:rsidRDefault="00497F19" w:rsidP="00497F19">
            <w:pPr>
              <w:rPr>
                <w:ins w:id="18612" w:author="Fegie" w:date="2021-05-04T19:3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0F2D" w14:textId="77777777" w:rsidR="00497F19" w:rsidRDefault="00497F19" w:rsidP="00497F19">
            <w:pPr>
              <w:rPr>
                <w:ins w:id="18613" w:author="Fegie" w:date="2021-05-04T19:33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E4BF" w14:textId="77777777" w:rsidR="00497F19" w:rsidRDefault="00497F19" w:rsidP="00497F19">
            <w:pPr>
              <w:rPr>
                <w:ins w:id="18614" w:author="Fegie" w:date="2021-05-04T19:3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16474" w14:textId="4CE6A56B" w:rsidR="00497F19" w:rsidRDefault="00497F19" w:rsidP="00497F19">
            <w:pPr>
              <w:rPr>
                <w:ins w:id="18615" w:author="Fegie" w:date="2021-05-04T19:33:00Z"/>
                <w:rFonts w:ascii="標楷體" w:eastAsia="標楷體" w:hAnsi="標楷體"/>
              </w:rPr>
            </w:pPr>
            <w:ins w:id="18616" w:author="Fegie" w:date="2021-05-04T19:3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93B9" w14:textId="53D52E04" w:rsidR="00497F19" w:rsidRDefault="00497F19" w:rsidP="00497F19">
            <w:pPr>
              <w:rPr>
                <w:ins w:id="18617" w:author="Fegie" w:date="2021-05-04T19:33:00Z"/>
                <w:rFonts w:ascii="標楷體" w:eastAsia="標楷體" w:hAnsi="標楷體"/>
              </w:rPr>
            </w:pPr>
            <w:ins w:id="18618" w:author="Fegie" w:date="2021-05-04T19:34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.CustMain.SpouseId</w:t>
              </w:r>
            </w:ins>
          </w:p>
        </w:tc>
      </w:tr>
      <w:tr w:rsidR="009E7826" w14:paraId="37CF86C0" w14:textId="77777777" w:rsidTr="00EA141D">
        <w:trPr>
          <w:trHeight w:val="291"/>
          <w:jc w:val="center"/>
          <w:ins w:id="18619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C2E20" w14:textId="31930CA6" w:rsidR="00497F19" w:rsidRDefault="00497F19" w:rsidP="00497F19">
            <w:pPr>
              <w:rPr>
                <w:ins w:id="18620" w:author="Fegie" w:date="2021-05-02T20:43:00Z"/>
                <w:rFonts w:ascii="標楷體" w:eastAsia="標楷體" w:hAnsi="標楷體"/>
              </w:rPr>
            </w:pPr>
            <w:ins w:id="18621" w:author="Fegie" w:date="2021-05-04T19:55:00Z">
              <w:del w:id="18622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delText>17</w:delText>
                </w:r>
              </w:del>
            </w:ins>
            <w:ins w:id="18623" w:author="家榮 張" w:date="2021-05-20T23:14:00Z">
              <w:r w:rsidR="005F285F"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26BB9" w14:textId="0D1D4A75" w:rsidR="00497F19" w:rsidRDefault="00497F19" w:rsidP="00497F19">
            <w:pPr>
              <w:rPr>
                <w:ins w:id="18624" w:author="Fegie" w:date="2021-05-02T20:43:00Z"/>
                <w:rFonts w:ascii="標楷體" w:eastAsia="標楷體" w:hAnsi="標楷體"/>
              </w:rPr>
            </w:pPr>
            <w:ins w:id="18625" w:author="Fegie" w:date="2021-05-02T20:43:00Z">
              <w:r>
                <w:rPr>
                  <w:rFonts w:ascii="標楷體" w:eastAsia="標楷體" w:hAnsi="標楷體" w:hint="eastAsia"/>
                </w:rPr>
                <w:t>配偶身份證字號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  <w:ins w:id="18626" w:author="Fegie" w:date="2021-05-04T19:34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B90D7" w14:textId="6CD249AD" w:rsidR="00497F19" w:rsidRDefault="00497F19" w:rsidP="00497F19">
            <w:pPr>
              <w:rPr>
                <w:ins w:id="18627" w:author="Fegie" w:date="2021-05-02T20:43:00Z"/>
                <w:rFonts w:ascii="標楷體" w:eastAsia="標楷體" w:hAnsi="標楷體"/>
              </w:rPr>
            </w:pPr>
            <w:ins w:id="18628" w:author="Fegie" w:date="2021-05-02T20:43:00Z">
              <w:del w:id="18629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18630" w:author="家榮 張" w:date="2021-05-06T18:46:00Z">
              <w:r w:rsidR="00A27B8E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07307" w14:textId="77777777" w:rsidR="00497F19" w:rsidRDefault="00497F19" w:rsidP="00497F19">
            <w:pPr>
              <w:rPr>
                <w:ins w:id="18631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9B52E" w14:textId="77777777" w:rsidR="00497F19" w:rsidRDefault="00497F19" w:rsidP="00497F19">
            <w:pPr>
              <w:rPr>
                <w:ins w:id="18632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4CD3" w14:textId="77777777" w:rsidR="00497F19" w:rsidRDefault="00497F19" w:rsidP="00497F19">
            <w:pPr>
              <w:rPr>
                <w:ins w:id="18633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80D73" w14:textId="77777777" w:rsidR="00497F19" w:rsidRDefault="00497F19" w:rsidP="00497F19">
            <w:pPr>
              <w:rPr>
                <w:ins w:id="18634" w:author="Fegie" w:date="2021-05-02T20:43:00Z"/>
                <w:rFonts w:ascii="標楷體" w:eastAsia="標楷體" w:hAnsi="標楷體"/>
              </w:rPr>
            </w:pPr>
            <w:ins w:id="18635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54075" w14:textId="77777777" w:rsidR="00C60A4B" w:rsidRDefault="00497F19" w:rsidP="00497F19">
            <w:pPr>
              <w:rPr>
                <w:ins w:id="18636" w:author="家榮 張" w:date="2021-05-20T23:36:00Z"/>
                <w:rFonts w:ascii="標楷體" w:eastAsia="標楷體" w:hAnsi="標楷體"/>
              </w:rPr>
            </w:pPr>
            <w:ins w:id="18637" w:author="Fegie" w:date="2021-05-02T20:48:00Z">
              <w:r>
                <w:rPr>
                  <w:rFonts w:ascii="標楷體" w:eastAsia="標楷體" w:hAnsi="標楷體" w:hint="eastAsia"/>
                </w:rPr>
                <w:t>1.自動顯示可以修改</w:t>
              </w:r>
            </w:ins>
          </w:p>
          <w:p w14:paraId="63137309" w14:textId="77777777" w:rsidR="00C60A4B" w:rsidRDefault="00C60A4B" w:rsidP="00497F19">
            <w:pPr>
              <w:rPr>
                <w:ins w:id="18638" w:author="家榮 張" w:date="2021-05-20T23:37:00Z"/>
                <w:rFonts w:ascii="標楷體" w:eastAsia="標楷體" w:hAnsi="標楷體"/>
              </w:rPr>
            </w:pPr>
            <w:ins w:id="18639" w:author="家榮 張" w:date="2021-05-20T23:36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  <w:r>
                <w:rPr>
                  <w:rFonts w:ascii="標楷體" w:eastAsia="標楷體" w:hAnsi="標楷體"/>
                </w:rPr>
                <w:t>C(4,#Spous</w:t>
              </w:r>
            </w:ins>
            <w:ins w:id="18640" w:author="家榮 張" w:date="2021-05-20T23:37:00Z">
              <w:r>
                <w:rPr>
                  <w:rFonts w:ascii="標楷體" w:eastAsia="標楷體" w:hAnsi="標楷體"/>
                </w:rPr>
                <w:t>eIdAft</w:t>
              </w:r>
            </w:ins>
          </w:p>
          <w:p w14:paraId="756237B5" w14:textId="77777777" w:rsidR="00C60A4B" w:rsidRDefault="00C60A4B" w:rsidP="00497F19">
            <w:pPr>
              <w:rPr>
                <w:ins w:id="18641" w:author="家榮 張" w:date="2021-05-20T23:37:00Z"/>
                <w:rFonts w:ascii="標楷體" w:eastAsia="標楷體" w:hAnsi="標楷體"/>
              </w:rPr>
            </w:pPr>
            <w:ins w:id="18642" w:author="家榮 張" w:date="2021-05-20T23:37:00Z">
              <w:r>
                <w:rPr>
                  <w:rFonts w:ascii="標楷體" w:eastAsia="標楷體" w:hAnsi="標楷體"/>
                </w:rPr>
                <w:t>,S,A(ID_UNINO,0,#SpouseIdAft)</w:t>
              </w:r>
            </w:ins>
            <w:ins w:id="18643" w:author="家榮 張" w:date="2021-05-20T23:36:00Z">
              <w:r>
                <w:rPr>
                  <w:rFonts w:ascii="標楷體" w:eastAsia="標楷體" w:hAnsi="標楷體"/>
                </w:rPr>
                <w:t>)</w:t>
              </w:r>
            </w:ins>
          </w:p>
          <w:p w14:paraId="71DC9F13" w14:textId="1A9B7576" w:rsidR="00497F19" w:rsidRDefault="00497F19" w:rsidP="00497F19">
            <w:pPr>
              <w:rPr>
                <w:ins w:id="18644" w:author="Fegie" w:date="2021-05-02T20:43:00Z"/>
                <w:rFonts w:ascii="標楷體" w:eastAsia="標楷體" w:hAnsi="標楷體"/>
              </w:rPr>
            </w:pPr>
            <w:ins w:id="18645" w:author="Fegie" w:date="2021-05-02T20:49:00Z">
              <w:del w:id="18646" w:author="家榮 張" w:date="2021-05-20T23:37:00Z">
                <w:r w:rsidDel="00C60A4B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18647" w:author="家榮 張" w:date="2021-05-20T23:37:00Z">
              <w:r w:rsidR="00C60A4B">
                <w:rPr>
                  <w:rFonts w:ascii="標楷體" w:eastAsia="標楷體" w:hAnsi="標楷體"/>
                </w:rPr>
                <w:t>3</w:t>
              </w:r>
            </w:ins>
            <w:ins w:id="18648" w:author="Fegie" w:date="2021-05-02T20:43:00Z">
              <w:r>
                <w:rPr>
                  <w:rFonts w:ascii="標楷體" w:eastAsia="標楷體" w:hAnsi="標楷體"/>
                </w:rPr>
                <w:t>.CustMain.SpouseId</w:t>
              </w:r>
            </w:ins>
          </w:p>
        </w:tc>
      </w:tr>
      <w:tr w:rsidR="009E7826" w14:paraId="06D18229" w14:textId="77777777" w:rsidTr="00EA141D">
        <w:trPr>
          <w:trHeight w:val="291"/>
          <w:jc w:val="center"/>
          <w:ins w:id="18649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14E7D" w14:textId="3523C85C" w:rsidR="00497F19" w:rsidRDefault="00497F19" w:rsidP="00497F19">
            <w:pPr>
              <w:rPr>
                <w:ins w:id="18650" w:author="Fegie" w:date="2021-05-02T20:43:00Z"/>
                <w:rFonts w:ascii="標楷體" w:eastAsia="標楷體" w:hAnsi="標楷體"/>
              </w:rPr>
            </w:pPr>
            <w:ins w:id="18651" w:author="Fegie" w:date="2021-05-02T20:43:00Z">
              <w:del w:id="18652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ins w:id="18653" w:author="Fegie" w:date="2021-05-04T19:55:00Z">
              <w:del w:id="18654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  <w:ins w:id="18655" w:author="家榮 張" w:date="2021-05-20T23:14:00Z">
              <w:r w:rsidR="005F285F"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E9FA" w14:textId="7C3CC153" w:rsidR="00497F19" w:rsidRDefault="00497F19" w:rsidP="00497F19">
            <w:pPr>
              <w:rPr>
                <w:ins w:id="18656" w:author="Fegie" w:date="2021-05-02T20:43:00Z"/>
                <w:rFonts w:ascii="標楷體" w:eastAsia="標楷體" w:hAnsi="標楷體"/>
              </w:rPr>
            </w:pPr>
            <w:ins w:id="18657" w:author="Fegie" w:date="2021-05-02T20:43:00Z">
              <w:r>
                <w:rPr>
                  <w:rFonts w:ascii="標楷體" w:eastAsia="標楷體" w:hAnsi="標楷體" w:hint="eastAsia"/>
                </w:rPr>
                <w:t>配偶姓名</w:t>
              </w:r>
            </w:ins>
            <w:ins w:id="18658" w:author="Fegie" w:date="2021-05-04T19:34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8EA1F" w14:textId="67B13B21" w:rsidR="00497F19" w:rsidRDefault="00497F19" w:rsidP="00497F19">
            <w:pPr>
              <w:rPr>
                <w:ins w:id="18659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79FB" w14:textId="77777777" w:rsidR="00497F19" w:rsidRDefault="00497F19" w:rsidP="00497F19">
            <w:pPr>
              <w:rPr>
                <w:ins w:id="18660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68067" w14:textId="77777777" w:rsidR="00497F19" w:rsidRDefault="00497F19" w:rsidP="00497F19">
            <w:pPr>
              <w:rPr>
                <w:ins w:id="18661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8D0BF" w14:textId="77777777" w:rsidR="00497F19" w:rsidRDefault="00497F19" w:rsidP="00497F19">
            <w:pPr>
              <w:rPr>
                <w:ins w:id="18662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D2DB7" w14:textId="14F2A292" w:rsidR="00497F19" w:rsidRDefault="00497F19" w:rsidP="00497F19">
            <w:pPr>
              <w:rPr>
                <w:ins w:id="18663" w:author="Fegie" w:date="2021-05-02T20:43:00Z"/>
                <w:rFonts w:ascii="標楷體" w:eastAsia="標楷體" w:hAnsi="標楷體"/>
              </w:rPr>
            </w:pPr>
            <w:ins w:id="18664" w:author="Fegie" w:date="2021-05-04T19:35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B2043" w14:textId="72D299FE" w:rsidR="00497F19" w:rsidRDefault="00497F19" w:rsidP="00497F19">
            <w:pPr>
              <w:rPr>
                <w:ins w:id="18665" w:author="Fegie" w:date="2021-05-02T20:43:00Z"/>
                <w:rFonts w:ascii="標楷體" w:eastAsia="標楷體" w:hAnsi="標楷體"/>
              </w:rPr>
            </w:pPr>
            <w:ins w:id="18666" w:author="Fegie" w:date="2021-05-02T20:49:00Z">
              <w:r>
                <w:rPr>
                  <w:rFonts w:ascii="標楷體" w:eastAsia="標楷體" w:hAnsi="標楷體" w:hint="eastAsia"/>
                </w:rPr>
                <w:t>1.自動顯示</w:t>
              </w:r>
            </w:ins>
            <w:ins w:id="18667" w:author="Fegie" w:date="2021-05-04T19:35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668" w:author="Fegie" w:date="2021-05-02T20:49:00Z">
              <w:r>
                <w:rPr>
                  <w:rFonts w:ascii="標楷體" w:eastAsia="標楷體" w:hAnsi="標楷體" w:hint="eastAsia"/>
                </w:rPr>
                <w:t>修改2</w:t>
              </w:r>
            </w:ins>
            <w:ins w:id="18669" w:author="Fegie" w:date="2021-05-02T20:43:00Z">
              <w:r>
                <w:rPr>
                  <w:rFonts w:ascii="標楷體" w:eastAsia="標楷體" w:hAnsi="標楷體"/>
                </w:rPr>
                <w:t>.CustMain.SpouseName</w:t>
              </w:r>
            </w:ins>
          </w:p>
        </w:tc>
      </w:tr>
      <w:tr w:rsidR="009E7826" w14:paraId="56D4B3F3" w14:textId="77777777" w:rsidTr="00EA141D">
        <w:trPr>
          <w:trHeight w:val="291"/>
          <w:jc w:val="center"/>
          <w:ins w:id="18670" w:author="Fegie" w:date="2021-05-04T19:34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7799C" w14:textId="004F7A44" w:rsidR="00497F19" w:rsidRDefault="00497F19" w:rsidP="00497F19">
            <w:pPr>
              <w:rPr>
                <w:ins w:id="18671" w:author="Fegie" w:date="2021-05-04T19:34:00Z"/>
                <w:rFonts w:ascii="標楷體" w:eastAsia="標楷體" w:hAnsi="標楷體"/>
              </w:rPr>
            </w:pPr>
            <w:ins w:id="18672" w:author="Fegie" w:date="2021-05-04T19:55:00Z">
              <w:del w:id="18673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lastRenderedPageBreak/>
                  <w:delText>19</w:delText>
                </w:r>
              </w:del>
            </w:ins>
            <w:ins w:id="18674" w:author="家榮 張" w:date="2021-05-20T23:14:00Z">
              <w:r w:rsidR="005F285F"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FB83" w14:textId="6D062C5E" w:rsidR="00497F19" w:rsidRDefault="00497F19" w:rsidP="00497F19">
            <w:pPr>
              <w:rPr>
                <w:ins w:id="18675" w:author="Fegie" w:date="2021-05-04T19:34:00Z"/>
                <w:rFonts w:ascii="標楷體" w:eastAsia="標楷體" w:hAnsi="標楷體"/>
              </w:rPr>
            </w:pPr>
            <w:ins w:id="18676" w:author="Fegie" w:date="2021-05-04T19:34:00Z">
              <w:r>
                <w:rPr>
                  <w:rFonts w:ascii="標楷體" w:eastAsia="標楷體" w:hAnsi="標楷體" w:hint="eastAsia"/>
                </w:rPr>
                <w:t>配偶姓名-修改後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DA004" w14:textId="561516D2" w:rsidR="00497F19" w:rsidRDefault="00497F19" w:rsidP="00497F19">
            <w:pPr>
              <w:rPr>
                <w:ins w:id="18677" w:author="Fegie" w:date="2021-05-04T19:34:00Z"/>
                <w:rFonts w:ascii="標楷體" w:eastAsia="標楷體" w:hAnsi="標楷體"/>
              </w:rPr>
            </w:pPr>
            <w:ins w:id="18678" w:author="Fegie" w:date="2021-05-04T19:34:00Z">
              <w:del w:id="18679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8680" w:author="家榮 張" w:date="2021-05-06T18:46:00Z">
              <w:r w:rsidR="00A27B8E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0819D" w14:textId="77777777" w:rsidR="00497F19" w:rsidRDefault="00497F19" w:rsidP="00497F19">
            <w:pPr>
              <w:rPr>
                <w:ins w:id="18681" w:author="Fegie" w:date="2021-05-04T19:34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91471" w14:textId="77777777" w:rsidR="00497F19" w:rsidRDefault="00497F19" w:rsidP="00497F19">
            <w:pPr>
              <w:rPr>
                <w:ins w:id="18682" w:author="Fegie" w:date="2021-05-04T19:34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F392" w14:textId="77777777" w:rsidR="00497F19" w:rsidRDefault="00497F19" w:rsidP="00497F19">
            <w:pPr>
              <w:rPr>
                <w:ins w:id="18683" w:author="Fegie" w:date="2021-05-04T19:3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9DB37" w14:textId="07D7B4CD" w:rsidR="00497F19" w:rsidRDefault="00497F19" w:rsidP="00497F19">
            <w:pPr>
              <w:rPr>
                <w:ins w:id="18684" w:author="Fegie" w:date="2021-05-04T19:34:00Z"/>
                <w:rFonts w:ascii="標楷體" w:eastAsia="標楷體" w:hAnsi="標楷體"/>
              </w:rPr>
            </w:pPr>
            <w:ins w:id="18685" w:author="Fegie" w:date="2021-05-04T19:3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BA924" w14:textId="793FD1E5" w:rsidR="00497F19" w:rsidRDefault="00497F19" w:rsidP="00497F19">
            <w:pPr>
              <w:rPr>
                <w:ins w:id="18686" w:author="Fegie" w:date="2021-05-04T19:34:00Z"/>
                <w:rFonts w:ascii="標楷體" w:eastAsia="標楷體" w:hAnsi="標楷體"/>
              </w:rPr>
            </w:pPr>
            <w:ins w:id="18687" w:author="Fegie" w:date="2021-05-04T19:34:00Z">
              <w:r>
                <w:rPr>
                  <w:rFonts w:ascii="標楷體" w:eastAsia="標楷體" w:hAnsi="標楷體" w:hint="eastAsia"/>
                </w:rPr>
                <w:t>1.自動顯示可以修改2</w:t>
              </w:r>
              <w:r>
                <w:rPr>
                  <w:rFonts w:ascii="標楷體" w:eastAsia="標楷體" w:hAnsi="標楷體"/>
                </w:rPr>
                <w:t>.CustMain.SpouseName</w:t>
              </w:r>
            </w:ins>
          </w:p>
        </w:tc>
      </w:tr>
      <w:tr w:rsidR="009E7826" w14:paraId="1290AFDE" w14:textId="77777777" w:rsidTr="00EA141D">
        <w:trPr>
          <w:trHeight w:val="291"/>
          <w:jc w:val="center"/>
          <w:ins w:id="18688" w:author="Fegie" w:date="2021-05-04T19:35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FE1A8" w14:textId="256650CB" w:rsidR="00497F19" w:rsidRDefault="00497F19" w:rsidP="00497F19">
            <w:pPr>
              <w:rPr>
                <w:ins w:id="18689" w:author="Fegie" w:date="2021-05-04T19:35:00Z"/>
                <w:rFonts w:ascii="標楷體" w:eastAsia="標楷體" w:hAnsi="標楷體"/>
              </w:rPr>
            </w:pPr>
            <w:ins w:id="18690" w:author="Fegie" w:date="2021-05-04T19:55:00Z">
              <w:del w:id="18691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delText>20</w:delText>
                </w:r>
              </w:del>
            </w:ins>
            <w:ins w:id="18692" w:author="家榮 張" w:date="2021-05-20T23:14:00Z">
              <w:r w:rsidR="005F285F">
                <w:rPr>
                  <w:rFonts w:ascii="標楷體" w:eastAsia="標楷體" w:hAnsi="標楷體" w:hint="eastAsia"/>
                </w:rPr>
                <w:t>19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DF25" w14:textId="2351AAD2" w:rsidR="00497F19" w:rsidRDefault="00497F19" w:rsidP="00497F19">
            <w:pPr>
              <w:rPr>
                <w:ins w:id="18693" w:author="Fegie" w:date="2021-05-04T19:35:00Z"/>
                <w:rFonts w:ascii="標楷體" w:eastAsia="標楷體" w:hAnsi="標楷體"/>
              </w:rPr>
            </w:pPr>
            <w:ins w:id="18694" w:author="Fegie" w:date="2021-05-04T19:35:00Z">
              <w:r>
                <w:rPr>
                  <w:rFonts w:ascii="標楷體" w:eastAsia="標楷體" w:hAnsi="標楷體" w:hint="eastAsia"/>
                </w:rPr>
                <w:t>戶籍-郵遞區號-修改前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D64AF" w14:textId="219FD8CC" w:rsidR="00497F19" w:rsidRDefault="00497F19" w:rsidP="00497F19">
            <w:pPr>
              <w:rPr>
                <w:ins w:id="18695" w:author="Fegie" w:date="2021-05-04T19:35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6A0A" w14:textId="77777777" w:rsidR="00497F19" w:rsidRDefault="00497F19" w:rsidP="00497F19">
            <w:pPr>
              <w:rPr>
                <w:ins w:id="18696" w:author="Fegie" w:date="2021-05-04T19:35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CBAA7" w14:textId="77777777" w:rsidR="00497F19" w:rsidRDefault="00497F19" w:rsidP="00497F19">
            <w:pPr>
              <w:rPr>
                <w:ins w:id="18697" w:author="Fegie" w:date="2021-05-04T19:35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17B47" w14:textId="00A450CE" w:rsidR="00497F19" w:rsidRDefault="00497F19" w:rsidP="00497F19">
            <w:pPr>
              <w:rPr>
                <w:ins w:id="18698" w:author="Fegie" w:date="2021-05-04T19:35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307C4" w14:textId="7B432F23" w:rsidR="00497F19" w:rsidRDefault="00497F19" w:rsidP="00497F19">
            <w:pPr>
              <w:rPr>
                <w:ins w:id="18699" w:author="Fegie" w:date="2021-05-04T19:35:00Z"/>
                <w:rFonts w:ascii="標楷體" w:eastAsia="標楷體" w:hAnsi="標楷體"/>
              </w:rPr>
            </w:pPr>
            <w:ins w:id="18700" w:author="Fegie" w:date="2021-05-04T19:35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1623C" w14:textId="14E69B45" w:rsidR="00497F19" w:rsidRDefault="00497F19" w:rsidP="00497F19">
            <w:pPr>
              <w:rPr>
                <w:ins w:id="18701" w:author="Fegie" w:date="2021-05-04T19:35:00Z"/>
                <w:rFonts w:ascii="標楷體" w:eastAsia="標楷體" w:hAnsi="標楷體"/>
              </w:rPr>
            </w:pPr>
            <w:ins w:id="18702" w:author="Fegie" w:date="2021-05-04T19:35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</w:p>
          <w:p w14:paraId="290DD427" w14:textId="01123A7E" w:rsidR="00497F19" w:rsidRDefault="00497F19" w:rsidP="00497F19">
            <w:pPr>
              <w:rPr>
                <w:ins w:id="18703" w:author="Fegie" w:date="2021-05-04T19:35:00Z"/>
                <w:rFonts w:ascii="標楷體" w:eastAsia="標楷體" w:hAnsi="標楷體"/>
              </w:rPr>
            </w:pPr>
            <w:ins w:id="18704" w:author="Fegie" w:date="2021-05-04T19:35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9E7826" w14:paraId="03AE78C1" w14:textId="77777777" w:rsidTr="00EA141D">
        <w:trPr>
          <w:trHeight w:val="291"/>
          <w:jc w:val="center"/>
          <w:ins w:id="18705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B0DE0" w14:textId="1BAAEB20" w:rsidR="00497F19" w:rsidRDefault="00497F19" w:rsidP="00497F19">
            <w:pPr>
              <w:rPr>
                <w:ins w:id="18706" w:author="Fegie" w:date="2021-05-02T20:43:00Z"/>
                <w:rFonts w:ascii="標楷體" w:eastAsia="標楷體" w:hAnsi="標楷體"/>
              </w:rPr>
            </w:pPr>
            <w:ins w:id="18707" w:author="Fegie" w:date="2021-05-04T19:55:00Z">
              <w:del w:id="18708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18709" w:author="Fegie" w:date="2021-05-02T20:43:00Z">
              <w:del w:id="18710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ins w:id="18711" w:author="家榮 張" w:date="2021-05-20T23:14:00Z">
              <w:r w:rsidR="005F285F"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01FF1" w14:textId="08EBAA59" w:rsidR="00497F19" w:rsidRDefault="00497F19" w:rsidP="00497F19">
            <w:pPr>
              <w:rPr>
                <w:ins w:id="18712" w:author="Fegie" w:date="2021-05-02T20:43:00Z"/>
                <w:rFonts w:ascii="標楷體" w:eastAsia="標楷體" w:hAnsi="標楷體"/>
              </w:rPr>
            </w:pPr>
            <w:ins w:id="18713" w:author="Fegie" w:date="2021-05-02T20:43:00Z">
              <w:r>
                <w:rPr>
                  <w:rFonts w:ascii="標楷體" w:eastAsia="標楷體" w:hAnsi="標楷體" w:hint="eastAsia"/>
                </w:rPr>
                <w:t>戶籍-郵遞區號</w:t>
              </w:r>
            </w:ins>
            <w:ins w:id="18714" w:author="Fegie" w:date="2021-05-04T19:35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64B06" w14:textId="41A38E20" w:rsidR="00497F19" w:rsidRDefault="00497F19" w:rsidP="00497F19">
            <w:pPr>
              <w:rPr>
                <w:ins w:id="18715" w:author="Fegie" w:date="2021-05-02T20:43:00Z"/>
                <w:rFonts w:ascii="標楷體" w:eastAsia="標楷體" w:hAnsi="標楷體"/>
              </w:rPr>
            </w:pPr>
            <w:ins w:id="18716" w:author="Fegie" w:date="2021-05-02T20:43:00Z">
              <w:del w:id="18717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  <w:ins w:id="18718" w:author="家榮 張" w:date="2021-05-06T18:46:00Z">
              <w:r w:rsidR="00A27B8E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9034A" w14:textId="77777777" w:rsidR="00497F19" w:rsidRDefault="00497F19" w:rsidP="00497F19">
            <w:pPr>
              <w:rPr>
                <w:ins w:id="18719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00D1D" w14:textId="77777777" w:rsidR="00497F19" w:rsidRDefault="00497F19" w:rsidP="00497F19">
            <w:pPr>
              <w:rPr>
                <w:ins w:id="18720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40C91" w14:textId="77777777" w:rsidR="00497F19" w:rsidRDefault="00497F19" w:rsidP="00497F19">
            <w:pPr>
              <w:rPr>
                <w:ins w:id="18721" w:author="Fegie" w:date="2021-05-02T20:43:00Z"/>
                <w:rFonts w:ascii="標楷體" w:eastAsia="標楷體" w:hAnsi="標楷體"/>
              </w:rPr>
            </w:pPr>
            <w:ins w:id="18722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FA68" w14:textId="77777777" w:rsidR="00497F19" w:rsidRDefault="00497F19" w:rsidP="00497F19">
            <w:pPr>
              <w:rPr>
                <w:ins w:id="18723" w:author="Fegie" w:date="2021-05-02T20:43:00Z"/>
                <w:rFonts w:ascii="標楷體" w:eastAsia="標楷體" w:hAnsi="標楷體"/>
              </w:rPr>
            </w:pPr>
            <w:ins w:id="18724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86905" w14:textId="41547F69" w:rsidR="00497F19" w:rsidRDefault="00497F19" w:rsidP="00497F19">
            <w:pPr>
              <w:rPr>
                <w:ins w:id="18725" w:author="Fegie" w:date="2021-05-02T20:43:00Z"/>
                <w:rFonts w:ascii="標楷體" w:eastAsia="標楷體" w:hAnsi="標楷體"/>
              </w:rPr>
            </w:pPr>
            <w:ins w:id="18726" w:author="Fegie" w:date="2021-05-02T20:49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8727" w:author="Fegie" w:date="2021-05-02T20:43:00Z">
              <w:r>
                <w:rPr>
                  <w:rFonts w:ascii="標楷體" w:eastAsia="標楷體" w:hAnsi="標楷體"/>
                </w:rPr>
                <w:t>.CustMain.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</w:p>
          <w:p w14:paraId="6E31B30A" w14:textId="529378EB" w:rsidR="00497F19" w:rsidRDefault="00497F19" w:rsidP="00497F19">
            <w:pPr>
              <w:rPr>
                <w:ins w:id="18728" w:author="Fegie" w:date="2021-05-02T20:43:00Z"/>
                <w:rFonts w:ascii="標楷體" w:eastAsia="標楷體" w:hAnsi="標楷體"/>
              </w:rPr>
            </w:pPr>
            <w:ins w:id="18729" w:author="Fegie" w:date="2021-05-02T20:49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8730" w:author="Fegie" w:date="2021-05-02T20:43:00Z"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9E7826" w14:paraId="44B454C7" w14:textId="77777777" w:rsidTr="00EA141D">
        <w:trPr>
          <w:trHeight w:val="291"/>
          <w:jc w:val="center"/>
          <w:ins w:id="18731" w:author="Fegie" w:date="2021-05-04T19:35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85B6" w14:textId="0079590E" w:rsidR="00497F19" w:rsidRDefault="00497F19" w:rsidP="00497F19">
            <w:pPr>
              <w:rPr>
                <w:ins w:id="18732" w:author="Fegie" w:date="2021-05-04T19:35:00Z"/>
                <w:rFonts w:ascii="標楷體" w:eastAsia="標楷體" w:hAnsi="標楷體"/>
              </w:rPr>
            </w:pPr>
            <w:ins w:id="18733" w:author="Fegie" w:date="2021-05-04T19:55:00Z">
              <w:del w:id="18734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delText>22</w:delText>
                </w:r>
              </w:del>
            </w:ins>
            <w:ins w:id="18735" w:author="家榮 張" w:date="2021-05-20T23:14:00Z">
              <w:r w:rsidR="005F285F"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96831" w14:textId="5B604814" w:rsidR="00497F19" w:rsidRDefault="00497F19" w:rsidP="00497F19">
            <w:pPr>
              <w:rPr>
                <w:ins w:id="18736" w:author="Fegie" w:date="2021-05-04T19:35:00Z"/>
                <w:rFonts w:ascii="標楷體" w:eastAsia="標楷體" w:hAnsi="標楷體"/>
              </w:rPr>
            </w:pPr>
            <w:ins w:id="18737" w:author="Fegie" w:date="2021-05-04T19:36:00Z">
              <w:r>
                <w:rPr>
                  <w:rFonts w:ascii="標楷體" w:eastAsia="標楷體" w:hAnsi="標楷體" w:hint="eastAsia"/>
                </w:rPr>
                <w:t>戶籍-地</w:t>
              </w:r>
              <w:r>
                <w:rPr>
                  <w:rFonts w:ascii="標楷體" w:eastAsia="標楷體" w:hAnsi="標楷體" w:hint="eastAsia"/>
                </w:rPr>
                <w:lastRenderedPageBreak/>
                <w:t>址-修改前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EE7CF" w14:textId="4323716B" w:rsidR="00497F19" w:rsidRDefault="00497F19" w:rsidP="00497F19">
            <w:pPr>
              <w:rPr>
                <w:ins w:id="18738" w:author="Fegie" w:date="2021-05-04T19:35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B907" w14:textId="77777777" w:rsidR="00497F19" w:rsidRDefault="00497F19" w:rsidP="00497F19">
            <w:pPr>
              <w:rPr>
                <w:ins w:id="18739" w:author="Fegie" w:date="2021-05-04T19:35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A30AA" w14:textId="77777777" w:rsidR="00497F19" w:rsidRDefault="00497F19" w:rsidP="00497F19">
            <w:pPr>
              <w:rPr>
                <w:ins w:id="18740" w:author="Fegie" w:date="2021-05-04T19:35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AB9F" w14:textId="4386A2A1" w:rsidR="00497F19" w:rsidRDefault="00497F19" w:rsidP="00497F19">
            <w:pPr>
              <w:rPr>
                <w:ins w:id="18741" w:author="Fegie" w:date="2021-05-04T19:35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9BFA3" w14:textId="0880E12A" w:rsidR="00497F19" w:rsidRDefault="00497F19" w:rsidP="00497F19">
            <w:pPr>
              <w:rPr>
                <w:ins w:id="18742" w:author="Fegie" w:date="2021-05-04T19:35:00Z"/>
                <w:rFonts w:ascii="標楷體" w:eastAsia="標楷體" w:hAnsi="標楷體"/>
              </w:rPr>
            </w:pPr>
            <w:ins w:id="18743" w:author="Fegie" w:date="2021-05-04T19:3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F6FAC" w14:textId="325189D2" w:rsidR="00497F19" w:rsidRDefault="00497F19" w:rsidP="00497F19">
            <w:pPr>
              <w:rPr>
                <w:ins w:id="18744" w:author="Fegie" w:date="2021-05-04T19:36:00Z"/>
                <w:rFonts w:ascii="標楷體" w:eastAsia="標楷體" w:hAnsi="標楷體"/>
              </w:rPr>
            </w:pPr>
            <w:ins w:id="18745" w:author="Fegie" w:date="2021-05-04T19:36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.CustMain.RegCityCode</w:t>
              </w:r>
            </w:ins>
          </w:p>
          <w:p w14:paraId="547C0E26" w14:textId="77777777" w:rsidR="00497F19" w:rsidRDefault="00497F19" w:rsidP="00497F19">
            <w:pPr>
              <w:rPr>
                <w:ins w:id="18746" w:author="Fegie" w:date="2021-05-04T19:36:00Z"/>
                <w:rFonts w:ascii="標楷體" w:eastAsia="標楷體" w:hAnsi="標楷體"/>
              </w:rPr>
            </w:pPr>
            <w:ins w:id="18747" w:author="Fegie" w:date="2021-05-04T19:36:00Z">
              <w:r>
                <w:rPr>
                  <w:rFonts w:ascii="標楷體" w:eastAsia="標楷體" w:hAnsi="標楷體" w:hint="eastAsia"/>
                </w:rPr>
                <w:t>3.CustMain.</w:t>
              </w:r>
              <w:r>
                <w:rPr>
                  <w:rFonts w:ascii="標楷體" w:eastAsia="標楷體" w:hAnsi="標楷體"/>
                </w:rPr>
                <w:t>RegAreaCode</w:t>
              </w:r>
            </w:ins>
          </w:p>
          <w:p w14:paraId="36379A9A" w14:textId="77777777" w:rsidR="00497F19" w:rsidRDefault="00497F19" w:rsidP="00497F19">
            <w:pPr>
              <w:rPr>
                <w:ins w:id="18748" w:author="Fegie" w:date="2021-05-04T19:36:00Z"/>
                <w:rFonts w:ascii="標楷體" w:eastAsia="標楷體" w:hAnsi="標楷體"/>
              </w:rPr>
            </w:pPr>
            <w:ins w:id="18749" w:author="Fegie" w:date="2021-05-04T19:36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.CustMain.RegRoad</w:t>
              </w:r>
            </w:ins>
          </w:p>
          <w:p w14:paraId="0E32D4C6" w14:textId="77777777" w:rsidR="00497F19" w:rsidRDefault="00497F19" w:rsidP="00497F19">
            <w:pPr>
              <w:rPr>
                <w:ins w:id="18750" w:author="Fegie" w:date="2021-05-04T19:36:00Z"/>
                <w:rFonts w:ascii="標楷體" w:eastAsia="標楷體" w:hAnsi="標楷體"/>
              </w:rPr>
            </w:pPr>
            <w:ins w:id="18751" w:author="Fegie" w:date="2021-05-04T19:36:00Z">
              <w:r>
                <w:rPr>
                  <w:rFonts w:ascii="標楷體" w:eastAsia="標楷體" w:hAnsi="標楷體" w:hint="eastAsia"/>
                </w:rPr>
                <w:lastRenderedPageBreak/>
                <w:t>5</w:t>
              </w:r>
              <w:r>
                <w:rPr>
                  <w:rFonts w:ascii="標楷體" w:eastAsia="標楷體" w:hAnsi="標楷體"/>
                </w:rPr>
                <w:t>.CustMain.RegSection</w:t>
              </w:r>
            </w:ins>
          </w:p>
          <w:p w14:paraId="4F1966B4" w14:textId="77777777" w:rsidR="00497F19" w:rsidRDefault="00497F19" w:rsidP="00497F19">
            <w:pPr>
              <w:rPr>
                <w:ins w:id="18752" w:author="Fegie" w:date="2021-05-04T19:36:00Z"/>
                <w:rFonts w:ascii="標楷體" w:eastAsia="標楷體" w:hAnsi="標楷體"/>
              </w:rPr>
            </w:pPr>
            <w:ins w:id="18753" w:author="Fegie" w:date="2021-05-04T19:36:00Z">
              <w:r>
                <w:rPr>
                  <w:rFonts w:ascii="標楷體" w:eastAsia="標楷體" w:hAnsi="標楷體" w:hint="eastAsia"/>
                </w:rPr>
                <w:t>6</w:t>
              </w:r>
              <w:r>
                <w:rPr>
                  <w:rFonts w:ascii="標楷體" w:eastAsia="標楷體" w:hAnsi="標楷體"/>
                </w:rPr>
                <w:t>.CustMain.RegAlley</w:t>
              </w:r>
            </w:ins>
          </w:p>
          <w:p w14:paraId="1C85D8C4" w14:textId="77777777" w:rsidR="00497F19" w:rsidRDefault="00497F19" w:rsidP="00497F19">
            <w:pPr>
              <w:rPr>
                <w:ins w:id="18754" w:author="Fegie" w:date="2021-05-04T19:36:00Z"/>
                <w:rFonts w:ascii="標楷體" w:eastAsia="標楷體" w:hAnsi="標楷體"/>
              </w:rPr>
            </w:pPr>
            <w:ins w:id="18755" w:author="Fegie" w:date="2021-05-04T19:36:00Z">
              <w:r>
                <w:rPr>
                  <w:rFonts w:ascii="標楷體" w:eastAsia="標楷體" w:hAnsi="標楷體" w:hint="eastAsia"/>
                </w:rPr>
                <w:t>7</w:t>
              </w:r>
              <w:r>
                <w:rPr>
                  <w:rFonts w:ascii="標楷體" w:eastAsia="標楷體" w:hAnsi="標楷體"/>
                </w:rPr>
                <w:t>.CustMain.RegLane</w:t>
              </w:r>
            </w:ins>
          </w:p>
          <w:p w14:paraId="55D994B8" w14:textId="77777777" w:rsidR="00497F19" w:rsidRDefault="00497F19" w:rsidP="00497F19">
            <w:pPr>
              <w:rPr>
                <w:ins w:id="18756" w:author="Fegie" w:date="2021-05-04T19:36:00Z"/>
                <w:rFonts w:ascii="標楷體" w:eastAsia="標楷體" w:hAnsi="標楷體"/>
              </w:rPr>
            </w:pPr>
            <w:ins w:id="18757" w:author="Fegie" w:date="2021-05-04T19:36:00Z">
              <w:r>
                <w:rPr>
                  <w:rFonts w:ascii="標楷體" w:eastAsia="標楷體" w:hAnsi="標楷體" w:hint="eastAsia"/>
                </w:rPr>
                <w:t>8</w:t>
              </w:r>
              <w:r>
                <w:rPr>
                  <w:rFonts w:ascii="標楷體" w:eastAsia="標楷體" w:hAnsi="標楷體"/>
                </w:rPr>
                <w:t>.CustMain.RegNum</w:t>
              </w:r>
            </w:ins>
          </w:p>
          <w:p w14:paraId="172B358E" w14:textId="77777777" w:rsidR="00497F19" w:rsidRDefault="00497F19" w:rsidP="00497F19">
            <w:pPr>
              <w:rPr>
                <w:ins w:id="18758" w:author="Fegie" w:date="2021-05-04T19:36:00Z"/>
                <w:rFonts w:ascii="標楷體" w:eastAsia="標楷體" w:hAnsi="標楷體"/>
              </w:rPr>
            </w:pPr>
            <w:ins w:id="18759" w:author="Fegie" w:date="2021-05-04T19:36:00Z">
              <w:r>
                <w:rPr>
                  <w:rFonts w:ascii="標楷體" w:eastAsia="標楷體" w:hAnsi="標楷體" w:hint="eastAsia"/>
                </w:rPr>
                <w:t>9</w:t>
              </w:r>
              <w:r>
                <w:rPr>
                  <w:rFonts w:ascii="標楷體" w:eastAsia="標楷體" w:hAnsi="標楷體"/>
                </w:rPr>
                <w:t>.CustMain.RegDash</w:t>
              </w:r>
            </w:ins>
          </w:p>
          <w:p w14:paraId="6FB252D6" w14:textId="77777777" w:rsidR="00497F19" w:rsidRDefault="00497F19" w:rsidP="00497F19">
            <w:pPr>
              <w:rPr>
                <w:ins w:id="18760" w:author="Fegie" w:date="2021-05-04T19:36:00Z"/>
                <w:rFonts w:ascii="標楷體" w:eastAsia="標楷體" w:hAnsi="標楷體"/>
              </w:rPr>
            </w:pPr>
            <w:ins w:id="18761" w:author="Fegie" w:date="2021-05-04T19:36:00Z">
              <w:r>
                <w:rPr>
                  <w:rFonts w:ascii="標楷體" w:eastAsia="標楷體" w:hAnsi="標楷體" w:hint="eastAsia"/>
                </w:rPr>
                <w:t>10</w:t>
              </w:r>
              <w:r>
                <w:rPr>
                  <w:rFonts w:ascii="標楷體" w:eastAsia="標楷體" w:hAnsi="標楷體"/>
                </w:rPr>
                <w:t>.CustMain.RegFloor</w:t>
              </w:r>
            </w:ins>
          </w:p>
          <w:p w14:paraId="1B19B7FE" w14:textId="2720DC2C" w:rsidR="00497F19" w:rsidRDefault="00497F19" w:rsidP="00497F19">
            <w:pPr>
              <w:rPr>
                <w:ins w:id="18762" w:author="Fegie" w:date="2021-05-04T19:35:00Z"/>
                <w:rFonts w:ascii="標楷體" w:eastAsia="標楷體" w:hAnsi="標楷體"/>
              </w:rPr>
            </w:pPr>
            <w:ins w:id="18763" w:author="Fegie" w:date="2021-05-04T19:36:00Z">
              <w:r>
                <w:rPr>
                  <w:rFonts w:ascii="標楷體" w:eastAsia="標楷體" w:hAnsi="標楷體" w:hint="eastAsia"/>
                </w:rPr>
                <w:t>11</w:t>
              </w:r>
              <w:r>
                <w:rPr>
                  <w:rFonts w:ascii="標楷體" w:eastAsia="標楷體" w:hAnsi="標楷體"/>
                </w:rPr>
                <w:t>.CustMain.RegFloorDash</w:t>
              </w:r>
            </w:ins>
          </w:p>
        </w:tc>
      </w:tr>
      <w:tr w:rsidR="009E7826" w14:paraId="49AA7289" w14:textId="77777777" w:rsidTr="00EA141D">
        <w:trPr>
          <w:trHeight w:val="291"/>
          <w:jc w:val="center"/>
          <w:ins w:id="18764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B29CD" w14:textId="064E04F1" w:rsidR="00497F19" w:rsidRDefault="00497F19" w:rsidP="00497F19">
            <w:pPr>
              <w:rPr>
                <w:ins w:id="18765" w:author="Fegie" w:date="2021-05-02T20:43:00Z"/>
                <w:rFonts w:ascii="標楷體" w:eastAsia="標楷體" w:hAnsi="標楷體"/>
              </w:rPr>
            </w:pPr>
            <w:ins w:id="18766" w:author="Fegie" w:date="2021-05-04T19:55:00Z">
              <w:del w:id="18767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lastRenderedPageBreak/>
                  <w:delText>23</w:delText>
                </w:r>
              </w:del>
            </w:ins>
            <w:ins w:id="18768" w:author="家榮 張" w:date="2021-05-20T23:14:00Z">
              <w:r w:rsidR="005F285F">
                <w:rPr>
                  <w:rFonts w:ascii="標楷體" w:eastAsia="標楷體" w:hAnsi="標楷體" w:hint="eastAsia"/>
                </w:rPr>
                <w:t>22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8552" w14:textId="5FFB4A05" w:rsidR="00497F19" w:rsidRDefault="00497F19" w:rsidP="00497F19">
            <w:pPr>
              <w:rPr>
                <w:ins w:id="18769" w:author="Fegie" w:date="2021-05-02T20:43:00Z"/>
                <w:rFonts w:ascii="標楷體" w:eastAsia="標楷體" w:hAnsi="標楷體"/>
              </w:rPr>
            </w:pPr>
            <w:ins w:id="18770" w:author="Fegie" w:date="2021-05-02T20:43:00Z">
              <w:r>
                <w:rPr>
                  <w:rFonts w:ascii="標楷體" w:eastAsia="標楷體" w:hAnsi="標楷體" w:hint="eastAsia"/>
                </w:rPr>
                <w:t>戶籍-地址</w:t>
              </w:r>
            </w:ins>
            <w:ins w:id="18771" w:author="Fegie" w:date="2021-05-04T19:36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918C" w14:textId="11AE50EE" w:rsidR="00497F19" w:rsidRDefault="00497F19" w:rsidP="00497F19">
            <w:pPr>
              <w:rPr>
                <w:ins w:id="18772" w:author="Fegie" w:date="2021-05-02T20:43:00Z"/>
                <w:rFonts w:ascii="標楷體" w:eastAsia="標楷體" w:hAnsi="標楷體"/>
              </w:rPr>
            </w:pPr>
            <w:ins w:id="18773" w:author="Fegie" w:date="2021-05-02T20:43:00Z">
              <w:del w:id="18774" w:author="家榮 張" w:date="2021-05-06T18:47:00Z">
                <w:r w:rsidDel="00A7651D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18775" w:author="家榮 張" w:date="2021-05-06T18:47:00Z">
              <w:r w:rsidR="00A7651D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EA43D" w14:textId="77777777" w:rsidR="00497F19" w:rsidRDefault="00497F19" w:rsidP="00497F19">
            <w:pPr>
              <w:rPr>
                <w:ins w:id="18776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FA614" w14:textId="77777777" w:rsidR="00497F19" w:rsidRDefault="00497F19" w:rsidP="00497F19">
            <w:pPr>
              <w:rPr>
                <w:ins w:id="18777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33903" w14:textId="77777777" w:rsidR="00497F19" w:rsidRDefault="00497F19" w:rsidP="00497F19">
            <w:pPr>
              <w:rPr>
                <w:ins w:id="18778" w:author="Fegie" w:date="2021-05-02T20:43:00Z"/>
                <w:rFonts w:ascii="標楷體" w:eastAsia="標楷體" w:hAnsi="標楷體"/>
              </w:rPr>
            </w:pPr>
            <w:ins w:id="18779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F0993" w14:textId="77777777" w:rsidR="00497F19" w:rsidRDefault="00497F19" w:rsidP="00497F19">
            <w:pPr>
              <w:rPr>
                <w:ins w:id="18780" w:author="Fegie" w:date="2021-05-02T20:43:00Z"/>
                <w:rFonts w:ascii="標楷體" w:eastAsia="標楷體" w:hAnsi="標楷體"/>
              </w:rPr>
            </w:pPr>
            <w:ins w:id="18781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C29EE" w14:textId="1E0024D1" w:rsidR="00497F19" w:rsidRDefault="00497F19" w:rsidP="00497F19">
            <w:pPr>
              <w:rPr>
                <w:ins w:id="18782" w:author="Fegie" w:date="2021-05-02T20:43:00Z"/>
                <w:rFonts w:ascii="標楷體" w:eastAsia="標楷體" w:hAnsi="標楷體"/>
              </w:rPr>
            </w:pPr>
            <w:ins w:id="18783" w:author="Fegie" w:date="2021-05-02T20:49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8784" w:author="Fegie" w:date="2021-05-02T20:43:00Z">
              <w:r>
                <w:rPr>
                  <w:rFonts w:ascii="標楷體" w:eastAsia="標楷體" w:hAnsi="標楷體"/>
                </w:rPr>
                <w:t>.CustMain.RegCityCode</w:t>
              </w:r>
            </w:ins>
          </w:p>
          <w:p w14:paraId="0C9173CB" w14:textId="06053BF1" w:rsidR="00497F19" w:rsidRDefault="00497F19" w:rsidP="00497F19">
            <w:pPr>
              <w:rPr>
                <w:ins w:id="18785" w:author="Fegie" w:date="2021-05-02T20:43:00Z"/>
                <w:rFonts w:ascii="標楷體" w:eastAsia="標楷體" w:hAnsi="標楷體"/>
              </w:rPr>
            </w:pPr>
            <w:ins w:id="18786" w:author="Fegie" w:date="2021-05-02T20:49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8787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RegAreaCode</w:t>
              </w:r>
            </w:ins>
          </w:p>
          <w:p w14:paraId="4313EE9D" w14:textId="4DA2E692" w:rsidR="00497F19" w:rsidRDefault="00497F19" w:rsidP="00497F19">
            <w:pPr>
              <w:rPr>
                <w:ins w:id="18788" w:author="Fegie" w:date="2021-05-02T20:43:00Z"/>
                <w:rFonts w:ascii="標楷體" w:eastAsia="標楷體" w:hAnsi="標楷體"/>
              </w:rPr>
            </w:pPr>
            <w:ins w:id="18789" w:author="Fegie" w:date="2021-05-02T20:49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18790" w:author="Fegie" w:date="2021-05-02T20:43:00Z">
              <w:r>
                <w:rPr>
                  <w:rFonts w:ascii="標楷體" w:eastAsia="標楷體" w:hAnsi="標楷體"/>
                </w:rPr>
                <w:t>.CustMain.RegRoad</w:t>
              </w:r>
            </w:ins>
          </w:p>
          <w:p w14:paraId="6EB5DBE4" w14:textId="0ECD054E" w:rsidR="00497F19" w:rsidRDefault="00497F19" w:rsidP="00497F19">
            <w:pPr>
              <w:rPr>
                <w:ins w:id="18791" w:author="Fegie" w:date="2021-05-02T20:43:00Z"/>
                <w:rFonts w:ascii="標楷體" w:eastAsia="標楷體" w:hAnsi="標楷體"/>
              </w:rPr>
            </w:pPr>
            <w:ins w:id="18792" w:author="Fegie" w:date="2021-05-02T20:49:00Z">
              <w:r>
                <w:rPr>
                  <w:rFonts w:ascii="標楷體" w:eastAsia="標楷體" w:hAnsi="標楷體" w:hint="eastAsia"/>
                </w:rPr>
                <w:t>5</w:t>
              </w:r>
            </w:ins>
            <w:ins w:id="18793" w:author="Fegie" w:date="2021-05-02T20:43:00Z">
              <w:r>
                <w:rPr>
                  <w:rFonts w:ascii="標楷體" w:eastAsia="標楷體" w:hAnsi="標楷體"/>
                </w:rPr>
                <w:t>.CustMain.RegSection</w:t>
              </w:r>
            </w:ins>
          </w:p>
          <w:p w14:paraId="51C1B862" w14:textId="0F1EE94E" w:rsidR="00497F19" w:rsidRDefault="00497F19" w:rsidP="00497F19">
            <w:pPr>
              <w:rPr>
                <w:ins w:id="18794" w:author="Fegie" w:date="2021-05-02T20:43:00Z"/>
                <w:rFonts w:ascii="標楷體" w:eastAsia="標楷體" w:hAnsi="標楷體"/>
              </w:rPr>
            </w:pPr>
            <w:ins w:id="18795" w:author="Fegie" w:date="2021-05-02T20:49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18796" w:author="Fegie" w:date="2021-05-02T20:43:00Z">
              <w:r>
                <w:rPr>
                  <w:rFonts w:ascii="標楷體" w:eastAsia="標楷體" w:hAnsi="標楷體"/>
                </w:rPr>
                <w:t>.CustMain.RegAlley</w:t>
              </w:r>
            </w:ins>
          </w:p>
          <w:p w14:paraId="0FCB5980" w14:textId="0CBDE0B3" w:rsidR="00497F19" w:rsidRDefault="00497F19" w:rsidP="00497F19">
            <w:pPr>
              <w:rPr>
                <w:ins w:id="18797" w:author="Fegie" w:date="2021-05-02T20:43:00Z"/>
                <w:rFonts w:ascii="標楷體" w:eastAsia="標楷體" w:hAnsi="標楷體"/>
              </w:rPr>
            </w:pPr>
            <w:ins w:id="18798" w:author="Fegie" w:date="2021-05-02T20:49:00Z">
              <w:r>
                <w:rPr>
                  <w:rFonts w:ascii="標楷體" w:eastAsia="標楷體" w:hAnsi="標楷體" w:hint="eastAsia"/>
                </w:rPr>
                <w:t>7</w:t>
              </w:r>
            </w:ins>
            <w:ins w:id="18799" w:author="Fegie" w:date="2021-05-02T20:43:00Z">
              <w:r>
                <w:rPr>
                  <w:rFonts w:ascii="標楷體" w:eastAsia="標楷體" w:hAnsi="標楷體"/>
                </w:rPr>
                <w:t>.CustMain.RegLane</w:t>
              </w:r>
            </w:ins>
          </w:p>
          <w:p w14:paraId="07354B6F" w14:textId="071CC058" w:rsidR="00497F19" w:rsidRDefault="00497F19" w:rsidP="00497F19">
            <w:pPr>
              <w:rPr>
                <w:ins w:id="18800" w:author="Fegie" w:date="2021-05-02T20:43:00Z"/>
                <w:rFonts w:ascii="標楷體" w:eastAsia="標楷體" w:hAnsi="標楷體"/>
              </w:rPr>
            </w:pPr>
            <w:ins w:id="18801" w:author="Fegie" w:date="2021-05-02T20:49:00Z">
              <w:r>
                <w:rPr>
                  <w:rFonts w:ascii="標楷體" w:eastAsia="標楷體" w:hAnsi="標楷體" w:hint="eastAsia"/>
                </w:rPr>
                <w:t>8</w:t>
              </w:r>
            </w:ins>
            <w:ins w:id="18802" w:author="Fegie" w:date="2021-05-02T20:43:00Z">
              <w:r>
                <w:rPr>
                  <w:rFonts w:ascii="標楷體" w:eastAsia="標楷體" w:hAnsi="標楷體"/>
                </w:rPr>
                <w:t>.CustMain.RegNum</w:t>
              </w:r>
            </w:ins>
          </w:p>
          <w:p w14:paraId="229BA330" w14:textId="77354926" w:rsidR="00497F19" w:rsidRDefault="00497F19" w:rsidP="00497F19">
            <w:pPr>
              <w:rPr>
                <w:ins w:id="18803" w:author="Fegie" w:date="2021-05-02T20:43:00Z"/>
                <w:rFonts w:ascii="標楷體" w:eastAsia="標楷體" w:hAnsi="標楷體"/>
              </w:rPr>
            </w:pPr>
            <w:ins w:id="18804" w:author="Fegie" w:date="2021-05-02T20:49:00Z">
              <w:r>
                <w:rPr>
                  <w:rFonts w:ascii="標楷體" w:eastAsia="標楷體" w:hAnsi="標楷體" w:hint="eastAsia"/>
                </w:rPr>
                <w:t>9</w:t>
              </w:r>
            </w:ins>
            <w:ins w:id="18805" w:author="Fegie" w:date="2021-05-02T20:43:00Z">
              <w:r>
                <w:rPr>
                  <w:rFonts w:ascii="標楷體" w:eastAsia="標楷體" w:hAnsi="標楷體"/>
                </w:rPr>
                <w:t>.CustMain.RegDash</w:t>
              </w:r>
            </w:ins>
          </w:p>
          <w:p w14:paraId="47D03550" w14:textId="4FAE413E" w:rsidR="00497F19" w:rsidRDefault="00497F19" w:rsidP="00497F19">
            <w:pPr>
              <w:rPr>
                <w:ins w:id="18806" w:author="Fegie" w:date="2021-05-02T20:43:00Z"/>
                <w:rFonts w:ascii="標楷體" w:eastAsia="標楷體" w:hAnsi="標楷體"/>
              </w:rPr>
            </w:pPr>
            <w:ins w:id="18807" w:author="Fegie" w:date="2021-05-02T20:49:00Z">
              <w:r>
                <w:rPr>
                  <w:rFonts w:ascii="標楷體" w:eastAsia="標楷體" w:hAnsi="標楷體" w:hint="eastAsia"/>
                </w:rPr>
                <w:t>10</w:t>
              </w:r>
            </w:ins>
            <w:ins w:id="18808" w:author="Fegie" w:date="2021-05-02T20:43:00Z">
              <w:r>
                <w:rPr>
                  <w:rFonts w:ascii="標楷體" w:eastAsia="標楷體" w:hAnsi="標楷體"/>
                </w:rPr>
                <w:t>.CustMain.RegFloor</w:t>
              </w:r>
            </w:ins>
          </w:p>
          <w:p w14:paraId="199A25D7" w14:textId="642283EF" w:rsidR="00497F19" w:rsidRDefault="00497F19" w:rsidP="00497F19">
            <w:pPr>
              <w:rPr>
                <w:ins w:id="18809" w:author="Fegie" w:date="2021-05-02T20:43:00Z"/>
                <w:rFonts w:ascii="標楷體" w:eastAsia="標楷體" w:hAnsi="標楷體"/>
              </w:rPr>
            </w:pPr>
            <w:ins w:id="18810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8811" w:author="Fegie" w:date="2021-05-02T20:49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8812" w:author="Fegie" w:date="2021-05-02T20:43:00Z">
              <w:r>
                <w:rPr>
                  <w:rFonts w:ascii="標楷體" w:eastAsia="標楷體" w:hAnsi="標楷體"/>
                </w:rPr>
                <w:t>.CustMain.RegFloorDash</w:t>
              </w:r>
            </w:ins>
          </w:p>
        </w:tc>
      </w:tr>
      <w:tr w:rsidR="009E7826" w14:paraId="7092F64F" w14:textId="77777777" w:rsidTr="00EA141D">
        <w:trPr>
          <w:trHeight w:val="291"/>
          <w:jc w:val="center"/>
          <w:ins w:id="18813" w:author="Fegie" w:date="2021-05-04T19:36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9A915" w14:textId="7B6E1D60" w:rsidR="00497F19" w:rsidRDefault="00497F19" w:rsidP="00497F19">
            <w:pPr>
              <w:rPr>
                <w:ins w:id="18814" w:author="Fegie" w:date="2021-05-04T19:36:00Z"/>
                <w:rFonts w:ascii="標楷體" w:eastAsia="標楷體" w:hAnsi="標楷體"/>
              </w:rPr>
            </w:pPr>
            <w:ins w:id="18815" w:author="Fegie" w:date="2021-05-04T19:55:00Z">
              <w:del w:id="18816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delText>24</w:delText>
                </w:r>
              </w:del>
            </w:ins>
            <w:ins w:id="18817" w:author="家榮 張" w:date="2021-05-20T23:14:00Z">
              <w:r w:rsidR="005F285F">
                <w:rPr>
                  <w:rFonts w:ascii="標楷體" w:eastAsia="標楷體" w:hAnsi="標楷體" w:hint="eastAsia"/>
                </w:rPr>
                <w:t>23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83B7C" w14:textId="2C228A76" w:rsidR="00497F19" w:rsidRDefault="00497F19" w:rsidP="00497F19">
            <w:pPr>
              <w:rPr>
                <w:ins w:id="18818" w:author="Fegie" w:date="2021-05-04T19:36:00Z"/>
                <w:rFonts w:ascii="標楷體" w:eastAsia="標楷體" w:hAnsi="標楷體"/>
              </w:rPr>
            </w:pPr>
            <w:ins w:id="18819" w:author="Fegie" w:date="2021-05-04T19:36:00Z">
              <w:r>
                <w:rPr>
                  <w:rFonts w:ascii="標楷體" w:eastAsia="標楷體" w:hAnsi="標楷體" w:hint="eastAsia"/>
                </w:rPr>
                <w:t>通訊-郵遞區號-修改前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EC802" w14:textId="20BD90C3" w:rsidR="00497F19" w:rsidRDefault="00497F19" w:rsidP="00497F19">
            <w:pPr>
              <w:rPr>
                <w:ins w:id="18820" w:author="Fegie" w:date="2021-05-04T19:36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BC4E7" w14:textId="77777777" w:rsidR="00497F19" w:rsidRDefault="00497F19" w:rsidP="00497F19">
            <w:pPr>
              <w:rPr>
                <w:ins w:id="18821" w:author="Fegie" w:date="2021-05-04T19:36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9308" w14:textId="77777777" w:rsidR="00497F19" w:rsidRDefault="00497F19" w:rsidP="00497F19">
            <w:pPr>
              <w:rPr>
                <w:ins w:id="18822" w:author="Fegie" w:date="2021-05-04T19:36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6DD3" w14:textId="45B59C30" w:rsidR="00497F19" w:rsidRDefault="00497F19" w:rsidP="00497F19">
            <w:pPr>
              <w:rPr>
                <w:ins w:id="18823" w:author="Fegie" w:date="2021-05-04T19:3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2247" w14:textId="24F362D2" w:rsidR="00497F19" w:rsidRDefault="00497F19" w:rsidP="00497F19">
            <w:pPr>
              <w:rPr>
                <w:ins w:id="18824" w:author="Fegie" w:date="2021-05-04T19:36:00Z"/>
                <w:rFonts w:ascii="標楷體" w:eastAsia="標楷體" w:hAnsi="標楷體"/>
              </w:rPr>
            </w:pPr>
            <w:ins w:id="18825" w:author="Fegie" w:date="2021-05-04T19:3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B5B6" w14:textId="09C1101D" w:rsidR="00497F19" w:rsidRDefault="00497F19" w:rsidP="00497F19">
            <w:pPr>
              <w:rPr>
                <w:ins w:id="18826" w:author="Fegie" w:date="2021-05-04T19:36:00Z"/>
                <w:rFonts w:ascii="標楷體" w:eastAsia="標楷體" w:hAnsi="標楷體"/>
              </w:rPr>
            </w:pPr>
            <w:ins w:id="18827" w:author="Fegie" w:date="2021-05-04T19:36:00Z">
              <w:r>
                <w:rPr>
                  <w:rFonts w:ascii="標楷體" w:eastAsia="標楷體" w:hAnsi="標楷體" w:hint="eastAsia"/>
                </w:rPr>
                <w:t>1.自動顯示</w:t>
              </w:r>
            </w:ins>
            <w:ins w:id="18828" w:author="Fegie" w:date="2021-05-04T19:37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829" w:author="Fegie" w:date="2021-05-04T19:36:00Z">
              <w:r>
                <w:rPr>
                  <w:rFonts w:ascii="標楷體" w:eastAsia="標楷體" w:hAnsi="標楷體" w:hint="eastAsia"/>
                </w:rPr>
                <w:t>修改2</w:t>
              </w:r>
              <w:r>
                <w:rPr>
                  <w:rFonts w:ascii="標楷體" w:eastAsia="標楷體" w:hAnsi="標楷體"/>
                </w:rPr>
                <w:t>.CustMain.CurrZip3</w:t>
              </w:r>
            </w:ins>
          </w:p>
          <w:p w14:paraId="3F77C37A" w14:textId="6B69CAB3" w:rsidR="00497F19" w:rsidRDefault="00497F19" w:rsidP="00497F19">
            <w:pPr>
              <w:rPr>
                <w:ins w:id="18830" w:author="Fegie" w:date="2021-05-04T19:36:00Z"/>
                <w:rFonts w:ascii="標楷體" w:eastAsia="標楷體" w:hAnsi="標楷體"/>
              </w:rPr>
            </w:pPr>
            <w:ins w:id="18831" w:author="Fegie" w:date="2021-05-04T19:3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CurrZip2</w:t>
              </w:r>
            </w:ins>
          </w:p>
        </w:tc>
      </w:tr>
      <w:tr w:rsidR="009E7826" w14:paraId="54651168" w14:textId="77777777" w:rsidTr="00EA141D">
        <w:trPr>
          <w:trHeight w:val="291"/>
          <w:jc w:val="center"/>
          <w:ins w:id="18832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8CBE9" w14:textId="236C1EC0" w:rsidR="00497F19" w:rsidRDefault="00497F19" w:rsidP="00497F19">
            <w:pPr>
              <w:rPr>
                <w:ins w:id="18833" w:author="Fegie" w:date="2021-05-02T20:43:00Z"/>
                <w:rFonts w:ascii="標楷體" w:eastAsia="標楷體" w:hAnsi="標楷體"/>
              </w:rPr>
            </w:pPr>
            <w:ins w:id="18834" w:author="Fegie" w:date="2021-05-04T19:56:00Z">
              <w:del w:id="18835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delText>25</w:delText>
                </w:r>
              </w:del>
            </w:ins>
            <w:ins w:id="18836" w:author="家榮 張" w:date="2021-05-20T23:14:00Z">
              <w:r w:rsidR="005F285F">
                <w:rPr>
                  <w:rFonts w:ascii="標楷體" w:eastAsia="標楷體" w:hAnsi="標楷體" w:hint="eastAsia"/>
                </w:rPr>
                <w:t>24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370D4" w14:textId="48614FBC" w:rsidR="00497F19" w:rsidRDefault="00497F19" w:rsidP="00497F19">
            <w:pPr>
              <w:rPr>
                <w:ins w:id="18837" w:author="Fegie" w:date="2021-05-02T20:43:00Z"/>
                <w:rFonts w:ascii="標楷體" w:eastAsia="標楷體" w:hAnsi="標楷體"/>
              </w:rPr>
            </w:pPr>
            <w:ins w:id="18838" w:author="Fegie" w:date="2021-05-02T20:43:00Z">
              <w:r>
                <w:rPr>
                  <w:rFonts w:ascii="標楷體" w:eastAsia="標楷體" w:hAnsi="標楷體" w:hint="eastAsia"/>
                </w:rPr>
                <w:t>通訊-郵遞</w:t>
              </w:r>
              <w:r>
                <w:rPr>
                  <w:rFonts w:ascii="標楷體" w:eastAsia="標楷體" w:hAnsi="標楷體" w:hint="eastAsia"/>
                </w:rPr>
                <w:lastRenderedPageBreak/>
                <w:t>區號</w:t>
              </w:r>
            </w:ins>
            <w:ins w:id="18839" w:author="Fegie" w:date="2021-05-04T19:36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C3DEB" w14:textId="2333E1DE" w:rsidR="00497F19" w:rsidRDefault="00497F19" w:rsidP="00497F19">
            <w:pPr>
              <w:rPr>
                <w:ins w:id="18840" w:author="Fegie" w:date="2021-05-02T20:43:00Z"/>
                <w:rFonts w:ascii="標楷體" w:eastAsia="標楷體" w:hAnsi="標楷體"/>
              </w:rPr>
            </w:pPr>
            <w:ins w:id="18841" w:author="Fegie" w:date="2021-05-02T20:43:00Z">
              <w:del w:id="18842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X(03)+X(03)</w:delText>
                </w:r>
              </w:del>
            </w:ins>
            <w:ins w:id="18843" w:author="家榮 張" w:date="2021-05-06T18:48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05675" w14:textId="77777777" w:rsidR="00497F19" w:rsidRDefault="00497F19" w:rsidP="00497F19">
            <w:pPr>
              <w:rPr>
                <w:ins w:id="18844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1AA88" w14:textId="77777777" w:rsidR="00497F19" w:rsidRDefault="00497F19" w:rsidP="00497F19">
            <w:pPr>
              <w:rPr>
                <w:ins w:id="18845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8100D" w14:textId="77777777" w:rsidR="00497F19" w:rsidRDefault="00497F19" w:rsidP="00497F19">
            <w:pPr>
              <w:rPr>
                <w:ins w:id="18846" w:author="Fegie" w:date="2021-05-02T20:43:00Z"/>
                <w:rFonts w:ascii="標楷體" w:eastAsia="標楷體" w:hAnsi="標楷體"/>
              </w:rPr>
            </w:pPr>
            <w:ins w:id="18847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AB1A" w14:textId="77777777" w:rsidR="00497F19" w:rsidRDefault="00497F19" w:rsidP="00497F19">
            <w:pPr>
              <w:rPr>
                <w:ins w:id="18848" w:author="Fegie" w:date="2021-05-02T20:43:00Z"/>
                <w:rFonts w:ascii="標楷體" w:eastAsia="標楷體" w:hAnsi="標楷體"/>
              </w:rPr>
            </w:pPr>
            <w:ins w:id="18849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7FBA5" w14:textId="3096F25B" w:rsidR="00497F19" w:rsidRDefault="00497F19" w:rsidP="00497F19">
            <w:pPr>
              <w:rPr>
                <w:ins w:id="18850" w:author="Fegie" w:date="2021-05-02T20:43:00Z"/>
                <w:rFonts w:ascii="標楷體" w:eastAsia="標楷體" w:hAnsi="標楷體"/>
              </w:rPr>
            </w:pPr>
            <w:ins w:id="18851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8852" w:author="Fegie" w:date="2021-05-02T20:49:00Z">
              <w:r>
                <w:rPr>
                  <w:rFonts w:ascii="標楷體" w:eastAsia="標楷體" w:hAnsi="標楷體" w:hint="eastAsia"/>
                </w:rPr>
                <w:t>.自動顯示可以修改2</w:t>
              </w:r>
            </w:ins>
            <w:ins w:id="18853" w:author="Fegie" w:date="2021-05-02T20:43:00Z">
              <w:r>
                <w:rPr>
                  <w:rFonts w:ascii="標楷體" w:eastAsia="標楷體" w:hAnsi="標楷體"/>
                </w:rPr>
                <w:t>.CustMain.CurrZip3</w:t>
              </w:r>
            </w:ins>
          </w:p>
          <w:p w14:paraId="2EAD9620" w14:textId="3B09F587" w:rsidR="00497F19" w:rsidRDefault="00497F19" w:rsidP="00497F19">
            <w:pPr>
              <w:rPr>
                <w:ins w:id="18854" w:author="Fegie" w:date="2021-05-02T20:43:00Z"/>
                <w:rFonts w:ascii="標楷體" w:eastAsia="標楷體" w:hAnsi="標楷體"/>
              </w:rPr>
            </w:pPr>
            <w:ins w:id="18855" w:author="Fegie" w:date="2021-05-02T20:49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8856" w:author="Fegie" w:date="2021-05-02T20:43:00Z"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CurrZip2</w:t>
              </w:r>
            </w:ins>
          </w:p>
        </w:tc>
      </w:tr>
      <w:tr w:rsidR="009E7826" w14:paraId="70090F6F" w14:textId="77777777" w:rsidTr="00EA141D">
        <w:trPr>
          <w:trHeight w:val="291"/>
          <w:jc w:val="center"/>
          <w:ins w:id="18857" w:author="Fegie" w:date="2021-05-04T19:39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A4FA0" w14:textId="13D951AA" w:rsidR="00497F19" w:rsidRDefault="00497F19" w:rsidP="00497F19">
            <w:pPr>
              <w:rPr>
                <w:ins w:id="18858" w:author="Fegie" w:date="2021-05-04T19:39:00Z"/>
                <w:rFonts w:ascii="標楷體" w:eastAsia="標楷體" w:hAnsi="標楷體"/>
              </w:rPr>
            </w:pPr>
            <w:ins w:id="18859" w:author="Fegie" w:date="2021-05-04T19:56:00Z">
              <w:del w:id="18860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lastRenderedPageBreak/>
                  <w:delText>26</w:delText>
                </w:r>
              </w:del>
            </w:ins>
            <w:ins w:id="18861" w:author="家榮 張" w:date="2021-05-20T23:14:00Z">
              <w:r w:rsidR="005F285F">
                <w:rPr>
                  <w:rFonts w:ascii="標楷體" w:eastAsia="標楷體" w:hAnsi="標楷體" w:hint="eastAsia"/>
                </w:rPr>
                <w:t>25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D8923" w14:textId="17A50926" w:rsidR="00497F19" w:rsidRDefault="00497F19" w:rsidP="00497F19">
            <w:pPr>
              <w:rPr>
                <w:ins w:id="18862" w:author="Fegie" w:date="2021-05-04T19:39:00Z"/>
                <w:rFonts w:ascii="標楷體" w:eastAsia="標楷體" w:hAnsi="標楷體"/>
              </w:rPr>
            </w:pPr>
            <w:ins w:id="18863" w:author="Fegie" w:date="2021-05-04T19:40:00Z">
              <w:r>
                <w:rPr>
                  <w:rFonts w:ascii="標楷體" w:eastAsia="標楷體" w:hAnsi="標楷體" w:hint="eastAsia"/>
                </w:rPr>
                <w:t>通訊-地址-修改前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DFA7" w14:textId="6BD38582" w:rsidR="00497F19" w:rsidRDefault="00497F19" w:rsidP="00497F19">
            <w:pPr>
              <w:rPr>
                <w:ins w:id="18864" w:author="Fegie" w:date="2021-05-04T19:39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DEA4" w14:textId="77777777" w:rsidR="00497F19" w:rsidRDefault="00497F19" w:rsidP="00497F19">
            <w:pPr>
              <w:rPr>
                <w:ins w:id="18865" w:author="Fegie" w:date="2021-05-04T19:39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BEC4D" w14:textId="77777777" w:rsidR="00497F19" w:rsidRDefault="00497F19" w:rsidP="00497F19">
            <w:pPr>
              <w:rPr>
                <w:ins w:id="18866" w:author="Fegie" w:date="2021-05-04T19:39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5450E" w14:textId="58B8F945" w:rsidR="00497F19" w:rsidRDefault="00497F19" w:rsidP="00497F19">
            <w:pPr>
              <w:rPr>
                <w:ins w:id="18867" w:author="Fegie" w:date="2021-05-04T19:39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DFF6" w14:textId="78610EBA" w:rsidR="00497F19" w:rsidRDefault="00497F19" w:rsidP="00497F19">
            <w:pPr>
              <w:rPr>
                <w:ins w:id="18868" w:author="Fegie" w:date="2021-05-04T19:39:00Z"/>
                <w:rFonts w:ascii="標楷體" w:eastAsia="標楷體" w:hAnsi="標楷體"/>
              </w:rPr>
            </w:pPr>
            <w:ins w:id="18869" w:author="Fegie" w:date="2021-05-04T19:4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3B143" w14:textId="739E1852" w:rsidR="00497F19" w:rsidRPr="00702FE3" w:rsidRDefault="00497F19" w:rsidP="00497F19">
            <w:pPr>
              <w:rPr>
                <w:ins w:id="18870" w:author="Fegie" w:date="2021-05-04T19:40:00Z"/>
                <w:rFonts w:ascii="標楷體" w:eastAsia="標楷體" w:hAnsi="標楷體"/>
              </w:rPr>
            </w:pPr>
            <w:ins w:id="18871" w:author="Fegie" w:date="2021-05-04T19:40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 w:rsidRPr="00702FE3">
                <w:rPr>
                  <w:rFonts w:ascii="標楷體" w:eastAsia="標楷體" w:hAnsi="標楷體"/>
                </w:rPr>
                <w:t>.CustMain.CurrCityCode</w:t>
              </w:r>
            </w:ins>
          </w:p>
          <w:p w14:paraId="0B643621" w14:textId="77777777" w:rsidR="00497F19" w:rsidRPr="00702FE3" w:rsidRDefault="00497F19" w:rsidP="00497F19">
            <w:pPr>
              <w:rPr>
                <w:ins w:id="18872" w:author="Fegie" w:date="2021-05-04T19:40:00Z"/>
                <w:rFonts w:ascii="標楷體" w:eastAsia="標楷體" w:hAnsi="標楷體"/>
              </w:rPr>
            </w:pPr>
            <w:ins w:id="18873" w:author="Fegie" w:date="2021-05-04T19:40:00Z">
              <w:r>
                <w:rPr>
                  <w:rFonts w:ascii="標楷體" w:eastAsia="標楷體" w:hAnsi="標楷體" w:hint="eastAsia"/>
                </w:rPr>
                <w:t>3</w:t>
              </w:r>
              <w:r w:rsidRPr="00702FE3">
                <w:rPr>
                  <w:rFonts w:ascii="標楷體" w:eastAsia="標楷體" w:hAnsi="標楷體"/>
                </w:rPr>
                <w:t>.CustMain.CurrAreaCode</w:t>
              </w:r>
            </w:ins>
          </w:p>
          <w:p w14:paraId="1E7D4650" w14:textId="77777777" w:rsidR="00497F19" w:rsidRPr="00702FE3" w:rsidRDefault="00497F19" w:rsidP="00497F19">
            <w:pPr>
              <w:rPr>
                <w:ins w:id="18874" w:author="Fegie" w:date="2021-05-04T19:40:00Z"/>
                <w:rFonts w:ascii="標楷體" w:eastAsia="標楷體" w:hAnsi="標楷體"/>
              </w:rPr>
            </w:pPr>
            <w:ins w:id="18875" w:author="Fegie" w:date="2021-05-04T19:40:00Z">
              <w:r>
                <w:rPr>
                  <w:rFonts w:ascii="標楷體" w:eastAsia="標楷體" w:hAnsi="標楷體" w:hint="eastAsia"/>
                </w:rPr>
                <w:t>4</w:t>
              </w:r>
              <w:r w:rsidRPr="00702FE3">
                <w:rPr>
                  <w:rFonts w:ascii="標楷體" w:eastAsia="標楷體" w:hAnsi="標楷體"/>
                </w:rPr>
                <w:t>.CustMain.CurrRoad</w:t>
              </w:r>
            </w:ins>
          </w:p>
          <w:p w14:paraId="46FF38FD" w14:textId="77777777" w:rsidR="00497F19" w:rsidRPr="00702FE3" w:rsidRDefault="00497F19" w:rsidP="00497F19">
            <w:pPr>
              <w:rPr>
                <w:ins w:id="18876" w:author="Fegie" w:date="2021-05-04T19:40:00Z"/>
                <w:rFonts w:ascii="標楷體" w:eastAsia="標楷體" w:hAnsi="標楷體"/>
              </w:rPr>
            </w:pPr>
            <w:ins w:id="18877" w:author="Fegie" w:date="2021-05-04T19:40:00Z">
              <w:r>
                <w:rPr>
                  <w:rFonts w:ascii="標楷體" w:eastAsia="標楷體" w:hAnsi="標楷體" w:hint="eastAsia"/>
                </w:rPr>
                <w:t>5</w:t>
              </w:r>
              <w:r w:rsidRPr="00702FE3">
                <w:rPr>
                  <w:rFonts w:ascii="標楷體" w:eastAsia="標楷體" w:hAnsi="標楷體"/>
                </w:rPr>
                <w:t>.CustMain.CurrSection</w:t>
              </w:r>
            </w:ins>
          </w:p>
          <w:p w14:paraId="483A1827" w14:textId="77777777" w:rsidR="00497F19" w:rsidRPr="00702FE3" w:rsidRDefault="00497F19" w:rsidP="00497F19">
            <w:pPr>
              <w:rPr>
                <w:ins w:id="18878" w:author="Fegie" w:date="2021-05-04T19:40:00Z"/>
                <w:rFonts w:ascii="標楷體" w:eastAsia="標楷體" w:hAnsi="標楷體"/>
              </w:rPr>
            </w:pPr>
            <w:ins w:id="18879" w:author="Fegie" w:date="2021-05-04T19:40:00Z">
              <w:r>
                <w:rPr>
                  <w:rFonts w:ascii="標楷體" w:eastAsia="標楷體" w:hAnsi="標楷體" w:hint="eastAsia"/>
                </w:rPr>
                <w:t>6</w:t>
              </w:r>
              <w:r w:rsidRPr="00702FE3">
                <w:rPr>
                  <w:rFonts w:ascii="標楷體" w:eastAsia="標楷體" w:hAnsi="標楷體"/>
                </w:rPr>
                <w:t>.CustMain.CurrAlley</w:t>
              </w:r>
            </w:ins>
          </w:p>
          <w:p w14:paraId="77BD6CA0" w14:textId="77777777" w:rsidR="00497F19" w:rsidRPr="00702FE3" w:rsidRDefault="00497F19" w:rsidP="00497F19">
            <w:pPr>
              <w:rPr>
                <w:ins w:id="18880" w:author="Fegie" w:date="2021-05-04T19:40:00Z"/>
                <w:rFonts w:ascii="標楷體" w:eastAsia="標楷體" w:hAnsi="標楷體"/>
              </w:rPr>
            </w:pPr>
            <w:ins w:id="18881" w:author="Fegie" w:date="2021-05-04T19:40:00Z">
              <w:r>
                <w:rPr>
                  <w:rFonts w:ascii="標楷體" w:eastAsia="標楷體" w:hAnsi="標楷體" w:hint="eastAsia"/>
                </w:rPr>
                <w:t>7</w:t>
              </w:r>
              <w:r w:rsidRPr="00702FE3">
                <w:rPr>
                  <w:rFonts w:ascii="標楷體" w:eastAsia="標楷體" w:hAnsi="標楷體"/>
                </w:rPr>
                <w:t>.CustMain.CurrLane</w:t>
              </w:r>
            </w:ins>
          </w:p>
          <w:p w14:paraId="38FD3BDF" w14:textId="77777777" w:rsidR="00497F19" w:rsidRPr="00702FE3" w:rsidRDefault="00497F19" w:rsidP="00497F19">
            <w:pPr>
              <w:rPr>
                <w:ins w:id="18882" w:author="Fegie" w:date="2021-05-04T19:40:00Z"/>
                <w:rFonts w:ascii="標楷體" w:eastAsia="標楷體" w:hAnsi="標楷體"/>
              </w:rPr>
            </w:pPr>
            <w:ins w:id="18883" w:author="Fegie" w:date="2021-05-04T19:40:00Z">
              <w:r>
                <w:rPr>
                  <w:rFonts w:ascii="標楷體" w:eastAsia="標楷體" w:hAnsi="標楷體" w:hint="eastAsia"/>
                </w:rPr>
                <w:t>8</w:t>
              </w:r>
              <w:r w:rsidRPr="00702FE3">
                <w:rPr>
                  <w:rFonts w:ascii="標楷體" w:eastAsia="標楷體" w:hAnsi="標楷體"/>
                </w:rPr>
                <w:t>.CustMain.CurrNum</w:t>
              </w:r>
            </w:ins>
          </w:p>
          <w:p w14:paraId="65EEBCB1" w14:textId="77777777" w:rsidR="00497F19" w:rsidRPr="00702FE3" w:rsidRDefault="00497F19" w:rsidP="00497F19">
            <w:pPr>
              <w:rPr>
                <w:ins w:id="18884" w:author="Fegie" w:date="2021-05-04T19:40:00Z"/>
                <w:rFonts w:ascii="標楷體" w:eastAsia="標楷體" w:hAnsi="標楷體"/>
              </w:rPr>
            </w:pPr>
            <w:ins w:id="18885" w:author="Fegie" w:date="2021-05-04T19:40:00Z">
              <w:r>
                <w:rPr>
                  <w:rFonts w:ascii="標楷體" w:eastAsia="標楷體" w:hAnsi="標楷體" w:hint="eastAsia"/>
                </w:rPr>
                <w:t>9</w:t>
              </w:r>
              <w:r w:rsidRPr="00702FE3">
                <w:rPr>
                  <w:rFonts w:ascii="標楷體" w:eastAsia="標楷體" w:hAnsi="標楷體"/>
                </w:rPr>
                <w:t>.CustMain.CurrDash</w:t>
              </w:r>
            </w:ins>
          </w:p>
          <w:p w14:paraId="12C9B49C" w14:textId="77777777" w:rsidR="00497F19" w:rsidRPr="00702FE3" w:rsidRDefault="00497F19" w:rsidP="00497F19">
            <w:pPr>
              <w:rPr>
                <w:ins w:id="18886" w:author="Fegie" w:date="2021-05-04T19:40:00Z"/>
                <w:rFonts w:ascii="標楷體" w:eastAsia="標楷體" w:hAnsi="標楷體"/>
              </w:rPr>
            </w:pPr>
            <w:ins w:id="18887" w:author="Fegie" w:date="2021-05-04T19:40:00Z">
              <w:r w:rsidRPr="00702FE3">
                <w:rPr>
                  <w:rFonts w:ascii="標楷體" w:eastAsia="標楷體" w:hAnsi="標楷體"/>
                </w:rPr>
                <w:t>1</w:t>
              </w:r>
              <w:r>
                <w:rPr>
                  <w:rFonts w:ascii="標楷體" w:eastAsia="標楷體" w:hAnsi="標楷體" w:hint="eastAsia"/>
                </w:rPr>
                <w:t>0</w:t>
              </w:r>
              <w:r w:rsidRPr="00702FE3">
                <w:rPr>
                  <w:rFonts w:ascii="標楷體" w:eastAsia="標楷體" w:hAnsi="標楷體"/>
                </w:rPr>
                <w:t>.CustMain.CurrFloor</w:t>
              </w:r>
            </w:ins>
          </w:p>
          <w:p w14:paraId="6ECAAAD8" w14:textId="5F228422" w:rsidR="00497F19" w:rsidRDefault="00497F19" w:rsidP="00497F19">
            <w:pPr>
              <w:rPr>
                <w:ins w:id="18888" w:author="Fegie" w:date="2021-05-04T19:39:00Z"/>
                <w:rFonts w:ascii="標楷體" w:eastAsia="標楷體" w:hAnsi="標楷體"/>
              </w:rPr>
            </w:pPr>
            <w:ins w:id="18889" w:author="Fegie" w:date="2021-05-04T19:40:00Z">
              <w:r w:rsidRPr="00702FE3">
                <w:rPr>
                  <w:rFonts w:ascii="標楷體" w:eastAsia="標楷體" w:hAnsi="標楷體"/>
                </w:rPr>
                <w:t>1</w:t>
              </w:r>
              <w:r>
                <w:rPr>
                  <w:rFonts w:ascii="標楷體" w:eastAsia="標楷體" w:hAnsi="標楷體" w:hint="eastAsia"/>
                </w:rPr>
                <w:t>1</w:t>
              </w:r>
              <w:r w:rsidRPr="00702FE3">
                <w:rPr>
                  <w:rFonts w:ascii="標楷體" w:eastAsia="標楷體" w:hAnsi="標楷體"/>
                </w:rPr>
                <w:t>.CustMain.CurrFloorDash</w:t>
              </w:r>
            </w:ins>
          </w:p>
        </w:tc>
      </w:tr>
      <w:tr w:rsidR="009E7826" w14:paraId="62271C48" w14:textId="77777777" w:rsidTr="00EA141D">
        <w:trPr>
          <w:trHeight w:val="291"/>
          <w:jc w:val="center"/>
          <w:ins w:id="18890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99D12" w14:textId="25190D59" w:rsidR="00497F19" w:rsidRDefault="00497F19" w:rsidP="00497F19">
            <w:pPr>
              <w:rPr>
                <w:ins w:id="18891" w:author="Fegie" w:date="2021-05-02T20:43:00Z"/>
                <w:rFonts w:ascii="標楷體" w:eastAsia="標楷體" w:hAnsi="標楷體"/>
              </w:rPr>
            </w:pPr>
            <w:ins w:id="18892" w:author="Fegie" w:date="2021-05-04T19:56:00Z">
              <w:del w:id="18893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delText>27</w:delText>
                </w:r>
              </w:del>
            </w:ins>
            <w:ins w:id="18894" w:author="家榮 張" w:date="2021-05-20T23:14:00Z">
              <w:r w:rsidR="005F285F">
                <w:rPr>
                  <w:rFonts w:ascii="標楷體" w:eastAsia="標楷體" w:hAnsi="標楷體" w:hint="eastAsia"/>
                </w:rPr>
                <w:t>26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B90A8" w14:textId="4242AD7E" w:rsidR="00497F19" w:rsidRDefault="00497F19" w:rsidP="00497F19">
            <w:pPr>
              <w:rPr>
                <w:ins w:id="18895" w:author="Fegie" w:date="2021-05-02T20:43:00Z"/>
                <w:rFonts w:ascii="標楷體" w:eastAsia="標楷體" w:hAnsi="標楷體"/>
              </w:rPr>
            </w:pPr>
            <w:ins w:id="18896" w:author="Fegie" w:date="2021-05-02T20:43:00Z">
              <w:r>
                <w:rPr>
                  <w:rFonts w:ascii="標楷體" w:eastAsia="標楷體" w:hAnsi="標楷體" w:hint="eastAsia"/>
                </w:rPr>
                <w:t>通訊-地址</w:t>
              </w:r>
            </w:ins>
            <w:ins w:id="18897" w:author="Fegie" w:date="2021-05-04T19:40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9640F" w14:textId="653E4EBA" w:rsidR="00497F19" w:rsidRDefault="00497F19" w:rsidP="00497F19">
            <w:pPr>
              <w:rPr>
                <w:ins w:id="18898" w:author="Fegie" w:date="2021-05-02T20:43:00Z"/>
                <w:rFonts w:ascii="標楷體" w:eastAsia="標楷體" w:hAnsi="標楷體"/>
              </w:rPr>
            </w:pPr>
            <w:ins w:id="18899" w:author="Fegie" w:date="2021-05-02T20:43:00Z">
              <w:del w:id="18900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18901" w:author="家榮 張" w:date="2021-05-06T18:48:00Z">
              <w:r w:rsidR="00A7651D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063EC" w14:textId="77777777" w:rsidR="00497F19" w:rsidRDefault="00497F19" w:rsidP="00497F19">
            <w:pPr>
              <w:rPr>
                <w:ins w:id="18902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31B8" w14:textId="77777777" w:rsidR="00497F19" w:rsidRDefault="00497F19" w:rsidP="00497F19">
            <w:pPr>
              <w:rPr>
                <w:ins w:id="18903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E49A4" w14:textId="77777777" w:rsidR="00497F19" w:rsidRDefault="00497F19" w:rsidP="00497F19">
            <w:pPr>
              <w:rPr>
                <w:ins w:id="18904" w:author="Fegie" w:date="2021-05-02T20:43:00Z"/>
                <w:rFonts w:ascii="標楷體" w:eastAsia="標楷體" w:hAnsi="標楷體"/>
              </w:rPr>
            </w:pPr>
            <w:ins w:id="18905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04B4" w14:textId="77777777" w:rsidR="00497F19" w:rsidRDefault="00497F19" w:rsidP="00497F19">
            <w:pPr>
              <w:rPr>
                <w:ins w:id="18906" w:author="Fegie" w:date="2021-05-02T20:43:00Z"/>
                <w:rFonts w:ascii="標楷體" w:eastAsia="標楷體" w:hAnsi="標楷體"/>
              </w:rPr>
            </w:pPr>
            <w:ins w:id="18907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06B0F" w14:textId="1A6B3F41" w:rsidR="00497F19" w:rsidRPr="00702FE3" w:rsidRDefault="00497F19" w:rsidP="00497F19">
            <w:pPr>
              <w:rPr>
                <w:ins w:id="18908" w:author="Fegie" w:date="2021-05-02T20:43:00Z"/>
                <w:rFonts w:ascii="標楷體" w:eastAsia="標楷體" w:hAnsi="標楷體"/>
              </w:rPr>
            </w:pPr>
            <w:ins w:id="18909" w:author="Fegie" w:date="2021-05-02T20:4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8910" w:author="Fegie" w:date="2021-05-02T20:49:00Z">
              <w:r>
                <w:rPr>
                  <w:rFonts w:ascii="標楷體" w:eastAsia="標楷體" w:hAnsi="標楷體" w:hint="eastAsia"/>
                </w:rPr>
                <w:t>自動顯示可以修改2</w:t>
              </w:r>
            </w:ins>
            <w:ins w:id="18911" w:author="Fegie" w:date="2021-05-02T20:43:00Z">
              <w:r w:rsidRPr="00702FE3">
                <w:rPr>
                  <w:rFonts w:ascii="標楷體" w:eastAsia="標楷體" w:hAnsi="標楷體"/>
                </w:rPr>
                <w:t>.CustMain.CurrCityCode</w:t>
              </w:r>
            </w:ins>
          </w:p>
          <w:p w14:paraId="0AF7DB4B" w14:textId="55F5826C" w:rsidR="00497F19" w:rsidRPr="00702FE3" w:rsidRDefault="00497F19" w:rsidP="00497F19">
            <w:pPr>
              <w:rPr>
                <w:ins w:id="18912" w:author="Fegie" w:date="2021-05-02T20:43:00Z"/>
                <w:rFonts w:ascii="標楷體" w:eastAsia="標楷體" w:hAnsi="標楷體"/>
              </w:rPr>
            </w:pPr>
            <w:ins w:id="18913" w:author="Fegie" w:date="2021-05-02T20:49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8914" w:author="Fegie" w:date="2021-05-02T20:43:00Z">
              <w:r w:rsidRPr="00702FE3">
                <w:rPr>
                  <w:rFonts w:ascii="標楷體" w:eastAsia="標楷體" w:hAnsi="標楷體"/>
                </w:rPr>
                <w:t>.CustMain.CurrAreaCode</w:t>
              </w:r>
            </w:ins>
          </w:p>
          <w:p w14:paraId="61A4929A" w14:textId="0566A6E9" w:rsidR="00497F19" w:rsidRPr="00702FE3" w:rsidRDefault="00497F19" w:rsidP="00497F19">
            <w:pPr>
              <w:rPr>
                <w:ins w:id="18915" w:author="Fegie" w:date="2021-05-02T20:43:00Z"/>
                <w:rFonts w:ascii="標楷體" w:eastAsia="標楷體" w:hAnsi="標楷體"/>
              </w:rPr>
            </w:pPr>
            <w:ins w:id="18916" w:author="Fegie" w:date="2021-05-02T20:49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18917" w:author="Fegie" w:date="2021-05-02T20:43:00Z">
              <w:r w:rsidRPr="00702FE3">
                <w:rPr>
                  <w:rFonts w:ascii="標楷體" w:eastAsia="標楷體" w:hAnsi="標楷體"/>
                </w:rPr>
                <w:t>.CustMain.CurrRoad</w:t>
              </w:r>
            </w:ins>
          </w:p>
          <w:p w14:paraId="01990D4B" w14:textId="2E99595E" w:rsidR="00497F19" w:rsidRPr="00702FE3" w:rsidRDefault="00497F19" w:rsidP="00497F19">
            <w:pPr>
              <w:rPr>
                <w:ins w:id="18918" w:author="Fegie" w:date="2021-05-02T20:43:00Z"/>
                <w:rFonts w:ascii="標楷體" w:eastAsia="標楷體" w:hAnsi="標楷體"/>
              </w:rPr>
            </w:pPr>
            <w:ins w:id="18919" w:author="Fegie" w:date="2021-05-02T20:49:00Z">
              <w:r>
                <w:rPr>
                  <w:rFonts w:ascii="標楷體" w:eastAsia="標楷體" w:hAnsi="標楷體" w:hint="eastAsia"/>
                </w:rPr>
                <w:t>5</w:t>
              </w:r>
            </w:ins>
            <w:ins w:id="18920" w:author="Fegie" w:date="2021-05-02T20:43:00Z">
              <w:r w:rsidRPr="00702FE3">
                <w:rPr>
                  <w:rFonts w:ascii="標楷體" w:eastAsia="標楷體" w:hAnsi="標楷體"/>
                </w:rPr>
                <w:t>.CustMain.CurrSection</w:t>
              </w:r>
            </w:ins>
          </w:p>
          <w:p w14:paraId="679FA693" w14:textId="5706FBE0" w:rsidR="00497F19" w:rsidRPr="00702FE3" w:rsidRDefault="00497F19" w:rsidP="00497F19">
            <w:pPr>
              <w:rPr>
                <w:ins w:id="18921" w:author="Fegie" w:date="2021-05-02T20:43:00Z"/>
                <w:rFonts w:ascii="標楷體" w:eastAsia="標楷體" w:hAnsi="標楷體"/>
              </w:rPr>
            </w:pPr>
            <w:ins w:id="18922" w:author="Fegie" w:date="2021-05-02T20:50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18923" w:author="Fegie" w:date="2021-05-02T20:43:00Z">
              <w:r w:rsidRPr="00702FE3">
                <w:rPr>
                  <w:rFonts w:ascii="標楷體" w:eastAsia="標楷體" w:hAnsi="標楷體"/>
                </w:rPr>
                <w:t>.CustMain.CurrAlley</w:t>
              </w:r>
            </w:ins>
          </w:p>
          <w:p w14:paraId="72C6354F" w14:textId="13F55244" w:rsidR="00497F19" w:rsidRPr="00702FE3" w:rsidRDefault="00497F19" w:rsidP="00497F19">
            <w:pPr>
              <w:rPr>
                <w:ins w:id="18924" w:author="Fegie" w:date="2021-05-02T20:43:00Z"/>
                <w:rFonts w:ascii="標楷體" w:eastAsia="標楷體" w:hAnsi="標楷體"/>
              </w:rPr>
            </w:pPr>
            <w:ins w:id="18925" w:author="Fegie" w:date="2021-05-02T20:50:00Z">
              <w:r>
                <w:rPr>
                  <w:rFonts w:ascii="標楷體" w:eastAsia="標楷體" w:hAnsi="標楷體" w:hint="eastAsia"/>
                </w:rPr>
                <w:t>7</w:t>
              </w:r>
            </w:ins>
            <w:ins w:id="18926" w:author="Fegie" w:date="2021-05-02T20:43:00Z">
              <w:r w:rsidRPr="00702FE3">
                <w:rPr>
                  <w:rFonts w:ascii="標楷體" w:eastAsia="標楷體" w:hAnsi="標楷體"/>
                </w:rPr>
                <w:t>.CustMain.CurrLane</w:t>
              </w:r>
            </w:ins>
          </w:p>
          <w:p w14:paraId="38F8102F" w14:textId="061E6D24" w:rsidR="00497F19" w:rsidRPr="00702FE3" w:rsidRDefault="00497F19" w:rsidP="00497F19">
            <w:pPr>
              <w:rPr>
                <w:ins w:id="18927" w:author="Fegie" w:date="2021-05-02T20:43:00Z"/>
                <w:rFonts w:ascii="標楷體" w:eastAsia="標楷體" w:hAnsi="標楷體"/>
              </w:rPr>
            </w:pPr>
            <w:ins w:id="18928" w:author="Fegie" w:date="2021-05-02T20:50:00Z">
              <w:r>
                <w:rPr>
                  <w:rFonts w:ascii="標楷體" w:eastAsia="標楷體" w:hAnsi="標楷體" w:hint="eastAsia"/>
                </w:rPr>
                <w:t>8</w:t>
              </w:r>
            </w:ins>
            <w:ins w:id="18929" w:author="Fegie" w:date="2021-05-02T20:43:00Z">
              <w:r w:rsidRPr="00702FE3">
                <w:rPr>
                  <w:rFonts w:ascii="標楷體" w:eastAsia="標楷體" w:hAnsi="標楷體"/>
                </w:rPr>
                <w:t>.CustMain.CurrNum</w:t>
              </w:r>
            </w:ins>
          </w:p>
          <w:p w14:paraId="1F91B7EA" w14:textId="7786955E" w:rsidR="00497F19" w:rsidRPr="00702FE3" w:rsidRDefault="00497F19" w:rsidP="00497F19">
            <w:pPr>
              <w:rPr>
                <w:ins w:id="18930" w:author="Fegie" w:date="2021-05-02T20:43:00Z"/>
                <w:rFonts w:ascii="標楷體" w:eastAsia="標楷體" w:hAnsi="標楷體"/>
              </w:rPr>
            </w:pPr>
            <w:ins w:id="18931" w:author="Fegie" w:date="2021-05-02T20:50:00Z">
              <w:r>
                <w:rPr>
                  <w:rFonts w:ascii="標楷體" w:eastAsia="標楷體" w:hAnsi="標楷體" w:hint="eastAsia"/>
                </w:rPr>
                <w:t>9</w:t>
              </w:r>
            </w:ins>
            <w:ins w:id="18932" w:author="Fegie" w:date="2021-05-02T20:43:00Z">
              <w:r w:rsidRPr="00702FE3">
                <w:rPr>
                  <w:rFonts w:ascii="標楷體" w:eastAsia="標楷體" w:hAnsi="標楷體"/>
                </w:rPr>
                <w:t>.CustMain.CurrDash</w:t>
              </w:r>
            </w:ins>
          </w:p>
          <w:p w14:paraId="34494182" w14:textId="568EBAEF" w:rsidR="00497F19" w:rsidRPr="00702FE3" w:rsidRDefault="00497F19" w:rsidP="00497F19">
            <w:pPr>
              <w:rPr>
                <w:ins w:id="18933" w:author="Fegie" w:date="2021-05-02T20:43:00Z"/>
                <w:rFonts w:ascii="標楷體" w:eastAsia="標楷體" w:hAnsi="標楷體"/>
              </w:rPr>
            </w:pPr>
            <w:ins w:id="18934" w:author="Fegie" w:date="2021-05-02T20:43:00Z">
              <w:r w:rsidRPr="00702FE3">
                <w:rPr>
                  <w:rFonts w:ascii="標楷體" w:eastAsia="標楷體" w:hAnsi="標楷體"/>
                </w:rPr>
                <w:t>1</w:t>
              </w:r>
            </w:ins>
            <w:ins w:id="18935" w:author="Fegie" w:date="2021-05-02T20:50:00Z">
              <w:r>
                <w:rPr>
                  <w:rFonts w:ascii="標楷體" w:eastAsia="標楷體" w:hAnsi="標楷體" w:hint="eastAsia"/>
                </w:rPr>
                <w:t>0</w:t>
              </w:r>
            </w:ins>
            <w:ins w:id="18936" w:author="Fegie" w:date="2021-05-02T20:43:00Z">
              <w:r w:rsidRPr="00702FE3">
                <w:rPr>
                  <w:rFonts w:ascii="標楷體" w:eastAsia="標楷體" w:hAnsi="標楷體"/>
                </w:rPr>
                <w:t>.CustMain.CurrFloor</w:t>
              </w:r>
            </w:ins>
          </w:p>
          <w:p w14:paraId="7962E639" w14:textId="3C0CBEC1" w:rsidR="00497F19" w:rsidRDefault="00497F19" w:rsidP="00497F19">
            <w:pPr>
              <w:rPr>
                <w:ins w:id="18937" w:author="Fegie" w:date="2021-05-02T20:43:00Z"/>
                <w:rFonts w:ascii="標楷體" w:eastAsia="標楷體" w:hAnsi="標楷體"/>
              </w:rPr>
            </w:pPr>
            <w:ins w:id="18938" w:author="Fegie" w:date="2021-05-02T20:43:00Z">
              <w:r w:rsidRPr="00702FE3">
                <w:rPr>
                  <w:rFonts w:ascii="標楷體" w:eastAsia="標楷體" w:hAnsi="標楷體"/>
                </w:rPr>
                <w:t>1</w:t>
              </w:r>
            </w:ins>
            <w:ins w:id="18939" w:author="Fegie" w:date="2021-05-02T20:50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8940" w:author="Fegie" w:date="2021-05-02T20:43:00Z">
              <w:r w:rsidRPr="00702FE3">
                <w:rPr>
                  <w:rFonts w:ascii="標楷體" w:eastAsia="標楷體" w:hAnsi="標楷體"/>
                </w:rPr>
                <w:t>.CustMain.CurrFloorDash</w:t>
              </w:r>
            </w:ins>
          </w:p>
        </w:tc>
      </w:tr>
      <w:tr w:rsidR="009E7826" w14:paraId="1F60B34E" w14:textId="77777777" w:rsidTr="00EA141D">
        <w:trPr>
          <w:trHeight w:val="291"/>
          <w:jc w:val="center"/>
          <w:ins w:id="18941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CE80" w14:textId="6EF0ECDE" w:rsidR="00497F19" w:rsidRDefault="00497F19" w:rsidP="00497F19">
            <w:pPr>
              <w:rPr>
                <w:ins w:id="18942" w:author="Fegie" w:date="2021-05-02T20:43:00Z"/>
                <w:rFonts w:ascii="標楷體" w:eastAsia="標楷體" w:hAnsi="標楷體"/>
              </w:rPr>
            </w:pPr>
            <w:ins w:id="18943" w:author="Fegie" w:date="2021-05-04T19:56:00Z">
              <w:del w:id="18944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delText>28</w:delText>
                </w:r>
              </w:del>
            </w:ins>
            <w:ins w:id="18945" w:author="家榮 張" w:date="2021-05-20T23:14:00Z">
              <w:r w:rsidR="005F285F">
                <w:rPr>
                  <w:rFonts w:ascii="標楷體" w:eastAsia="標楷體" w:hAnsi="標楷體" w:hint="eastAsia"/>
                </w:rPr>
                <w:t>27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BDE5" w14:textId="5F38BF2A" w:rsidR="00497F19" w:rsidRDefault="00497F19" w:rsidP="00497F19">
            <w:pPr>
              <w:rPr>
                <w:ins w:id="18946" w:author="Fegie" w:date="2021-05-02T20:43:00Z"/>
                <w:rFonts w:ascii="標楷體" w:eastAsia="標楷體" w:hAnsi="標楷體"/>
              </w:rPr>
            </w:pPr>
            <w:ins w:id="18947" w:author="Fegie" w:date="2021-05-02T20:43:00Z">
              <w:r>
                <w:rPr>
                  <w:rFonts w:ascii="標楷體" w:eastAsia="標楷體" w:hAnsi="標楷體" w:hint="eastAsia"/>
                </w:rPr>
                <w:t>電子信箱</w:t>
              </w:r>
            </w:ins>
            <w:ins w:id="18948" w:author="Fegie" w:date="2021-05-04T19:40:00Z">
              <w:r>
                <w:rPr>
                  <w:rFonts w:ascii="標楷體" w:eastAsia="標楷體" w:hAnsi="標楷體" w:hint="eastAsia"/>
                </w:rPr>
                <w:t>-修</w:t>
              </w:r>
              <w:r>
                <w:rPr>
                  <w:rFonts w:ascii="標楷體" w:eastAsia="標楷體" w:hAnsi="標楷體" w:hint="eastAsia"/>
                </w:rPr>
                <w:lastRenderedPageBreak/>
                <w:t>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D946" w14:textId="0D34E3AB" w:rsidR="00497F19" w:rsidRDefault="00497F19" w:rsidP="00497F19">
            <w:pPr>
              <w:rPr>
                <w:ins w:id="18949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B3F87" w14:textId="77777777" w:rsidR="00497F19" w:rsidRDefault="00497F19" w:rsidP="00497F19">
            <w:pPr>
              <w:rPr>
                <w:ins w:id="18950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E380" w14:textId="77777777" w:rsidR="00497F19" w:rsidRDefault="00497F19" w:rsidP="00497F19">
            <w:pPr>
              <w:rPr>
                <w:ins w:id="18951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48DF3" w14:textId="77777777" w:rsidR="00497F19" w:rsidRDefault="00497F19" w:rsidP="00497F19">
            <w:pPr>
              <w:rPr>
                <w:ins w:id="18952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850E" w14:textId="180A6D67" w:rsidR="00497F19" w:rsidRDefault="00497F19" w:rsidP="00497F19">
            <w:pPr>
              <w:rPr>
                <w:ins w:id="18953" w:author="Fegie" w:date="2021-05-02T20:43:00Z"/>
                <w:rFonts w:ascii="標楷體" w:eastAsia="標楷體" w:hAnsi="標楷體"/>
              </w:rPr>
            </w:pPr>
            <w:ins w:id="18954" w:author="Fegie" w:date="2021-05-04T19:4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52AD" w14:textId="4C0999E6" w:rsidR="00497F19" w:rsidRDefault="00497F19" w:rsidP="00497F19">
            <w:pPr>
              <w:rPr>
                <w:ins w:id="18955" w:author="Fegie" w:date="2021-05-02T20:43:00Z"/>
                <w:rFonts w:ascii="標楷體" w:eastAsia="標楷體" w:hAnsi="標楷體"/>
              </w:rPr>
            </w:pPr>
            <w:ins w:id="18956" w:author="Fegie" w:date="2021-05-02T20:50:00Z">
              <w:r>
                <w:rPr>
                  <w:rFonts w:ascii="標楷體" w:eastAsia="標楷體" w:hAnsi="標楷體" w:hint="eastAsia"/>
                </w:rPr>
                <w:t>1.自動顯示</w:t>
              </w:r>
            </w:ins>
            <w:ins w:id="18957" w:author="Fegie" w:date="2021-05-04T19:41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958" w:author="Fegie" w:date="2021-05-02T20:50:00Z">
              <w:r>
                <w:rPr>
                  <w:rFonts w:ascii="標楷體" w:eastAsia="標楷體" w:hAnsi="標楷體" w:hint="eastAsia"/>
                </w:rPr>
                <w:t>修改2</w:t>
              </w:r>
            </w:ins>
            <w:ins w:id="18959" w:author="Fegie" w:date="2021-05-02T20:43:00Z">
              <w:r>
                <w:rPr>
                  <w:rFonts w:ascii="標楷體" w:eastAsia="標楷體" w:hAnsi="標楷體"/>
                </w:rPr>
                <w:t>.CustMain.Email</w:t>
              </w:r>
            </w:ins>
          </w:p>
        </w:tc>
      </w:tr>
      <w:tr w:rsidR="009E7826" w14:paraId="0097CF05" w14:textId="77777777" w:rsidTr="00EA141D">
        <w:trPr>
          <w:trHeight w:val="291"/>
          <w:jc w:val="center"/>
          <w:ins w:id="18960" w:author="Fegie" w:date="2021-05-04T19:40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56B09" w14:textId="4CE9CE28" w:rsidR="00497F19" w:rsidRDefault="00497F19" w:rsidP="00497F19">
            <w:pPr>
              <w:rPr>
                <w:ins w:id="18961" w:author="Fegie" w:date="2021-05-04T19:40:00Z"/>
                <w:rFonts w:ascii="標楷體" w:eastAsia="標楷體" w:hAnsi="標楷體"/>
              </w:rPr>
            </w:pPr>
            <w:ins w:id="18962" w:author="Fegie" w:date="2021-05-04T19:56:00Z">
              <w:del w:id="18963" w:author="家榮 張" w:date="2021-05-20T23:14:00Z">
                <w:r w:rsidDel="005F285F">
                  <w:rPr>
                    <w:rFonts w:ascii="標楷體" w:eastAsia="標楷體" w:hAnsi="標楷體" w:hint="eastAsia"/>
                  </w:rPr>
                  <w:lastRenderedPageBreak/>
                  <w:delText>29</w:delText>
                </w:r>
              </w:del>
            </w:ins>
            <w:ins w:id="18964" w:author="家榮 張" w:date="2021-05-20T23:14:00Z">
              <w:r w:rsidR="005F285F">
                <w:rPr>
                  <w:rFonts w:ascii="標楷體" w:eastAsia="標楷體" w:hAnsi="標楷體" w:hint="eastAsia"/>
                </w:rPr>
                <w:t>28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82A3D" w14:textId="282E1120" w:rsidR="00497F19" w:rsidRDefault="00497F19" w:rsidP="00497F19">
            <w:pPr>
              <w:rPr>
                <w:ins w:id="18965" w:author="Fegie" w:date="2021-05-04T19:40:00Z"/>
                <w:rFonts w:ascii="標楷體" w:eastAsia="標楷體" w:hAnsi="標楷體"/>
              </w:rPr>
            </w:pPr>
            <w:ins w:id="18966" w:author="Fegie" w:date="2021-05-04T19:40:00Z">
              <w:r>
                <w:rPr>
                  <w:rFonts w:ascii="標楷體" w:eastAsia="標楷體" w:hAnsi="標楷體" w:hint="eastAsia"/>
                </w:rPr>
                <w:t>電子信箱-修改後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92434" w14:textId="1220927B" w:rsidR="00497F19" w:rsidRDefault="00497F19" w:rsidP="00497F19">
            <w:pPr>
              <w:rPr>
                <w:ins w:id="18967" w:author="Fegie" w:date="2021-05-04T19:40:00Z"/>
                <w:rFonts w:ascii="標楷體" w:eastAsia="標楷體" w:hAnsi="標楷體"/>
              </w:rPr>
            </w:pPr>
            <w:ins w:id="18968" w:author="Fegie" w:date="2021-05-04T19:40:00Z">
              <w:del w:id="18969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X(50)</w:delText>
                </w:r>
              </w:del>
            </w:ins>
            <w:ins w:id="18970" w:author="家榮 張" w:date="2021-05-06T18:48:00Z">
              <w:r w:rsidR="00A7651D"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A1A7" w14:textId="77777777" w:rsidR="00497F19" w:rsidRDefault="00497F19" w:rsidP="00497F19">
            <w:pPr>
              <w:rPr>
                <w:ins w:id="18971" w:author="Fegie" w:date="2021-05-04T19:40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C5770" w14:textId="77777777" w:rsidR="00497F19" w:rsidRDefault="00497F19" w:rsidP="00497F19">
            <w:pPr>
              <w:rPr>
                <w:ins w:id="18972" w:author="Fegie" w:date="2021-05-04T19:40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34060" w14:textId="77777777" w:rsidR="00497F19" w:rsidRDefault="00497F19" w:rsidP="00497F19">
            <w:pPr>
              <w:rPr>
                <w:ins w:id="18973" w:author="Fegie" w:date="2021-05-04T19:4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970CC" w14:textId="18DCA302" w:rsidR="00497F19" w:rsidRDefault="00497F19" w:rsidP="00497F19">
            <w:pPr>
              <w:rPr>
                <w:ins w:id="18974" w:author="Fegie" w:date="2021-05-04T19:40:00Z"/>
                <w:rFonts w:ascii="標楷體" w:eastAsia="標楷體" w:hAnsi="標楷體"/>
              </w:rPr>
            </w:pPr>
            <w:ins w:id="18975" w:author="Fegie" w:date="2021-05-04T19:4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3EB8" w14:textId="63664AE8" w:rsidR="00497F19" w:rsidRDefault="00497F19" w:rsidP="00497F19">
            <w:pPr>
              <w:rPr>
                <w:ins w:id="18976" w:author="Fegie" w:date="2021-05-04T19:40:00Z"/>
                <w:rFonts w:ascii="標楷體" w:eastAsia="標楷體" w:hAnsi="標楷體"/>
              </w:rPr>
            </w:pPr>
            <w:ins w:id="18977" w:author="Fegie" w:date="2021-05-04T19:40:00Z">
              <w:r>
                <w:rPr>
                  <w:rFonts w:ascii="標楷體" w:eastAsia="標楷體" w:hAnsi="標楷體" w:hint="eastAsia"/>
                </w:rPr>
                <w:t>1.自動顯示可以修改2</w:t>
              </w:r>
              <w:r>
                <w:rPr>
                  <w:rFonts w:ascii="標楷體" w:eastAsia="標楷體" w:hAnsi="標楷體"/>
                </w:rPr>
                <w:t>.CustMain.Email</w:t>
              </w:r>
            </w:ins>
          </w:p>
        </w:tc>
      </w:tr>
      <w:tr w:rsidR="009E7826" w14:paraId="02FAFA12" w14:textId="77777777" w:rsidTr="00EA141D">
        <w:trPr>
          <w:trHeight w:val="291"/>
          <w:jc w:val="center"/>
          <w:ins w:id="18978" w:author="Fegie" w:date="2021-05-04T19:41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52D3" w14:textId="04B7429E" w:rsidR="00497F19" w:rsidRDefault="00497F19" w:rsidP="00497F19">
            <w:pPr>
              <w:rPr>
                <w:ins w:id="18979" w:author="Fegie" w:date="2021-05-04T19:41:00Z"/>
                <w:rFonts w:ascii="標楷體" w:eastAsia="標楷體" w:hAnsi="標楷體"/>
              </w:rPr>
            </w:pPr>
            <w:ins w:id="18980" w:author="Fegie" w:date="2021-05-04T19:56:00Z">
              <w:del w:id="18981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delText>30</w:delText>
                </w:r>
              </w:del>
            </w:ins>
            <w:ins w:id="18982" w:author="家榮 張" w:date="2021-05-20T23:15:00Z">
              <w:r w:rsidR="005F285F">
                <w:rPr>
                  <w:rFonts w:ascii="標楷體" w:eastAsia="標楷體" w:hAnsi="標楷體" w:hint="eastAsia"/>
                </w:rPr>
                <w:t>29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730C" w14:textId="7875EC26" w:rsidR="00497F19" w:rsidRDefault="00497F19" w:rsidP="00497F19">
            <w:pPr>
              <w:rPr>
                <w:ins w:id="18983" w:author="Fegie" w:date="2021-05-04T19:41:00Z"/>
                <w:rFonts w:ascii="標楷體" w:eastAsia="標楷體" w:hAnsi="標楷體"/>
              </w:rPr>
            </w:pPr>
            <w:ins w:id="18984" w:author="Fegie" w:date="2021-05-04T19:41:00Z">
              <w:r>
                <w:rPr>
                  <w:rFonts w:ascii="標楷體" w:eastAsia="標楷體" w:hAnsi="標楷體" w:hint="eastAsia"/>
                </w:rPr>
                <w:t>企金別-修改前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9B8" w14:textId="77777777" w:rsidR="00497F19" w:rsidRDefault="00497F19" w:rsidP="00497F19">
            <w:pPr>
              <w:rPr>
                <w:ins w:id="18985" w:author="Fegie" w:date="2021-05-04T19:41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6B0D3" w14:textId="77777777" w:rsidR="00497F19" w:rsidRDefault="00497F19" w:rsidP="00497F19">
            <w:pPr>
              <w:rPr>
                <w:ins w:id="18986" w:author="Fegie" w:date="2021-05-04T19:41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6558" w14:textId="77777777" w:rsidR="00497F19" w:rsidRDefault="00497F19" w:rsidP="00497F19">
            <w:pPr>
              <w:rPr>
                <w:ins w:id="18987" w:author="Fegie" w:date="2021-05-04T19:41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EC0E1" w14:textId="77777777" w:rsidR="00497F19" w:rsidRDefault="00497F19" w:rsidP="00497F19">
            <w:pPr>
              <w:rPr>
                <w:ins w:id="18988" w:author="Fegie" w:date="2021-05-04T19:4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A3E65" w14:textId="0EAF7F9D" w:rsidR="00497F19" w:rsidRDefault="00497F19" w:rsidP="00497F19">
            <w:pPr>
              <w:rPr>
                <w:ins w:id="18989" w:author="Fegie" w:date="2021-05-04T19:41:00Z"/>
                <w:rFonts w:ascii="標楷體" w:eastAsia="標楷體" w:hAnsi="標楷體"/>
              </w:rPr>
            </w:pPr>
            <w:ins w:id="18990" w:author="Fegie" w:date="2021-05-04T19:4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88D8D" w14:textId="5AD056D7" w:rsidR="00497F19" w:rsidRDefault="00497F19" w:rsidP="00497F19">
            <w:pPr>
              <w:rPr>
                <w:ins w:id="18991" w:author="Fegie" w:date="2021-05-04T19:41:00Z"/>
                <w:rFonts w:ascii="標楷體" w:eastAsia="標楷體" w:hAnsi="標楷體"/>
              </w:rPr>
            </w:pPr>
            <w:ins w:id="18992" w:author="Fegie" w:date="2021-05-04T19:42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.CustMain.EntCode</w:t>
              </w:r>
            </w:ins>
          </w:p>
        </w:tc>
      </w:tr>
      <w:tr w:rsidR="009E7826" w14:paraId="6BFD6905" w14:textId="77777777" w:rsidTr="00EA141D">
        <w:trPr>
          <w:trHeight w:val="291"/>
          <w:jc w:val="center"/>
          <w:ins w:id="18993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B85EF" w14:textId="01C38E15" w:rsidR="00497F19" w:rsidRDefault="00497F19" w:rsidP="00497F19">
            <w:pPr>
              <w:rPr>
                <w:ins w:id="18994" w:author="Fegie" w:date="2021-05-02T20:43:00Z"/>
                <w:rFonts w:ascii="標楷體" w:eastAsia="標楷體" w:hAnsi="標楷體"/>
              </w:rPr>
            </w:pPr>
            <w:ins w:id="18995" w:author="Fegie" w:date="2021-05-04T19:56:00Z">
              <w:del w:id="18996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delText>31</w:delText>
                </w:r>
              </w:del>
            </w:ins>
            <w:ins w:id="18997" w:author="家榮 張" w:date="2021-05-20T23:15:00Z">
              <w:r w:rsidR="005F285F">
                <w:rPr>
                  <w:rFonts w:ascii="標楷體" w:eastAsia="標楷體" w:hAnsi="標楷體" w:hint="eastAsia"/>
                </w:rPr>
                <w:t>30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E106C" w14:textId="7CA01882" w:rsidR="00497F19" w:rsidRDefault="00497F19" w:rsidP="00497F19">
            <w:pPr>
              <w:rPr>
                <w:ins w:id="18998" w:author="Fegie" w:date="2021-05-02T20:43:00Z"/>
                <w:rFonts w:ascii="標楷體" w:eastAsia="標楷體" w:hAnsi="標楷體"/>
              </w:rPr>
            </w:pPr>
            <w:ins w:id="18999" w:author="Fegie" w:date="2021-05-02T20:43:00Z">
              <w:r>
                <w:rPr>
                  <w:rFonts w:ascii="標楷體" w:eastAsia="標楷體" w:hAnsi="標楷體" w:hint="eastAsia"/>
                </w:rPr>
                <w:t>企金別</w:t>
              </w:r>
            </w:ins>
            <w:ins w:id="19000" w:author="Fegie" w:date="2021-05-04T19:41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B69B" w14:textId="2661842B" w:rsidR="00497F19" w:rsidRDefault="00497F19" w:rsidP="00497F19">
            <w:pPr>
              <w:rPr>
                <w:ins w:id="19001" w:author="Fegie" w:date="2021-05-02T20:43:00Z"/>
                <w:rFonts w:ascii="標楷體" w:eastAsia="標楷體" w:hAnsi="標楷體"/>
              </w:rPr>
            </w:pPr>
            <w:ins w:id="19002" w:author="Fegie" w:date="2021-05-02T20:43:00Z">
              <w:del w:id="19003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19004" w:author="家榮 張" w:date="2021-05-06T18:48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3B0F" w14:textId="77777777" w:rsidR="00497F19" w:rsidRDefault="00497F19" w:rsidP="00497F19">
            <w:pPr>
              <w:rPr>
                <w:ins w:id="19005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BE17" w14:textId="09D11D5D" w:rsidR="00497F19" w:rsidRDefault="00497F19" w:rsidP="00497F19">
            <w:pPr>
              <w:rPr>
                <w:ins w:id="19006" w:author="Fegie" w:date="2021-05-02T20:43:00Z"/>
                <w:rFonts w:ascii="標楷體" w:eastAsia="標楷體" w:hAnsi="標楷體"/>
              </w:rPr>
            </w:pPr>
            <w:ins w:id="19007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ntCode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9008" w:author="家榮 張" w:date="2021-05-06T19:32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"_(4).附件4"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4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9009" w:author="Fegie" w:date="2021-05-02T20:43:00Z">
              <w:del w:id="19010" w:author="家榮 張" w:date="2021-05-06T19:32:00Z">
                <w:r w:rsidDel="00831FEB">
                  <w:rPr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</w:ins>
            <w:ins w:id="19011" w:author="Fegie" w:date="2021-05-05T16:41:00Z">
              <w:del w:id="19012" w:author="家榮 張" w:date="2021-05-06T19:32:00Z">
                <w:r w:rsidR="001C4A50" w:rsidDel="00831FEB">
                  <w:rPr>
                    <w:rFonts w:ascii="標楷體" w:eastAsia="標楷體" w:hAnsi="標楷體" w:cs="細明體"/>
                    <w:spacing w:val="15"/>
                    <w:kern w:val="0"/>
                  </w:rPr>
                  <w:delText>4</w:delText>
                </w:r>
              </w:del>
            </w:ins>
            <w:ins w:id="19013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933C7" w14:textId="77777777" w:rsidR="00497F19" w:rsidRDefault="00497F19" w:rsidP="00497F19">
            <w:pPr>
              <w:rPr>
                <w:ins w:id="19014" w:author="Fegie" w:date="2021-05-02T20:43:00Z"/>
                <w:rFonts w:ascii="標楷體" w:eastAsia="標楷體" w:hAnsi="標楷體"/>
              </w:rPr>
            </w:pPr>
            <w:ins w:id="19015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40E58" w14:textId="77777777" w:rsidR="00497F19" w:rsidRDefault="00497F19" w:rsidP="00497F19">
            <w:pPr>
              <w:rPr>
                <w:ins w:id="19016" w:author="Fegie" w:date="2021-05-02T20:43:00Z"/>
                <w:rFonts w:ascii="標楷體" w:eastAsia="標楷體" w:hAnsi="標楷體"/>
              </w:rPr>
            </w:pPr>
            <w:ins w:id="19017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3CB2" w14:textId="77777777" w:rsidR="00C60A4B" w:rsidRDefault="00497F19" w:rsidP="00497F19">
            <w:pPr>
              <w:rPr>
                <w:ins w:id="19018" w:author="家榮 張" w:date="2021-05-20T23:38:00Z"/>
                <w:rFonts w:ascii="標楷體" w:eastAsia="標楷體" w:hAnsi="標楷體"/>
              </w:rPr>
            </w:pPr>
            <w:ins w:id="19019" w:author="Fegie" w:date="2021-05-02T20:50:00Z">
              <w:r>
                <w:rPr>
                  <w:rFonts w:ascii="標楷體" w:eastAsia="標楷體" w:hAnsi="標楷體" w:hint="eastAsia"/>
                </w:rPr>
                <w:t>1.自動顯示可以修改</w:t>
              </w:r>
            </w:ins>
          </w:p>
          <w:p w14:paraId="32C751E9" w14:textId="14EACC2C" w:rsidR="00497F19" w:rsidRDefault="00497F19" w:rsidP="00497F19">
            <w:pPr>
              <w:rPr>
                <w:ins w:id="19020" w:author="家榮 張" w:date="2021-05-20T23:38:00Z"/>
                <w:rFonts w:ascii="標楷體" w:eastAsia="標楷體" w:hAnsi="標楷體"/>
              </w:rPr>
            </w:pPr>
            <w:ins w:id="19021" w:author="Fegie" w:date="2021-05-02T20:5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9022" w:author="Fegie" w:date="2021-05-02T20:43:00Z">
              <w:r>
                <w:rPr>
                  <w:rFonts w:ascii="標楷體" w:eastAsia="標楷體" w:hAnsi="標楷體"/>
                </w:rPr>
                <w:t>.</w:t>
              </w:r>
            </w:ins>
            <w:ins w:id="19023" w:author="家榮 張" w:date="2021-05-20T23:38:00Z">
              <w:r w:rsidR="00C60A4B">
                <w:rPr>
                  <w:rFonts w:ascii="標楷體" w:eastAsia="標楷體" w:hAnsi="標楷體" w:hint="eastAsia"/>
                </w:rPr>
                <w:t>檢核條件:</w:t>
              </w:r>
              <w:r w:rsidR="00C60A4B">
                <w:rPr>
                  <w:rFonts w:ascii="標楷體" w:eastAsia="標楷體" w:hAnsi="標楷體"/>
                </w:rPr>
                <w:t>V(H,#EntCodeHelp)</w:t>
              </w:r>
            </w:ins>
            <w:ins w:id="19024" w:author="Fegie" w:date="2021-05-02T20:43:00Z">
              <w:del w:id="19025" w:author="家榮 張" w:date="2021-05-20T23:38:00Z">
                <w:r w:rsidDel="00C60A4B">
                  <w:rPr>
                    <w:rFonts w:ascii="標楷體" w:eastAsia="標楷體" w:hAnsi="標楷體"/>
                  </w:rPr>
                  <w:delText>CustMain.EntCode</w:delText>
                </w:r>
              </w:del>
            </w:ins>
          </w:p>
          <w:p w14:paraId="063CF7DC" w14:textId="272349FB" w:rsidR="00C60A4B" w:rsidRDefault="00C60A4B" w:rsidP="00497F19">
            <w:pPr>
              <w:rPr>
                <w:ins w:id="19026" w:author="Fegie" w:date="2021-05-02T20:43:00Z"/>
                <w:rFonts w:ascii="標楷體" w:eastAsia="標楷體" w:hAnsi="標楷體"/>
              </w:rPr>
            </w:pPr>
            <w:ins w:id="19027" w:author="家榮 張" w:date="2021-05-20T23:38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.CustMain.EntCode</w:t>
              </w:r>
            </w:ins>
          </w:p>
        </w:tc>
      </w:tr>
      <w:tr w:rsidR="009E7826" w14:paraId="3B9A9EAE" w14:textId="77777777" w:rsidTr="00EA141D">
        <w:trPr>
          <w:trHeight w:val="291"/>
          <w:jc w:val="center"/>
          <w:ins w:id="19028" w:author="Fegie" w:date="2021-05-04T19:42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B490" w14:textId="3F81EE85" w:rsidR="00497F19" w:rsidRDefault="00497F19" w:rsidP="00497F19">
            <w:pPr>
              <w:rPr>
                <w:ins w:id="19029" w:author="Fegie" w:date="2021-05-04T19:42:00Z"/>
                <w:rFonts w:ascii="標楷體" w:eastAsia="標楷體" w:hAnsi="標楷體"/>
              </w:rPr>
            </w:pPr>
            <w:ins w:id="19030" w:author="Fegie" w:date="2021-05-04T19:56:00Z">
              <w:del w:id="19031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delText>32</w:delText>
                </w:r>
              </w:del>
            </w:ins>
            <w:ins w:id="19032" w:author="家榮 張" w:date="2021-05-20T23:15:00Z">
              <w:r w:rsidR="005F285F">
                <w:rPr>
                  <w:rFonts w:ascii="標楷體" w:eastAsia="標楷體" w:hAnsi="標楷體" w:hint="eastAsia"/>
                </w:rPr>
                <w:t>31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8C569" w14:textId="54ADAAA3" w:rsidR="00497F19" w:rsidRDefault="00497F19" w:rsidP="00497F19">
            <w:pPr>
              <w:rPr>
                <w:ins w:id="19033" w:author="Fegie" w:date="2021-05-04T19:42:00Z"/>
                <w:rFonts w:ascii="標楷體" w:eastAsia="標楷體" w:hAnsi="標楷體"/>
              </w:rPr>
            </w:pPr>
            <w:ins w:id="19034" w:author="Fegie" w:date="2021-05-04T19:42:00Z">
              <w:r>
                <w:rPr>
                  <w:rFonts w:ascii="標楷體" w:eastAsia="標楷體" w:hAnsi="標楷體" w:hint="eastAsia"/>
                </w:rPr>
                <w:t>員工代號-修改前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A49D3" w14:textId="45CAB9DE" w:rsidR="00497F19" w:rsidRDefault="00497F19" w:rsidP="00497F19">
            <w:pPr>
              <w:rPr>
                <w:ins w:id="19035" w:author="Fegie" w:date="2021-05-04T19:42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F0715" w14:textId="77777777" w:rsidR="00497F19" w:rsidRDefault="00497F19" w:rsidP="00497F19">
            <w:pPr>
              <w:rPr>
                <w:ins w:id="19036" w:author="Fegie" w:date="2021-05-04T19:42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F8BE4" w14:textId="77777777" w:rsidR="00497F19" w:rsidRDefault="00497F19" w:rsidP="00497F19">
            <w:pPr>
              <w:rPr>
                <w:ins w:id="19037" w:author="Fegie" w:date="2021-05-04T19:42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68CCF" w14:textId="77777777" w:rsidR="00497F19" w:rsidRDefault="00497F19" w:rsidP="00497F19">
            <w:pPr>
              <w:rPr>
                <w:ins w:id="19038" w:author="Fegie" w:date="2021-05-04T19:4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4B904" w14:textId="2AE5028D" w:rsidR="00497F19" w:rsidRPr="00572388" w:rsidRDefault="00497F19" w:rsidP="00497F19">
            <w:pPr>
              <w:rPr>
                <w:ins w:id="19039" w:author="Fegie" w:date="2021-05-04T19:42:00Z"/>
                <w:rFonts w:ascii="標楷體" w:eastAsia="標楷體" w:hAnsi="標楷體"/>
              </w:rPr>
            </w:pPr>
            <w:ins w:id="19040" w:author="Fegie" w:date="2021-05-04T19:4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A3CB" w14:textId="510B05BC" w:rsidR="00497F19" w:rsidRDefault="00497F19" w:rsidP="00497F19">
            <w:pPr>
              <w:rPr>
                <w:ins w:id="19041" w:author="Fegie" w:date="2021-05-04T19:42:00Z"/>
                <w:rFonts w:ascii="標楷體" w:eastAsia="標楷體" w:hAnsi="標楷體"/>
              </w:rPr>
            </w:pPr>
            <w:ins w:id="19042" w:author="Fegie" w:date="2021-05-04T19:42:00Z">
              <w:r>
                <w:rPr>
                  <w:rFonts w:ascii="標楷體" w:eastAsia="標楷體" w:hAnsi="標楷體" w:hint="eastAsia"/>
                </w:rPr>
                <w:t>1.自動顯示不可修改2.CustMain.Em</w:t>
              </w:r>
              <w:r>
                <w:rPr>
                  <w:rFonts w:ascii="標楷體" w:eastAsia="標楷體" w:hAnsi="標楷體"/>
                </w:rPr>
                <w:t>pNo</w:t>
              </w:r>
            </w:ins>
          </w:p>
        </w:tc>
      </w:tr>
      <w:tr w:rsidR="009E7826" w14:paraId="5C09B2BF" w14:textId="77777777" w:rsidTr="00EA141D">
        <w:trPr>
          <w:trHeight w:val="291"/>
          <w:jc w:val="center"/>
          <w:ins w:id="19043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C433" w14:textId="0C152147" w:rsidR="00497F19" w:rsidRDefault="00497F19" w:rsidP="00497F19">
            <w:pPr>
              <w:rPr>
                <w:ins w:id="19044" w:author="Fegie" w:date="2021-05-02T20:43:00Z"/>
                <w:rFonts w:ascii="標楷體" w:eastAsia="標楷體" w:hAnsi="標楷體"/>
              </w:rPr>
            </w:pPr>
            <w:ins w:id="19045" w:author="Fegie" w:date="2021-05-04T19:56:00Z">
              <w:del w:id="19046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delText>33</w:delText>
                </w:r>
              </w:del>
            </w:ins>
            <w:ins w:id="19047" w:author="家榮 張" w:date="2021-05-20T23:15:00Z">
              <w:r w:rsidR="005F285F">
                <w:rPr>
                  <w:rFonts w:ascii="標楷體" w:eastAsia="標楷體" w:hAnsi="標楷體" w:hint="eastAsia"/>
                </w:rPr>
                <w:t>32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DBB36" w14:textId="0EA8E226" w:rsidR="00497F19" w:rsidRDefault="00497F19" w:rsidP="00497F19">
            <w:pPr>
              <w:rPr>
                <w:ins w:id="19048" w:author="Fegie" w:date="2021-05-02T20:43:00Z"/>
                <w:rFonts w:ascii="標楷體" w:eastAsia="標楷體" w:hAnsi="標楷體"/>
              </w:rPr>
            </w:pPr>
            <w:ins w:id="19049" w:author="Fegie" w:date="2021-05-02T20:43:00Z">
              <w:r>
                <w:rPr>
                  <w:rFonts w:ascii="標楷體" w:eastAsia="標楷體" w:hAnsi="標楷體" w:hint="eastAsia"/>
                </w:rPr>
                <w:t>員工</w:t>
              </w:r>
              <w:r>
                <w:rPr>
                  <w:rFonts w:ascii="標楷體" w:eastAsia="標楷體" w:hAnsi="標楷體" w:hint="eastAsia"/>
                </w:rPr>
                <w:lastRenderedPageBreak/>
                <w:t>代號</w:t>
              </w:r>
            </w:ins>
            <w:ins w:id="19050" w:author="Fegie" w:date="2021-05-04T19:42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3C2A3" w14:textId="48814E16" w:rsidR="00497F19" w:rsidRDefault="00497F19" w:rsidP="00497F19">
            <w:pPr>
              <w:rPr>
                <w:ins w:id="19051" w:author="Fegie" w:date="2021-05-02T20:43:00Z"/>
                <w:rFonts w:ascii="標楷體" w:eastAsia="標楷體" w:hAnsi="標楷體"/>
              </w:rPr>
            </w:pPr>
            <w:ins w:id="19052" w:author="Fegie" w:date="2021-05-02T20:43:00Z">
              <w:del w:id="19053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X(06)</w:delText>
                </w:r>
              </w:del>
            </w:ins>
            <w:ins w:id="19054" w:author="家榮 張" w:date="2021-05-06T18:48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EADA6" w14:textId="77777777" w:rsidR="00497F19" w:rsidRDefault="00497F19" w:rsidP="00497F19">
            <w:pPr>
              <w:rPr>
                <w:ins w:id="19055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88941" w14:textId="77777777" w:rsidR="00497F19" w:rsidRDefault="00497F19" w:rsidP="00497F19">
            <w:pPr>
              <w:rPr>
                <w:ins w:id="19056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552E" w14:textId="77777777" w:rsidR="00497F19" w:rsidRDefault="00497F19" w:rsidP="00497F19">
            <w:pPr>
              <w:rPr>
                <w:ins w:id="19057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ECC5C" w14:textId="77777777" w:rsidR="00497F19" w:rsidRDefault="00497F19" w:rsidP="00497F19">
            <w:pPr>
              <w:rPr>
                <w:ins w:id="19058" w:author="Fegie" w:date="2021-05-02T20:43:00Z"/>
                <w:rFonts w:ascii="標楷體" w:eastAsia="標楷體" w:hAnsi="標楷體"/>
              </w:rPr>
            </w:pPr>
            <w:ins w:id="19059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D4481" w14:textId="233734EB" w:rsidR="00497F19" w:rsidRDefault="00497F19" w:rsidP="00497F19">
            <w:pPr>
              <w:rPr>
                <w:ins w:id="19060" w:author="Fegie" w:date="2021-05-02T20:43:00Z"/>
                <w:rFonts w:ascii="標楷體" w:eastAsia="標楷體" w:hAnsi="標楷體"/>
              </w:rPr>
            </w:pPr>
            <w:ins w:id="19061" w:author="Fegie" w:date="2021-05-02T20:50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9062" w:author="Fegie" w:date="2021-05-02T20:43:00Z">
              <w:r>
                <w:rPr>
                  <w:rFonts w:ascii="標楷體" w:eastAsia="標楷體" w:hAnsi="標楷體" w:hint="eastAsia"/>
                </w:rPr>
                <w:t>.CustMain.Em</w:t>
              </w:r>
              <w:r>
                <w:rPr>
                  <w:rFonts w:ascii="標楷體" w:eastAsia="標楷體" w:hAnsi="標楷體"/>
                </w:rPr>
                <w:t>pNo</w:t>
              </w:r>
            </w:ins>
          </w:p>
        </w:tc>
      </w:tr>
      <w:tr w:rsidR="009E7826" w14:paraId="13516220" w14:textId="77777777" w:rsidTr="00EA141D">
        <w:trPr>
          <w:trHeight w:val="291"/>
          <w:jc w:val="center"/>
          <w:ins w:id="19063" w:author="Fegie" w:date="2021-05-04T19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322D3" w14:textId="3B0EB931" w:rsidR="00497F19" w:rsidRDefault="00497F19" w:rsidP="00497F19">
            <w:pPr>
              <w:rPr>
                <w:ins w:id="19064" w:author="Fegie" w:date="2021-05-04T19:43:00Z"/>
                <w:rFonts w:ascii="標楷體" w:eastAsia="標楷體" w:hAnsi="標楷體"/>
              </w:rPr>
            </w:pPr>
            <w:ins w:id="19065" w:author="Fegie" w:date="2021-05-04T19:56:00Z">
              <w:del w:id="19066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lastRenderedPageBreak/>
                  <w:delText>34</w:delText>
                </w:r>
              </w:del>
            </w:ins>
            <w:ins w:id="19067" w:author="家榮 張" w:date="2021-05-20T23:15:00Z">
              <w:r w:rsidR="005F285F">
                <w:rPr>
                  <w:rFonts w:ascii="標楷體" w:eastAsia="標楷體" w:hAnsi="標楷體" w:hint="eastAsia"/>
                </w:rPr>
                <w:t>33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F302" w14:textId="60C2C27C" w:rsidR="00497F19" w:rsidRDefault="00497F19" w:rsidP="00497F19">
            <w:pPr>
              <w:rPr>
                <w:ins w:id="19068" w:author="Fegie" w:date="2021-05-04T19:43:00Z"/>
                <w:rFonts w:ascii="標楷體" w:eastAsia="標楷體" w:hAnsi="標楷體"/>
              </w:rPr>
            </w:pPr>
            <w:ins w:id="19069" w:author="Fegie" w:date="2021-05-04T19:43:00Z">
              <w:r>
                <w:rPr>
                  <w:rFonts w:ascii="標楷體" w:eastAsia="標楷體" w:hAnsi="標楷體" w:hint="eastAsia"/>
                </w:rPr>
                <w:t>英文姓名-修改前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68550" w14:textId="7F7A06C4" w:rsidR="00497F19" w:rsidRDefault="00497F19" w:rsidP="00497F19">
            <w:pPr>
              <w:rPr>
                <w:ins w:id="19070" w:author="Fegie" w:date="2021-05-04T19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55C5A" w14:textId="77777777" w:rsidR="00497F19" w:rsidRDefault="00497F19" w:rsidP="00497F19">
            <w:pPr>
              <w:rPr>
                <w:ins w:id="19071" w:author="Fegie" w:date="2021-05-04T19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4C023" w14:textId="77777777" w:rsidR="00497F19" w:rsidRDefault="00497F19" w:rsidP="00497F19">
            <w:pPr>
              <w:rPr>
                <w:ins w:id="19072" w:author="Fegie" w:date="2021-05-04T19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BD796" w14:textId="77777777" w:rsidR="00497F19" w:rsidRDefault="00497F19" w:rsidP="00497F19">
            <w:pPr>
              <w:rPr>
                <w:ins w:id="19073" w:author="Fegie" w:date="2021-05-04T19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32F0" w14:textId="13C70A34" w:rsidR="00497F19" w:rsidRPr="00572388" w:rsidRDefault="00497F19" w:rsidP="00497F19">
            <w:pPr>
              <w:rPr>
                <w:ins w:id="19074" w:author="Fegie" w:date="2021-05-04T19:43:00Z"/>
                <w:rFonts w:ascii="標楷體" w:eastAsia="標楷體" w:hAnsi="標楷體"/>
              </w:rPr>
            </w:pPr>
            <w:ins w:id="19075" w:author="Fegie" w:date="2021-05-04T19:4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109CA" w14:textId="326F94CF" w:rsidR="00497F19" w:rsidRDefault="00497F19" w:rsidP="00497F19">
            <w:pPr>
              <w:rPr>
                <w:ins w:id="19076" w:author="Fegie" w:date="2021-05-04T19:43:00Z"/>
                <w:rFonts w:ascii="標楷體" w:eastAsia="標楷體" w:hAnsi="標楷體"/>
              </w:rPr>
            </w:pPr>
            <w:ins w:id="19077" w:author="Fegie" w:date="2021-05-04T19:43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EName</w:t>
              </w:r>
            </w:ins>
          </w:p>
        </w:tc>
      </w:tr>
      <w:tr w:rsidR="009E7826" w14:paraId="33E38A43" w14:textId="77777777" w:rsidTr="00EA141D">
        <w:trPr>
          <w:trHeight w:val="291"/>
          <w:jc w:val="center"/>
          <w:ins w:id="19078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B37D4" w14:textId="5C0C26BB" w:rsidR="00497F19" w:rsidRDefault="00497F19" w:rsidP="00497F19">
            <w:pPr>
              <w:rPr>
                <w:ins w:id="19079" w:author="Fegie" w:date="2021-05-02T20:43:00Z"/>
                <w:rFonts w:ascii="標楷體" w:eastAsia="標楷體" w:hAnsi="標楷體"/>
              </w:rPr>
            </w:pPr>
            <w:ins w:id="19080" w:author="Fegie" w:date="2021-05-04T19:56:00Z">
              <w:del w:id="19081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delText>35</w:delText>
                </w:r>
              </w:del>
            </w:ins>
            <w:ins w:id="19082" w:author="家榮 張" w:date="2021-05-20T23:15:00Z">
              <w:r w:rsidR="005F285F">
                <w:rPr>
                  <w:rFonts w:ascii="標楷體" w:eastAsia="標楷體" w:hAnsi="標楷體" w:hint="eastAsia"/>
                </w:rPr>
                <w:t>34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9B62D" w14:textId="24446B96" w:rsidR="00497F19" w:rsidRDefault="00497F19" w:rsidP="00497F19">
            <w:pPr>
              <w:rPr>
                <w:ins w:id="19083" w:author="Fegie" w:date="2021-05-02T20:43:00Z"/>
                <w:rFonts w:ascii="標楷體" w:eastAsia="標楷體" w:hAnsi="標楷體"/>
              </w:rPr>
            </w:pPr>
            <w:ins w:id="19084" w:author="Fegie" w:date="2021-05-02T20:43:00Z">
              <w:r>
                <w:rPr>
                  <w:rFonts w:ascii="標楷體" w:eastAsia="標楷體" w:hAnsi="標楷體" w:hint="eastAsia"/>
                </w:rPr>
                <w:t>英文姓名</w:t>
              </w:r>
            </w:ins>
            <w:ins w:id="19085" w:author="Fegie" w:date="2021-05-04T19:43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EC76B" w14:textId="168D9666" w:rsidR="00497F19" w:rsidRDefault="00497F19" w:rsidP="00497F19">
            <w:pPr>
              <w:rPr>
                <w:ins w:id="19086" w:author="Fegie" w:date="2021-05-02T20:43:00Z"/>
                <w:rFonts w:ascii="標楷體" w:eastAsia="標楷體" w:hAnsi="標楷體"/>
              </w:rPr>
            </w:pPr>
            <w:ins w:id="19087" w:author="Fegie" w:date="2021-05-02T20:43:00Z">
              <w:del w:id="19088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X(2)</w:delText>
                </w:r>
              </w:del>
            </w:ins>
            <w:ins w:id="19089" w:author="家榮 張" w:date="2021-05-06T18:48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5435D" w14:textId="77777777" w:rsidR="00497F19" w:rsidRDefault="00497F19" w:rsidP="00497F19">
            <w:pPr>
              <w:rPr>
                <w:ins w:id="19090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62B6B" w14:textId="77777777" w:rsidR="00497F19" w:rsidRDefault="00497F19" w:rsidP="00497F19">
            <w:pPr>
              <w:rPr>
                <w:ins w:id="19091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C592D" w14:textId="77777777" w:rsidR="00497F19" w:rsidRDefault="00497F19" w:rsidP="00497F19">
            <w:pPr>
              <w:rPr>
                <w:ins w:id="19092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5DAC2" w14:textId="77777777" w:rsidR="00497F19" w:rsidRDefault="00497F19" w:rsidP="00497F19">
            <w:pPr>
              <w:rPr>
                <w:ins w:id="19093" w:author="Fegie" w:date="2021-05-02T20:43:00Z"/>
                <w:rFonts w:ascii="標楷體" w:eastAsia="標楷體" w:hAnsi="標楷體"/>
              </w:rPr>
            </w:pPr>
            <w:ins w:id="19094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5729" w14:textId="372BDA93" w:rsidR="00497F19" w:rsidRDefault="00497F19" w:rsidP="00497F19">
            <w:pPr>
              <w:rPr>
                <w:ins w:id="19095" w:author="Fegie" w:date="2021-05-02T20:43:00Z"/>
                <w:rFonts w:ascii="標楷體" w:eastAsia="標楷體" w:hAnsi="標楷體"/>
              </w:rPr>
            </w:pPr>
            <w:ins w:id="19096" w:author="Fegie" w:date="2021-05-02T20:50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9097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EName</w:t>
              </w:r>
            </w:ins>
          </w:p>
        </w:tc>
      </w:tr>
      <w:tr w:rsidR="009E7826" w14:paraId="3C813D10" w14:textId="77777777" w:rsidTr="00EA141D">
        <w:trPr>
          <w:trHeight w:val="291"/>
          <w:jc w:val="center"/>
          <w:ins w:id="19098" w:author="Fegie" w:date="2021-05-04T19:44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C0D62" w14:textId="74A3476E" w:rsidR="00497F19" w:rsidRDefault="00497F19" w:rsidP="00497F19">
            <w:pPr>
              <w:rPr>
                <w:ins w:id="19099" w:author="Fegie" w:date="2021-05-04T19:44:00Z"/>
                <w:rFonts w:ascii="標楷體" w:eastAsia="標楷體" w:hAnsi="標楷體"/>
              </w:rPr>
            </w:pPr>
            <w:ins w:id="19100" w:author="Fegie" w:date="2021-05-04T19:56:00Z">
              <w:del w:id="19101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delText>36</w:delText>
                </w:r>
              </w:del>
            </w:ins>
            <w:ins w:id="19102" w:author="家榮 張" w:date="2021-05-20T23:15:00Z">
              <w:r w:rsidR="005F285F">
                <w:rPr>
                  <w:rFonts w:ascii="標楷體" w:eastAsia="標楷體" w:hAnsi="標楷體" w:hint="eastAsia"/>
                </w:rPr>
                <w:t>35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A2ECF" w14:textId="5B7FDE54" w:rsidR="00497F19" w:rsidRDefault="00497F19" w:rsidP="00497F19">
            <w:pPr>
              <w:rPr>
                <w:ins w:id="19103" w:author="Fegie" w:date="2021-05-04T19:44:00Z"/>
                <w:rFonts w:ascii="標楷體" w:eastAsia="標楷體" w:hAnsi="標楷體"/>
              </w:rPr>
            </w:pPr>
            <w:ins w:id="19104" w:author="Fegie" w:date="2021-05-04T19:44:00Z">
              <w:r>
                <w:rPr>
                  <w:rFonts w:ascii="標楷體" w:eastAsia="標楷體" w:hAnsi="標楷體" w:hint="eastAsia"/>
                </w:rPr>
                <w:t>教育程度代號-修改前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9C9A" w14:textId="59C3917C" w:rsidR="00497F19" w:rsidRDefault="00497F19" w:rsidP="00497F19">
            <w:pPr>
              <w:rPr>
                <w:ins w:id="19105" w:author="Fegie" w:date="2021-05-04T19:44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EC53E" w14:textId="77777777" w:rsidR="00497F19" w:rsidRDefault="00497F19" w:rsidP="00497F19">
            <w:pPr>
              <w:rPr>
                <w:ins w:id="19106" w:author="Fegie" w:date="2021-05-04T19:44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BAC3" w14:textId="20DA8755" w:rsidR="00497F19" w:rsidRDefault="00497F19" w:rsidP="00497F19">
            <w:pPr>
              <w:rPr>
                <w:ins w:id="19107" w:author="Fegie" w:date="2021-05-04T19:44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7924" w14:textId="77777777" w:rsidR="00497F19" w:rsidRDefault="00497F19" w:rsidP="00497F19">
            <w:pPr>
              <w:rPr>
                <w:ins w:id="19108" w:author="Fegie" w:date="2021-05-04T19:4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26405" w14:textId="2C1644EB" w:rsidR="00497F19" w:rsidRPr="00572388" w:rsidRDefault="00497F19" w:rsidP="00497F19">
            <w:pPr>
              <w:rPr>
                <w:ins w:id="19109" w:author="Fegie" w:date="2021-05-04T19:44:00Z"/>
                <w:rFonts w:ascii="標楷體" w:eastAsia="標楷體" w:hAnsi="標楷體"/>
              </w:rPr>
            </w:pPr>
            <w:ins w:id="19110" w:author="Fegie" w:date="2021-05-04T19:4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59969" w14:textId="77777777" w:rsidR="00497F19" w:rsidRDefault="00497F19" w:rsidP="00497F19">
            <w:pPr>
              <w:rPr>
                <w:ins w:id="19111" w:author="家榮 張" w:date="2021-05-20T23:40:00Z"/>
                <w:rFonts w:ascii="標楷體" w:eastAsia="標楷體" w:hAnsi="標楷體"/>
              </w:rPr>
            </w:pPr>
            <w:ins w:id="19112" w:author="Fegie" w:date="2021-05-04T19:44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EduCode</w:t>
              </w:r>
            </w:ins>
          </w:p>
          <w:p w14:paraId="4333FD17" w14:textId="35277CA5" w:rsidR="009E7826" w:rsidRDefault="009E7826" w:rsidP="00497F19">
            <w:pPr>
              <w:rPr>
                <w:ins w:id="19113" w:author="Fegie" w:date="2021-05-04T19:44:00Z"/>
                <w:rFonts w:ascii="標楷體" w:eastAsia="標楷體" w:hAnsi="標楷體"/>
              </w:rPr>
            </w:pPr>
          </w:p>
        </w:tc>
      </w:tr>
      <w:tr w:rsidR="009E7826" w14:paraId="6B268038" w14:textId="77777777" w:rsidTr="00EA141D">
        <w:trPr>
          <w:trHeight w:val="291"/>
          <w:jc w:val="center"/>
          <w:ins w:id="19114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BFDAD" w14:textId="7F13FFE9" w:rsidR="00497F19" w:rsidRDefault="00497F19" w:rsidP="00497F19">
            <w:pPr>
              <w:rPr>
                <w:ins w:id="19115" w:author="Fegie" w:date="2021-05-02T20:43:00Z"/>
                <w:rFonts w:ascii="標楷體" w:eastAsia="標楷體" w:hAnsi="標楷體"/>
              </w:rPr>
            </w:pPr>
            <w:ins w:id="19116" w:author="Fegie" w:date="2021-05-04T19:56:00Z">
              <w:del w:id="19117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delText>37</w:delText>
                </w:r>
              </w:del>
            </w:ins>
            <w:ins w:id="19118" w:author="家榮 張" w:date="2021-05-20T23:15:00Z">
              <w:r w:rsidR="005F285F">
                <w:rPr>
                  <w:rFonts w:ascii="標楷體" w:eastAsia="標楷體" w:hAnsi="標楷體" w:hint="eastAsia"/>
                </w:rPr>
                <w:t>36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FA311" w14:textId="20686491" w:rsidR="00497F19" w:rsidRDefault="00497F19" w:rsidP="00497F19">
            <w:pPr>
              <w:rPr>
                <w:ins w:id="19119" w:author="Fegie" w:date="2021-05-02T20:43:00Z"/>
                <w:rFonts w:ascii="標楷體" w:eastAsia="標楷體" w:hAnsi="標楷體"/>
              </w:rPr>
            </w:pPr>
            <w:ins w:id="19120" w:author="Fegie" w:date="2021-05-02T20:43:00Z">
              <w:r>
                <w:rPr>
                  <w:rFonts w:ascii="標楷體" w:eastAsia="標楷體" w:hAnsi="標楷體" w:hint="eastAsia"/>
                </w:rPr>
                <w:t>教育</w:t>
              </w:r>
              <w:r>
                <w:rPr>
                  <w:rFonts w:ascii="標楷體" w:eastAsia="標楷體" w:hAnsi="標楷體" w:hint="eastAsia"/>
                </w:rPr>
                <w:lastRenderedPageBreak/>
                <w:t>程度代號</w:t>
              </w:r>
            </w:ins>
            <w:ins w:id="19121" w:author="Fegie" w:date="2021-05-04T19:44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F6A70" w14:textId="205D8C86" w:rsidR="00497F19" w:rsidRDefault="00497F19" w:rsidP="00497F19">
            <w:pPr>
              <w:rPr>
                <w:ins w:id="19122" w:author="Fegie" w:date="2021-05-02T20:43:00Z"/>
                <w:rFonts w:ascii="標楷體" w:eastAsia="標楷體" w:hAnsi="標楷體"/>
              </w:rPr>
            </w:pPr>
            <w:ins w:id="19123" w:author="Fegie" w:date="2021-05-02T20:43:00Z">
              <w:del w:id="19124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X(01)</w:delText>
                </w:r>
              </w:del>
            </w:ins>
            <w:ins w:id="19125" w:author="家榮 張" w:date="2021-05-06T18:48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32B6B" w14:textId="77777777" w:rsidR="00497F19" w:rsidRDefault="00497F19" w:rsidP="00497F19">
            <w:pPr>
              <w:rPr>
                <w:ins w:id="19126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94D2" w14:textId="4A4A3790" w:rsidR="00497F19" w:rsidRDefault="00497F19" w:rsidP="00497F19">
            <w:pPr>
              <w:rPr>
                <w:ins w:id="19127" w:author="Fegie" w:date="2021-05-02T20:43:00Z"/>
                <w:rFonts w:ascii="標楷體" w:eastAsia="標楷體" w:hAnsi="標楷體"/>
              </w:rPr>
            </w:pPr>
            <w:ins w:id="19128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duCode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9129" w:author="家榮 張" w:date="2021-05-06T19:32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"_(5).附件5"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</w:t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lastRenderedPageBreak/>
                <w:t>-</w:t>
              </w:r>
              <w:del w:id="19130" w:author="家榮 張" w:date="2021-05-06T19:32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1C4A50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5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9131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AF3F6" w14:textId="77777777" w:rsidR="00497F19" w:rsidRDefault="00497F19" w:rsidP="00497F19">
            <w:pPr>
              <w:rPr>
                <w:ins w:id="19132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DFCA3" w14:textId="77777777" w:rsidR="00497F19" w:rsidRDefault="00497F19" w:rsidP="00497F19">
            <w:pPr>
              <w:rPr>
                <w:ins w:id="19133" w:author="Fegie" w:date="2021-05-02T20:43:00Z"/>
                <w:rFonts w:ascii="標楷體" w:eastAsia="標楷體" w:hAnsi="標楷體"/>
              </w:rPr>
            </w:pPr>
            <w:ins w:id="19134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0B28A" w14:textId="77777777" w:rsidR="009E7826" w:rsidRDefault="00497F19" w:rsidP="00497F19">
            <w:pPr>
              <w:rPr>
                <w:ins w:id="19135" w:author="家榮 張" w:date="2021-05-20T23:40:00Z"/>
                <w:rFonts w:ascii="標楷體" w:eastAsia="標楷體" w:hAnsi="標楷體"/>
              </w:rPr>
            </w:pPr>
            <w:ins w:id="19136" w:author="Fegie" w:date="2021-05-02T20:50:00Z">
              <w:r>
                <w:rPr>
                  <w:rFonts w:ascii="標楷體" w:eastAsia="標楷體" w:hAnsi="標楷體" w:hint="eastAsia"/>
                </w:rPr>
                <w:t>1.自動顯示可以修改</w:t>
              </w:r>
            </w:ins>
          </w:p>
          <w:p w14:paraId="2FCB10E4" w14:textId="77777777" w:rsidR="009E7826" w:rsidRDefault="00497F19" w:rsidP="00497F19">
            <w:pPr>
              <w:rPr>
                <w:ins w:id="19137" w:author="家榮 張" w:date="2021-05-20T23:40:00Z"/>
                <w:rFonts w:ascii="標楷體" w:eastAsia="標楷體" w:hAnsi="標楷體"/>
              </w:rPr>
            </w:pPr>
            <w:ins w:id="19138" w:author="Fegie" w:date="2021-05-02T20:5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9139" w:author="Fegie" w:date="2021-05-02T20:43:00Z">
              <w:r>
                <w:rPr>
                  <w:rFonts w:ascii="標楷體" w:eastAsia="標楷體" w:hAnsi="標楷體" w:hint="eastAsia"/>
                </w:rPr>
                <w:t>.</w:t>
              </w:r>
            </w:ins>
            <w:ins w:id="19140" w:author="家榮 張" w:date="2021-05-20T23:40:00Z">
              <w:r w:rsidR="009E7826">
                <w:rPr>
                  <w:rFonts w:ascii="標楷體" w:eastAsia="標楷體" w:hAnsi="標楷體" w:hint="eastAsia"/>
                </w:rPr>
                <w:t>檢核條件:</w:t>
              </w:r>
              <w:r w:rsidR="009E7826">
                <w:rPr>
                  <w:rFonts w:ascii="標楷體" w:eastAsia="標楷體" w:hAnsi="標楷體"/>
                </w:rPr>
                <w:t>C(4,#EducodeAft,</w:t>
              </w:r>
            </w:ins>
          </w:p>
          <w:p w14:paraId="3B84A84C" w14:textId="091BC3A9" w:rsidR="00497F19" w:rsidRDefault="009E7826" w:rsidP="00497F19">
            <w:pPr>
              <w:rPr>
                <w:ins w:id="19141" w:author="家榮 張" w:date="2021-05-20T23:39:00Z"/>
                <w:rFonts w:ascii="標楷體" w:eastAsia="標楷體" w:hAnsi="標楷體"/>
              </w:rPr>
            </w:pPr>
            <w:ins w:id="19142" w:author="家榮 張" w:date="2021-05-20T23:40:00Z">
              <w:r>
                <w:rPr>
                  <w:rFonts w:ascii="標楷體" w:eastAsia="標楷體" w:hAnsi="標楷體"/>
                </w:rPr>
                <w:lastRenderedPageBreak/>
                <w:t>$,V(H,#EduCodeHelp))</w:t>
              </w:r>
            </w:ins>
            <w:ins w:id="19143" w:author="Fegie" w:date="2021-05-02T20:43:00Z">
              <w:del w:id="19144" w:author="家榮 張" w:date="2021-05-20T23:40:00Z">
                <w:r w:rsidR="00497F19" w:rsidDel="009E7826">
                  <w:rPr>
                    <w:rFonts w:ascii="標楷體" w:eastAsia="標楷體" w:hAnsi="標楷體" w:hint="eastAsia"/>
                  </w:rPr>
                  <w:delText>CustMain.</w:delText>
                </w:r>
                <w:r w:rsidR="00497F19" w:rsidDel="009E7826">
                  <w:rPr>
                    <w:rFonts w:ascii="標楷體" w:eastAsia="標楷體" w:hAnsi="標楷體"/>
                  </w:rPr>
                  <w:delText>EduCode</w:delText>
                </w:r>
              </w:del>
            </w:ins>
          </w:p>
          <w:p w14:paraId="2F690661" w14:textId="29AE2B9D" w:rsidR="009E7826" w:rsidRDefault="009E7826" w:rsidP="00497F19">
            <w:pPr>
              <w:rPr>
                <w:ins w:id="19145" w:author="Fegie" w:date="2021-05-02T20:43:00Z"/>
                <w:rFonts w:ascii="標楷體" w:eastAsia="標楷體" w:hAnsi="標楷體"/>
              </w:rPr>
            </w:pPr>
            <w:ins w:id="19146" w:author="家榮 張" w:date="2021-05-20T23:39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19147" w:author="家榮 張" w:date="2021-05-20T23:40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EduCode</w:t>
              </w:r>
            </w:ins>
          </w:p>
        </w:tc>
      </w:tr>
      <w:tr w:rsidR="009E7826" w14:paraId="48A4C9F7" w14:textId="77777777" w:rsidTr="00EA141D">
        <w:trPr>
          <w:trHeight w:val="291"/>
          <w:jc w:val="center"/>
          <w:ins w:id="19148" w:author="Fegie" w:date="2021-05-04T19:45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E16C3" w14:textId="49CE16F9" w:rsidR="00497F19" w:rsidRDefault="00497F19" w:rsidP="00497F19">
            <w:pPr>
              <w:rPr>
                <w:ins w:id="19149" w:author="Fegie" w:date="2021-05-04T19:45:00Z"/>
                <w:rFonts w:ascii="標楷體" w:eastAsia="標楷體" w:hAnsi="標楷體"/>
              </w:rPr>
            </w:pPr>
            <w:ins w:id="19150" w:author="Fegie" w:date="2021-05-04T19:56:00Z">
              <w:del w:id="19151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lastRenderedPageBreak/>
                  <w:delText>38</w:delText>
                </w:r>
              </w:del>
            </w:ins>
            <w:ins w:id="19152" w:author="家榮 張" w:date="2021-05-20T23:15:00Z">
              <w:r w:rsidR="005F285F">
                <w:rPr>
                  <w:rFonts w:ascii="標楷體" w:eastAsia="標楷體" w:hAnsi="標楷體" w:hint="eastAsia"/>
                </w:rPr>
                <w:t>37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BFA5A" w14:textId="5F867E19" w:rsidR="00497F19" w:rsidRDefault="00497F19" w:rsidP="00497F19">
            <w:pPr>
              <w:rPr>
                <w:ins w:id="19153" w:author="Fegie" w:date="2021-05-04T19:45:00Z"/>
                <w:rFonts w:ascii="標楷體" w:eastAsia="標楷體" w:hAnsi="標楷體"/>
              </w:rPr>
            </w:pPr>
            <w:ins w:id="19154" w:author="Fegie" w:date="2021-05-04T19:45:00Z">
              <w:r>
                <w:rPr>
                  <w:rFonts w:ascii="標楷體" w:eastAsia="標楷體" w:hAnsi="標楷體" w:hint="eastAsia"/>
                </w:rPr>
                <w:t>自有住宅有無-修改前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01B6B" w14:textId="0B041023" w:rsidR="00497F19" w:rsidRDefault="00497F19" w:rsidP="00497F19">
            <w:pPr>
              <w:rPr>
                <w:ins w:id="19155" w:author="Fegie" w:date="2021-05-04T19:45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8D814" w14:textId="77777777" w:rsidR="00497F19" w:rsidRDefault="00497F19" w:rsidP="00497F19">
            <w:pPr>
              <w:rPr>
                <w:ins w:id="19156" w:author="Fegie" w:date="2021-05-04T19:45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22A7" w14:textId="51BC1E65" w:rsidR="00497F19" w:rsidRDefault="00497F19" w:rsidP="00497F19">
            <w:pPr>
              <w:rPr>
                <w:ins w:id="19157" w:author="Fegie" w:date="2021-05-04T19:45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C1AAA" w14:textId="77777777" w:rsidR="00497F19" w:rsidRDefault="00497F19" w:rsidP="00497F19">
            <w:pPr>
              <w:rPr>
                <w:ins w:id="19158" w:author="Fegie" w:date="2021-05-04T19:45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B5DC" w14:textId="32AC8F87" w:rsidR="00497F19" w:rsidRPr="00572388" w:rsidRDefault="00497F19" w:rsidP="00497F19">
            <w:pPr>
              <w:rPr>
                <w:ins w:id="19159" w:author="Fegie" w:date="2021-05-04T19:45:00Z"/>
                <w:rFonts w:ascii="標楷體" w:eastAsia="標楷體" w:hAnsi="標楷體"/>
              </w:rPr>
            </w:pPr>
            <w:ins w:id="19160" w:author="Fegie" w:date="2021-05-04T19:45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AB69" w14:textId="15506460" w:rsidR="00497F19" w:rsidRDefault="00497F19" w:rsidP="00497F19">
            <w:pPr>
              <w:rPr>
                <w:ins w:id="19161" w:author="Fegie" w:date="2021-05-04T19:45:00Z"/>
                <w:rFonts w:ascii="標楷體" w:eastAsia="標楷體" w:hAnsi="標楷體"/>
              </w:rPr>
            </w:pPr>
            <w:ins w:id="19162" w:author="Fegie" w:date="2021-05-04T19:45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OwnedHome</w:t>
              </w:r>
            </w:ins>
          </w:p>
        </w:tc>
      </w:tr>
      <w:tr w:rsidR="009E7826" w14:paraId="29E11C1A" w14:textId="77777777" w:rsidTr="00EA141D">
        <w:trPr>
          <w:trHeight w:val="291"/>
          <w:jc w:val="center"/>
          <w:ins w:id="19163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1D20A" w14:textId="76509799" w:rsidR="00497F19" w:rsidRDefault="00497F19" w:rsidP="00497F19">
            <w:pPr>
              <w:rPr>
                <w:ins w:id="19164" w:author="Fegie" w:date="2021-05-02T20:43:00Z"/>
                <w:rFonts w:ascii="標楷體" w:eastAsia="標楷體" w:hAnsi="標楷體"/>
              </w:rPr>
            </w:pPr>
            <w:ins w:id="19165" w:author="Fegie" w:date="2021-05-04T19:56:00Z">
              <w:del w:id="19166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delText>39</w:delText>
                </w:r>
              </w:del>
            </w:ins>
            <w:ins w:id="19167" w:author="家榮 張" w:date="2021-05-20T23:15:00Z">
              <w:r w:rsidR="005F285F">
                <w:rPr>
                  <w:rFonts w:ascii="標楷體" w:eastAsia="標楷體" w:hAnsi="標楷體" w:hint="eastAsia"/>
                </w:rPr>
                <w:t>38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3A07A" w14:textId="1D08705C" w:rsidR="00497F19" w:rsidRDefault="00497F19" w:rsidP="00497F19">
            <w:pPr>
              <w:rPr>
                <w:ins w:id="19168" w:author="Fegie" w:date="2021-05-02T20:43:00Z"/>
                <w:rFonts w:ascii="標楷體" w:eastAsia="標楷體" w:hAnsi="標楷體"/>
              </w:rPr>
            </w:pPr>
            <w:ins w:id="19169" w:author="Fegie" w:date="2021-05-02T20:43:00Z">
              <w:r>
                <w:rPr>
                  <w:rFonts w:ascii="標楷體" w:eastAsia="標楷體" w:hAnsi="標楷體" w:hint="eastAsia"/>
                </w:rPr>
                <w:t>自有住宅有無</w:t>
              </w:r>
            </w:ins>
            <w:ins w:id="19170" w:author="Fegie" w:date="2021-05-04T19:45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2FCD" w14:textId="5A09FD3A" w:rsidR="00497F19" w:rsidRDefault="00497F19" w:rsidP="00497F19">
            <w:pPr>
              <w:rPr>
                <w:ins w:id="19171" w:author="Fegie" w:date="2021-05-02T20:43:00Z"/>
                <w:rFonts w:ascii="標楷體" w:eastAsia="標楷體" w:hAnsi="標楷體"/>
              </w:rPr>
            </w:pPr>
            <w:ins w:id="19172" w:author="Fegie" w:date="2021-05-02T20:43:00Z">
              <w:del w:id="19173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19174" w:author="家榮 張" w:date="2021-05-06T18:48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B040" w14:textId="77777777" w:rsidR="00497F19" w:rsidRDefault="00497F19" w:rsidP="00497F19">
            <w:pPr>
              <w:rPr>
                <w:ins w:id="19175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6CED" w14:textId="2FA4CE4B" w:rsidR="00497F19" w:rsidRDefault="00497F19" w:rsidP="00497F19">
            <w:pPr>
              <w:rPr>
                <w:ins w:id="19176" w:author="Fegie" w:date="2021-05-02T20:43:00Z"/>
                <w:rFonts w:ascii="標楷體" w:eastAsia="標楷體" w:hAnsi="標楷體"/>
              </w:rPr>
            </w:pPr>
            <w:ins w:id="19177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YesNo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9178" w:author="家榮 張" w:date="2021-05-06T19:33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"_(6).附件6"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9179" w:author="家榮 張" w:date="2021-05-06T19:33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6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9180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3AC97" w14:textId="77777777" w:rsidR="00497F19" w:rsidRDefault="00497F19" w:rsidP="00497F19">
            <w:pPr>
              <w:rPr>
                <w:ins w:id="19181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11DA8" w14:textId="77777777" w:rsidR="00497F19" w:rsidRDefault="00497F19" w:rsidP="00497F19">
            <w:pPr>
              <w:rPr>
                <w:ins w:id="19182" w:author="Fegie" w:date="2021-05-02T20:43:00Z"/>
                <w:rFonts w:ascii="標楷體" w:eastAsia="標楷體" w:hAnsi="標楷體"/>
              </w:rPr>
            </w:pPr>
            <w:ins w:id="19183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C7069" w14:textId="5B3D9B81" w:rsidR="00497F19" w:rsidRDefault="00497F19" w:rsidP="00497F19">
            <w:pPr>
              <w:rPr>
                <w:ins w:id="19184" w:author="Fegie" w:date="2021-05-02T20:43:00Z"/>
                <w:rFonts w:ascii="標楷體" w:eastAsia="標楷體" w:hAnsi="標楷體"/>
              </w:rPr>
            </w:pPr>
            <w:ins w:id="19185" w:author="Fegie" w:date="2021-05-02T20:50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9186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OwnedHome</w:t>
              </w:r>
            </w:ins>
          </w:p>
        </w:tc>
      </w:tr>
      <w:tr w:rsidR="009E7826" w14:paraId="7A467449" w14:textId="77777777" w:rsidTr="00EA141D">
        <w:trPr>
          <w:trHeight w:val="291"/>
          <w:jc w:val="center"/>
          <w:ins w:id="19187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FCE83" w14:textId="4C6EC0E7" w:rsidR="00497F19" w:rsidRDefault="00497F19" w:rsidP="00497F19">
            <w:pPr>
              <w:rPr>
                <w:ins w:id="19188" w:author="Fegie" w:date="2021-05-02T20:43:00Z"/>
                <w:rFonts w:ascii="標楷體" w:eastAsia="標楷體" w:hAnsi="標楷體"/>
              </w:rPr>
            </w:pPr>
            <w:ins w:id="19189" w:author="Fegie" w:date="2021-05-04T19:56:00Z">
              <w:del w:id="19190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delText>40</w:delText>
                </w:r>
              </w:del>
            </w:ins>
            <w:ins w:id="19191" w:author="家榮 張" w:date="2021-05-20T23:15:00Z">
              <w:r w:rsidR="005F285F">
                <w:rPr>
                  <w:rFonts w:ascii="標楷體" w:eastAsia="標楷體" w:hAnsi="標楷體" w:hint="eastAsia"/>
                </w:rPr>
                <w:t>39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252DA" w14:textId="76FED706" w:rsidR="00497F19" w:rsidRDefault="00497F19" w:rsidP="00497F19">
            <w:pPr>
              <w:rPr>
                <w:ins w:id="19192" w:author="Fegie" w:date="2021-05-02T20:43:00Z"/>
                <w:rFonts w:ascii="標楷體" w:eastAsia="標楷體" w:hAnsi="標楷體"/>
              </w:rPr>
            </w:pPr>
            <w:ins w:id="19193" w:author="Fegie" w:date="2021-05-02T20:43:00Z">
              <w:r>
                <w:rPr>
                  <w:rFonts w:ascii="標楷體" w:eastAsia="標楷體" w:hAnsi="標楷體" w:hint="eastAsia"/>
                </w:rPr>
                <w:t>任職機構統編</w:t>
              </w:r>
            </w:ins>
            <w:ins w:id="19194" w:author="Fegie" w:date="2021-05-04T19:47:00Z">
              <w:r>
                <w:rPr>
                  <w:rFonts w:ascii="標楷體" w:eastAsia="標楷體" w:hAnsi="標楷體" w:hint="eastAsia"/>
                </w:rPr>
                <w:lastRenderedPageBreak/>
                <w:t>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1582C" w14:textId="76683BFD" w:rsidR="00497F19" w:rsidRDefault="00497F19" w:rsidP="00497F19">
            <w:pPr>
              <w:rPr>
                <w:ins w:id="19195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08E2A" w14:textId="77777777" w:rsidR="00497F19" w:rsidRDefault="00497F19" w:rsidP="00497F19">
            <w:pPr>
              <w:rPr>
                <w:ins w:id="19196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AB69B" w14:textId="77777777" w:rsidR="00497F19" w:rsidRDefault="00497F19" w:rsidP="00497F19">
            <w:pPr>
              <w:rPr>
                <w:ins w:id="19197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C0784" w14:textId="77777777" w:rsidR="00497F19" w:rsidRDefault="00497F19" w:rsidP="00497F19">
            <w:pPr>
              <w:rPr>
                <w:ins w:id="19198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91710" w14:textId="75F364C6" w:rsidR="00497F19" w:rsidRDefault="00497F19" w:rsidP="00497F19">
            <w:pPr>
              <w:rPr>
                <w:ins w:id="19199" w:author="Fegie" w:date="2021-05-02T20:43:00Z"/>
                <w:rFonts w:ascii="標楷體" w:eastAsia="標楷體" w:hAnsi="標楷體"/>
              </w:rPr>
            </w:pPr>
            <w:ins w:id="19200" w:author="Fegie" w:date="2021-05-04T19:4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7D8D6" w14:textId="74991F4C" w:rsidR="00497F19" w:rsidRDefault="00497F19" w:rsidP="00497F19">
            <w:pPr>
              <w:rPr>
                <w:ins w:id="19201" w:author="Fegie" w:date="2021-05-02T20:43:00Z"/>
                <w:rFonts w:ascii="標楷體" w:eastAsia="標楷體" w:hAnsi="標楷體"/>
              </w:rPr>
            </w:pPr>
            <w:ins w:id="19202" w:author="Fegie" w:date="2021-05-02T20:50:00Z">
              <w:r>
                <w:rPr>
                  <w:rFonts w:ascii="標楷體" w:eastAsia="標楷體" w:hAnsi="標楷體" w:hint="eastAsia"/>
                </w:rPr>
                <w:t>1.自動顯示</w:t>
              </w:r>
            </w:ins>
            <w:ins w:id="19203" w:author="Fegie" w:date="2021-05-04T19:48:00Z">
              <w:r>
                <w:rPr>
                  <w:rFonts w:ascii="標楷體" w:eastAsia="標楷體" w:hAnsi="標楷體" w:hint="eastAsia"/>
                </w:rPr>
                <w:t>不可修改</w:t>
              </w:r>
            </w:ins>
            <w:ins w:id="19204" w:author="Fegie" w:date="2021-05-02T20:5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9205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CurrCompId</w:t>
              </w:r>
            </w:ins>
          </w:p>
        </w:tc>
      </w:tr>
      <w:tr w:rsidR="009E7826" w14:paraId="2E603E97" w14:textId="77777777" w:rsidTr="00EA141D">
        <w:trPr>
          <w:trHeight w:val="291"/>
          <w:jc w:val="center"/>
          <w:ins w:id="19206" w:author="Fegie" w:date="2021-05-04T19:47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A642E" w14:textId="44B96108" w:rsidR="00497F19" w:rsidRDefault="00497F19" w:rsidP="00497F19">
            <w:pPr>
              <w:rPr>
                <w:ins w:id="19207" w:author="Fegie" w:date="2021-05-04T19:47:00Z"/>
                <w:rFonts w:ascii="標楷體" w:eastAsia="標楷體" w:hAnsi="標楷體"/>
              </w:rPr>
            </w:pPr>
            <w:ins w:id="19208" w:author="Fegie" w:date="2021-05-04T19:56:00Z">
              <w:del w:id="19209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lastRenderedPageBreak/>
                  <w:delText>41</w:delText>
                </w:r>
              </w:del>
            </w:ins>
            <w:ins w:id="19210" w:author="家榮 張" w:date="2021-05-20T23:15:00Z">
              <w:r w:rsidR="005F285F">
                <w:rPr>
                  <w:rFonts w:ascii="標楷體" w:eastAsia="標楷體" w:hAnsi="標楷體" w:hint="eastAsia"/>
                </w:rPr>
                <w:t>40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21000" w14:textId="268AC2CA" w:rsidR="00497F19" w:rsidRDefault="00497F19" w:rsidP="00497F19">
            <w:pPr>
              <w:rPr>
                <w:ins w:id="19211" w:author="Fegie" w:date="2021-05-04T19:47:00Z"/>
                <w:rFonts w:ascii="標楷體" w:eastAsia="標楷體" w:hAnsi="標楷體"/>
              </w:rPr>
            </w:pPr>
            <w:ins w:id="19212" w:author="Fegie" w:date="2021-05-04T19:47:00Z">
              <w:r>
                <w:rPr>
                  <w:rFonts w:ascii="標楷體" w:eastAsia="標楷體" w:hAnsi="標楷體" w:hint="eastAsia"/>
                </w:rPr>
                <w:t>任職機構統編-修改後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CC14B" w14:textId="03D81BA0" w:rsidR="00497F19" w:rsidRDefault="00497F19" w:rsidP="00497F19">
            <w:pPr>
              <w:rPr>
                <w:ins w:id="19213" w:author="Fegie" w:date="2021-05-04T19:47:00Z"/>
                <w:rFonts w:ascii="標楷體" w:eastAsia="標楷體" w:hAnsi="標楷體"/>
              </w:rPr>
            </w:pPr>
            <w:ins w:id="19214" w:author="Fegie" w:date="2021-05-04T19:47:00Z">
              <w:del w:id="19215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X(08)</w:delText>
                </w:r>
              </w:del>
            </w:ins>
            <w:ins w:id="19216" w:author="家榮 張" w:date="2021-05-06T18:48:00Z">
              <w:r w:rsidR="00A7651D"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264C" w14:textId="77777777" w:rsidR="00497F19" w:rsidRDefault="00497F19" w:rsidP="00497F19">
            <w:pPr>
              <w:rPr>
                <w:ins w:id="19217" w:author="Fegie" w:date="2021-05-04T19:47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1976" w14:textId="77777777" w:rsidR="00497F19" w:rsidRDefault="00497F19" w:rsidP="00497F19">
            <w:pPr>
              <w:rPr>
                <w:ins w:id="19218" w:author="Fegie" w:date="2021-05-04T19:47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F9444" w14:textId="77777777" w:rsidR="00497F19" w:rsidRDefault="00497F19" w:rsidP="00497F19">
            <w:pPr>
              <w:rPr>
                <w:ins w:id="19219" w:author="Fegie" w:date="2021-05-04T19:4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CAB9" w14:textId="1D80C57E" w:rsidR="00497F19" w:rsidRPr="00572388" w:rsidRDefault="00497F19" w:rsidP="00497F19">
            <w:pPr>
              <w:rPr>
                <w:ins w:id="19220" w:author="Fegie" w:date="2021-05-04T19:47:00Z"/>
                <w:rFonts w:ascii="標楷體" w:eastAsia="標楷體" w:hAnsi="標楷體"/>
              </w:rPr>
            </w:pPr>
            <w:ins w:id="19221" w:author="Fegie" w:date="2021-05-04T19:47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8E2C3" w14:textId="70252892" w:rsidR="00497F19" w:rsidRDefault="00497F19" w:rsidP="00497F19">
            <w:pPr>
              <w:rPr>
                <w:ins w:id="19222" w:author="Fegie" w:date="2021-05-04T19:47:00Z"/>
                <w:rFonts w:ascii="標楷體" w:eastAsia="標楷體" w:hAnsi="標楷體"/>
              </w:rPr>
            </w:pPr>
            <w:ins w:id="19223" w:author="Fegie" w:date="2021-05-04T19:47:00Z">
              <w:r>
                <w:rPr>
                  <w:rFonts w:ascii="標楷體" w:eastAsia="標楷體" w:hAnsi="標楷體" w:hint="eastAsia"/>
                </w:rPr>
                <w:t>1.自動顯示可以修改2.CustMain.</w:t>
              </w:r>
              <w:r>
                <w:rPr>
                  <w:rFonts w:ascii="標楷體" w:eastAsia="標楷體" w:hAnsi="標楷體"/>
                </w:rPr>
                <w:t>CurrCompId</w:t>
              </w:r>
            </w:ins>
          </w:p>
        </w:tc>
      </w:tr>
      <w:tr w:rsidR="009E7826" w14:paraId="0BAEA7E0" w14:textId="77777777" w:rsidTr="00EA141D">
        <w:trPr>
          <w:trHeight w:val="291"/>
          <w:jc w:val="center"/>
          <w:ins w:id="19224" w:author="Fegie" w:date="2021-05-04T19:48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0D3AA" w14:textId="2899D762" w:rsidR="00497F19" w:rsidRDefault="00497F19" w:rsidP="00497F19">
            <w:pPr>
              <w:rPr>
                <w:ins w:id="19225" w:author="Fegie" w:date="2021-05-04T19:48:00Z"/>
                <w:rFonts w:ascii="標楷體" w:eastAsia="標楷體" w:hAnsi="標楷體"/>
              </w:rPr>
            </w:pPr>
            <w:ins w:id="19226" w:author="Fegie" w:date="2021-05-04T19:56:00Z">
              <w:del w:id="19227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delText>42</w:delText>
                </w:r>
              </w:del>
            </w:ins>
            <w:ins w:id="19228" w:author="家榮 張" w:date="2021-05-20T23:15:00Z">
              <w:r w:rsidR="005F285F">
                <w:rPr>
                  <w:rFonts w:ascii="標楷體" w:eastAsia="標楷體" w:hAnsi="標楷體" w:hint="eastAsia"/>
                </w:rPr>
                <w:t>41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E444" w14:textId="1D27E4A8" w:rsidR="00497F19" w:rsidRDefault="00497F19" w:rsidP="00497F19">
            <w:pPr>
              <w:rPr>
                <w:ins w:id="19229" w:author="Fegie" w:date="2021-05-04T19:48:00Z"/>
                <w:rFonts w:ascii="標楷體" w:eastAsia="標楷體" w:hAnsi="標楷體"/>
              </w:rPr>
            </w:pPr>
            <w:ins w:id="19230" w:author="Fegie" w:date="2021-05-04T19:48:00Z">
              <w:r>
                <w:rPr>
                  <w:rFonts w:ascii="標楷體" w:eastAsia="標楷體" w:hAnsi="標楷體" w:hint="eastAsia"/>
                </w:rPr>
                <w:t>任職機構名稱-修改前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5F7CB" w14:textId="3ED9FE3D" w:rsidR="00497F19" w:rsidRDefault="00497F19" w:rsidP="00497F19">
            <w:pPr>
              <w:rPr>
                <w:ins w:id="19231" w:author="Fegie" w:date="2021-05-04T19:48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0096" w14:textId="77777777" w:rsidR="00497F19" w:rsidRDefault="00497F19" w:rsidP="00497F19">
            <w:pPr>
              <w:rPr>
                <w:ins w:id="19232" w:author="Fegie" w:date="2021-05-04T19:48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34C2B" w14:textId="77777777" w:rsidR="00497F19" w:rsidRDefault="00497F19" w:rsidP="00497F19">
            <w:pPr>
              <w:rPr>
                <w:ins w:id="19233" w:author="Fegie" w:date="2021-05-04T19:48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C0A5" w14:textId="77777777" w:rsidR="00497F19" w:rsidRDefault="00497F19" w:rsidP="00497F19">
            <w:pPr>
              <w:rPr>
                <w:ins w:id="19234" w:author="Fegie" w:date="2021-05-04T19:48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46E88" w14:textId="21269017" w:rsidR="00497F19" w:rsidRPr="00572388" w:rsidRDefault="00497F19" w:rsidP="00497F19">
            <w:pPr>
              <w:rPr>
                <w:ins w:id="19235" w:author="Fegie" w:date="2021-05-04T19:48:00Z"/>
                <w:rFonts w:ascii="標楷體" w:eastAsia="標楷體" w:hAnsi="標楷體"/>
              </w:rPr>
            </w:pPr>
            <w:ins w:id="19236" w:author="Fegie" w:date="2021-05-04T19:4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1232A" w14:textId="4409A5AF" w:rsidR="00497F19" w:rsidRDefault="00497F19" w:rsidP="00497F19">
            <w:pPr>
              <w:rPr>
                <w:ins w:id="19237" w:author="Fegie" w:date="2021-05-04T19:48:00Z"/>
                <w:rFonts w:ascii="標楷體" w:eastAsia="標楷體" w:hAnsi="標楷體"/>
              </w:rPr>
            </w:pPr>
            <w:ins w:id="19238" w:author="Fegie" w:date="2021-05-04T19:48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CurrCompName</w:t>
              </w:r>
            </w:ins>
          </w:p>
        </w:tc>
      </w:tr>
      <w:tr w:rsidR="009E7826" w14:paraId="4AF59717" w14:textId="77777777" w:rsidTr="00EA141D">
        <w:trPr>
          <w:trHeight w:val="291"/>
          <w:jc w:val="center"/>
          <w:ins w:id="19239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8201C" w14:textId="3042B54F" w:rsidR="00497F19" w:rsidRDefault="00497F19" w:rsidP="00497F19">
            <w:pPr>
              <w:rPr>
                <w:ins w:id="19240" w:author="Fegie" w:date="2021-05-02T20:43:00Z"/>
                <w:rFonts w:ascii="標楷體" w:eastAsia="標楷體" w:hAnsi="標楷體"/>
              </w:rPr>
            </w:pPr>
            <w:ins w:id="19241" w:author="Fegie" w:date="2021-05-04T19:56:00Z">
              <w:del w:id="19242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delText>43</w:delText>
                </w:r>
              </w:del>
            </w:ins>
            <w:ins w:id="19243" w:author="家榮 張" w:date="2021-05-20T23:15:00Z">
              <w:r w:rsidR="005F285F">
                <w:rPr>
                  <w:rFonts w:ascii="標楷體" w:eastAsia="標楷體" w:hAnsi="標楷體" w:hint="eastAsia"/>
                </w:rPr>
                <w:t>42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4BB4D" w14:textId="0D0C2253" w:rsidR="00497F19" w:rsidRDefault="00497F19" w:rsidP="00497F19">
            <w:pPr>
              <w:rPr>
                <w:ins w:id="19244" w:author="Fegie" w:date="2021-05-02T20:43:00Z"/>
                <w:rFonts w:ascii="標楷體" w:eastAsia="標楷體" w:hAnsi="標楷體"/>
              </w:rPr>
            </w:pPr>
            <w:ins w:id="19245" w:author="Fegie" w:date="2021-05-02T20:43:00Z">
              <w:r>
                <w:rPr>
                  <w:rFonts w:ascii="標楷體" w:eastAsia="標楷體" w:hAnsi="標楷體" w:hint="eastAsia"/>
                </w:rPr>
                <w:t>任職機構名稱</w:t>
              </w:r>
            </w:ins>
            <w:ins w:id="19246" w:author="Fegie" w:date="2021-05-04T19:48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22675" w14:textId="7ECC5D17" w:rsidR="00497F19" w:rsidRDefault="00497F19" w:rsidP="00497F19">
            <w:pPr>
              <w:rPr>
                <w:ins w:id="19247" w:author="Fegie" w:date="2021-05-02T20:43:00Z"/>
                <w:rFonts w:ascii="標楷體" w:eastAsia="標楷體" w:hAnsi="標楷體"/>
              </w:rPr>
            </w:pPr>
            <w:ins w:id="19248" w:author="Fegie" w:date="2021-05-02T20:43:00Z">
              <w:del w:id="19249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X(60)</w:delText>
                </w:r>
              </w:del>
            </w:ins>
            <w:ins w:id="19250" w:author="家榮 張" w:date="2021-05-06T18:48:00Z">
              <w:r w:rsidR="00A7651D">
                <w:rPr>
                  <w:rFonts w:ascii="標楷體" w:eastAsia="標楷體" w:hAnsi="標楷體" w:hint="eastAsia"/>
                </w:rPr>
                <w:t>60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A13CC" w14:textId="77777777" w:rsidR="00497F19" w:rsidRDefault="00497F19" w:rsidP="00497F19">
            <w:pPr>
              <w:rPr>
                <w:ins w:id="19251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642EA" w14:textId="77777777" w:rsidR="00497F19" w:rsidRDefault="00497F19" w:rsidP="00497F19">
            <w:pPr>
              <w:rPr>
                <w:ins w:id="19252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F8A1" w14:textId="77777777" w:rsidR="00497F19" w:rsidRDefault="00497F19" w:rsidP="00497F19">
            <w:pPr>
              <w:rPr>
                <w:ins w:id="19253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C085C" w14:textId="77777777" w:rsidR="00497F19" w:rsidRDefault="00497F19" w:rsidP="00497F19">
            <w:pPr>
              <w:rPr>
                <w:ins w:id="19254" w:author="Fegie" w:date="2021-05-02T20:43:00Z"/>
                <w:rFonts w:ascii="標楷體" w:eastAsia="標楷體" w:hAnsi="標楷體"/>
              </w:rPr>
            </w:pPr>
            <w:ins w:id="19255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0F39B" w14:textId="77777777" w:rsidR="009E7826" w:rsidRDefault="00497F19" w:rsidP="00497F19">
            <w:pPr>
              <w:rPr>
                <w:ins w:id="19256" w:author="家榮 張" w:date="2021-05-20T23:41:00Z"/>
                <w:rFonts w:ascii="標楷體" w:eastAsia="標楷體" w:hAnsi="標楷體"/>
              </w:rPr>
            </w:pPr>
            <w:ins w:id="19257" w:author="Fegie" w:date="2021-05-02T20:50:00Z">
              <w:r>
                <w:rPr>
                  <w:rFonts w:ascii="標楷體" w:eastAsia="標楷體" w:hAnsi="標楷體" w:hint="eastAsia"/>
                </w:rPr>
                <w:t>1.自動顯示可以修改</w:t>
              </w:r>
            </w:ins>
          </w:p>
          <w:p w14:paraId="10F07CA4" w14:textId="77777777" w:rsidR="009E7826" w:rsidRDefault="009E7826" w:rsidP="00497F19">
            <w:pPr>
              <w:rPr>
                <w:ins w:id="19258" w:author="家榮 張" w:date="2021-05-20T23:41:00Z"/>
                <w:rFonts w:ascii="標楷體" w:eastAsia="標楷體" w:hAnsi="標楷體"/>
              </w:rPr>
            </w:pPr>
            <w:ins w:id="19259" w:author="家榮 張" w:date="2021-05-20T23:41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753D6147" w14:textId="77777777" w:rsidR="009E7826" w:rsidRDefault="009E7826" w:rsidP="00497F19">
            <w:pPr>
              <w:rPr>
                <w:ins w:id="19260" w:author="家榮 張" w:date="2021-05-20T23:41:00Z"/>
                <w:rFonts w:ascii="標楷體" w:eastAsia="標楷體" w:hAnsi="標楷體"/>
              </w:rPr>
            </w:pPr>
            <w:ins w:id="19261" w:author="家榮 張" w:date="2021-05-20T23:41:00Z">
              <w:r>
                <w:rPr>
                  <w:rFonts w:ascii="標楷體" w:eastAsia="標楷體" w:hAnsi="標楷體"/>
                </w:rPr>
                <w:t>C(4,#CurrcompidAft,S,</w:t>
              </w:r>
            </w:ins>
          </w:p>
          <w:p w14:paraId="7EB456BC" w14:textId="51B0586E" w:rsidR="009E7826" w:rsidRDefault="009E7826" w:rsidP="00497F19">
            <w:pPr>
              <w:rPr>
                <w:ins w:id="19262" w:author="家榮 張" w:date="2021-05-20T23:41:00Z"/>
                <w:rFonts w:ascii="標楷體" w:eastAsia="標楷體" w:hAnsi="標楷體"/>
              </w:rPr>
            </w:pPr>
            <w:ins w:id="19263" w:author="家榮 張" w:date="2021-05-20T23:41:00Z">
              <w:r>
                <w:rPr>
                  <w:rFonts w:ascii="標楷體" w:eastAsia="標楷體" w:hAnsi="標楷體"/>
                </w:rPr>
                <w:t>A(ID_UNINO,0,#CusrrcompidAft))</w:t>
              </w:r>
            </w:ins>
          </w:p>
          <w:p w14:paraId="3B446C25" w14:textId="5C17235C" w:rsidR="00497F19" w:rsidRDefault="00497F19" w:rsidP="00497F19">
            <w:pPr>
              <w:rPr>
                <w:ins w:id="19264" w:author="Fegie" w:date="2021-05-02T20:43:00Z"/>
                <w:rFonts w:ascii="標楷體" w:eastAsia="標楷體" w:hAnsi="標楷體"/>
              </w:rPr>
            </w:pPr>
            <w:ins w:id="19265" w:author="Fegie" w:date="2021-05-02T20:5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9266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CurrCompName</w:t>
              </w:r>
            </w:ins>
          </w:p>
        </w:tc>
      </w:tr>
      <w:tr w:rsidR="009E7826" w14:paraId="39390086" w14:textId="77777777" w:rsidTr="00EA141D">
        <w:trPr>
          <w:trHeight w:val="291"/>
          <w:jc w:val="center"/>
          <w:ins w:id="19267" w:author="Fegie" w:date="2021-05-04T19:48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1A407" w14:textId="6C832FB2" w:rsidR="00497F19" w:rsidRDefault="00497F19" w:rsidP="00497F19">
            <w:pPr>
              <w:rPr>
                <w:ins w:id="19268" w:author="Fegie" w:date="2021-05-04T19:48:00Z"/>
                <w:rFonts w:ascii="標楷體" w:eastAsia="標楷體" w:hAnsi="標楷體"/>
              </w:rPr>
            </w:pPr>
            <w:ins w:id="19269" w:author="Fegie" w:date="2021-05-04T19:57:00Z">
              <w:del w:id="19270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lastRenderedPageBreak/>
                  <w:delText>44</w:delText>
                </w:r>
              </w:del>
            </w:ins>
            <w:ins w:id="19271" w:author="家榮 張" w:date="2021-05-20T23:15:00Z">
              <w:r w:rsidR="005F285F">
                <w:rPr>
                  <w:rFonts w:ascii="標楷體" w:eastAsia="標楷體" w:hAnsi="標楷體" w:hint="eastAsia"/>
                </w:rPr>
                <w:t>43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E7956" w14:textId="27CC749D" w:rsidR="00497F19" w:rsidRDefault="00497F19" w:rsidP="00497F19">
            <w:pPr>
              <w:rPr>
                <w:ins w:id="19272" w:author="Fegie" w:date="2021-05-04T19:48:00Z"/>
                <w:rFonts w:ascii="標楷體" w:eastAsia="標楷體" w:hAnsi="標楷體"/>
              </w:rPr>
            </w:pPr>
            <w:ins w:id="19273" w:author="Fegie" w:date="2021-05-04T19:49:00Z">
              <w:r>
                <w:rPr>
                  <w:rFonts w:ascii="標楷體" w:eastAsia="標楷體" w:hAnsi="標楷體" w:hint="eastAsia"/>
                </w:rPr>
                <w:t>任職機構電話-修改前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19515" w14:textId="6CE0527B" w:rsidR="00497F19" w:rsidRDefault="00497F19" w:rsidP="00497F19">
            <w:pPr>
              <w:rPr>
                <w:ins w:id="19274" w:author="Fegie" w:date="2021-05-04T19:48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1335A" w14:textId="77777777" w:rsidR="00497F19" w:rsidRDefault="00497F19" w:rsidP="00497F19">
            <w:pPr>
              <w:rPr>
                <w:ins w:id="19275" w:author="Fegie" w:date="2021-05-04T19:48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BCCAC" w14:textId="77777777" w:rsidR="00497F19" w:rsidRDefault="00497F19" w:rsidP="00497F19">
            <w:pPr>
              <w:rPr>
                <w:ins w:id="19276" w:author="Fegie" w:date="2021-05-04T19:48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DF8A" w14:textId="77777777" w:rsidR="00497F19" w:rsidRDefault="00497F19" w:rsidP="00497F19">
            <w:pPr>
              <w:rPr>
                <w:ins w:id="19277" w:author="Fegie" w:date="2021-05-04T19:48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7910B" w14:textId="16CC208E" w:rsidR="00497F19" w:rsidRPr="00572388" w:rsidRDefault="00497F19" w:rsidP="00497F19">
            <w:pPr>
              <w:rPr>
                <w:ins w:id="19278" w:author="Fegie" w:date="2021-05-04T19:48:00Z"/>
                <w:rFonts w:ascii="標楷體" w:eastAsia="標楷體" w:hAnsi="標楷體"/>
              </w:rPr>
            </w:pPr>
            <w:ins w:id="19279" w:author="Fegie" w:date="2021-05-04T19:4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419A8" w14:textId="36AFA2AA" w:rsidR="00497F19" w:rsidRDefault="00497F19" w:rsidP="00497F19">
            <w:pPr>
              <w:rPr>
                <w:ins w:id="19280" w:author="Fegie" w:date="2021-05-04T19:48:00Z"/>
                <w:rFonts w:ascii="標楷體" w:eastAsia="標楷體" w:hAnsi="標楷體"/>
              </w:rPr>
            </w:pPr>
            <w:ins w:id="19281" w:author="Fegie" w:date="2021-05-04T19:49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CurrCompTel</w:t>
              </w:r>
            </w:ins>
          </w:p>
        </w:tc>
      </w:tr>
      <w:tr w:rsidR="009E7826" w14:paraId="3439C7AF" w14:textId="77777777" w:rsidTr="00EA141D">
        <w:trPr>
          <w:trHeight w:val="291"/>
          <w:jc w:val="center"/>
          <w:ins w:id="19282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22A6B" w14:textId="278FEA87" w:rsidR="00497F19" w:rsidRDefault="00497F19" w:rsidP="00497F19">
            <w:pPr>
              <w:rPr>
                <w:ins w:id="19283" w:author="Fegie" w:date="2021-05-02T20:43:00Z"/>
                <w:rFonts w:ascii="標楷體" w:eastAsia="標楷體" w:hAnsi="標楷體"/>
              </w:rPr>
            </w:pPr>
            <w:ins w:id="19284" w:author="Fegie" w:date="2021-05-04T19:57:00Z">
              <w:del w:id="19285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delText>45</w:delText>
                </w:r>
              </w:del>
            </w:ins>
            <w:ins w:id="19286" w:author="家榮 張" w:date="2021-05-20T23:15:00Z">
              <w:r w:rsidR="005F285F">
                <w:rPr>
                  <w:rFonts w:ascii="標楷體" w:eastAsia="標楷體" w:hAnsi="標楷體" w:hint="eastAsia"/>
                </w:rPr>
                <w:t>44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1547" w14:textId="02598C24" w:rsidR="00497F19" w:rsidRDefault="00497F19" w:rsidP="00497F19">
            <w:pPr>
              <w:rPr>
                <w:ins w:id="19287" w:author="Fegie" w:date="2021-05-02T20:43:00Z"/>
                <w:rFonts w:ascii="標楷體" w:eastAsia="標楷體" w:hAnsi="標楷體"/>
              </w:rPr>
            </w:pPr>
            <w:ins w:id="19288" w:author="Fegie" w:date="2021-05-02T20:43:00Z">
              <w:r>
                <w:rPr>
                  <w:rFonts w:ascii="標楷體" w:eastAsia="標楷體" w:hAnsi="標楷體" w:hint="eastAsia"/>
                </w:rPr>
                <w:t>任職機構電話</w:t>
              </w:r>
            </w:ins>
            <w:ins w:id="19289" w:author="Fegie" w:date="2021-05-04T19:49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066E" w14:textId="332B67F7" w:rsidR="00497F19" w:rsidRDefault="00497F19" w:rsidP="00497F19">
            <w:pPr>
              <w:rPr>
                <w:ins w:id="19290" w:author="Fegie" w:date="2021-05-02T20:43:00Z"/>
                <w:rFonts w:ascii="標楷體" w:eastAsia="標楷體" w:hAnsi="標楷體"/>
              </w:rPr>
            </w:pPr>
            <w:ins w:id="19291" w:author="Fegie" w:date="2021-05-02T20:43:00Z">
              <w:del w:id="19292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X(16)</w:delText>
                </w:r>
              </w:del>
            </w:ins>
            <w:ins w:id="19293" w:author="家榮 張" w:date="2021-05-06T18:48:00Z">
              <w:r w:rsidR="00A7651D"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884C" w14:textId="77777777" w:rsidR="00497F19" w:rsidRDefault="00497F19" w:rsidP="00497F19">
            <w:pPr>
              <w:rPr>
                <w:ins w:id="19294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F9963" w14:textId="77777777" w:rsidR="00497F19" w:rsidRDefault="00497F19" w:rsidP="00497F19">
            <w:pPr>
              <w:rPr>
                <w:ins w:id="19295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C3345" w14:textId="77777777" w:rsidR="00497F19" w:rsidRDefault="00497F19" w:rsidP="00497F19">
            <w:pPr>
              <w:rPr>
                <w:ins w:id="19296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7C2C6" w14:textId="77777777" w:rsidR="00497F19" w:rsidRDefault="00497F19" w:rsidP="00497F19">
            <w:pPr>
              <w:rPr>
                <w:ins w:id="19297" w:author="Fegie" w:date="2021-05-02T20:43:00Z"/>
                <w:rFonts w:ascii="標楷體" w:eastAsia="標楷體" w:hAnsi="標楷體"/>
              </w:rPr>
            </w:pPr>
            <w:ins w:id="19298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28089" w14:textId="2DFCB50D" w:rsidR="00497F19" w:rsidRDefault="00497F19" w:rsidP="00497F19">
            <w:pPr>
              <w:rPr>
                <w:ins w:id="19299" w:author="Fegie" w:date="2021-05-02T20:43:00Z"/>
                <w:rFonts w:ascii="標楷體" w:eastAsia="標楷體" w:hAnsi="標楷體"/>
              </w:rPr>
            </w:pPr>
            <w:ins w:id="19300" w:author="Fegie" w:date="2021-05-02T20:50:00Z">
              <w:r>
                <w:rPr>
                  <w:rFonts w:ascii="標楷體" w:eastAsia="標楷體" w:hAnsi="標楷體" w:hint="eastAsia"/>
                </w:rPr>
                <w:t>1.自動顯示可以修改</w:t>
              </w:r>
            </w:ins>
            <w:ins w:id="19301" w:author="Fegie" w:date="2021-05-02T20:5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9302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CurrCompTel</w:t>
              </w:r>
            </w:ins>
          </w:p>
        </w:tc>
      </w:tr>
      <w:tr w:rsidR="009E7826" w14:paraId="3AF14776" w14:textId="77777777" w:rsidTr="00EA141D">
        <w:trPr>
          <w:trHeight w:val="291"/>
          <w:jc w:val="center"/>
          <w:ins w:id="19303" w:author="Fegie" w:date="2021-05-04T19:49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51485" w14:textId="65E2D409" w:rsidR="00497F19" w:rsidRDefault="00497F19" w:rsidP="00497F19">
            <w:pPr>
              <w:rPr>
                <w:ins w:id="19304" w:author="Fegie" w:date="2021-05-04T19:49:00Z"/>
                <w:rFonts w:ascii="標楷體" w:eastAsia="標楷體" w:hAnsi="標楷體"/>
              </w:rPr>
            </w:pPr>
            <w:ins w:id="19305" w:author="Fegie" w:date="2021-05-04T19:57:00Z">
              <w:del w:id="19306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delText>46</w:delText>
                </w:r>
              </w:del>
            </w:ins>
            <w:ins w:id="19307" w:author="家榮 張" w:date="2021-05-20T23:15:00Z">
              <w:r w:rsidR="005F285F">
                <w:rPr>
                  <w:rFonts w:ascii="標楷體" w:eastAsia="標楷體" w:hAnsi="標楷體" w:hint="eastAsia"/>
                </w:rPr>
                <w:t>45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1D3E" w14:textId="226E8EA2" w:rsidR="00497F19" w:rsidRDefault="00497F19" w:rsidP="00497F19">
            <w:pPr>
              <w:rPr>
                <w:ins w:id="19308" w:author="Fegie" w:date="2021-05-04T19:49:00Z"/>
                <w:rFonts w:ascii="標楷體" w:eastAsia="標楷體" w:hAnsi="標楷體"/>
              </w:rPr>
            </w:pPr>
            <w:ins w:id="19309" w:author="Fegie" w:date="2021-05-04T19:49:00Z">
              <w:r>
                <w:rPr>
                  <w:rFonts w:ascii="標楷體" w:eastAsia="標楷體" w:hAnsi="標楷體" w:hint="eastAsia"/>
                </w:rPr>
                <w:t>職位名稱-修改前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B8ECC" w14:textId="3AF141AF" w:rsidR="00497F19" w:rsidRDefault="00497F19" w:rsidP="00497F19">
            <w:pPr>
              <w:rPr>
                <w:ins w:id="19310" w:author="Fegie" w:date="2021-05-04T19:49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1CF38" w14:textId="77777777" w:rsidR="00497F19" w:rsidRDefault="00497F19" w:rsidP="00497F19">
            <w:pPr>
              <w:rPr>
                <w:ins w:id="19311" w:author="Fegie" w:date="2021-05-04T19:49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9081" w14:textId="77777777" w:rsidR="00497F19" w:rsidRDefault="00497F19" w:rsidP="00497F19">
            <w:pPr>
              <w:rPr>
                <w:ins w:id="19312" w:author="Fegie" w:date="2021-05-04T19:49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F73B0" w14:textId="77777777" w:rsidR="00497F19" w:rsidRDefault="00497F19" w:rsidP="00497F19">
            <w:pPr>
              <w:rPr>
                <w:ins w:id="19313" w:author="Fegie" w:date="2021-05-04T19:49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60412" w14:textId="180F65B8" w:rsidR="00497F19" w:rsidRPr="00572388" w:rsidRDefault="00497F19" w:rsidP="00497F19">
            <w:pPr>
              <w:rPr>
                <w:ins w:id="19314" w:author="Fegie" w:date="2021-05-04T19:49:00Z"/>
                <w:rFonts w:ascii="標楷體" w:eastAsia="標楷體" w:hAnsi="標楷體"/>
              </w:rPr>
            </w:pPr>
            <w:ins w:id="19315" w:author="Fegie" w:date="2021-05-04T19:4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71E46" w14:textId="028E7ED2" w:rsidR="00497F19" w:rsidRDefault="00497F19" w:rsidP="00497F19">
            <w:pPr>
              <w:rPr>
                <w:ins w:id="19316" w:author="Fegie" w:date="2021-05-04T19:49:00Z"/>
                <w:rFonts w:ascii="標楷體" w:eastAsia="標楷體" w:hAnsi="標楷體"/>
              </w:rPr>
            </w:pPr>
            <w:ins w:id="19317" w:author="Fegie" w:date="2021-05-04T19:49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JobTitle</w:t>
              </w:r>
            </w:ins>
          </w:p>
        </w:tc>
      </w:tr>
      <w:tr w:rsidR="009E7826" w14:paraId="43179288" w14:textId="77777777" w:rsidTr="00EA141D">
        <w:trPr>
          <w:trHeight w:val="291"/>
          <w:jc w:val="center"/>
          <w:ins w:id="19318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E5C18" w14:textId="7DC9BE67" w:rsidR="00497F19" w:rsidRDefault="00497F19" w:rsidP="00497F19">
            <w:pPr>
              <w:rPr>
                <w:ins w:id="19319" w:author="Fegie" w:date="2021-05-02T20:43:00Z"/>
                <w:rFonts w:ascii="標楷體" w:eastAsia="標楷體" w:hAnsi="標楷體"/>
              </w:rPr>
            </w:pPr>
            <w:ins w:id="19320" w:author="Fegie" w:date="2021-05-04T19:57:00Z">
              <w:del w:id="19321" w:author="家榮 張" w:date="2021-05-20T23:15:00Z">
                <w:r w:rsidDel="005F285F">
                  <w:rPr>
                    <w:rFonts w:ascii="標楷體" w:eastAsia="標楷體" w:hAnsi="標楷體" w:hint="eastAsia"/>
                  </w:rPr>
                  <w:delText>47</w:delText>
                </w:r>
              </w:del>
            </w:ins>
            <w:ins w:id="19322" w:author="家榮 張" w:date="2021-05-20T23:15:00Z">
              <w:r w:rsidR="005F285F">
                <w:rPr>
                  <w:rFonts w:ascii="標楷體" w:eastAsia="標楷體" w:hAnsi="標楷體" w:hint="eastAsia"/>
                </w:rPr>
                <w:t>46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FBE30" w14:textId="45A7DE21" w:rsidR="00497F19" w:rsidRDefault="00497F19" w:rsidP="00497F19">
            <w:pPr>
              <w:rPr>
                <w:ins w:id="19323" w:author="Fegie" w:date="2021-05-02T20:43:00Z"/>
                <w:rFonts w:ascii="標楷體" w:eastAsia="標楷體" w:hAnsi="標楷體"/>
              </w:rPr>
            </w:pPr>
            <w:ins w:id="19324" w:author="Fegie" w:date="2021-05-02T20:43:00Z">
              <w:r>
                <w:rPr>
                  <w:rFonts w:ascii="標楷體" w:eastAsia="標楷體" w:hAnsi="標楷體" w:hint="eastAsia"/>
                </w:rPr>
                <w:t>職位名稱</w:t>
              </w:r>
            </w:ins>
            <w:ins w:id="19325" w:author="Fegie" w:date="2021-05-04T19:49:00Z">
              <w:r>
                <w:rPr>
                  <w:rFonts w:ascii="標楷體" w:eastAsia="標楷體" w:hAnsi="標楷體" w:hint="eastAsia"/>
                </w:rPr>
                <w:t>-修</w:t>
              </w:r>
              <w:r>
                <w:rPr>
                  <w:rFonts w:ascii="標楷體" w:eastAsia="標楷體" w:hAnsi="標楷體" w:hint="eastAsia"/>
                </w:rPr>
                <w:lastRenderedPageBreak/>
                <w:t>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01D7D" w14:textId="4B8C9A62" w:rsidR="00497F19" w:rsidRDefault="00497F19" w:rsidP="00497F19">
            <w:pPr>
              <w:rPr>
                <w:ins w:id="19326" w:author="Fegie" w:date="2021-05-02T20:43:00Z"/>
                <w:rFonts w:ascii="標楷體" w:eastAsia="標楷體" w:hAnsi="標楷體"/>
              </w:rPr>
            </w:pPr>
            <w:ins w:id="19327" w:author="Fegie" w:date="2021-05-02T20:43:00Z">
              <w:del w:id="19328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X(20)</w:delText>
                </w:r>
              </w:del>
            </w:ins>
            <w:ins w:id="19329" w:author="家榮 張" w:date="2021-05-06T18:48:00Z">
              <w:r w:rsidR="00A7651D"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2D63" w14:textId="77777777" w:rsidR="00497F19" w:rsidRDefault="00497F19" w:rsidP="00497F19">
            <w:pPr>
              <w:rPr>
                <w:ins w:id="19330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1F4CC" w14:textId="77777777" w:rsidR="00497F19" w:rsidRDefault="00497F19" w:rsidP="00497F19">
            <w:pPr>
              <w:rPr>
                <w:ins w:id="19331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1B09" w14:textId="77777777" w:rsidR="00497F19" w:rsidRDefault="00497F19" w:rsidP="00497F19">
            <w:pPr>
              <w:rPr>
                <w:ins w:id="19332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F1BCF" w14:textId="77777777" w:rsidR="00497F19" w:rsidRDefault="00497F19" w:rsidP="00497F19">
            <w:pPr>
              <w:rPr>
                <w:ins w:id="19333" w:author="Fegie" w:date="2021-05-02T20:43:00Z"/>
                <w:rFonts w:ascii="標楷體" w:eastAsia="標楷體" w:hAnsi="標楷體"/>
              </w:rPr>
            </w:pPr>
            <w:ins w:id="19334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6F7C" w14:textId="61B183F0" w:rsidR="00497F19" w:rsidRDefault="00497F19" w:rsidP="00497F19">
            <w:pPr>
              <w:rPr>
                <w:ins w:id="19335" w:author="Fegie" w:date="2021-05-02T20:43:00Z"/>
                <w:rFonts w:ascii="標楷體" w:eastAsia="標楷體" w:hAnsi="標楷體"/>
              </w:rPr>
            </w:pPr>
            <w:ins w:id="19336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9337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JobTitle</w:t>
              </w:r>
            </w:ins>
          </w:p>
        </w:tc>
      </w:tr>
      <w:tr w:rsidR="009E7826" w14:paraId="30E3F4AE" w14:textId="77777777" w:rsidTr="00EA141D">
        <w:trPr>
          <w:trHeight w:val="291"/>
          <w:jc w:val="center"/>
          <w:ins w:id="19338" w:author="Fegie" w:date="2021-05-04T19:50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7086F" w14:textId="06B2F3B0" w:rsidR="00497F19" w:rsidRDefault="00497F19" w:rsidP="00497F19">
            <w:pPr>
              <w:rPr>
                <w:ins w:id="19339" w:author="Fegie" w:date="2021-05-04T19:50:00Z"/>
                <w:rFonts w:ascii="標楷體" w:eastAsia="標楷體" w:hAnsi="標楷體"/>
              </w:rPr>
            </w:pPr>
            <w:ins w:id="19340" w:author="Fegie" w:date="2021-05-04T19:57:00Z">
              <w:del w:id="19341" w:author="家榮 張" w:date="2021-05-20T23:16:00Z">
                <w:r w:rsidDel="005F285F">
                  <w:rPr>
                    <w:rFonts w:ascii="標楷體" w:eastAsia="標楷體" w:hAnsi="標楷體" w:hint="eastAsia"/>
                  </w:rPr>
                  <w:lastRenderedPageBreak/>
                  <w:delText>48</w:delText>
                </w:r>
              </w:del>
            </w:ins>
            <w:ins w:id="19342" w:author="家榮 張" w:date="2021-05-20T23:16:00Z">
              <w:r w:rsidR="005F285F">
                <w:rPr>
                  <w:rFonts w:ascii="標楷體" w:eastAsia="標楷體" w:hAnsi="標楷體" w:hint="eastAsia"/>
                </w:rPr>
                <w:t>47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B2DC4" w14:textId="04358B56" w:rsidR="00497F19" w:rsidRDefault="00497F19" w:rsidP="00497F19">
            <w:pPr>
              <w:rPr>
                <w:ins w:id="19343" w:author="Fegie" w:date="2021-05-04T19:50:00Z"/>
                <w:rFonts w:ascii="標楷體" w:eastAsia="標楷體" w:hAnsi="標楷體"/>
              </w:rPr>
            </w:pPr>
            <w:ins w:id="19344" w:author="Fegie" w:date="2021-05-04T19:50:00Z">
              <w:r>
                <w:rPr>
                  <w:rFonts w:ascii="標楷體" w:eastAsia="標楷體" w:hAnsi="標楷體" w:hint="eastAsia"/>
                </w:rPr>
                <w:t>服務年資-修改前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78ED2" w14:textId="3CBEC25C" w:rsidR="00497F19" w:rsidRDefault="00497F19" w:rsidP="00497F19">
            <w:pPr>
              <w:rPr>
                <w:ins w:id="19345" w:author="Fegie" w:date="2021-05-04T19:5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EE73A" w14:textId="77777777" w:rsidR="00497F19" w:rsidRDefault="00497F19" w:rsidP="00497F19">
            <w:pPr>
              <w:rPr>
                <w:ins w:id="19346" w:author="Fegie" w:date="2021-05-04T19:50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98D37" w14:textId="77777777" w:rsidR="00497F19" w:rsidRDefault="00497F19" w:rsidP="00497F19">
            <w:pPr>
              <w:rPr>
                <w:ins w:id="19347" w:author="Fegie" w:date="2021-05-04T19:5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3518" w14:textId="77777777" w:rsidR="00497F19" w:rsidRDefault="00497F19" w:rsidP="00497F19">
            <w:pPr>
              <w:rPr>
                <w:ins w:id="19348" w:author="Fegie" w:date="2021-05-04T19:5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C9D1" w14:textId="3BEA6B78" w:rsidR="00497F19" w:rsidRPr="00572388" w:rsidRDefault="00497F19" w:rsidP="00497F19">
            <w:pPr>
              <w:rPr>
                <w:ins w:id="19349" w:author="Fegie" w:date="2021-05-04T19:50:00Z"/>
                <w:rFonts w:ascii="標楷體" w:eastAsia="標楷體" w:hAnsi="標楷體"/>
              </w:rPr>
            </w:pPr>
            <w:ins w:id="19350" w:author="Fegie" w:date="2021-05-04T19:5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B0037" w14:textId="0AC56E26" w:rsidR="00497F19" w:rsidRDefault="00497F19" w:rsidP="00497F19">
            <w:pPr>
              <w:rPr>
                <w:ins w:id="19351" w:author="Fegie" w:date="2021-05-04T19:50:00Z"/>
                <w:rFonts w:ascii="標楷體" w:eastAsia="標楷體" w:hAnsi="標楷體"/>
              </w:rPr>
            </w:pPr>
            <w:ins w:id="19352" w:author="Fegie" w:date="2021-05-04T19:50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JobTen</w:t>
              </w:r>
              <w:r>
                <w:rPr>
                  <w:rFonts w:ascii="標楷體" w:eastAsia="標楷體" w:hAnsi="標楷體" w:hint="eastAsia"/>
                </w:rPr>
                <w:t>u</w:t>
              </w:r>
              <w:r>
                <w:rPr>
                  <w:rFonts w:ascii="標楷體" w:eastAsia="標楷體" w:hAnsi="標楷體"/>
                </w:rPr>
                <w:t>re</w:t>
              </w:r>
            </w:ins>
          </w:p>
        </w:tc>
      </w:tr>
      <w:tr w:rsidR="009E7826" w14:paraId="630BA376" w14:textId="77777777" w:rsidTr="00EA141D">
        <w:trPr>
          <w:trHeight w:val="291"/>
          <w:jc w:val="center"/>
          <w:ins w:id="19353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D44DE" w14:textId="3D7FBD47" w:rsidR="00497F19" w:rsidRDefault="00497F19" w:rsidP="00497F19">
            <w:pPr>
              <w:rPr>
                <w:ins w:id="19354" w:author="Fegie" w:date="2021-05-02T20:43:00Z"/>
                <w:rFonts w:ascii="標楷體" w:eastAsia="標楷體" w:hAnsi="標楷體"/>
              </w:rPr>
            </w:pPr>
            <w:ins w:id="19355" w:author="Fegie" w:date="2021-05-04T19:57:00Z">
              <w:del w:id="19356" w:author="家榮 張" w:date="2021-05-20T23:16:00Z">
                <w:r w:rsidDel="005F285F">
                  <w:rPr>
                    <w:rFonts w:ascii="標楷體" w:eastAsia="標楷體" w:hAnsi="標楷體" w:hint="eastAsia"/>
                  </w:rPr>
                  <w:delText>49</w:delText>
                </w:r>
              </w:del>
            </w:ins>
            <w:ins w:id="19357" w:author="家榮 張" w:date="2021-05-20T23:16:00Z">
              <w:r w:rsidR="005F285F">
                <w:rPr>
                  <w:rFonts w:ascii="標楷體" w:eastAsia="標楷體" w:hAnsi="標楷體" w:hint="eastAsia"/>
                </w:rPr>
                <w:t>48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7F434" w14:textId="247EC921" w:rsidR="00497F19" w:rsidRDefault="00497F19" w:rsidP="00497F19">
            <w:pPr>
              <w:rPr>
                <w:ins w:id="19358" w:author="Fegie" w:date="2021-05-02T20:43:00Z"/>
                <w:rFonts w:ascii="標楷體" w:eastAsia="標楷體" w:hAnsi="標楷體"/>
              </w:rPr>
            </w:pPr>
            <w:ins w:id="19359" w:author="Fegie" w:date="2021-05-02T20:43:00Z">
              <w:r>
                <w:rPr>
                  <w:rFonts w:ascii="標楷體" w:eastAsia="標楷體" w:hAnsi="標楷體" w:hint="eastAsia"/>
                </w:rPr>
                <w:t>服務年資</w:t>
              </w:r>
            </w:ins>
            <w:ins w:id="19360" w:author="Fegie" w:date="2021-05-04T19:50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05CF7" w14:textId="464FD99E" w:rsidR="00497F19" w:rsidRDefault="00497F19" w:rsidP="00497F19">
            <w:pPr>
              <w:rPr>
                <w:ins w:id="19361" w:author="Fegie" w:date="2021-05-02T20:43:00Z"/>
                <w:rFonts w:ascii="標楷體" w:eastAsia="標楷體" w:hAnsi="標楷體"/>
              </w:rPr>
            </w:pPr>
            <w:ins w:id="19362" w:author="Fegie" w:date="2021-05-02T20:43:00Z">
              <w:del w:id="19363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9364" w:author="家榮 張" w:date="2021-05-06T18:48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B1CB1" w14:textId="77777777" w:rsidR="00497F19" w:rsidRDefault="00497F19" w:rsidP="00497F19">
            <w:pPr>
              <w:rPr>
                <w:ins w:id="19365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8652F" w14:textId="77777777" w:rsidR="00497F19" w:rsidRDefault="00497F19" w:rsidP="00497F19">
            <w:pPr>
              <w:rPr>
                <w:ins w:id="19366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E6D00" w14:textId="77777777" w:rsidR="00497F19" w:rsidRDefault="00497F19" w:rsidP="00497F19">
            <w:pPr>
              <w:rPr>
                <w:ins w:id="19367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8A4B" w14:textId="77777777" w:rsidR="00497F19" w:rsidRDefault="00497F19" w:rsidP="00497F19">
            <w:pPr>
              <w:rPr>
                <w:ins w:id="19368" w:author="Fegie" w:date="2021-05-02T20:43:00Z"/>
                <w:rFonts w:ascii="標楷體" w:eastAsia="標楷體" w:hAnsi="標楷體"/>
              </w:rPr>
            </w:pPr>
            <w:ins w:id="19369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816A" w14:textId="072B1CE9" w:rsidR="00497F19" w:rsidRDefault="00497F19" w:rsidP="00497F19">
            <w:pPr>
              <w:rPr>
                <w:ins w:id="19370" w:author="Fegie" w:date="2021-05-02T20:43:00Z"/>
                <w:rFonts w:ascii="標楷體" w:eastAsia="標楷體" w:hAnsi="標楷體"/>
              </w:rPr>
            </w:pPr>
            <w:ins w:id="19371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9372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JobTen</w:t>
              </w:r>
              <w:r>
                <w:rPr>
                  <w:rFonts w:ascii="標楷體" w:eastAsia="標楷體" w:hAnsi="標楷體" w:hint="eastAsia"/>
                </w:rPr>
                <w:t>u</w:t>
              </w:r>
              <w:r>
                <w:rPr>
                  <w:rFonts w:ascii="標楷體" w:eastAsia="標楷體" w:hAnsi="標楷體"/>
                </w:rPr>
                <w:t>re</w:t>
              </w:r>
            </w:ins>
          </w:p>
        </w:tc>
      </w:tr>
      <w:tr w:rsidR="009E7826" w14:paraId="5D3694D3" w14:textId="77777777" w:rsidTr="00EA141D">
        <w:trPr>
          <w:trHeight w:val="291"/>
          <w:jc w:val="center"/>
          <w:ins w:id="19373" w:author="Fegie" w:date="2021-05-04T19:50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35B6" w14:textId="61234CFF" w:rsidR="00497F19" w:rsidRDefault="00497F19" w:rsidP="00497F19">
            <w:pPr>
              <w:rPr>
                <w:ins w:id="19374" w:author="Fegie" w:date="2021-05-04T19:50:00Z"/>
                <w:rFonts w:ascii="標楷體" w:eastAsia="標楷體" w:hAnsi="標楷體"/>
              </w:rPr>
            </w:pPr>
            <w:ins w:id="19375" w:author="Fegie" w:date="2021-05-04T19:57:00Z">
              <w:del w:id="19376" w:author="家榮 張" w:date="2021-05-20T23:16:00Z">
                <w:r w:rsidDel="005F285F">
                  <w:rPr>
                    <w:rFonts w:ascii="標楷體" w:eastAsia="標楷體" w:hAnsi="標楷體" w:hint="eastAsia"/>
                  </w:rPr>
                  <w:delText>50</w:delText>
                </w:r>
              </w:del>
            </w:ins>
            <w:ins w:id="19377" w:author="家榮 張" w:date="2021-05-20T23:16:00Z">
              <w:r w:rsidR="005F285F">
                <w:rPr>
                  <w:rFonts w:ascii="標楷體" w:eastAsia="標楷體" w:hAnsi="標楷體" w:hint="eastAsia"/>
                </w:rPr>
                <w:t>49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830D" w14:textId="686AD742" w:rsidR="00497F19" w:rsidRDefault="00497F19" w:rsidP="00497F19">
            <w:pPr>
              <w:rPr>
                <w:ins w:id="19378" w:author="Fegie" w:date="2021-05-04T19:50:00Z"/>
                <w:rFonts w:ascii="標楷體" w:eastAsia="標楷體" w:hAnsi="標楷體"/>
              </w:rPr>
            </w:pPr>
            <w:ins w:id="19379" w:author="Fegie" w:date="2021-05-04T19:50:00Z">
              <w:r>
                <w:rPr>
                  <w:rFonts w:ascii="標楷體" w:eastAsia="標楷體" w:hAnsi="標楷體" w:hint="eastAsia"/>
                </w:rPr>
                <w:t>年收入</w:t>
              </w:r>
            </w:ins>
            <w:ins w:id="19380" w:author="Fegie" w:date="2021-05-04T19:51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4DFB" w14:textId="146A2DFA" w:rsidR="00497F19" w:rsidRDefault="00497F19" w:rsidP="00497F19">
            <w:pPr>
              <w:rPr>
                <w:ins w:id="19381" w:author="Fegie" w:date="2021-05-04T19:5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D823B" w14:textId="77777777" w:rsidR="00497F19" w:rsidRDefault="00497F19" w:rsidP="00497F19">
            <w:pPr>
              <w:rPr>
                <w:ins w:id="19382" w:author="Fegie" w:date="2021-05-04T19:50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E86D" w14:textId="77777777" w:rsidR="00497F19" w:rsidRDefault="00497F19" w:rsidP="00497F19">
            <w:pPr>
              <w:rPr>
                <w:ins w:id="19383" w:author="Fegie" w:date="2021-05-04T19:5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7304" w14:textId="77777777" w:rsidR="00497F19" w:rsidRDefault="00497F19" w:rsidP="00497F19">
            <w:pPr>
              <w:rPr>
                <w:ins w:id="19384" w:author="Fegie" w:date="2021-05-04T19:5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73CFE" w14:textId="0C48B466" w:rsidR="00497F19" w:rsidRPr="00572388" w:rsidRDefault="00497F19" w:rsidP="00497F19">
            <w:pPr>
              <w:rPr>
                <w:ins w:id="19385" w:author="Fegie" w:date="2021-05-04T19:50:00Z"/>
                <w:rFonts w:ascii="標楷體" w:eastAsia="標楷體" w:hAnsi="標楷體"/>
              </w:rPr>
            </w:pPr>
            <w:ins w:id="19386" w:author="Fegie" w:date="2021-05-04T19:5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9C43" w14:textId="1BB537B6" w:rsidR="00497F19" w:rsidRDefault="00497F19" w:rsidP="00497F19">
            <w:pPr>
              <w:rPr>
                <w:ins w:id="19387" w:author="Fegie" w:date="2021-05-04T19:50:00Z"/>
                <w:rFonts w:ascii="標楷體" w:eastAsia="標楷體" w:hAnsi="標楷體"/>
              </w:rPr>
            </w:pPr>
            <w:ins w:id="19388" w:author="Fegie" w:date="2021-05-04T19:50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9E7826" w14:paraId="4CC316B6" w14:textId="77777777" w:rsidTr="00EA141D">
        <w:trPr>
          <w:trHeight w:val="291"/>
          <w:jc w:val="center"/>
          <w:ins w:id="19389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ACB8B" w14:textId="44251A44" w:rsidR="00497F19" w:rsidRDefault="00497F19" w:rsidP="00497F19">
            <w:pPr>
              <w:rPr>
                <w:ins w:id="19390" w:author="Fegie" w:date="2021-05-02T20:43:00Z"/>
                <w:rFonts w:ascii="標楷體" w:eastAsia="標楷體" w:hAnsi="標楷體"/>
              </w:rPr>
            </w:pPr>
            <w:ins w:id="19391" w:author="Fegie" w:date="2021-05-04T19:57:00Z">
              <w:del w:id="19392" w:author="家榮 張" w:date="2021-05-20T23:16:00Z">
                <w:r w:rsidDel="005F285F">
                  <w:rPr>
                    <w:rFonts w:ascii="標楷體" w:eastAsia="標楷體" w:hAnsi="標楷體" w:hint="eastAsia"/>
                  </w:rPr>
                  <w:delText>51</w:delText>
                </w:r>
              </w:del>
            </w:ins>
            <w:ins w:id="19393" w:author="家榮 張" w:date="2021-05-20T23:16:00Z">
              <w:r w:rsidR="005F285F"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7FFD" w14:textId="03416EE9" w:rsidR="00497F19" w:rsidRDefault="00497F19" w:rsidP="00497F19">
            <w:pPr>
              <w:rPr>
                <w:ins w:id="19394" w:author="Fegie" w:date="2021-05-02T20:43:00Z"/>
                <w:rFonts w:ascii="標楷體" w:eastAsia="標楷體" w:hAnsi="標楷體"/>
              </w:rPr>
            </w:pPr>
            <w:ins w:id="19395" w:author="Fegie" w:date="2021-05-02T20:43:00Z">
              <w:r>
                <w:rPr>
                  <w:rFonts w:ascii="標楷體" w:eastAsia="標楷體" w:hAnsi="標楷體" w:hint="eastAsia"/>
                </w:rPr>
                <w:t>年收入</w:t>
              </w:r>
            </w:ins>
            <w:ins w:id="19396" w:author="Fegie" w:date="2021-05-04T19:51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E0DB7" w14:textId="7C5EC364" w:rsidR="00497F19" w:rsidRDefault="00497F19" w:rsidP="00497F19">
            <w:pPr>
              <w:rPr>
                <w:ins w:id="19397" w:author="Fegie" w:date="2021-05-02T20:43:00Z"/>
                <w:rFonts w:ascii="標楷體" w:eastAsia="標楷體" w:hAnsi="標楷體"/>
              </w:rPr>
            </w:pPr>
            <w:ins w:id="19398" w:author="Fegie" w:date="2021-05-02T20:43:00Z">
              <w:del w:id="19399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9(09)</w:delText>
                </w:r>
              </w:del>
            </w:ins>
            <w:ins w:id="19400" w:author="家榮 張" w:date="2021-05-06T18:48:00Z">
              <w:r w:rsidR="00A7651D"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0E23F" w14:textId="77777777" w:rsidR="00497F19" w:rsidRDefault="00497F19" w:rsidP="00497F19">
            <w:pPr>
              <w:rPr>
                <w:ins w:id="19401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70A4" w14:textId="77777777" w:rsidR="00497F19" w:rsidRDefault="00497F19" w:rsidP="00497F19">
            <w:pPr>
              <w:rPr>
                <w:ins w:id="19402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10AE" w14:textId="77777777" w:rsidR="00497F19" w:rsidRDefault="00497F19" w:rsidP="00497F19">
            <w:pPr>
              <w:rPr>
                <w:ins w:id="19403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6B988" w14:textId="77777777" w:rsidR="00497F19" w:rsidRDefault="00497F19" w:rsidP="00497F19">
            <w:pPr>
              <w:rPr>
                <w:ins w:id="19404" w:author="Fegie" w:date="2021-05-02T20:43:00Z"/>
                <w:rFonts w:ascii="標楷體" w:eastAsia="標楷體" w:hAnsi="標楷體"/>
              </w:rPr>
            </w:pPr>
            <w:ins w:id="19405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5B79" w14:textId="55199706" w:rsidR="00497F19" w:rsidRDefault="00497F19" w:rsidP="00497F19">
            <w:pPr>
              <w:rPr>
                <w:ins w:id="19406" w:author="Fegie" w:date="2021-05-02T20:43:00Z"/>
                <w:rFonts w:ascii="標楷體" w:eastAsia="標楷體" w:hAnsi="標楷體"/>
              </w:rPr>
            </w:pPr>
            <w:ins w:id="19407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9408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9E7826" w14:paraId="5C6EA828" w14:textId="77777777" w:rsidTr="00EA141D">
        <w:trPr>
          <w:trHeight w:val="291"/>
          <w:jc w:val="center"/>
          <w:ins w:id="19409" w:author="Fegie" w:date="2021-05-04T19:51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92A8" w14:textId="24E2D536" w:rsidR="00497F19" w:rsidRDefault="00497F19" w:rsidP="00497F19">
            <w:pPr>
              <w:rPr>
                <w:ins w:id="19410" w:author="Fegie" w:date="2021-05-04T19:51:00Z"/>
                <w:rFonts w:ascii="標楷體" w:eastAsia="標楷體" w:hAnsi="標楷體"/>
              </w:rPr>
            </w:pPr>
            <w:ins w:id="19411" w:author="Fegie" w:date="2021-05-04T19:57:00Z">
              <w:del w:id="19412" w:author="家榮 張" w:date="2021-05-20T23:16:00Z">
                <w:r w:rsidDel="005F285F">
                  <w:rPr>
                    <w:rFonts w:ascii="標楷體" w:eastAsia="標楷體" w:hAnsi="標楷體" w:hint="eastAsia"/>
                  </w:rPr>
                  <w:delText>52</w:delText>
                </w:r>
              </w:del>
            </w:ins>
            <w:ins w:id="19413" w:author="家榮 張" w:date="2021-05-20T23:16:00Z">
              <w:r w:rsidR="005F285F">
                <w:rPr>
                  <w:rFonts w:ascii="標楷體" w:eastAsia="標楷體" w:hAnsi="標楷體" w:hint="eastAsia"/>
                </w:rPr>
                <w:t>51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012D3" w14:textId="29D8E88C" w:rsidR="00497F19" w:rsidRDefault="00497F19" w:rsidP="00497F19">
            <w:pPr>
              <w:rPr>
                <w:ins w:id="19414" w:author="Fegie" w:date="2021-05-04T19:51:00Z"/>
                <w:rFonts w:ascii="標楷體" w:eastAsia="標楷體" w:hAnsi="標楷體"/>
              </w:rPr>
            </w:pPr>
            <w:ins w:id="19415" w:author="Fegie" w:date="2021-05-04T19:51:00Z">
              <w:r>
                <w:rPr>
                  <w:rFonts w:ascii="標楷體" w:eastAsia="標楷體" w:hAnsi="標楷體" w:hint="eastAsia"/>
                </w:rPr>
                <w:t>年收</w:t>
              </w:r>
              <w:r>
                <w:rPr>
                  <w:rFonts w:ascii="標楷體" w:eastAsia="標楷體" w:hAnsi="標楷體" w:hint="eastAsia"/>
                </w:rPr>
                <w:lastRenderedPageBreak/>
                <w:t>入資料年月-修改前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EC952" w14:textId="552BFE12" w:rsidR="00497F19" w:rsidRDefault="00497F19" w:rsidP="00497F19">
            <w:pPr>
              <w:rPr>
                <w:ins w:id="19416" w:author="Fegie" w:date="2021-05-04T19:51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301F" w14:textId="77777777" w:rsidR="00497F19" w:rsidRDefault="00497F19" w:rsidP="00497F19">
            <w:pPr>
              <w:rPr>
                <w:ins w:id="19417" w:author="Fegie" w:date="2021-05-04T19:51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8F8B2" w14:textId="77777777" w:rsidR="00497F19" w:rsidRDefault="00497F19" w:rsidP="00497F19">
            <w:pPr>
              <w:rPr>
                <w:ins w:id="19418" w:author="Fegie" w:date="2021-05-04T19:51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97991" w14:textId="77777777" w:rsidR="00497F19" w:rsidRDefault="00497F19" w:rsidP="00497F19">
            <w:pPr>
              <w:rPr>
                <w:ins w:id="19419" w:author="Fegie" w:date="2021-05-04T19:5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96C4B" w14:textId="5E4F08FA" w:rsidR="00497F19" w:rsidRPr="00572388" w:rsidRDefault="00497F19" w:rsidP="00497F19">
            <w:pPr>
              <w:rPr>
                <w:ins w:id="19420" w:author="Fegie" w:date="2021-05-04T19:51:00Z"/>
                <w:rFonts w:ascii="標楷體" w:eastAsia="標楷體" w:hAnsi="標楷體"/>
              </w:rPr>
            </w:pPr>
            <w:ins w:id="19421" w:author="Fegie" w:date="2021-05-04T19:5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5110" w14:textId="2E04E9EC" w:rsidR="00497F19" w:rsidRDefault="00497F19" w:rsidP="00497F19">
            <w:pPr>
              <w:rPr>
                <w:ins w:id="19422" w:author="Fegie" w:date="2021-05-04T19:51:00Z"/>
                <w:rFonts w:ascii="標楷體" w:eastAsia="標楷體" w:hAnsi="標楷體"/>
              </w:rPr>
            </w:pPr>
            <w:ins w:id="19423" w:author="Fegie" w:date="2021-05-04T19:51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9E7826" w14:paraId="58410848" w14:textId="77777777" w:rsidTr="00EA141D">
        <w:trPr>
          <w:trHeight w:val="291"/>
          <w:jc w:val="center"/>
          <w:ins w:id="19424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B1137" w14:textId="6E0D43CF" w:rsidR="00497F19" w:rsidRDefault="00497F19" w:rsidP="00497F19">
            <w:pPr>
              <w:rPr>
                <w:ins w:id="19425" w:author="Fegie" w:date="2021-05-02T20:43:00Z"/>
                <w:rFonts w:ascii="標楷體" w:eastAsia="標楷體" w:hAnsi="標楷體"/>
              </w:rPr>
            </w:pPr>
            <w:ins w:id="19426" w:author="Fegie" w:date="2021-05-04T19:57:00Z">
              <w:del w:id="19427" w:author="家榮 張" w:date="2021-05-20T23:16:00Z">
                <w:r w:rsidDel="005F285F">
                  <w:rPr>
                    <w:rFonts w:ascii="標楷體" w:eastAsia="標楷體" w:hAnsi="標楷體" w:hint="eastAsia"/>
                  </w:rPr>
                  <w:lastRenderedPageBreak/>
                  <w:delText>53</w:delText>
                </w:r>
              </w:del>
            </w:ins>
            <w:ins w:id="19428" w:author="家榮 張" w:date="2021-05-20T23:16:00Z">
              <w:r w:rsidR="005F285F">
                <w:rPr>
                  <w:rFonts w:ascii="標楷體" w:eastAsia="標楷體" w:hAnsi="標楷體" w:hint="eastAsia"/>
                </w:rPr>
                <w:t>52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67AA" w14:textId="7220A8A3" w:rsidR="00497F19" w:rsidRDefault="00497F19" w:rsidP="00497F19">
            <w:pPr>
              <w:rPr>
                <w:ins w:id="19429" w:author="Fegie" w:date="2021-05-02T20:43:00Z"/>
                <w:rFonts w:ascii="標楷體" w:eastAsia="標楷體" w:hAnsi="標楷體"/>
              </w:rPr>
            </w:pPr>
            <w:ins w:id="19430" w:author="Fegie" w:date="2021-05-02T20:43:00Z">
              <w:r>
                <w:rPr>
                  <w:rFonts w:ascii="標楷體" w:eastAsia="標楷體" w:hAnsi="標楷體" w:hint="eastAsia"/>
                </w:rPr>
                <w:t>年收入資料年月</w:t>
              </w:r>
            </w:ins>
            <w:ins w:id="19431" w:author="Fegie" w:date="2021-05-04T19:51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5A1D3" w14:textId="10B90081" w:rsidR="00497F19" w:rsidRDefault="00497F19" w:rsidP="00497F19">
            <w:pPr>
              <w:rPr>
                <w:ins w:id="19432" w:author="Fegie" w:date="2021-05-02T20:43:00Z"/>
                <w:rFonts w:ascii="標楷體" w:eastAsia="標楷體" w:hAnsi="標楷體"/>
              </w:rPr>
            </w:pPr>
            <w:ins w:id="19433" w:author="Fegie" w:date="2021-05-02T20:43:00Z">
              <w:del w:id="19434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X(05)</w:delText>
                </w:r>
              </w:del>
            </w:ins>
            <w:ins w:id="19435" w:author="家榮 張" w:date="2021-05-06T18:48:00Z">
              <w:r w:rsidR="00A7651D"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DF6EA" w14:textId="77777777" w:rsidR="00497F19" w:rsidRDefault="00497F19" w:rsidP="00497F19">
            <w:pPr>
              <w:rPr>
                <w:ins w:id="19436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651FD" w14:textId="77777777" w:rsidR="00497F19" w:rsidRDefault="00497F19" w:rsidP="00497F19">
            <w:pPr>
              <w:rPr>
                <w:ins w:id="19437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2EBA" w14:textId="77777777" w:rsidR="00497F19" w:rsidRDefault="00497F19" w:rsidP="00497F19">
            <w:pPr>
              <w:rPr>
                <w:ins w:id="19438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16AEB" w14:textId="77777777" w:rsidR="00497F19" w:rsidRDefault="00497F19" w:rsidP="00497F19">
            <w:pPr>
              <w:rPr>
                <w:ins w:id="19439" w:author="Fegie" w:date="2021-05-02T20:43:00Z"/>
                <w:rFonts w:ascii="標楷體" w:eastAsia="標楷體" w:hAnsi="標楷體"/>
              </w:rPr>
            </w:pPr>
            <w:ins w:id="19440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A47D" w14:textId="70971CF0" w:rsidR="00497F19" w:rsidRDefault="00497F19" w:rsidP="00497F19">
            <w:pPr>
              <w:rPr>
                <w:ins w:id="19441" w:author="Fegie" w:date="2021-05-02T20:43:00Z"/>
                <w:rFonts w:ascii="標楷體" w:eastAsia="標楷體" w:hAnsi="標楷體"/>
              </w:rPr>
            </w:pPr>
            <w:ins w:id="19442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9443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9E7826" w14:paraId="64A61BCF" w14:textId="77777777" w:rsidTr="00EA141D">
        <w:trPr>
          <w:trHeight w:val="291"/>
          <w:jc w:val="center"/>
          <w:ins w:id="19444" w:author="Fegie" w:date="2021-05-04T19:51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B8B62" w14:textId="38D9BFA8" w:rsidR="00497F19" w:rsidRDefault="00497F19" w:rsidP="00497F19">
            <w:pPr>
              <w:rPr>
                <w:ins w:id="19445" w:author="Fegie" w:date="2021-05-04T19:51:00Z"/>
                <w:rFonts w:ascii="標楷體" w:eastAsia="標楷體" w:hAnsi="標楷體"/>
              </w:rPr>
            </w:pPr>
            <w:ins w:id="19446" w:author="Fegie" w:date="2021-05-04T19:57:00Z">
              <w:del w:id="19447" w:author="家榮 張" w:date="2021-05-20T23:16:00Z">
                <w:r w:rsidDel="005F285F">
                  <w:rPr>
                    <w:rFonts w:ascii="標楷體" w:eastAsia="標楷體" w:hAnsi="標楷體" w:hint="eastAsia"/>
                  </w:rPr>
                  <w:delText>54</w:delText>
                </w:r>
              </w:del>
            </w:ins>
            <w:ins w:id="19448" w:author="家榮 張" w:date="2021-05-20T23:16:00Z">
              <w:r w:rsidR="005F285F">
                <w:rPr>
                  <w:rFonts w:ascii="標楷體" w:eastAsia="標楷體" w:hAnsi="標楷體" w:hint="eastAsia"/>
                </w:rPr>
                <w:t>53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ED890" w14:textId="4AB0A58A" w:rsidR="00497F19" w:rsidRDefault="00497F19" w:rsidP="00497F19">
            <w:pPr>
              <w:rPr>
                <w:ins w:id="19449" w:author="Fegie" w:date="2021-05-04T19:51:00Z"/>
                <w:rFonts w:ascii="標楷體" w:eastAsia="標楷體" w:hAnsi="標楷體"/>
              </w:rPr>
            </w:pPr>
            <w:ins w:id="19450" w:author="Fegie" w:date="2021-05-04T19:51:00Z">
              <w:r>
                <w:rPr>
                  <w:rFonts w:ascii="標楷體" w:eastAsia="標楷體" w:hAnsi="標楷體" w:hint="eastAsia"/>
                </w:rPr>
                <w:t>護照號碼-修改前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6DB5C" w14:textId="606827BB" w:rsidR="00497F19" w:rsidRDefault="00497F19" w:rsidP="00497F19">
            <w:pPr>
              <w:rPr>
                <w:ins w:id="19451" w:author="Fegie" w:date="2021-05-04T19:51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4A76" w14:textId="77777777" w:rsidR="00497F19" w:rsidRDefault="00497F19" w:rsidP="00497F19">
            <w:pPr>
              <w:rPr>
                <w:ins w:id="19452" w:author="Fegie" w:date="2021-05-04T19:51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7C3E" w14:textId="77777777" w:rsidR="00497F19" w:rsidRDefault="00497F19" w:rsidP="00497F19">
            <w:pPr>
              <w:rPr>
                <w:ins w:id="19453" w:author="Fegie" w:date="2021-05-04T19:51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6152A" w14:textId="77777777" w:rsidR="00497F19" w:rsidRDefault="00497F19" w:rsidP="00497F19">
            <w:pPr>
              <w:rPr>
                <w:ins w:id="19454" w:author="Fegie" w:date="2021-05-04T19:5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C067" w14:textId="51E873DD" w:rsidR="00497F19" w:rsidRPr="00572388" w:rsidRDefault="00497F19" w:rsidP="00497F19">
            <w:pPr>
              <w:rPr>
                <w:ins w:id="19455" w:author="Fegie" w:date="2021-05-04T19:51:00Z"/>
                <w:rFonts w:ascii="標楷體" w:eastAsia="標楷體" w:hAnsi="標楷體"/>
              </w:rPr>
            </w:pPr>
            <w:ins w:id="19456" w:author="Fegie" w:date="2021-05-04T19:5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0895" w14:textId="48C5C594" w:rsidR="00497F19" w:rsidRDefault="00497F19" w:rsidP="00497F19">
            <w:pPr>
              <w:rPr>
                <w:ins w:id="19457" w:author="Fegie" w:date="2021-05-04T19:51:00Z"/>
                <w:rFonts w:ascii="標楷體" w:eastAsia="標楷體" w:hAnsi="標楷體"/>
              </w:rPr>
            </w:pPr>
            <w:ins w:id="19458" w:author="Fegie" w:date="2021-05-04T19:51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PassportNo</w:t>
              </w:r>
            </w:ins>
          </w:p>
        </w:tc>
      </w:tr>
      <w:tr w:rsidR="009E7826" w14:paraId="160FC601" w14:textId="77777777" w:rsidTr="00EA141D">
        <w:trPr>
          <w:trHeight w:val="291"/>
          <w:jc w:val="center"/>
          <w:ins w:id="19459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786D3" w14:textId="3C7EFADD" w:rsidR="00497F19" w:rsidRDefault="00497F19" w:rsidP="00497F19">
            <w:pPr>
              <w:rPr>
                <w:ins w:id="19460" w:author="Fegie" w:date="2021-05-02T20:43:00Z"/>
                <w:rFonts w:ascii="標楷體" w:eastAsia="標楷體" w:hAnsi="標楷體"/>
              </w:rPr>
            </w:pPr>
            <w:ins w:id="19461" w:author="Fegie" w:date="2021-05-04T19:57:00Z">
              <w:del w:id="19462" w:author="家榮 張" w:date="2021-05-20T23:16:00Z">
                <w:r w:rsidDel="005F285F">
                  <w:rPr>
                    <w:rFonts w:ascii="標楷體" w:eastAsia="標楷體" w:hAnsi="標楷體" w:hint="eastAsia"/>
                  </w:rPr>
                  <w:delText>55</w:delText>
                </w:r>
              </w:del>
            </w:ins>
            <w:ins w:id="19463" w:author="家榮 張" w:date="2021-05-20T23:16:00Z">
              <w:r w:rsidR="005F285F">
                <w:rPr>
                  <w:rFonts w:ascii="標楷體" w:eastAsia="標楷體" w:hAnsi="標楷體" w:hint="eastAsia"/>
                </w:rPr>
                <w:t>54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303C" w14:textId="622DF0D8" w:rsidR="00497F19" w:rsidRDefault="00497F19" w:rsidP="00497F19">
            <w:pPr>
              <w:rPr>
                <w:ins w:id="19464" w:author="Fegie" w:date="2021-05-02T20:43:00Z"/>
                <w:rFonts w:ascii="標楷體" w:eastAsia="標楷體" w:hAnsi="標楷體"/>
              </w:rPr>
            </w:pPr>
            <w:ins w:id="19465" w:author="Fegie" w:date="2021-05-02T20:43:00Z">
              <w:r>
                <w:rPr>
                  <w:rFonts w:ascii="標楷體" w:eastAsia="標楷體" w:hAnsi="標楷體" w:hint="eastAsia"/>
                </w:rPr>
                <w:t>護照號碼</w:t>
              </w:r>
            </w:ins>
            <w:ins w:id="19466" w:author="Fegie" w:date="2021-05-04T19:51:00Z">
              <w:r>
                <w:rPr>
                  <w:rFonts w:ascii="標楷體" w:eastAsia="標楷體" w:hAnsi="標楷體" w:hint="eastAsia"/>
                </w:rPr>
                <w:t>-修</w:t>
              </w:r>
              <w:r>
                <w:rPr>
                  <w:rFonts w:ascii="標楷體" w:eastAsia="標楷體" w:hAnsi="標楷體" w:hint="eastAsia"/>
                </w:rPr>
                <w:lastRenderedPageBreak/>
                <w:t>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330A2" w14:textId="014ECDF6" w:rsidR="00497F19" w:rsidRDefault="00497F19" w:rsidP="00497F19">
            <w:pPr>
              <w:rPr>
                <w:ins w:id="19467" w:author="Fegie" w:date="2021-05-02T20:43:00Z"/>
                <w:rFonts w:ascii="標楷體" w:eastAsia="標楷體" w:hAnsi="標楷體"/>
              </w:rPr>
            </w:pPr>
            <w:ins w:id="19468" w:author="Fegie" w:date="2021-05-02T20:43:00Z">
              <w:del w:id="19469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X(20)</w:delText>
                </w:r>
              </w:del>
            </w:ins>
            <w:ins w:id="19470" w:author="家榮 張" w:date="2021-05-06T18:49:00Z">
              <w:r w:rsidR="00A7651D"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197" w14:textId="77777777" w:rsidR="00497F19" w:rsidRDefault="00497F19" w:rsidP="00497F19">
            <w:pPr>
              <w:rPr>
                <w:ins w:id="19471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266C" w14:textId="77777777" w:rsidR="00497F19" w:rsidRDefault="00497F19" w:rsidP="00497F19">
            <w:pPr>
              <w:rPr>
                <w:ins w:id="19472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CB89" w14:textId="77777777" w:rsidR="00497F19" w:rsidRDefault="00497F19" w:rsidP="00497F19">
            <w:pPr>
              <w:rPr>
                <w:ins w:id="19473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2197E" w14:textId="77777777" w:rsidR="00497F19" w:rsidRDefault="00497F19" w:rsidP="00497F19">
            <w:pPr>
              <w:rPr>
                <w:ins w:id="19474" w:author="Fegie" w:date="2021-05-02T20:43:00Z"/>
                <w:rFonts w:ascii="標楷體" w:eastAsia="標楷體" w:hAnsi="標楷體"/>
              </w:rPr>
            </w:pPr>
            <w:ins w:id="19475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FB62" w14:textId="65CDA99B" w:rsidR="00497F19" w:rsidRDefault="00497F19" w:rsidP="00497F19">
            <w:pPr>
              <w:rPr>
                <w:ins w:id="19476" w:author="Fegie" w:date="2021-05-02T20:43:00Z"/>
                <w:rFonts w:ascii="標楷體" w:eastAsia="標楷體" w:hAnsi="標楷體"/>
              </w:rPr>
            </w:pPr>
            <w:ins w:id="19477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9478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PassportNo</w:t>
              </w:r>
            </w:ins>
          </w:p>
        </w:tc>
      </w:tr>
      <w:tr w:rsidR="009E7826" w14:paraId="5F24AC66" w14:textId="77777777" w:rsidTr="00EA141D">
        <w:trPr>
          <w:trHeight w:val="291"/>
          <w:jc w:val="center"/>
          <w:ins w:id="19479" w:author="Fegie" w:date="2021-05-04T19:52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D617B" w14:textId="2322DD31" w:rsidR="00497F19" w:rsidRDefault="00497F19" w:rsidP="00497F19">
            <w:pPr>
              <w:rPr>
                <w:ins w:id="19480" w:author="Fegie" w:date="2021-05-04T19:52:00Z"/>
                <w:rFonts w:ascii="標楷體" w:eastAsia="標楷體" w:hAnsi="標楷體"/>
              </w:rPr>
            </w:pPr>
            <w:ins w:id="19481" w:author="Fegie" w:date="2021-05-04T19:57:00Z">
              <w:del w:id="19482" w:author="家榮 張" w:date="2021-05-20T23:16:00Z">
                <w:r w:rsidDel="005F285F">
                  <w:rPr>
                    <w:rFonts w:ascii="標楷體" w:eastAsia="標楷體" w:hAnsi="標楷體" w:hint="eastAsia"/>
                  </w:rPr>
                  <w:lastRenderedPageBreak/>
                  <w:delText>56</w:delText>
                </w:r>
              </w:del>
            </w:ins>
            <w:ins w:id="19483" w:author="家榮 張" w:date="2021-05-20T23:16:00Z">
              <w:r w:rsidR="005F285F">
                <w:rPr>
                  <w:rFonts w:ascii="標楷體" w:eastAsia="標楷體" w:hAnsi="標楷體" w:hint="eastAsia"/>
                </w:rPr>
                <w:t>55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63A7" w14:textId="03D9583B" w:rsidR="00497F19" w:rsidRDefault="00497F19" w:rsidP="00497F19">
            <w:pPr>
              <w:rPr>
                <w:ins w:id="19484" w:author="Fegie" w:date="2021-05-04T19:52:00Z"/>
                <w:rFonts w:ascii="標楷體" w:eastAsia="標楷體" w:hAnsi="標楷體"/>
              </w:rPr>
            </w:pPr>
            <w:ins w:id="19485" w:author="Fegie" w:date="2021-05-04T19:52:00Z">
              <w:r>
                <w:rPr>
                  <w:rFonts w:ascii="標楷體" w:eastAsia="標楷體" w:hAnsi="標楷體" w:hint="eastAsia"/>
                </w:rPr>
                <w:t>AML職業別-修改前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8F1CF" w14:textId="2B0DF3B2" w:rsidR="00497F19" w:rsidRDefault="00497F19" w:rsidP="00497F19">
            <w:pPr>
              <w:rPr>
                <w:ins w:id="19486" w:author="Fegie" w:date="2021-05-04T19:52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15AA9" w14:textId="77777777" w:rsidR="00497F19" w:rsidRDefault="00497F19" w:rsidP="00497F19">
            <w:pPr>
              <w:rPr>
                <w:ins w:id="19487" w:author="Fegie" w:date="2021-05-04T19:52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AB4F" w14:textId="32FA87FB" w:rsidR="00497F19" w:rsidRDefault="00497F19" w:rsidP="00497F19">
            <w:pPr>
              <w:rPr>
                <w:ins w:id="19488" w:author="Fegie" w:date="2021-05-04T19:52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BCC19" w14:textId="77777777" w:rsidR="00497F19" w:rsidRDefault="00497F19" w:rsidP="00497F19">
            <w:pPr>
              <w:rPr>
                <w:ins w:id="19489" w:author="Fegie" w:date="2021-05-04T19:5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18FC3" w14:textId="2A058015" w:rsidR="00497F19" w:rsidRPr="00572388" w:rsidRDefault="00497F19" w:rsidP="00497F19">
            <w:pPr>
              <w:rPr>
                <w:ins w:id="19490" w:author="Fegie" w:date="2021-05-04T19:52:00Z"/>
                <w:rFonts w:ascii="標楷體" w:eastAsia="標楷體" w:hAnsi="標楷體"/>
              </w:rPr>
            </w:pPr>
            <w:ins w:id="19491" w:author="Fegie" w:date="2021-05-04T19:5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D38E" w14:textId="4C230AF7" w:rsidR="00497F19" w:rsidRDefault="00497F19" w:rsidP="00497F19">
            <w:pPr>
              <w:rPr>
                <w:ins w:id="19492" w:author="Fegie" w:date="2021-05-04T19:52:00Z"/>
                <w:rFonts w:ascii="標楷體" w:eastAsia="標楷體" w:hAnsi="標楷體"/>
              </w:rPr>
            </w:pPr>
            <w:ins w:id="19493" w:author="Fegie" w:date="2021-05-04T19:52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AMLJobCode</w:t>
              </w:r>
            </w:ins>
          </w:p>
        </w:tc>
      </w:tr>
      <w:tr w:rsidR="009E7826" w14:paraId="596A2C7C" w14:textId="77777777" w:rsidTr="00EA141D">
        <w:trPr>
          <w:trHeight w:val="291"/>
          <w:jc w:val="center"/>
          <w:ins w:id="19494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E150" w14:textId="4511BAA6" w:rsidR="00497F19" w:rsidRDefault="00497F19" w:rsidP="00497F19">
            <w:pPr>
              <w:rPr>
                <w:ins w:id="19495" w:author="Fegie" w:date="2021-05-02T20:43:00Z"/>
                <w:rFonts w:ascii="標楷體" w:eastAsia="標楷體" w:hAnsi="標楷體"/>
              </w:rPr>
            </w:pPr>
            <w:ins w:id="19496" w:author="Fegie" w:date="2021-05-04T19:57:00Z">
              <w:del w:id="19497" w:author="家榮 張" w:date="2021-05-20T23:16:00Z">
                <w:r w:rsidDel="005F285F">
                  <w:rPr>
                    <w:rFonts w:ascii="標楷體" w:eastAsia="標楷體" w:hAnsi="標楷體" w:hint="eastAsia"/>
                  </w:rPr>
                  <w:delText>57</w:delText>
                </w:r>
              </w:del>
            </w:ins>
            <w:ins w:id="19498" w:author="家榮 張" w:date="2021-05-20T23:16:00Z">
              <w:r w:rsidR="005F285F">
                <w:rPr>
                  <w:rFonts w:ascii="標楷體" w:eastAsia="標楷體" w:hAnsi="標楷體" w:hint="eastAsia"/>
                </w:rPr>
                <w:t>56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FA8CF" w14:textId="10BFAC34" w:rsidR="00497F19" w:rsidRDefault="00497F19" w:rsidP="00497F19">
            <w:pPr>
              <w:rPr>
                <w:ins w:id="19499" w:author="Fegie" w:date="2021-05-02T20:43:00Z"/>
                <w:rFonts w:ascii="標楷體" w:eastAsia="標楷體" w:hAnsi="標楷體"/>
              </w:rPr>
            </w:pPr>
            <w:ins w:id="19500" w:author="Fegie" w:date="2021-05-02T20:43:00Z">
              <w:r>
                <w:rPr>
                  <w:rFonts w:ascii="標楷體" w:eastAsia="標楷體" w:hAnsi="標楷體" w:hint="eastAsia"/>
                </w:rPr>
                <w:t>AML職業別</w:t>
              </w:r>
            </w:ins>
            <w:ins w:id="19501" w:author="Fegie" w:date="2021-05-04T19:52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BD2A9" w14:textId="7F2A832A" w:rsidR="00497F19" w:rsidRDefault="00497F19" w:rsidP="00497F19">
            <w:pPr>
              <w:rPr>
                <w:ins w:id="19502" w:author="Fegie" w:date="2021-05-02T20:43:00Z"/>
                <w:rFonts w:ascii="標楷體" w:eastAsia="標楷體" w:hAnsi="標楷體"/>
              </w:rPr>
            </w:pPr>
            <w:ins w:id="19503" w:author="Fegie" w:date="2021-05-02T20:43:00Z">
              <w:del w:id="19504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X(03)</w:delText>
                </w:r>
              </w:del>
            </w:ins>
            <w:ins w:id="19505" w:author="家榮 張" w:date="2021-05-06T18:49:00Z">
              <w:r w:rsidR="00A7651D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5F7C" w14:textId="77777777" w:rsidR="00497F19" w:rsidRDefault="00497F19" w:rsidP="00497F19">
            <w:pPr>
              <w:rPr>
                <w:ins w:id="19506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4D376" w14:textId="611F2BC3" w:rsidR="00497F19" w:rsidRDefault="00497F19" w:rsidP="00497F19">
            <w:pPr>
              <w:rPr>
                <w:ins w:id="19507" w:author="Fegie" w:date="2021-05-02T20:43:00Z"/>
                <w:rFonts w:ascii="標楷體" w:eastAsia="標楷體" w:hAnsi="標楷體"/>
              </w:rPr>
            </w:pPr>
            <w:ins w:id="19508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AMLJobCode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9509" w:author="家榮 張" w:date="2021-05-06T19:33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"_(7).附件7"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9510" w:author="家榮 張" w:date="2021-05-06T19:33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1C4A50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7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9511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157A6" w14:textId="77777777" w:rsidR="00497F19" w:rsidRDefault="00497F19" w:rsidP="00497F19">
            <w:pPr>
              <w:rPr>
                <w:ins w:id="19512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C1F7E" w14:textId="77777777" w:rsidR="00497F19" w:rsidRDefault="00497F19" w:rsidP="00497F19">
            <w:pPr>
              <w:rPr>
                <w:ins w:id="19513" w:author="Fegie" w:date="2021-05-02T20:43:00Z"/>
                <w:rFonts w:ascii="標楷體" w:eastAsia="標楷體" w:hAnsi="標楷體"/>
              </w:rPr>
            </w:pPr>
            <w:ins w:id="19514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0F5C" w14:textId="77777777" w:rsidR="009E7826" w:rsidRDefault="00497F19" w:rsidP="00497F19">
            <w:pPr>
              <w:rPr>
                <w:ins w:id="19515" w:author="家榮 張" w:date="2021-05-20T23:42:00Z"/>
                <w:rFonts w:ascii="標楷體" w:eastAsia="標楷體" w:hAnsi="標楷體"/>
              </w:rPr>
            </w:pPr>
            <w:ins w:id="19516" w:author="Fegie" w:date="2021-05-02T20:51:00Z">
              <w:r>
                <w:rPr>
                  <w:rFonts w:ascii="標楷體" w:eastAsia="標楷體" w:hAnsi="標楷體" w:hint="eastAsia"/>
                </w:rPr>
                <w:t>1.自動顯示可以修改</w:t>
              </w:r>
            </w:ins>
          </w:p>
          <w:p w14:paraId="0088DA97" w14:textId="3E97C054" w:rsidR="009E7826" w:rsidRDefault="009E7826" w:rsidP="00497F19">
            <w:pPr>
              <w:rPr>
                <w:ins w:id="19517" w:author="家榮 張" w:date="2021-05-20T23:42:00Z"/>
                <w:rFonts w:ascii="標楷體" w:eastAsia="標楷體" w:hAnsi="標楷體"/>
              </w:rPr>
            </w:pPr>
            <w:ins w:id="19518" w:author="家榮 張" w:date="2021-05-20T23:42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708FF654" w14:textId="77777777" w:rsidR="009E7826" w:rsidRDefault="009E7826" w:rsidP="00497F19">
            <w:pPr>
              <w:rPr>
                <w:ins w:id="19519" w:author="家榮 張" w:date="2021-05-20T23:43:00Z"/>
                <w:rFonts w:ascii="標楷體" w:eastAsia="標楷體" w:hAnsi="標楷體"/>
              </w:rPr>
            </w:pPr>
            <w:ins w:id="19520" w:author="家榮 張" w:date="2021-05-20T23:42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(4,#AmljobcodeAft,</w:t>
              </w:r>
            </w:ins>
          </w:p>
          <w:p w14:paraId="5EBA2304" w14:textId="120BFA59" w:rsidR="009E7826" w:rsidRDefault="009E7826" w:rsidP="00497F19">
            <w:pPr>
              <w:rPr>
                <w:ins w:id="19521" w:author="家榮 張" w:date="2021-05-20T23:42:00Z"/>
                <w:rFonts w:ascii="標楷體" w:eastAsia="標楷體" w:hAnsi="標楷體"/>
              </w:rPr>
            </w:pPr>
            <w:ins w:id="19522" w:author="家榮 張" w:date="2021-05-20T23:42:00Z">
              <w:r>
                <w:rPr>
                  <w:rFonts w:ascii="標楷體" w:eastAsia="標楷體" w:hAnsi="標楷體"/>
                </w:rPr>
                <w:t>$,V(H,#AMLJobCodeHelp))</w:t>
              </w:r>
            </w:ins>
          </w:p>
          <w:p w14:paraId="6CB43BE2" w14:textId="7B5B121D" w:rsidR="00497F19" w:rsidRDefault="009E7826" w:rsidP="00497F19">
            <w:pPr>
              <w:rPr>
                <w:ins w:id="19523" w:author="Fegie" w:date="2021-05-02T20:43:00Z"/>
                <w:rFonts w:ascii="標楷體" w:eastAsia="標楷體" w:hAnsi="標楷體"/>
              </w:rPr>
            </w:pPr>
            <w:ins w:id="19524" w:author="家榮 張" w:date="2021-05-20T23:42:00Z">
              <w:r>
                <w:rPr>
                  <w:rFonts w:ascii="標楷體" w:eastAsia="標楷體" w:hAnsi="標楷體"/>
                </w:rPr>
                <w:t>3</w:t>
              </w:r>
            </w:ins>
            <w:ins w:id="19525" w:author="Fegie" w:date="2021-05-02T20:51:00Z">
              <w:del w:id="19526" w:author="家榮 張" w:date="2021-05-20T23:42:00Z">
                <w:r w:rsidR="00497F19" w:rsidDel="009E7826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19527" w:author="Fegie" w:date="2021-05-02T20:43:00Z">
              <w:r w:rsidR="00497F19">
                <w:rPr>
                  <w:rFonts w:ascii="標楷體" w:eastAsia="標楷體" w:hAnsi="標楷體" w:hint="eastAsia"/>
                </w:rPr>
                <w:t>.CustMain.</w:t>
              </w:r>
              <w:r w:rsidR="00497F19">
                <w:rPr>
                  <w:rFonts w:ascii="標楷體" w:eastAsia="標楷體" w:hAnsi="標楷體"/>
                </w:rPr>
                <w:t>AMLJobCode</w:t>
              </w:r>
            </w:ins>
          </w:p>
        </w:tc>
      </w:tr>
      <w:tr w:rsidR="009E7826" w14:paraId="3F6DEE41" w14:textId="77777777" w:rsidTr="00EA141D">
        <w:trPr>
          <w:trHeight w:val="291"/>
          <w:jc w:val="center"/>
          <w:ins w:id="19528" w:author="Fegie" w:date="2021-05-04T19:52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4DF16" w14:textId="4974980F" w:rsidR="00497F19" w:rsidRDefault="00497F19" w:rsidP="00497F19">
            <w:pPr>
              <w:rPr>
                <w:ins w:id="19529" w:author="Fegie" w:date="2021-05-04T19:52:00Z"/>
                <w:rFonts w:ascii="標楷體" w:eastAsia="標楷體" w:hAnsi="標楷體"/>
              </w:rPr>
            </w:pPr>
            <w:ins w:id="19530" w:author="Fegie" w:date="2021-05-04T19:57:00Z">
              <w:del w:id="19531" w:author="家榮 張" w:date="2021-05-20T23:16:00Z">
                <w:r w:rsidDel="005F285F">
                  <w:rPr>
                    <w:rFonts w:ascii="標楷體" w:eastAsia="標楷體" w:hAnsi="標楷體" w:hint="eastAsia"/>
                  </w:rPr>
                  <w:delText>58</w:delText>
                </w:r>
              </w:del>
            </w:ins>
            <w:ins w:id="19532" w:author="家榮 張" w:date="2021-05-20T23:16:00Z">
              <w:r w:rsidR="005F285F">
                <w:rPr>
                  <w:rFonts w:ascii="標楷體" w:eastAsia="標楷體" w:hAnsi="標楷體" w:hint="eastAsia"/>
                </w:rPr>
                <w:t>57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F150E" w14:textId="15089AFF" w:rsidR="00497F19" w:rsidRDefault="00497F19" w:rsidP="00497F19">
            <w:pPr>
              <w:rPr>
                <w:ins w:id="19533" w:author="Fegie" w:date="2021-05-04T19:52:00Z"/>
                <w:rFonts w:ascii="標楷體" w:eastAsia="標楷體" w:hAnsi="標楷體"/>
              </w:rPr>
            </w:pPr>
            <w:ins w:id="19534" w:author="Fegie" w:date="2021-05-04T19:52:00Z">
              <w:r>
                <w:rPr>
                  <w:rFonts w:ascii="標楷體" w:eastAsia="標楷體" w:hAnsi="標楷體" w:hint="eastAsia"/>
                </w:rPr>
                <w:t>AML組織-修改前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76731" w14:textId="54F75479" w:rsidR="00497F19" w:rsidRDefault="00497F19" w:rsidP="00497F19">
            <w:pPr>
              <w:rPr>
                <w:ins w:id="19535" w:author="Fegie" w:date="2021-05-04T19:52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EA9FA" w14:textId="77777777" w:rsidR="00497F19" w:rsidRDefault="00497F19" w:rsidP="00497F19">
            <w:pPr>
              <w:rPr>
                <w:ins w:id="19536" w:author="Fegie" w:date="2021-05-04T19:52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BBA3B" w14:textId="77777777" w:rsidR="00497F19" w:rsidRDefault="00497F19" w:rsidP="00497F19">
            <w:pPr>
              <w:rPr>
                <w:ins w:id="19537" w:author="Fegie" w:date="2021-05-04T19:52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43E2D" w14:textId="77777777" w:rsidR="00497F19" w:rsidRDefault="00497F19" w:rsidP="00497F19">
            <w:pPr>
              <w:rPr>
                <w:ins w:id="19538" w:author="Fegie" w:date="2021-05-04T19:5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2EE4" w14:textId="02A35693" w:rsidR="00497F19" w:rsidRPr="00572388" w:rsidRDefault="00497F19" w:rsidP="00497F19">
            <w:pPr>
              <w:rPr>
                <w:ins w:id="19539" w:author="Fegie" w:date="2021-05-04T19:52:00Z"/>
                <w:rFonts w:ascii="標楷體" w:eastAsia="標楷體" w:hAnsi="標楷體"/>
              </w:rPr>
            </w:pPr>
            <w:ins w:id="19540" w:author="Fegie" w:date="2021-05-04T19:5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DEC45" w14:textId="4CC64414" w:rsidR="00497F19" w:rsidRDefault="00497F19" w:rsidP="00497F19">
            <w:pPr>
              <w:rPr>
                <w:ins w:id="19541" w:author="Fegie" w:date="2021-05-04T19:52:00Z"/>
                <w:rFonts w:ascii="標楷體" w:eastAsia="標楷體" w:hAnsi="標楷體"/>
              </w:rPr>
            </w:pPr>
            <w:ins w:id="19542" w:author="Fegie" w:date="2021-05-04T19:52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AMLGrouop</w:t>
              </w:r>
            </w:ins>
          </w:p>
        </w:tc>
      </w:tr>
      <w:tr w:rsidR="009E7826" w14:paraId="4318A1AB" w14:textId="77777777" w:rsidTr="00EA141D">
        <w:trPr>
          <w:trHeight w:val="291"/>
          <w:jc w:val="center"/>
          <w:ins w:id="19543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973BA" w14:textId="78C2AE47" w:rsidR="00497F19" w:rsidRDefault="00497F19" w:rsidP="00497F19">
            <w:pPr>
              <w:rPr>
                <w:ins w:id="19544" w:author="Fegie" w:date="2021-05-02T20:43:00Z"/>
                <w:rFonts w:ascii="標楷體" w:eastAsia="標楷體" w:hAnsi="標楷體"/>
              </w:rPr>
            </w:pPr>
            <w:ins w:id="19545" w:author="Fegie" w:date="2021-05-04T19:57:00Z">
              <w:del w:id="19546" w:author="家榮 張" w:date="2021-05-20T23:16:00Z">
                <w:r w:rsidDel="005F285F">
                  <w:rPr>
                    <w:rFonts w:ascii="標楷體" w:eastAsia="標楷體" w:hAnsi="標楷體" w:hint="eastAsia"/>
                  </w:rPr>
                  <w:delText>59</w:delText>
                </w:r>
              </w:del>
            </w:ins>
            <w:ins w:id="19547" w:author="家榮 張" w:date="2021-05-20T23:16:00Z">
              <w:r w:rsidR="005F285F">
                <w:rPr>
                  <w:rFonts w:ascii="標楷體" w:eastAsia="標楷體" w:hAnsi="標楷體" w:hint="eastAsia"/>
                </w:rPr>
                <w:t>58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988E1" w14:textId="4FA9BBB2" w:rsidR="00497F19" w:rsidRDefault="00497F19" w:rsidP="00497F19">
            <w:pPr>
              <w:rPr>
                <w:ins w:id="19548" w:author="Fegie" w:date="2021-05-02T20:43:00Z"/>
                <w:rFonts w:ascii="標楷體" w:eastAsia="標楷體" w:hAnsi="標楷體"/>
              </w:rPr>
            </w:pPr>
            <w:ins w:id="19549" w:author="Fegie" w:date="2021-05-02T20:43:00Z">
              <w:r>
                <w:rPr>
                  <w:rFonts w:ascii="標楷體" w:eastAsia="標楷體" w:hAnsi="標楷體" w:hint="eastAsia"/>
                </w:rPr>
                <w:t>AML組織</w:t>
              </w:r>
            </w:ins>
            <w:ins w:id="19550" w:author="Fegie" w:date="2021-05-04T19:52:00Z">
              <w:r>
                <w:rPr>
                  <w:rFonts w:ascii="標楷體" w:eastAsia="標楷體" w:hAnsi="標楷體" w:hint="eastAsia"/>
                </w:rPr>
                <w:t>-修</w:t>
              </w:r>
              <w:r>
                <w:rPr>
                  <w:rFonts w:ascii="標楷體" w:eastAsia="標楷體" w:hAnsi="標楷體" w:hint="eastAsia"/>
                </w:rPr>
                <w:lastRenderedPageBreak/>
                <w:t>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4DF34" w14:textId="3561A686" w:rsidR="00497F19" w:rsidRDefault="00497F19" w:rsidP="00497F19">
            <w:pPr>
              <w:rPr>
                <w:ins w:id="19551" w:author="Fegie" w:date="2021-05-02T20:43:00Z"/>
                <w:rFonts w:ascii="標楷體" w:eastAsia="標楷體" w:hAnsi="標楷體"/>
              </w:rPr>
            </w:pPr>
            <w:ins w:id="19552" w:author="Fegie" w:date="2021-05-02T20:43:00Z">
              <w:del w:id="19553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X(03)</w:delText>
                </w:r>
              </w:del>
            </w:ins>
            <w:ins w:id="19554" w:author="家榮 張" w:date="2021-05-06T18:49:00Z">
              <w:r w:rsidR="00A7651D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3A1F6" w14:textId="77777777" w:rsidR="00497F19" w:rsidRDefault="00497F19" w:rsidP="00497F19">
            <w:pPr>
              <w:rPr>
                <w:ins w:id="19555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92C90" w14:textId="77777777" w:rsidR="00497F19" w:rsidRDefault="00497F19" w:rsidP="00497F19">
            <w:pPr>
              <w:rPr>
                <w:ins w:id="19556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F741E" w14:textId="77777777" w:rsidR="00497F19" w:rsidRDefault="00497F19" w:rsidP="00497F19">
            <w:pPr>
              <w:rPr>
                <w:ins w:id="19557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67AA4" w14:textId="77777777" w:rsidR="00497F19" w:rsidRDefault="00497F19" w:rsidP="00497F19">
            <w:pPr>
              <w:rPr>
                <w:ins w:id="19558" w:author="Fegie" w:date="2021-05-02T20:43:00Z"/>
                <w:rFonts w:ascii="標楷體" w:eastAsia="標楷體" w:hAnsi="標楷體"/>
              </w:rPr>
            </w:pPr>
            <w:ins w:id="19559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266F7" w14:textId="77777777" w:rsidR="009E7826" w:rsidRDefault="00497F19" w:rsidP="00497F19">
            <w:pPr>
              <w:rPr>
                <w:ins w:id="19560" w:author="家榮 張" w:date="2021-05-20T23:43:00Z"/>
                <w:rFonts w:ascii="標楷體" w:eastAsia="標楷體" w:hAnsi="標楷體"/>
              </w:rPr>
            </w:pPr>
            <w:ins w:id="19561" w:author="Fegie" w:date="2021-05-02T20:51:00Z">
              <w:r>
                <w:rPr>
                  <w:rFonts w:ascii="標楷體" w:eastAsia="標楷體" w:hAnsi="標楷體" w:hint="eastAsia"/>
                </w:rPr>
                <w:t>1.自動顯示可以修改</w:t>
              </w:r>
            </w:ins>
          </w:p>
          <w:p w14:paraId="62607C09" w14:textId="77777777" w:rsidR="009E7826" w:rsidRDefault="009E7826" w:rsidP="009E7826">
            <w:pPr>
              <w:rPr>
                <w:ins w:id="19562" w:author="家榮 張" w:date="2021-05-20T23:43:00Z"/>
                <w:rFonts w:ascii="標楷體" w:eastAsia="標楷體" w:hAnsi="標楷體"/>
              </w:rPr>
            </w:pPr>
            <w:ins w:id="19563" w:author="家榮 張" w:date="2021-05-20T23:43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2A835357" w14:textId="123AF0C0" w:rsidR="009E7826" w:rsidRDefault="009E7826" w:rsidP="009E7826">
            <w:pPr>
              <w:rPr>
                <w:ins w:id="19564" w:author="家榮 張" w:date="2021-05-20T23:43:00Z"/>
                <w:rFonts w:ascii="標楷體" w:eastAsia="標楷體" w:hAnsi="標楷體"/>
              </w:rPr>
            </w:pPr>
            <w:ins w:id="19565" w:author="家榮 張" w:date="2021-05-20T23:43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(4,#AmlgroupAft,</w:t>
              </w:r>
            </w:ins>
          </w:p>
          <w:p w14:paraId="0B2103EE" w14:textId="3A223933" w:rsidR="009E7826" w:rsidRDefault="009E7826" w:rsidP="009E7826">
            <w:pPr>
              <w:rPr>
                <w:ins w:id="19566" w:author="家榮 張" w:date="2021-05-20T23:43:00Z"/>
                <w:rFonts w:ascii="標楷體" w:eastAsia="標楷體" w:hAnsi="標楷體"/>
              </w:rPr>
            </w:pPr>
            <w:ins w:id="19567" w:author="家榮 張" w:date="2021-05-20T23:43:00Z">
              <w:r>
                <w:rPr>
                  <w:rFonts w:ascii="標楷體" w:eastAsia="標楷體" w:hAnsi="標楷體"/>
                </w:rPr>
                <w:t>$,V(H,#AMLCodeHelp))</w:t>
              </w:r>
            </w:ins>
          </w:p>
          <w:p w14:paraId="2AEF8D9E" w14:textId="0B865FB2" w:rsidR="00497F19" w:rsidRDefault="00497F19" w:rsidP="00497F19">
            <w:pPr>
              <w:rPr>
                <w:ins w:id="19568" w:author="Fegie" w:date="2021-05-02T20:43:00Z"/>
                <w:rFonts w:ascii="標楷體" w:eastAsia="標楷體" w:hAnsi="標楷體"/>
              </w:rPr>
            </w:pPr>
            <w:ins w:id="19569" w:author="Fegie" w:date="2021-05-02T20:51:00Z">
              <w:del w:id="19570" w:author="家榮 張" w:date="2021-05-20T23:43:00Z">
                <w:r w:rsidDel="009E7826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19571" w:author="家榮 張" w:date="2021-05-20T23:43:00Z">
              <w:r w:rsidR="009E7826">
                <w:rPr>
                  <w:rFonts w:ascii="標楷體" w:eastAsia="標楷體" w:hAnsi="標楷體"/>
                </w:rPr>
                <w:t>3</w:t>
              </w:r>
            </w:ins>
            <w:ins w:id="19572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AMLGrouop</w:t>
              </w:r>
            </w:ins>
          </w:p>
        </w:tc>
      </w:tr>
      <w:tr w:rsidR="009E7826" w14:paraId="4A572B98" w14:textId="77777777" w:rsidTr="00EA141D">
        <w:trPr>
          <w:trHeight w:val="291"/>
          <w:jc w:val="center"/>
          <w:ins w:id="19573" w:author="Fegie" w:date="2021-05-04T19:5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9712" w14:textId="35298E84" w:rsidR="00497F19" w:rsidRDefault="00497F19" w:rsidP="00497F19">
            <w:pPr>
              <w:rPr>
                <w:ins w:id="19574" w:author="Fegie" w:date="2021-05-04T19:53:00Z"/>
                <w:rFonts w:ascii="標楷體" w:eastAsia="標楷體" w:hAnsi="標楷體"/>
              </w:rPr>
            </w:pPr>
            <w:ins w:id="19575" w:author="Fegie" w:date="2021-05-04T19:57:00Z">
              <w:del w:id="19576" w:author="家榮 張" w:date="2021-05-20T23:16:00Z">
                <w:r w:rsidDel="005F285F">
                  <w:rPr>
                    <w:rFonts w:ascii="標楷體" w:eastAsia="標楷體" w:hAnsi="標楷體" w:hint="eastAsia"/>
                  </w:rPr>
                  <w:lastRenderedPageBreak/>
                  <w:delText>60</w:delText>
                </w:r>
              </w:del>
            </w:ins>
            <w:ins w:id="19577" w:author="家榮 張" w:date="2021-05-20T23:16:00Z">
              <w:r w:rsidR="005F285F">
                <w:rPr>
                  <w:rFonts w:ascii="標楷體" w:eastAsia="標楷體" w:hAnsi="標楷體" w:hint="eastAsia"/>
                </w:rPr>
                <w:t>59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E7E3B" w14:textId="50B2C67D" w:rsidR="00497F19" w:rsidRDefault="00497F19" w:rsidP="00497F19">
            <w:pPr>
              <w:rPr>
                <w:ins w:id="19578" w:author="Fegie" w:date="2021-05-04T19:53:00Z"/>
                <w:rFonts w:ascii="標楷體" w:eastAsia="標楷體" w:hAnsi="標楷體"/>
              </w:rPr>
            </w:pPr>
            <w:ins w:id="19579" w:author="Fegie" w:date="2021-05-04T19:53:00Z">
              <w:r>
                <w:rPr>
                  <w:rFonts w:ascii="標楷體" w:eastAsia="標楷體" w:hAnsi="標楷體" w:hint="eastAsia"/>
                </w:rPr>
                <w:t>原住民姓名-修改前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D7E77" w14:textId="32EABADB" w:rsidR="00497F19" w:rsidRDefault="00497F19" w:rsidP="00497F19">
            <w:pPr>
              <w:rPr>
                <w:ins w:id="19580" w:author="Fegie" w:date="2021-05-04T19:5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7DB0" w14:textId="77777777" w:rsidR="00497F19" w:rsidRDefault="00497F19" w:rsidP="00497F19">
            <w:pPr>
              <w:rPr>
                <w:ins w:id="19581" w:author="Fegie" w:date="2021-05-04T19:5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67E" w14:textId="77777777" w:rsidR="00497F19" w:rsidRDefault="00497F19" w:rsidP="00497F19">
            <w:pPr>
              <w:rPr>
                <w:ins w:id="19582" w:author="Fegie" w:date="2021-05-04T19:5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5132C" w14:textId="77777777" w:rsidR="00497F19" w:rsidRDefault="00497F19" w:rsidP="00497F19">
            <w:pPr>
              <w:rPr>
                <w:ins w:id="19583" w:author="Fegie" w:date="2021-05-04T19:5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D700C" w14:textId="5061D5D1" w:rsidR="00497F19" w:rsidRPr="00572388" w:rsidRDefault="00497F19" w:rsidP="00497F19">
            <w:pPr>
              <w:rPr>
                <w:ins w:id="19584" w:author="Fegie" w:date="2021-05-04T19:53:00Z"/>
                <w:rFonts w:ascii="標楷體" w:eastAsia="標楷體" w:hAnsi="標楷體"/>
              </w:rPr>
            </w:pPr>
            <w:ins w:id="19585" w:author="Fegie" w:date="2021-05-04T19:5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804F" w14:textId="33A4BD4E" w:rsidR="00497F19" w:rsidRDefault="00497F19" w:rsidP="00497F19">
            <w:pPr>
              <w:rPr>
                <w:ins w:id="19586" w:author="Fegie" w:date="2021-05-04T19:53:00Z"/>
                <w:rFonts w:ascii="標楷體" w:eastAsia="標楷體" w:hAnsi="標楷體"/>
              </w:rPr>
            </w:pPr>
            <w:ins w:id="19587" w:author="Fegie" w:date="2021-05-04T19:53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IndigenousName</w:t>
              </w:r>
            </w:ins>
          </w:p>
        </w:tc>
      </w:tr>
      <w:tr w:rsidR="009E7826" w14:paraId="7A3A913D" w14:textId="77777777" w:rsidTr="00EA141D">
        <w:trPr>
          <w:trHeight w:val="291"/>
          <w:jc w:val="center"/>
          <w:ins w:id="19588" w:author="Fegie" w:date="2021-05-02T20:43:00Z"/>
        </w:trPr>
        <w:tc>
          <w:tcPr>
            <w:tcW w:w="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EEA99" w14:textId="0D1BCB03" w:rsidR="00497F19" w:rsidRDefault="00497F19" w:rsidP="00497F19">
            <w:pPr>
              <w:rPr>
                <w:ins w:id="19589" w:author="Fegie" w:date="2021-05-02T20:43:00Z"/>
                <w:rFonts w:ascii="標楷體" w:eastAsia="標楷體" w:hAnsi="標楷體"/>
              </w:rPr>
            </w:pPr>
            <w:ins w:id="19590" w:author="Fegie" w:date="2021-05-04T19:57:00Z">
              <w:del w:id="19591" w:author="家榮 張" w:date="2021-05-20T23:16:00Z">
                <w:r w:rsidDel="005F285F">
                  <w:rPr>
                    <w:rFonts w:ascii="標楷體" w:eastAsia="標楷體" w:hAnsi="標楷體" w:hint="eastAsia"/>
                  </w:rPr>
                  <w:delText>61</w:delText>
                </w:r>
              </w:del>
            </w:ins>
            <w:ins w:id="19592" w:author="家榮 張" w:date="2021-05-20T23:16:00Z">
              <w:r w:rsidR="005F285F">
                <w:rPr>
                  <w:rFonts w:ascii="標楷體" w:eastAsia="標楷體" w:hAnsi="標楷體" w:hint="eastAsia"/>
                </w:rPr>
                <w:t>60</w:t>
              </w:r>
            </w:ins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C261" w14:textId="65F76F6E" w:rsidR="00497F19" w:rsidRDefault="00497F19" w:rsidP="00497F19">
            <w:pPr>
              <w:rPr>
                <w:ins w:id="19593" w:author="Fegie" w:date="2021-05-02T20:43:00Z"/>
                <w:rFonts w:ascii="標楷體" w:eastAsia="標楷體" w:hAnsi="標楷體"/>
              </w:rPr>
            </w:pPr>
            <w:ins w:id="19594" w:author="Fegie" w:date="2021-05-02T20:43:00Z">
              <w:r>
                <w:rPr>
                  <w:rFonts w:ascii="標楷體" w:eastAsia="標楷體" w:hAnsi="標楷體" w:hint="eastAsia"/>
                </w:rPr>
                <w:t>原住民姓名</w:t>
              </w:r>
            </w:ins>
            <w:ins w:id="19595" w:author="Fegie" w:date="2021-05-04T19:53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FD211" w14:textId="3DDB6E74" w:rsidR="00497F19" w:rsidRDefault="00497F19" w:rsidP="00497F19">
            <w:pPr>
              <w:rPr>
                <w:ins w:id="19596" w:author="Fegie" w:date="2021-05-02T20:43:00Z"/>
                <w:rFonts w:ascii="標楷體" w:eastAsia="標楷體" w:hAnsi="標楷體"/>
              </w:rPr>
            </w:pPr>
            <w:ins w:id="19597" w:author="Fegie" w:date="2021-05-02T20:43:00Z">
              <w:del w:id="19598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9599" w:author="家榮 張" w:date="2021-05-06T18:49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A8CF3" w14:textId="77777777" w:rsidR="00497F19" w:rsidRDefault="00497F19" w:rsidP="00497F19">
            <w:pPr>
              <w:rPr>
                <w:ins w:id="19600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17A6" w14:textId="77777777" w:rsidR="00497F19" w:rsidRDefault="00497F19" w:rsidP="00497F19">
            <w:pPr>
              <w:rPr>
                <w:ins w:id="19601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E1F30" w14:textId="77777777" w:rsidR="00497F19" w:rsidRDefault="00497F19" w:rsidP="00497F19">
            <w:pPr>
              <w:rPr>
                <w:ins w:id="19602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F2CDC" w14:textId="77777777" w:rsidR="00497F19" w:rsidRDefault="00497F19" w:rsidP="00497F19">
            <w:pPr>
              <w:rPr>
                <w:ins w:id="19603" w:author="Fegie" w:date="2021-05-02T20:43:00Z"/>
                <w:rFonts w:ascii="標楷體" w:eastAsia="標楷體" w:hAnsi="標楷體"/>
              </w:rPr>
            </w:pPr>
            <w:ins w:id="19604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2808E" w14:textId="5CB6721E" w:rsidR="00497F19" w:rsidRDefault="00497F19" w:rsidP="00497F19">
            <w:pPr>
              <w:rPr>
                <w:ins w:id="19605" w:author="Fegie" w:date="2021-05-02T20:43:00Z"/>
                <w:rFonts w:ascii="標楷體" w:eastAsia="標楷體" w:hAnsi="標楷體"/>
              </w:rPr>
            </w:pPr>
            <w:ins w:id="19606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9607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IndigenousName</w:t>
              </w:r>
            </w:ins>
          </w:p>
        </w:tc>
      </w:tr>
    </w:tbl>
    <w:p w14:paraId="4981AC88" w14:textId="33E2C034" w:rsidR="00F26477" w:rsidRDefault="00F26477" w:rsidP="007370E3">
      <w:pPr>
        <w:pStyle w:val="15"/>
        <w:numPr>
          <w:ilvl w:val="0"/>
          <w:numId w:val="55"/>
        </w:numPr>
        <w:ind w:left="1418"/>
        <w:rPr>
          <w:ins w:id="19608" w:author="Fegie" w:date="2021-05-02T17:42:00Z"/>
        </w:rPr>
      </w:pPr>
      <w:ins w:id="19609" w:author="Fegie" w:date="2021-05-02T17:42:00Z">
        <w:r>
          <w:rPr>
            <w:rFonts w:hint="eastAsia"/>
          </w:rPr>
          <w:br w:type="page"/>
        </w:r>
      </w:ins>
    </w:p>
    <w:p w14:paraId="1CEEC078" w14:textId="63CF7089" w:rsidR="00C1400F" w:rsidRDefault="00C1400F" w:rsidP="00C1400F">
      <w:pPr>
        <w:pStyle w:val="3"/>
        <w:numPr>
          <w:ilvl w:val="2"/>
          <w:numId w:val="54"/>
        </w:numPr>
        <w:rPr>
          <w:ins w:id="19610" w:author="Fegie" w:date="2021-05-02T17:42:00Z"/>
        </w:rPr>
      </w:pPr>
      <w:ins w:id="19611" w:author="Fegie" w:date="2021-04-29T10:48:00Z">
        <w:r>
          <w:rPr>
            <w:rFonts w:hint="eastAsia"/>
          </w:rPr>
          <w:lastRenderedPageBreak/>
          <w:t>L1</w:t>
        </w:r>
        <w:r>
          <w:t>10</w:t>
        </w:r>
      </w:ins>
      <w:ins w:id="19612" w:author="Fegie" w:date="2021-04-29T10:51:00Z">
        <w:r w:rsidR="00924218">
          <w:rPr>
            <w:rFonts w:hint="eastAsia"/>
          </w:rPr>
          <w:t>2</w:t>
        </w:r>
      </w:ins>
      <w:ins w:id="19613" w:author="Fegie" w:date="2021-04-29T10:48:00Z">
        <w:r>
          <w:t xml:space="preserve"> </w:t>
        </w:r>
        <w:r>
          <w:rPr>
            <w:rFonts w:hint="eastAsia"/>
          </w:rPr>
          <w:t xml:space="preserve"> 顧客基本資料維護-</w:t>
        </w:r>
      </w:ins>
      <w:ins w:id="19614" w:author="Fegie" w:date="2021-04-29T10:51:00Z">
        <w:r w:rsidR="00924218">
          <w:rPr>
            <w:rFonts w:hint="eastAsia"/>
          </w:rPr>
          <w:t>法</w:t>
        </w:r>
      </w:ins>
      <w:ins w:id="19615" w:author="Fegie" w:date="2021-04-29T10:48:00Z">
        <w:r>
          <w:rPr>
            <w:rFonts w:hint="eastAsia"/>
          </w:rPr>
          <w:t>人</w:t>
        </w:r>
      </w:ins>
      <w:ins w:id="19616" w:author="Fegie" w:date="2021-05-05T16:25:00Z">
        <w:r w:rsidR="00C817AE">
          <w:rPr>
            <w:rFonts w:hAnsi="標楷體" w:hint="eastAsia"/>
          </w:rPr>
          <w:t>***</w:t>
        </w:r>
      </w:ins>
    </w:p>
    <w:p w14:paraId="24C87286" w14:textId="77777777" w:rsidR="00A93840" w:rsidRDefault="00F26477" w:rsidP="00A93840">
      <w:pPr>
        <w:pStyle w:val="15"/>
        <w:numPr>
          <w:ilvl w:val="0"/>
          <w:numId w:val="55"/>
        </w:numPr>
        <w:ind w:left="1418"/>
        <w:rPr>
          <w:ins w:id="19617" w:author="Fegie" w:date="2021-05-02T20:31:00Z"/>
        </w:rPr>
      </w:pPr>
      <w:ins w:id="19618" w:author="Fegie" w:date="2021-05-02T17:42:00Z">
        <w:r>
          <w:rPr>
            <w:rFonts w:hint="eastAsia"/>
          </w:rPr>
          <w:t xml:space="preserve">    </w:t>
        </w:r>
      </w:ins>
      <w:ins w:id="19619" w:author="Fegie" w:date="2021-05-02T20:31:00Z">
        <w:r w:rsidR="00A93840"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14:paraId="631C331C" w14:textId="77777777" w:rsidTr="001C13CA">
        <w:trPr>
          <w:trHeight w:val="277"/>
          <w:ins w:id="19620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Default="00A93840" w:rsidP="001C13CA">
            <w:pPr>
              <w:rPr>
                <w:ins w:id="19621" w:author="Fegie" w:date="2021-05-02T20:31:00Z"/>
                <w:rFonts w:ascii="標楷體" w:eastAsia="標楷體" w:hAnsi="標楷體"/>
              </w:rPr>
            </w:pPr>
            <w:ins w:id="19622" w:author="Fegie" w:date="2021-05-02T20:31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Default="00A93840" w:rsidP="001C13CA">
            <w:pPr>
              <w:rPr>
                <w:ins w:id="19623" w:author="Fegie" w:date="2021-05-02T20:31:00Z"/>
                <w:rFonts w:ascii="標楷體" w:eastAsia="標楷體" w:hAnsi="標楷體"/>
              </w:rPr>
            </w:pPr>
            <w:ins w:id="19624" w:author="Fegie" w:date="2021-05-02T20:31:00Z">
              <w:r>
                <w:rPr>
                  <w:rFonts w:ascii="標楷體" w:eastAsia="標楷體" w:hAnsi="標楷體" w:hint="eastAsia"/>
                </w:rPr>
                <w:t>顧客基本資料維護-</w:t>
              </w:r>
            </w:ins>
            <w:ins w:id="19625" w:author="Fegie" w:date="2021-05-02T20:32:00Z">
              <w:r>
                <w:rPr>
                  <w:rFonts w:ascii="標楷體" w:eastAsia="標楷體" w:hAnsi="標楷體" w:hint="eastAsia"/>
                </w:rPr>
                <w:t>法人</w:t>
              </w:r>
            </w:ins>
          </w:p>
        </w:tc>
      </w:tr>
      <w:tr w:rsidR="00A93840" w14:paraId="1E53B5F6" w14:textId="77777777" w:rsidTr="001C13CA">
        <w:trPr>
          <w:trHeight w:val="277"/>
          <w:ins w:id="19626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Default="00A93840" w:rsidP="001C13CA">
            <w:pPr>
              <w:rPr>
                <w:ins w:id="19627" w:author="Fegie" w:date="2021-05-02T20:31:00Z"/>
                <w:rFonts w:ascii="標楷體" w:eastAsia="標楷體" w:hAnsi="標楷體"/>
              </w:rPr>
            </w:pPr>
            <w:ins w:id="19628" w:author="Fegie" w:date="2021-05-02T20:31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Default="00A93840" w:rsidP="001C13CA">
            <w:pPr>
              <w:rPr>
                <w:ins w:id="19629" w:author="Fegie" w:date="2021-05-02T20:31:00Z"/>
                <w:rFonts w:ascii="標楷體" w:eastAsia="標楷體" w:hAnsi="標楷體"/>
              </w:rPr>
            </w:pPr>
            <w:ins w:id="19630" w:author="Fegie" w:date="2021-05-02T20:31:00Z">
              <w:r>
                <w:rPr>
                  <w:rFonts w:ascii="標楷體" w:eastAsia="標楷體" w:hAnsi="標楷體" w:hint="eastAsia"/>
                </w:rPr>
                <w:t>1.新增</w:t>
              </w:r>
            </w:ins>
            <w:ins w:id="19631" w:author="Fegie" w:date="2021-05-04T15:37:00Z">
              <w:r w:rsidR="003D17DD">
                <w:rPr>
                  <w:rFonts w:ascii="標楷體" w:eastAsia="標楷體" w:hAnsi="標楷體" w:hint="eastAsia"/>
                </w:rPr>
                <w:t>法</w:t>
              </w:r>
            </w:ins>
            <w:ins w:id="19632" w:author="Fegie" w:date="2021-05-02T20:31:00Z">
              <w:r>
                <w:rPr>
                  <w:rFonts w:ascii="標楷體" w:eastAsia="標楷體" w:hAnsi="標楷體" w:hint="eastAsia"/>
                </w:rPr>
                <w:t>人基本資料。</w:t>
              </w:r>
            </w:ins>
          </w:p>
          <w:p w14:paraId="2D4DD792" w14:textId="24F98F12" w:rsidR="00A93840" w:rsidRDefault="00A93840" w:rsidP="001C13CA">
            <w:pPr>
              <w:rPr>
                <w:ins w:id="19633" w:author="Fegie" w:date="2021-05-02T20:31:00Z"/>
                <w:rFonts w:ascii="標楷體" w:eastAsia="標楷體" w:hAnsi="標楷體"/>
              </w:rPr>
            </w:pPr>
            <w:ins w:id="19634" w:author="Fegie" w:date="2021-05-02T20:31:00Z">
              <w:r>
                <w:rPr>
                  <w:rFonts w:ascii="標楷體" w:eastAsia="標楷體" w:hAnsi="標楷體" w:hint="eastAsia"/>
                </w:rPr>
                <w:t>2.需由入口交易</w:t>
              </w:r>
            </w:ins>
            <w:r w:rsidR="00E97F56">
              <w:rPr>
                <w:rFonts w:ascii="標楷體" w:eastAsia="標楷體" w:hAnsi="標楷體" w:hint="eastAsia"/>
              </w:rPr>
              <w:t>【</w:t>
            </w:r>
            <w:ins w:id="19635" w:author="Fegie" w:date="2021-05-02T20:31:00Z">
              <w:r>
                <w:rPr>
                  <w:rFonts w:ascii="標楷體" w:eastAsia="標楷體" w:hAnsi="標楷體" w:hint="eastAsia"/>
                </w:rPr>
                <w:t>L1001 顧客明細資料查詢</w:t>
              </w:r>
            </w:ins>
            <w:r w:rsidR="00E97F56">
              <w:rPr>
                <w:rFonts w:ascii="標楷體" w:eastAsia="標楷體" w:hAnsi="標楷體" w:hint="eastAsia"/>
              </w:rPr>
              <w:t>】</w:t>
            </w:r>
            <w:ins w:id="19636" w:author="Fegie" w:date="2021-05-02T20:31:00Z">
              <w:r>
                <w:rPr>
                  <w:rFonts w:ascii="標楷體" w:eastAsia="標楷體" w:hAnsi="標楷體" w:hint="eastAsia"/>
                </w:rPr>
                <w:t>進入</w:t>
              </w:r>
            </w:ins>
          </w:p>
        </w:tc>
      </w:tr>
      <w:tr w:rsidR="00A93840" w14:paraId="2F50AFE5" w14:textId="77777777" w:rsidTr="001C13CA">
        <w:trPr>
          <w:trHeight w:val="773"/>
          <w:ins w:id="19637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Default="00A93840" w:rsidP="001C13CA">
            <w:pPr>
              <w:rPr>
                <w:ins w:id="19638" w:author="Fegie" w:date="2021-05-02T20:31:00Z"/>
                <w:rFonts w:ascii="標楷體" w:eastAsia="標楷體" w:hAnsi="標楷體"/>
              </w:rPr>
            </w:pPr>
            <w:ins w:id="19639" w:author="Fegie" w:date="2021-05-02T20:31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B136D" w:rsidRDefault="00A93840" w:rsidP="000B49AE">
            <w:pPr>
              <w:rPr>
                <w:ins w:id="19640" w:author="st1" w:date="2021-05-06T10:42:00Z"/>
                <w:rFonts w:ascii="標楷體" w:eastAsia="標楷體" w:hAnsi="標楷體"/>
              </w:rPr>
            </w:pPr>
            <w:ins w:id="19641" w:author="Fegie" w:date="2021-05-02T20:3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9642" w:author="st1" w:date="2021-05-06T10:42:00Z">
              <w:r w:rsidR="000B49AE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</w:p>
          <w:p w14:paraId="0141621E" w14:textId="37EC7859" w:rsidR="00A93840" w:rsidDel="000B49AE" w:rsidRDefault="00A93840">
            <w:pPr>
              <w:rPr>
                <w:ins w:id="19643" w:author="Fegie" w:date="2021-05-02T20:31:00Z"/>
                <w:del w:id="19644" w:author="st1" w:date="2021-05-06T10:42:00Z"/>
                <w:rFonts w:ascii="標楷體" w:eastAsia="標楷體" w:hAnsi="標楷體"/>
              </w:rPr>
              <w:pPrChange w:id="19645" w:author="st1" w:date="2021-05-06T10:42:00Z">
                <w:pPr>
                  <w:ind w:left="240" w:hangingChars="100" w:hanging="240"/>
                </w:pPr>
              </w:pPrChange>
            </w:pPr>
            <w:ins w:id="19646" w:author="Fegie" w:date="2021-05-02T20:31:00Z">
              <w:del w:id="19647" w:author="st1" w:date="2021-05-06T10:42:00Z">
                <w:r w:rsidRPr="00F15B2B" w:rsidDel="000B49AE">
                  <w:rPr>
                    <w:rFonts w:ascii="標楷體" w:eastAsia="標楷體" w:hAnsi="標楷體" w:hint="eastAsia"/>
                    <w:color w:val="FF0000"/>
                  </w:rPr>
                  <w:delText>參考流程</w:delText>
                </w:r>
                <w:r w:rsidDel="000B49AE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445DBA9E" w14:textId="1E08755D" w:rsidR="00A93840" w:rsidRDefault="00A93840" w:rsidP="001C13CA">
            <w:pPr>
              <w:rPr>
                <w:ins w:id="19648" w:author="Fegie" w:date="2021-05-02T20:31:00Z"/>
                <w:rFonts w:ascii="標楷體" w:eastAsia="標楷體" w:hAnsi="標楷體"/>
              </w:rPr>
            </w:pPr>
            <w:ins w:id="19649" w:author="Fegie" w:date="2021-05-02T20:31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r w:rsidR="00E97F56">
              <w:rPr>
                <w:rFonts w:ascii="標楷體" w:eastAsia="標楷體" w:hAnsi="標楷體" w:hint="eastAsia"/>
              </w:rPr>
              <w:t>[</w:t>
            </w:r>
            <w:ins w:id="19650" w:author="Fegie" w:date="2021-05-02T20:31:00Z">
              <w:r>
                <w:rPr>
                  <w:rFonts w:ascii="標楷體" w:eastAsia="標楷體" w:hAnsi="標楷體" w:hint="eastAsia"/>
                </w:rPr>
                <w:t>客戶資料主檔(Cu</w:t>
              </w:r>
              <w:r>
                <w:rPr>
                  <w:rFonts w:ascii="標楷體" w:eastAsia="標楷體" w:hAnsi="標楷體"/>
                </w:rPr>
                <w:t>stMain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  <w:r w:rsidR="00E97F56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Default="00A93840" w:rsidP="001C13CA">
            <w:pPr>
              <w:rPr>
                <w:ins w:id="19651" w:author="Fegie" w:date="2021-05-02T20:31:00Z"/>
                <w:rFonts w:ascii="標楷體" w:eastAsia="標楷體" w:hAnsi="標楷體"/>
                <w:lang w:eastAsia="zh-HK"/>
              </w:rPr>
            </w:pPr>
            <w:ins w:id="19652" w:author="Fegie" w:date="2021-05-02T20:31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07CCE7A1" w14:textId="25C7916B" w:rsidR="00A93840" w:rsidRDefault="00A93840" w:rsidP="001C13CA">
            <w:pPr>
              <w:rPr>
                <w:ins w:id="19653" w:author="Fegie" w:date="2021-05-02T20:31:00Z"/>
                <w:rFonts w:ascii="標楷體" w:eastAsia="標楷體" w:hAnsi="標楷體"/>
                <w:lang w:eastAsia="zh-HK"/>
              </w:rPr>
            </w:pPr>
            <w:ins w:id="19654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19655" w:author="Fegie" w:date="2021-05-02T20:32:00Z">
              <w:r>
                <w:rPr>
                  <w:rFonts w:ascii="標楷體" w:eastAsia="標楷體" w:hAnsi="標楷體" w:hint="eastAsia"/>
                </w:rPr>
                <w:t>法</w:t>
              </w:r>
            </w:ins>
            <w:ins w:id="19656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人基本資料</w:t>
              </w:r>
            </w:ins>
          </w:p>
          <w:p w14:paraId="5ADEC5A2" w14:textId="75D3D2BC" w:rsidR="00A93840" w:rsidRDefault="00A93840" w:rsidP="001C13CA">
            <w:pPr>
              <w:rPr>
                <w:ins w:id="19657" w:author="Fegie" w:date="2021-05-02T20:31:00Z"/>
                <w:rFonts w:ascii="標楷體" w:eastAsia="標楷體" w:hAnsi="標楷體"/>
                <w:lang w:eastAsia="zh-HK"/>
              </w:rPr>
            </w:pPr>
            <w:ins w:id="19658" w:author="Fegie" w:date="2021-05-02T20:31:00Z">
              <w:r>
                <w:rPr>
                  <w:rFonts w:ascii="標楷體" w:eastAsia="標楷體" w:hAnsi="標楷體" w:hint="eastAsia"/>
                </w:rPr>
                <w:t xml:space="preserve">  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  <w:ins w:id="19659" w:author="Fegie" w:date="2021-05-02T20:32:00Z">
              <w:r>
                <w:rPr>
                  <w:rFonts w:ascii="標楷體" w:eastAsia="標楷體" w:hAnsi="標楷體" w:hint="eastAsia"/>
                </w:rPr>
                <w:t>法</w:t>
              </w:r>
            </w:ins>
            <w:ins w:id="19660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人基本資料</w:t>
              </w:r>
            </w:ins>
          </w:p>
        </w:tc>
      </w:tr>
      <w:tr w:rsidR="00A93840" w14:paraId="3F4E7731" w14:textId="77777777" w:rsidTr="001C13CA">
        <w:trPr>
          <w:trHeight w:val="321"/>
          <w:ins w:id="19661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Default="00A93840" w:rsidP="001C13CA">
            <w:pPr>
              <w:rPr>
                <w:ins w:id="19662" w:author="Fegie" w:date="2021-05-02T20:31:00Z"/>
                <w:rFonts w:ascii="標楷體" w:eastAsia="標楷體" w:hAnsi="標楷體"/>
              </w:rPr>
            </w:pPr>
            <w:ins w:id="19663" w:author="Fegie" w:date="2021-05-02T20:31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Default="00A93840" w:rsidP="001C13CA">
            <w:pPr>
              <w:rPr>
                <w:ins w:id="19664" w:author="Fegie" w:date="2021-05-02T20:31:00Z"/>
                <w:rFonts w:ascii="標楷體" w:eastAsia="標楷體" w:hAnsi="標楷體"/>
              </w:rPr>
            </w:pPr>
          </w:p>
        </w:tc>
      </w:tr>
      <w:tr w:rsidR="00A93840" w14:paraId="2E172ED3" w14:textId="77777777" w:rsidTr="001C13CA">
        <w:trPr>
          <w:trHeight w:val="1311"/>
          <w:ins w:id="19665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Default="00A93840" w:rsidP="001C13CA">
            <w:pPr>
              <w:rPr>
                <w:ins w:id="19666" w:author="Fegie" w:date="2021-05-02T20:31:00Z"/>
                <w:rFonts w:ascii="標楷體" w:eastAsia="標楷體" w:hAnsi="標楷體"/>
              </w:rPr>
            </w:pPr>
            <w:ins w:id="19667" w:author="Fegie" w:date="2021-05-02T20:31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Default="00A93840" w:rsidP="001C13CA">
            <w:pPr>
              <w:rPr>
                <w:ins w:id="19668" w:author="Fegie" w:date="2021-05-02T20:31:00Z"/>
                <w:rFonts w:ascii="標楷體" w:eastAsia="標楷體" w:hAnsi="標楷體"/>
              </w:rPr>
            </w:pPr>
          </w:p>
        </w:tc>
      </w:tr>
      <w:tr w:rsidR="00A93840" w14:paraId="25C604B2" w14:textId="77777777" w:rsidTr="001C13CA">
        <w:trPr>
          <w:trHeight w:val="278"/>
          <w:ins w:id="19669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Default="00A93840" w:rsidP="001C13CA">
            <w:pPr>
              <w:rPr>
                <w:ins w:id="19670" w:author="Fegie" w:date="2021-05-02T20:31:00Z"/>
                <w:rFonts w:ascii="標楷體" w:eastAsia="標楷體" w:hAnsi="標楷體"/>
              </w:rPr>
            </w:pPr>
            <w:ins w:id="19671" w:author="Fegie" w:date="2021-05-02T20:31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Default="00F52B74" w:rsidP="001C13CA">
            <w:pPr>
              <w:rPr>
                <w:ins w:id="19672" w:author="Fegie" w:date="2021-05-02T20:31:00Z"/>
                <w:rFonts w:ascii="標楷體" w:eastAsia="標楷體" w:hAnsi="標楷體"/>
              </w:rPr>
            </w:pPr>
            <w:ins w:id="19673" w:author="Fegie" w:date="2021-05-04T15:34:00Z">
              <w:r>
                <w:rPr>
                  <w:rFonts w:ascii="標楷體" w:eastAsia="標楷體" w:hAnsi="標楷體" w:hint="eastAsia"/>
                </w:rPr>
                <w:t>連結</w:t>
              </w:r>
            </w:ins>
            <w:ins w:id="19674" w:author="Fegie" w:date="2021-05-02T20:31:00Z">
              <w:r w:rsidR="00A93840">
                <w:rPr>
                  <w:rFonts w:ascii="標楷體" w:eastAsia="標楷體" w:hAnsi="標楷體" w:hint="eastAsia"/>
                </w:rPr>
                <w:t>【L1905 顧客聯絡電話查詢】</w:t>
              </w:r>
            </w:ins>
          </w:p>
        </w:tc>
      </w:tr>
      <w:tr w:rsidR="00A93840" w14:paraId="7C21108B" w14:textId="77777777" w:rsidTr="001C13CA">
        <w:trPr>
          <w:trHeight w:val="358"/>
          <w:ins w:id="19675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Default="00A93840" w:rsidP="001C13CA">
            <w:pPr>
              <w:rPr>
                <w:ins w:id="19676" w:author="Fegie" w:date="2021-05-02T20:31:00Z"/>
                <w:rFonts w:ascii="標楷體" w:eastAsia="標楷體" w:hAnsi="標楷體"/>
              </w:rPr>
            </w:pPr>
            <w:ins w:id="19677" w:author="Fegie" w:date="2021-05-02T20:31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85F552" w14:textId="77777777" w:rsidR="00A93840" w:rsidRDefault="00A93840" w:rsidP="001C13CA">
            <w:pPr>
              <w:rPr>
                <w:ins w:id="19678" w:author="Fegie" w:date="2021-05-02T20:31:00Z"/>
                <w:rFonts w:ascii="標楷體" w:eastAsia="標楷體" w:hAnsi="標楷體"/>
              </w:rPr>
            </w:pPr>
          </w:p>
        </w:tc>
      </w:tr>
      <w:tr w:rsidR="00A93840" w14:paraId="70458424" w14:textId="77777777" w:rsidTr="001C13CA">
        <w:trPr>
          <w:trHeight w:val="278"/>
          <w:ins w:id="19679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Default="00A93840" w:rsidP="001C13CA">
            <w:pPr>
              <w:rPr>
                <w:ins w:id="19680" w:author="Fegie" w:date="2021-05-02T20:31:00Z"/>
                <w:rFonts w:ascii="標楷體" w:eastAsia="標楷體" w:hAnsi="標楷體"/>
              </w:rPr>
            </w:pPr>
            <w:ins w:id="19681" w:author="Fegie" w:date="2021-05-02T20:31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77777777" w:rsidR="00A93840" w:rsidRDefault="00A93840" w:rsidP="001C13CA">
            <w:pPr>
              <w:rPr>
                <w:ins w:id="19682" w:author="Fegie" w:date="2021-05-02T20:31:00Z"/>
                <w:rFonts w:ascii="標楷體" w:eastAsia="標楷體" w:hAnsi="標楷體"/>
              </w:rPr>
            </w:pPr>
          </w:p>
        </w:tc>
      </w:tr>
    </w:tbl>
    <w:p w14:paraId="7456C550" w14:textId="77777777" w:rsidR="00AF049C" w:rsidRDefault="00AF049C" w:rsidP="00AF049C">
      <w:pPr>
        <w:rPr>
          <w:ins w:id="19683" w:author="Fegie" w:date="2021-05-02T17:41:00Z"/>
          <w:rFonts w:ascii="標楷體" w:eastAsia="標楷體" w:hAnsi="標楷體"/>
        </w:rPr>
      </w:pPr>
    </w:p>
    <w:p w14:paraId="3FDC77A3" w14:textId="77777777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  <w:rPr>
          <w:ins w:id="19684" w:author="Fegie" w:date="2021-05-02T17:41:00Z"/>
        </w:rPr>
      </w:pPr>
      <w:ins w:id="19685" w:author="Fegie" w:date="2021-05-02T17:41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14:paraId="7CB00EFA" w14:textId="77777777" w:rsidTr="000140B5">
        <w:trPr>
          <w:ins w:id="19686" w:author="Fegie" w:date="2021-05-02T17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Default="00AF049C" w:rsidP="00631E93">
            <w:pPr>
              <w:jc w:val="center"/>
              <w:rPr>
                <w:ins w:id="19687" w:author="Fegie" w:date="2021-05-02T17:41:00Z"/>
                <w:rFonts w:ascii="標楷體" w:eastAsia="標楷體" w:hAnsi="標楷體"/>
              </w:rPr>
            </w:pPr>
            <w:ins w:id="19688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Default="00AF049C" w:rsidP="00631E93">
            <w:pPr>
              <w:jc w:val="center"/>
              <w:rPr>
                <w:ins w:id="19689" w:author="Fegie" w:date="2021-05-02T17:41:00Z"/>
                <w:rFonts w:ascii="標楷體" w:eastAsia="標楷體" w:hAnsi="標楷體"/>
              </w:rPr>
            </w:pPr>
            <w:ins w:id="19690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Default="00AF049C" w:rsidP="00631E93">
            <w:pPr>
              <w:jc w:val="center"/>
              <w:rPr>
                <w:ins w:id="19691" w:author="Fegie" w:date="2021-05-02T17:41:00Z"/>
                <w:rFonts w:ascii="標楷體" w:eastAsia="標楷體" w:hAnsi="標楷體"/>
              </w:rPr>
            </w:pPr>
            <w:ins w:id="19692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AF049C" w14:paraId="5D2C9D0F" w14:textId="77777777" w:rsidTr="00631E93">
        <w:trPr>
          <w:ins w:id="19693" w:author="Fegie" w:date="2021-05-02T17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Default="00AF049C" w:rsidP="00631E93">
            <w:pPr>
              <w:jc w:val="center"/>
              <w:rPr>
                <w:ins w:id="19694" w:author="Fegie" w:date="2021-05-02T17:41:00Z"/>
                <w:rFonts w:ascii="標楷體" w:eastAsia="標楷體" w:hAnsi="標楷體"/>
              </w:rPr>
            </w:pPr>
            <w:ins w:id="19695" w:author="Fegie" w:date="2021-05-02T17:4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Default="00AF049C" w:rsidP="00631E93">
            <w:pPr>
              <w:rPr>
                <w:ins w:id="19696" w:author="Fegie" w:date="2021-05-02T17:41:00Z"/>
                <w:rFonts w:ascii="標楷體" w:eastAsia="標楷體" w:hAnsi="標楷體"/>
              </w:rPr>
            </w:pPr>
            <w:ins w:id="19697" w:author="Fegie" w:date="2021-05-02T17:41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Default="00AF049C" w:rsidP="00631E93">
            <w:pPr>
              <w:rPr>
                <w:ins w:id="19698" w:author="Fegie" w:date="2021-05-02T17:41:00Z"/>
                <w:rFonts w:ascii="標楷體" w:eastAsia="標楷體" w:hAnsi="標楷體"/>
              </w:rPr>
            </w:pPr>
            <w:ins w:id="19699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  <w:tr w:rsidR="00AF049C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ins w:id="19700" w:author="張嘉榮" w:date="2021-05-26T20:4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ins w:id="19701" w:author="張嘉榮" w:date="2021-05-26T20:49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</w:t>
              </w:r>
            </w:ins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ins w:id="19702" w:author="張嘉榮" w:date="2021-05-26T20:49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dCode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ins w:id="19703" w:author="張嘉榮" w:date="2021-05-26T20:49:00Z">
              <w:r>
                <w:rPr>
                  <w:rFonts w:ascii="標楷體" w:eastAsia="標楷體" w:hAnsi="標楷體" w:hint="eastAsia"/>
                  <w:lang w:eastAsia="zh-HK"/>
                </w:rPr>
                <w:t>共用代碼檔</w:t>
              </w:r>
            </w:ins>
          </w:p>
        </w:tc>
      </w:tr>
    </w:tbl>
    <w:p w14:paraId="09FCE027" w14:textId="77777777" w:rsidR="00A93840" w:rsidDel="001B4945" w:rsidRDefault="00A93840" w:rsidP="00A93840">
      <w:pPr>
        <w:rPr>
          <w:ins w:id="19704" w:author="Fegie" w:date="2021-05-02T20:31:00Z"/>
          <w:del w:id="19705" w:author="家榮 張" w:date="2021-05-20T21:10:00Z"/>
          <w:rFonts w:ascii="標楷體" w:eastAsia="標楷體" w:hAnsi="標楷體"/>
        </w:rPr>
      </w:pPr>
    </w:p>
    <w:p w14:paraId="452FDF21" w14:textId="02F27378" w:rsidR="00A93840" w:rsidDel="001B4945" w:rsidRDefault="00A93840" w:rsidP="00A93840">
      <w:pPr>
        <w:pStyle w:val="15"/>
        <w:numPr>
          <w:ilvl w:val="0"/>
          <w:numId w:val="55"/>
        </w:numPr>
        <w:ind w:left="1418"/>
        <w:rPr>
          <w:ins w:id="19706" w:author="Fegie" w:date="2021-05-02T20:31:00Z"/>
          <w:del w:id="19707" w:author="家榮 張" w:date="2021-05-20T21:10:00Z"/>
        </w:rPr>
      </w:pPr>
      <w:ins w:id="19708" w:author="Fegie" w:date="2021-05-02T20:31:00Z">
        <w:del w:id="19709" w:author="家榮 張" w:date="2021-05-20T21:10:00Z">
          <w:r w:rsidDel="001B4945">
            <w:rPr>
              <w:rFonts w:hint="eastAsia"/>
            </w:rPr>
            <w:delText>UI畫面</w:delText>
          </w:r>
        </w:del>
      </w:ins>
    </w:p>
    <w:p w14:paraId="588FE036" w14:textId="2A44765F" w:rsidR="00A93840" w:rsidDel="001B4945" w:rsidRDefault="00A93840">
      <w:pPr>
        <w:rPr>
          <w:ins w:id="19710" w:author="Fegie" w:date="2021-05-02T20:31:00Z"/>
          <w:del w:id="19711" w:author="家榮 張" w:date="2021-05-20T21:10:00Z"/>
          <w:noProof/>
        </w:rPr>
      </w:pPr>
      <w:ins w:id="19712" w:author="Fegie" w:date="2021-05-02T20:31:00Z">
        <w:del w:id="19713" w:author="家榮 張" w:date="2021-05-20T21:10:00Z">
          <w:r w:rsidDel="001B4945">
            <w:rPr>
              <w:noProof/>
            </w:rPr>
            <w:delText xml:space="preserve"> </w:delText>
          </w:r>
        </w:del>
      </w:ins>
      <w:ins w:id="19714" w:author="Fegie" w:date="2021-05-02T20:35:00Z">
        <w:del w:id="19715" w:author="家榮 張" w:date="2021-05-20T21:10:00Z">
          <w:r w:rsidDel="001B4945">
            <w:rPr>
              <w:noProof/>
            </w:rPr>
            <w:drawing>
              <wp:inline distT="0" distB="0" distL="0" distR="0" wp14:anchorId="621BFB84" wp14:editId="023C6F3F">
                <wp:extent cx="6479540" cy="2830195"/>
                <wp:effectExtent l="0" t="0" r="0" b="0"/>
                <wp:docPr id="68" name="圖片 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7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830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ins w:id="19716" w:author="Fegie" w:date="2021-05-05T15:32:00Z">
        <w:del w:id="19717" w:author="家榮 張" w:date="2021-05-20T21:10:00Z">
          <w:r w:rsidR="00046AE8" w:rsidDel="001B4945">
            <w:rPr>
              <w:noProof/>
            </w:rPr>
            <w:drawing>
              <wp:inline distT="0" distB="0" distL="0" distR="0" wp14:anchorId="05A7BD73" wp14:editId="1F5DEE40">
                <wp:extent cx="6479540" cy="2803525"/>
                <wp:effectExtent l="0" t="0" r="0" b="0"/>
                <wp:docPr id="44" name="圖片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803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22994EB0" w14:textId="17191BD4" w:rsidR="00A93840" w:rsidDel="001B4945" w:rsidRDefault="00A93840">
      <w:pPr>
        <w:rPr>
          <w:ins w:id="19718" w:author="Fegie" w:date="2021-05-02T20:31:00Z"/>
          <w:del w:id="19719" w:author="家榮 張" w:date="2021-05-20T21:10:00Z"/>
        </w:rPr>
        <w:pPrChange w:id="19720" w:author="家榮 張" w:date="2021-05-20T21:10:00Z">
          <w:pPr>
            <w:pStyle w:val="a"/>
            <w:numPr>
              <w:numId w:val="55"/>
            </w:numPr>
            <w:tabs>
              <w:tab w:val="clear" w:pos="1559"/>
            </w:tabs>
            <w:spacing w:before="0"/>
            <w:ind w:left="1418" w:hanging="480"/>
          </w:pPr>
        </w:pPrChange>
      </w:pPr>
      <w:ins w:id="19721" w:author="Fegie" w:date="2021-05-02T20:31:00Z">
        <w:del w:id="19722" w:author="家榮 張" w:date="2021-05-20T21:10:00Z">
          <w:r w:rsidDel="001B4945">
            <w:rPr>
              <w:rFonts w:hint="eastAsia"/>
            </w:rPr>
            <w:delText>輸入畫面</w:delText>
          </w:r>
          <w:r w:rsidDel="001B4945">
            <w:rPr>
              <w:rFonts w:hint="eastAsia"/>
              <w:lang w:eastAsia="zh-HK"/>
            </w:rPr>
            <w:delText>按鈕</w:delText>
          </w:r>
          <w:r w:rsidDel="001B4945">
            <w:rPr>
              <w:rFonts w:hint="eastAsia"/>
            </w:rPr>
            <w:delText>說明</w:delText>
          </w:r>
        </w:del>
      </w:ins>
    </w:p>
    <w:p w14:paraId="6E6C6BF5" w14:textId="394D4B63" w:rsidR="00A93840" w:rsidDel="001B4945" w:rsidRDefault="00A93840">
      <w:pPr>
        <w:rPr>
          <w:ins w:id="19723" w:author="Fegie" w:date="2021-05-02T20:31:00Z"/>
          <w:del w:id="19724" w:author="家榮 張" w:date="2021-05-20T21:10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93840" w:rsidDel="001B4945" w14:paraId="18DC9EEF" w14:textId="12860CD2" w:rsidTr="001C13CA">
        <w:trPr>
          <w:ins w:id="19725" w:author="Fegie" w:date="2021-05-02T20:31:00Z"/>
          <w:del w:id="19726" w:author="家榮 張" w:date="2021-05-20T21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07694C8" w14:textId="1499371F" w:rsidR="00A93840" w:rsidDel="001B4945" w:rsidRDefault="00A93840">
            <w:pPr>
              <w:rPr>
                <w:ins w:id="19727" w:author="Fegie" w:date="2021-05-02T20:31:00Z"/>
                <w:del w:id="19728" w:author="家榮 張" w:date="2021-05-20T21:10:00Z"/>
                <w:rFonts w:ascii="標楷體" w:eastAsia="標楷體" w:hAnsi="標楷體"/>
              </w:rPr>
              <w:pPrChange w:id="19729" w:author="家榮 張" w:date="2021-05-20T21:10:00Z">
                <w:pPr>
                  <w:jc w:val="center"/>
                </w:pPr>
              </w:pPrChange>
            </w:pPr>
            <w:ins w:id="19730" w:author="Fegie" w:date="2021-05-02T20:31:00Z">
              <w:del w:id="19731" w:author="家榮 張" w:date="2021-05-20T21:10:00Z"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036A361" w14:textId="579B1DC0" w:rsidR="00A93840" w:rsidDel="001B4945" w:rsidRDefault="00A93840">
            <w:pPr>
              <w:rPr>
                <w:ins w:id="19732" w:author="Fegie" w:date="2021-05-02T20:31:00Z"/>
                <w:del w:id="19733" w:author="家榮 張" w:date="2021-05-20T21:10:00Z"/>
                <w:rFonts w:ascii="標楷體" w:eastAsia="標楷體" w:hAnsi="標楷體"/>
              </w:rPr>
              <w:pPrChange w:id="19734" w:author="家榮 張" w:date="2021-05-20T21:10:00Z">
                <w:pPr>
                  <w:jc w:val="center"/>
                </w:pPr>
              </w:pPrChange>
            </w:pPr>
            <w:ins w:id="19735" w:author="Fegie" w:date="2021-05-02T20:31:00Z">
              <w:del w:id="19736" w:author="家榮 張" w:date="2021-05-20T21:10:00Z"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按鈕名稱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B26C190" w14:textId="1B226B96" w:rsidR="00A93840" w:rsidDel="001B4945" w:rsidRDefault="00A93840">
            <w:pPr>
              <w:rPr>
                <w:ins w:id="19737" w:author="Fegie" w:date="2021-05-02T20:31:00Z"/>
                <w:del w:id="19738" w:author="家榮 張" w:date="2021-05-20T21:10:00Z"/>
                <w:rFonts w:ascii="標楷體" w:eastAsia="標楷體" w:hAnsi="標楷體"/>
              </w:rPr>
              <w:pPrChange w:id="19739" w:author="家榮 張" w:date="2021-05-20T21:10:00Z">
                <w:pPr>
                  <w:jc w:val="center"/>
                </w:pPr>
              </w:pPrChange>
            </w:pPr>
            <w:ins w:id="19740" w:author="Fegie" w:date="2021-05-02T20:31:00Z">
              <w:del w:id="19741" w:author="家榮 張" w:date="2021-05-20T21:10:00Z"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功能說明</w:delText>
                </w:r>
              </w:del>
            </w:ins>
          </w:p>
        </w:tc>
      </w:tr>
      <w:tr w:rsidR="00A93840" w:rsidDel="001B4945" w14:paraId="035422BB" w14:textId="6E818FBB" w:rsidTr="001C13CA">
        <w:trPr>
          <w:ins w:id="19742" w:author="Fegie" w:date="2021-05-02T20:31:00Z"/>
          <w:del w:id="19743" w:author="家榮 張" w:date="2021-05-20T21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A06C5" w14:textId="0122FFD1" w:rsidR="00A93840" w:rsidDel="001B4945" w:rsidRDefault="00A93840">
            <w:pPr>
              <w:rPr>
                <w:ins w:id="19744" w:author="Fegie" w:date="2021-05-02T20:31:00Z"/>
                <w:del w:id="19745" w:author="家榮 張" w:date="2021-05-20T21:10:00Z"/>
                <w:rFonts w:ascii="標楷體" w:eastAsia="標楷體" w:hAnsi="標楷體"/>
                <w:lang w:eastAsia="zh-HK"/>
              </w:rPr>
              <w:pPrChange w:id="19746" w:author="家榮 張" w:date="2021-05-20T21:10:00Z">
                <w:pPr>
                  <w:jc w:val="center"/>
                </w:pPr>
              </w:pPrChange>
            </w:pPr>
            <w:ins w:id="19747" w:author="Fegie" w:date="2021-05-02T20:31:00Z">
              <w:del w:id="19748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2AC7F" w14:textId="7CBAFE6D" w:rsidR="00A93840" w:rsidDel="001B4945" w:rsidRDefault="00A93840">
            <w:pPr>
              <w:rPr>
                <w:ins w:id="19749" w:author="Fegie" w:date="2021-05-02T20:31:00Z"/>
                <w:del w:id="19750" w:author="家榮 張" w:date="2021-05-20T21:10:00Z"/>
                <w:rFonts w:ascii="標楷體" w:eastAsia="標楷體" w:hAnsi="標楷體"/>
                <w:lang w:eastAsia="zh-HK"/>
              </w:rPr>
            </w:pPr>
            <w:ins w:id="19751" w:author="Fegie" w:date="2021-05-02T20:31:00Z">
              <w:del w:id="19752" w:author="家榮 張" w:date="2021-05-20T21:10:00Z"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新增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8AC8" w14:textId="7D387206" w:rsidR="00A93840" w:rsidDel="001B4945" w:rsidRDefault="00A93840">
            <w:pPr>
              <w:rPr>
                <w:ins w:id="19753" w:author="Fegie" w:date="2021-05-02T20:31:00Z"/>
                <w:del w:id="19754" w:author="家榮 張" w:date="2021-05-20T21:10:00Z"/>
                <w:rFonts w:ascii="標楷體" w:eastAsia="標楷體" w:hAnsi="標楷體"/>
                <w:lang w:eastAsia="zh-HK"/>
              </w:rPr>
            </w:pPr>
            <w:ins w:id="19755" w:author="Fegie" w:date="2021-05-02T20:31:00Z">
              <w:del w:id="19756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 xml:space="preserve">1.【L1001 </w:delText>
                </w:r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顧客明細資料查詢</w:delText>
                </w:r>
                <w:r w:rsidDel="001B4945">
                  <w:rPr>
                    <w:rFonts w:ascii="標楷體" w:eastAsia="標楷體" w:hAnsi="標楷體" w:hint="eastAsia"/>
                  </w:rPr>
                  <w:delText>】</w:delText>
                </w:r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功能</w:delText>
                </w:r>
                <w:r w:rsidDel="001B4945">
                  <w:rPr>
                    <w:rFonts w:ascii="標楷體" w:eastAsia="標楷體" w:hAnsi="標楷體" w:hint="eastAsia"/>
                  </w:rPr>
                  <w:delText>點「</w:delText>
                </w:r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新增</w:delText>
                </w:r>
              </w:del>
            </w:ins>
            <w:ins w:id="19757" w:author="Fegie" w:date="2021-05-05T14:13:00Z">
              <w:del w:id="19758" w:author="家榮 張" w:date="2021-05-20T21:10:00Z">
                <w:r w:rsidR="00144AE6" w:rsidDel="001B4945">
                  <w:rPr>
                    <w:rFonts w:ascii="標楷體" w:eastAsia="標楷體" w:hAnsi="標楷體" w:hint="eastAsia"/>
                    <w:lang w:eastAsia="zh-HK"/>
                  </w:rPr>
                  <w:delText>法</w:delText>
                </w:r>
              </w:del>
            </w:ins>
            <w:ins w:id="19759" w:author="Fegie" w:date="2021-05-02T20:31:00Z">
              <w:del w:id="19760" w:author="家榮 張" w:date="2021-05-20T21:10:00Z"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人</w:delText>
                </w:r>
                <w:r w:rsidDel="001B4945">
                  <w:rPr>
                    <w:rFonts w:ascii="標楷體" w:eastAsia="標楷體" w:hAnsi="標楷體" w:hint="eastAsia"/>
                  </w:rPr>
                  <w:delText>」</w:delText>
                </w:r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時顯示</w:delText>
                </w:r>
                <w:r w:rsidDel="001B4945">
                  <w:rPr>
                    <w:rFonts w:ascii="標楷體" w:eastAsia="標楷體" w:hAnsi="標楷體" w:hint="eastAsia"/>
                  </w:rPr>
                  <w:delText>。</w:delText>
                </w:r>
              </w:del>
            </w:ins>
          </w:p>
          <w:p w14:paraId="21E9043B" w14:textId="2537F367" w:rsidR="00A93840" w:rsidDel="001B4945" w:rsidRDefault="00A93840">
            <w:pPr>
              <w:rPr>
                <w:ins w:id="19761" w:author="Fegie" w:date="2021-05-02T20:31:00Z"/>
                <w:del w:id="19762" w:author="家榮 張" w:date="2021-05-20T21:10:00Z"/>
                <w:rFonts w:ascii="標楷體" w:eastAsia="標楷體" w:hAnsi="標楷體"/>
                <w:lang w:eastAsia="zh-HK"/>
              </w:rPr>
            </w:pPr>
            <w:ins w:id="19763" w:author="Fegie" w:date="2021-05-02T20:31:00Z">
              <w:del w:id="19764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</w:delText>
                </w:r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執行新增</w:delText>
                </w:r>
              </w:del>
            </w:ins>
            <w:ins w:id="19765" w:author="Fegie" w:date="2021-05-05T14:13:00Z">
              <w:del w:id="19766" w:author="家榮 張" w:date="2021-05-20T21:10:00Z">
                <w:r w:rsidR="00144AE6" w:rsidDel="001B4945">
                  <w:rPr>
                    <w:rFonts w:ascii="標楷體" w:eastAsia="標楷體" w:hAnsi="標楷體" w:hint="eastAsia"/>
                    <w:lang w:eastAsia="zh-HK"/>
                  </w:rPr>
                  <w:delText>法人</w:delText>
                </w:r>
              </w:del>
            </w:ins>
            <w:ins w:id="19767" w:author="Fegie" w:date="2021-05-02T20:31:00Z">
              <w:del w:id="19768" w:author="家榮 張" w:date="2021-05-20T21:10:00Z"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資料</w:delText>
                </w:r>
                <w:r w:rsidDel="001B4945">
                  <w:rPr>
                    <w:rFonts w:ascii="標楷體" w:eastAsia="標楷體" w:hAnsi="標楷體" w:hint="eastAsia"/>
                  </w:rPr>
                  <w:delText>。</w:delText>
                </w:r>
              </w:del>
            </w:ins>
          </w:p>
        </w:tc>
      </w:tr>
      <w:tr w:rsidR="00A93840" w:rsidDel="001B4945" w14:paraId="30DBC499" w14:textId="5AAEC0A2" w:rsidTr="001C13CA">
        <w:trPr>
          <w:ins w:id="19769" w:author="Fegie" w:date="2021-05-02T20:31:00Z"/>
          <w:del w:id="19770" w:author="家榮 張" w:date="2021-05-20T21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50480" w14:textId="2860A589" w:rsidR="00A93840" w:rsidDel="001B4945" w:rsidRDefault="00A93840">
            <w:pPr>
              <w:rPr>
                <w:ins w:id="19771" w:author="Fegie" w:date="2021-05-02T20:31:00Z"/>
                <w:del w:id="19772" w:author="家榮 張" w:date="2021-05-20T21:10:00Z"/>
                <w:rFonts w:ascii="標楷體" w:eastAsia="標楷體" w:hAnsi="標楷體"/>
              </w:rPr>
              <w:pPrChange w:id="19773" w:author="家榮 張" w:date="2021-05-20T21:10:00Z">
                <w:pPr>
                  <w:jc w:val="center"/>
                </w:pPr>
              </w:pPrChange>
            </w:pPr>
            <w:ins w:id="19774" w:author="Fegie" w:date="2021-05-02T20:31:00Z">
              <w:del w:id="19775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A6E8F" w14:textId="124908C3" w:rsidR="00A93840" w:rsidDel="001B4945" w:rsidRDefault="00A93840">
            <w:pPr>
              <w:rPr>
                <w:ins w:id="19776" w:author="Fegie" w:date="2021-05-02T20:31:00Z"/>
                <w:del w:id="19777" w:author="家榮 張" w:date="2021-05-20T21:10:00Z"/>
                <w:rFonts w:ascii="標楷體" w:eastAsia="標楷體" w:hAnsi="標楷體"/>
                <w:lang w:eastAsia="zh-HK"/>
              </w:rPr>
            </w:pPr>
            <w:ins w:id="19778" w:author="Fegie" w:date="2021-05-02T20:31:00Z">
              <w:del w:id="19779" w:author="家榮 張" w:date="2021-05-20T21:10:00Z"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01614" w14:textId="7255A52E" w:rsidR="00A93840" w:rsidDel="001B4945" w:rsidRDefault="00A93840">
            <w:pPr>
              <w:rPr>
                <w:ins w:id="19780" w:author="Fegie" w:date="2021-05-02T20:31:00Z"/>
                <w:del w:id="19781" w:author="家榮 張" w:date="2021-05-20T21:10:00Z"/>
                <w:rFonts w:ascii="標楷體" w:eastAsia="標楷體" w:hAnsi="標楷體"/>
                <w:lang w:eastAsia="zh-HK"/>
              </w:rPr>
            </w:pPr>
            <w:ins w:id="19782" w:author="Fegie" w:date="2021-05-02T20:31:00Z">
              <w:del w:id="19783" w:author="家榮 張" w:date="2021-05-20T21:10:00Z"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關閉此畫面</w:delText>
                </w:r>
              </w:del>
            </w:ins>
          </w:p>
        </w:tc>
      </w:tr>
      <w:tr w:rsidR="00A93840" w:rsidDel="001B4945" w14:paraId="0B10BC58" w14:textId="2B6B817C" w:rsidTr="001C13CA">
        <w:trPr>
          <w:ins w:id="19784" w:author="Fegie" w:date="2021-05-02T20:31:00Z"/>
          <w:del w:id="19785" w:author="家榮 張" w:date="2021-05-20T21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1F86C" w14:textId="7283AA85" w:rsidR="00A93840" w:rsidDel="001B4945" w:rsidRDefault="00A93840">
            <w:pPr>
              <w:rPr>
                <w:ins w:id="19786" w:author="Fegie" w:date="2021-05-02T20:31:00Z"/>
                <w:del w:id="19787" w:author="家榮 張" w:date="2021-05-20T21:10:00Z"/>
                <w:rFonts w:ascii="標楷體" w:eastAsia="標楷體" w:hAnsi="標楷體"/>
              </w:rPr>
              <w:pPrChange w:id="19788" w:author="家榮 張" w:date="2021-05-20T21:10:00Z">
                <w:pPr>
                  <w:jc w:val="center"/>
                </w:pPr>
              </w:pPrChange>
            </w:pPr>
            <w:ins w:id="19789" w:author="Fegie" w:date="2021-05-02T20:31:00Z">
              <w:del w:id="1979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43515" w14:textId="4C453BF6" w:rsidR="00A93840" w:rsidDel="001B4945" w:rsidRDefault="00A93840">
            <w:pPr>
              <w:rPr>
                <w:ins w:id="19791" w:author="Fegie" w:date="2021-05-02T20:31:00Z"/>
                <w:del w:id="19792" w:author="家榮 張" w:date="2021-05-20T21:10:00Z"/>
                <w:rFonts w:ascii="標楷體" w:eastAsia="標楷體" w:hAnsi="標楷體"/>
                <w:lang w:eastAsia="zh-HK"/>
              </w:rPr>
            </w:pPr>
            <w:ins w:id="19793" w:author="Fegie" w:date="2021-05-02T20:31:00Z">
              <w:del w:id="19794" w:author="家榮 張" w:date="2021-05-20T21:10:00Z"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52531" w14:textId="04722E6B" w:rsidR="00A93840" w:rsidDel="001B4945" w:rsidRDefault="00A93840">
            <w:pPr>
              <w:rPr>
                <w:ins w:id="19795" w:author="Fegie" w:date="2021-05-02T20:31:00Z"/>
                <w:del w:id="19796" w:author="家榮 張" w:date="2021-05-20T21:10:00Z"/>
                <w:rFonts w:ascii="標楷體" w:eastAsia="標楷體" w:hAnsi="標楷體"/>
                <w:lang w:eastAsia="zh-HK"/>
              </w:rPr>
            </w:pPr>
            <w:ins w:id="19797" w:author="Fegie" w:date="2021-05-02T20:31:00Z">
              <w:del w:id="19798" w:author="家榮 張" w:date="2021-05-20T21:10:00Z"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功能新增且交易成功時顯示</w:delText>
                </w:r>
                <w:r w:rsidDel="001B4945">
                  <w:rPr>
                    <w:rFonts w:ascii="標楷體" w:eastAsia="標楷體" w:hAnsi="標楷體" w:hint="eastAsia"/>
                  </w:rPr>
                  <w:delText>,</w:delText>
                </w:r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重新輸入另一筆新增</w:delText>
                </w:r>
              </w:del>
            </w:ins>
            <w:ins w:id="19799" w:author="Fegie" w:date="2021-05-04T19:24:00Z">
              <w:del w:id="19800" w:author="家榮 張" w:date="2021-05-20T21:10:00Z">
                <w:r w:rsidR="00E81433" w:rsidDel="001B4945">
                  <w:rPr>
                    <w:rFonts w:ascii="標楷體" w:eastAsia="標楷體" w:hAnsi="標楷體" w:hint="eastAsia"/>
                    <w:lang w:eastAsia="zh-HK"/>
                  </w:rPr>
                  <w:delText>法人</w:delText>
                </w:r>
              </w:del>
            </w:ins>
            <w:ins w:id="19801" w:author="Fegie" w:date="2021-05-02T20:31:00Z">
              <w:del w:id="19802" w:author="家榮 張" w:date="2021-05-20T21:10:00Z"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資料</w:delText>
                </w:r>
              </w:del>
            </w:ins>
          </w:p>
        </w:tc>
      </w:tr>
    </w:tbl>
    <w:p w14:paraId="1C16330B" w14:textId="565337E1" w:rsidR="00A93840" w:rsidDel="001B4945" w:rsidRDefault="00A93840">
      <w:pPr>
        <w:rPr>
          <w:ins w:id="19803" w:author="Fegie" w:date="2021-05-02T20:31:00Z"/>
          <w:del w:id="19804" w:author="家榮 張" w:date="2021-05-20T21:10:00Z"/>
          <w:rFonts w:ascii="標楷體" w:eastAsia="標楷體" w:hAnsi="標楷體"/>
        </w:rPr>
      </w:pPr>
    </w:p>
    <w:p w14:paraId="1AB0F3E2" w14:textId="262E484D" w:rsidR="00A93840" w:rsidDel="001B4945" w:rsidRDefault="00A93840">
      <w:pPr>
        <w:rPr>
          <w:ins w:id="19805" w:author="Fegie" w:date="2021-05-02T20:31:00Z"/>
          <w:del w:id="19806" w:author="家榮 張" w:date="2021-05-20T21:10:00Z"/>
        </w:rPr>
        <w:pPrChange w:id="19807" w:author="家榮 張" w:date="2021-05-20T21:10:00Z">
          <w:pPr>
            <w:pStyle w:val="15"/>
            <w:numPr>
              <w:numId w:val="55"/>
            </w:numPr>
            <w:ind w:left="1418"/>
          </w:pPr>
        </w:pPrChange>
      </w:pPr>
      <w:ins w:id="19808" w:author="Fegie" w:date="2021-05-02T20:31:00Z">
        <w:del w:id="19809" w:author="家榮 張" w:date="2021-05-20T21:10:00Z">
          <w:r w:rsidDel="001B4945">
            <w:rPr>
              <w:rFonts w:hint="eastAsia"/>
            </w:rPr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19810" w:author="st1" w:date="2021-05-06T10:45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45"/>
        <w:gridCol w:w="444"/>
        <w:gridCol w:w="1472"/>
        <w:gridCol w:w="444"/>
        <w:gridCol w:w="3427"/>
        <w:gridCol w:w="444"/>
        <w:gridCol w:w="559"/>
        <w:gridCol w:w="3185"/>
        <w:tblGridChange w:id="19811">
          <w:tblGrid>
            <w:gridCol w:w="445"/>
            <w:gridCol w:w="20"/>
            <w:gridCol w:w="424"/>
            <w:gridCol w:w="196"/>
            <w:gridCol w:w="1276"/>
            <w:gridCol w:w="260"/>
            <w:gridCol w:w="184"/>
            <w:gridCol w:w="316"/>
            <w:gridCol w:w="2916"/>
            <w:gridCol w:w="195"/>
            <w:gridCol w:w="276"/>
            <w:gridCol w:w="168"/>
            <w:gridCol w:w="408"/>
            <w:gridCol w:w="151"/>
            <w:gridCol w:w="3185"/>
          </w:tblGrid>
        </w:tblGridChange>
      </w:tblGrid>
      <w:tr w:rsidR="00A93840" w:rsidDel="001B4945" w14:paraId="02A851CC" w14:textId="4E2AC452" w:rsidTr="00694EE8">
        <w:trPr>
          <w:trHeight w:val="388"/>
          <w:tblHeader/>
          <w:jc w:val="center"/>
          <w:ins w:id="19812" w:author="Fegie" w:date="2021-05-02T20:31:00Z"/>
          <w:del w:id="19813" w:author="家榮 張" w:date="2021-05-20T21:10:00Z"/>
          <w:trPrChange w:id="19814" w:author="st1" w:date="2021-05-06T10:45:00Z">
            <w:trPr>
              <w:trHeight w:val="388"/>
              <w:jc w:val="center"/>
            </w:trPr>
          </w:trPrChange>
        </w:trPr>
        <w:tc>
          <w:tcPr>
            <w:tcW w:w="46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9815" w:author="st1" w:date="2021-05-06T10:45:00Z">
              <w:tcPr>
                <w:tcW w:w="501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188D223" w14:textId="69FCF87F" w:rsidR="00A93840" w:rsidDel="001B4945" w:rsidRDefault="00A93840">
            <w:pPr>
              <w:rPr>
                <w:ins w:id="19816" w:author="Fegie" w:date="2021-05-02T20:31:00Z"/>
                <w:del w:id="19817" w:author="家榮 張" w:date="2021-05-20T21:10:00Z"/>
                <w:rFonts w:ascii="標楷體" w:eastAsia="標楷體" w:hAnsi="標楷體"/>
              </w:rPr>
            </w:pPr>
            <w:ins w:id="19818" w:author="Fegie" w:date="2021-05-02T20:31:00Z">
              <w:del w:id="19819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序號</w:delText>
                </w:r>
              </w:del>
            </w:ins>
          </w:p>
        </w:tc>
        <w:tc>
          <w:tcPr>
            <w:tcW w:w="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9820" w:author="st1" w:date="2021-05-06T10:45:00Z">
              <w:tcPr>
                <w:tcW w:w="789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48F2428F" w14:textId="39E8782D" w:rsidR="00A93840" w:rsidDel="001B4945" w:rsidRDefault="00A93840">
            <w:pPr>
              <w:rPr>
                <w:ins w:id="19821" w:author="Fegie" w:date="2021-05-02T20:31:00Z"/>
                <w:del w:id="19822" w:author="家榮 張" w:date="2021-05-20T21:10:00Z"/>
                <w:rFonts w:ascii="標楷體" w:eastAsia="標楷體" w:hAnsi="標楷體"/>
              </w:rPr>
            </w:pPr>
            <w:ins w:id="19823" w:author="Fegie" w:date="2021-05-02T20:31:00Z">
              <w:del w:id="19824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欄位</w:delText>
                </w:r>
              </w:del>
            </w:ins>
          </w:p>
        </w:tc>
        <w:tc>
          <w:tcPr>
            <w:tcW w:w="599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9825" w:author="st1" w:date="2021-05-06T10:45:00Z">
              <w:tcPr>
                <w:tcW w:w="6230" w:type="dxa"/>
                <w:gridSpan w:val="9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0F04A7C" w14:textId="767C5A2A" w:rsidR="00A93840" w:rsidDel="001B4945" w:rsidRDefault="00A93840">
            <w:pPr>
              <w:rPr>
                <w:ins w:id="19826" w:author="Fegie" w:date="2021-05-02T20:31:00Z"/>
                <w:del w:id="19827" w:author="家榮 張" w:date="2021-05-20T21:10:00Z"/>
                <w:rFonts w:ascii="標楷體" w:eastAsia="標楷體" w:hAnsi="標楷體"/>
              </w:rPr>
              <w:pPrChange w:id="19828" w:author="家榮 張" w:date="2021-05-20T21:10:00Z">
                <w:pPr>
                  <w:jc w:val="center"/>
                </w:pPr>
              </w:pPrChange>
            </w:pPr>
            <w:ins w:id="19829" w:author="Fegie" w:date="2021-05-02T20:31:00Z">
              <w:del w:id="1983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說明</w:delText>
                </w:r>
              </w:del>
            </w:ins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9831" w:author="st1" w:date="2021-05-06T10:45:00Z">
              <w:tcPr>
                <w:tcW w:w="2900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D66250D" w14:textId="47100F61" w:rsidR="00A93840" w:rsidDel="001B4945" w:rsidRDefault="00A93840">
            <w:pPr>
              <w:rPr>
                <w:ins w:id="19832" w:author="Fegie" w:date="2021-05-02T20:31:00Z"/>
                <w:del w:id="19833" w:author="家榮 張" w:date="2021-05-20T21:10:00Z"/>
                <w:rFonts w:ascii="標楷體" w:eastAsia="標楷體" w:hAnsi="標楷體"/>
              </w:rPr>
            </w:pPr>
            <w:ins w:id="19834" w:author="Fegie" w:date="2021-05-02T20:31:00Z">
              <w:del w:id="19835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處理邏輯及注意事項</w:delText>
                </w:r>
              </w:del>
            </w:ins>
          </w:p>
        </w:tc>
      </w:tr>
      <w:tr w:rsidR="00A93840" w:rsidDel="001B4945" w14:paraId="4412E1A4" w14:textId="0662E5CA" w:rsidTr="00694EE8">
        <w:trPr>
          <w:trHeight w:val="244"/>
          <w:tblHeader/>
          <w:jc w:val="center"/>
          <w:ins w:id="19836" w:author="Fegie" w:date="2021-05-02T20:31:00Z"/>
          <w:del w:id="19837" w:author="家榮 張" w:date="2021-05-20T21:10:00Z"/>
          <w:trPrChange w:id="19838" w:author="st1" w:date="2021-05-06T10:45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9839" w:author="st1" w:date="2021-05-06T10:45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E56AC25" w14:textId="59BA4D96" w:rsidR="00A93840" w:rsidDel="001B4945" w:rsidRDefault="00A93840">
            <w:pPr>
              <w:rPr>
                <w:ins w:id="19840" w:author="Fegie" w:date="2021-05-02T20:31:00Z"/>
                <w:del w:id="19841" w:author="家榮 張" w:date="2021-05-20T21:10:00Z"/>
                <w:rFonts w:ascii="標楷體" w:eastAsia="標楷體" w:hAnsi="標楷體"/>
              </w:rPr>
              <w:pPrChange w:id="19842" w:author="家榮 張" w:date="2021-05-20T21:10:00Z">
                <w:pPr>
                  <w:widowControl/>
                </w:pPr>
              </w:pPrChange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9843" w:author="st1" w:date="2021-05-06T10:45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2E16C14A" w14:textId="5B3F5E7D" w:rsidR="00A93840" w:rsidDel="001B4945" w:rsidRDefault="00A93840">
            <w:pPr>
              <w:rPr>
                <w:ins w:id="19844" w:author="Fegie" w:date="2021-05-02T20:31:00Z"/>
                <w:del w:id="19845" w:author="家榮 張" w:date="2021-05-20T21:10:00Z"/>
                <w:rFonts w:ascii="標楷體" w:eastAsia="標楷體" w:hAnsi="標楷體"/>
              </w:rPr>
              <w:pPrChange w:id="19846" w:author="家榮 張" w:date="2021-05-20T21:10:00Z">
                <w:pPr>
                  <w:widowControl/>
                </w:pPr>
              </w:pPrChange>
            </w:pP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9847" w:author="st1" w:date="2021-05-06T10:45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A02070E" w14:textId="3707BE93" w:rsidR="00A93840" w:rsidDel="001B4945" w:rsidRDefault="00A93840">
            <w:pPr>
              <w:rPr>
                <w:ins w:id="19848" w:author="Fegie" w:date="2021-05-02T20:31:00Z"/>
                <w:del w:id="19849" w:author="家榮 張" w:date="2021-05-20T21:10:00Z"/>
                <w:rFonts w:ascii="標楷體" w:eastAsia="標楷體" w:hAnsi="標楷體"/>
              </w:rPr>
            </w:pPr>
            <w:ins w:id="19850" w:author="Fegie" w:date="2021-05-02T20:31:00Z">
              <w:del w:id="1985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資料型態長度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9852" w:author="st1" w:date="2021-05-06T10:45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AD56F63" w14:textId="52204B97" w:rsidR="00A93840" w:rsidDel="001B4945" w:rsidRDefault="00A93840">
            <w:pPr>
              <w:rPr>
                <w:ins w:id="19853" w:author="Fegie" w:date="2021-05-02T20:31:00Z"/>
                <w:del w:id="19854" w:author="家榮 張" w:date="2021-05-20T21:10:00Z"/>
                <w:rFonts w:ascii="標楷體" w:eastAsia="標楷體" w:hAnsi="標楷體"/>
              </w:rPr>
            </w:pPr>
            <w:ins w:id="19855" w:author="Fegie" w:date="2021-05-02T20:31:00Z">
              <w:del w:id="19856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預設值</w:delText>
                </w:r>
              </w:del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9857" w:author="st1" w:date="2021-05-06T10:45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91F17DB" w14:textId="068F88EC" w:rsidR="00A93840" w:rsidDel="001B4945" w:rsidRDefault="00A93840">
            <w:pPr>
              <w:rPr>
                <w:ins w:id="19858" w:author="Fegie" w:date="2021-05-02T20:31:00Z"/>
                <w:del w:id="19859" w:author="家榮 張" w:date="2021-05-20T21:10:00Z"/>
                <w:rFonts w:ascii="標楷體" w:eastAsia="標楷體" w:hAnsi="標楷體"/>
              </w:rPr>
            </w:pPr>
            <w:ins w:id="19860" w:author="Fegie" w:date="2021-05-02T20:31:00Z">
              <w:del w:id="1986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選單內容</w:delText>
                </w:r>
              </w:del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9862" w:author="st1" w:date="2021-05-06T10:45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8E3262A" w14:textId="32C0AE96" w:rsidR="00A93840" w:rsidDel="001B4945" w:rsidRDefault="00A93840">
            <w:pPr>
              <w:rPr>
                <w:ins w:id="19863" w:author="Fegie" w:date="2021-05-02T20:31:00Z"/>
                <w:del w:id="19864" w:author="家榮 張" w:date="2021-05-20T21:10:00Z"/>
                <w:rFonts w:ascii="標楷體" w:eastAsia="標楷體" w:hAnsi="標楷體"/>
              </w:rPr>
            </w:pPr>
            <w:ins w:id="19865" w:author="Fegie" w:date="2021-05-02T20:31:00Z">
              <w:del w:id="19866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必填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9867" w:author="st1" w:date="2021-05-06T10:45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D3C11E4" w14:textId="1E68501C" w:rsidR="00A93840" w:rsidDel="001B4945" w:rsidRDefault="00A93840">
            <w:pPr>
              <w:rPr>
                <w:ins w:id="19868" w:author="Fegie" w:date="2021-05-02T20:31:00Z"/>
                <w:del w:id="19869" w:author="家榮 張" w:date="2021-05-20T21:10:00Z"/>
                <w:rFonts w:ascii="標楷體" w:eastAsia="標楷體" w:hAnsi="標楷體"/>
              </w:rPr>
            </w:pPr>
            <w:ins w:id="19870" w:author="Fegie" w:date="2021-05-02T20:31:00Z">
              <w:del w:id="1987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R/W</w:delText>
                </w:r>
              </w:del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9872" w:author="st1" w:date="2021-05-06T10:45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3487429A" w14:textId="22D5FD4B" w:rsidR="00A93840" w:rsidDel="001B4945" w:rsidRDefault="00A93840">
            <w:pPr>
              <w:rPr>
                <w:ins w:id="19873" w:author="Fegie" w:date="2021-05-02T20:31:00Z"/>
                <w:del w:id="19874" w:author="家榮 張" w:date="2021-05-20T21:10:00Z"/>
                <w:rFonts w:ascii="標楷體" w:eastAsia="標楷體" w:hAnsi="標楷體"/>
              </w:rPr>
              <w:pPrChange w:id="19875" w:author="家榮 張" w:date="2021-05-20T21:10:00Z">
                <w:pPr>
                  <w:widowControl/>
                </w:pPr>
              </w:pPrChange>
            </w:pPr>
          </w:p>
        </w:tc>
      </w:tr>
      <w:tr w:rsidR="00A93840" w:rsidDel="001B4945" w14:paraId="7A4DA4C5" w14:textId="0A805EF2" w:rsidTr="00A93840">
        <w:trPr>
          <w:trHeight w:val="291"/>
          <w:jc w:val="center"/>
          <w:ins w:id="19876" w:author="Fegie" w:date="2021-05-02T20:31:00Z"/>
          <w:del w:id="19877" w:author="家榮 張" w:date="2021-05-20T21:10:00Z"/>
          <w:trPrChange w:id="19878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879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367264C" w14:textId="3C7EAC86" w:rsidR="00A93840" w:rsidDel="001B4945" w:rsidRDefault="00A93840">
            <w:pPr>
              <w:rPr>
                <w:ins w:id="19880" w:author="Fegie" w:date="2021-05-02T20:31:00Z"/>
                <w:del w:id="19881" w:author="家榮 張" w:date="2021-05-20T21:10:00Z"/>
                <w:rFonts w:ascii="標楷體" w:eastAsia="標楷體" w:hAnsi="標楷體"/>
              </w:rPr>
            </w:pPr>
            <w:ins w:id="19882" w:author="Fegie" w:date="2021-05-02T20:31:00Z">
              <w:del w:id="19883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884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73503A8" w14:textId="3368F024" w:rsidR="00A93840" w:rsidDel="001B4945" w:rsidRDefault="00A93840">
            <w:pPr>
              <w:rPr>
                <w:ins w:id="19885" w:author="Fegie" w:date="2021-05-02T20:31:00Z"/>
                <w:del w:id="19886" w:author="家榮 張" w:date="2021-05-20T21:10:00Z"/>
                <w:rFonts w:ascii="標楷體" w:eastAsia="標楷體" w:hAnsi="標楷體"/>
              </w:rPr>
            </w:pPr>
            <w:ins w:id="19887" w:author="Fegie" w:date="2021-05-02T20:31:00Z">
              <w:del w:id="19888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功能選項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889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DA19E6" w14:textId="5BD17536" w:rsidR="00A93840" w:rsidDel="001B4945" w:rsidRDefault="00A93840">
            <w:pPr>
              <w:rPr>
                <w:ins w:id="19890" w:author="Fegie" w:date="2021-05-02T20:31:00Z"/>
                <w:del w:id="19891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892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206C89" w14:textId="0D8A742F" w:rsidR="00A93840" w:rsidDel="001B4945" w:rsidRDefault="00A93840">
            <w:pPr>
              <w:rPr>
                <w:ins w:id="19893" w:author="Fegie" w:date="2021-05-02T20:31:00Z"/>
                <w:del w:id="19894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895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F0B7C3" w14:textId="1397E134" w:rsidR="00A93840" w:rsidDel="001B4945" w:rsidRDefault="00A93840">
            <w:pPr>
              <w:rPr>
                <w:ins w:id="19896" w:author="Fegie" w:date="2021-05-02T20:31:00Z"/>
                <w:del w:id="19897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898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C66E35" w14:textId="44A74F39" w:rsidR="00A93840" w:rsidDel="001B4945" w:rsidRDefault="00A93840">
            <w:pPr>
              <w:rPr>
                <w:ins w:id="19899" w:author="Fegie" w:date="2021-05-02T20:31:00Z"/>
                <w:del w:id="19900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901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7ED433" w14:textId="7BFC2CB3" w:rsidR="00A93840" w:rsidDel="001B4945" w:rsidRDefault="00A93840">
            <w:pPr>
              <w:rPr>
                <w:ins w:id="19902" w:author="Fegie" w:date="2021-05-02T20:31:00Z"/>
                <w:del w:id="19903" w:author="家榮 張" w:date="2021-05-20T21:10:00Z"/>
                <w:rFonts w:ascii="標楷體" w:eastAsia="標楷體" w:hAnsi="標楷體"/>
              </w:rPr>
            </w:pPr>
            <w:ins w:id="19904" w:author="Fegie" w:date="2021-05-02T20:31:00Z">
              <w:del w:id="19905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R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906" w:author="Fegie" w:date="2021-05-02T20:36:00Z">
              <w:tcPr>
                <w:tcW w:w="29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9F8669" w14:textId="3CFD894D" w:rsidR="00A93840" w:rsidDel="001B4945" w:rsidRDefault="00A93840">
            <w:pPr>
              <w:rPr>
                <w:ins w:id="19907" w:author="Fegie" w:date="2021-05-02T20:31:00Z"/>
                <w:del w:id="19908" w:author="家榮 張" w:date="2021-05-20T21:10:00Z"/>
                <w:rFonts w:ascii="標楷體" w:eastAsia="標楷體" w:hAnsi="標楷體"/>
              </w:rPr>
            </w:pPr>
            <w:ins w:id="19909" w:author="Fegie" w:date="2021-05-02T20:31:00Z">
              <w:del w:id="1991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自動顯示</w:delText>
                </w:r>
              </w:del>
            </w:ins>
          </w:p>
          <w:p w14:paraId="35F45AD6" w14:textId="56FB873F" w:rsidR="00A93840" w:rsidDel="001B4945" w:rsidRDefault="00A93840">
            <w:pPr>
              <w:rPr>
                <w:ins w:id="19911" w:author="Fegie" w:date="2021-05-02T20:31:00Z"/>
                <w:del w:id="19912" w:author="家榮 張" w:date="2021-05-20T21:10:00Z"/>
                <w:rFonts w:ascii="標楷體" w:eastAsia="標楷體" w:hAnsi="標楷體"/>
              </w:rPr>
            </w:pPr>
            <w:ins w:id="19913" w:author="Fegie" w:date="2021-05-02T20:31:00Z">
              <w:del w:id="19914" w:author="家榮 張" w:date="2021-05-20T21:10:00Z"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新增、修改</w:delText>
                </w:r>
              </w:del>
            </w:ins>
          </w:p>
        </w:tc>
      </w:tr>
      <w:tr w:rsidR="00A93840" w:rsidDel="001B4945" w14:paraId="2409D0A7" w14:textId="7FDF2E23" w:rsidTr="00A93840">
        <w:trPr>
          <w:trHeight w:val="291"/>
          <w:jc w:val="center"/>
          <w:ins w:id="19915" w:author="Fegie" w:date="2021-05-02T20:31:00Z"/>
          <w:del w:id="19916" w:author="家榮 張" w:date="2021-05-20T21:10:00Z"/>
          <w:trPrChange w:id="19917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918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FB72264" w14:textId="677D0E76" w:rsidR="00A93840" w:rsidDel="001B4945" w:rsidRDefault="00A93840">
            <w:pPr>
              <w:rPr>
                <w:ins w:id="19919" w:author="Fegie" w:date="2021-05-02T20:31:00Z"/>
                <w:del w:id="19920" w:author="家榮 張" w:date="2021-05-20T21:10:00Z"/>
                <w:rFonts w:ascii="標楷體" w:eastAsia="標楷體" w:hAnsi="標楷體"/>
              </w:rPr>
            </w:pPr>
            <w:ins w:id="19921" w:author="Fegie" w:date="2021-05-02T20:31:00Z">
              <w:del w:id="19922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923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AEFD83" w14:textId="091F9BF1" w:rsidR="00A93840" w:rsidDel="001B4945" w:rsidRDefault="00A93840">
            <w:pPr>
              <w:rPr>
                <w:ins w:id="19924" w:author="Fegie" w:date="2021-05-02T20:31:00Z"/>
                <w:del w:id="19925" w:author="家榮 張" w:date="2021-05-20T21:10:00Z"/>
                <w:rFonts w:ascii="標楷體" w:eastAsia="標楷體" w:hAnsi="標楷體"/>
              </w:rPr>
            </w:pPr>
            <w:ins w:id="19926" w:author="Fegie" w:date="2021-05-02T20:36:00Z">
              <w:del w:id="1992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統一編號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928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7408AB7" w14:textId="5C9CDA68" w:rsidR="00A93840" w:rsidDel="001B4945" w:rsidRDefault="00A93840">
            <w:pPr>
              <w:rPr>
                <w:ins w:id="19929" w:author="Fegie" w:date="2021-05-02T20:31:00Z"/>
                <w:del w:id="19930" w:author="家榮 張" w:date="2021-05-20T21:10:00Z"/>
                <w:rFonts w:ascii="標楷體" w:eastAsia="標楷體" w:hAnsi="標楷體"/>
              </w:rPr>
            </w:pPr>
            <w:ins w:id="19931" w:author="Fegie" w:date="2021-05-02T20:31:00Z">
              <w:del w:id="19932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</w:delText>
                </w:r>
              </w:del>
            </w:ins>
            <w:ins w:id="19933" w:author="Fegie" w:date="2021-05-02T20:36:00Z">
              <w:del w:id="19934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08</w:delText>
                </w:r>
              </w:del>
            </w:ins>
            <w:ins w:id="19935" w:author="Fegie" w:date="2021-05-02T20:31:00Z">
              <w:del w:id="19936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937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167FB4" w14:textId="0873B136" w:rsidR="00A93840" w:rsidDel="001B4945" w:rsidRDefault="00A93840">
            <w:pPr>
              <w:rPr>
                <w:ins w:id="19938" w:author="Fegie" w:date="2021-05-02T20:31:00Z"/>
                <w:del w:id="19939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940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2DBB30" w14:textId="59620788" w:rsidR="00A93840" w:rsidDel="001B4945" w:rsidRDefault="00A93840">
            <w:pPr>
              <w:rPr>
                <w:ins w:id="19941" w:author="Fegie" w:date="2021-05-02T20:31:00Z"/>
                <w:del w:id="19942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9943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5972ED04" w14:textId="2EC1C5E2" w:rsidR="00A93840" w:rsidDel="001B4945" w:rsidRDefault="00A93840">
            <w:pPr>
              <w:rPr>
                <w:ins w:id="19944" w:author="Fegie" w:date="2021-05-02T20:31:00Z"/>
                <w:del w:id="19945" w:author="家榮 張" w:date="2021-05-20T21:10:00Z"/>
                <w:rFonts w:ascii="標楷體" w:eastAsia="標楷體" w:hAnsi="標楷體"/>
              </w:rPr>
            </w:pPr>
            <w:ins w:id="19946" w:author="Fegie" w:date="2021-05-02T20:31:00Z">
              <w:del w:id="1994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9948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28FB955C" w14:textId="2741B5BF" w:rsidR="00A93840" w:rsidDel="001B4945" w:rsidRDefault="00A93840">
            <w:pPr>
              <w:rPr>
                <w:ins w:id="19949" w:author="Fegie" w:date="2021-05-02T20:31:00Z"/>
                <w:del w:id="19950" w:author="家榮 張" w:date="2021-05-20T21:10:00Z"/>
                <w:rFonts w:ascii="標楷體" w:eastAsia="標楷體" w:hAnsi="標楷體"/>
              </w:rPr>
            </w:pPr>
            <w:ins w:id="19951" w:author="Fegie" w:date="2021-05-02T20:31:00Z">
              <w:del w:id="19952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9953" w:author="Fegie" w:date="2021-05-02T20:36:00Z">
              <w:tcPr>
                <w:tcW w:w="2900" w:type="dxa"/>
                <w:gridSpan w:val="2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569DBB45" w14:textId="0BE3475F" w:rsidR="00A93840" w:rsidDel="001B4945" w:rsidRDefault="00A93840">
            <w:pPr>
              <w:rPr>
                <w:ins w:id="19954" w:author="Fegie" w:date="2021-05-02T20:31:00Z"/>
                <w:del w:id="19955" w:author="家榮 張" w:date="2021-05-20T21:10:00Z"/>
                <w:rFonts w:ascii="標楷體" w:eastAsia="標楷體" w:hAnsi="標楷體"/>
              </w:rPr>
            </w:pPr>
            <w:ins w:id="19956" w:author="Fegie" w:date="2021-05-02T20:31:00Z">
              <w:del w:id="1995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1.「新增」時必須輸入</w:delText>
                </w:r>
              </w:del>
            </w:ins>
          </w:p>
          <w:p w14:paraId="7C261F87" w14:textId="2FF08837" w:rsidR="00A93840" w:rsidDel="001B4945" w:rsidRDefault="00A93840">
            <w:pPr>
              <w:rPr>
                <w:ins w:id="19958" w:author="Fegie" w:date="2021-05-02T20:31:00Z"/>
                <w:del w:id="19959" w:author="家榮 張" w:date="2021-05-20T21:10:00Z"/>
                <w:rFonts w:ascii="標楷體" w:eastAsia="標楷體" w:hAnsi="標楷體"/>
              </w:rPr>
            </w:pPr>
            <w:ins w:id="19960" w:author="Fegie" w:date="2021-05-02T20:31:00Z">
              <w:del w:id="1996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5D947999" w14:textId="41B96186" w:rsidR="00A93840" w:rsidRPr="004E5117" w:rsidDel="001B4945" w:rsidRDefault="00A93840">
            <w:pPr>
              <w:rPr>
                <w:ins w:id="19962" w:author="Fegie" w:date="2021-05-02T20:31:00Z"/>
                <w:del w:id="19963" w:author="家榮 張" w:date="2021-05-20T21:10:00Z"/>
                <w:rFonts w:ascii="標楷體" w:eastAsia="標楷體" w:hAnsi="標楷體"/>
              </w:rPr>
            </w:pPr>
            <w:ins w:id="19964" w:author="Fegie" w:date="2021-05-02T20:31:00Z">
              <w:del w:id="19965" w:author="家榮 張" w:date="2021-05-20T21:10:00Z">
                <w:r w:rsidDel="001B4945">
                  <w:rPr>
                    <w:rFonts w:ascii="標楷體" w:eastAsia="標楷體" w:hAnsi="標楷體"/>
                  </w:rPr>
                  <w:delText>3.CustMain.CustId</w:delText>
                </w:r>
              </w:del>
            </w:ins>
          </w:p>
        </w:tc>
      </w:tr>
      <w:tr w:rsidR="00A93840" w:rsidDel="001B4945" w14:paraId="49F456C7" w14:textId="3334891A" w:rsidTr="00A93840">
        <w:trPr>
          <w:trHeight w:val="291"/>
          <w:jc w:val="center"/>
          <w:ins w:id="19966" w:author="Fegie" w:date="2021-05-02T20:31:00Z"/>
          <w:del w:id="19967" w:author="家榮 張" w:date="2021-05-20T21:10:00Z"/>
          <w:trPrChange w:id="19968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969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79669FD" w14:textId="240A638D" w:rsidR="00A93840" w:rsidDel="001B4945" w:rsidRDefault="00A93840">
            <w:pPr>
              <w:rPr>
                <w:ins w:id="19970" w:author="Fegie" w:date="2021-05-02T20:31:00Z"/>
                <w:del w:id="19971" w:author="家榮 張" w:date="2021-05-20T21:10:00Z"/>
                <w:rFonts w:ascii="標楷體" w:eastAsia="標楷體" w:hAnsi="標楷體"/>
              </w:rPr>
            </w:pPr>
            <w:ins w:id="19972" w:author="Fegie" w:date="2021-05-02T20:31:00Z">
              <w:del w:id="19973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974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6CE826" w14:textId="516D3516" w:rsidR="00A93840" w:rsidDel="001B4945" w:rsidRDefault="00A93840">
            <w:pPr>
              <w:rPr>
                <w:ins w:id="19975" w:author="Fegie" w:date="2021-05-02T20:31:00Z"/>
                <w:del w:id="19976" w:author="家榮 張" w:date="2021-05-20T21:10:00Z"/>
                <w:rFonts w:ascii="標楷體" w:eastAsia="標楷體" w:hAnsi="標楷體"/>
              </w:rPr>
            </w:pPr>
            <w:ins w:id="19977" w:author="Fegie" w:date="2021-05-02T20:36:00Z">
              <w:del w:id="19978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公司名稱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979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12E074" w14:textId="6E8A7502" w:rsidR="00A93840" w:rsidDel="001B4945" w:rsidRDefault="00A93840">
            <w:pPr>
              <w:rPr>
                <w:ins w:id="19980" w:author="Fegie" w:date="2021-05-02T20:31:00Z"/>
                <w:del w:id="19981" w:author="家榮 張" w:date="2021-05-20T21:10:00Z"/>
                <w:rFonts w:ascii="標楷體" w:eastAsia="標楷體" w:hAnsi="標楷體"/>
              </w:rPr>
            </w:pPr>
            <w:ins w:id="19982" w:author="Fegie" w:date="2021-05-02T20:31:00Z">
              <w:del w:id="19983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984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39BC7F" w14:textId="50B7B188" w:rsidR="00A93840" w:rsidDel="001B4945" w:rsidRDefault="00A93840">
            <w:pPr>
              <w:rPr>
                <w:ins w:id="19985" w:author="Fegie" w:date="2021-05-02T20:31:00Z"/>
                <w:del w:id="19986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987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0145CE" w14:textId="32228626" w:rsidR="00A93840" w:rsidDel="001B4945" w:rsidRDefault="00A93840">
            <w:pPr>
              <w:rPr>
                <w:ins w:id="19988" w:author="Fegie" w:date="2021-05-02T20:31:00Z"/>
                <w:del w:id="19989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990" w:author="Fegie" w:date="2021-05-02T20:36:00Z">
              <w:tcPr>
                <w:tcW w:w="530" w:type="dxa"/>
                <w:gridSpan w:val="2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DFB85D" w14:textId="03D57467" w:rsidR="00A93840" w:rsidDel="001B4945" w:rsidRDefault="00A93840">
            <w:pPr>
              <w:rPr>
                <w:ins w:id="19991" w:author="Fegie" w:date="2021-05-02T20:31:00Z"/>
                <w:del w:id="19992" w:author="家榮 張" w:date="2021-05-20T21:10:00Z"/>
                <w:rFonts w:ascii="標楷體" w:eastAsia="標楷體" w:hAnsi="標楷體"/>
              </w:rPr>
            </w:pPr>
            <w:ins w:id="19993" w:author="Fegie" w:date="2021-05-02T20:31:00Z">
              <w:del w:id="19994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995" w:author="Fegie" w:date="2021-05-02T20:36:00Z">
              <w:tcPr>
                <w:tcW w:w="577" w:type="dxa"/>
                <w:gridSpan w:val="2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B0C164" w14:textId="492234AC" w:rsidR="00A93840" w:rsidDel="001B4945" w:rsidRDefault="00A93840">
            <w:pPr>
              <w:rPr>
                <w:ins w:id="19996" w:author="Fegie" w:date="2021-05-02T20:31:00Z"/>
                <w:del w:id="19997" w:author="家榮 張" w:date="2021-05-20T21:10:00Z"/>
                <w:rFonts w:ascii="標楷體" w:eastAsia="標楷體" w:hAnsi="標楷體"/>
              </w:rPr>
            </w:pPr>
            <w:ins w:id="19998" w:author="Fegie" w:date="2021-05-02T20:31:00Z">
              <w:del w:id="19999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00" w:author="Fegie" w:date="2021-05-02T20:36:00Z">
              <w:tcPr>
                <w:tcW w:w="2900" w:type="dxa"/>
                <w:gridSpan w:val="2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F811F7" w14:textId="263AB919" w:rsidR="00A93840" w:rsidDel="001B4945" w:rsidRDefault="00A93840">
            <w:pPr>
              <w:rPr>
                <w:ins w:id="20001" w:author="Fegie" w:date="2021-05-02T20:31:00Z"/>
                <w:del w:id="20002" w:author="家榮 張" w:date="2021-05-20T21:10:00Z"/>
                <w:rFonts w:ascii="標楷體" w:eastAsia="標楷體" w:hAnsi="標楷體"/>
              </w:rPr>
            </w:pPr>
            <w:ins w:id="20003" w:author="Fegie" w:date="2021-05-02T20:31:00Z">
              <w:del w:id="20004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1.「新增」時必須輸入</w:delText>
                </w:r>
              </w:del>
            </w:ins>
          </w:p>
          <w:p w14:paraId="5CD5F523" w14:textId="23FAEA6E" w:rsidR="00A93840" w:rsidDel="001B4945" w:rsidRDefault="00A93840">
            <w:pPr>
              <w:rPr>
                <w:ins w:id="20005" w:author="Fegie" w:date="2021-05-02T20:31:00Z"/>
                <w:del w:id="20006" w:author="家榮 張" w:date="2021-05-20T21:10:00Z"/>
                <w:rFonts w:ascii="標楷體" w:eastAsia="標楷體" w:hAnsi="標楷體"/>
              </w:rPr>
            </w:pPr>
            <w:ins w:id="20007" w:author="Fegie" w:date="2021-05-02T20:31:00Z">
              <w:del w:id="20008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172A39B3" w14:textId="60FF0A21" w:rsidR="00A93840" w:rsidDel="001B4945" w:rsidRDefault="00A93840">
            <w:pPr>
              <w:rPr>
                <w:ins w:id="20009" w:author="Fegie" w:date="2021-05-02T20:31:00Z"/>
                <w:del w:id="20010" w:author="家榮 張" w:date="2021-05-20T21:10:00Z"/>
                <w:rFonts w:ascii="標楷體" w:eastAsia="標楷體" w:hAnsi="標楷體"/>
              </w:rPr>
            </w:pPr>
            <w:ins w:id="20011" w:author="Fegie" w:date="2021-05-02T20:31:00Z">
              <w:del w:id="20012" w:author="家榮 張" w:date="2021-05-20T21:10:00Z">
                <w:r w:rsidDel="001B4945">
                  <w:rPr>
                    <w:rFonts w:ascii="標楷體" w:eastAsia="標楷體" w:hAnsi="標楷體"/>
                  </w:rPr>
                  <w:delText>3.CustMain.CustName</w:delText>
                </w:r>
              </w:del>
            </w:ins>
          </w:p>
        </w:tc>
      </w:tr>
      <w:tr w:rsidR="00A93840" w:rsidDel="001B4945" w14:paraId="5C497F2F" w14:textId="52D92CC3" w:rsidTr="00A93840">
        <w:trPr>
          <w:trHeight w:val="291"/>
          <w:jc w:val="center"/>
          <w:ins w:id="20013" w:author="Fegie" w:date="2021-05-02T20:31:00Z"/>
          <w:del w:id="20014" w:author="家榮 張" w:date="2021-05-20T21:10:00Z"/>
          <w:trPrChange w:id="20015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016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DB1E676" w14:textId="205EDC88" w:rsidR="00A93840" w:rsidDel="001B4945" w:rsidRDefault="00A93840">
            <w:pPr>
              <w:rPr>
                <w:ins w:id="20017" w:author="Fegie" w:date="2021-05-02T20:31:00Z"/>
                <w:del w:id="20018" w:author="家榮 張" w:date="2021-05-20T21:10:00Z"/>
                <w:rFonts w:ascii="標楷體" w:eastAsia="標楷體" w:hAnsi="標楷體"/>
              </w:rPr>
            </w:pPr>
            <w:ins w:id="20019" w:author="Fegie" w:date="2021-05-02T20:31:00Z">
              <w:del w:id="2002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21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E3125C" w14:textId="77848A97" w:rsidR="00A93840" w:rsidDel="001B4945" w:rsidRDefault="00A93840">
            <w:pPr>
              <w:rPr>
                <w:ins w:id="20022" w:author="Fegie" w:date="2021-05-02T20:31:00Z"/>
                <w:del w:id="20023" w:author="家榮 張" w:date="2021-05-20T21:10:00Z"/>
                <w:rFonts w:ascii="標楷體" w:eastAsia="標楷體" w:hAnsi="標楷體"/>
              </w:rPr>
            </w:pPr>
            <w:ins w:id="20024" w:author="Fegie" w:date="2021-05-02T20:36:00Z">
              <w:del w:id="20025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設立日期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26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4436ED" w14:textId="65100844" w:rsidR="00A93840" w:rsidDel="001B4945" w:rsidRDefault="00A93840">
            <w:pPr>
              <w:rPr>
                <w:ins w:id="20027" w:author="Fegie" w:date="2021-05-02T20:31:00Z"/>
                <w:del w:id="20028" w:author="家榮 張" w:date="2021-05-20T21:10:00Z"/>
                <w:rFonts w:ascii="標楷體" w:eastAsia="標楷體" w:hAnsi="標楷體"/>
              </w:rPr>
            </w:pPr>
            <w:ins w:id="20029" w:author="Fegie" w:date="2021-05-02T20:31:00Z">
              <w:del w:id="20030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31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FC0453" w14:textId="331A11A3" w:rsidR="00A93840" w:rsidDel="001B4945" w:rsidRDefault="00A93840">
            <w:pPr>
              <w:rPr>
                <w:ins w:id="20032" w:author="Fegie" w:date="2021-05-02T20:31:00Z"/>
                <w:del w:id="20033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34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3EE960" w14:textId="0A237A80" w:rsidR="00A93840" w:rsidRPr="00F15B2B" w:rsidDel="001B4945" w:rsidRDefault="00A93840">
            <w:pPr>
              <w:rPr>
                <w:ins w:id="20035" w:author="Fegie" w:date="2021-05-02T20:31:00Z"/>
                <w:del w:id="20036" w:author="家榮 張" w:date="2021-05-20T21:10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37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8BE038" w14:textId="60729476" w:rsidR="00A93840" w:rsidDel="001B4945" w:rsidRDefault="00A93840">
            <w:pPr>
              <w:rPr>
                <w:ins w:id="20038" w:author="Fegie" w:date="2021-05-02T20:31:00Z"/>
                <w:del w:id="20039" w:author="家榮 張" w:date="2021-05-20T21:10:00Z"/>
                <w:rFonts w:ascii="標楷體" w:eastAsia="標楷體" w:hAnsi="標楷體"/>
              </w:rPr>
            </w:pPr>
            <w:ins w:id="20040" w:author="Fegie" w:date="2021-05-02T20:31:00Z">
              <w:del w:id="2004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42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257DBD" w14:textId="3DC009DD" w:rsidR="00A93840" w:rsidDel="001B4945" w:rsidRDefault="00A93840">
            <w:pPr>
              <w:rPr>
                <w:ins w:id="20043" w:author="Fegie" w:date="2021-05-02T20:31:00Z"/>
                <w:del w:id="20044" w:author="家榮 張" w:date="2021-05-20T21:10:00Z"/>
                <w:rFonts w:ascii="標楷體" w:eastAsia="標楷體" w:hAnsi="標楷體"/>
              </w:rPr>
            </w:pPr>
            <w:ins w:id="20045" w:author="Fegie" w:date="2021-05-02T20:31:00Z">
              <w:del w:id="20046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47" w:author="Fegie" w:date="2021-05-02T20:36:00Z">
              <w:tcPr>
                <w:tcW w:w="29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559ABE" w14:textId="1BED1BF2" w:rsidR="00A93840" w:rsidDel="001B4945" w:rsidRDefault="00A93840">
            <w:pPr>
              <w:rPr>
                <w:ins w:id="20048" w:author="Fegie" w:date="2021-05-02T20:31:00Z"/>
                <w:del w:id="20049" w:author="家榮 張" w:date="2021-05-20T21:10:00Z"/>
                <w:rFonts w:ascii="標楷體" w:eastAsia="標楷體" w:hAnsi="標楷體"/>
              </w:rPr>
            </w:pPr>
            <w:ins w:id="20050" w:author="Fegie" w:date="2021-05-02T20:31:00Z">
              <w:del w:id="2005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1.「新增」時必須輸入</w:delText>
                </w:r>
              </w:del>
            </w:ins>
          </w:p>
          <w:p w14:paraId="391E5832" w14:textId="41E7151B" w:rsidR="00A93840" w:rsidDel="001B4945" w:rsidRDefault="00A93840">
            <w:pPr>
              <w:rPr>
                <w:ins w:id="20052" w:author="Fegie" w:date="2021-05-02T20:31:00Z"/>
                <w:del w:id="20053" w:author="家榮 張" w:date="2021-05-20T21:10:00Z"/>
                <w:rFonts w:ascii="標楷體" w:eastAsia="標楷體" w:hAnsi="標楷體"/>
              </w:rPr>
            </w:pPr>
            <w:ins w:id="20054" w:author="Fegie" w:date="2021-05-02T20:31:00Z">
              <w:del w:id="20055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5C2A4297" w14:textId="7850E7CA" w:rsidR="00A93840" w:rsidRPr="00F15B2B" w:rsidDel="001B4945" w:rsidRDefault="00A93840">
            <w:pPr>
              <w:rPr>
                <w:ins w:id="20056" w:author="Fegie" w:date="2021-05-02T20:31:00Z"/>
                <w:del w:id="20057" w:author="家榮 張" w:date="2021-05-20T21:10:00Z"/>
                <w:rFonts w:ascii="標楷體" w:eastAsia="標楷體" w:hAnsi="標楷體"/>
                <w:color w:val="000000" w:themeColor="text1"/>
              </w:rPr>
            </w:pPr>
            <w:ins w:id="20058" w:author="Fegie" w:date="2021-05-02T20:31:00Z">
              <w:del w:id="20059" w:author="家榮 張" w:date="2021-05-20T21:10:00Z">
                <w:r w:rsidDel="001B4945">
                  <w:rPr>
                    <w:rFonts w:ascii="標楷體" w:eastAsia="標楷體" w:hAnsi="標楷體"/>
                  </w:rPr>
                  <w:delText>3.CustMain.Birthday</w:delText>
                </w:r>
              </w:del>
            </w:ins>
          </w:p>
        </w:tc>
      </w:tr>
      <w:tr w:rsidR="00A93840" w:rsidDel="001B4945" w14:paraId="2B1BA712" w14:textId="1B681E28" w:rsidTr="00A93840">
        <w:trPr>
          <w:trHeight w:val="291"/>
          <w:jc w:val="center"/>
          <w:ins w:id="20060" w:author="Fegie" w:date="2021-05-02T20:31:00Z"/>
          <w:del w:id="20061" w:author="家榮 張" w:date="2021-05-20T21:10:00Z"/>
          <w:trPrChange w:id="20062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063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FEB0897" w14:textId="711D5839" w:rsidR="00A93840" w:rsidDel="001B4945" w:rsidRDefault="00A93840">
            <w:pPr>
              <w:rPr>
                <w:ins w:id="20064" w:author="Fegie" w:date="2021-05-02T20:31:00Z"/>
                <w:del w:id="20065" w:author="家榮 張" w:date="2021-05-20T21:10:00Z"/>
                <w:rFonts w:ascii="標楷體" w:eastAsia="標楷體" w:hAnsi="標楷體"/>
              </w:rPr>
            </w:pPr>
            <w:ins w:id="20066" w:author="Fegie" w:date="2021-05-02T20:36:00Z">
              <w:del w:id="2006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68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B56997" w14:textId="41EC2B28" w:rsidR="00A93840" w:rsidDel="001B4945" w:rsidRDefault="00A93840">
            <w:pPr>
              <w:rPr>
                <w:ins w:id="20069" w:author="Fegie" w:date="2021-05-02T20:31:00Z"/>
                <w:del w:id="20070" w:author="家榮 張" w:date="2021-05-20T21:10:00Z"/>
                <w:rFonts w:ascii="標楷體" w:eastAsia="標楷體" w:hAnsi="標楷體"/>
              </w:rPr>
            </w:pPr>
            <w:ins w:id="20071" w:author="Fegie" w:date="2021-05-02T20:31:00Z">
              <w:del w:id="20072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客戶別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73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A08C84" w14:textId="702D694F" w:rsidR="00A93840" w:rsidDel="001B4945" w:rsidRDefault="00A93840">
            <w:pPr>
              <w:rPr>
                <w:ins w:id="20074" w:author="Fegie" w:date="2021-05-02T20:31:00Z"/>
                <w:del w:id="20075" w:author="家榮 張" w:date="2021-05-20T21:10:00Z"/>
                <w:rFonts w:ascii="標楷體" w:eastAsia="標楷體" w:hAnsi="標楷體"/>
              </w:rPr>
            </w:pPr>
            <w:ins w:id="20076" w:author="Fegie" w:date="2021-05-02T20:31:00Z">
              <w:del w:id="20077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78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3B6271" w14:textId="192DFF93" w:rsidR="00A93840" w:rsidDel="001B4945" w:rsidRDefault="00A93840">
            <w:pPr>
              <w:rPr>
                <w:ins w:id="20079" w:author="Fegie" w:date="2021-05-02T20:31:00Z"/>
                <w:del w:id="20080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81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3C75A0" w14:textId="6BF23996" w:rsidR="00A93840" w:rsidDel="001B4945" w:rsidRDefault="00A93840">
            <w:pPr>
              <w:rPr>
                <w:ins w:id="20082" w:author="Fegie" w:date="2021-05-02T20:31:00Z"/>
                <w:del w:id="20083" w:author="家榮 張" w:date="2021-05-20T21:10:00Z"/>
                <w:rFonts w:ascii="標楷體" w:eastAsia="標楷體" w:hAnsi="標楷體"/>
              </w:rPr>
            </w:pPr>
            <w:ins w:id="20084" w:author="Fegie" w:date="2021-05-02T20:31:00Z">
              <w:del w:id="20085" w:author="家榮 張" w:date="2021-05-20T21:10:00Z">
                <w:r w:rsidDel="001B4945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下拉選單(C</w:delText>
                </w:r>
                <w:r w:rsidDel="001B4945">
                  <w:rPr>
                    <w:rFonts w:ascii="標楷體" w:eastAsia="標楷體" w:hAnsi="標楷體" w:cs="細明體"/>
                    <w:spacing w:val="15"/>
                    <w:kern w:val="0"/>
                  </w:rPr>
                  <w:delText>usTypeCode</w:delText>
                </w:r>
                <w:r w:rsidDel="001B4945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86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79362A" w14:textId="53657FB5" w:rsidR="00A93840" w:rsidDel="001B4945" w:rsidRDefault="00A93840">
            <w:pPr>
              <w:rPr>
                <w:ins w:id="20087" w:author="Fegie" w:date="2021-05-02T20:31:00Z"/>
                <w:del w:id="20088" w:author="家榮 張" w:date="2021-05-20T21:10:00Z"/>
                <w:rFonts w:ascii="標楷體" w:eastAsia="標楷體" w:hAnsi="標楷體"/>
              </w:rPr>
            </w:pPr>
            <w:ins w:id="20089" w:author="Fegie" w:date="2021-05-02T20:31:00Z">
              <w:del w:id="2009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91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1FEE8E" w14:textId="15AD7B61" w:rsidR="00A93840" w:rsidDel="001B4945" w:rsidRDefault="00A93840">
            <w:pPr>
              <w:rPr>
                <w:ins w:id="20092" w:author="Fegie" w:date="2021-05-02T20:31:00Z"/>
                <w:del w:id="20093" w:author="家榮 張" w:date="2021-05-20T21:10:00Z"/>
                <w:rFonts w:ascii="標楷體" w:eastAsia="標楷體" w:hAnsi="標楷體"/>
              </w:rPr>
            </w:pPr>
            <w:ins w:id="20094" w:author="Fegie" w:date="2021-05-02T20:31:00Z">
              <w:del w:id="20095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  <w:tcPrChange w:id="20096" w:author="Fegie" w:date="2021-05-02T20:36:00Z">
              <w:tcPr>
                <w:tcW w:w="2900" w:type="dxa"/>
                <w:gridSpan w:val="2"/>
                <w:tcBorders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760F9CD1" w14:textId="6E924621" w:rsidR="00A93840" w:rsidDel="001B4945" w:rsidRDefault="00A93840">
            <w:pPr>
              <w:rPr>
                <w:ins w:id="20097" w:author="Fegie" w:date="2021-05-02T20:31:00Z"/>
                <w:del w:id="20098" w:author="家榮 張" w:date="2021-05-20T21:10:00Z"/>
                <w:rFonts w:ascii="標楷體" w:eastAsia="標楷體" w:hAnsi="標楷體"/>
              </w:rPr>
            </w:pPr>
            <w:ins w:id="20099" w:author="Fegie" w:date="2021-05-02T20:31:00Z">
              <w:del w:id="2010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1.「新增」時必須輸入</w:delText>
                </w:r>
              </w:del>
            </w:ins>
          </w:p>
          <w:p w14:paraId="4FFFF8F5" w14:textId="3248852C" w:rsidR="00A93840" w:rsidDel="001B4945" w:rsidRDefault="00A93840">
            <w:pPr>
              <w:rPr>
                <w:ins w:id="20101" w:author="Fegie" w:date="2021-05-02T20:31:00Z"/>
                <w:del w:id="20102" w:author="家榮 張" w:date="2021-05-20T21:10:00Z"/>
                <w:rFonts w:ascii="標楷體" w:eastAsia="標楷體" w:hAnsi="標楷體"/>
              </w:rPr>
            </w:pPr>
            <w:ins w:id="20103" w:author="Fegie" w:date="2021-05-02T20:31:00Z">
              <w:del w:id="20104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29FEB2BC" w14:textId="147D0651" w:rsidR="00A93840" w:rsidDel="001B4945" w:rsidRDefault="00A93840">
            <w:pPr>
              <w:rPr>
                <w:ins w:id="20105" w:author="Fegie" w:date="2021-05-02T20:31:00Z"/>
                <w:del w:id="20106" w:author="家榮 張" w:date="2021-05-20T21:10:00Z"/>
                <w:rFonts w:ascii="標楷體" w:eastAsia="標楷體" w:hAnsi="標楷體"/>
              </w:rPr>
            </w:pPr>
            <w:ins w:id="20107" w:author="Fegie" w:date="2021-05-02T20:31:00Z">
              <w:del w:id="20108" w:author="家榮 張" w:date="2021-05-20T21:10:00Z">
                <w:r w:rsidDel="001B4945">
                  <w:rPr>
                    <w:rFonts w:ascii="標楷體" w:eastAsia="標楷體" w:hAnsi="標楷體"/>
                  </w:rPr>
                  <w:delText>3.CustMain.CustTypeCode</w:delText>
                </w:r>
              </w:del>
            </w:ins>
          </w:p>
        </w:tc>
      </w:tr>
      <w:tr w:rsidR="00A93840" w:rsidDel="001B4945" w14:paraId="13280206" w14:textId="46D8BE9D" w:rsidTr="00A93840">
        <w:trPr>
          <w:trHeight w:val="291"/>
          <w:jc w:val="center"/>
          <w:ins w:id="20109" w:author="Fegie" w:date="2021-05-02T20:31:00Z"/>
          <w:del w:id="20110" w:author="家榮 張" w:date="2021-05-20T21:10:00Z"/>
          <w:trPrChange w:id="20111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12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E53009" w14:textId="7C295665" w:rsidR="00A93840" w:rsidDel="001B4945" w:rsidRDefault="00A93840">
            <w:pPr>
              <w:rPr>
                <w:ins w:id="20113" w:author="Fegie" w:date="2021-05-02T20:31:00Z"/>
                <w:del w:id="20114" w:author="家榮 張" w:date="2021-05-20T21:10:00Z"/>
                <w:rFonts w:ascii="標楷體" w:eastAsia="標楷體" w:hAnsi="標楷體"/>
              </w:rPr>
            </w:pPr>
            <w:ins w:id="20115" w:author="Fegie" w:date="2021-05-02T20:36:00Z">
              <w:del w:id="20116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17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70A296" w14:textId="4C54C3B7" w:rsidR="00A93840" w:rsidDel="001B4945" w:rsidRDefault="00A93840">
            <w:pPr>
              <w:rPr>
                <w:ins w:id="20118" w:author="Fegie" w:date="2021-05-02T20:31:00Z"/>
                <w:del w:id="20119" w:author="家榮 張" w:date="2021-05-20T21:10:00Z"/>
                <w:rFonts w:ascii="標楷體" w:eastAsia="標楷體" w:hAnsi="標楷體"/>
              </w:rPr>
            </w:pPr>
            <w:ins w:id="20120" w:author="Fegie" w:date="2021-05-02T20:31:00Z">
              <w:del w:id="2012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行業別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22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1A1BC1" w14:textId="719190BF" w:rsidR="00A93840" w:rsidDel="001B4945" w:rsidRDefault="00A93840">
            <w:pPr>
              <w:rPr>
                <w:ins w:id="20123" w:author="Fegie" w:date="2021-05-02T20:31:00Z"/>
                <w:del w:id="20124" w:author="家榮 張" w:date="2021-05-20T21:10:00Z"/>
                <w:rFonts w:ascii="標楷體" w:eastAsia="標楷體" w:hAnsi="標楷體"/>
              </w:rPr>
            </w:pPr>
            <w:ins w:id="20125" w:author="Fegie" w:date="2021-05-02T20:31:00Z">
              <w:del w:id="20126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X(06)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27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A764A0" w14:textId="786AD0B7" w:rsidR="00A93840" w:rsidDel="001B4945" w:rsidRDefault="00A93840">
            <w:pPr>
              <w:rPr>
                <w:ins w:id="20128" w:author="Fegie" w:date="2021-05-02T20:31:00Z"/>
                <w:del w:id="20129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30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CC19B9" w14:textId="34D5FAE3" w:rsidR="00A93840" w:rsidDel="001B4945" w:rsidRDefault="00A93840">
            <w:pPr>
              <w:rPr>
                <w:ins w:id="20131" w:author="Fegie" w:date="2021-05-02T20:31:00Z"/>
                <w:del w:id="20132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33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03D8FA" w14:textId="685F17C5" w:rsidR="00A93840" w:rsidDel="001B4945" w:rsidRDefault="00A93840">
            <w:pPr>
              <w:rPr>
                <w:ins w:id="20134" w:author="Fegie" w:date="2021-05-02T20:31:00Z"/>
                <w:del w:id="20135" w:author="家榮 張" w:date="2021-05-20T21:10:00Z"/>
                <w:rFonts w:ascii="標楷體" w:eastAsia="標楷體" w:hAnsi="標楷體"/>
              </w:rPr>
            </w:pPr>
            <w:ins w:id="20136" w:author="Fegie" w:date="2021-05-02T20:31:00Z">
              <w:del w:id="2013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38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A7B195" w14:textId="154A21EB" w:rsidR="00A93840" w:rsidDel="001B4945" w:rsidRDefault="00A93840">
            <w:pPr>
              <w:rPr>
                <w:ins w:id="20139" w:author="Fegie" w:date="2021-05-02T20:31:00Z"/>
                <w:del w:id="20140" w:author="家榮 張" w:date="2021-05-20T21:10:00Z"/>
                <w:rFonts w:ascii="標楷體" w:eastAsia="標楷體" w:hAnsi="標楷體"/>
              </w:rPr>
            </w:pPr>
            <w:ins w:id="20141" w:author="Fegie" w:date="2021-05-02T20:31:00Z">
              <w:del w:id="20142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43" w:author="Fegie" w:date="2021-05-02T20:36:00Z">
              <w:tcPr>
                <w:tcW w:w="2900" w:type="dxa"/>
                <w:gridSpan w:val="2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5474E6" w14:textId="089472C4" w:rsidR="00A93840" w:rsidDel="001B4945" w:rsidRDefault="00A93840">
            <w:pPr>
              <w:rPr>
                <w:ins w:id="20144" w:author="Fegie" w:date="2021-05-02T20:31:00Z"/>
                <w:del w:id="20145" w:author="家榮 張" w:date="2021-05-20T21:10:00Z"/>
                <w:rFonts w:ascii="標楷體" w:eastAsia="標楷體" w:hAnsi="標楷體"/>
              </w:rPr>
            </w:pPr>
            <w:ins w:id="20146" w:author="Fegie" w:date="2021-05-02T20:31:00Z">
              <w:del w:id="2014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1.「新增」時必須輸入</w:delText>
                </w:r>
              </w:del>
            </w:ins>
          </w:p>
          <w:p w14:paraId="2F15783E" w14:textId="3F357FF1" w:rsidR="00A93840" w:rsidDel="001B4945" w:rsidRDefault="00A93840">
            <w:pPr>
              <w:rPr>
                <w:ins w:id="20148" w:author="Fegie" w:date="2021-05-02T20:31:00Z"/>
                <w:del w:id="20149" w:author="家榮 張" w:date="2021-05-20T21:10:00Z"/>
                <w:rFonts w:ascii="標楷體" w:eastAsia="標楷體" w:hAnsi="標楷體"/>
              </w:rPr>
            </w:pPr>
            <w:ins w:id="20150" w:author="Fegie" w:date="2021-05-02T20:31:00Z">
              <w:del w:id="2015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65B2B072" w14:textId="220577FC" w:rsidR="00A93840" w:rsidDel="001B4945" w:rsidRDefault="00A93840">
            <w:pPr>
              <w:rPr>
                <w:ins w:id="20152" w:author="Fegie" w:date="2021-05-02T20:31:00Z"/>
                <w:del w:id="20153" w:author="家榮 張" w:date="2021-05-20T21:10:00Z"/>
                <w:rFonts w:ascii="標楷體" w:eastAsia="標楷體" w:hAnsi="標楷體"/>
              </w:rPr>
            </w:pPr>
            <w:ins w:id="20154" w:author="Fegie" w:date="2021-05-02T20:31:00Z">
              <w:del w:id="20155" w:author="家榮 張" w:date="2021-05-20T21:10:00Z">
                <w:r w:rsidDel="001B4945">
                  <w:rPr>
                    <w:rFonts w:ascii="標楷體" w:eastAsia="標楷體" w:hAnsi="標楷體"/>
                  </w:rPr>
                  <w:delText>3.CustMain.IndustryCode</w:delText>
                </w:r>
              </w:del>
            </w:ins>
          </w:p>
        </w:tc>
      </w:tr>
      <w:tr w:rsidR="00F173ED" w:rsidDel="001B4945" w14:paraId="2C22408D" w14:textId="21DA9DF3" w:rsidTr="00A93840">
        <w:trPr>
          <w:trHeight w:val="291"/>
          <w:jc w:val="center"/>
          <w:ins w:id="20156" w:author="Fegie" w:date="2021-05-05T15:32:00Z"/>
          <w:del w:id="20157" w:author="家榮 張" w:date="2021-05-20T21:10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1DC0C" w14:textId="04156322" w:rsidR="00F173ED" w:rsidDel="001B4945" w:rsidRDefault="00F173ED">
            <w:pPr>
              <w:rPr>
                <w:ins w:id="20158" w:author="Fegie" w:date="2021-05-05T15:32:00Z"/>
                <w:del w:id="20159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36060" w14:textId="6EF50437" w:rsidR="00F173ED" w:rsidDel="001B4945" w:rsidRDefault="00F173ED">
            <w:pPr>
              <w:rPr>
                <w:ins w:id="20160" w:author="Fegie" w:date="2021-05-05T15:32:00Z"/>
                <w:del w:id="20161" w:author="家榮 張" w:date="2021-05-20T21:10:00Z"/>
                <w:rFonts w:ascii="標楷體" w:eastAsia="標楷體" w:hAnsi="標楷體"/>
              </w:rPr>
            </w:pPr>
            <w:ins w:id="20162" w:author="Fegie" w:date="2021-05-05T15:32:00Z">
              <w:del w:id="20163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行業別代碼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F633" w14:textId="12C75B47" w:rsidR="00F173ED" w:rsidDel="001B4945" w:rsidRDefault="00F173ED">
            <w:pPr>
              <w:rPr>
                <w:ins w:id="20164" w:author="Fegie" w:date="2021-05-05T15:32:00Z"/>
                <w:del w:id="20165" w:author="家榮 張" w:date="2021-05-20T21:10:00Z"/>
                <w:rFonts w:ascii="標楷體" w:eastAsia="標楷體" w:hAnsi="標楷體"/>
              </w:rPr>
            </w:pPr>
            <w:ins w:id="20166" w:author="Fegie" w:date="2021-05-05T15:32:00Z">
              <w:del w:id="2016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按鈕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5F821" w14:textId="050560CE" w:rsidR="00F173ED" w:rsidDel="001B4945" w:rsidRDefault="00F173ED">
            <w:pPr>
              <w:rPr>
                <w:ins w:id="20168" w:author="Fegie" w:date="2021-05-05T15:32:00Z"/>
                <w:del w:id="20169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D3F1" w14:textId="3A5F602E" w:rsidR="00F173ED" w:rsidDel="001B4945" w:rsidRDefault="00F173ED">
            <w:pPr>
              <w:rPr>
                <w:ins w:id="20170" w:author="Fegie" w:date="2021-05-05T15:32:00Z"/>
                <w:del w:id="20171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A91C" w14:textId="77F99807" w:rsidR="00F173ED" w:rsidDel="001B4945" w:rsidRDefault="00F173ED">
            <w:pPr>
              <w:rPr>
                <w:ins w:id="20172" w:author="Fegie" w:date="2021-05-05T15:32:00Z"/>
                <w:del w:id="20173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4181" w14:textId="3D4A4425" w:rsidR="00F173ED" w:rsidDel="001B4945" w:rsidRDefault="00F173ED">
            <w:pPr>
              <w:rPr>
                <w:ins w:id="20174" w:author="Fegie" w:date="2021-05-05T15:32:00Z"/>
                <w:del w:id="20175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E3C1" w14:textId="3944DCE2" w:rsidR="00F173ED" w:rsidDel="001B4945" w:rsidRDefault="00F173ED">
            <w:pPr>
              <w:rPr>
                <w:ins w:id="20176" w:author="Fegie" w:date="2021-05-05T15:32:00Z"/>
                <w:del w:id="20177" w:author="家榮 張" w:date="2021-05-20T21:10:00Z"/>
                <w:rFonts w:ascii="標楷體" w:eastAsia="標楷體" w:hAnsi="標楷體"/>
              </w:rPr>
            </w:pPr>
            <w:ins w:id="20178" w:author="Fegie" w:date="2021-05-05T15:32:00Z">
              <w:del w:id="20179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連結至【L6062行業別代號資料查詢】，供查詢並帶回「行業代號」</w:delText>
                </w:r>
              </w:del>
            </w:ins>
          </w:p>
        </w:tc>
      </w:tr>
      <w:tr w:rsidR="00F173ED" w:rsidDel="001B4945" w14:paraId="7A50EEE4" w14:textId="24E31486" w:rsidTr="00A93840">
        <w:trPr>
          <w:trHeight w:val="291"/>
          <w:jc w:val="center"/>
          <w:ins w:id="20180" w:author="Fegie" w:date="2021-05-02T20:31:00Z"/>
          <w:del w:id="20181" w:author="家榮 張" w:date="2021-05-20T21:10:00Z"/>
          <w:trPrChange w:id="20182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183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0E25648" w14:textId="65561AD7" w:rsidR="00F173ED" w:rsidDel="001B4945" w:rsidRDefault="00F173ED">
            <w:pPr>
              <w:rPr>
                <w:ins w:id="20184" w:author="Fegie" w:date="2021-05-02T20:31:00Z"/>
                <w:del w:id="20185" w:author="家榮 張" w:date="2021-05-20T21:10:00Z"/>
                <w:rFonts w:ascii="標楷體" w:eastAsia="標楷體" w:hAnsi="標楷體"/>
              </w:rPr>
            </w:pPr>
            <w:ins w:id="20186" w:author="Fegie" w:date="2021-05-02T20:36:00Z">
              <w:del w:id="2018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88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14C12E" w14:textId="3826CFEF" w:rsidR="00F173ED" w:rsidDel="001B4945" w:rsidRDefault="00F173ED">
            <w:pPr>
              <w:rPr>
                <w:ins w:id="20189" w:author="Fegie" w:date="2021-05-02T20:31:00Z"/>
                <w:del w:id="20190" w:author="家榮 張" w:date="2021-05-20T21:10:00Z"/>
                <w:rFonts w:ascii="標楷體" w:eastAsia="標楷體" w:hAnsi="標楷體"/>
              </w:rPr>
            </w:pPr>
            <w:ins w:id="20191" w:author="Fegie" w:date="2021-05-02T20:31:00Z">
              <w:del w:id="20192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國籍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93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43BDF4" w14:textId="6119CE6C" w:rsidR="00F173ED" w:rsidDel="001B4945" w:rsidRDefault="00F173ED">
            <w:pPr>
              <w:rPr>
                <w:ins w:id="20194" w:author="Fegie" w:date="2021-05-02T20:31:00Z"/>
                <w:del w:id="20195" w:author="家榮 張" w:date="2021-05-20T21:10:00Z"/>
                <w:rFonts w:ascii="標楷體" w:eastAsia="標楷體" w:hAnsi="標楷體"/>
              </w:rPr>
            </w:pPr>
            <w:ins w:id="20196" w:author="Fegie" w:date="2021-05-02T20:31:00Z">
              <w:del w:id="20197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98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DB2079" w14:textId="3610F554" w:rsidR="00F173ED" w:rsidDel="001B4945" w:rsidRDefault="00F173ED">
            <w:pPr>
              <w:rPr>
                <w:ins w:id="20199" w:author="Fegie" w:date="2021-05-02T20:31:00Z"/>
                <w:del w:id="20200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01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79B2F3" w14:textId="2B254555" w:rsidR="00F173ED" w:rsidDel="001B4945" w:rsidRDefault="00F173ED">
            <w:pPr>
              <w:rPr>
                <w:ins w:id="20202" w:author="Fegie" w:date="2021-05-02T20:31:00Z"/>
                <w:del w:id="20203" w:author="家榮 張" w:date="2021-05-20T21:10:00Z"/>
                <w:rFonts w:ascii="標楷體" w:eastAsia="標楷體" w:hAnsi="標楷體"/>
              </w:rPr>
            </w:pPr>
            <w:ins w:id="20204" w:author="Fegie" w:date="2021-05-02T20:31:00Z">
              <w:del w:id="20205" w:author="家榮 張" w:date="2021-05-20T21:10:00Z">
                <w:r w:rsidDel="001B4945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下拉選單(</w:delText>
                </w:r>
                <w:r w:rsidDel="001B4945">
                  <w:rPr>
                    <w:rFonts w:ascii="標楷體" w:eastAsia="標楷體" w:hAnsi="標楷體" w:cs="細明體"/>
                    <w:spacing w:val="15"/>
                    <w:kern w:val="0"/>
                  </w:rPr>
                  <w:delText>NationalityCode</w:delText>
                </w:r>
                <w:r w:rsidDel="001B4945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06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D2EAD1" w14:textId="1A4BC4CD" w:rsidR="00F173ED" w:rsidDel="001B4945" w:rsidRDefault="00F173ED">
            <w:pPr>
              <w:rPr>
                <w:ins w:id="20207" w:author="Fegie" w:date="2021-05-02T20:31:00Z"/>
                <w:del w:id="20208" w:author="家榮 張" w:date="2021-05-20T21:10:00Z"/>
                <w:rFonts w:ascii="標楷體" w:eastAsia="標楷體" w:hAnsi="標楷體"/>
              </w:rPr>
            </w:pPr>
            <w:ins w:id="20209" w:author="Fegie" w:date="2021-05-02T20:31:00Z">
              <w:del w:id="2021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11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874C43" w14:textId="3E742EA8" w:rsidR="00F173ED" w:rsidDel="001B4945" w:rsidRDefault="00F173ED">
            <w:pPr>
              <w:rPr>
                <w:ins w:id="20212" w:author="Fegie" w:date="2021-05-02T20:31:00Z"/>
                <w:del w:id="20213" w:author="家榮 張" w:date="2021-05-20T21:10:00Z"/>
                <w:rFonts w:ascii="標楷體" w:eastAsia="標楷體" w:hAnsi="標楷體"/>
              </w:rPr>
            </w:pPr>
            <w:ins w:id="20214" w:author="Fegie" w:date="2021-05-02T20:31:00Z">
              <w:del w:id="20215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16" w:author="Fegie" w:date="2021-05-02T20:36:00Z">
              <w:tcPr>
                <w:tcW w:w="29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85753E" w14:textId="7E54A993" w:rsidR="00F173ED" w:rsidDel="001B4945" w:rsidRDefault="00F173ED">
            <w:pPr>
              <w:rPr>
                <w:ins w:id="20217" w:author="Fegie" w:date="2021-05-02T20:31:00Z"/>
                <w:del w:id="20218" w:author="家榮 張" w:date="2021-05-20T21:10:00Z"/>
                <w:rFonts w:ascii="標楷體" w:eastAsia="標楷體" w:hAnsi="標楷體"/>
              </w:rPr>
            </w:pPr>
            <w:ins w:id="20219" w:author="Fegie" w:date="2021-05-02T20:31:00Z">
              <w:del w:id="2022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1.「新增」時必須輸入</w:delText>
                </w:r>
              </w:del>
            </w:ins>
          </w:p>
          <w:p w14:paraId="3BEF8944" w14:textId="6C0D65A6" w:rsidR="00F173ED" w:rsidDel="001B4945" w:rsidRDefault="00F173ED">
            <w:pPr>
              <w:rPr>
                <w:ins w:id="20221" w:author="Fegie" w:date="2021-05-02T20:31:00Z"/>
                <w:del w:id="20222" w:author="家榮 張" w:date="2021-05-20T21:10:00Z"/>
                <w:rFonts w:ascii="標楷體" w:eastAsia="標楷體" w:hAnsi="標楷體"/>
              </w:rPr>
            </w:pPr>
            <w:ins w:id="20223" w:author="Fegie" w:date="2021-05-02T20:31:00Z">
              <w:del w:id="20224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6F71C2F4" w14:textId="0F615ABF" w:rsidR="00F173ED" w:rsidDel="001B4945" w:rsidRDefault="00F173ED">
            <w:pPr>
              <w:rPr>
                <w:ins w:id="20225" w:author="Fegie" w:date="2021-05-02T20:31:00Z"/>
                <w:del w:id="20226" w:author="家榮 張" w:date="2021-05-20T21:10:00Z"/>
                <w:rFonts w:ascii="標楷體" w:eastAsia="標楷體" w:hAnsi="標楷體"/>
              </w:rPr>
            </w:pPr>
            <w:ins w:id="20227" w:author="Fegie" w:date="2021-05-02T20:31:00Z">
              <w:del w:id="20228" w:author="家榮 張" w:date="2021-05-20T21:10:00Z">
                <w:r w:rsidDel="001B4945">
                  <w:rPr>
                    <w:rFonts w:ascii="標楷體" w:eastAsia="標楷體" w:hAnsi="標楷體"/>
                  </w:rPr>
                  <w:delText>3.CustMain.Nation</w:delText>
                </w:r>
                <w:r w:rsidDel="001B4945">
                  <w:rPr>
                    <w:rFonts w:ascii="標楷體" w:eastAsia="標楷體" w:hAnsi="標楷體" w:hint="eastAsia"/>
                  </w:rPr>
                  <w:delText>a</w:delText>
                </w:r>
                <w:r w:rsidDel="001B4945">
                  <w:rPr>
                    <w:rFonts w:ascii="標楷體" w:eastAsia="標楷體" w:hAnsi="標楷體"/>
                  </w:rPr>
                  <w:delText>lityCode</w:delText>
                </w:r>
              </w:del>
            </w:ins>
          </w:p>
        </w:tc>
      </w:tr>
      <w:tr w:rsidR="00F173ED" w:rsidDel="001B4945" w14:paraId="64885032" w14:textId="6F1630DA" w:rsidTr="00A93840">
        <w:trPr>
          <w:trHeight w:val="291"/>
          <w:jc w:val="center"/>
          <w:ins w:id="20229" w:author="Fegie" w:date="2021-05-02T20:31:00Z"/>
          <w:del w:id="20230" w:author="家榮 張" w:date="2021-05-20T21:10:00Z"/>
          <w:trPrChange w:id="20231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232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DE9A288" w14:textId="6009FA8A" w:rsidR="00F173ED" w:rsidDel="001B4945" w:rsidRDefault="00F173ED">
            <w:pPr>
              <w:rPr>
                <w:ins w:id="20233" w:author="Fegie" w:date="2021-05-02T20:31:00Z"/>
                <w:del w:id="20234" w:author="家榮 張" w:date="2021-05-20T21:10:00Z"/>
                <w:rFonts w:ascii="標楷體" w:eastAsia="標楷體" w:hAnsi="標楷體"/>
              </w:rPr>
            </w:pPr>
            <w:ins w:id="20235" w:author="Fegie" w:date="2021-05-02T20:37:00Z">
              <w:del w:id="20236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37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0CFF11" w14:textId="58B3F21C" w:rsidR="00F173ED" w:rsidDel="001B4945" w:rsidRDefault="00F173ED">
            <w:pPr>
              <w:rPr>
                <w:ins w:id="20238" w:author="Fegie" w:date="2021-05-02T20:31:00Z"/>
                <w:del w:id="20239" w:author="家榮 張" w:date="2021-05-20T21:10:00Z"/>
                <w:rFonts w:ascii="標楷體" w:eastAsia="標楷體" w:hAnsi="標楷體"/>
              </w:rPr>
            </w:pPr>
            <w:ins w:id="20240" w:author="Fegie" w:date="2021-05-02T20:37:00Z">
              <w:del w:id="2024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負責人</w:delText>
                </w:r>
              </w:del>
            </w:ins>
            <w:ins w:id="20242" w:author="Fegie" w:date="2021-05-02T20:31:00Z">
              <w:del w:id="20243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身份證字號</w:delText>
                </w:r>
                <w:r w:rsidDel="001B4945">
                  <w:rPr>
                    <w:rFonts w:ascii="標楷體" w:eastAsia="標楷體" w:hAnsi="標楷體"/>
                  </w:rPr>
                  <w:delText xml:space="preserve"> 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44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A209D7" w14:textId="0497E72A" w:rsidR="00F173ED" w:rsidDel="001B4945" w:rsidRDefault="00F173ED">
            <w:pPr>
              <w:rPr>
                <w:ins w:id="20245" w:author="Fegie" w:date="2021-05-02T20:31:00Z"/>
                <w:del w:id="20246" w:author="家榮 張" w:date="2021-05-20T21:10:00Z"/>
                <w:rFonts w:ascii="標楷體" w:eastAsia="標楷體" w:hAnsi="標楷體"/>
              </w:rPr>
            </w:pPr>
            <w:ins w:id="20247" w:author="Fegie" w:date="2021-05-02T20:31:00Z">
              <w:del w:id="20248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49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604EB3" w14:textId="528BDBF2" w:rsidR="00F173ED" w:rsidDel="001B4945" w:rsidRDefault="00F173ED">
            <w:pPr>
              <w:rPr>
                <w:ins w:id="20250" w:author="Fegie" w:date="2021-05-02T20:31:00Z"/>
                <w:del w:id="20251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52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B821CF" w14:textId="5A81BAC3" w:rsidR="00F173ED" w:rsidDel="001B4945" w:rsidRDefault="00F173ED">
            <w:pPr>
              <w:rPr>
                <w:ins w:id="20253" w:author="Fegie" w:date="2021-05-02T20:31:00Z"/>
                <w:del w:id="20254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55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F5FAE8" w14:textId="3DE6C19A" w:rsidR="00F173ED" w:rsidDel="001B4945" w:rsidRDefault="00F173ED">
            <w:pPr>
              <w:rPr>
                <w:ins w:id="20256" w:author="Fegie" w:date="2021-05-02T20:31:00Z"/>
                <w:del w:id="20257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58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A78806" w14:textId="417DF94A" w:rsidR="00F173ED" w:rsidDel="001B4945" w:rsidRDefault="00F173ED">
            <w:pPr>
              <w:rPr>
                <w:ins w:id="20259" w:author="Fegie" w:date="2021-05-02T20:31:00Z"/>
                <w:del w:id="20260" w:author="家榮 張" w:date="2021-05-20T21:10:00Z"/>
                <w:rFonts w:ascii="標楷體" w:eastAsia="標楷體" w:hAnsi="標楷體"/>
              </w:rPr>
            </w:pPr>
            <w:ins w:id="20261" w:author="Fegie" w:date="2021-05-02T20:31:00Z">
              <w:del w:id="20262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63" w:author="Fegie" w:date="2021-05-02T20:36:00Z">
              <w:tcPr>
                <w:tcW w:w="29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1A1DD4" w14:textId="534713FA" w:rsidR="00F173ED" w:rsidDel="001B4945" w:rsidRDefault="00F173ED">
            <w:pPr>
              <w:rPr>
                <w:ins w:id="20264" w:author="Fegie" w:date="2021-05-02T20:31:00Z"/>
                <w:del w:id="20265" w:author="家榮 張" w:date="2021-05-20T21:10:00Z"/>
                <w:rFonts w:ascii="標楷體" w:eastAsia="標楷體" w:hAnsi="標楷體"/>
              </w:rPr>
            </w:pPr>
            <w:ins w:id="20266" w:author="Fegie" w:date="2021-05-02T20:31:00Z">
              <w:del w:id="2026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1.「新增」時可以輸入</w:delText>
                </w:r>
              </w:del>
            </w:ins>
          </w:p>
          <w:p w14:paraId="73F72B13" w14:textId="059BA3D2" w:rsidR="00F173ED" w:rsidDel="001B4945" w:rsidRDefault="00F173ED">
            <w:pPr>
              <w:rPr>
                <w:ins w:id="20268" w:author="Fegie" w:date="2021-05-02T20:31:00Z"/>
                <w:del w:id="20269" w:author="家榮 張" w:date="2021-05-20T21:10:00Z"/>
                <w:rFonts w:ascii="標楷體" w:eastAsia="標楷體" w:hAnsi="標楷體"/>
              </w:rPr>
            </w:pPr>
            <w:ins w:id="20270" w:author="Fegie" w:date="2021-05-02T20:31:00Z">
              <w:del w:id="2027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6C3C68AB" w14:textId="734D1471" w:rsidR="00F173ED" w:rsidDel="001B4945" w:rsidRDefault="00F173ED">
            <w:pPr>
              <w:rPr>
                <w:ins w:id="20272" w:author="Fegie" w:date="2021-05-02T20:31:00Z"/>
                <w:del w:id="20273" w:author="家榮 張" w:date="2021-05-20T21:10:00Z"/>
                <w:rFonts w:ascii="標楷體" w:eastAsia="標楷體" w:hAnsi="標楷體"/>
              </w:rPr>
            </w:pPr>
            <w:ins w:id="20274" w:author="Fegie" w:date="2021-05-02T20:31:00Z">
              <w:del w:id="20275" w:author="家榮 張" w:date="2021-05-20T21:10:00Z">
                <w:r w:rsidDel="001B4945">
                  <w:rPr>
                    <w:rFonts w:ascii="標楷體" w:eastAsia="標楷體" w:hAnsi="標楷體"/>
                  </w:rPr>
                  <w:delText>3.CustMain.SpouseId</w:delText>
                </w:r>
              </w:del>
            </w:ins>
          </w:p>
        </w:tc>
      </w:tr>
      <w:tr w:rsidR="00F173ED" w:rsidDel="001B4945" w14:paraId="14A37132" w14:textId="6BCDEAC0" w:rsidTr="00A93840">
        <w:trPr>
          <w:trHeight w:val="291"/>
          <w:jc w:val="center"/>
          <w:ins w:id="20276" w:author="Fegie" w:date="2021-05-02T20:31:00Z"/>
          <w:del w:id="20277" w:author="家榮 張" w:date="2021-05-20T21:10:00Z"/>
          <w:trPrChange w:id="20278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279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C79738A" w14:textId="2BCE6B5B" w:rsidR="00F173ED" w:rsidDel="001B4945" w:rsidRDefault="00F173ED">
            <w:pPr>
              <w:rPr>
                <w:ins w:id="20280" w:author="Fegie" w:date="2021-05-02T20:31:00Z"/>
                <w:del w:id="20281" w:author="家榮 張" w:date="2021-05-20T21:10:00Z"/>
                <w:rFonts w:ascii="標楷體" w:eastAsia="標楷體" w:hAnsi="標楷體"/>
              </w:rPr>
            </w:pPr>
            <w:ins w:id="20282" w:author="Fegie" w:date="2021-05-02T20:37:00Z">
              <w:del w:id="20283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9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84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526C1F" w14:textId="56DFEEBF" w:rsidR="00F173ED" w:rsidDel="001B4945" w:rsidRDefault="00F173ED">
            <w:pPr>
              <w:rPr>
                <w:ins w:id="20285" w:author="Fegie" w:date="2021-05-02T20:31:00Z"/>
                <w:del w:id="20286" w:author="家榮 張" w:date="2021-05-20T21:10:00Z"/>
                <w:rFonts w:ascii="標楷體" w:eastAsia="標楷體" w:hAnsi="標楷體"/>
              </w:rPr>
            </w:pPr>
            <w:ins w:id="20287" w:author="Fegie" w:date="2021-05-02T20:37:00Z">
              <w:del w:id="20288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負責人</w:delText>
                </w:r>
              </w:del>
            </w:ins>
            <w:ins w:id="20289" w:author="Fegie" w:date="2021-05-02T20:31:00Z">
              <w:del w:id="2029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姓名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91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0AA5D3" w14:textId="3B98D643" w:rsidR="00F173ED" w:rsidDel="001B4945" w:rsidRDefault="00F173ED">
            <w:pPr>
              <w:rPr>
                <w:ins w:id="20292" w:author="Fegie" w:date="2021-05-02T20:31:00Z"/>
                <w:del w:id="20293" w:author="家榮 張" w:date="2021-05-20T21:10:00Z"/>
                <w:rFonts w:ascii="標楷體" w:eastAsia="標楷體" w:hAnsi="標楷體"/>
              </w:rPr>
            </w:pPr>
            <w:ins w:id="20294" w:author="Fegie" w:date="2021-05-02T20:31:00Z">
              <w:del w:id="20295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96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884AD9" w14:textId="71608BD9" w:rsidR="00F173ED" w:rsidDel="001B4945" w:rsidRDefault="00F173ED">
            <w:pPr>
              <w:rPr>
                <w:ins w:id="20297" w:author="Fegie" w:date="2021-05-02T20:31:00Z"/>
                <w:del w:id="20298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99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AC2D58" w14:textId="1FE1F6ED" w:rsidR="00F173ED" w:rsidDel="001B4945" w:rsidRDefault="00F173ED">
            <w:pPr>
              <w:rPr>
                <w:ins w:id="20300" w:author="Fegie" w:date="2021-05-02T20:31:00Z"/>
                <w:del w:id="20301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02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543986" w14:textId="3ACA9593" w:rsidR="00F173ED" w:rsidDel="001B4945" w:rsidRDefault="00F173ED">
            <w:pPr>
              <w:rPr>
                <w:ins w:id="20303" w:author="Fegie" w:date="2021-05-02T20:31:00Z"/>
                <w:del w:id="20304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05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2F9821" w14:textId="06FE844C" w:rsidR="00F173ED" w:rsidDel="001B4945" w:rsidRDefault="00F173ED">
            <w:pPr>
              <w:rPr>
                <w:ins w:id="20306" w:author="Fegie" w:date="2021-05-02T20:31:00Z"/>
                <w:del w:id="20307" w:author="家榮 張" w:date="2021-05-20T21:10:00Z"/>
                <w:rFonts w:ascii="標楷體" w:eastAsia="標楷體" w:hAnsi="標楷體"/>
              </w:rPr>
            </w:pPr>
            <w:ins w:id="20308" w:author="Fegie" w:date="2021-05-02T20:31:00Z">
              <w:del w:id="20309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10" w:author="Fegie" w:date="2021-05-02T20:36:00Z">
              <w:tcPr>
                <w:tcW w:w="29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EC0AA6" w14:textId="0DAA622C" w:rsidR="00F173ED" w:rsidDel="001B4945" w:rsidRDefault="00F173ED">
            <w:pPr>
              <w:rPr>
                <w:ins w:id="20311" w:author="Fegie" w:date="2021-05-02T20:31:00Z"/>
                <w:del w:id="20312" w:author="家榮 張" w:date="2021-05-20T21:10:00Z"/>
                <w:rFonts w:ascii="標楷體" w:eastAsia="標楷體" w:hAnsi="標楷體"/>
              </w:rPr>
            </w:pPr>
            <w:ins w:id="20313" w:author="Fegie" w:date="2021-05-02T20:31:00Z">
              <w:del w:id="20314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1.「新增」時可以輸入</w:delText>
                </w:r>
              </w:del>
            </w:ins>
          </w:p>
          <w:p w14:paraId="756141EA" w14:textId="260E2E14" w:rsidR="00F173ED" w:rsidDel="001B4945" w:rsidRDefault="00F173ED">
            <w:pPr>
              <w:rPr>
                <w:ins w:id="20315" w:author="Fegie" w:date="2021-05-02T20:31:00Z"/>
                <w:del w:id="20316" w:author="家榮 張" w:date="2021-05-20T21:10:00Z"/>
                <w:rFonts w:ascii="標楷體" w:eastAsia="標楷體" w:hAnsi="標楷體"/>
              </w:rPr>
            </w:pPr>
            <w:ins w:id="20317" w:author="Fegie" w:date="2021-05-02T20:31:00Z">
              <w:del w:id="20318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2F2AB661" w14:textId="72637008" w:rsidR="00F173ED" w:rsidDel="001B4945" w:rsidRDefault="00F173ED">
            <w:pPr>
              <w:rPr>
                <w:ins w:id="20319" w:author="Fegie" w:date="2021-05-02T20:31:00Z"/>
                <w:del w:id="20320" w:author="家榮 張" w:date="2021-05-20T21:10:00Z"/>
                <w:rFonts w:ascii="標楷體" w:eastAsia="標楷體" w:hAnsi="標楷體"/>
              </w:rPr>
            </w:pPr>
            <w:ins w:id="20321" w:author="Fegie" w:date="2021-05-02T20:31:00Z">
              <w:del w:id="20322" w:author="家榮 張" w:date="2021-05-20T21:10:00Z">
                <w:r w:rsidDel="001B4945">
                  <w:rPr>
                    <w:rFonts w:ascii="標楷體" w:eastAsia="標楷體" w:hAnsi="標楷體"/>
                  </w:rPr>
                  <w:delText>3.CustMain.SpouseName</w:delText>
                </w:r>
              </w:del>
            </w:ins>
          </w:p>
        </w:tc>
      </w:tr>
      <w:tr w:rsidR="00F173ED" w:rsidDel="001B4945" w14:paraId="49FDAD13" w14:textId="1EA2966C" w:rsidTr="00A93840">
        <w:trPr>
          <w:trHeight w:val="291"/>
          <w:jc w:val="center"/>
          <w:ins w:id="20323" w:author="Fegie" w:date="2021-05-02T20:31:00Z"/>
          <w:del w:id="20324" w:author="家榮 張" w:date="2021-05-20T21:10:00Z"/>
          <w:trPrChange w:id="20325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326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D3A495A" w14:textId="0965C998" w:rsidR="00F173ED" w:rsidDel="001B4945" w:rsidRDefault="00F173ED">
            <w:pPr>
              <w:rPr>
                <w:ins w:id="20327" w:author="Fegie" w:date="2021-05-02T20:31:00Z"/>
                <w:del w:id="20328" w:author="家榮 張" w:date="2021-05-20T21:10:00Z"/>
                <w:rFonts w:ascii="標楷體" w:eastAsia="標楷體" w:hAnsi="標楷體"/>
              </w:rPr>
            </w:pPr>
            <w:ins w:id="20329" w:author="Fegie" w:date="2021-05-02T20:31:00Z">
              <w:del w:id="2033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ins w:id="20331" w:author="Fegie" w:date="2021-05-02T20:38:00Z">
              <w:del w:id="20332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0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33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1CF8C2" w14:textId="70A35BEB" w:rsidR="00F173ED" w:rsidDel="001B4945" w:rsidRDefault="00F173ED">
            <w:pPr>
              <w:rPr>
                <w:ins w:id="20334" w:author="Fegie" w:date="2021-05-02T20:31:00Z"/>
                <w:del w:id="20335" w:author="家榮 張" w:date="2021-05-20T21:10:00Z"/>
                <w:rFonts w:ascii="標楷體" w:eastAsia="標楷體" w:hAnsi="標楷體"/>
              </w:rPr>
            </w:pPr>
            <w:ins w:id="20336" w:author="Fegie" w:date="2021-05-02T20:37:00Z">
              <w:del w:id="2033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公司</w:delText>
                </w:r>
              </w:del>
            </w:ins>
            <w:ins w:id="20338" w:author="Fegie" w:date="2021-05-02T20:31:00Z">
              <w:del w:id="20339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-郵遞區號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40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7FF602" w14:textId="10B2E4A3" w:rsidR="00F173ED" w:rsidDel="001B4945" w:rsidRDefault="00F173ED">
            <w:pPr>
              <w:rPr>
                <w:ins w:id="20341" w:author="Fegie" w:date="2021-05-02T20:31:00Z"/>
                <w:del w:id="20342" w:author="家榮 張" w:date="2021-05-20T21:10:00Z"/>
                <w:rFonts w:ascii="標楷體" w:eastAsia="標楷體" w:hAnsi="標楷體"/>
              </w:rPr>
            </w:pPr>
            <w:ins w:id="20343" w:author="Fegie" w:date="2021-05-02T20:31:00Z">
              <w:del w:id="20344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45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0D61CC" w14:textId="39FA0E18" w:rsidR="00F173ED" w:rsidDel="001B4945" w:rsidRDefault="00F173ED">
            <w:pPr>
              <w:rPr>
                <w:ins w:id="20346" w:author="Fegie" w:date="2021-05-02T20:31:00Z"/>
                <w:del w:id="20347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48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6DBC5A" w14:textId="48FB7022" w:rsidR="00F173ED" w:rsidDel="001B4945" w:rsidRDefault="00F173ED">
            <w:pPr>
              <w:rPr>
                <w:ins w:id="20349" w:author="Fegie" w:date="2021-05-02T20:31:00Z"/>
                <w:del w:id="20350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51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DFC275" w14:textId="172A7FCC" w:rsidR="00F173ED" w:rsidDel="001B4945" w:rsidRDefault="00F173ED">
            <w:pPr>
              <w:rPr>
                <w:ins w:id="20352" w:author="Fegie" w:date="2021-05-02T20:31:00Z"/>
                <w:del w:id="20353" w:author="家榮 張" w:date="2021-05-20T21:10:00Z"/>
                <w:rFonts w:ascii="標楷體" w:eastAsia="標楷體" w:hAnsi="標楷體"/>
              </w:rPr>
            </w:pPr>
            <w:ins w:id="20354" w:author="Fegie" w:date="2021-05-02T20:31:00Z">
              <w:del w:id="20355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56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33BC5A" w14:textId="3A30F206" w:rsidR="00F173ED" w:rsidDel="001B4945" w:rsidRDefault="00F173ED">
            <w:pPr>
              <w:rPr>
                <w:ins w:id="20357" w:author="Fegie" w:date="2021-05-02T20:31:00Z"/>
                <w:del w:id="20358" w:author="家榮 張" w:date="2021-05-20T21:10:00Z"/>
                <w:rFonts w:ascii="標楷體" w:eastAsia="標楷體" w:hAnsi="標楷體"/>
              </w:rPr>
            </w:pPr>
            <w:ins w:id="20359" w:author="Fegie" w:date="2021-05-02T20:31:00Z">
              <w:del w:id="2036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61" w:author="Fegie" w:date="2021-05-02T20:36:00Z">
              <w:tcPr>
                <w:tcW w:w="29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CD84DC" w14:textId="14E12494" w:rsidR="00F173ED" w:rsidDel="001B4945" w:rsidRDefault="00F173ED">
            <w:pPr>
              <w:rPr>
                <w:ins w:id="20362" w:author="Fegie" w:date="2021-05-02T20:31:00Z"/>
                <w:del w:id="20363" w:author="家榮 張" w:date="2021-05-20T21:10:00Z"/>
                <w:rFonts w:ascii="標楷體" w:eastAsia="標楷體" w:hAnsi="標楷體"/>
              </w:rPr>
            </w:pPr>
            <w:ins w:id="20364" w:author="Fegie" w:date="2021-05-02T20:31:00Z">
              <w:del w:id="20365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1.「新增」時必須輸入</w:delText>
                </w:r>
              </w:del>
            </w:ins>
          </w:p>
          <w:p w14:paraId="736EE6A7" w14:textId="7A735BD7" w:rsidR="00F173ED" w:rsidDel="001B4945" w:rsidRDefault="00F173ED">
            <w:pPr>
              <w:rPr>
                <w:ins w:id="20366" w:author="Fegie" w:date="2021-05-02T20:31:00Z"/>
                <w:del w:id="20367" w:author="家榮 張" w:date="2021-05-20T21:10:00Z"/>
                <w:rFonts w:ascii="標楷體" w:eastAsia="標楷體" w:hAnsi="標楷體"/>
              </w:rPr>
            </w:pPr>
            <w:ins w:id="20368" w:author="Fegie" w:date="2021-05-02T20:31:00Z">
              <w:del w:id="20369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009382E4" w14:textId="4BE5D1FD" w:rsidR="00F173ED" w:rsidDel="001B4945" w:rsidRDefault="00F173ED">
            <w:pPr>
              <w:rPr>
                <w:ins w:id="20370" w:author="Fegie" w:date="2021-05-02T20:31:00Z"/>
                <w:del w:id="20371" w:author="家榮 張" w:date="2021-05-20T21:10:00Z"/>
                <w:rFonts w:ascii="標楷體" w:eastAsia="標楷體" w:hAnsi="標楷體"/>
              </w:rPr>
            </w:pPr>
            <w:ins w:id="20372" w:author="Fegie" w:date="2021-05-02T20:31:00Z">
              <w:del w:id="20373" w:author="家榮 張" w:date="2021-05-20T21:10:00Z">
                <w:r w:rsidDel="001B4945">
                  <w:rPr>
                    <w:rFonts w:ascii="標楷體" w:eastAsia="標楷體" w:hAnsi="標楷體"/>
                  </w:rPr>
                  <w:delText>3.CustMain.</w:delText>
                </w:r>
                <w:r w:rsidDel="001B4945">
                  <w:rPr>
                    <w:rFonts w:ascii="標楷體" w:eastAsia="標楷體" w:hAnsi="標楷體" w:hint="eastAsia"/>
                  </w:rPr>
                  <w:delText>R</w:delText>
                </w:r>
                <w:r w:rsidDel="001B4945">
                  <w:rPr>
                    <w:rFonts w:ascii="標楷體" w:eastAsia="標楷體" w:hAnsi="標楷體"/>
                  </w:rPr>
                  <w:delText>egZip3</w:delText>
                </w:r>
              </w:del>
            </w:ins>
          </w:p>
          <w:p w14:paraId="36111FCC" w14:textId="2F27A2F0" w:rsidR="00F173ED" w:rsidDel="001B4945" w:rsidRDefault="00F173ED">
            <w:pPr>
              <w:rPr>
                <w:ins w:id="20374" w:author="Fegie" w:date="2021-05-02T20:31:00Z"/>
                <w:del w:id="20375" w:author="家榮 張" w:date="2021-05-20T21:10:00Z"/>
                <w:rFonts w:ascii="標楷體" w:eastAsia="標楷體" w:hAnsi="標楷體"/>
              </w:rPr>
            </w:pPr>
            <w:ins w:id="20376" w:author="Fegie" w:date="2021-05-02T20:31:00Z">
              <w:del w:id="2037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4</w:delText>
                </w:r>
                <w:r w:rsidDel="001B4945">
                  <w:rPr>
                    <w:rFonts w:ascii="標楷體" w:eastAsia="標楷體" w:hAnsi="標楷體"/>
                  </w:rPr>
                  <w:delText>.</w:delText>
                </w:r>
                <w:r w:rsidDel="001B4945">
                  <w:rPr>
                    <w:rFonts w:ascii="標楷體" w:eastAsia="標楷體" w:hAnsi="標楷體" w:hint="eastAsia"/>
                  </w:rPr>
                  <w:delText>CustMain.</w:delText>
                </w:r>
                <w:r w:rsidDel="001B4945">
                  <w:rPr>
                    <w:rFonts w:ascii="標楷體" w:eastAsia="標楷體" w:hAnsi="標楷體"/>
                  </w:rPr>
                  <w:delText>RegZip2</w:delText>
                </w:r>
              </w:del>
            </w:ins>
          </w:p>
        </w:tc>
      </w:tr>
      <w:tr w:rsidR="00F173ED" w:rsidDel="001B4945" w14:paraId="1CB8CF56" w14:textId="7AC49357" w:rsidTr="00A93840">
        <w:trPr>
          <w:trHeight w:val="291"/>
          <w:jc w:val="center"/>
          <w:ins w:id="20378" w:author="Fegie" w:date="2021-05-02T20:31:00Z"/>
          <w:del w:id="20379" w:author="家榮 張" w:date="2021-05-20T21:10:00Z"/>
          <w:trPrChange w:id="20380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381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3E5A0A6" w14:textId="44C2E2FA" w:rsidR="00F173ED" w:rsidDel="001B4945" w:rsidRDefault="00F173ED">
            <w:pPr>
              <w:rPr>
                <w:ins w:id="20382" w:author="Fegie" w:date="2021-05-02T20:31:00Z"/>
                <w:del w:id="20383" w:author="家榮 張" w:date="2021-05-20T21:10:00Z"/>
                <w:rFonts w:ascii="標楷體" w:eastAsia="標楷體" w:hAnsi="標楷體"/>
              </w:rPr>
            </w:pPr>
            <w:ins w:id="20384" w:author="Fegie" w:date="2021-05-02T20:31:00Z">
              <w:del w:id="20385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ins w:id="20386" w:author="Fegie" w:date="2021-05-02T20:38:00Z">
              <w:del w:id="2038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88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50C59D" w14:textId="10B89C48" w:rsidR="00F173ED" w:rsidDel="001B4945" w:rsidRDefault="00F173ED">
            <w:pPr>
              <w:rPr>
                <w:ins w:id="20389" w:author="Fegie" w:date="2021-05-02T20:31:00Z"/>
                <w:del w:id="20390" w:author="家榮 張" w:date="2021-05-20T21:10:00Z"/>
                <w:rFonts w:ascii="標楷體" w:eastAsia="標楷體" w:hAnsi="標楷體"/>
              </w:rPr>
            </w:pPr>
            <w:ins w:id="20391" w:author="Fegie" w:date="2021-05-02T20:37:00Z">
              <w:del w:id="20392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公司</w:delText>
                </w:r>
              </w:del>
            </w:ins>
            <w:ins w:id="20393" w:author="Fegie" w:date="2021-05-02T20:31:00Z">
              <w:del w:id="20394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-地址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95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B9F28D" w14:textId="3E152C23" w:rsidR="00F173ED" w:rsidDel="001B4945" w:rsidRDefault="00F173ED">
            <w:pPr>
              <w:rPr>
                <w:ins w:id="20396" w:author="Fegie" w:date="2021-05-02T20:31:00Z"/>
                <w:del w:id="20397" w:author="家榮 張" w:date="2021-05-20T21:10:00Z"/>
                <w:rFonts w:ascii="標楷體" w:eastAsia="標楷體" w:hAnsi="標楷體"/>
              </w:rPr>
            </w:pPr>
            <w:ins w:id="20398" w:author="Fegie" w:date="2021-05-02T20:31:00Z">
              <w:del w:id="20399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00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9ACEE3" w14:textId="4D4B196C" w:rsidR="00F173ED" w:rsidDel="001B4945" w:rsidRDefault="00F173ED">
            <w:pPr>
              <w:rPr>
                <w:ins w:id="20401" w:author="Fegie" w:date="2021-05-02T20:31:00Z"/>
                <w:del w:id="20402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03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FF8EC4" w14:textId="551B34DA" w:rsidR="00F173ED" w:rsidDel="001B4945" w:rsidRDefault="00F173ED">
            <w:pPr>
              <w:rPr>
                <w:ins w:id="20404" w:author="Fegie" w:date="2021-05-02T20:31:00Z"/>
                <w:del w:id="20405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06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C14C6CD" w14:textId="701DEF8D" w:rsidR="00F173ED" w:rsidDel="001B4945" w:rsidRDefault="00F173ED">
            <w:pPr>
              <w:rPr>
                <w:ins w:id="20407" w:author="Fegie" w:date="2021-05-02T20:31:00Z"/>
                <w:del w:id="20408" w:author="家榮 張" w:date="2021-05-20T21:10:00Z"/>
                <w:rFonts w:ascii="標楷體" w:eastAsia="標楷體" w:hAnsi="標楷體"/>
              </w:rPr>
            </w:pPr>
            <w:ins w:id="20409" w:author="Fegie" w:date="2021-05-02T20:31:00Z">
              <w:del w:id="2041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11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1B78E5" w14:textId="77714162" w:rsidR="00F173ED" w:rsidDel="001B4945" w:rsidRDefault="00F173ED">
            <w:pPr>
              <w:rPr>
                <w:ins w:id="20412" w:author="Fegie" w:date="2021-05-02T20:31:00Z"/>
                <w:del w:id="20413" w:author="家榮 張" w:date="2021-05-20T21:10:00Z"/>
                <w:rFonts w:ascii="標楷體" w:eastAsia="標楷體" w:hAnsi="標楷體"/>
              </w:rPr>
            </w:pPr>
            <w:ins w:id="20414" w:author="Fegie" w:date="2021-05-02T20:31:00Z">
              <w:del w:id="20415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16" w:author="Fegie" w:date="2021-05-02T20:36:00Z">
              <w:tcPr>
                <w:tcW w:w="29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F9BB8A" w14:textId="6A949A54" w:rsidR="00F173ED" w:rsidDel="001B4945" w:rsidRDefault="00F173ED">
            <w:pPr>
              <w:rPr>
                <w:ins w:id="20417" w:author="Fegie" w:date="2021-05-02T20:31:00Z"/>
                <w:del w:id="20418" w:author="家榮 張" w:date="2021-05-20T21:10:00Z"/>
                <w:rFonts w:ascii="標楷體" w:eastAsia="標楷體" w:hAnsi="標楷體"/>
              </w:rPr>
            </w:pPr>
            <w:ins w:id="20419" w:author="Fegie" w:date="2021-05-02T20:31:00Z">
              <w:del w:id="2042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1.「新增」時必須輸入</w:delText>
                </w:r>
              </w:del>
            </w:ins>
          </w:p>
          <w:p w14:paraId="539C6883" w14:textId="695EDE04" w:rsidR="00F173ED" w:rsidDel="001B4945" w:rsidRDefault="00F173ED">
            <w:pPr>
              <w:rPr>
                <w:ins w:id="20421" w:author="Fegie" w:date="2021-05-02T20:31:00Z"/>
                <w:del w:id="20422" w:author="家榮 張" w:date="2021-05-20T21:10:00Z"/>
                <w:rFonts w:ascii="標楷體" w:eastAsia="標楷體" w:hAnsi="標楷體"/>
              </w:rPr>
            </w:pPr>
            <w:ins w:id="20423" w:author="Fegie" w:date="2021-05-02T20:31:00Z">
              <w:del w:id="20424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32623917" w14:textId="55CDFFA6" w:rsidR="00F173ED" w:rsidDel="001B4945" w:rsidRDefault="00F173ED">
            <w:pPr>
              <w:rPr>
                <w:ins w:id="20425" w:author="Fegie" w:date="2021-05-02T20:31:00Z"/>
                <w:del w:id="20426" w:author="家榮 張" w:date="2021-05-20T21:10:00Z"/>
                <w:rFonts w:ascii="標楷體" w:eastAsia="標楷體" w:hAnsi="標楷體"/>
              </w:rPr>
            </w:pPr>
            <w:ins w:id="20427" w:author="Fegie" w:date="2021-05-02T20:31:00Z">
              <w:del w:id="20428" w:author="家榮 張" w:date="2021-05-20T21:10:00Z">
                <w:r w:rsidDel="001B4945">
                  <w:rPr>
                    <w:rFonts w:ascii="標楷體" w:eastAsia="標楷體" w:hAnsi="標楷體"/>
                  </w:rPr>
                  <w:delText>3.CustMain.RegCityCode</w:delText>
                </w:r>
              </w:del>
            </w:ins>
          </w:p>
          <w:p w14:paraId="7D34F67A" w14:textId="3E93638E" w:rsidR="00F173ED" w:rsidDel="001B4945" w:rsidRDefault="00F173ED">
            <w:pPr>
              <w:rPr>
                <w:ins w:id="20429" w:author="Fegie" w:date="2021-05-02T20:31:00Z"/>
                <w:del w:id="20430" w:author="家榮 張" w:date="2021-05-20T21:10:00Z"/>
                <w:rFonts w:ascii="標楷體" w:eastAsia="標楷體" w:hAnsi="標楷體"/>
              </w:rPr>
            </w:pPr>
            <w:ins w:id="20431" w:author="Fegie" w:date="2021-05-02T20:31:00Z">
              <w:del w:id="20432" w:author="家榮 張" w:date="2021-05-20T21:10:00Z">
                <w:r w:rsidDel="001B4945">
                  <w:rPr>
                    <w:rFonts w:ascii="標楷體" w:eastAsia="標楷體" w:hAnsi="標楷體"/>
                  </w:rPr>
                  <w:delText>4</w:delText>
                </w:r>
                <w:r w:rsidDel="001B4945">
                  <w:rPr>
                    <w:rFonts w:ascii="標楷體" w:eastAsia="標楷體" w:hAnsi="標楷體" w:hint="eastAsia"/>
                  </w:rPr>
                  <w:delText>.CustMain.</w:delText>
                </w:r>
                <w:r w:rsidDel="001B4945">
                  <w:rPr>
                    <w:rFonts w:ascii="標楷體" w:eastAsia="標楷體" w:hAnsi="標楷體"/>
                  </w:rPr>
                  <w:delText>RegAreaCode</w:delText>
                </w:r>
              </w:del>
            </w:ins>
          </w:p>
          <w:p w14:paraId="73E09F54" w14:textId="650B5413" w:rsidR="00F173ED" w:rsidDel="001B4945" w:rsidRDefault="00F173ED">
            <w:pPr>
              <w:rPr>
                <w:ins w:id="20433" w:author="Fegie" w:date="2021-05-02T20:31:00Z"/>
                <w:del w:id="20434" w:author="家榮 張" w:date="2021-05-20T21:10:00Z"/>
                <w:rFonts w:ascii="標楷體" w:eastAsia="標楷體" w:hAnsi="標楷體"/>
              </w:rPr>
            </w:pPr>
            <w:ins w:id="20435" w:author="Fegie" w:date="2021-05-02T20:31:00Z">
              <w:del w:id="20436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5</w:delText>
                </w:r>
                <w:r w:rsidDel="001B4945">
                  <w:rPr>
                    <w:rFonts w:ascii="標楷體" w:eastAsia="標楷體" w:hAnsi="標楷體"/>
                  </w:rPr>
                  <w:delText>.CustMain.RegRoad</w:delText>
                </w:r>
              </w:del>
            </w:ins>
          </w:p>
          <w:p w14:paraId="0B4D40D8" w14:textId="40B3E436" w:rsidR="00F173ED" w:rsidDel="001B4945" w:rsidRDefault="00F173ED">
            <w:pPr>
              <w:rPr>
                <w:ins w:id="20437" w:author="Fegie" w:date="2021-05-02T20:31:00Z"/>
                <w:del w:id="20438" w:author="家榮 張" w:date="2021-05-20T21:10:00Z"/>
                <w:rFonts w:ascii="標楷體" w:eastAsia="標楷體" w:hAnsi="標楷體"/>
              </w:rPr>
            </w:pPr>
            <w:ins w:id="20439" w:author="Fegie" w:date="2021-05-02T20:31:00Z">
              <w:del w:id="2044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6</w:delText>
                </w:r>
                <w:r w:rsidDel="001B4945">
                  <w:rPr>
                    <w:rFonts w:ascii="標楷體" w:eastAsia="標楷體" w:hAnsi="標楷體"/>
                  </w:rPr>
                  <w:delText>.CustMain.RegSection</w:delText>
                </w:r>
              </w:del>
            </w:ins>
          </w:p>
          <w:p w14:paraId="2DBD6487" w14:textId="3A7DF7E9" w:rsidR="00F173ED" w:rsidDel="001B4945" w:rsidRDefault="00F173ED">
            <w:pPr>
              <w:rPr>
                <w:ins w:id="20441" w:author="Fegie" w:date="2021-05-02T20:31:00Z"/>
                <w:del w:id="20442" w:author="家榮 張" w:date="2021-05-20T21:10:00Z"/>
                <w:rFonts w:ascii="標楷體" w:eastAsia="標楷體" w:hAnsi="標楷體"/>
              </w:rPr>
            </w:pPr>
            <w:ins w:id="20443" w:author="Fegie" w:date="2021-05-02T20:31:00Z">
              <w:del w:id="20444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7</w:delText>
                </w:r>
                <w:r w:rsidDel="001B4945">
                  <w:rPr>
                    <w:rFonts w:ascii="標楷體" w:eastAsia="標楷體" w:hAnsi="標楷體"/>
                  </w:rPr>
                  <w:delText>.CustMain.RegAlley</w:delText>
                </w:r>
              </w:del>
            </w:ins>
          </w:p>
          <w:p w14:paraId="55C66283" w14:textId="5ED31A08" w:rsidR="00F173ED" w:rsidDel="001B4945" w:rsidRDefault="00F173ED">
            <w:pPr>
              <w:rPr>
                <w:ins w:id="20445" w:author="Fegie" w:date="2021-05-02T20:31:00Z"/>
                <w:del w:id="20446" w:author="家榮 張" w:date="2021-05-20T21:10:00Z"/>
                <w:rFonts w:ascii="標楷體" w:eastAsia="標楷體" w:hAnsi="標楷體"/>
              </w:rPr>
            </w:pPr>
            <w:ins w:id="20447" w:author="Fegie" w:date="2021-05-02T20:31:00Z">
              <w:del w:id="20448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8</w:delText>
                </w:r>
                <w:r w:rsidDel="001B4945">
                  <w:rPr>
                    <w:rFonts w:ascii="標楷體" w:eastAsia="標楷體" w:hAnsi="標楷體"/>
                  </w:rPr>
                  <w:delText>.CustMain.RegLane</w:delText>
                </w:r>
              </w:del>
            </w:ins>
          </w:p>
          <w:p w14:paraId="36BE22C4" w14:textId="2F4EA2DF" w:rsidR="00F173ED" w:rsidDel="001B4945" w:rsidRDefault="00F173ED">
            <w:pPr>
              <w:rPr>
                <w:ins w:id="20449" w:author="Fegie" w:date="2021-05-02T20:31:00Z"/>
                <w:del w:id="20450" w:author="家榮 張" w:date="2021-05-20T21:10:00Z"/>
                <w:rFonts w:ascii="標楷體" w:eastAsia="標楷體" w:hAnsi="標楷體"/>
              </w:rPr>
            </w:pPr>
            <w:ins w:id="20451" w:author="Fegie" w:date="2021-05-02T20:31:00Z">
              <w:del w:id="20452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9</w:delText>
                </w:r>
                <w:r w:rsidDel="001B4945">
                  <w:rPr>
                    <w:rFonts w:ascii="標楷體" w:eastAsia="標楷體" w:hAnsi="標楷體"/>
                  </w:rPr>
                  <w:delText>.CustMain.RegNum</w:delText>
                </w:r>
              </w:del>
            </w:ins>
          </w:p>
          <w:p w14:paraId="3748979D" w14:textId="5246460F" w:rsidR="00F173ED" w:rsidDel="001B4945" w:rsidRDefault="00F173ED">
            <w:pPr>
              <w:rPr>
                <w:ins w:id="20453" w:author="Fegie" w:date="2021-05-02T20:31:00Z"/>
                <w:del w:id="20454" w:author="家榮 張" w:date="2021-05-20T21:10:00Z"/>
                <w:rFonts w:ascii="標楷體" w:eastAsia="標楷體" w:hAnsi="標楷體"/>
              </w:rPr>
            </w:pPr>
            <w:ins w:id="20455" w:author="Fegie" w:date="2021-05-02T20:31:00Z">
              <w:del w:id="20456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</w:delText>
                </w:r>
                <w:r w:rsidDel="001B4945">
                  <w:rPr>
                    <w:rFonts w:ascii="標楷體" w:eastAsia="標楷體" w:hAnsi="標楷體"/>
                  </w:rPr>
                  <w:delText>0.CustMain.RegDash</w:delText>
                </w:r>
              </w:del>
            </w:ins>
          </w:p>
          <w:p w14:paraId="76ED36C7" w14:textId="0529692C" w:rsidR="00F173ED" w:rsidDel="001B4945" w:rsidRDefault="00F173ED">
            <w:pPr>
              <w:rPr>
                <w:ins w:id="20457" w:author="Fegie" w:date="2021-05-02T20:31:00Z"/>
                <w:del w:id="20458" w:author="家榮 張" w:date="2021-05-20T21:10:00Z"/>
                <w:rFonts w:ascii="標楷體" w:eastAsia="標楷體" w:hAnsi="標楷體"/>
              </w:rPr>
            </w:pPr>
            <w:ins w:id="20459" w:author="Fegie" w:date="2021-05-02T20:31:00Z">
              <w:del w:id="2046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</w:delText>
                </w:r>
                <w:r w:rsidDel="001B4945">
                  <w:rPr>
                    <w:rFonts w:ascii="標楷體" w:eastAsia="標楷體" w:hAnsi="標楷體"/>
                  </w:rPr>
                  <w:delText>1.CustMain.RegFloor</w:delText>
                </w:r>
              </w:del>
            </w:ins>
          </w:p>
          <w:p w14:paraId="055B5AD8" w14:textId="0289C7D9" w:rsidR="00F173ED" w:rsidDel="001B4945" w:rsidRDefault="00F173ED">
            <w:pPr>
              <w:rPr>
                <w:ins w:id="20461" w:author="Fegie" w:date="2021-05-02T20:31:00Z"/>
                <w:del w:id="20462" w:author="家榮 張" w:date="2021-05-20T21:10:00Z"/>
                <w:rFonts w:ascii="標楷體" w:eastAsia="標楷體" w:hAnsi="標楷體"/>
              </w:rPr>
            </w:pPr>
            <w:ins w:id="20463" w:author="Fegie" w:date="2021-05-02T20:31:00Z">
              <w:del w:id="20464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</w:delText>
                </w:r>
                <w:r w:rsidDel="001B4945">
                  <w:rPr>
                    <w:rFonts w:ascii="標楷體" w:eastAsia="標楷體" w:hAnsi="標楷體"/>
                  </w:rPr>
                  <w:delText>2.CustMain.RegFloorDash</w:delText>
                </w:r>
              </w:del>
            </w:ins>
          </w:p>
        </w:tc>
      </w:tr>
      <w:tr w:rsidR="00046AE8" w:rsidDel="001B4945" w14:paraId="4F202846" w14:textId="13350052" w:rsidTr="00A93840">
        <w:trPr>
          <w:trHeight w:val="291"/>
          <w:jc w:val="center"/>
          <w:ins w:id="20465" w:author="Fegie" w:date="2021-05-05T15:33:00Z"/>
          <w:del w:id="20466" w:author="家榮 張" w:date="2021-05-20T21:10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6FD8F" w14:textId="625563B2" w:rsidR="00046AE8" w:rsidDel="001B4945" w:rsidRDefault="00046AE8">
            <w:pPr>
              <w:rPr>
                <w:ins w:id="20467" w:author="Fegie" w:date="2021-05-05T15:33:00Z"/>
                <w:del w:id="20468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143D" w14:textId="21B60130" w:rsidR="00046AE8" w:rsidDel="001B4945" w:rsidRDefault="00046AE8">
            <w:pPr>
              <w:rPr>
                <w:ins w:id="20469" w:author="Fegie" w:date="2021-05-05T15:33:00Z"/>
                <w:del w:id="20470" w:author="家榮 張" w:date="2021-05-20T21:10:00Z"/>
                <w:rFonts w:ascii="標楷體" w:eastAsia="標楷體" w:hAnsi="標楷體"/>
              </w:rPr>
            </w:pPr>
            <w:ins w:id="20471" w:author="Fegie" w:date="2021-05-05T15:33:00Z">
              <w:del w:id="20472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同</w:delText>
                </w:r>
              </w:del>
            </w:ins>
            <w:ins w:id="20473" w:author="Fegie" w:date="2021-05-05T15:34:00Z">
              <w:del w:id="20474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公司</w:delText>
                </w:r>
              </w:del>
            </w:ins>
            <w:ins w:id="20475" w:author="Fegie" w:date="2021-05-05T15:33:00Z">
              <w:del w:id="20476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地址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75853" w14:textId="7DD97DAA" w:rsidR="00046AE8" w:rsidDel="001B4945" w:rsidRDefault="00046AE8">
            <w:pPr>
              <w:rPr>
                <w:ins w:id="20477" w:author="Fegie" w:date="2021-05-05T15:33:00Z"/>
                <w:del w:id="20478" w:author="家榮 張" w:date="2021-05-20T21:10:00Z"/>
                <w:rFonts w:ascii="標楷體" w:eastAsia="標楷體" w:hAnsi="標楷體"/>
              </w:rPr>
            </w:pPr>
            <w:ins w:id="20479" w:author="Fegie" w:date="2021-05-05T15:33:00Z">
              <w:del w:id="2048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按鈕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46522" w14:textId="1BB6D8D9" w:rsidR="00046AE8" w:rsidDel="001B4945" w:rsidRDefault="00046AE8">
            <w:pPr>
              <w:rPr>
                <w:ins w:id="20481" w:author="Fegie" w:date="2021-05-05T15:33:00Z"/>
                <w:del w:id="20482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A24B" w14:textId="50A9BA7F" w:rsidR="00046AE8" w:rsidDel="001B4945" w:rsidRDefault="00046AE8">
            <w:pPr>
              <w:rPr>
                <w:ins w:id="20483" w:author="Fegie" w:date="2021-05-05T15:33:00Z"/>
                <w:del w:id="20484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6E206" w14:textId="1A6486C9" w:rsidR="00046AE8" w:rsidDel="001B4945" w:rsidRDefault="00046AE8">
            <w:pPr>
              <w:rPr>
                <w:ins w:id="20485" w:author="Fegie" w:date="2021-05-05T15:33:00Z"/>
                <w:del w:id="20486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9E4A8" w14:textId="1D938F09" w:rsidR="00046AE8" w:rsidDel="001B4945" w:rsidRDefault="00046AE8">
            <w:pPr>
              <w:rPr>
                <w:ins w:id="20487" w:author="Fegie" w:date="2021-05-05T15:33:00Z"/>
                <w:del w:id="20488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5F120" w14:textId="4739E5E3" w:rsidR="00046AE8" w:rsidDel="001B4945" w:rsidRDefault="00046AE8">
            <w:pPr>
              <w:rPr>
                <w:ins w:id="20489" w:author="Fegie" w:date="2021-05-05T15:33:00Z"/>
                <w:del w:id="20490" w:author="家榮 張" w:date="2021-05-20T21:10:00Z"/>
                <w:rFonts w:ascii="標楷體" w:eastAsia="標楷體" w:hAnsi="標楷體"/>
              </w:rPr>
            </w:pPr>
            <w:ins w:id="20491" w:author="Fegie" w:date="2021-05-05T15:33:00Z">
              <w:del w:id="20492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供帶入「</w:delText>
                </w:r>
              </w:del>
            </w:ins>
            <w:ins w:id="20493" w:author="Fegie" w:date="2021-05-05T15:34:00Z">
              <w:del w:id="20494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公司</w:delText>
                </w:r>
              </w:del>
            </w:ins>
            <w:ins w:id="20495" w:author="Fegie" w:date="2021-05-05T15:33:00Z">
              <w:del w:id="20496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-郵遞區號」與「</w:delText>
                </w:r>
              </w:del>
            </w:ins>
            <w:ins w:id="20497" w:author="Fegie" w:date="2021-05-05T15:34:00Z">
              <w:del w:id="20498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公司</w:delText>
                </w:r>
              </w:del>
            </w:ins>
            <w:ins w:id="20499" w:author="Fegie" w:date="2021-05-05T15:33:00Z">
              <w:del w:id="2050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-地址」至「通訊-郵遞區號」與「通訊-地址」</w:delText>
                </w:r>
              </w:del>
            </w:ins>
          </w:p>
        </w:tc>
      </w:tr>
      <w:tr w:rsidR="00046AE8" w:rsidDel="001B4945" w14:paraId="25A2B4A7" w14:textId="240D2C7C" w:rsidTr="00A93840">
        <w:trPr>
          <w:trHeight w:val="291"/>
          <w:jc w:val="center"/>
          <w:ins w:id="20501" w:author="Fegie" w:date="2021-05-02T20:31:00Z"/>
          <w:del w:id="20502" w:author="家榮 張" w:date="2021-05-20T21:10:00Z"/>
          <w:trPrChange w:id="20503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0504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8F6D8ED" w14:textId="5BD6CFA5" w:rsidR="00046AE8" w:rsidDel="001B4945" w:rsidRDefault="00046AE8">
            <w:pPr>
              <w:rPr>
                <w:ins w:id="20505" w:author="Fegie" w:date="2021-05-02T20:31:00Z"/>
                <w:del w:id="20506" w:author="家榮 張" w:date="2021-05-20T21:10:00Z"/>
                <w:rFonts w:ascii="標楷體" w:eastAsia="標楷體" w:hAnsi="標楷體"/>
              </w:rPr>
            </w:pPr>
            <w:ins w:id="20507" w:author="Fegie" w:date="2021-05-02T20:31:00Z">
              <w:del w:id="20508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ins w:id="20509" w:author="Fegie" w:date="2021-05-02T20:38:00Z">
              <w:del w:id="2051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511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ECEF44" w14:textId="54653F8D" w:rsidR="00046AE8" w:rsidDel="001B4945" w:rsidRDefault="00046AE8">
            <w:pPr>
              <w:rPr>
                <w:ins w:id="20512" w:author="Fegie" w:date="2021-05-02T20:31:00Z"/>
                <w:del w:id="20513" w:author="家榮 張" w:date="2021-05-20T21:10:00Z"/>
                <w:rFonts w:ascii="標楷體" w:eastAsia="標楷體" w:hAnsi="標楷體"/>
              </w:rPr>
            </w:pPr>
            <w:ins w:id="20514" w:author="Fegie" w:date="2021-05-02T20:31:00Z">
              <w:del w:id="20515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通訊-郵遞區號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516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A3BE3A" w14:textId="08541ED6" w:rsidR="00046AE8" w:rsidDel="001B4945" w:rsidRDefault="00046AE8">
            <w:pPr>
              <w:rPr>
                <w:ins w:id="20517" w:author="Fegie" w:date="2021-05-02T20:31:00Z"/>
                <w:del w:id="20518" w:author="家榮 張" w:date="2021-05-20T21:10:00Z"/>
                <w:rFonts w:ascii="標楷體" w:eastAsia="標楷體" w:hAnsi="標楷體"/>
              </w:rPr>
            </w:pPr>
            <w:ins w:id="20519" w:author="Fegie" w:date="2021-05-02T20:31:00Z">
              <w:del w:id="20520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521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C5653B" w14:textId="1E2FBF87" w:rsidR="00046AE8" w:rsidDel="001B4945" w:rsidRDefault="00046AE8">
            <w:pPr>
              <w:rPr>
                <w:ins w:id="20522" w:author="Fegie" w:date="2021-05-02T20:31:00Z"/>
                <w:del w:id="20523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524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C937B7" w14:textId="28D351F8" w:rsidR="00046AE8" w:rsidDel="001B4945" w:rsidRDefault="00046AE8">
            <w:pPr>
              <w:rPr>
                <w:ins w:id="20525" w:author="Fegie" w:date="2021-05-02T20:31:00Z"/>
                <w:del w:id="20526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527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6B328F" w14:textId="67D03AA4" w:rsidR="00046AE8" w:rsidDel="001B4945" w:rsidRDefault="00046AE8">
            <w:pPr>
              <w:rPr>
                <w:ins w:id="20528" w:author="Fegie" w:date="2021-05-02T20:31:00Z"/>
                <w:del w:id="20529" w:author="家榮 張" w:date="2021-05-20T21:10:00Z"/>
                <w:rFonts w:ascii="標楷體" w:eastAsia="標楷體" w:hAnsi="標楷體"/>
              </w:rPr>
            </w:pPr>
            <w:ins w:id="20530" w:author="Fegie" w:date="2021-05-02T20:31:00Z">
              <w:del w:id="2053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532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7F7D71" w14:textId="0D8B6B7F" w:rsidR="00046AE8" w:rsidDel="001B4945" w:rsidRDefault="00046AE8">
            <w:pPr>
              <w:rPr>
                <w:ins w:id="20533" w:author="Fegie" w:date="2021-05-02T20:31:00Z"/>
                <w:del w:id="20534" w:author="家榮 張" w:date="2021-05-20T21:10:00Z"/>
                <w:rFonts w:ascii="標楷體" w:eastAsia="標楷體" w:hAnsi="標楷體"/>
              </w:rPr>
            </w:pPr>
            <w:ins w:id="20535" w:author="Fegie" w:date="2021-05-02T20:31:00Z">
              <w:del w:id="20536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537" w:author="Fegie" w:date="2021-05-02T20:36:00Z">
              <w:tcPr>
                <w:tcW w:w="29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FC1FFC" w14:textId="3B4BF5DB" w:rsidR="00046AE8" w:rsidDel="001B4945" w:rsidRDefault="00046AE8">
            <w:pPr>
              <w:rPr>
                <w:ins w:id="20538" w:author="Fegie" w:date="2021-05-02T20:31:00Z"/>
                <w:del w:id="20539" w:author="家榮 張" w:date="2021-05-20T21:10:00Z"/>
                <w:rFonts w:ascii="標楷體" w:eastAsia="標楷體" w:hAnsi="標楷體"/>
              </w:rPr>
            </w:pPr>
            <w:ins w:id="20540" w:author="Fegie" w:date="2021-05-02T20:31:00Z">
              <w:del w:id="2054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1.「新增」時必須輸入</w:delText>
                </w:r>
              </w:del>
            </w:ins>
          </w:p>
          <w:p w14:paraId="1063C869" w14:textId="16DD0F6D" w:rsidR="00046AE8" w:rsidDel="001B4945" w:rsidRDefault="00046AE8">
            <w:pPr>
              <w:rPr>
                <w:ins w:id="20542" w:author="Fegie" w:date="2021-05-02T20:31:00Z"/>
                <w:del w:id="20543" w:author="家榮 張" w:date="2021-05-20T21:10:00Z"/>
                <w:rFonts w:ascii="標楷體" w:eastAsia="標楷體" w:hAnsi="標楷體"/>
              </w:rPr>
            </w:pPr>
            <w:ins w:id="20544" w:author="Fegie" w:date="2021-05-02T20:31:00Z">
              <w:del w:id="20545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5F0C3105" w14:textId="1FF12FE8" w:rsidR="00046AE8" w:rsidDel="001B4945" w:rsidRDefault="00046AE8">
            <w:pPr>
              <w:rPr>
                <w:ins w:id="20546" w:author="Fegie" w:date="2021-05-02T20:31:00Z"/>
                <w:del w:id="20547" w:author="家榮 張" w:date="2021-05-20T21:10:00Z"/>
                <w:rFonts w:ascii="標楷體" w:eastAsia="標楷體" w:hAnsi="標楷體"/>
              </w:rPr>
            </w:pPr>
            <w:ins w:id="20548" w:author="Fegie" w:date="2021-05-02T20:31:00Z">
              <w:del w:id="20549" w:author="家榮 張" w:date="2021-05-20T21:10:00Z">
                <w:r w:rsidDel="001B4945">
                  <w:rPr>
                    <w:rFonts w:ascii="標楷體" w:eastAsia="標楷體" w:hAnsi="標楷體"/>
                  </w:rPr>
                  <w:delText>3.CustMain.CurrZip3</w:delText>
                </w:r>
              </w:del>
            </w:ins>
          </w:p>
          <w:p w14:paraId="71C17497" w14:textId="20597C95" w:rsidR="00046AE8" w:rsidDel="001B4945" w:rsidRDefault="00046AE8">
            <w:pPr>
              <w:rPr>
                <w:ins w:id="20550" w:author="Fegie" w:date="2021-05-02T20:31:00Z"/>
                <w:del w:id="20551" w:author="家榮 張" w:date="2021-05-20T21:10:00Z"/>
                <w:rFonts w:ascii="標楷體" w:eastAsia="標楷體" w:hAnsi="標楷體"/>
              </w:rPr>
            </w:pPr>
            <w:ins w:id="20552" w:author="Fegie" w:date="2021-05-02T20:31:00Z">
              <w:del w:id="20553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4</w:delText>
                </w:r>
                <w:r w:rsidDel="001B4945">
                  <w:rPr>
                    <w:rFonts w:ascii="標楷體" w:eastAsia="標楷體" w:hAnsi="標楷體"/>
                  </w:rPr>
                  <w:delText>.</w:delText>
                </w:r>
                <w:r w:rsidDel="001B4945">
                  <w:rPr>
                    <w:rFonts w:ascii="標楷體" w:eastAsia="標楷體" w:hAnsi="標楷體" w:hint="eastAsia"/>
                  </w:rPr>
                  <w:delText>CustMain.</w:delText>
                </w:r>
                <w:r w:rsidDel="001B4945">
                  <w:rPr>
                    <w:rFonts w:ascii="標楷體" w:eastAsia="標楷體" w:hAnsi="標楷體"/>
                  </w:rPr>
                  <w:delText>CurrZip2</w:delText>
                </w:r>
              </w:del>
            </w:ins>
          </w:p>
        </w:tc>
      </w:tr>
      <w:tr w:rsidR="00046AE8" w:rsidDel="001B4945" w14:paraId="3FD7BBC9" w14:textId="56DF1E87" w:rsidTr="00A93840">
        <w:trPr>
          <w:trHeight w:val="291"/>
          <w:jc w:val="center"/>
          <w:ins w:id="20554" w:author="Fegie" w:date="2021-05-02T20:31:00Z"/>
          <w:del w:id="20555" w:author="家榮 張" w:date="2021-05-20T21:10:00Z"/>
          <w:trPrChange w:id="20556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557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F91E71" w14:textId="7578B8F1" w:rsidR="00046AE8" w:rsidDel="001B4945" w:rsidRDefault="00046AE8">
            <w:pPr>
              <w:rPr>
                <w:ins w:id="20558" w:author="Fegie" w:date="2021-05-02T20:31:00Z"/>
                <w:del w:id="20559" w:author="家榮 張" w:date="2021-05-20T21:10:00Z"/>
                <w:rFonts w:ascii="標楷體" w:eastAsia="標楷體" w:hAnsi="標楷體"/>
              </w:rPr>
            </w:pPr>
            <w:ins w:id="20560" w:author="Fegie" w:date="2021-05-02T20:31:00Z">
              <w:del w:id="2056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ins w:id="20562" w:author="Fegie" w:date="2021-05-02T20:38:00Z">
              <w:del w:id="20563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564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11C29A" w14:textId="3F2A4AA2" w:rsidR="00046AE8" w:rsidDel="001B4945" w:rsidRDefault="00046AE8">
            <w:pPr>
              <w:rPr>
                <w:ins w:id="20565" w:author="Fegie" w:date="2021-05-02T20:31:00Z"/>
                <w:del w:id="20566" w:author="家榮 張" w:date="2021-05-20T21:10:00Z"/>
                <w:rFonts w:ascii="標楷體" w:eastAsia="標楷體" w:hAnsi="標楷體"/>
              </w:rPr>
            </w:pPr>
            <w:ins w:id="20567" w:author="Fegie" w:date="2021-05-02T20:31:00Z">
              <w:del w:id="20568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通訊-地址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569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6330A4" w14:textId="7F48C858" w:rsidR="00046AE8" w:rsidDel="001B4945" w:rsidRDefault="00046AE8">
            <w:pPr>
              <w:rPr>
                <w:ins w:id="20570" w:author="Fegie" w:date="2021-05-02T20:31:00Z"/>
                <w:del w:id="20571" w:author="家榮 張" w:date="2021-05-20T21:10:00Z"/>
                <w:rFonts w:ascii="標楷體" w:eastAsia="標楷體" w:hAnsi="標楷體"/>
              </w:rPr>
            </w:pPr>
            <w:ins w:id="20572" w:author="Fegie" w:date="2021-05-02T20:31:00Z">
              <w:del w:id="20573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574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4DBAE0" w14:textId="263AC7C3" w:rsidR="00046AE8" w:rsidDel="001B4945" w:rsidRDefault="00046AE8">
            <w:pPr>
              <w:rPr>
                <w:ins w:id="20575" w:author="Fegie" w:date="2021-05-02T20:31:00Z"/>
                <w:del w:id="20576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577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06FF29" w14:textId="380E5DFB" w:rsidR="00046AE8" w:rsidDel="001B4945" w:rsidRDefault="00046AE8">
            <w:pPr>
              <w:rPr>
                <w:ins w:id="20578" w:author="Fegie" w:date="2021-05-02T20:31:00Z"/>
                <w:del w:id="20579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580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77B54B" w14:textId="7831380D" w:rsidR="00046AE8" w:rsidDel="001B4945" w:rsidRDefault="00046AE8">
            <w:pPr>
              <w:rPr>
                <w:ins w:id="20581" w:author="Fegie" w:date="2021-05-02T20:31:00Z"/>
                <w:del w:id="20582" w:author="家榮 張" w:date="2021-05-20T21:10:00Z"/>
                <w:rFonts w:ascii="標楷體" w:eastAsia="標楷體" w:hAnsi="標楷體"/>
              </w:rPr>
            </w:pPr>
            <w:ins w:id="20583" w:author="Fegie" w:date="2021-05-02T20:31:00Z">
              <w:del w:id="20584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585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72B936" w14:textId="2303293B" w:rsidR="00046AE8" w:rsidDel="001B4945" w:rsidRDefault="00046AE8">
            <w:pPr>
              <w:rPr>
                <w:ins w:id="20586" w:author="Fegie" w:date="2021-05-02T20:31:00Z"/>
                <w:del w:id="20587" w:author="家榮 張" w:date="2021-05-20T21:10:00Z"/>
                <w:rFonts w:ascii="標楷體" w:eastAsia="標楷體" w:hAnsi="標楷體"/>
              </w:rPr>
            </w:pPr>
            <w:ins w:id="20588" w:author="Fegie" w:date="2021-05-02T20:31:00Z">
              <w:del w:id="20589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590" w:author="Fegie" w:date="2021-05-02T20:36:00Z">
              <w:tcPr>
                <w:tcW w:w="29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384AF1" w14:textId="4345425F" w:rsidR="00046AE8" w:rsidDel="001B4945" w:rsidRDefault="00046AE8">
            <w:pPr>
              <w:rPr>
                <w:ins w:id="20591" w:author="Fegie" w:date="2021-05-02T20:31:00Z"/>
                <w:del w:id="20592" w:author="家榮 張" w:date="2021-05-20T21:10:00Z"/>
                <w:rFonts w:ascii="標楷體" w:eastAsia="標楷體" w:hAnsi="標楷體"/>
              </w:rPr>
            </w:pPr>
            <w:ins w:id="20593" w:author="Fegie" w:date="2021-05-02T20:31:00Z">
              <w:del w:id="20594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1.「新增」時必須輸入</w:delText>
                </w:r>
              </w:del>
            </w:ins>
          </w:p>
          <w:p w14:paraId="16A00959" w14:textId="1B91453B" w:rsidR="00046AE8" w:rsidDel="001B4945" w:rsidRDefault="00046AE8">
            <w:pPr>
              <w:rPr>
                <w:ins w:id="20595" w:author="Fegie" w:date="2021-05-02T20:31:00Z"/>
                <w:del w:id="20596" w:author="家榮 張" w:date="2021-05-20T21:10:00Z"/>
                <w:rFonts w:ascii="標楷體" w:eastAsia="標楷體" w:hAnsi="標楷體"/>
              </w:rPr>
            </w:pPr>
            <w:ins w:id="20597" w:author="Fegie" w:date="2021-05-02T20:31:00Z">
              <w:del w:id="20598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1493504F" w14:textId="0705CE39" w:rsidR="00046AE8" w:rsidRPr="00702FE3" w:rsidDel="001B4945" w:rsidRDefault="00046AE8">
            <w:pPr>
              <w:rPr>
                <w:ins w:id="20599" w:author="Fegie" w:date="2021-05-02T20:31:00Z"/>
                <w:del w:id="20600" w:author="家榮 張" w:date="2021-05-20T21:10:00Z"/>
                <w:rFonts w:ascii="標楷體" w:eastAsia="標楷體" w:hAnsi="標楷體"/>
              </w:rPr>
            </w:pPr>
            <w:ins w:id="20601" w:author="Fegie" w:date="2021-05-02T20:31:00Z">
              <w:del w:id="20602" w:author="家榮 張" w:date="2021-05-20T21:10:00Z">
                <w:r w:rsidRPr="00702FE3" w:rsidDel="001B4945">
                  <w:rPr>
                    <w:rFonts w:ascii="標楷體" w:eastAsia="標楷體" w:hAnsi="標楷體"/>
                  </w:rPr>
                  <w:delText>3.CustMain.CurrCityCode</w:delText>
                </w:r>
              </w:del>
            </w:ins>
          </w:p>
          <w:p w14:paraId="727CAA48" w14:textId="1698CCC7" w:rsidR="00046AE8" w:rsidRPr="00702FE3" w:rsidDel="001B4945" w:rsidRDefault="00046AE8">
            <w:pPr>
              <w:rPr>
                <w:ins w:id="20603" w:author="Fegie" w:date="2021-05-02T20:31:00Z"/>
                <w:del w:id="20604" w:author="家榮 張" w:date="2021-05-20T21:10:00Z"/>
                <w:rFonts w:ascii="標楷體" w:eastAsia="標楷體" w:hAnsi="標楷體"/>
              </w:rPr>
            </w:pPr>
            <w:ins w:id="20605" w:author="Fegie" w:date="2021-05-02T20:31:00Z">
              <w:del w:id="20606" w:author="家榮 張" w:date="2021-05-20T21:10:00Z">
                <w:r w:rsidRPr="00702FE3" w:rsidDel="001B4945">
                  <w:rPr>
                    <w:rFonts w:ascii="標楷體" w:eastAsia="標楷體" w:hAnsi="標楷體"/>
                  </w:rPr>
                  <w:delText>4.CustMain.CurrAreaCode</w:delText>
                </w:r>
              </w:del>
            </w:ins>
          </w:p>
          <w:p w14:paraId="339D8637" w14:textId="09CF35AA" w:rsidR="00046AE8" w:rsidRPr="00702FE3" w:rsidDel="001B4945" w:rsidRDefault="00046AE8">
            <w:pPr>
              <w:rPr>
                <w:ins w:id="20607" w:author="Fegie" w:date="2021-05-02T20:31:00Z"/>
                <w:del w:id="20608" w:author="家榮 張" w:date="2021-05-20T21:10:00Z"/>
                <w:rFonts w:ascii="標楷體" w:eastAsia="標楷體" w:hAnsi="標楷體"/>
              </w:rPr>
            </w:pPr>
            <w:ins w:id="20609" w:author="Fegie" w:date="2021-05-02T20:31:00Z">
              <w:del w:id="20610" w:author="家榮 張" w:date="2021-05-20T21:10:00Z">
                <w:r w:rsidRPr="00702FE3" w:rsidDel="001B4945">
                  <w:rPr>
                    <w:rFonts w:ascii="標楷體" w:eastAsia="標楷體" w:hAnsi="標楷體"/>
                  </w:rPr>
                  <w:delText>5.CustMain.CurrRoad</w:delText>
                </w:r>
              </w:del>
            </w:ins>
          </w:p>
          <w:p w14:paraId="3D32C1C6" w14:textId="5C70BA16" w:rsidR="00046AE8" w:rsidRPr="00702FE3" w:rsidDel="001B4945" w:rsidRDefault="00046AE8">
            <w:pPr>
              <w:rPr>
                <w:ins w:id="20611" w:author="Fegie" w:date="2021-05-02T20:31:00Z"/>
                <w:del w:id="20612" w:author="家榮 張" w:date="2021-05-20T21:10:00Z"/>
                <w:rFonts w:ascii="標楷體" w:eastAsia="標楷體" w:hAnsi="標楷體"/>
              </w:rPr>
            </w:pPr>
            <w:ins w:id="20613" w:author="Fegie" w:date="2021-05-02T20:31:00Z">
              <w:del w:id="20614" w:author="家榮 張" w:date="2021-05-20T21:10:00Z">
                <w:r w:rsidRPr="00702FE3" w:rsidDel="001B4945">
                  <w:rPr>
                    <w:rFonts w:ascii="標楷體" w:eastAsia="標楷體" w:hAnsi="標楷體"/>
                  </w:rPr>
                  <w:delText>6.CustMain.CurrSection</w:delText>
                </w:r>
              </w:del>
            </w:ins>
          </w:p>
          <w:p w14:paraId="5F40A1F1" w14:textId="6C75945B" w:rsidR="00046AE8" w:rsidRPr="00702FE3" w:rsidDel="001B4945" w:rsidRDefault="00046AE8">
            <w:pPr>
              <w:rPr>
                <w:ins w:id="20615" w:author="Fegie" w:date="2021-05-02T20:31:00Z"/>
                <w:del w:id="20616" w:author="家榮 張" w:date="2021-05-20T21:10:00Z"/>
                <w:rFonts w:ascii="標楷體" w:eastAsia="標楷體" w:hAnsi="標楷體"/>
              </w:rPr>
            </w:pPr>
            <w:ins w:id="20617" w:author="Fegie" w:date="2021-05-02T20:31:00Z">
              <w:del w:id="20618" w:author="家榮 張" w:date="2021-05-20T21:10:00Z">
                <w:r w:rsidRPr="00702FE3" w:rsidDel="001B4945">
                  <w:rPr>
                    <w:rFonts w:ascii="標楷體" w:eastAsia="標楷體" w:hAnsi="標楷體"/>
                  </w:rPr>
                  <w:delText>7.CustMain.CurrAlley</w:delText>
                </w:r>
              </w:del>
            </w:ins>
          </w:p>
          <w:p w14:paraId="4D9192A9" w14:textId="46C5728A" w:rsidR="00046AE8" w:rsidRPr="00702FE3" w:rsidDel="001B4945" w:rsidRDefault="00046AE8">
            <w:pPr>
              <w:rPr>
                <w:ins w:id="20619" w:author="Fegie" w:date="2021-05-02T20:31:00Z"/>
                <w:del w:id="20620" w:author="家榮 張" w:date="2021-05-20T21:10:00Z"/>
                <w:rFonts w:ascii="標楷體" w:eastAsia="標楷體" w:hAnsi="標楷體"/>
              </w:rPr>
            </w:pPr>
            <w:ins w:id="20621" w:author="Fegie" w:date="2021-05-02T20:31:00Z">
              <w:del w:id="20622" w:author="家榮 張" w:date="2021-05-20T21:10:00Z">
                <w:r w:rsidRPr="00702FE3" w:rsidDel="001B4945">
                  <w:rPr>
                    <w:rFonts w:ascii="標楷體" w:eastAsia="標楷體" w:hAnsi="標楷體"/>
                  </w:rPr>
                  <w:delText>8.CustMain.CurrLane</w:delText>
                </w:r>
              </w:del>
            </w:ins>
          </w:p>
          <w:p w14:paraId="64B43DC0" w14:textId="56219D8A" w:rsidR="00046AE8" w:rsidRPr="00702FE3" w:rsidDel="001B4945" w:rsidRDefault="00046AE8">
            <w:pPr>
              <w:rPr>
                <w:ins w:id="20623" w:author="Fegie" w:date="2021-05-02T20:31:00Z"/>
                <w:del w:id="20624" w:author="家榮 張" w:date="2021-05-20T21:10:00Z"/>
                <w:rFonts w:ascii="標楷體" w:eastAsia="標楷體" w:hAnsi="標楷體"/>
              </w:rPr>
            </w:pPr>
            <w:ins w:id="20625" w:author="Fegie" w:date="2021-05-02T20:31:00Z">
              <w:del w:id="20626" w:author="家榮 張" w:date="2021-05-20T21:10:00Z">
                <w:r w:rsidRPr="00702FE3" w:rsidDel="001B4945">
                  <w:rPr>
                    <w:rFonts w:ascii="標楷體" w:eastAsia="標楷體" w:hAnsi="標楷體"/>
                  </w:rPr>
                  <w:delText>9.CustMain.CurrNum</w:delText>
                </w:r>
              </w:del>
            </w:ins>
          </w:p>
          <w:p w14:paraId="71B1DF37" w14:textId="06E5190B" w:rsidR="00046AE8" w:rsidRPr="00702FE3" w:rsidDel="001B4945" w:rsidRDefault="00046AE8">
            <w:pPr>
              <w:rPr>
                <w:ins w:id="20627" w:author="Fegie" w:date="2021-05-02T20:31:00Z"/>
                <w:del w:id="20628" w:author="家榮 張" w:date="2021-05-20T21:10:00Z"/>
                <w:rFonts w:ascii="標楷體" w:eastAsia="標楷體" w:hAnsi="標楷體"/>
              </w:rPr>
            </w:pPr>
            <w:ins w:id="20629" w:author="Fegie" w:date="2021-05-02T20:31:00Z">
              <w:del w:id="20630" w:author="家榮 張" w:date="2021-05-20T21:10:00Z">
                <w:r w:rsidRPr="00702FE3" w:rsidDel="001B4945">
                  <w:rPr>
                    <w:rFonts w:ascii="標楷體" w:eastAsia="標楷體" w:hAnsi="標楷體"/>
                  </w:rPr>
                  <w:delText>10.CustMain.CurrDash</w:delText>
                </w:r>
              </w:del>
            </w:ins>
          </w:p>
          <w:p w14:paraId="4FCD3378" w14:textId="45BB5FCD" w:rsidR="00046AE8" w:rsidRPr="00702FE3" w:rsidDel="001B4945" w:rsidRDefault="00046AE8">
            <w:pPr>
              <w:rPr>
                <w:ins w:id="20631" w:author="Fegie" w:date="2021-05-02T20:31:00Z"/>
                <w:del w:id="20632" w:author="家榮 張" w:date="2021-05-20T21:10:00Z"/>
                <w:rFonts w:ascii="標楷體" w:eastAsia="標楷體" w:hAnsi="標楷體"/>
              </w:rPr>
            </w:pPr>
            <w:ins w:id="20633" w:author="Fegie" w:date="2021-05-02T20:31:00Z">
              <w:del w:id="20634" w:author="家榮 張" w:date="2021-05-20T21:10:00Z">
                <w:r w:rsidRPr="00702FE3" w:rsidDel="001B4945">
                  <w:rPr>
                    <w:rFonts w:ascii="標楷體" w:eastAsia="標楷體" w:hAnsi="標楷體"/>
                  </w:rPr>
                  <w:delText>11.CustMain.CurrFloor</w:delText>
                </w:r>
              </w:del>
            </w:ins>
          </w:p>
          <w:p w14:paraId="0E3C716B" w14:textId="66D6BB5F" w:rsidR="00046AE8" w:rsidDel="001B4945" w:rsidRDefault="00046AE8">
            <w:pPr>
              <w:rPr>
                <w:ins w:id="20635" w:author="Fegie" w:date="2021-05-02T20:31:00Z"/>
                <w:del w:id="20636" w:author="家榮 張" w:date="2021-05-20T21:10:00Z"/>
                <w:rFonts w:ascii="標楷體" w:eastAsia="標楷體" w:hAnsi="標楷體"/>
              </w:rPr>
            </w:pPr>
            <w:ins w:id="20637" w:author="Fegie" w:date="2021-05-02T20:31:00Z">
              <w:del w:id="20638" w:author="家榮 張" w:date="2021-05-20T21:10:00Z">
                <w:r w:rsidRPr="00702FE3" w:rsidDel="001B4945">
                  <w:rPr>
                    <w:rFonts w:ascii="標楷體" w:eastAsia="標楷體" w:hAnsi="標楷體"/>
                  </w:rPr>
                  <w:delText>12.CustMain.CurrFloorDash</w:delText>
                </w:r>
              </w:del>
            </w:ins>
          </w:p>
        </w:tc>
      </w:tr>
      <w:tr w:rsidR="00046AE8" w:rsidDel="001B4945" w14:paraId="046ABA1A" w14:textId="25B24372" w:rsidTr="00A93840">
        <w:trPr>
          <w:trHeight w:val="291"/>
          <w:jc w:val="center"/>
          <w:ins w:id="20639" w:author="Fegie" w:date="2021-05-02T20:31:00Z"/>
          <w:del w:id="20640" w:author="家榮 張" w:date="2021-05-20T21:10:00Z"/>
          <w:trPrChange w:id="20641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642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4BE469" w14:textId="3A0DEA7D" w:rsidR="00046AE8" w:rsidDel="001B4945" w:rsidRDefault="00046AE8">
            <w:pPr>
              <w:rPr>
                <w:ins w:id="20643" w:author="Fegie" w:date="2021-05-02T20:31:00Z"/>
                <w:del w:id="20644" w:author="家榮 張" w:date="2021-05-20T21:10:00Z"/>
                <w:rFonts w:ascii="標楷體" w:eastAsia="標楷體" w:hAnsi="標楷體"/>
              </w:rPr>
            </w:pPr>
            <w:ins w:id="20645" w:author="Fegie" w:date="2021-05-02T20:31:00Z">
              <w:del w:id="20646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ins w:id="20647" w:author="Fegie" w:date="2021-05-02T20:38:00Z">
              <w:del w:id="20648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649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867A8B" w14:textId="1525D1E4" w:rsidR="00046AE8" w:rsidDel="001B4945" w:rsidRDefault="00046AE8">
            <w:pPr>
              <w:rPr>
                <w:ins w:id="20650" w:author="Fegie" w:date="2021-05-02T20:31:00Z"/>
                <w:del w:id="20651" w:author="家榮 張" w:date="2021-05-20T21:10:00Z"/>
                <w:rFonts w:ascii="標楷體" w:eastAsia="標楷體" w:hAnsi="標楷體"/>
              </w:rPr>
            </w:pPr>
            <w:ins w:id="20652" w:author="Fegie" w:date="2021-05-02T20:31:00Z">
              <w:del w:id="20653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電子信箱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654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17FDA2" w14:textId="687559F3" w:rsidR="00046AE8" w:rsidDel="001B4945" w:rsidRDefault="00046AE8">
            <w:pPr>
              <w:rPr>
                <w:ins w:id="20655" w:author="Fegie" w:date="2021-05-02T20:31:00Z"/>
                <w:del w:id="20656" w:author="家榮 張" w:date="2021-05-20T21:10:00Z"/>
                <w:rFonts w:ascii="標楷體" w:eastAsia="標楷體" w:hAnsi="標楷體"/>
              </w:rPr>
            </w:pPr>
            <w:ins w:id="20657" w:author="Fegie" w:date="2021-05-02T20:31:00Z">
              <w:del w:id="20658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X(50)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659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6A3993" w14:textId="7908AE18" w:rsidR="00046AE8" w:rsidDel="001B4945" w:rsidRDefault="00046AE8">
            <w:pPr>
              <w:rPr>
                <w:ins w:id="20660" w:author="Fegie" w:date="2021-05-02T20:31:00Z"/>
                <w:del w:id="20661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662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2F6A7C" w14:textId="5D0BC15C" w:rsidR="00046AE8" w:rsidDel="001B4945" w:rsidRDefault="00046AE8">
            <w:pPr>
              <w:rPr>
                <w:ins w:id="20663" w:author="Fegie" w:date="2021-05-02T20:31:00Z"/>
                <w:del w:id="20664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665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14E5B9" w14:textId="2705BCF7" w:rsidR="00046AE8" w:rsidDel="001B4945" w:rsidRDefault="00046AE8">
            <w:pPr>
              <w:rPr>
                <w:ins w:id="20666" w:author="Fegie" w:date="2021-05-02T20:31:00Z"/>
                <w:del w:id="20667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668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BDB967" w14:textId="052CC54B" w:rsidR="00046AE8" w:rsidDel="001B4945" w:rsidRDefault="00046AE8">
            <w:pPr>
              <w:rPr>
                <w:ins w:id="20669" w:author="Fegie" w:date="2021-05-02T20:31:00Z"/>
                <w:del w:id="20670" w:author="家榮 張" w:date="2021-05-20T21:10:00Z"/>
                <w:rFonts w:ascii="標楷體" w:eastAsia="標楷體" w:hAnsi="標楷體"/>
              </w:rPr>
            </w:pPr>
            <w:ins w:id="20671" w:author="Fegie" w:date="2021-05-02T20:31:00Z">
              <w:del w:id="20672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673" w:author="Fegie" w:date="2021-05-02T20:36:00Z">
              <w:tcPr>
                <w:tcW w:w="29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7EA465" w14:textId="75D6A725" w:rsidR="00046AE8" w:rsidDel="001B4945" w:rsidRDefault="00046AE8">
            <w:pPr>
              <w:rPr>
                <w:ins w:id="20674" w:author="Fegie" w:date="2021-05-02T20:31:00Z"/>
                <w:del w:id="20675" w:author="家榮 張" w:date="2021-05-20T21:10:00Z"/>
                <w:rFonts w:ascii="標楷體" w:eastAsia="標楷體" w:hAnsi="標楷體"/>
              </w:rPr>
            </w:pPr>
            <w:ins w:id="20676" w:author="Fegie" w:date="2021-05-02T20:31:00Z">
              <w:del w:id="2067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1.「新增」時可以輸入</w:delText>
                </w:r>
              </w:del>
            </w:ins>
          </w:p>
          <w:p w14:paraId="277599D3" w14:textId="17379754" w:rsidR="00046AE8" w:rsidDel="001B4945" w:rsidRDefault="00046AE8">
            <w:pPr>
              <w:rPr>
                <w:ins w:id="20678" w:author="Fegie" w:date="2021-05-02T20:31:00Z"/>
                <w:del w:id="20679" w:author="家榮 張" w:date="2021-05-20T21:10:00Z"/>
                <w:rFonts w:ascii="標楷體" w:eastAsia="標楷體" w:hAnsi="標楷體"/>
              </w:rPr>
            </w:pPr>
            <w:ins w:id="20680" w:author="Fegie" w:date="2021-05-02T20:31:00Z">
              <w:del w:id="2068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659AF30A" w14:textId="26BFC340" w:rsidR="00046AE8" w:rsidDel="001B4945" w:rsidRDefault="00046AE8">
            <w:pPr>
              <w:rPr>
                <w:ins w:id="20682" w:author="Fegie" w:date="2021-05-02T20:31:00Z"/>
                <w:del w:id="20683" w:author="家榮 張" w:date="2021-05-20T21:10:00Z"/>
                <w:rFonts w:ascii="標楷體" w:eastAsia="標楷體" w:hAnsi="標楷體"/>
              </w:rPr>
            </w:pPr>
            <w:ins w:id="20684" w:author="Fegie" w:date="2021-05-02T20:31:00Z">
              <w:del w:id="20685" w:author="家榮 張" w:date="2021-05-20T21:10:00Z">
                <w:r w:rsidDel="001B4945">
                  <w:rPr>
                    <w:rFonts w:ascii="標楷體" w:eastAsia="標楷體" w:hAnsi="標楷體"/>
                  </w:rPr>
                  <w:delText>3.CustMain.Email</w:delText>
                </w:r>
              </w:del>
            </w:ins>
          </w:p>
        </w:tc>
      </w:tr>
      <w:tr w:rsidR="00046AE8" w:rsidDel="001B4945" w14:paraId="5306EC31" w14:textId="7C94E1D2" w:rsidTr="00A93840">
        <w:trPr>
          <w:trHeight w:val="291"/>
          <w:jc w:val="center"/>
          <w:ins w:id="20686" w:author="Fegie" w:date="2021-05-02T20:31:00Z"/>
          <w:del w:id="20687" w:author="家榮 張" w:date="2021-05-20T21:10:00Z"/>
          <w:trPrChange w:id="20688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689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722767" w14:textId="0D742F7B" w:rsidR="00046AE8" w:rsidDel="001B4945" w:rsidRDefault="00046AE8">
            <w:pPr>
              <w:rPr>
                <w:ins w:id="20690" w:author="Fegie" w:date="2021-05-02T20:31:00Z"/>
                <w:del w:id="20691" w:author="家榮 張" w:date="2021-05-20T21:10:00Z"/>
                <w:rFonts w:ascii="標楷體" w:eastAsia="標楷體" w:hAnsi="標楷體"/>
              </w:rPr>
            </w:pPr>
            <w:ins w:id="20692" w:author="Fegie" w:date="2021-05-02T20:31:00Z">
              <w:del w:id="20693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ins w:id="20694" w:author="Fegie" w:date="2021-05-02T20:40:00Z">
              <w:del w:id="20695" w:author="家榮 張" w:date="2021-05-20T21:10:00Z">
                <w:r w:rsidDel="001B4945">
                  <w:rPr>
                    <w:rFonts w:ascii="標楷體" w:eastAsia="標楷體" w:hAnsi="標楷體"/>
                  </w:rPr>
                  <w:delText>5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696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5E577B" w14:textId="7E376218" w:rsidR="00046AE8" w:rsidDel="001B4945" w:rsidRDefault="00046AE8">
            <w:pPr>
              <w:rPr>
                <w:ins w:id="20697" w:author="Fegie" w:date="2021-05-02T20:31:00Z"/>
                <w:del w:id="20698" w:author="家榮 張" w:date="2021-05-20T21:10:00Z"/>
                <w:rFonts w:ascii="標楷體" w:eastAsia="標楷體" w:hAnsi="標楷體"/>
              </w:rPr>
            </w:pPr>
            <w:ins w:id="20699" w:author="Fegie" w:date="2021-05-02T20:31:00Z">
              <w:del w:id="20700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企金別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701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4F0B50" w14:textId="2DBB38EB" w:rsidR="00046AE8" w:rsidDel="001B4945" w:rsidRDefault="00046AE8">
            <w:pPr>
              <w:rPr>
                <w:ins w:id="20702" w:author="Fegie" w:date="2021-05-02T20:31:00Z"/>
                <w:del w:id="20703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704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71B8D5" w14:textId="027FBB4C" w:rsidR="00046AE8" w:rsidDel="001B4945" w:rsidRDefault="00046AE8">
            <w:pPr>
              <w:rPr>
                <w:ins w:id="20705" w:author="Fegie" w:date="2021-05-02T20:31:00Z"/>
                <w:del w:id="20706" w:author="家榮 張" w:date="2021-05-20T21:10:00Z"/>
                <w:rFonts w:ascii="標楷體" w:eastAsia="標楷體" w:hAnsi="標楷體"/>
              </w:rPr>
            </w:pPr>
            <w:ins w:id="20707" w:author="Fegie" w:date="2021-05-05T11:29:00Z">
              <w:del w:id="20708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709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CC82C5" w14:textId="56864239" w:rsidR="00046AE8" w:rsidDel="001B4945" w:rsidRDefault="00046AE8">
            <w:pPr>
              <w:rPr>
                <w:ins w:id="20710" w:author="Fegie" w:date="2021-05-02T20:31:00Z"/>
                <w:del w:id="20711" w:author="家榮 張" w:date="2021-05-20T21:10:00Z"/>
                <w:rFonts w:ascii="標楷體" w:eastAsia="標楷體" w:hAnsi="標楷體"/>
              </w:rPr>
            </w:pPr>
            <w:ins w:id="20712" w:author="Fegie" w:date="2021-05-02T20:31:00Z">
              <w:del w:id="20713" w:author="家榮 張" w:date="2021-05-20T21:10:00Z">
                <w:r w:rsidDel="001B4945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下拉選單(EntCode)[</w:delText>
                </w:r>
              </w:del>
            </w:ins>
            <w:ins w:id="20714" w:author="Fegie" w:date="2021-05-05T16:45:00Z">
              <w:del w:id="20715" w:author="家榮 張" w:date="2021-05-20T21:10:00Z">
                <w:r w:rsidR="00E87D8D" w:rsidDel="001B4945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附件-</w:delText>
                </w:r>
              </w:del>
            </w:ins>
            <w:ins w:id="20716" w:author="Fegie" w:date="2021-05-02T20:31:00Z">
              <w:del w:id="20717" w:author="家榮 張" w:date="2021-05-20T21:10:00Z">
                <w:r w:rsidDel="001B4945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選單</w:delText>
                </w:r>
              </w:del>
            </w:ins>
            <w:ins w:id="20718" w:author="Fegie" w:date="2021-05-05T16:45:00Z">
              <w:del w:id="20719" w:author="家榮 張" w:date="2021-05-20T21:10:00Z">
                <w:r w:rsidR="00E87D8D" w:rsidDel="001B4945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4</w:delText>
                </w:r>
              </w:del>
            </w:ins>
            <w:ins w:id="20720" w:author="Fegie" w:date="2021-05-02T20:31:00Z">
              <w:del w:id="20721" w:author="家榮 張" w:date="2021-05-20T21:10:00Z">
                <w:r w:rsidDel="001B4945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/L6064]</w:delText>
                </w:r>
              </w:del>
            </w:ins>
            <w:ins w:id="20722" w:author="st1" w:date="2021-05-06T10:45:00Z">
              <w:del w:id="20723" w:author="家榮 張" w:date="2021-05-20T21:10:00Z">
                <w:r w:rsidR="00694EE8" w:rsidDel="001B4945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1.</w:delText>
                </w:r>
                <w:r w:rsidR="00694EE8" w:rsidDel="001B4945">
                  <w:rPr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企金</w:delText>
                </w:r>
              </w:del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724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C18CAB" w14:textId="77A75DA5" w:rsidR="00046AE8" w:rsidDel="001B4945" w:rsidRDefault="00046AE8">
            <w:pPr>
              <w:rPr>
                <w:ins w:id="20725" w:author="Fegie" w:date="2021-05-02T20:31:00Z"/>
                <w:del w:id="20726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727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3E5271" w14:textId="74322E41" w:rsidR="00046AE8" w:rsidDel="001B4945" w:rsidRDefault="00046AE8">
            <w:pPr>
              <w:rPr>
                <w:ins w:id="20728" w:author="Fegie" w:date="2021-05-02T20:31:00Z"/>
                <w:del w:id="20729" w:author="家榮 張" w:date="2021-05-20T21:10:00Z"/>
                <w:rFonts w:ascii="標楷體" w:eastAsia="標楷體" w:hAnsi="標楷體"/>
              </w:rPr>
            </w:pPr>
            <w:ins w:id="20730" w:author="Fegie" w:date="2021-05-05T11:29:00Z">
              <w:del w:id="2073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R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732" w:author="Fegie" w:date="2021-05-02T20:36:00Z">
              <w:tcPr>
                <w:tcW w:w="29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ED761E" w14:textId="6731151A" w:rsidR="00046AE8" w:rsidDel="001B4945" w:rsidRDefault="00046AE8">
            <w:pPr>
              <w:rPr>
                <w:ins w:id="20733" w:author="Fegie" w:date="2021-05-02T20:31:00Z"/>
                <w:del w:id="20734" w:author="家榮 張" w:date="2021-05-20T21:10:00Z"/>
                <w:rFonts w:ascii="標楷體" w:eastAsia="標楷體" w:hAnsi="標楷體"/>
              </w:rPr>
            </w:pPr>
            <w:ins w:id="20735" w:author="Fegie" w:date="2021-05-02T20:31:00Z">
              <w:del w:id="20736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</w:delText>
                </w:r>
              </w:del>
            </w:ins>
            <w:ins w:id="20737" w:author="Fegie" w:date="2021-05-05T11:29:00Z">
              <w:del w:id="20738" w:author="家榮 張" w:date="2021-05-20T21:10:00Z"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不可</w:delText>
                </w:r>
              </w:del>
            </w:ins>
            <w:ins w:id="20739" w:author="Fegie" w:date="2021-05-02T20:31:00Z">
              <w:del w:id="20740" w:author="家榮 張" w:date="2021-05-20T21:10:00Z">
                <w:r w:rsidDel="001B4945">
                  <w:rPr>
                    <w:rFonts w:ascii="標楷體" w:eastAsia="標楷體" w:hAnsi="標楷體" w:hint="eastAsia"/>
                    <w:lang w:eastAsia="zh-HK"/>
                  </w:rPr>
                  <w:delText>輸入</w:delText>
                </w:r>
              </w:del>
            </w:ins>
            <w:ins w:id="20741" w:author="st1" w:date="2021-05-06T10:45:00Z">
              <w:del w:id="20742" w:author="家榮 張" w:date="2021-05-20T21:10:00Z">
                <w:r w:rsidR="00694EE8" w:rsidDel="001B4945">
                  <w:rPr>
                    <w:rFonts w:ascii="標楷體" w:eastAsia="標楷體" w:hAnsi="標楷體" w:hint="eastAsia"/>
                    <w:lang w:eastAsia="zh-HK"/>
                  </w:rPr>
                  <w:delText>預設為</w:delText>
                </w:r>
                <w:r w:rsidR="00694EE8" w:rsidDel="001B4945">
                  <w:rPr>
                    <w:rFonts w:ascii="標楷體" w:eastAsia="標楷體" w:hAnsi="標楷體" w:hint="eastAsia"/>
                  </w:rPr>
                  <w:delText>1,</w:delText>
                </w:r>
                <w:r w:rsidR="00694EE8" w:rsidDel="001B4945">
                  <w:rPr>
                    <w:rFonts w:ascii="標楷體" w:eastAsia="標楷體" w:hAnsi="標楷體" w:hint="eastAsia"/>
                    <w:lang w:eastAsia="zh-HK"/>
                  </w:rPr>
                  <w:delText>不可修改</w:delText>
                </w:r>
              </w:del>
            </w:ins>
          </w:p>
          <w:p w14:paraId="4ED93829" w14:textId="736E1C88" w:rsidR="00046AE8" w:rsidDel="001B4945" w:rsidRDefault="00046AE8">
            <w:pPr>
              <w:rPr>
                <w:ins w:id="20743" w:author="Fegie" w:date="2021-05-02T20:31:00Z"/>
                <w:del w:id="20744" w:author="家榮 張" w:date="2021-05-20T21:10:00Z"/>
                <w:rFonts w:ascii="標楷體" w:eastAsia="標楷體" w:hAnsi="標楷體"/>
              </w:rPr>
            </w:pPr>
            <w:ins w:id="20745" w:author="Fegie" w:date="2021-05-02T20:31:00Z">
              <w:del w:id="20746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7E4C5FDF" w14:textId="3B09A893" w:rsidR="00046AE8" w:rsidDel="001B4945" w:rsidRDefault="00046AE8">
            <w:pPr>
              <w:rPr>
                <w:ins w:id="20747" w:author="Fegie" w:date="2021-05-02T20:31:00Z"/>
                <w:del w:id="20748" w:author="家榮 張" w:date="2021-05-20T21:10:00Z"/>
                <w:rFonts w:ascii="標楷體" w:eastAsia="標楷體" w:hAnsi="標楷體"/>
              </w:rPr>
            </w:pPr>
            <w:ins w:id="20749" w:author="Fegie" w:date="2021-05-02T20:31:00Z">
              <w:del w:id="20750" w:author="家榮 張" w:date="2021-05-20T21:10:00Z">
                <w:r w:rsidDel="001B4945">
                  <w:rPr>
                    <w:rFonts w:ascii="標楷體" w:eastAsia="標楷體" w:hAnsi="標楷體"/>
                  </w:rPr>
                  <w:delText>3.CustMain.EntCode</w:delText>
                </w:r>
              </w:del>
            </w:ins>
          </w:p>
        </w:tc>
      </w:tr>
      <w:tr w:rsidR="00046AE8" w:rsidDel="001B4945" w14:paraId="52281A9C" w14:textId="5B0C6495" w:rsidTr="00A93840">
        <w:trPr>
          <w:trHeight w:val="291"/>
          <w:jc w:val="center"/>
          <w:ins w:id="20751" w:author="Fegie" w:date="2021-05-02T20:31:00Z"/>
          <w:del w:id="20752" w:author="家榮 張" w:date="2021-05-20T21:10:00Z"/>
          <w:trPrChange w:id="20753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754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7B0905" w14:textId="7AE815AE" w:rsidR="00046AE8" w:rsidDel="001B4945" w:rsidRDefault="00046AE8">
            <w:pPr>
              <w:rPr>
                <w:ins w:id="20755" w:author="Fegie" w:date="2021-05-02T20:31:00Z"/>
                <w:del w:id="20756" w:author="家榮 張" w:date="2021-05-20T21:10:00Z"/>
                <w:rFonts w:ascii="標楷體" w:eastAsia="標楷體" w:hAnsi="標楷體"/>
              </w:rPr>
            </w:pPr>
            <w:ins w:id="20757" w:author="Fegie" w:date="2021-05-02T20:31:00Z">
              <w:del w:id="20758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ins w:id="20759" w:author="Fegie" w:date="2021-05-02T20:40:00Z">
              <w:del w:id="20760" w:author="家榮 張" w:date="2021-05-20T21:10:00Z">
                <w:r w:rsidDel="001B4945">
                  <w:rPr>
                    <w:rFonts w:ascii="標楷體" w:eastAsia="標楷體" w:hAnsi="標楷體"/>
                  </w:rPr>
                  <w:delText>6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761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15CCAD" w14:textId="5A02C752" w:rsidR="00046AE8" w:rsidDel="001B4945" w:rsidRDefault="00046AE8">
            <w:pPr>
              <w:rPr>
                <w:ins w:id="20762" w:author="Fegie" w:date="2021-05-02T20:31:00Z"/>
                <w:del w:id="20763" w:author="家榮 張" w:date="2021-05-20T21:10:00Z"/>
                <w:rFonts w:ascii="標楷體" w:eastAsia="標楷體" w:hAnsi="標楷體"/>
              </w:rPr>
            </w:pPr>
            <w:ins w:id="20764" w:author="Fegie" w:date="2021-05-02T20:31:00Z">
              <w:del w:id="20765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英文</w:delText>
                </w:r>
              </w:del>
            </w:ins>
            <w:ins w:id="20766" w:author="Fegie" w:date="2021-05-02T20:39:00Z">
              <w:del w:id="2076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名稱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768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59C3BE" w14:textId="633289E5" w:rsidR="00046AE8" w:rsidDel="001B4945" w:rsidRDefault="00046AE8">
            <w:pPr>
              <w:rPr>
                <w:ins w:id="20769" w:author="Fegie" w:date="2021-05-02T20:31:00Z"/>
                <w:del w:id="20770" w:author="家榮 張" w:date="2021-05-20T21:10:00Z"/>
                <w:rFonts w:ascii="標楷體" w:eastAsia="標楷體" w:hAnsi="標楷體"/>
              </w:rPr>
            </w:pPr>
            <w:ins w:id="20771" w:author="Fegie" w:date="2021-05-02T20:31:00Z">
              <w:del w:id="20772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X(2)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773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B72105" w14:textId="24E110B3" w:rsidR="00046AE8" w:rsidDel="001B4945" w:rsidRDefault="00046AE8">
            <w:pPr>
              <w:rPr>
                <w:ins w:id="20774" w:author="Fegie" w:date="2021-05-02T20:31:00Z"/>
                <w:del w:id="20775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776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7AA438" w14:textId="694A7C31" w:rsidR="00046AE8" w:rsidDel="001B4945" w:rsidRDefault="00046AE8">
            <w:pPr>
              <w:rPr>
                <w:ins w:id="20777" w:author="Fegie" w:date="2021-05-02T20:31:00Z"/>
                <w:del w:id="20778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779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FAC54D" w14:textId="698B437B" w:rsidR="00046AE8" w:rsidDel="001B4945" w:rsidRDefault="00046AE8">
            <w:pPr>
              <w:rPr>
                <w:ins w:id="20780" w:author="Fegie" w:date="2021-05-02T20:31:00Z"/>
                <w:del w:id="20781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782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6FBCFE" w14:textId="4B7A4A1C" w:rsidR="00046AE8" w:rsidDel="001B4945" w:rsidRDefault="00046AE8">
            <w:pPr>
              <w:rPr>
                <w:ins w:id="20783" w:author="Fegie" w:date="2021-05-02T20:31:00Z"/>
                <w:del w:id="20784" w:author="家榮 張" w:date="2021-05-20T21:10:00Z"/>
                <w:rFonts w:ascii="標楷體" w:eastAsia="標楷體" w:hAnsi="標楷體"/>
              </w:rPr>
            </w:pPr>
            <w:ins w:id="20785" w:author="Fegie" w:date="2021-05-02T20:31:00Z">
              <w:del w:id="20786" w:author="家榮 張" w:date="2021-05-20T21:10:00Z">
                <w:r w:rsidRPr="00572388" w:rsidDel="001B4945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787" w:author="Fegie" w:date="2021-05-02T20:36:00Z">
              <w:tcPr>
                <w:tcW w:w="29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B22196" w14:textId="6D28D888" w:rsidR="00046AE8" w:rsidDel="001B4945" w:rsidRDefault="00046AE8">
            <w:pPr>
              <w:rPr>
                <w:ins w:id="20788" w:author="Fegie" w:date="2021-05-02T20:31:00Z"/>
                <w:del w:id="20789" w:author="家榮 張" w:date="2021-05-20T21:10:00Z"/>
                <w:rFonts w:ascii="標楷體" w:eastAsia="標楷體" w:hAnsi="標楷體"/>
              </w:rPr>
            </w:pPr>
            <w:ins w:id="20790" w:author="Fegie" w:date="2021-05-02T20:31:00Z">
              <w:del w:id="2079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1.「新增」時可以輸入</w:delText>
                </w:r>
              </w:del>
            </w:ins>
          </w:p>
          <w:p w14:paraId="1CBF2BA5" w14:textId="00F3CCAC" w:rsidR="00046AE8" w:rsidDel="001B4945" w:rsidRDefault="00046AE8">
            <w:pPr>
              <w:rPr>
                <w:ins w:id="20792" w:author="Fegie" w:date="2021-05-02T20:31:00Z"/>
                <w:del w:id="20793" w:author="家榮 張" w:date="2021-05-20T21:10:00Z"/>
                <w:rFonts w:ascii="標楷體" w:eastAsia="標楷體" w:hAnsi="標楷體"/>
              </w:rPr>
            </w:pPr>
            <w:ins w:id="20794" w:author="Fegie" w:date="2021-05-02T20:31:00Z">
              <w:del w:id="20795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6CFA1C99" w14:textId="6AD72752" w:rsidR="00046AE8" w:rsidDel="001B4945" w:rsidRDefault="00046AE8">
            <w:pPr>
              <w:rPr>
                <w:ins w:id="20796" w:author="Fegie" w:date="2021-05-02T20:31:00Z"/>
                <w:del w:id="20797" w:author="家榮 張" w:date="2021-05-20T21:10:00Z"/>
                <w:rFonts w:ascii="標楷體" w:eastAsia="標楷體" w:hAnsi="標楷體"/>
              </w:rPr>
            </w:pPr>
            <w:ins w:id="20798" w:author="Fegie" w:date="2021-05-02T20:31:00Z">
              <w:del w:id="20799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3.CustMain.</w:delText>
                </w:r>
                <w:r w:rsidDel="001B4945">
                  <w:rPr>
                    <w:rFonts w:ascii="標楷體" w:eastAsia="標楷體" w:hAnsi="標楷體"/>
                  </w:rPr>
                  <w:delText>E</w:delText>
                </w:r>
              </w:del>
            </w:ins>
            <w:ins w:id="20800" w:author="Fegie" w:date="2021-05-02T20:39:00Z">
              <w:del w:id="20801" w:author="家榮 張" w:date="2021-05-20T21:10:00Z">
                <w:r w:rsidDel="001B4945">
                  <w:rPr>
                    <w:rFonts w:ascii="標楷體" w:eastAsia="標楷體" w:hAnsi="標楷體"/>
                  </w:rPr>
                  <w:delText>Name</w:delText>
                </w:r>
              </w:del>
            </w:ins>
          </w:p>
        </w:tc>
      </w:tr>
      <w:tr w:rsidR="00046AE8" w:rsidDel="001B4945" w14:paraId="054DB3C3" w14:textId="28F82CD2" w:rsidTr="00A93840">
        <w:trPr>
          <w:trHeight w:val="291"/>
          <w:jc w:val="center"/>
          <w:ins w:id="20802" w:author="Fegie" w:date="2021-05-02T20:31:00Z"/>
          <w:del w:id="20803" w:author="家榮 張" w:date="2021-05-20T21:10:00Z"/>
          <w:trPrChange w:id="20804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05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9EC66C" w14:textId="6E41583F" w:rsidR="00046AE8" w:rsidDel="001B4945" w:rsidRDefault="00046AE8">
            <w:pPr>
              <w:rPr>
                <w:ins w:id="20806" w:author="Fegie" w:date="2021-05-02T20:31:00Z"/>
                <w:del w:id="20807" w:author="家榮 張" w:date="2021-05-20T21:10:00Z"/>
                <w:rFonts w:ascii="標楷體" w:eastAsia="標楷體" w:hAnsi="標楷體"/>
              </w:rPr>
            </w:pPr>
            <w:ins w:id="20808" w:author="Fegie" w:date="2021-05-02T20:40:00Z">
              <w:del w:id="20809" w:author="家榮 張" w:date="2021-05-20T21:10:00Z">
                <w:r w:rsidDel="001B4945">
                  <w:rPr>
                    <w:rFonts w:ascii="標楷體" w:eastAsia="標楷體" w:hAnsi="標楷體"/>
                  </w:rPr>
                  <w:delText>17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10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2F17AA" w14:textId="3BB9C655" w:rsidR="00046AE8" w:rsidDel="001B4945" w:rsidRDefault="00046AE8">
            <w:pPr>
              <w:rPr>
                <w:ins w:id="20811" w:author="Fegie" w:date="2021-05-02T20:31:00Z"/>
                <w:del w:id="20812" w:author="家榮 張" w:date="2021-05-20T21:10:00Z"/>
                <w:rFonts w:ascii="標楷體" w:eastAsia="標楷體" w:hAnsi="標楷體"/>
              </w:rPr>
            </w:pPr>
            <w:ins w:id="20813" w:author="Fegie" w:date="2021-05-02T20:31:00Z">
              <w:del w:id="20814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年收入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15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ABCD51" w14:textId="0294DD1E" w:rsidR="00046AE8" w:rsidDel="001B4945" w:rsidRDefault="00046AE8">
            <w:pPr>
              <w:rPr>
                <w:ins w:id="20816" w:author="Fegie" w:date="2021-05-02T20:31:00Z"/>
                <w:del w:id="20817" w:author="家榮 張" w:date="2021-05-20T21:10:00Z"/>
                <w:rFonts w:ascii="標楷體" w:eastAsia="標楷體" w:hAnsi="標楷體"/>
              </w:rPr>
            </w:pPr>
            <w:ins w:id="20818" w:author="Fegie" w:date="2021-05-02T20:31:00Z">
              <w:del w:id="20819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9(09)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20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F0803A" w14:textId="23F38A49" w:rsidR="00046AE8" w:rsidDel="001B4945" w:rsidRDefault="00046AE8">
            <w:pPr>
              <w:rPr>
                <w:ins w:id="20821" w:author="Fegie" w:date="2021-05-02T20:31:00Z"/>
                <w:del w:id="20822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23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742F2D" w14:textId="510CE9D0" w:rsidR="00046AE8" w:rsidDel="001B4945" w:rsidRDefault="00046AE8">
            <w:pPr>
              <w:rPr>
                <w:ins w:id="20824" w:author="Fegie" w:date="2021-05-02T20:31:00Z"/>
                <w:del w:id="20825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26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429FBA" w14:textId="7772B27E" w:rsidR="00046AE8" w:rsidDel="001B4945" w:rsidRDefault="00046AE8">
            <w:pPr>
              <w:rPr>
                <w:ins w:id="20827" w:author="Fegie" w:date="2021-05-02T20:31:00Z"/>
                <w:del w:id="20828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29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F655E6" w14:textId="72380F15" w:rsidR="00046AE8" w:rsidDel="001B4945" w:rsidRDefault="00046AE8">
            <w:pPr>
              <w:rPr>
                <w:ins w:id="20830" w:author="Fegie" w:date="2021-05-02T20:31:00Z"/>
                <w:del w:id="20831" w:author="家榮 張" w:date="2021-05-20T21:10:00Z"/>
                <w:rFonts w:ascii="標楷體" w:eastAsia="標楷體" w:hAnsi="標楷體"/>
              </w:rPr>
            </w:pPr>
            <w:ins w:id="20832" w:author="Fegie" w:date="2021-05-02T20:31:00Z">
              <w:del w:id="20833" w:author="家榮 張" w:date="2021-05-20T21:10:00Z">
                <w:r w:rsidRPr="00572388" w:rsidDel="001B4945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34" w:author="Fegie" w:date="2021-05-02T20:36:00Z">
              <w:tcPr>
                <w:tcW w:w="29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4A1C4B" w14:textId="326BF47B" w:rsidR="00046AE8" w:rsidDel="001B4945" w:rsidRDefault="00046AE8">
            <w:pPr>
              <w:rPr>
                <w:ins w:id="20835" w:author="Fegie" w:date="2021-05-02T20:31:00Z"/>
                <w:del w:id="20836" w:author="家榮 張" w:date="2021-05-20T21:10:00Z"/>
                <w:rFonts w:ascii="標楷體" w:eastAsia="標楷體" w:hAnsi="標楷體"/>
              </w:rPr>
            </w:pPr>
            <w:ins w:id="20837" w:author="Fegie" w:date="2021-05-02T20:31:00Z">
              <w:del w:id="20838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1.「新增」時可以輸入</w:delText>
                </w:r>
              </w:del>
            </w:ins>
          </w:p>
          <w:p w14:paraId="042C2485" w14:textId="51A648B1" w:rsidR="00046AE8" w:rsidDel="001B4945" w:rsidRDefault="00046AE8">
            <w:pPr>
              <w:rPr>
                <w:ins w:id="20839" w:author="Fegie" w:date="2021-05-02T20:31:00Z"/>
                <w:del w:id="20840" w:author="家榮 張" w:date="2021-05-20T21:10:00Z"/>
                <w:rFonts w:ascii="標楷體" w:eastAsia="標楷體" w:hAnsi="標楷體"/>
              </w:rPr>
            </w:pPr>
            <w:ins w:id="20841" w:author="Fegie" w:date="2021-05-02T20:31:00Z">
              <w:del w:id="20842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2C81A96E" w14:textId="18A2648D" w:rsidR="00046AE8" w:rsidDel="001B4945" w:rsidRDefault="00046AE8">
            <w:pPr>
              <w:rPr>
                <w:ins w:id="20843" w:author="Fegie" w:date="2021-05-02T20:31:00Z"/>
                <w:del w:id="20844" w:author="家榮 張" w:date="2021-05-20T21:10:00Z"/>
                <w:rFonts w:ascii="標楷體" w:eastAsia="標楷體" w:hAnsi="標楷體"/>
              </w:rPr>
            </w:pPr>
            <w:ins w:id="20845" w:author="Fegie" w:date="2021-05-02T20:31:00Z">
              <w:del w:id="20846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3.CustMain.</w:delText>
                </w:r>
                <w:r w:rsidDel="001B4945">
                  <w:rPr>
                    <w:rFonts w:ascii="標楷體" w:eastAsia="標楷體" w:hAnsi="標楷體"/>
                  </w:rPr>
                  <w:delText>IncomeOfYearly</w:delText>
                </w:r>
              </w:del>
            </w:ins>
          </w:p>
        </w:tc>
      </w:tr>
      <w:tr w:rsidR="00046AE8" w:rsidDel="001B4945" w14:paraId="125C480D" w14:textId="47491B98" w:rsidTr="00A93840">
        <w:trPr>
          <w:trHeight w:val="291"/>
          <w:jc w:val="center"/>
          <w:ins w:id="20847" w:author="Fegie" w:date="2021-05-02T20:31:00Z"/>
          <w:del w:id="20848" w:author="家榮 張" w:date="2021-05-20T21:10:00Z"/>
          <w:trPrChange w:id="20849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50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F5E84E" w14:textId="44666867" w:rsidR="00046AE8" w:rsidDel="001B4945" w:rsidRDefault="00046AE8">
            <w:pPr>
              <w:rPr>
                <w:ins w:id="20851" w:author="Fegie" w:date="2021-05-02T20:31:00Z"/>
                <w:del w:id="20852" w:author="家榮 張" w:date="2021-05-20T21:10:00Z"/>
                <w:rFonts w:ascii="標楷體" w:eastAsia="標楷體" w:hAnsi="標楷體"/>
              </w:rPr>
            </w:pPr>
            <w:ins w:id="20853" w:author="Fegie" w:date="2021-05-02T20:40:00Z">
              <w:del w:id="20854" w:author="家榮 張" w:date="2021-05-20T21:10:00Z">
                <w:r w:rsidDel="001B4945">
                  <w:rPr>
                    <w:rFonts w:ascii="標楷體" w:eastAsia="標楷體" w:hAnsi="標楷體"/>
                  </w:rPr>
                  <w:delText>18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55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DDAF1C" w14:textId="0FBBD322" w:rsidR="00046AE8" w:rsidDel="001B4945" w:rsidRDefault="00046AE8">
            <w:pPr>
              <w:rPr>
                <w:ins w:id="20856" w:author="Fegie" w:date="2021-05-02T20:31:00Z"/>
                <w:del w:id="20857" w:author="家榮 張" w:date="2021-05-20T21:10:00Z"/>
                <w:rFonts w:ascii="標楷體" w:eastAsia="標楷體" w:hAnsi="標楷體"/>
              </w:rPr>
            </w:pPr>
            <w:ins w:id="20858" w:author="Fegie" w:date="2021-05-02T20:31:00Z">
              <w:del w:id="20859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年收入資料年月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60" w:author="Fegie" w:date="2021-05-02T20:36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93968C" w14:textId="0794BA3A" w:rsidR="00046AE8" w:rsidDel="001B4945" w:rsidRDefault="00046AE8">
            <w:pPr>
              <w:rPr>
                <w:ins w:id="20861" w:author="Fegie" w:date="2021-05-02T20:31:00Z"/>
                <w:del w:id="20862" w:author="家榮 張" w:date="2021-05-20T21:10:00Z"/>
                <w:rFonts w:ascii="標楷體" w:eastAsia="標楷體" w:hAnsi="標楷體"/>
              </w:rPr>
            </w:pPr>
            <w:ins w:id="20863" w:author="Fegie" w:date="2021-05-02T20:31:00Z">
              <w:del w:id="20864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X(05)</w:delText>
                </w:r>
              </w:del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65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033660" w14:textId="6FB8E7DC" w:rsidR="00046AE8" w:rsidDel="001B4945" w:rsidRDefault="00046AE8">
            <w:pPr>
              <w:rPr>
                <w:ins w:id="20866" w:author="Fegie" w:date="2021-05-02T20:31:00Z"/>
                <w:del w:id="20867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68" w:author="Fegie" w:date="2021-05-02T20:3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49DF96" w14:textId="23A3C3E2" w:rsidR="00046AE8" w:rsidDel="001B4945" w:rsidRDefault="00046AE8">
            <w:pPr>
              <w:rPr>
                <w:ins w:id="20869" w:author="Fegie" w:date="2021-05-02T20:31:00Z"/>
                <w:del w:id="20870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71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1347C0" w14:textId="5C9E6A60" w:rsidR="00046AE8" w:rsidDel="001B4945" w:rsidRDefault="00046AE8">
            <w:pPr>
              <w:rPr>
                <w:ins w:id="20872" w:author="Fegie" w:date="2021-05-02T20:31:00Z"/>
                <w:del w:id="20873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74" w:author="Fegie" w:date="2021-05-02T20:36:00Z">
              <w:tcPr>
                <w:tcW w:w="57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B44473" w14:textId="426FDA74" w:rsidR="00046AE8" w:rsidDel="001B4945" w:rsidRDefault="00046AE8">
            <w:pPr>
              <w:rPr>
                <w:ins w:id="20875" w:author="Fegie" w:date="2021-05-02T20:31:00Z"/>
                <w:del w:id="20876" w:author="家榮 張" w:date="2021-05-20T21:10:00Z"/>
                <w:rFonts w:ascii="標楷體" w:eastAsia="標楷體" w:hAnsi="標楷體"/>
              </w:rPr>
            </w:pPr>
            <w:ins w:id="20877" w:author="Fegie" w:date="2021-05-02T20:31:00Z">
              <w:del w:id="20878" w:author="家榮 張" w:date="2021-05-20T21:10:00Z">
                <w:r w:rsidRPr="00572388" w:rsidDel="001B4945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79" w:author="Fegie" w:date="2021-05-02T20:36:00Z">
              <w:tcPr>
                <w:tcW w:w="29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B2D65B" w14:textId="62FDBBC6" w:rsidR="00046AE8" w:rsidDel="001B4945" w:rsidRDefault="00046AE8">
            <w:pPr>
              <w:rPr>
                <w:ins w:id="20880" w:author="Fegie" w:date="2021-05-02T20:31:00Z"/>
                <w:del w:id="20881" w:author="家榮 張" w:date="2021-05-20T21:10:00Z"/>
                <w:rFonts w:ascii="標楷體" w:eastAsia="標楷體" w:hAnsi="標楷體"/>
              </w:rPr>
            </w:pPr>
            <w:ins w:id="20882" w:author="Fegie" w:date="2021-05-02T20:31:00Z">
              <w:del w:id="20883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1.「新增」時可以輸入</w:delText>
                </w:r>
              </w:del>
            </w:ins>
          </w:p>
          <w:p w14:paraId="06D62E2A" w14:textId="6610F4A6" w:rsidR="00046AE8" w:rsidDel="001B4945" w:rsidRDefault="00046AE8">
            <w:pPr>
              <w:rPr>
                <w:ins w:id="20884" w:author="Fegie" w:date="2021-05-02T20:31:00Z"/>
                <w:del w:id="20885" w:author="家榮 張" w:date="2021-05-20T21:10:00Z"/>
                <w:rFonts w:ascii="標楷體" w:eastAsia="標楷體" w:hAnsi="標楷體"/>
              </w:rPr>
            </w:pPr>
            <w:ins w:id="20886" w:author="Fegie" w:date="2021-05-02T20:31:00Z">
              <w:del w:id="2088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2.其他功能時，自動帶出原值，不可修改</w:delText>
                </w:r>
              </w:del>
            </w:ins>
          </w:p>
          <w:p w14:paraId="61B5B136" w14:textId="21474C5C" w:rsidR="00046AE8" w:rsidDel="001B4945" w:rsidRDefault="00046AE8">
            <w:pPr>
              <w:rPr>
                <w:ins w:id="20888" w:author="Fegie" w:date="2021-05-02T20:31:00Z"/>
                <w:del w:id="20889" w:author="家榮 張" w:date="2021-05-20T21:10:00Z"/>
                <w:rFonts w:ascii="標楷體" w:eastAsia="標楷體" w:hAnsi="標楷體"/>
              </w:rPr>
            </w:pPr>
            <w:ins w:id="20890" w:author="Fegie" w:date="2021-05-02T20:31:00Z">
              <w:del w:id="2089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3.CustMain.</w:delText>
                </w:r>
                <w:r w:rsidDel="001B4945">
                  <w:rPr>
                    <w:rFonts w:ascii="標楷體" w:eastAsia="標楷體" w:hAnsi="標楷體"/>
                  </w:rPr>
                  <w:delText>DataDate</w:delText>
                </w:r>
              </w:del>
            </w:ins>
          </w:p>
        </w:tc>
      </w:tr>
      <w:tr w:rsidR="00046AE8" w:rsidDel="001B4945" w14:paraId="4C1F30DD" w14:textId="2086E4DE" w:rsidTr="00A93840">
        <w:trPr>
          <w:trHeight w:val="291"/>
          <w:jc w:val="center"/>
          <w:ins w:id="20892" w:author="Fegie" w:date="2021-05-02T20:41:00Z"/>
          <w:del w:id="20893" w:author="家榮 張" w:date="2021-05-20T21:10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AEFA9" w14:textId="1A5BAF65" w:rsidR="00046AE8" w:rsidDel="001B4945" w:rsidRDefault="00046AE8">
            <w:pPr>
              <w:rPr>
                <w:ins w:id="20894" w:author="Fegie" w:date="2021-05-02T20:41:00Z"/>
                <w:del w:id="20895" w:author="家榮 張" w:date="2021-05-20T21:10:00Z"/>
                <w:rFonts w:ascii="標楷體" w:eastAsia="標楷體" w:hAnsi="標楷體"/>
              </w:rPr>
            </w:pPr>
            <w:ins w:id="20896" w:author="Fegie" w:date="2021-05-02T20:41:00Z">
              <w:del w:id="2089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</w:delText>
                </w:r>
                <w:r w:rsidDel="001B4945">
                  <w:rPr>
                    <w:rFonts w:ascii="標楷體" w:eastAsia="標楷體" w:hAnsi="標楷體"/>
                  </w:rPr>
                  <w:delText>9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92EB0" w14:textId="0B065292" w:rsidR="00046AE8" w:rsidDel="001B4945" w:rsidRDefault="00046AE8">
            <w:pPr>
              <w:rPr>
                <w:ins w:id="20898" w:author="Fegie" w:date="2021-05-02T20:41:00Z"/>
                <w:del w:id="20899" w:author="家榮 張" w:date="2021-05-20T21:10:00Z"/>
                <w:rFonts w:ascii="標楷體" w:eastAsia="標楷體" w:hAnsi="標楷體"/>
              </w:rPr>
            </w:pPr>
            <w:ins w:id="20900" w:author="Fegie" w:date="2021-05-02T20:41:00Z">
              <w:del w:id="20901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是否為授信限制對象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0FF5C" w14:textId="0C9A5C45" w:rsidR="00046AE8" w:rsidDel="001B4945" w:rsidRDefault="00046AE8">
            <w:pPr>
              <w:rPr>
                <w:ins w:id="20902" w:author="Fegie" w:date="2021-05-02T20:41:00Z"/>
                <w:del w:id="20903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5C24" w14:textId="18D28382" w:rsidR="00046AE8" w:rsidDel="001B4945" w:rsidRDefault="00046AE8">
            <w:pPr>
              <w:rPr>
                <w:ins w:id="20904" w:author="Fegie" w:date="2021-05-02T20:41:00Z"/>
                <w:del w:id="20905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A452" w14:textId="5F0BCDCB" w:rsidR="00046AE8" w:rsidDel="001B4945" w:rsidRDefault="00046AE8">
            <w:pPr>
              <w:rPr>
                <w:ins w:id="20906" w:author="Fegie" w:date="2021-05-02T20:41:00Z"/>
                <w:del w:id="20907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4D66C" w14:textId="62E2CE18" w:rsidR="00046AE8" w:rsidDel="001B4945" w:rsidRDefault="00046AE8">
            <w:pPr>
              <w:rPr>
                <w:ins w:id="20908" w:author="Fegie" w:date="2021-05-02T20:41:00Z"/>
                <w:del w:id="20909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2D829" w14:textId="2B6A8E04" w:rsidR="00046AE8" w:rsidRPr="00572388" w:rsidDel="001B4945" w:rsidRDefault="00046AE8">
            <w:pPr>
              <w:rPr>
                <w:ins w:id="20910" w:author="Fegie" w:date="2021-05-02T20:41:00Z"/>
                <w:del w:id="20911" w:author="家榮 張" w:date="2021-05-20T21:10:00Z"/>
                <w:rFonts w:ascii="標楷體" w:eastAsia="標楷體" w:hAnsi="標楷體"/>
              </w:rPr>
            </w:pPr>
            <w:ins w:id="20912" w:author="Fegie" w:date="2021-05-02T20:42:00Z">
              <w:del w:id="20913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R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B5816" w14:textId="17E0A782" w:rsidR="00046AE8" w:rsidDel="001B4945" w:rsidRDefault="00046AE8">
            <w:pPr>
              <w:rPr>
                <w:ins w:id="20914" w:author="Fegie" w:date="2021-05-02T20:41:00Z"/>
                <w:del w:id="20915" w:author="家榮 張" w:date="2021-05-20T21:10:00Z"/>
                <w:rFonts w:ascii="標楷體" w:eastAsia="標楷體" w:hAnsi="標楷體"/>
              </w:rPr>
            </w:pPr>
            <w:ins w:id="20916" w:author="Fegie" w:date="2021-05-02T20:42:00Z">
              <w:del w:id="2091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1.不必輸入</w:delText>
                </w:r>
              </w:del>
            </w:ins>
          </w:p>
        </w:tc>
      </w:tr>
      <w:tr w:rsidR="00046AE8" w:rsidDel="001B4945" w14:paraId="01B4378C" w14:textId="002DEEFF" w:rsidTr="00A93840">
        <w:trPr>
          <w:trHeight w:val="291"/>
          <w:jc w:val="center"/>
          <w:ins w:id="20918" w:author="Fegie" w:date="2021-05-02T20:41:00Z"/>
          <w:del w:id="20919" w:author="家榮 張" w:date="2021-05-20T21:10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39EB3" w14:textId="1DAACA7B" w:rsidR="00046AE8" w:rsidDel="001B4945" w:rsidRDefault="00046AE8">
            <w:pPr>
              <w:rPr>
                <w:ins w:id="20920" w:author="Fegie" w:date="2021-05-02T20:41:00Z"/>
                <w:del w:id="20921" w:author="家榮 張" w:date="2021-05-20T21:10:00Z"/>
                <w:rFonts w:ascii="標楷體" w:eastAsia="標楷體" w:hAnsi="標楷體"/>
              </w:rPr>
            </w:pPr>
            <w:ins w:id="20922" w:author="Fegie" w:date="2021-05-02T20:41:00Z">
              <w:del w:id="20923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</w:delText>
                </w:r>
                <w:r w:rsidDel="001B4945">
                  <w:rPr>
                    <w:rFonts w:ascii="標楷體" w:eastAsia="標楷體" w:hAnsi="標楷體"/>
                  </w:rPr>
                  <w:delText>0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C11F7" w14:textId="2E7D757D" w:rsidR="00046AE8" w:rsidDel="001B4945" w:rsidRDefault="00046AE8">
            <w:pPr>
              <w:rPr>
                <w:ins w:id="20924" w:author="Fegie" w:date="2021-05-02T20:41:00Z"/>
                <w:del w:id="20925" w:author="家榮 張" w:date="2021-05-20T21:10:00Z"/>
                <w:rFonts w:ascii="標楷體" w:eastAsia="標楷體" w:hAnsi="標楷體"/>
              </w:rPr>
            </w:pPr>
            <w:ins w:id="20926" w:author="Fegie" w:date="2021-05-02T20:41:00Z">
              <w:del w:id="20927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是否為利害關係人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A21DF" w14:textId="1E11023F" w:rsidR="00046AE8" w:rsidDel="001B4945" w:rsidRDefault="00046AE8">
            <w:pPr>
              <w:rPr>
                <w:ins w:id="20928" w:author="Fegie" w:date="2021-05-02T20:41:00Z"/>
                <w:del w:id="20929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4C7D" w14:textId="0D8FE975" w:rsidR="00046AE8" w:rsidDel="001B4945" w:rsidRDefault="00046AE8">
            <w:pPr>
              <w:rPr>
                <w:ins w:id="20930" w:author="Fegie" w:date="2021-05-02T20:41:00Z"/>
                <w:del w:id="20931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4781" w14:textId="64FBD451" w:rsidR="00046AE8" w:rsidDel="001B4945" w:rsidRDefault="00046AE8">
            <w:pPr>
              <w:rPr>
                <w:ins w:id="20932" w:author="Fegie" w:date="2021-05-02T20:41:00Z"/>
                <w:del w:id="20933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CEF84" w14:textId="2C0D04B7" w:rsidR="00046AE8" w:rsidDel="001B4945" w:rsidRDefault="00046AE8">
            <w:pPr>
              <w:rPr>
                <w:ins w:id="20934" w:author="Fegie" w:date="2021-05-02T20:41:00Z"/>
                <w:del w:id="20935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51A6" w14:textId="1C5CC63D" w:rsidR="00046AE8" w:rsidRPr="00572388" w:rsidDel="001B4945" w:rsidRDefault="00046AE8">
            <w:pPr>
              <w:rPr>
                <w:ins w:id="20936" w:author="Fegie" w:date="2021-05-02T20:41:00Z"/>
                <w:del w:id="20937" w:author="家榮 張" w:date="2021-05-20T21:10:00Z"/>
                <w:rFonts w:ascii="標楷體" w:eastAsia="標楷體" w:hAnsi="標楷體"/>
              </w:rPr>
            </w:pPr>
            <w:ins w:id="20938" w:author="Fegie" w:date="2021-05-02T20:42:00Z">
              <w:del w:id="20939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R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23E14" w14:textId="54EC16A7" w:rsidR="00046AE8" w:rsidDel="001B4945" w:rsidRDefault="00046AE8">
            <w:pPr>
              <w:rPr>
                <w:ins w:id="20940" w:author="Fegie" w:date="2021-05-02T20:41:00Z"/>
                <w:del w:id="20941" w:author="家榮 張" w:date="2021-05-20T21:10:00Z"/>
                <w:rFonts w:ascii="標楷體" w:eastAsia="標楷體" w:hAnsi="標楷體"/>
              </w:rPr>
            </w:pPr>
            <w:ins w:id="20942" w:author="Fegie" w:date="2021-05-02T20:42:00Z">
              <w:del w:id="20943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1.不必輸入</w:delText>
                </w:r>
              </w:del>
            </w:ins>
          </w:p>
        </w:tc>
      </w:tr>
      <w:tr w:rsidR="00046AE8" w:rsidDel="001B4945" w14:paraId="47BB9774" w14:textId="716670D3" w:rsidTr="00A93840">
        <w:trPr>
          <w:trHeight w:val="291"/>
          <w:jc w:val="center"/>
          <w:ins w:id="20944" w:author="Fegie" w:date="2021-05-02T20:41:00Z"/>
          <w:del w:id="20945" w:author="家榮 張" w:date="2021-05-20T21:10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AEB58" w14:textId="7FA31F35" w:rsidR="00046AE8" w:rsidDel="001B4945" w:rsidRDefault="00046AE8">
            <w:pPr>
              <w:rPr>
                <w:ins w:id="20946" w:author="Fegie" w:date="2021-05-02T20:41:00Z"/>
                <w:del w:id="20947" w:author="家榮 張" w:date="2021-05-20T21:10:00Z"/>
                <w:rFonts w:ascii="標楷體" w:eastAsia="標楷體" w:hAnsi="標楷體"/>
              </w:rPr>
            </w:pPr>
            <w:ins w:id="20948" w:author="Fegie" w:date="2021-05-02T20:41:00Z">
              <w:del w:id="20949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2</w:delText>
                </w:r>
                <w:r w:rsidDel="001B4945">
                  <w:rPr>
                    <w:rFonts w:ascii="標楷體" w:eastAsia="標楷體" w:hAnsi="標楷體"/>
                  </w:rPr>
                  <w:delText>1</w:delText>
                </w:r>
              </w:del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5747" w14:textId="508DBFAC" w:rsidR="00046AE8" w:rsidDel="001B4945" w:rsidRDefault="00046AE8">
            <w:pPr>
              <w:rPr>
                <w:ins w:id="20950" w:author="Fegie" w:date="2021-05-02T20:41:00Z"/>
                <w:del w:id="20951" w:author="家榮 張" w:date="2021-05-20T21:10:00Z"/>
                <w:rFonts w:ascii="標楷體" w:eastAsia="標楷體" w:hAnsi="標楷體"/>
              </w:rPr>
            </w:pPr>
            <w:ins w:id="20952" w:author="Fegie" w:date="2021-05-02T20:41:00Z">
              <w:del w:id="20953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是否為準利害關係人</w:delText>
                </w:r>
              </w:del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FD22" w14:textId="68FEFC0E" w:rsidR="00046AE8" w:rsidDel="001B4945" w:rsidRDefault="00046AE8">
            <w:pPr>
              <w:rPr>
                <w:ins w:id="20954" w:author="Fegie" w:date="2021-05-02T20:41:00Z"/>
                <w:del w:id="20955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DFFD" w14:textId="1918855F" w:rsidR="00046AE8" w:rsidDel="001B4945" w:rsidRDefault="00046AE8">
            <w:pPr>
              <w:rPr>
                <w:ins w:id="20956" w:author="Fegie" w:date="2021-05-02T20:41:00Z"/>
                <w:del w:id="20957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33" w14:textId="5CC150A5" w:rsidR="00046AE8" w:rsidDel="001B4945" w:rsidRDefault="00046AE8">
            <w:pPr>
              <w:rPr>
                <w:ins w:id="20958" w:author="Fegie" w:date="2021-05-02T20:41:00Z"/>
                <w:del w:id="20959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34C59" w14:textId="7F3FC08D" w:rsidR="00046AE8" w:rsidDel="001B4945" w:rsidRDefault="00046AE8">
            <w:pPr>
              <w:rPr>
                <w:ins w:id="20960" w:author="Fegie" w:date="2021-05-02T20:41:00Z"/>
                <w:del w:id="20961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4D888" w14:textId="3E8DA312" w:rsidR="00046AE8" w:rsidRPr="00572388" w:rsidDel="001B4945" w:rsidRDefault="00046AE8">
            <w:pPr>
              <w:rPr>
                <w:ins w:id="20962" w:author="Fegie" w:date="2021-05-02T20:41:00Z"/>
                <w:del w:id="20963" w:author="家榮 張" w:date="2021-05-20T21:10:00Z"/>
                <w:rFonts w:ascii="標楷體" w:eastAsia="標楷體" w:hAnsi="標楷體"/>
              </w:rPr>
            </w:pPr>
            <w:ins w:id="20964" w:author="Fegie" w:date="2021-05-02T20:42:00Z">
              <w:del w:id="20965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R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3D052" w14:textId="217A71A4" w:rsidR="00046AE8" w:rsidDel="001B4945" w:rsidRDefault="00046AE8">
            <w:pPr>
              <w:rPr>
                <w:ins w:id="20966" w:author="Fegie" w:date="2021-05-02T20:41:00Z"/>
                <w:del w:id="20967" w:author="家榮 張" w:date="2021-05-20T21:10:00Z"/>
                <w:rFonts w:ascii="標楷體" w:eastAsia="標楷體" w:hAnsi="標楷體"/>
              </w:rPr>
            </w:pPr>
            <w:ins w:id="20968" w:author="Fegie" w:date="2021-05-02T20:42:00Z">
              <w:del w:id="20969" w:author="家榮 張" w:date="2021-05-20T21:10:00Z">
                <w:r w:rsidDel="001B4945">
                  <w:rPr>
                    <w:rFonts w:ascii="標楷體" w:eastAsia="標楷體" w:hAnsi="標楷體" w:hint="eastAsia"/>
                  </w:rPr>
                  <w:delText>1.不必輸入</w:delText>
                </w:r>
              </w:del>
            </w:ins>
          </w:p>
        </w:tc>
      </w:tr>
    </w:tbl>
    <w:p w14:paraId="086096C8" w14:textId="02033D1A" w:rsidR="00A93840" w:rsidDel="001B4945" w:rsidRDefault="00A93840">
      <w:pPr>
        <w:rPr>
          <w:ins w:id="20970" w:author="Fegie" w:date="2021-05-02T20:31:00Z"/>
          <w:del w:id="20971" w:author="家榮 張" w:date="2021-05-20T21:10:00Z"/>
          <w:rFonts w:ascii="標楷體" w:eastAsia="標楷體" w:hAnsi="標楷體"/>
        </w:rPr>
      </w:pPr>
    </w:p>
    <w:p w14:paraId="116D1DE0" w14:textId="7C8535E4" w:rsidR="00F26477" w:rsidRDefault="00F26477">
      <w:pPr>
        <w:rPr>
          <w:ins w:id="20972" w:author="Fegie" w:date="2021-05-02T17:43:00Z"/>
        </w:rPr>
      </w:pPr>
      <w:ins w:id="20973" w:author="Fegie" w:date="2021-05-02T17:43:00Z">
        <w:r>
          <w:rPr>
            <w:rFonts w:hint="eastAsia"/>
          </w:rPr>
          <w:br w:type="page"/>
        </w:r>
      </w:ins>
    </w:p>
    <w:p w14:paraId="357B8C1D" w14:textId="49C8BE83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  <w:rPr>
          <w:ins w:id="20974" w:author="家榮 張" w:date="2021-05-20T21:10:00Z"/>
        </w:rPr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B50FA40" w14:textId="7F60CDCA" w:rsidR="001B4945" w:rsidRDefault="00293675" w:rsidP="001B4945">
      <w:pPr>
        <w:rPr>
          <w:ins w:id="20975" w:author="家榮 張" w:date="2021-05-20T21:10:00Z"/>
          <w:noProof/>
        </w:rPr>
      </w:pPr>
      <w:r>
        <w:rPr>
          <w:noProof/>
        </w:rPr>
        <w:drawing>
          <wp:inline distT="0" distB="0" distL="0" distR="0" wp14:anchorId="3FC3AABB" wp14:editId="10BE9966">
            <wp:extent cx="6479540" cy="2910205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ins w:id="20976" w:author="家榮 張" w:date="2021-05-20T21:10:00Z">
        <w:r w:rsidR="001B4945">
          <w:rPr>
            <w:noProof/>
          </w:rPr>
          <w:drawing>
            <wp:inline distT="0" distB="0" distL="0" distR="0" wp14:anchorId="0A937A27" wp14:editId="2BD984FF">
              <wp:extent cx="6479540" cy="2803525"/>
              <wp:effectExtent l="0" t="0" r="0" b="0"/>
              <wp:docPr id="124" name="圖片 1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8035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8F85175" w14:textId="7E21912E" w:rsidR="001B4945" w:rsidRPr="00E97F56" w:rsidRDefault="001B4945" w:rsidP="001B4945">
      <w:pPr>
        <w:pStyle w:val="a"/>
        <w:numPr>
          <w:ilvl w:val="0"/>
          <w:numId w:val="55"/>
        </w:numPr>
        <w:spacing w:before="0"/>
        <w:ind w:left="1418"/>
        <w:rPr>
          <w:ins w:id="20977" w:author="家榮 張" w:date="2021-05-20T21:10:00Z"/>
        </w:rPr>
      </w:pPr>
      <w:ins w:id="20978" w:author="家榮 張" w:date="2021-05-20T21:10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  <w:r w:rsidR="00E97F56">
        <w:rPr>
          <w:rFonts w:hint="eastAsia"/>
        </w:rPr>
        <w:t>-</w:t>
      </w:r>
      <w:r w:rsidR="00E97F56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14:paraId="16694C74" w14:textId="77777777" w:rsidTr="000140B5">
        <w:trPr>
          <w:ins w:id="20979" w:author="家榮 張" w:date="2021-05-20T21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Default="001B4945" w:rsidP="00631E93">
            <w:pPr>
              <w:jc w:val="center"/>
              <w:rPr>
                <w:ins w:id="20980" w:author="家榮 張" w:date="2021-05-20T21:10:00Z"/>
                <w:rFonts w:ascii="標楷體" w:eastAsia="標楷體" w:hAnsi="標楷體"/>
              </w:rPr>
            </w:pPr>
            <w:ins w:id="20981" w:author="家榮 張" w:date="2021-05-20T21:10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Default="001B4945" w:rsidP="00631E93">
            <w:pPr>
              <w:jc w:val="center"/>
              <w:rPr>
                <w:ins w:id="20982" w:author="家榮 張" w:date="2021-05-20T21:10:00Z"/>
                <w:rFonts w:ascii="標楷體" w:eastAsia="標楷體" w:hAnsi="標楷體"/>
              </w:rPr>
            </w:pPr>
            <w:ins w:id="20983" w:author="家榮 張" w:date="2021-05-20T21:10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Default="001B4945" w:rsidP="00631E93">
            <w:pPr>
              <w:jc w:val="center"/>
              <w:rPr>
                <w:ins w:id="20984" w:author="家榮 張" w:date="2021-05-20T21:10:00Z"/>
                <w:rFonts w:ascii="標楷體" w:eastAsia="標楷體" w:hAnsi="標楷體"/>
              </w:rPr>
            </w:pPr>
            <w:ins w:id="20985" w:author="家榮 張" w:date="2021-05-20T21:10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B4945" w14:paraId="23BE6160" w14:textId="77777777" w:rsidTr="00631E93">
        <w:trPr>
          <w:ins w:id="20986" w:author="家榮 張" w:date="2021-05-20T21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Default="001B4945" w:rsidP="00631E93">
            <w:pPr>
              <w:jc w:val="center"/>
              <w:rPr>
                <w:ins w:id="20987" w:author="家榮 張" w:date="2021-05-20T21:10:00Z"/>
                <w:rFonts w:ascii="標楷體" w:eastAsia="標楷體" w:hAnsi="標楷體"/>
                <w:lang w:eastAsia="zh-HK"/>
              </w:rPr>
            </w:pPr>
            <w:ins w:id="20988" w:author="家榮 張" w:date="2021-05-20T21:1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Default="001B4945" w:rsidP="00631E93">
            <w:pPr>
              <w:rPr>
                <w:ins w:id="20989" w:author="家榮 張" w:date="2021-05-20T21:10:00Z"/>
                <w:rFonts w:ascii="標楷體" w:eastAsia="標楷體" w:hAnsi="標楷體"/>
                <w:lang w:eastAsia="zh-HK"/>
              </w:rPr>
            </w:pPr>
            <w:ins w:id="20990" w:author="家榮 張" w:date="2021-05-20T21:10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Default="001B4945" w:rsidP="00631E93">
            <w:pPr>
              <w:rPr>
                <w:ins w:id="20991" w:author="家榮 張" w:date="2021-05-20T21:10:00Z"/>
                <w:rFonts w:ascii="標楷體" w:eastAsia="標楷體" w:hAnsi="標楷體"/>
                <w:lang w:eastAsia="zh-HK"/>
              </w:rPr>
            </w:pPr>
            <w:ins w:id="20992" w:author="家榮 張" w:date="2021-05-20T21:10:00Z">
              <w:r>
                <w:rPr>
                  <w:rFonts w:ascii="標楷體" w:eastAsia="標楷體" w:hAnsi="標楷體" w:hint="eastAsia"/>
                </w:rPr>
                <w:t xml:space="preserve">1.【L1001 </w:t>
              </w:r>
              <w:r>
                <w:rPr>
                  <w:rFonts w:ascii="標楷體" w:eastAsia="標楷體" w:hAnsi="標楷體" w:hint="eastAsia"/>
                  <w:lang w:eastAsia="zh-HK"/>
                </w:rPr>
                <w:t>顧客明細資料查詢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新增法人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64D5EF9A" w14:textId="77777777" w:rsidR="001E2350" w:rsidRPr="005D1A35" w:rsidRDefault="001E2350" w:rsidP="001E2350">
            <w:pPr>
              <w:rPr>
                <w:ins w:id="20993" w:author="家榮 張" w:date="2021-05-20T21:21:00Z"/>
                <w:rFonts w:ascii="標楷體" w:eastAsia="標楷體" w:hAnsi="標楷體"/>
                <w:shd w:val="pct15" w:color="auto" w:fill="FFFFFF"/>
                <w:lang w:eastAsia="zh-HK"/>
                <w:rPrChange w:id="20994" w:author="張金龍" w:date="2021-05-29T22:21:00Z">
                  <w:rPr>
                    <w:ins w:id="20995" w:author="家榮 張" w:date="2021-05-20T21:21:00Z"/>
                    <w:rFonts w:ascii="標楷體" w:eastAsia="標楷體" w:hAnsi="標楷體"/>
                    <w:lang w:eastAsia="zh-HK"/>
                  </w:rPr>
                </w:rPrChange>
              </w:rPr>
            </w:pPr>
            <w:r w:rsidRPr="005D1A35">
              <w:rPr>
                <w:rFonts w:ascii="標楷體" w:eastAsia="標楷體" w:hAnsi="標楷體"/>
                <w:shd w:val="pct15" w:color="auto" w:fill="FFFFFF"/>
                <w:rPrChange w:id="20996" w:author="張金龍" w:date="2021-05-29T22:21:00Z">
                  <w:rPr>
                    <w:rFonts w:ascii="標楷體" w:eastAsia="標楷體" w:hAnsi="標楷體"/>
                  </w:rPr>
                </w:rPrChange>
              </w:rPr>
              <w:t>&lt;&lt;檢查說明&gt;&gt;</w:t>
            </w:r>
          </w:p>
          <w:p w14:paraId="7E55D16A" w14:textId="181CDF02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5D1A35" w:rsidRDefault="006C6877" w:rsidP="001E2350">
            <w:pPr>
              <w:rPr>
                <w:rFonts w:ascii="標楷體" w:eastAsia="標楷體" w:hAnsi="標楷體"/>
                <w:shd w:val="pct15" w:color="auto" w:fill="FFFFFF"/>
                <w:rPrChange w:id="20997" w:author="張金龍" w:date="2021-05-29T22:20:00Z">
                  <w:rPr>
                    <w:rFonts w:ascii="標楷體" w:eastAsia="標楷體" w:hAnsi="標楷體"/>
                  </w:rPr>
                </w:rPrChange>
              </w:rPr>
            </w:pPr>
            <w:r w:rsidRPr="005D1A35">
              <w:rPr>
                <w:rFonts w:ascii="標楷體" w:eastAsia="標楷體" w:hAnsi="標楷體"/>
                <w:shd w:val="pct15" w:color="auto" w:fill="FFFFFF"/>
                <w:rPrChange w:id="20998" w:author="張金龍" w:date="2021-05-29T22:20:00Z">
                  <w:rPr>
                    <w:rFonts w:ascii="標楷體" w:eastAsia="標楷體" w:hAnsi="標楷體"/>
                  </w:rPr>
                </w:rPrChange>
              </w:rPr>
              <w:t>&lt;&lt;成功處理說明&gt;&gt;</w:t>
            </w:r>
          </w:p>
          <w:p w14:paraId="1D24B19C" w14:textId="62D1AFE9" w:rsidR="006C6877" w:rsidRDefault="006C6877" w:rsidP="001E2350">
            <w:pPr>
              <w:rPr>
                <w:ins w:id="20999" w:author="家榮 張" w:date="2021-05-20T21:10:00Z"/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14:paraId="437A6EE7" w14:textId="77777777" w:rsidTr="00631E93">
        <w:trPr>
          <w:ins w:id="21000" w:author="家榮 張" w:date="2021-05-20T21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Default="001B4945" w:rsidP="00631E93">
            <w:pPr>
              <w:jc w:val="center"/>
              <w:rPr>
                <w:ins w:id="21001" w:author="家榮 張" w:date="2021-05-20T21:10:00Z"/>
                <w:rFonts w:ascii="標楷體" w:eastAsia="標楷體" w:hAnsi="標楷體"/>
              </w:rPr>
            </w:pPr>
            <w:ins w:id="21002" w:author="家榮 張" w:date="2021-05-20T21:1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Default="001B4945" w:rsidP="00631E93">
            <w:pPr>
              <w:rPr>
                <w:ins w:id="21003" w:author="家榮 張" w:date="2021-05-20T21:10:00Z"/>
                <w:rFonts w:ascii="標楷體" w:eastAsia="標楷體" w:hAnsi="標楷體"/>
                <w:lang w:eastAsia="zh-HK"/>
              </w:rPr>
            </w:pPr>
            <w:ins w:id="21004" w:author="家榮 張" w:date="2021-05-20T21:10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Default="001B4945" w:rsidP="00631E93">
            <w:pPr>
              <w:rPr>
                <w:ins w:id="21005" w:author="家榮 張" w:date="2021-05-20T21:10:00Z"/>
                <w:rFonts w:ascii="標楷體" w:eastAsia="標楷體" w:hAnsi="標楷體"/>
                <w:lang w:eastAsia="zh-HK"/>
              </w:rPr>
            </w:pPr>
            <w:ins w:id="21006" w:author="家榮 張" w:date="2021-05-20T21:10:00Z">
              <w:r>
                <w:rPr>
                  <w:rFonts w:ascii="標楷體" w:eastAsia="標楷體" w:hAnsi="標楷體" w:hint="eastAsia"/>
                  <w:lang w:eastAsia="zh-HK"/>
                </w:rPr>
                <w:t>關閉此</w:t>
              </w:r>
            </w:ins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ins w:id="21007" w:author="家榮 張" w:date="2021-05-20T21:10:00Z">
              <w:r>
                <w:rPr>
                  <w:rFonts w:ascii="標楷體" w:eastAsia="標楷體" w:hAnsi="標楷體" w:hint="eastAsia"/>
                  <w:lang w:eastAsia="zh-HK"/>
                </w:rPr>
                <w:t>畫面</w:t>
              </w:r>
            </w:ins>
          </w:p>
        </w:tc>
      </w:tr>
      <w:tr w:rsidR="001B4945" w14:paraId="3AAB7616" w14:textId="77777777" w:rsidTr="00631E93">
        <w:trPr>
          <w:ins w:id="21008" w:author="家榮 張" w:date="2021-05-20T21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Default="001B4945" w:rsidP="00631E93">
            <w:pPr>
              <w:jc w:val="center"/>
              <w:rPr>
                <w:ins w:id="21009" w:author="家榮 張" w:date="2021-05-20T21:10:00Z"/>
                <w:rFonts w:ascii="標楷體" w:eastAsia="標楷體" w:hAnsi="標楷體"/>
              </w:rPr>
            </w:pPr>
            <w:ins w:id="21010" w:author="家榮 張" w:date="2021-05-20T21:1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Default="001B4945" w:rsidP="00631E93">
            <w:pPr>
              <w:rPr>
                <w:ins w:id="21011" w:author="家榮 張" w:date="2021-05-20T21:10:00Z"/>
                <w:rFonts w:ascii="標楷體" w:eastAsia="標楷體" w:hAnsi="標楷體"/>
                <w:lang w:eastAsia="zh-HK"/>
              </w:rPr>
            </w:pPr>
            <w:ins w:id="21012" w:author="家榮 張" w:date="2021-05-20T21:10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Default="001B4945" w:rsidP="00631E93">
            <w:pPr>
              <w:rPr>
                <w:ins w:id="21013" w:author="家榮 張" w:date="2021-05-20T21:10:00Z"/>
                <w:rFonts w:ascii="標楷體" w:eastAsia="標楷體" w:hAnsi="標楷體"/>
                <w:lang w:eastAsia="zh-HK"/>
              </w:rPr>
            </w:pPr>
            <w:ins w:id="21014" w:author="家榮 張" w:date="2021-05-20T21:10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重新輸入另一筆新增法人資料</w:t>
              </w:r>
            </w:ins>
          </w:p>
        </w:tc>
      </w:tr>
    </w:tbl>
    <w:p w14:paraId="5EDDFC90" w14:textId="77777777" w:rsidR="001B4945" w:rsidRDefault="001B4945" w:rsidP="001B4945">
      <w:pPr>
        <w:rPr>
          <w:ins w:id="21015" w:author="家榮 張" w:date="2021-05-20T21:10:00Z"/>
          <w:rFonts w:ascii="標楷體" w:eastAsia="標楷體" w:hAnsi="標楷體"/>
        </w:rPr>
      </w:pPr>
    </w:p>
    <w:p w14:paraId="052F0099" w14:textId="77777777" w:rsidR="001B4945" w:rsidRDefault="001B4945" w:rsidP="001B4945">
      <w:pPr>
        <w:pStyle w:val="15"/>
        <w:numPr>
          <w:ilvl w:val="0"/>
          <w:numId w:val="55"/>
        </w:numPr>
        <w:ind w:left="1418"/>
        <w:rPr>
          <w:ins w:id="21016" w:author="家榮 張" w:date="2021-05-20T21:10:00Z"/>
        </w:rPr>
      </w:pPr>
      <w:ins w:id="21017" w:author="家榮 張" w:date="2021-05-20T21:10:00Z">
        <w:r>
          <w:rPr>
            <w:rFonts w:hint="eastAsia"/>
          </w:rPr>
          <w:lastRenderedPageBreak/>
          <w:t>輸入畫面資料說明</w:t>
        </w:r>
      </w:ins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21018" w:author="張嘉榮" w:date="2021-05-30T12:28:00Z">
          <w:tblPr>
            <w:tblW w:w="10740" w:type="dxa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56"/>
        <w:gridCol w:w="1999"/>
        <w:gridCol w:w="1056"/>
        <w:gridCol w:w="953"/>
        <w:gridCol w:w="2976"/>
        <w:gridCol w:w="456"/>
        <w:gridCol w:w="576"/>
        <w:gridCol w:w="3336"/>
        <w:tblGridChange w:id="21019">
          <w:tblGrid>
            <w:gridCol w:w="456"/>
            <w:gridCol w:w="456"/>
            <w:gridCol w:w="1543"/>
            <w:gridCol w:w="1056"/>
            <w:gridCol w:w="497"/>
            <w:gridCol w:w="456"/>
            <w:gridCol w:w="2976"/>
            <w:gridCol w:w="456"/>
            <w:gridCol w:w="576"/>
            <w:gridCol w:w="3336"/>
          </w:tblGrid>
        </w:tblGridChange>
      </w:tblGrid>
      <w:tr w:rsidR="00CD0E58" w14:paraId="57B112F4" w14:textId="77777777" w:rsidTr="005413BB">
        <w:trPr>
          <w:trHeight w:val="388"/>
          <w:tblHeader/>
          <w:jc w:val="center"/>
          <w:ins w:id="21020" w:author="家榮 張" w:date="2021-05-20T21:10:00Z"/>
          <w:trPrChange w:id="21021" w:author="張嘉榮" w:date="2021-05-30T12:28:00Z">
            <w:trPr>
              <w:trHeight w:val="388"/>
              <w:tblHeader/>
              <w:jc w:val="center"/>
            </w:trPr>
          </w:trPrChange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1022" w:author="張嘉榮" w:date="2021-05-30T12:28:00Z">
              <w:tcPr>
                <w:tcW w:w="457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3F3F3"/>
                <w:hideMark/>
              </w:tcPr>
            </w:tcPrChange>
          </w:tcPr>
          <w:p w14:paraId="7736B0B7" w14:textId="77777777" w:rsidR="001B4945" w:rsidRDefault="001B4945" w:rsidP="00631E93">
            <w:pPr>
              <w:rPr>
                <w:ins w:id="21023" w:author="家榮 張" w:date="2021-05-20T21:10:00Z"/>
                <w:rFonts w:ascii="標楷體" w:eastAsia="標楷體" w:hAnsi="標楷體"/>
              </w:rPr>
            </w:pPr>
            <w:ins w:id="21024" w:author="家榮 張" w:date="2021-05-20T21:10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9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1025" w:author="張嘉榮" w:date="2021-05-30T12:28:00Z">
              <w:tcPr>
                <w:tcW w:w="1269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3F3F3"/>
                <w:hideMark/>
              </w:tcPr>
            </w:tcPrChange>
          </w:tcPr>
          <w:p w14:paraId="08265318" w14:textId="77777777" w:rsidR="001B4945" w:rsidRDefault="001B4945" w:rsidP="00631E93">
            <w:pPr>
              <w:rPr>
                <w:ins w:id="21026" w:author="家榮 張" w:date="2021-05-20T21:10:00Z"/>
                <w:rFonts w:ascii="標楷體" w:eastAsia="標楷體" w:hAnsi="標楷體"/>
              </w:rPr>
            </w:pPr>
            <w:ins w:id="21027" w:author="家榮 張" w:date="2021-05-20T21:10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6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1028" w:author="張嘉榮" w:date="2021-05-30T12:28:00Z">
              <w:tcPr>
                <w:tcW w:w="5678" w:type="dxa"/>
                <w:gridSpan w:val="7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3F3F3"/>
                <w:hideMark/>
              </w:tcPr>
            </w:tcPrChange>
          </w:tcPr>
          <w:p w14:paraId="414E87E0" w14:textId="77777777" w:rsidR="001B4945" w:rsidRDefault="001B4945" w:rsidP="00631E93">
            <w:pPr>
              <w:jc w:val="center"/>
              <w:rPr>
                <w:ins w:id="21029" w:author="家榮 張" w:date="2021-05-20T21:10:00Z"/>
                <w:rFonts w:ascii="標楷體" w:eastAsia="標楷體" w:hAnsi="標楷體"/>
              </w:rPr>
            </w:pPr>
            <w:ins w:id="21030" w:author="家榮 張" w:date="2021-05-20T21:10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1031" w:author="張嘉榮" w:date="2021-05-30T12:28:00Z">
              <w:tcPr>
                <w:tcW w:w="3336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3F3F3"/>
                <w:hideMark/>
              </w:tcPr>
            </w:tcPrChange>
          </w:tcPr>
          <w:p w14:paraId="7CBF7323" w14:textId="77777777" w:rsidR="001B4945" w:rsidRDefault="001B4945" w:rsidP="00631E93">
            <w:pPr>
              <w:rPr>
                <w:ins w:id="21032" w:author="家榮 張" w:date="2021-05-20T21:10:00Z"/>
                <w:rFonts w:ascii="標楷體" w:eastAsia="標楷體" w:hAnsi="標楷體"/>
              </w:rPr>
            </w:pPr>
            <w:ins w:id="21033" w:author="家榮 張" w:date="2021-05-20T21:10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5413BB" w14:paraId="172CA0F2" w14:textId="77777777" w:rsidTr="005413BB">
        <w:trPr>
          <w:trHeight w:val="244"/>
          <w:tblHeader/>
          <w:jc w:val="center"/>
          <w:ins w:id="21034" w:author="家榮 張" w:date="2021-05-20T21:10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Default="001B4945" w:rsidP="00631E93">
            <w:pPr>
              <w:widowControl/>
              <w:rPr>
                <w:ins w:id="21035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199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Default="001B4945" w:rsidP="00631E93">
            <w:pPr>
              <w:widowControl/>
              <w:rPr>
                <w:ins w:id="21036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CE29D" w:rsidR="001B4945" w:rsidRDefault="001B4945" w:rsidP="00631E93">
            <w:pPr>
              <w:rPr>
                <w:ins w:id="21037" w:author="家榮 張" w:date="2021-05-20T21:10:00Z"/>
                <w:rFonts w:ascii="標楷體" w:eastAsia="標楷體" w:hAnsi="標楷體"/>
              </w:rPr>
            </w:pPr>
            <w:ins w:id="21038" w:author="家榮 張" w:date="2021-05-20T21:10:00Z">
              <w:r>
                <w:rPr>
                  <w:rFonts w:ascii="標楷體" w:eastAsia="標楷體" w:hAnsi="標楷體" w:hint="eastAsia"/>
                </w:rPr>
                <w:t>資料</w:t>
              </w:r>
              <w:del w:id="21039" w:author="張嘉榮" w:date="2021-05-26T15:45:00Z">
                <w:r w:rsidDel="00FC6242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Default="001B4945" w:rsidP="00631E93">
            <w:pPr>
              <w:rPr>
                <w:ins w:id="21040" w:author="家榮 張" w:date="2021-05-20T21:10:00Z"/>
                <w:rFonts w:ascii="標楷體" w:eastAsia="標楷體" w:hAnsi="標楷體"/>
              </w:rPr>
            </w:pPr>
            <w:ins w:id="21041" w:author="家榮 張" w:date="2021-05-20T21:10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Default="001B4945" w:rsidP="00631E93">
            <w:pPr>
              <w:rPr>
                <w:ins w:id="21042" w:author="家榮 張" w:date="2021-05-20T21:10:00Z"/>
                <w:rFonts w:ascii="標楷體" w:eastAsia="標楷體" w:hAnsi="標楷體"/>
              </w:rPr>
            </w:pPr>
            <w:ins w:id="21043" w:author="家榮 張" w:date="2021-05-20T21:10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Default="001B4945" w:rsidP="00631E93">
            <w:pPr>
              <w:rPr>
                <w:ins w:id="21044" w:author="家榮 張" w:date="2021-05-20T21:10:00Z"/>
                <w:rFonts w:ascii="標楷體" w:eastAsia="標楷體" w:hAnsi="標楷體"/>
              </w:rPr>
            </w:pPr>
            <w:ins w:id="21045" w:author="家榮 張" w:date="2021-05-20T21:10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Default="001B4945" w:rsidP="00631E93">
            <w:pPr>
              <w:rPr>
                <w:ins w:id="21046" w:author="家榮 張" w:date="2021-05-20T21:10:00Z"/>
                <w:rFonts w:ascii="標楷體" w:eastAsia="標楷體" w:hAnsi="標楷體"/>
              </w:rPr>
            </w:pPr>
            <w:ins w:id="21047" w:author="家榮 張" w:date="2021-05-20T21:10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Default="001B4945" w:rsidP="00631E93">
            <w:pPr>
              <w:widowControl/>
              <w:rPr>
                <w:ins w:id="21048" w:author="家榮 張" w:date="2021-05-20T21:10:00Z"/>
                <w:rFonts w:ascii="標楷體" w:eastAsia="標楷體" w:hAnsi="標楷體"/>
              </w:rPr>
            </w:pPr>
          </w:p>
        </w:tc>
      </w:tr>
      <w:tr w:rsidR="00CD0E58" w14:paraId="36BD6EC6" w14:textId="77777777" w:rsidTr="005413BB">
        <w:trPr>
          <w:trHeight w:val="291"/>
          <w:jc w:val="center"/>
          <w:ins w:id="21049" w:author="家榮 張" w:date="2021-05-20T21:10:00Z"/>
          <w:trPrChange w:id="21050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051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62714C5" w14:textId="77777777" w:rsidR="001B4945" w:rsidRDefault="001B4945" w:rsidP="00631E93">
            <w:pPr>
              <w:rPr>
                <w:ins w:id="21052" w:author="家榮 張" w:date="2021-05-20T21:10:00Z"/>
                <w:rFonts w:ascii="標楷體" w:eastAsia="標楷體" w:hAnsi="標楷體"/>
              </w:rPr>
            </w:pPr>
            <w:bookmarkStart w:id="21053" w:name="_Hlk73051159"/>
            <w:ins w:id="21054" w:author="家榮 張" w:date="2021-05-20T21:1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055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4548D87" w14:textId="77777777" w:rsidR="001B4945" w:rsidRDefault="001B4945" w:rsidP="00631E93">
            <w:pPr>
              <w:rPr>
                <w:ins w:id="21056" w:author="家榮 張" w:date="2021-05-20T21:10:00Z"/>
                <w:rFonts w:ascii="標楷體" w:eastAsia="標楷體" w:hAnsi="標楷體"/>
              </w:rPr>
            </w:pPr>
            <w:ins w:id="21057" w:author="家榮 張" w:date="2021-05-20T21:10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58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C64437" w14:textId="77777777" w:rsidR="001B4945" w:rsidRDefault="001B4945" w:rsidP="00631E93">
            <w:pPr>
              <w:rPr>
                <w:ins w:id="21059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60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33D975" w14:textId="3D91B545" w:rsidR="001B4945" w:rsidRDefault="00A56EA2" w:rsidP="00631E93">
            <w:pPr>
              <w:rPr>
                <w:ins w:id="21061" w:author="家榮 張" w:date="2021-05-20T21:10:00Z"/>
                <w:rFonts w:ascii="標楷體" w:eastAsia="標楷體" w:hAnsi="標楷體"/>
              </w:rPr>
            </w:pPr>
            <w:ins w:id="21062" w:author="家榮 張" w:date="2021-05-20T21:10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63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2A3180" w14:textId="77777777" w:rsidR="001B4945" w:rsidRDefault="001B4945" w:rsidP="00631E93">
            <w:pPr>
              <w:rPr>
                <w:ins w:id="21064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65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8B9C6BA" w14:textId="77777777" w:rsidR="001B4945" w:rsidRDefault="001B4945" w:rsidP="00631E93">
            <w:pPr>
              <w:rPr>
                <w:ins w:id="21066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067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A09B580" w14:textId="77777777" w:rsidR="001B4945" w:rsidRDefault="001B4945" w:rsidP="00631E93">
            <w:pPr>
              <w:rPr>
                <w:ins w:id="21068" w:author="家榮 張" w:date="2021-05-20T21:10:00Z"/>
                <w:rFonts w:ascii="標楷體" w:eastAsia="標楷體" w:hAnsi="標楷體"/>
              </w:rPr>
            </w:pPr>
            <w:ins w:id="21069" w:author="家榮 張" w:date="2021-05-20T21:1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070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80E46C2" w14:textId="56E41261" w:rsidR="001B4945" w:rsidRDefault="001B4945">
            <w:pPr>
              <w:rPr>
                <w:ins w:id="21071" w:author="家榮 張" w:date="2021-05-20T21:10:00Z"/>
                <w:rFonts w:ascii="標楷體" w:eastAsia="標楷體" w:hAnsi="標楷體"/>
              </w:rPr>
            </w:pPr>
            <w:ins w:id="21072" w:author="家榮 張" w:date="2021-05-20T21:10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</w:tc>
      </w:tr>
      <w:tr w:rsidR="00CD0E58" w14:paraId="00D3918D" w14:textId="77777777" w:rsidTr="005413BB">
        <w:trPr>
          <w:trHeight w:val="291"/>
          <w:jc w:val="center"/>
          <w:ins w:id="21073" w:author="家榮 張" w:date="2021-05-20T21:10:00Z"/>
          <w:trPrChange w:id="21074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075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C4F6F42" w14:textId="77777777" w:rsidR="008D5A41" w:rsidRDefault="008D5A41" w:rsidP="008D5A41">
            <w:pPr>
              <w:rPr>
                <w:ins w:id="21076" w:author="家榮 張" w:date="2021-05-20T21:10:00Z"/>
                <w:rFonts w:ascii="標楷體" w:eastAsia="標楷體" w:hAnsi="標楷體"/>
              </w:rPr>
            </w:pPr>
            <w:ins w:id="21077" w:author="家榮 張" w:date="2021-05-20T21:1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78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6BFBD6" w14:textId="77777777" w:rsidR="008D5A41" w:rsidRDefault="008D5A41" w:rsidP="008D5A41">
            <w:pPr>
              <w:rPr>
                <w:ins w:id="21079" w:author="家榮 張" w:date="2021-05-20T21:10:00Z"/>
                <w:rFonts w:ascii="標楷體" w:eastAsia="標楷體" w:hAnsi="標楷體"/>
              </w:rPr>
            </w:pPr>
            <w:ins w:id="21080" w:author="家榮 張" w:date="2021-05-20T21:10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81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A917CE" w14:textId="77777777" w:rsidR="008D5A41" w:rsidRDefault="008D5A41" w:rsidP="008D5A41">
            <w:pPr>
              <w:rPr>
                <w:ins w:id="21082" w:author="家榮 張" w:date="2021-05-20T21:10:00Z"/>
                <w:rFonts w:ascii="標楷體" w:eastAsia="標楷體" w:hAnsi="標楷體"/>
              </w:rPr>
            </w:pPr>
            <w:ins w:id="21083" w:author="家榮 張" w:date="2021-05-20T21:10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84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033C97" w14:textId="77777777" w:rsidR="008D5A41" w:rsidRDefault="008D5A41" w:rsidP="008D5A41">
            <w:pPr>
              <w:rPr>
                <w:ins w:id="21085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86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381EFC" w14:textId="77777777" w:rsidR="008D5A41" w:rsidRDefault="008D5A41" w:rsidP="008D5A41">
            <w:pPr>
              <w:rPr>
                <w:ins w:id="21087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21088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5C0970E1" w14:textId="77777777" w:rsidR="008D5A41" w:rsidRDefault="008D5A41" w:rsidP="008D5A41">
            <w:pPr>
              <w:rPr>
                <w:ins w:id="21089" w:author="家榮 張" w:date="2021-05-20T21:10:00Z"/>
                <w:rFonts w:ascii="標楷體" w:eastAsia="標楷體" w:hAnsi="標楷體"/>
              </w:rPr>
            </w:pPr>
            <w:ins w:id="21090" w:author="家榮 張" w:date="2021-05-20T21:10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21091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713C3E94" w14:textId="77777777" w:rsidR="008D5A41" w:rsidRDefault="008D5A41" w:rsidP="008D5A41">
            <w:pPr>
              <w:rPr>
                <w:ins w:id="21092" w:author="家榮 張" w:date="2021-05-20T21:10:00Z"/>
                <w:rFonts w:ascii="標楷體" w:eastAsia="標楷體" w:hAnsi="標楷體"/>
              </w:rPr>
            </w:pPr>
            <w:ins w:id="21093" w:author="家榮 張" w:date="2021-05-20T21:1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21094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25BB5B59" w14:textId="581B6ACF" w:rsidR="008D5A41" w:rsidRDefault="008D5A41" w:rsidP="008D5A41">
            <w:pPr>
              <w:rPr>
                <w:rFonts w:ascii="標楷體" w:eastAsia="標楷體" w:hAnsi="標楷體"/>
              </w:rPr>
            </w:pPr>
            <w:ins w:id="21095" w:author="家榮 張" w:date="2021-05-20T21:21:00Z">
              <w:r>
                <w:rPr>
                  <w:rFonts w:ascii="標楷體" w:eastAsia="標楷體" w:hAnsi="標楷體" w:hint="eastAsia"/>
                </w:rPr>
                <w:t>1.必須輸入</w:t>
              </w:r>
            </w:ins>
            <w:r>
              <w:rPr>
                <w:rFonts w:ascii="標楷體" w:eastAsia="標楷體" w:hAnsi="標楷體" w:hint="eastAsia"/>
              </w:rPr>
              <w:t>文字，</w:t>
            </w:r>
            <w:ins w:id="21096" w:author="家榮 張" w:date="2021-05-20T21:21:00Z"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1FAC1E6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</w:t>
            </w:r>
            <w:ins w:id="21097" w:author="家榮 張" w:date="2021-05-20T21:21:00Z">
              <w:r>
                <w:rPr>
                  <w:rFonts w:ascii="標楷體" w:eastAsia="標楷體" w:hAnsi="標楷體" w:hint="eastAsia"/>
                </w:rPr>
                <w:t>V</w:t>
              </w:r>
              <w:r>
                <w:rPr>
                  <w:rFonts w:ascii="標楷體" w:eastAsia="標楷體" w:hAnsi="標楷體"/>
                </w:rPr>
                <w:t>(7)</w:t>
              </w:r>
            </w:ins>
          </w:p>
          <w:p w14:paraId="2918252C" w14:textId="02E428E1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ins w:id="21098" w:author="張金龍" w:date="2021-05-29T22:21:00Z">
              <w:r w:rsidR="005D1A35">
                <w:rPr>
                  <w:rFonts w:ascii="標楷體" w:eastAsia="標楷體" w:hAnsi="標楷體" w:hint="eastAsia"/>
                </w:rPr>
                <w:t>統一編號</w:t>
              </w:r>
            </w:ins>
            <w:r>
              <w:rPr>
                <w:rFonts w:ascii="標楷體" w:eastAsia="標楷體" w:hAnsi="標楷體" w:hint="eastAsia"/>
              </w:rPr>
              <w:t>格式/</w:t>
            </w:r>
          </w:p>
          <w:p w14:paraId="1E56E034" w14:textId="513089FC" w:rsidR="008D5A41" w:rsidRPr="00E97F56" w:rsidRDefault="00ED106C" w:rsidP="00ED106C">
            <w:pPr>
              <w:rPr>
                <w:ins w:id="21099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8D5A41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E5117" w:rsidRDefault="008D5A41" w:rsidP="008D5A41">
            <w:pPr>
              <w:rPr>
                <w:ins w:id="21100" w:author="家榮 張" w:date="2021-05-20T21:1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21101" w:author="家榮 張" w:date="2021-05-20T21:21:00Z">
              <w:r>
                <w:rPr>
                  <w:rFonts w:ascii="標楷體" w:eastAsia="標楷體" w:hAnsi="標楷體"/>
                </w:rPr>
                <w:t>.CustMain.CustId</w:t>
              </w:r>
            </w:ins>
          </w:p>
        </w:tc>
      </w:tr>
      <w:tr w:rsidR="00CD0E58" w14:paraId="02221EC6" w14:textId="77777777" w:rsidTr="005413BB">
        <w:trPr>
          <w:trHeight w:val="291"/>
          <w:jc w:val="center"/>
          <w:ins w:id="21102" w:author="家榮 張" w:date="2021-05-20T21:10:00Z"/>
          <w:trPrChange w:id="21103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104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83872B" w14:textId="77777777" w:rsidR="008D5A41" w:rsidRDefault="008D5A41" w:rsidP="008D5A41">
            <w:pPr>
              <w:rPr>
                <w:ins w:id="21105" w:author="家榮 張" w:date="2021-05-20T21:10:00Z"/>
                <w:rFonts w:ascii="標楷體" w:eastAsia="標楷體" w:hAnsi="標楷體"/>
              </w:rPr>
            </w:pPr>
            <w:ins w:id="21106" w:author="家榮 張" w:date="2021-05-20T21:1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07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E55843" w14:textId="77777777" w:rsidR="008D5A41" w:rsidRDefault="008D5A41" w:rsidP="008D5A41">
            <w:pPr>
              <w:rPr>
                <w:ins w:id="21108" w:author="家榮 張" w:date="2021-05-20T21:10:00Z"/>
                <w:rFonts w:ascii="標楷體" w:eastAsia="標楷體" w:hAnsi="標楷體"/>
              </w:rPr>
            </w:pPr>
            <w:ins w:id="21109" w:author="家榮 張" w:date="2021-05-20T21:10:00Z">
              <w:r>
                <w:rPr>
                  <w:rFonts w:ascii="標楷體" w:eastAsia="標楷體" w:hAnsi="標楷體" w:hint="eastAsia"/>
                </w:rPr>
                <w:t>公司名稱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10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77C6E7" w14:textId="77777777" w:rsidR="008D5A41" w:rsidRDefault="008D5A41" w:rsidP="008D5A41">
            <w:pPr>
              <w:rPr>
                <w:ins w:id="21111" w:author="家榮 張" w:date="2021-05-20T21:10:00Z"/>
                <w:rFonts w:ascii="標楷體" w:eastAsia="標楷體" w:hAnsi="標楷體"/>
              </w:rPr>
            </w:pPr>
            <w:ins w:id="21112" w:author="家榮 張" w:date="2021-05-20T21:10:00Z">
              <w:r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13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16471C" w14:textId="77777777" w:rsidR="008D5A41" w:rsidRDefault="008D5A41" w:rsidP="008D5A41">
            <w:pPr>
              <w:rPr>
                <w:ins w:id="21114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15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B2EA0C" w14:textId="77777777" w:rsidR="008D5A41" w:rsidRDefault="008D5A41" w:rsidP="008D5A41">
            <w:pPr>
              <w:rPr>
                <w:ins w:id="21116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17" w:author="張嘉榮" w:date="2021-05-30T12:29:00Z">
              <w:tcPr>
                <w:tcW w:w="637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C97EEA" w14:textId="77777777" w:rsidR="008D5A41" w:rsidRDefault="008D5A41" w:rsidP="008D5A41">
            <w:pPr>
              <w:rPr>
                <w:ins w:id="21118" w:author="家榮 張" w:date="2021-05-20T21:10:00Z"/>
                <w:rFonts w:ascii="標楷體" w:eastAsia="標楷體" w:hAnsi="標楷體"/>
              </w:rPr>
            </w:pPr>
            <w:ins w:id="21119" w:author="家榮 張" w:date="2021-05-20T21:10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20" w:author="張嘉榮" w:date="2021-05-30T12:29:00Z">
              <w:tcPr>
                <w:tcW w:w="590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16A575" w14:textId="77777777" w:rsidR="008D5A41" w:rsidRDefault="008D5A41" w:rsidP="008D5A41">
            <w:pPr>
              <w:rPr>
                <w:ins w:id="21121" w:author="家榮 張" w:date="2021-05-20T21:10:00Z"/>
                <w:rFonts w:ascii="標楷體" w:eastAsia="標楷體" w:hAnsi="標楷體"/>
              </w:rPr>
            </w:pPr>
            <w:ins w:id="21122" w:author="家榮 張" w:date="2021-05-20T21:1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23" w:author="張嘉榮" w:date="2021-05-30T12:29:00Z">
              <w:tcPr>
                <w:tcW w:w="333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C90891" w14:textId="6FCF3C3D" w:rsidR="008D5A41" w:rsidRDefault="008D5A41" w:rsidP="008D5A41">
            <w:pPr>
              <w:rPr>
                <w:rFonts w:ascii="標楷體" w:eastAsia="標楷體" w:hAnsi="標楷體"/>
              </w:rPr>
            </w:pPr>
            <w:ins w:id="21124" w:author="家榮 張" w:date="2021-05-20T21:21:00Z">
              <w:r>
                <w:rPr>
                  <w:rFonts w:ascii="標楷體" w:eastAsia="標楷體" w:hAnsi="標楷體" w:hint="eastAsia"/>
                </w:rPr>
                <w:t>1.必須輸入</w:t>
              </w:r>
            </w:ins>
            <w:r>
              <w:rPr>
                <w:rFonts w:ascii="標楷體" w:eastAsia="標楷體" w:hAnsi="標楷體" w:hint="eastAsia"/>
              </w:rPr>
              <w:t>文字，</w:t>
            </w:r>
            <w:ins w:id="21125" w:author="家榮 張" w:date="2021-05-20T21:21:00Z"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735A5540" w14:textId="77777777" w:rsidR="008D5A41" w:rsidRPr="00E97F56" w:rsidRDefault="008D5A41" w:rsidP="008D5A41">
            <w:pPr>
              <w:rPr>
                <w:ins w:id="21126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</w:t>
            </w:r>
            <w:ins w:id="21127" w:author="家榮 張" w:date="2021-05-20T21:21:00Z">
              <w:r>
                <w:rPr>
                  <w:rFonts w:ascii="標楷體" w:eastAsia="標楷體" w:hAnsi="標楷體" w:hint="eastAsia"/>
                </w:rPr>
                <w:t>V</w:t>
              </w:r>
              <w:r>
                <w:rPr>
                  <w:rFonts w:ascii="標楷體" w:eastAsia="標楷體" w:hAnsi="標楷體"/>
                </w:rPr>
                <w:t>(7)</w:t>
              </w:r>
            </w:ins>
          </w:p>
          <w:p w14:paraId="60539904" w14:textId="6B856964" w:rsidR="008D5A41" w:rsidRDefault="008D5A41" w:rsidP="008D5A41">
            <w:pPr>
              <w:rPr>
                <w:ins w:id="21128" w:author="家榮 張" w:date="2021-05-20T21:1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21129" w:author="家榮 張" w:date="2021-05-20T21:21:00Z">
              <w:r>
                <w:rPr>
                  <w:rFonts w:ascii="標楷體" w:eastAsia="標楷體" w:hAnsi="標楷體"/>
                </w:rPr>
                <w:t>.CustMain.CustName</w:t>
              </w:r>
            </w:ins>
          </w:p>
        </w:tc>
      </w:tr>
      <w:tr w:rsidR="00CD0E58" w14:paraId="65B2C64D" w14:textId="77777777" w:rsidTr="005413BB">
        <w:trPr>
          <w:trHeight w:val="291"/>
          <w:jc w:val="center"/>
          <w:ins w:id="21130" w:author="家榮 張" w:date="2021-05-20T21:10:00Z"/>
          <w:trPrChange w:id="21131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132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203501E" w14:textId="77777777" w:rsidR="008D5A41" w:rsidRDefault="008D5A41" w:rsidP="008D5A41">
            <w:pPr>
              <w:rPr>
                <w:ins w:id="21133" w:author="家榮 張" w:date="2021-05-20T21:10:00Z"/>
                <w:rFonts w:ascii="標楷體" w:eastAsia="標楷體" w:hAnsi="標楷體"/>
              </w:rPr>
            </w:pPr>
            <w:ins w:id="21134" w:author="家榮 張" w:date="2021-05-20T21:10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35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2585F7" w14:textId="77777777" w:rsidR="008D5A41" w:rsidRDefault="008D5A41" w:rsidP="008D5A41">
            <w:pPr>
              <w:rPr>
                <w:ins w:id="21136" w:author="家榮 張" w:date="2021-05-20T21:10:00Z"/>
                <w:rFonts w:ascii="標楷體" w:eastAsia="標楷體" w:hAnsi="標楷體"/>
              </w:rPr>
            </w:pPr>
            <w:ins w:id="21137" w:author="家榮 張" w:date="2021-05-20T21:10:00Z">
              <w:r>
                <w:rPr>
                  <w:rFonts w:ascii="標楷體" w:eastAsia="標楷體" w:hAnsi="標楷體" w:hint="eastAsia"/>
                </w:rPr>
                <w:t>設立日期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38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9110E6" w14:textId="77777777" w:rsidR="008D5A41" w:rsidRDefault="008D5A41" w:rsidP="008D5A41">
            <w:pPr>
              <w:rPr>
                <w:ins w:id="21139" w:author="家榮 張" w:date="2021-05-20T21:10:00Z"/>
                <w:rFonts w:ascii="標楷體" w:eastAsia="標楷體" w:hAnsi="標楷體"/>
              </w:rPr>
            </w:pPr>
            <w:ins w:id="21140" w:author="家榮 張" w:date="2021-05-20T21:10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41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421BED" w14:textId="77777777" w:rsidR="008D5A41" w:rsidRDefault="008D5A41" w:rsidP="008D5A41">
            <w:pPr>
              <w:rPr>
                <w:ins w:id="21142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43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361ACF" w14:textId="77777777" w:rsidR="008D5A41" w:rsidRPr="00F15B2B" w:rsidRDefault="008D5A41" w:rsidP="008D5A41">
            <w:pPr>
              <w:rPr>
                <w:ins w:id="21144" w:author="家榮 張" w:date="2021-05-20T21:10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45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BAF2428" w14:textId="77777777" w:rsidR="008D5A41" w:rsidRDefault="008D5A41" w:rsidP="008D5A41">
            <w:pPr>
              <w:rPr>
                <w:ins w:id="21146" w:author="家榮 張" w:date="2021-05-20T21:10:00Z"/>
                <w:rFonts w:ascii="標楷體" w:eastAsia="標楷體" w:hAnsi="標楷體"/>
              </w:rPr>
            </w:pPr>
            <w:ins w:id="21147" w:author="家榮 張" w:date="2021-05-20T21:10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48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0AEBC6" w14:textId="77777777" w:rsidR="008D5A41" w:rsidRDefault="008D5A41" w:rsidP="008D5A41">
            <w:pPr>
              <w:rPr>
                <w:ins w:id="21149" w:author="家榮 張" w:date="2021-05-20T21:10:00Z"/>
                <w:rFonts w:ascii="標楷體" w:eastAsia="標楷體" w:hAnsi="標楷體"/>
              </w:rPr>
            </w:pPr>
            <w:ins w:id="21150" w:author="家榮 張" w:date="2021-05-20T21:1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51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94B944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ins w:id="21152" w:author="家榮 張" w:date="2021-05-20T21:21:00Z">
              <w:r>
                <w:rPr>
                  <w:rFonts w:ascii="標楷體" w:eastAsia="標楷體" w:hAnsi="標楷體" w:hint="eastAsia"/>
                </w:rPr>
                <w:t>1.必須輸入</w:t>
              </w:r>
            </w:ins>
            <w:r>
              <w:rPr>
                <w:rFonts w:ascii="標楷體" w:eastAsia="標楷體" w:hAnsi="標楷體" w:hint="eastAsia"/>
              </w:rPr>
              <w:t>日期，</w:t>
            </w:r>
            <w:ins w:id="21153" w:author="家榮 張" w:date="2021-05-20T21:21:00Z"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5D943341" w14:textId="77777777" w:rsidR="008D5A41" w:rsidRDefault="008D5A41" w:rsidP="008D5A4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8D5A41" w:rsidRDefault="008D5A41" w:rsidP="008D5A4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3CBD39F1" w14:textId="77777777" w:rsidR="008D5A41" w:rsidRDefault="008D5A41" w:rsidP="008D5A41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4264B010" w14:textId="77777777" w:rsidR="008D5A41" w:rsidRDefault="008D5A41" w:rsidP="008D5A4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07F88FD6" w14:textId="2BC323AA" w:rsidR="008D5A41" w:rsidRPr="00F15B2B" w:rsidRDefault="008D5A41" w:rsidP="008D5A41">
            <w:pPr>
              <w:rPr>
                <w:ins w:id="21154" w:author="家榮 張" w:date="2021-05-20T21:10:00Z"/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21155" w:author="家榮 張" w:date="2021-05-20T21:21:00Z">
              <w:r>
                <w:rPr>
                  <w:rFonts w:ascii="標楷體" w:eastAsia="標楷體" w:hAnsi="標楷體"/>
                </w:rPr>
                <w:t>.CustMain.Birthday</w:t>
              </w:r>
            </w:ins>
          </w:p>
        </w:tc>
      </w:tr>
      <w:tr w:rsidR="00CD0E58" w14:paraId="641ED317" w14:textId="77777777" w:rsidTr="005413BB">
        <w:trPr>
          <w:trHeight w:val="291"/>
          <w:jc w:val="center"/>
          <w:ins w:id="21156" w:author="家榮 張" w:date="2021-05-20T21:10:00Z"/>
          <w:trPrChange w:id="21157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158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66E75B5" w14:textId="77777777" w:rsidR="008D5A41" w:rsidRDefault="008D5A41" w:rsidP="008D5A41">
            <w:pPr>
              <w:rPr>
                <w:ins w:id="21159" w:author="家榮 張" w:date="2021-05-20T21:10:00Z"/>
                <w:rFonts w:ascii="標楷體" w:eastAsia="標楷體" w:hAnsi="標楷體"/>
              </w:rPr>
            </w:pPr>
            <w:ins w:id="21160" w:author="家榮 張" w:date="2021-05-20T21:10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61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A64C4A" w14:textId="77777777" w:rsidR="008D5A41" w:rsidRDefault="008D5A41" w:rsidP="008D5A41">
            <w:pPr>
              <w:rPr>
                <w:ins w:id="21162" w:author="家榮 張" w:date="2021-05-20T21:10:00Z"/>
                <w:rFonts w:ascii="標楷體" w:eastAsia="標楷體" w:hAnsi="標楷體"/>
              </w:rPr>
            </w:pPr>
            <w:ins w:id="21163" w:author="家榮 張" w:date="2021-05-20T21:10:00Z">
              <w:r>
                <w:rPr>
                  <w:rFonts w:ascii="標楷體" w:eastAsia="標楷體" w:hAnsi="標楷體" w:hint="eastAsia"/>
                </w:rPr>
                <w:t>客戶別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64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C97AD0" w14:textId="77777777" w:rsidR="008D5A41" w:rsidRDefault="008D5A41" w:rsidP="008D5A41">
            <w:pPr>
              <w:rPr>
                <w:ins w:id="21165" w:author="家榮 張" w:date="2021-05-20T21:10:00Z"/>
                <w:rFonts w:ascii="標楷體" w:eastAsia="標楷體" w:hAnsi="標楷體"/>
              </w:rPr>
            </w:pPr>
            <w:ins w:id="21166" w:author="家榮 張" w:date="2021-05-20T21:1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67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7965C9" w14:textId="77777777" w:rsidR="008D5A41" w:rsidRDefault="008D5A41" w:rsidP="008D5A41">
            <w:pPr>
              <w:rPr>
                <w:ins w:id="21168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69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4B8D57" w14:textId="77777777" w:rsidR="008D5A41" w:rsidRDefault="008D5A41" w:rsidP="008D5A4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8D5A41" w:rsidRDefault="008D5A41" w:rsidP="008D5A4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3DE1959" w14:textId="77777777" w:rsidR="008D5A41" w:rsidRDefault="008D5A41" w:rsidP="008D5A4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5A7F5C9F" w14:textId="77777777" w:rsidR="008D5A41" w:rsidRDefault="008D5A41" w:rsidP="008D5A4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6311322D" w14:textId="77777777" w:rsidR="008D5A41" w:rsidRDefault="008D5A41" w:rsidP="008D5A4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BED033" w14:textId="77777777" w:rsidR="008D5A41" w:rsidRDefault="008D5A41" w:rsidP="008D5A4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44604ED" w14:textId="77777777" w:rsidR="008D5A41" w:rsidRDefault="008D5A41" w:rsidP="008D5A4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D37CE1E" w14:textId="77777777" w:rsidR="008D5A41" w:rsidRDefault="008D5A41" w:rsidP="008D5A4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0EB1C74" w14:textId="77777777" w:rsidR="008D5A41" w:rsidRDefault="008D5A41" w:rsidP="008D5A4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66AF79E3" w14:textId="77777777" w:rsidR="008D5A41" w:rsidRDefault="008D5A41" w:rsidP="008D5A4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5C42C342" w14:textId="74E3DAF2" w:rsidR="008D5A41" w:rsidRDefault="008D5A41" w:rsidP="008D5A41">
            <w:pPr>
              <w:rPr>
                <w:ins w:id="21170" w:author="家榮 張" w:date="2021-05-20T21:1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71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849A2C2" w14:textId="77777777" w:rsidR="008D5A41" w:rsidRDefault="008D5A41" w:rsidP="008D5A41">
            <w:pPr>
              <w:rPr>
                <w:ins w:id="21172" w:author="家榮 張" w:date="2021-05-20T21:10:00Z"/>
                <w:rFonts w:ascii="標楷體" w:eastAsia="標楷體" w:hAnsi="標楷體"/>
              </w:rPr>
            </w:pPr>
            <w:ins w:id="21173" w:author="家榮 張" w:date="2021-05-20T21:10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74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F58F8C" w14:textId="77777777" w:rsidR="008D5A41" w:rsidRDefault="008D5A41" w:rsidP="008D5A41">
            <w:pPr>
              <w:rPr>
                <w:ins w:id="21175" w:author="家榮 張" w:date="2021-05-20T21:10:00Z"/>
                <w:rFonts w:ascii="標楷體" w:eastAsia="標楷體" w:hAnsi="標楷體"/>
              </w:rPr>
            </w:pPr>
            <w:ins w:id="21176" w:author="家榮 張" w:date="2021-05-20T21:1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  <w:tcPrChange w:id="21177" w:author="張嘉榮" w:date="2021-05-30T12:29:00Z">
              <w:tcPr>
                <w:tcW w:w="3336" w:type="dxa"/>
                <w:tcBorders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6D4EAF01" w14:textId="77777777" w:rsidR="008D5A41" w:rsidRDefault="008D5A41" w:rsidP="008D5A4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ins w:id="21178" w:author="家榮 張" w:date="2021-05-20T21:21:00Z">
              <w:r>
                <w:rPr>
                  <w:rFonts w:ascii="標楷體" w:eastAsia="標楷體" w:hAnsi="標楷體" w:hint="eastAsia"/>
                </w:rPr>
                <w:t>1.必須</w:t>
              </w:r>
            </w:ins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</w:t>
            </w:r>
          </w:p>
          <w:p w14:paraId="7E9CB4C4" w14:textId="77777777" w:rsidR="008D5A41" w:rsidRDefault="008D5A41" w:rsidP="008D5A41">
            <w:pPr>
              <w:rPr>
                <w:ins w:id="21179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8D5A41" w:rsidRDefault="008D5A41" w:rsidP="008D5A41">
            <w:pPr>
              <w:rPr>
                <w:ins w:id="21180" w:author="家榮 張" w:date="2021-05-20T21:1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21181" w:author="家榮 張" w:date="2021-05-20T21:21:00Z">
              <w:r>
                <w:rPr>
                  <w:rFonts w:ascii="標楷體" w:eastAsia="標楷體" w:hAnsi="標楷體"/>
                </w:rPr>
                <w:t>.CustMain.</w:t>
              </w:r>
            </w:ins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CD0E58" w14:paraId="3B72CF47" w14:textId="77777777" w:rsidTr="005413BB">
        <w:trPr>
          <w:trHeight w:val="291"/>
          <w:jc w:val="center"/>
          <w:ins w:id="21182" w:author="家榮 張" w:date="2021-05-20T21:10:00Z"/>
          <w:trPrChange w:id="21183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84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94FD63" w14:textId="77777777" w:rsidR="008D5A41" w:rsidRDefault="008D5A41" w:rsidP="008D5A41">
            <w:pPr>
              <w:rPr>
                <w:ins w:id="21185" w:author="家榮 張" w:date="2021-05-20T21:10:00Z"/>
                <w:rFonts w:ascii="標楷體" w:eastAsia="標楷體" w:hAnsi="標楷體"/>
              </w:rPr>
            </w:pPr>
            <w:ins w:id="21186" w:author="家榮 張" w:date="2021-05-20T21:10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87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C98540" w14:textId="77777777" w:rsidR="008D5A41" w:rsidRDefault="008D5A41" w:rsidP="008D5A41">
            <w:pPr>
              <w:rPr>
                <w:ins w:id="21188" w:author="家榮 張" w:date="2021-05-20T21:10:00Z"/>
                <w:rFonts w:ascii="標楷體" w:eastAsia="標楷體" w:hAnsi="標楷體"/>
              </w:rPr>
            </w:pPr>
            <w:ins w:id="21189" w:author="家榮 張" w:date="2021-05-20T21:10:00Z">
              <w:r>
                <w:rPr>
                  <w:rFonts w:ascii="標楷體" w:eastAsia="標楷體" w:hAnsi="標楷體" w:hint="eastAsia"/>
                </w:rPr>
                <w:t>行業別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90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09AA42" w14:textId="77777777" w:rsidR="008D5A41" w:rsidRDefault="008D5A41" w:rsidP="008D5A41">
            <w:pPr>
              <w:rPr>
                <w:ins w:id="21191" w:author="家榮 張" w:date="2021-05-20T21:10:00Z"/>
                <w:rFonts w:ascii="標楷體" w:eastAsia="標楷體" w:hAnsi="標楷體"/>
              </w:rPr>
            </w:pPr>
            <w:ins w:id="21192" w:author="家榮 張" w:date="2021-05-20T21:10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93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D5A728" w14:textId="77777777" w:rsidR="008D5A41" w:rsidRDefault="008D5A41" w:rsidP="008D5A41">
            <w:pPr>
              <w:rPr>
                <w:ins w:id="21194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95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7A62B3" w14:textId="77777777" w:rsidR="008D5A41" w:rsidRDefault="008D5A41" w:rsidP="008D5A41">
            <w:pPr>
              <w:rPr>
                <w:ins w:id="21196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97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295D92" w14:textId="77777777" w:rsidR="008D5A41" w:rsidRDefault="008D5A41" w:rsidP="008D5A41">
            <w:pPr>
              <w:rPr>
                <w:ins w:id="21198" w:author="家榮 張" w:date="2021-05-20T21:10:00Z"/>
                <w:rFonts w:ascii="標楷體" w:eastAsia="標楷體" w:hAnsi="標楷體"/>
              </w:rPr>
            </w:pPr>
            <w:ins w:id="21199" w:author="家榮 張" w:date="2021-05-20T21:10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00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F79424" w14:textId="77777777" w:rsidR="008D5A41" w:rsidRDefault="008D5A41" w:rsidP="008D5A41">
            <w:pPr>
              <w:rPr>
                <w:ins w:id="21201" w:author="家榮 張" w:date="2021-05-20T21:10:00Z"/>
                <w:rFonts w:ascii="標楷體" w:eastAsia="標楷體" w:hAnsi="標楷體"/>
              </w:rPr>
            </w:pPr>
            <w:ins w:id="21202" w:author="家榮 張" w:date="2021-05-20T21:1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03" w:author="張嘉榮" w:date="2021-05-30T12:29:00Z">
              <w:tcPr>
                <w:tcW w:w="333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D9A0E7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ins w:id="21204" w:author="家榮 張" w:date="2021-05-20T21:21:00Z">
              <w:r>
                <w:rPr>
                  <w:rFonts w:ascii="標楷體" w:eastAsia="標楷體" w:hAnsi="標楷體" w:hint="eastAsia"/>
                </w:rPr>
                <w:t>1.必須輸入</w:t>
              </w:r>
            </w:ins>
            <w:r>
              <w:rPr>
                <w:rFonts w:ascii="標楷體" w:eastAsia="標楷體" w:hAnsi="標楷體" w:hint="eastAsia"/>
              </w:rPr>
              <w:t>數字，</w:t>
            </w:r>
            <w:ins w:id="21205" w:author="家榮 張" w:date="2021-05-20T21:38:00Z">
              <w:r>
                <w:rPr>
                  <w:rFonts w:ascii="標楷體" w:eastAsia="標楷體" w:hAnsi="標楷體" w:hint="eastAsia"/>
                </w:rPr>
                <w:t>檢核條</w:t>
              </w:r>
            </w:ins>
            <w:r>
              <w:rPr>
                <w:rFonts w:ascii="標楷體" w:eastAsia="標楷體" w:hAnsi="標楷體" w:hint="eastAsia"/>
              </w:rPr>
              <w:t>件:</w:t>
            </w:r>
          </w:p>
          <w:p w14:paraId="0A2AC541" w14:textId="77777777" w:rsidR="008D5A41" w:rsidRDefault="008D5A41" w:rsidP="008D5A41">
            <w:pPr>
              <w:rPr>
                <w:ins w:id="21206" w:author="家榮 張" w:date="2021-05-20T21:38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ins w:id="21207" w:author="家榮 張" w:date="2021-05-20T21:38:00Z">
              <w:r>
                <w:rPr>
                  <w:rFonts w:ascii="標楷體" w:eastAsia="標楷體" w:hAnsi="標楷體" w:hint="eastAsia"/>
                </w:rPr>
                <w:t>V</w:t>
              </w:r>
              <w:r>
                <w:rPr>
                  <w:rFonts w:ascii="標楷體" w:eastAsia="標楷體" w:hAnsi="標楷體"/>
                </w:rPr>
                <w:t>(2,0)</w:t>
              </w:r>
            </w:ins>
          </w:p>
          <w:p w14:paraId="3C2D9325" w14:textId="25DDFB0C" w:rsidR="008D5A41" w:rsidRDefault="008D5A41" w:rsidP="008D5A41">
            <w:pPr>
              <w:rPr>
                <w:ins w:id="21208" w:author="家榮 張" w:date="2021-05-20T21:1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21209" w:author="家榮 張" w:date="2021-05-20T21:21:00Z">
              <w:r>
                <w:rPr>
                  <w:rFonts w:ascii="標楷體" w:eastAsia="標楷體" w:hAnsi="標楷體"/>
                </w:rPr>
                <w:t>.CustMain.IndustryCode</w:t>
              </w:r>
            </w:ins>
          </w:p>
        </w:tc>
      </w:tr>
      <w:tr w:rsidR="00CD0E58" w14:paraId="048A7E2B" w14:textId="77777777" w:rsidTr="005413BB">
        <w:trPr>
          <w:trHeight w:val="291"/>
          <w:jc w:val="center"/>
          <w:ins w:id="21210" w:author="家榮 張" w:date="2021-05-20T21:10:00Z"/>
          <w:trPrChange w:id="21211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12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86B2A8" w14:textId="77777777" w:rsidR="008D5A41" w:rsidRDefault="008D5A41" w:rsidP="008D5A41">
            <w:pPr>
              <w:rPr>
                <w:ins w:id="21213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14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80A508" w14:textId="7ED8555C" w:rsidR="008D5A41" w:rsidRDefault="008D5A41" w:rsidP="008D5A41">
            <w:pPr>
              <w:rPr>
                <w:ins w:id="21215" w:author="家榮 張" w:date="2021-05-20T21:10:00Z"/>
                <w:rFonts w:ascii="標楷體" w:eastAsia="標楷體" w:hAnsi="標楷體"/>
              </w:rPr>
            </w:pPr>
            <w:ins w:id="21216" w:author="家榮 張" w:date="2021-05-20T21:10:00Z">
              <w:r>
                <w:rPr>
                  <w:rFonts w:ascii="標楷體" w:eastAsia="標楷體" w:hAnsi="標楷體" w:hint="eastAsia"/>
                </w:rPr>
                <w:t>行業別代</w:t>
              </w:r>
            </w:ins>
            <w:r w:rsidR="00293675">
              <w:rPr>
                <w:rFonts w:ascii="標楷體" w:eastAsia="標楷體" w:hAnsi="標楷體" w:hint="eastAsia"/>
              </w:rPr>
              <w:t>號查詢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17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48011D" w14:textId="77777777" w:rsidR="008D5A41" w:rsidRDefault="008D5A41" w:rsidP="008D5A41">
            <w:pPr>
              <w:rPr>
                <w:ins w:id="21218" w:author="家榮 張" w:date="2021-05-20T21:10:00Z"/>
                <w:rFonts w:ascii="標楷體" w:eastAsia="標楷體" w:hAnsi="標楷體"/>
              </w:rPr>
            </w:pPr>
            <w:ins w:id="21219" w:author="家榮 張" w:date="2021-05-20T21:10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20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5FB43D" w14:textId="77777777" w:rsidR="008D5A41" w:rsidRDefault="008D5A41" w:rsidP="008D5A41">
            <w:pPr>
              <w:rPr>
                <w:ins w:id="21221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22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9267FF" w14:textId="77777777" w:rsidR="008D5A41" w:rsidRDefault="008D5A41" w:rsidP="008D5A41">
            <w:pPr>
              <w:rPr>
                <w:ins w:id="21223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24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AC6153" w14:textId="77777777" w:rsidR="008D5A41" w:rsidRDefault="008D5A41" w:rsidP="008D5A41">
            <w:pPr>
              <w:rPr>
                <w:ins w:id="21225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26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1E9620" w14:textId="77777777" w:rsidR="008D5A41" w:rsidRDefault="008D5A41" w:rsidP="008D5A41">
            <w:pPr>
              <w:rPr>
                <w:ins w:id="21227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28" w:author="張嘉榮" w:date="2021-05-30T12:29:00Z">
              <w:tcPr>
                <w:tcW w:w="333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7235E6" w14:textId="04327E31" w:rsidR="008D5A41" w:rsidRDefault="008D5A41" w:rsidP="008D5A41">
            <w:pPr>
              <w:rPr>
                <w:ins w:id="21229" w:author="家榮 張" w:date="2021-05-20T21:10:00Z"/>
                <w:rFonts w:ascii="標楷體" w:eastAsia="標楷體" w:hAnsi="標楷體"/>
              </w:rPr>
            </w:pPr>
            <w:ins w:id="21230" w:author="家榮 張" w:date="2021-05-20T21:21:00Z">
              <w:r>
                <w:rPr>
                  <w:rFonts w:ascii="標楷體" w:eastAsia="標楷體" w:hAnsi="標楷體" w:hint="eastAsia"/>
                </w:rPr>
                <w:t>連結至【L6062行業別代號資料查詢】，供查詢並帶回</w:t>
              </w:r>
            </w:ins>
            <w:r>
              <w:rPr>
                <w:rFonts w:ascii="標楷體" w:eastAsia="標楷體" w:hAnsi="標楷體" w:hint="eastAsia"/>
              </w:rPr>
              <w:t>[</w:t>
            </w:r>
            <w:ins w:id="21231" w:author="家榮 張" w:date="2021-05-20T21:21:00Z">
              <w:r>
                <w:rPr>
                  <w:rFonts w:ascii="標楷體" w:eastAsia="標楷體" w:hAnsi="標楷體" w:hint="eastAsia"/>
                </w:rPr>
                <w:t>行業代號</w:t>
              </w:r>
            </w:ins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D1A35" w14:paraId="6A96C150" w14:textId="77777777" w:rsidTr="005413BB">
        <w:trPr>
          <w:trHeight w:val="291"/>
          <w:jc w:val="center"/>
          <w:ins w:id="21232" w:author="張金龍" w:date="2021-05-29T22:23:00Z"/>
          <w:trPrChange w:id="21233" w:author="張嘉榮" w:date="2021-05-30T12:28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34" w:author="張嘉榮" w:date="2021-05-30T12:28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65C0B0" w14:textId="77777777" w:rsidR="005D1A35" w:rsidRDefault="005D1A35" w:rsidP="008D5A41">
            <w:pPr>
              <w:rPr>
                <w:ins w:id="21235" w:author="張金龍" w:date="2021-05-29T22:23:00Z"/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36" w:author="張嘉榮" w:date="2021-05-30T12:28:00Z">
              <w:tcPr>
                <w:tcW w:w="10283" w:type="dxa"/>
                <w:gridSpan w:val="9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06812F" w14:textId="6756FBD4" w:rsidR="005D1A35" w:rsidRDefault="005D1A35" w:rsidP="008D5A41">
            <w:pPr>
              <w:rPr>
                <w:ins w:id="21237" w:author="張金龍" w:date="2021-05-29T22:23:00Z"/>
                <w:rFonts w:ascii="標楷體" w:eastAsia="標楷體" w:hAnsi="標楷體"/>
              </w:rPr>
            </w:pPr>
            <w:ins w:id="21238" w:author="張金龍" w:date="2021-05-29T22:23:00Z">
              <w:r>
                <w:rPr>
                  <w:rFonts w:ascii="標楷體" w:eastAsia="標楷體" w:hAnsi="標楷體" w:hint="eastAsia"/>
                  <w:lang w:eastAsia="zh-HK"/>
                </w:rPr>
                <w:t>檢查</w:t>
              </w:r>
              <w:r>
                <w:rPr>
                  <w:rFonts w:ascii="標楷體" w:eastAsia="標楷體" w:hAnsi="標楷體" w:hint="eastAsia"/>
                </w:rPr>
                <w:t>[</w:t>
              </w:r>
              <w:r>
                <w:rPr>
                  <w:rFonts w:ascii="標楷體" w:eastAsia="標楷體" w:hAnsi="標楷體" w:hint="eastAsia"/>
                  <w:lang w:eastAsia="zh-HK"/>
                </w:rPr>
                <w:t>行業別</w:t>
              </w:r>
              <w:r>
                <w:rPr>
                  <w:rFonts w:ascii="標楷體" w:eastAsia="標楷體" w:hAnsi="標楷體" w:hint="eastAsia"/>
                </w:rPr>
                <w:t>]</w:t>
              </w:r>
              <w:r>
                <w:rPr>
                  <w:rFonts w:ascii="標楷體" w:eastAsia="標楷體" w:hAnsi="標楷體" w:hint="eastAsia"/>
                  <w:lang w:eastAsia="zh-HK"/>
                </w:rPr>
                <w:t>代號如果不存在</w:t>
              </w:r>
              <w:r>
                <w:rPr>
                  <w:rFonts w:ascii="標楷體" w:eastAsia="標楷體" w:hAnsi="標楷體" w:hint="eastAsia"/>
                </w:rPr>
                <w:t>[</w:t>
              </w:r>
              <w:r w:rsidRPr="00B6123F">
                <w:rPr>
                  <w:rFonts w:ascii="標楷體" w:eastAsia="標楷體" w:hAnsi="標楷體" w:hint="eastAsia"/>
                </w:rPr>
                <w:t>行業別代號檔</w:t>
              </w:r>
              <w:r>
                <w:rPr>
                  <w:rFonts w:ascii="標楷體" w:eastAsia="標楷體" w:hAnsi="標楷體" w:hint="eastAsia"/>
                </w:rPr>
                <w:t>(</w:t>
              </w:r>
              <w:r w:rsidRPr="00B6123F">
                <w:rPr>
                  <w:rFonts w:ascii="標楷體" w:eastAsia="標楷體" w:hAnsi="標楷體"/>
                </w:rPr>
                <w:t>CdIndustry</w:t>
              </w:r>
              <w:r>
                <w:rPr>
                  <w:rFonts w:ascii="標楷體" w:eastAsia="標楷體" w:hAnsi="標楷體" w:hint="eastAsia"/>
                </w:rPr>
                <w:t>)],</w:t>
              </w:r>
              <w:r>
                <w:rPr>
                  <w:rFonts w:ascii="標楷體" w:eastAsia="標楷體" w:hAnsi="標楷體" w:hint="eastAsia"/>
                  <w:lang w:eastAsia="zh-HK"/>
                </w:rPr>
                <w:t>則顯示錯誤訊息</w:t>
              </w:r>
              <w:r>
                <w:rPr>
                  <w:rFonts w:ascii="標楷體" w:eastAsia="標楷體" w:hAnsi="標楷體" w:hint="eastAsia"/>
                </w:rPr>
                <w:t>"</w:t>
              </w:r>
              <w:r>
                <w:rPr>
                  <w:rFonts w:ascii="標楷體" w:eastAsia="標楷體" w:hAnsi="標楷體"/>
                </w:rPr>
                <w:t>E0001:</w:t>
              </w:r>
              <w:r>
                <w:rPr>
                  <w:rFonts w:hint="eastAsia"/>
                </w:rPr>
                <w:t xml:space="preserve"> </w:t>
              </w:r>
              <w:r w:rsidRPr="00B6123F">
                <w:rPr>
                  <w:rFonts w:ascii="標楷體" w:eastAsia="標楷體" w:hAnsi="標楷體" w:hint="eastAsia"/>
                </w:rPr>
                <w:t>查詢資料不存在</w:t>
              </w:r>
              <w:r>
                <w:rPr>
                  <w:rFonts w:ascii="標楷體" w:eastAsia="標楷體" w:hAnsi="標楷體" w:hint="eastAsia"/>
                </w:rPr>
                <w:t>(</w:t>
              </w:r>
              <w:r w:rsidRPr="00B6123F">
                <w:rPr>
                  <w:rFonts w:ascii="標楷體" w:eastAsia="標楷體" w:hAnsi="標楷體" w:hint="eastAsia"/>
                </w:rPr>
                <w:t>行業別代號資料檔</w:t>
              </w:r>
              <w:r>
                <w:rPr>
                  <w:rFonts w:ascii="標楷體" w:eastAsia="標楷體" w:hAnsi="標楷體" w:hint="eastAsia"/>
                </w:rPr>
                <w:t>)</w:t>
              </w:r>
              <w:r>
                <w:rPr>
                  <w:rFonts w:ascii="標楷體" w:eastAsia="標楷體" w:hAnsi="標楷體"/>
                </w:rPr>
                <w:t>"</w:t>
              </w:r>
            </w:ins>
          </w:p>
        </w:tc>
      </w:tr>
      <w:tr w:rsidR="00CD0E58" w14:paraId="645C87C4" w14:textId="77777777" w:rsidTr="005413BB">
        <w:trPr>
          <w:trHeight w:val="291"/>
          <w:jc w:val="center"/>
          <w:ins w:id="21239" w:author="家榮 張" w:date="2021-05-20T21:10:00Z"/>
          <w:trPrChange w:id="21240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241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016E148" w14:textId="77777777" w:rsidR="008D5A41" w:rsidRDefault="008D5A41" w:rsidP="008D5A41">
            <w:pPr>
              <w:rPr>
                <w:ins w:id="21242" w:author="家榮 張" w:date="2021-05-20T21:10:00Z"/>
                <w:rFonts w:ascii="標楷體" w:eastAsia="標楷體" w:hAnsi="標楷體"/>
              </w:rPr>
            </w:pPr>
            <w:ins w:id="21243" w:author="家榮 張" w:date="2021-05-20T21:10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44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CD60B3" w14:textId="77777777" w:rsidR="008D5A41" w:rsidRDefault="008D5A41" w:rsidP="008D5A41">
            <w:pPr>
              <w:rPr>
                <w:ins w:id="21245" w:author="家榮 張" w:date="2021-05-20T21:10:00Z"/>
                <w:rFonts w:ascii="標楷體" w:eastAsia="標楷體" w:hAnsi="標楷體"/>
              </w:rPr>
            </w:pPr>
            <w:ins w:id="21246" w:author="家榮 張" w:date="2021-05-20T21:10:00Z">
              <w:r>
                <w:rPr>
                  <w:rFonts w:ascii="標楷體" w:eastAsia="標楷體" w:hAnsi="標楷體" w:hint="eastAsia"/>
                </w:rPr>
                <w:t>國籍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47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0368D4" w14:textId="77777777" w:rsidR="008D5A41" w:rsidRDefault="008D5A41" w:rsidP="008D5A41">
            <w:pPr>
              <w:rPr>
                <w:ins w:id="21248" w:author="家榮 張" w:date="2021-05-20T21:10:00Z"/>
                <w:rFonts w:ascii="標楷體" w:eastAsia="標楷體" w:hAnsi="標楷體"/>
              </w:rPr>
            </w:pPr>
            <w:ins w:id="21249" w:author="家榮 張" w:date="2021-05-20T21:1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50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D95087" w14:textId="77777777" w:rsidR="008D5A41" w:rsidRDefault="008D5A41" w:rsidP="008D5A41">
            <w:pPr>
              <w:rPr>
                <w:ins w:id="21251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52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0024DC" w14:textId="77777777" w:rsidR="008D5A41" w:rsidRDefault="008D5A41" w:rsidP="008D5A4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D92CC6F" w14:textId="77777777" w:rsidR="008D5A41" w:rsidRDefault="008D5A41" w:rsidP="008D5A4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3B9A73A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TW:中華民國</w:t>
            </w:r>
          </w:p>
          <w:p w14:paraId="54511AEF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US:美國</w:t>
            </w:r>
          </w:p>
          <w:p w14:paraId="1EF317C6" w14:textId="46832BE0" w:rsidR="008D5A41" w:rsidRDefault="008D5A41" w:rsidP="008D5A41">
            <w:pPr>
              <w:rPr>
                <w:ins w:id="21253" w:author="家榮 張" w:date="2021-05-20T21:1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VN:越南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54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E3BA67" w14:textId="77777777" w:rsidR="008D5A41" w:rsidRDefault="008D5A41" w:rsidP="008D5A41">
            <w:pPr>
              <w:rPr>
                <w:ins w:id="21255" w:author="家榮 張" w:date="2021-05-20T21:10:00Z"/>
                <w:rFonts w:ascii="標楷體" w:eastAsia="標楷體" w:hAnsi="標楷體"/>
              </w:rPr>
            </w:pPr>
            <w:ins w:id="21256" w:author="家榮 張" w:date="2021-05-20T21:10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57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72F974" w14:textId="77777777" w:rsidR="008D5A41" w:rsidRDefault="008D5A41" w:rsidP="008D5A41">
            <w:pPr>
              <w:rPr>
                <w:ins w:id="21258" w:author="家榮 張" w:date="2021-05-20T21:10:00Z"/>
                <w:rFonts w:ascii="標楷體" w:eastAsia="標楷體" w:hAnsi="標楷體"/>
              </w:rPr>
            </w:pPr>
            <w:ins w:id="21259" w:author="家榮 張" w:date="2021-05-20T21:1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60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372A8D" w14:textId="77777777" w:rsidR="008D5A41" w:rsidRDefault="008D5A41" w:rsidP="008D5A4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ins w:id="21261" w:author="家榮 張" w:date="2021-05-20T21:21:00Z">
              <w:r>
                <w:rPr>
                  <w:rFonts w:ascii="標楷體" w:eastAsia="標楷體" w:hAnsi="標楷體" w:hint="eastAsia"/>
                </w:rPr>
                <w:t>1.必須</w:t>
              </w:r>
            </w:ins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</w:t>
            </w:r>
          </w:p>
          <w:p w14:paraId="75682874" w14:textId="77777777" w:rsidR="008D5A41" w:rsidRDefault="008D5A41" w:rsidP="008D5A41">
            <w:pPr>
              <w:rPr>
                <w:ins w:id="21262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8D5A41" w:rsidRDefault="008D5A41" w:rsidP="008D5A41">
            <w:pPr>
              <w:rPr>
                <w:ins w:id="21263" w:author="家榮 張" w:date="2021-05-20T21:1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21264" w:author="家榮 張" w:date="2021-05-20T21:21:00Z">
              <w:r>
                <w:rPr>
                  <w:rFonts w:ascii="標楷體" w:eastAsia="標楷體" w:hAnsi="標楷體"/>
                </w:rPr>
                <w:t>.CustMain.Nation</w:t>
              </w:r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CD0E58" w14:paraId="0CD785DE" w14:textId="77777777" w:rsidTr="005413BB">
        <w:trPr>
          <w:trHeight w:val="291"/>
          <w:jc w:val="center"/>
          <w:ins w:id="21265" w:author="家榮 張" w:date="2021-05-20T21:10:00Z"/>
          <w:trPrChange w:id="21266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267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CD14B03" w14:textId="77777777" w:rsidR="008D5A41" w:rsidRDefault="008D5A41" w:rsidP="008D5A41">
            <w:pPr>
              <w:rPr>
                <w:ins w:id="21268" w:author="家榮 張" w:date="2021-05-20T21:10:00Z"/>
                <w:rFonts w:ascii="標楷體" w:eastAsia="標楷體" w:hAnsi="標楷體"/>
              </w:rPr>
            </w:pPr>
            <w:ins w:id="21269" w:author="家榮 張" w:date="2021-05-20T21:10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70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377FA5" w14:textId="77777777" w:rsidR="008D5A41" w:rsidRDefault="008D5A41" w:rsidP="008D5A41">
            <w:pPr>
              <w:rPr>
                <w:ins w:id="21271" w:author="家榮 張" w:date="2021-05-20T21:10:00Z"/>
                <w:rFonts w:ascii="標楷體" w:eastAsia="標楷體" w:hAnsi="標楷體"/>
              </w:rPr>
            </w:pPr>
            <w:ins w:id="21272" w:author="家榮 張" w:date="2021-05-20T21:10:00Z">
              <w:r>
                <w:rPr>
                  <w:rFonts w:ascii="標楷體" w:eastAsia="標楷體" w:hAnsi="標楷體" w:hint="eastAsia"/>
                </w:rPr>
                <w:t>負責人身份證字號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73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289058" w14:textId="77777777" w:rsidR="008D5A41" w:rsidRDefault="008D5A41" w:rsidP="008D5A41">
            <w:pPr>
              <w:rPr>
                <w:ins w:id="21274" w:author="家榮 張" w:date="2021-05-20T21:10:00Z"/>
                <w:rFonts w:ascii="標楷體" w:eastAsia="標楷體" w:hAnsi="標楷體"/>
              </w:rPr>
            </w:pPr>
            <w:ins w:id="21275" w:author="家榮 張" w:date="2021-05-20T21:10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76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364AAD" w14:textId="77777777" w:rsidR="008D5A41" w:rsidRDefault="008D5A41" w:rsidP="008D5A41">
            <w:pPr>
              <w:rPr>
                <w:ins w:id="21277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78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DB8600" w14:textId="77777777" w:rsidR="008D5A41" w:rsidRDefault="008D5A41" w:rsidP="008D5A41">
            <w:pPr>
              <w:rPr>
                <w:ins w:id="21279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80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B0557E" w14:textId="77777777" w:rsidR="008D5A41" w:rsidRDefault="008D5A41" w:rsidP="008D5A41">
            <w:pPr>
              <w:rPr>
                <w:ins w:id="21281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82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CC6BB0" w14:textId="77777777" w:rsidR="008D5A41" w:rsidRDefault="008D5A41" w:rsidP="008D5A41">
            <w:pPr>
              <w:rPr>
                <w:ins w:id="21283" w:author="家榮 張" w:date="2021-05-20T21:10:00Z"/>
                <w:rFonts w:ascii="標楷體" w:eastAsia="標楷體" w:hAnsi="標楷體"/>
              </w:rPr>
            </w:pPr>
            <w:ins w:id="21284" w:author="家榮 張" w:date="2021-05-20T21:1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85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BDB439" w14:textId="1FEB4899" w:rsidR="00BC373C" w:rsidRDefault="008D5A41" w:rsidP="008D5A41">
            <w:pPr>
              <w:rPr>
                <w:ins w:id="21286" w:author="張金龍" w:date="2021-05-29T22:25:00Z"/>
                <w:rFonts w:ascii="標楷體" w:eastAsia="標楷體" w:hAnsi="標楷體"/>
              </w:rPr>
            </w:pPr>
            <w:ins w:id="21287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 w:rsidR="006C6877">
              <w:rPr>
                <w:rFonts w:ascii="標楷體" w:eastAsia="標楷體" w:hAnsi="標楷體" w:hint="eastAsia"/>
              </w:rPr>
              <w:t>自行</w:t>
            </w:r>
            <w:r>
              <w:rPr>
                <w:rFonts w:ascii="標楷體" w:eastAsia="標楷體" w:hAnsi="標楷體" w:hint="eastAsia"/>
              </w:rPr>
              <w:t>輸入文字，</w:t>
            </w:r>
            <w:ins w:id="21288" w:author="張金龍" w:date="2021-05-29T22:25:00Z">
              <w:r w:rsidR="00BC373C">
                <w:rPr>
                  <w:rFonts w:ascii="標楷體" w:eastAsia="標楷體" w:hAnsi="標楷體" w:hint="eastAsia"/>
                  <w:lang w:eastAsia="zh-HK"/>
                </w:rPr>
                <w:t>有值時</w:t>
              </w:r>
              <w:r w:rsidR="00BC373C">
                <w:rPr>
                  <w:rFonts w:ascii="標楷體" w:eastAsia="標楷體" w:hAnsi="標楷體" w:hint="eastAsia"/>
                </w:rPr>
                <w:t>,</w:t>
              </w:r>
            </w:ins>
            <w:ins w:id="21289" w:author="家榮 張" w:date="2021-05-20T21:21:00Z">
              <w:r>
                <w:rPr>
                  <w:rFonts w:ascii="標楷體" w:eastAsia="標楷體" w:hAnsi="標楷體" w:hint="eastAsia"/>
                </w:rPr>
                <w:t>檢核</w:t>
              </w:r>
            </w:ins>
          </w:p>
          <w:p w14:paraId="672AB94C" w14:textId="3E2F7DAE" w:rsidR="008D5A41" w:rsidDel="00BC373C" w:rsidRDefault="008D5A41">
            <w:pPr>
              <w:ind w:firstLineChars="100" w:firstLine="240"/>
              <w:rPr>
                <w:del w:id="21290" w:author="張金龍" w:date="2021-05-29T22:25:00Z"/>
                <w:rFonts w:ascii="標楷體" w:eastAsia="標楷體" w:hAnsi="標楷體"/>
              </w:rPr>
              <w:pPrChange w:id="21291" w:author="張金龍" w:date="2021-05-29T22:25:00Z">
                <w:pPr/>
              </w:pPrChange>
            </w:pPr>
            <w:ins w:id="21292" w:author="家榮 張" w:date="2021-05-20T21:21:00Z">
              <w:r>
                <w:rPr>
                  <w:rFonts w:ascii="標楷體" w:eastAsia="標楷體" w:hAnsi="標楷體" w:hint="eastAsia"/>
                </w:rPr>
                <w:t>條件:</w:t>
              </w:r>
            </w:ins>
            <w:ins w:id="21293" w:author="張金龍" w:date="2021-05-29T22:25:00Z">
              <w:r w:rsidR="00BC373C">
                <w:rPr>
                  <w:rFonts w:hint="eastAsia"/>
                </w:rPr>
                <w:t xml:space="preserve"> </w:t>
              </w:r>
              <w:r w:rsidR="00BC373C" w:rsidRPr="00BC373C">
                <w:rPr>
                  <w:rFonts w:ascii="標楷體" w:eastAsia="標楷體" w:hAnsi="標楷體" w:hint="eastAsia"/>
                </w:rPr>
                <w:t>身份證格式</w:t>
              </w:r>
            </w:ins>
          </w:p>
          <w:p w14:paraId="0BA87306" w14:textId="172C1B86" w:rsidR="008D5A41" w:rsidRPr="00E97F56" w:rsidRDefault="008D5A41">
            <w:pPr>
              <w:ind w:firstLineChars="100" w:firstLine="240"/>
              <w:rPr>
                <w:ins w:id="21294" w:author="家榮 張" w:date="2021-05-20T21:21:00Z"/>
                <w:rFonts w:ascii="標楷體" w:eastAsia="標楷體" w:hAnsi="標楷體"/>
              </w:rPr>
              <w:pPrChange w:id="21295" w:author="張金龍" w:date="2021-05-29T22:25:00Z">
                <w:pPr/>
              </w:pPrChange>
            </w:pPr>
            <w:del w:id="21296" w:author="張金龍" w:date="2021-05-29T22:25:00Z">
              <w:r w:rsidDel="00BC373C">
                <w:rPr>
                  <w:rFonts w:ascii="標楷體" w:eastAsia="標楷體" w:hAnsi="標楷體" w:hint="eastAsia"/>
                </w:rPr>
                <w:delText xml:space="preserve">  若不為空白</w:delText>
              </w:r>
            </w:del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8D5A41" w:rsidRDefault="008D5A41" w:rsidP="008D5A41">
            <w:pPr>
              <w:rPr>
                <w:ins w:id="21297" w:author="家榮 張" w:date="2021-05-20T21:1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21298" w:author="家榮 張" w:date="2021-05-20T21:21:00Z">
              <w:r>
                <w:rPr>
                  <w:rFonts w:ascii="標楷體" w:eastAsia="標楷體" w:hAnsi="標楷體"/>
                </w:rPr>
                <w:t>.CustMain.</w:t>
              </w:r>
            </w:ins>
            <w:r>
              <w:rPr>
                <w:rFonts w:ascii="標楷體" w:eastAsia="標楷體" w:hAnsi="標楷體"/>
              </w:rPr>
              <w:t>SpouseId</w:t>
            </w:r>
          </w:p>
        </w:tc>
      </w:tr>
      <w:tr w:rsidR="00CD0E58" w14:paraId="13B3C0B8" w14:textId="77777777" w:rsidTr="005413BB">
        <w:trPr>
          <w:trHeight w:val="291"/>
          <w:jc w:val="center"/>
          <w:ins w:id="21299" w:author="家榮 張" w:date="2021-05-20T21:10:00Z"/>
          <w:trPrChange w:id="21300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301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3374621" w14:textId="77777777" w:rsidR="008D5A41" w:rsidRDefault="008D5A41" w:rsidP="008D5A41">
            <w:pPr>
              <w:rPr>
                <w:ins w:id="21302" w:author="家榮 張" w:date="2021-05-20T21:10:00Z"/>
                <w:rFonts w:ascii="標楷體" w:eastAsia="標楷體" w:hAnsi="標楷體"/>
              </w:rPr>
            </w:pPr>
            <w:ins w:id="21303" w:author="家榮 張" w:date="2021-05-20T21:10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04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8A2778" w14:textId="77777777" w:rsidR="008D5A41" w:rsidRDefault="008D5A41" w:rsidP="008D5A41">
            <w:pPr>
              <w:rPr>
                <w:ins w:id="21305" w:author="家榮 張" w:date="2021-05-20T21:10:00Z"/>
                <w:rFonts w:ascii="標楷體" w:eastAsia="標楷體" w:hAnsi="標楷體"/>
              </w:rPr>
            </w:pPr>
            <w:ins w:id="21306" w:author="家榮 張" w:date="2021-05-20T21:10:00Z">
              <w:r>
                <w:rPr>
                  <w:rFonts w:ascii="標楷體" w:eastAsia="標楷體" w:hAnsi="標楷體" w:hint="eastAsia"/>
                </w:rPr>
                <w:t>負責人姓名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07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190B5F" w14:textId="77777777" w:rsidR="008D5A41" w:rsidRDefault="008D5A41" w:rsidP="008D5A41">
            <w:pPr>
              <w:rPr>
                <w:ins w:id="21308" w:author="家榮 張" w:date="2021-05-20T21:10:00Z"/>
                <w:rFonts w:ascii="標楷體" w:eastAsia="標楷體" w:hAnsi="標楷體"/>
              </w:rPr>
            </w:pPr>
            <w:ins w:id="21309" w:author="家榮 張" w:date="2021-05-20T21:10:00Z">
              <w:r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10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D6211E" w14:textId="77777777" w:rsidR="008D5A41" w:rsidRDefault="008D5A41" w:rsidP="008D5A41">
            <w:pPr>
              <w:rPr>
                <w:ins w:id="21311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12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C13B10" w14:textId="77777777" w:rsidR="008D5A41" w:rsidRDefault="008D5A41" w:rsidP="008D5A41">
            <w:pPr>
              <w:rPr>
                <w:ins w:id="21313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14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03B35F" w14:textId="77777777" w:rsidR="008D5A41" w:rsidRDefault="008D5A41" w:rsidP="008D5A41">
            <w:pPr>
              <w:rPr>
                <w:ins w:id="21315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16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052631" w14:textId="77777777" w:rsidR="008D5A41" w:rsidRDefault="008D5A41" w:rsidP="008D5A41">
            <w:pPr>
              <w:rPr>
                <w:ins w:id="21317" w:author="家榮 張" w:date="2021-05-20T21:10:00Z"/>
                <w:rFonts w:ascii="標楷體" w:eastAsia="標楷體" w:hAnsi="標楷體"/>
              </w:rPr>
            </w:pPr>
            <w:ins w:id="21318" w:author="家榮 張" w:date="2021-05-20T21:1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19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DD6A27" w14:textId="642C65DF" w:rsidR="008D5A41" w:rsidRDefault="008D5A41" w:rsidP="008D5A41">
            <w:pPr>
              <w:rPr>
                <w:ins w:id="21320" w:author="家榮 張" w:date="2021-05-20T21:21:00Z"/>
                <w:rFonts w:ascii="標楷體" w:eastAsia="標楷體" w:hAnsi="標楷體"/>
              </w:rPr>
            </w:pPr>
            <w:ins w:id="21321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 w:rsidR="00BC5A86">
              <w:rPr>
                <w:rFonts w:ascii="標楷體" w:eastAsia="標楷體" w:hAnsi="標楷體" w:hint="eastAsia"/>
              </w:rPr>
              <w:t>自行</w:t>
            </w:r>
            <w:r>
              <w:rPr>
                <w:rFonts w:ascii="標楷體" w:eastAsia="標楷體" w:hAnsi="標楷體" w:hint="eastAsia"/>
              </w:rPr>
              <w:t>輸入文字</w:t>
            </w:r>
          </w:p>
          <w:p w14:paraId="55901649" w14:textId="5D3E308F" w:rsidR="008D5A41" w:rsidRDefault="008D5A41" w:rsidP="008D5A41">
            <w:pPr>
              <w:rPr>
                <w:ins w:id="21322" w:author="家榮 張" w:date="2021-05-20T21:10:00Z"/>
                <w:rFonts w:ascii="標楷體" w:eastAsia="標楷體" w:hAnsi="標楷體"/>
              </w:rPr>
            </w:pPr>
            <w:ins w:id="21323" w:author="家榮 張" w:date="2021-05-20T22:00:00Z">
              <w:r>
                <w:rPr>
                  <w:rFonts w:ascii="標楷體" w:eastAsia="標楷體" w:hAnsi="標楷體"/>
                </w:rPr>
                <w:t>2</w:t>
              </w:r>
            </w:ins>
            <w:ins w:id="21324" w:author="家榮 張" w:date="2021-05-20T21:21:00Z">
              <w:r>
                <w:rPr>
                  <w:rFonts w:ascii="標楷體" w:eastAsia="標楷體" w:hAnsi="標楷體"/>
                </w:rPr>
                <w:t>.CustMain.SpouseName</w:t>
              </w:r>
            </w:ins>
          </w:p>
        </w:tc>
      </w:tr>
      <w:tr w:rsidR="00BC373C" w14:paraId="518C9F5B" w14:textId="77777777" w:rsidTr="005413BB">
        <w:trPr>
          <w:trHeight w:val="291"/>
          <w:jc w:val="center"/>
          <w:ins w:id="21325" w:author="家榮 張" w:date="2021-05-20T21:10:00Z"/>
          <w:trPrChange w:id="21326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327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1F51048" w14:textId="77777777" w:rsidR="00BC373C" w:rsidRDefault="00BC373C" w:rsidP="00BC373C">
            <w:pPr>
              <w:rPr>
                <w:ins w:id="21328" w:author="家榮 張" w:date="2021-05-20T21:10:00Z"/>
                <w:rFonts w:ascii="標楷體" w:eastAsia="標楷體" w:hAnsi="標楷體"/>
              </w:rPr>
            </w:pPr>
            <w:ins w:id="21329" w:author="家榮 張" w:date="2021-05-20T21:10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30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7E9842" w14:textId="77777777" w:rsidR="00BC373C" w:rsidRDefault="00BC373C" w:rsidP="00BC373C">
            <w:pPr>
              <w:rPr>
                <w:ins w:id="21331" w:author="家榮 張" w:date="2021-05-20T21:10:00Z"/>
                <w:rFonts w:ascii="標楷體" w:eastAsia="標楷體" w:hAnsi="標楷體"/>
              </w:rPr>
            </w:pPr>
            <w:ins w:id="21332" w:author="家榮 張" w:date="2021-05-20T21:10:00Z">
              <w:r>
                <w:rPr>
                  <w:rFonts w:ascii="標楷體" w:eastAsia="標楷體" w:hAnsi="標楷體" w:hint="eastAsia"/>
                </w:rPr>
                <w:t>公司-郵遞區號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33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A410CA" w14:textId="56556137" w:rsidR="00BC373C" w:rsidRDefault="00BC373C" w:rsidP="00BC373C">
            <w:pPr>
              <w:rPr>
                <w:ins w:id="21334" w:author="家榮 張" w:date="2021-05-20T21:10:00Z"/>
                <w:rFonts w:ascii="標楷體" w:eastAsia="標楷體" w:hAnsi="標楷體"/>
              </w:rPr>
            </w:pPr>
            <w:ins w:id="21335" w:author="家榮 張" w:date="2021-05-20T21:10:00Z">
              <w:del w:id="21336" w:author="張金龍" w:date="2021-05-29T22:26:00Z">
                <w:r w:rsidDel="00BC373C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  <w:ins w:id="21337" w:author="張金龍" w:date="2021-05-29T22:26:00Z">
              <w:r>
                <w:rPr>
                  <w:rFonts w:ascii="標楷體" w:eastAsia="標楷體" w:hAnsi="標楷體" w:hint="eastAsia"/>
                </w:rPr>
                <w:t>3-3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38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24F60A" w14:textId="77777777" w:rsidR="00BC373C" w:rsidRDefault="00BC373C" w:rsidP="00BC373C">
            <w:pPr>
              <w:rPr>
                <w:ins w:id="21339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40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FFC39C" w14:textId="77777777" w:rsidR="00BC373C" w:rsidRDefault="00BC373C" w:rsidP="00BC373C">
            <w:pPr>
              <w:rPr>
                <w:ins w:id="21341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42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0019AE" w14:textId="77777777" w:rsidR="00BC373C" w:rsidRDefault="00BC373C" w:rsidP="00BC373C">
            <w:pPr>
              <w:rPr>
                <w:ins w:id="21343" w:author="家榮 張" w:date="2021-05-20T21:10:00Z"/>
                <w:rFonts w:ascii="標楷體" w:eastAsia="標楷體" w:hAnsi="標楷體"/>
              </w:rPr>
            </w:pPr>
            <w:ins w:id="21344" w:author="家榮 張" w:date="2021-05-20T21:10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45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E5F229" w14:textId="77777777" w:rsidR="00BC373C" w:rsidRDefault="00BC373C" w:rsidP="00BC373C">
            <w:pPr>
              <w:rPr>
                <w:ins w:id="21346" w:author="家榮 張" w:date="2021-05-20T21:10:00Z"/>
                <w:rFonts w:ascii="標楷體" w:eastAsia="標楷體" w:hAnsi="標楷體"/>
              </w:rPr>
            </w:pPr>
            <w:ins w:id="21347" w:author="家榮 張" w:date="2021-05-20T21:1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48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C6959E" w14:textId="77777777" w:rsidR="00BC373C" w:rsidRDefault="00BC373C">
            <w:pPr>
              <w:ind w:left="264" w:hangingChars="110" w:hanging="264"/>
              <w:rPr>
                <w:ins w:id="21349" w:author="張金龍" w:date="2021-05-29T22:27:00Z"/>
                <w:rFonts w:ascii="標楷體" w:eastAsia="標楷體" w:hAnsi="標楷體"/>
              </w:rPr>
              <w:pPrChange w:id="21350" w:author="張金龍" w:date="2021-05-29T22:27:00Z">
                <w:pPr/>
              </w:pPrChange>
            </w:pPr>
            <w:ins w:id="21351" w:author="張金龍" w:date="2021-05-29T22:27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前</w:t>
              </w:r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 w:hint="eastAsia"/>
                  <w:lang w:eastAsia="zh-HK"/>
                </w:rPr>
                <w:t>碼自行</w:t>
              </w:r>
              <w:r>
                <w:rPr>
                  <w:rFonts w:ascii="標楷體" w:eastAsia="標楷體" w:hAnsi="標楷體" w:hint="eastAsia"/>
                </w:rPr>
                <w:t>輸入數字，</w:t>
              </w:r>
              <w:r>
                <w:rPr>
                  <w:rFonts w:ascii="標楷體" w:eastAsia="標楷體" w:hAnsi="標楷體" w:hint="eastAsia"/>
                  <w:lang w:eastAsia="zh-HK"/>
                </w:rPr>
                <w:t>後</w:t>
              </w:r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 w:hint="eastAsia"/>
                  <w:lang w:eastAsia="zh-HK"/>
                </w:rPr>
                <w:t>碼可輸入空白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不為空白時</w:t>
              </w:r>
              <w:r>
                <w:rPr>
                  <w:rFonts w:ascii="標楷體" w:eastAsia="標楷體" w:hAnsi="標楷體" w:hint="eastAsia"/>
                </w:rPr>
                <w:t>,檢核條件:</w:t>
              </w:r>
              <w:r>
                <w:rPr>
                  <w:rFonts w:ascii="標楷體" w:eastAsia="標楷體" w:hAnsi="標楷體" w:hint="eastAsia"/>
                  <w:lang w:eastAsia="zh-HK"/>
                </w:rPr>
                <w:t>需輸入數字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/>
                </w:rPr>
                <w:t>V(9)</w:t>
              </w:r>
            </w:ins>
          </w:p>
          <w:p w14:paraId="5866ADC8" w14:textId="77777777" w:rsidR="00BC373C" w:rsidRDefault="00BC373C" w:rsidP="00BC373C">
            <w:pPr>
              <w:rPr>
                <w:ins w:id="21352" w:author="張金龍" w:date="2021-05-29T22:27:00Z"/>
                <w:rFonts w:ascii="標楷體" w:eastAsia="標楷體" w:hAnsi="標楷體"/>
              </w:rPr>
            </w:pPr>
            <w:ins w:id="21353" w:author="張金龍" w:date="2021-05-29T22:27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  <w:r>
                <w:rPr>
                  <w:rFonts w:ascii="標楷體" w:eastAsia="標楷體" w:hAnsi="標楷體" w:hint="eastAsia"/>
                </w:rPr>
                <w:t>-</w:t>
              </w:r>
            </w:ins>
          </w:p>
          <w:p w14:paraId="381DDF84" w14:textId="7625B442" w:rsidR="00BC373C" w:rsidDel="00BC373C" w:rsidRDefault="00BC373C" w:rsidP="00BC373C">
            <w:pPr>
              <w:rPr>
                <w:del w:id="21354" w:author="張金龍" w:date="2021-05-29T22:27:00Z"/>
                <w:rFonts w:ascii="標楷體" w:eastAsia="標楷體" w:hAnsi="標楷體"/>
              </w:rPr>
            </w:pPr>
            <w:ins w:id="21355" w:author="張金龍" w:date="2021-05-29T22:27:00Z">
              <w:r>
                <w:rPr>
                  <w:rFonts w:ascii="標楷體" w:eastAsia="標楷體" w:hAnsi="標楷體" w:hint="eastAsia"/>
                </w:rPr>
                <w:t xml:space="preserve">  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  <w:ins w:id="21356" w:author="家榮 張" w:date="2021-05-20T21:21:00Z">
              <w:del w:id="21357" w:author="張金龍" w:date="2021-05-29T22:27:00Z">
                <w:r w:rsidDel="00BC373C">
                  <w:rPr>
                    <w:rFonts w:ascii="標楷體" w:eastAsia="標楷體" w:hAnsi="標楷體" w:hint="eastAsia"/>
                  </w:rPr>
                  <w:delText>1.</w:delText>
                </w:r>
              </w:del>
            </w:ins>
            <w:del w:id="21358" w:author="張金龍" w:date="2021-05-29T22:27:00Z">
              <w:r w:rsidDel="00BC373C">
                <w:rPr>
                  <w:rFonts w:ascii="標楷體" w:eastAsia="標楷體" w:hAnsi="標楷體" w:hint="eastAsia"/>
                </w:rPr>
                <w:delText>必須輸入數字，</w:delText>
              </w:r>
            </w:del>
            <w:ins w:id="21359" w:author="家榮 張" w:date="2021-05-20T21:43:00Z">
              <w:del w:id="21360" w:author="張金龍" w:date="2021-05-29T22:27:00Z">
                <w:r w:rsidDel="00BC373C">
                  <w:rPr>
                    <w:rFonts w:ascii="標楷體" w:eastAsia="標楷體" w:hAnsi="標楷體" w:hint="eastAsia"/>
                  </w:rPr>
                  <w:delText>檢核條件</w:delText>
                </w:r>
              </w:del>
            </w:ins>
            <w:del w:id="21361" w:author="張金龍" w:date="2021-05-29T22:27:00Z">
              <w:r w:rsidDel="00BC373C">
                <w:rPr>
                  <w:rFonts w:ascii="標楷體" w:eastAsia="標楷體" w:hAnsi="標楷體" w:hint="eastAsia"/>
                </w:rPr>
                <w:delText>/</w:delText>
              </w:r>
            </w:del>
          </w:p>
          <w:p w14:paraId="6D149E1F" w14:textId="0591F50F" w:rsidR="00BC373C" w:rsidDel="003B349C" w:rsidRDefault="00BC373C" w:rsidP="00BC373C">
            <w:pPr>
              <w:rPr>
                <w:ins w:id="21362" w:author="家榮 張" w:date="2021-05-20T21:21:00Z"/>
                <w:del w:id="21363" w:author="張金龍" w:date="2021-05-29T22:27:00Z"/>
                <w:rFonts w:ascii="標楷體" w:eastAsia="標楷體" w:hAnsi="標楷體"/>
              </w:rPr>
            </w:pPr>
            <w:del w:id="21364" w:author="張金龍" w:date="2021-05-29T22:26:00Z">
              <w:r w:rsidDel="00BC373C">
                <w:rPr>
                  <w:rFonts w:ascii="標楷體" w:eastAsia="標楷體" w:hAnsi="標楷體" w:hint="eastAsia"/>
                </w:rPr>
                <w:delText xml:space="preserve">  </w:delText>
              </w:r>
            </w:del>
            <w:ins w:id="21365" w:author="家榮 張" w:date="2021-05-20T21:43:00Z">
              <w:del w:id="21366" w:author="張金龍" w:date="2021-05-29T22:26:00Z">
                <w:r w:rsidDel="00BC373C">
                  <w:rPr>
                    <w:rFonts w:ascii="標楷體" w:eastAsia="標楷體" w:hAnsi="標楷體"/>
                  </w:rPr>
                  <w:delText>V(9)</w:delText>
                </w:r>
              </w:del>
            </w:ins>
          </w:p>
          <w:p w14:paraId="4B02FCED" w14:textId="2B141B8D" w:rsidR="00BC373C" w:rsidDel="003B349C" w:rsidRDefault="00BC373C" w:rsidP="00BC373C">
            <w:pPr>
              <w:rPr>
                <w:ins w:id="21367" w:author="家榮 張" w:date="2021-05-20T21:21:00Z"/>
                <w:del w:id="21368" w:author="張金龍" w:date="2021-05-29T22:27:00Z"/>
                <w:rFonts w:ascii="標楷體" w:eastAsia="標楷體" w:hAnsi="標楷體"/>
              </w:rPr>
            </w:pPr>
            <w:del w:id="21369" w:author="張金龍" w:date="2021-05-29T22:27:00Z">
              <w:r w:rsidDel="003B349C">
                <w:rPr>
                  <w:rFonts w:ascii="標楷體" w:eastAsia="標楷體" w:hAnsi="標楷體" w:hint="eastAsia"/>
                </w:rPr>
                <w:delText>2</w:delText>
              </w:r>
            </w:del>
            <w:ins w:id="21370" w:author="家榮 張" w:date="2021-05-20T21:21:00Z">
              <w:del w:id="21371" w:author="張金龍" w:date="2021-05-29T22:27:00Z">
                <w:r w:rsidDel="003B349C">
                  <w:rPr>
                    <w:rFonts w:ascii="標楷體" w:eastAsia="標楷體" w:hAnsi="標楷體"/>
                  </w:rPr>
                  <w:delText>.CustMain.</w:delText>
                </w:r>
                <w:r w:rsidDel="003B349C">
                  <w:rPr>
                    <w:rFonts w:ascii="標楷體" w:eastAsia="標楷體" w:hAnsi="標楷體" w:hint="eastAsia"/>
                  </w:rPr>
                  <w:delText>R</w:delText>
                </w:r>
                <w:r w:rsidDel="003B349C">
                  <w:rPr>
                    <w:rFonts w:ascii="標楷體" w:eastAsia="標楷體" w:hAnsi="標楷體"/>
                  </w:rPr>
                  <w:delText>egZip3</w:delText>
                </w:r>
              </w:del>
            </w:ins>
            <w:del w:id="21372" w:author="張金龍" w:date="2021-05-29T22:27:00Z">
              <w:r w:rsidDel="003B349C">
                <w:rPr>
                  <w:rFonts w:ascii="標楷體" w:eastAsia="標楷體" w:hAnsi="標楷體" w:hint="eastAsia"/>
                </w:rPr>
                <w:delText>-</w:delText>
              </w:r>
            </w:del>
          </w:p>
          <w:p w14:paraId="6069AFDD" w14:textId="06BDBB49" w:rsidR="00BC373C" w:rsidRDefault="00BC373C" w:rsidP="00BC373C">
            <w:pPr>
              <w:rPr>
                <w:ins w:id="21373" w:author="家榮 張" w:date="2021-05-20T21:10:00Z"/>
                <w:rFonts w:ascii="標楷體" w:eastAsia="標楷體" w:hAnsi="標楷體"/>
              </w:rPr>
            </w:pPr>
            <w:del w:id="21374" w:author="張金龍" w:date="2021-05-29T22:27:00Z">
              <w:r w:rsidDel="003B349C">
                <w:rPr>
                  <w:rFonts w:ascii="標楷體" w:eastAsia="標楷體" w:hAnsi="標楷體" w:hint="eastAsia"/>
                </w:rPr>
                <w:delText xml:space="preserve">  </w:delText>
              </w:r>
            </w:del>
            <w:ins w:id="21375" w:author="家榮 張" w:date="2021-05-20T21:21:00Z">
              <w:del w:id="21376" w:author="張金龍" w:date="2021-05-29T22:27:00Z">
                <w:r w:rsidDel="003B349C">
                  <w:rPr>
                    <w:rFonts w:ascii="標楷體" w:eastAsia="標楷體" w:hAnsi="標楷體" w:hint="eastAsia"/>
                  </w:rPr>
                  <w:delText>CustMain.</w:delText>
                </w:r>
                <w:r w:rsidDel="003B349C">
                  <w:rPr>
                    <w:rFonts w:ascii="標楷體" w:eastAsia="標楷體" w:hAnsi="標楷體"/>
                  </w:rPr>
                  <w:delText>RegZip2</w:delText>
                </w:r>
              </w:del>
            </w:ins>
          </w:p>
        </w:tc>
      </w:tr>
      <w:tr w:rsidR="009F4CD2" w14:paraId="67E00A31" w14:textId="77777777" w:rsidTr="005413BB">
        <w:trPr>
          <w:trHeight w:val="291"/>
          <w:jc w:val="center"/>
          <w:ins w:id="21377" w:author="家榮 張" w:date="2021-05-20T21:10:00Z"/>
          <w:trPrChange w:id="21378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379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ACA3962" w14:textId="77777777" w:rsidR="009F4CD2" w:rsidRDefault="009F4CD2" w:rsidP="009F4CD2">
            <w:pPr>
              <w:rPr>
                <w:ins w:id="21380" w:author="家榮 張" w:date="2021-05-20T21:10:00Z"/>
                <w:rFonts w:ascii="標楷體" w:eastAsia="標楷體" w:hAnsi="標楷體"/>
              </w:rPr>
            </w:pPr>
            <w:ins w:id="21381" w:author="家榮 張" w:date="2021-05-20T21:10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82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08177A" w14:textId="77777777" w:rsidR="009F4CD2" w:rsidRDefault="009F4CD2" w:rsidP="009F4CD2">
            <w:pPr>
              <w:rPr>
                <w:ins w:id="21383" w:author="家榮 張" w:date="2021-05-20T21:10:00Z"/>
                <w:rFonts w:ascii="標楷體" w:eastAsia="標楷體" w:hAnsi="標楷體"/>
              </w:rPr>
            </w:pPr>
            <w:ins w:id="21384" w:author="家榮 張" w:date="2021-05-20T21:10:00Z">
              <w:r>
                <w:rPr>
                  <w:rFonts w:ascii="標楷體" w:eastAsia="標楷體" w:hAnsi="標楷體" w:hint="eastAsia"/>
                </w:rPr>
                <w:t>公司-地址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85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804FBF" w14:textId="41A217AC" w:rsidR="009F4CD2" w:rsidDel="003E1AAD" w:rsidRDefault="009F4CD2" w:rsidP="009F4CD2">
            <w:pPr>
              <w:rPr>
                <w:ins w:id="21386" w:author="張嘉榮" w:date="2021-05-30T12:29:00Z"/>
                <w:del w:id="21387" w:author="張金龍" w:date="2021-05-30T15:59:00Z"/>
                <w:rFonts w:ascii="標楷體" w:eastAsia="標楷體" w:hAnsi="標楷體"/>
              </w:rPr>
            </w:pPr>
            <w:ins w:id="21388" w:author="張嘉榮" w:date="2021-05-30T12:29:00Z">
              <w:del w:id="21389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2-3-</w:delText>
                </w:r>
              </w:del>
            </w:ins>
          </w:p>
          <w:p w14:paraId="44801D51" w14:textId="100971DD" w:rsidR="009F4CD2" w:rsidDel="003E1AAD" w:rsidRDefault="009F4CD2" w:rsidP="009F4CD2">
            <w:pPr>
              <w:rPr>
                <w:ins w:id="21390" w:author="張嘉榮" w:date="2021-05-30T12:29:00Z"/>
                <w:del w:id="21391" w:author="張金龍" w:date="2021-05-30T15:59:00Z"/>
                <w:rFonts w:ascii="標楷體" w:eastAsia="標楷體" w:hAnsi="標楷體"/>
              </w:rPr>
            </w:pPr>
            <w:ins w:id="21392" w:author="張嘉榮" w:date="2021-05-30T12:29:00Z">
              <w:del w:id="21393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40-</w:delText>
                </w:r>
              </w:del>
            </w:ins>
          </w:p>
          <w:p w14:paraId="01F1787B" w14:textId="25CB919B" w:rsidR="009F4CD2" w:rsidDel="003E1AAD" w:rsidRDefault="009F4CD2" w:rsidP="009F4CD2">
            <w:pPr>
              <w:rPr>
                <w:ins w:id="21394" w:author="張嘉榮" w:date="2021-05-30T12:29:00Z"/>
                <w:del w:id="21395" w:author="張金龍" w:date="2021-05-30T15:59:00Z"/>
                <w:rFonts w:ascii="標楷體" w:eastAsia="標楷體" w:hAnsi="標楷體"/>
              </w:rPr>
            </w:pPr>
            <w:ins w:id="21396" w:author="張嘉榮" w:date="2021-05-30T12:29:00Z">
              <w:del w:id="21397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5-5-</w:delText>
                </w:r>
              </w:del>
            </w:ins>
          </w:p>
          <w:p w14:paraId="27A7C82C" w14:textId="73087A06" w:rsidR="009F4CD2" w:rsidDel="003E1AAD" w:rsidRDefault="009F4CD2" w:rsidP="009F4CD2">
            <w:pPr>
              <w:rPr>
                <w:ins w:id="21398" w:author="張嘉榮" w:date="2021-05-30T12:29:00Z"/>
                <w:del w:id="21399" w:author="張金龍" w:date="2021-05-30T15:59:00Z"/>
                <w:rFonts w:ascii="標楷體" w:eastAsia="標楷體" w:hAnsi="標楷體"/>
              </w:rPr>
            </w:pPr>
            <w:ins w:id="21400" w:author="張嘉榮" w:date="2021-05-30T12:29:00Z">
              <w:del w:id="21401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5-5-5</w:delText>
                </w:r>
              </w:del>
            </w:ins>
          </w:p>
          <w:p w14:paraId="607989F8" w14:textId="273E305E" w:rsidR="009F4CD2" w:rsidRDefault="009F4CD2" w:rsidP="009F4CD2">
            <w:pPr>
              <w:rPr>
                <w:ins w:id="21402" w:author="家榮 張" w:date="2021-05-20T21:10:00Z"/>
                <w:rFonts w:ascii="標楷體" w:eastAsia="標楷體" w:hAnsi="標楷體"/>
              </w:rPr>
            </w:pPr>
            <w:ins w:id="21403" w:author="張嘉榮" w:date="2021-05-30T12:29:00Z">
              <w:del w:id="21404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-5-5</w:delText>
                </w:r>
              </w:del>
            </w:ins>
            <w:ins w:id="21405" w:author="家榮 張" w:date="2021-05-20T21:10:00Z">
              <w:del w:id="21406" w:author="張嘉榮" w:date="2021-05-30T12:29:00Z">
                <w:r w:rsidDel="001C585D">
                  <w:rPr>
                    <w:rFonts w:ascii="標楷體" w:eastAsia="標楷體" w:hAnsi="標楷體" w:hint="eastAsia"/>
                  </w:rPr>
                  <w:delText>115</w:delText>
                </w:r>
              </w:del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407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AEE974" w14:textId="77777777" w:rsidR="009F4CD2" w:rsidRDefault="009F4CD2" w:rsidP="009F4CD2">
            <w:pPr>
              <w:rPr>
                <w:ins w:id="21408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409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5AF3C09" w14:textId="175A0EB0" w:rsidR="009F4CD2" w:rsidDel="003E1AAD" w:rsidRDefault="009F4CD2" w:rsidP="003E1AAD">
            <w:pPr>
              <w:rPr>
                <w:ins w:id="21410" w:author="張嘉榮" w:date="2021-05-30T13:04:00Z"/>
                <w:del w:id="21411" w:author="張金龍" w:date="2021-05-30T16:00:00Z"/>
                <w:rFonts w:ascii="標楷體" w:eastAsia="標楷體" w:hAnsi="標楷體"/>
                <w:color w:val="000000"/>
                <w:lang w:eastAsia="zh-HK"/>
              </w:rPr>
              <w:pPrChange w:id="21412" w:author="張金龍" w:date="2021-05-30T16:00:00Z">
                <w:pPr/>
              </w:pPrChange>
            </w:pPr>
            <w:ins w:id="21413" w:author="張嘉榮" w:date="2021-05-30T13:04:00Z">
              <w:del w:id="21414" w:author="張金龍" w:date="2021-05-30T16:00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1.[縣市]下拉選單:</w:delText>
                </w:r>
              </w:del>
            </w:ins>
          </w:p>
          <w:p w14:paraId="5E9F09F9" w14:textId="4E0F34E7" w:rsidR="009F4CD2" w:rsidDel="003E1AAD" w:rsidRDefault="009F4CD2" w:rsidP="003E1AAD">
            <w:pPr>
              <w:rPr>
                <w:ins w:id="21415" w:author="張嘉榮" w:date="2021-05-30T13:04:00Z"/>
                <w:del w:id="21416" w:author="張金龍" w:date="2021-05-30T16:00:00Z"/>
                <w:rFonts w:ascii="標楷體" w:eastAsia="標楷體" w:hAnsi="標楷體"/>
                <w:color w:val="000000"/>
              </w:rPr>
              <w:pPrChange w:id="21417" w:author="張金龍" w:date="2021-05-30T16:00:00Z">
                <w:pPr/>
              </w:pPrChange>
            </w:pPr>
            <w:ins w:id="21418" w:author="張嘉榮" w:date="2021-05-30T13:04:00Z">
              <w:del w:id="21419" w:author="張金龍" w:date="2021-05-30T16:00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依據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[地區別代碼</w:delText>
                </w:r>
              </w:del>
            </w:ins>
          </w:p>
          <w:p w14:paraId="164E7418" w14:textId="53BCEA81" w:rsidR="009F4CD2" w:rsidDel="003E1AAD" w:rsidRDefault="009F4CD2" w:rsidP="003E1AAD">
            <w:pPr>
              <w:rPr>
                <w:ins w:id="21420" w:author="張嘉榮" w:date="2021-05-30T13:04:00Z"/>
                <w:del w:id="21421" w:author="張金龍" w:date="2021-05-30T16:00:00Z"/>
                <w:rFonts w:ascii="標楷體" w:eastAsia="標楷體" w:hAnsi="標楷體"/>
                <w:color w:val="000000"/>
                <w:lang w:eastAsia="zh-HK"/>
              </w:rPr>
              <w:pPrChange w:id="21422" w:author="張金龍" w:date="2021-05-30T16:00:00Z">
                <w:pPr/>
              </w:pPrChange>
            </w:pPr>
            <w:ins w:id="21423" w:author="張嘉榮" w:date="2021-05-30T13:04:00Z">
              <w:del w:id="21424" w:author="張金龍" w:date="2021-05-30T16:00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 xml:space="preserve">  檔(C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d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Ci</w:delText>
                </w:r>
                <w:r w:rsidDel="003E1AAD">
                  <w:rPr>
                    <w:rFonts w:ascii="標楷體" w:eastAsia="標楷體" w:hAnsi="標楷體"/>
                    <w:color w:val="000000"/>
                  </w:rPr>
                  <w:delText>ty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)]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的全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</w:del>
            </w:ins>
          </w:p>
          <w:p w14:paraId="5AC88001" w14:textId="63CA0695" w:rsidR="009F4CD2" w:rsidDel="003E1AAD" w:rsidRDefault="009F4CD2" w:rsidP="003E1AAD">
            <w:pPr>
              <w:rPr>
                <w:ins w:id="21425" w:author="張嘉榮" w:date="2021-05-30T13:04:00Z"/>
                <w:del w:id="21426" w:author="張金龍" w:date="2021-05-30T16:00:00Z"/>
                <w:rFonts w:ascii="標楷體" w:eastAsia="標楷體" w:hAnsi="標楷體"/>
                <w:color w:val="000000"/>
                <w:lang w:eastAsia="zh-HK"/>
              </w:rPr>
              <w:pPrChange w:id="21427" w:author="張金龍" w:date="2021-05-30T16:00:00Z">
                <w:pPr/>
              </w:pPrChange>
            </w:pPr>
            <w:ins w:id="21428" w:author="張嘉榮" w:date="2021-05-30T13:04:00Z">
              <w:del w:id="21429" w:author="張金龍" w:date="2021-05-30T16:00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部資料</w:delText>
                </w:r>
              </w:del>
            </w:ins>
          </w:p>
          <w:p w14:paraId="58E3848C" w14:textId="57D429F5" w:rsidR="009F4CD2" w:rsidDel="003E1AAD" w:rsidRDefault="009F4CD2" w:rsidP="003E1AAD">
            <w:pPr>
              <w:rPr>
                <w:ins w:id="21430" w:author="張嘉榮" w:date="2021-05-30T13:04:00Z"/>
                <w:del w:id="21431" w:author="張金龍" w:date="2021-05-30T16:00:00Z"/>
                <w:rFonts w:ascii="標楷體" w:eastAsia="標楷體" w:hAnsi="標楷體"/>
                <w:color w:val="000000"/>
              </w:rPr>
              <w:pPrChange w:id="21432" w:author="張金龍" w:date="2021-05-30T16:00:00Z">
                <w:pPr/>
              </w:pPrChange>
            </w:pPr>
            <w:ins w:id="21433" w:author="張嘉榮" w:date="2021-05-30T13:04:00Z">
              <w:del w:id="21434" w:author="張金龍" w:date="2021-05-30T16:00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2.[鄉鎮]下拉選單:</w:delText>
                </w:r>
              </w:del>
            </w:ins>
          </w:p>
          <w:p w14:paraId="2B60D510" w14:textId="32691693" w:rsidR="009F4CD2" w:rsidDel="003E1AAD" w:rsidRDefault="009F4CD2" w:rsidP="003E1AAD">
            <w:pPr>
              <w:rPr>
                <w:ins w:id="21435" w:author="張嘉榮" w:date="2021-05-30T13:04:00Z"/>
                <w:del w:id="21436" w:author="張金龍" w:date="2021-05-30T16:00:00Z"/>
                <w:rFonts w:ascii="標楷體" w:eastAsia="標楷體" w:hAnsi="標楷體"/>
                <w:color w:val="000000"/>
              </w:rPr>
              <w:pPrChange w:id="21437" w:author="張金龍" w:date="2021-05-30T16:00:00Z">
                <w:pPr/>
              </w:pPrChange>
            </w:pPr>
            <w:ins w:id="21438" w:author="張嘉榮" w:date="2021-05-30T13:04:00Z">
              <w:del w:id="21439" w:author="張金龍" w:date="2021-05-30T16:00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依據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[縣市與鄉鎮</w:delText>
                </w:r>
              </w:del>
            </w:ins>
          </w:p>
          <w:p w14:paraId="3CDA975C" w14:textId="2B7CD1F2" w:rsidR="009F4CD2" w:rsidDel="003E1AAD" w:rsidRDefault="009F4CD2" w:rsidP="003E1AAD">
            <w:pPr>
              <w:rPr>
                <w:ins w:id="21440" w:author="張嘉榮" w:date="2021-05-30T13:04:00Z"/>
                <w:del w:id="21441" w:author="張金龍" w:date="2021-05-30T16:00:00Z"/>
                <w:rFonts w:ascii="標楷體" w:eastAsia="標楷體" w:hAnsi="標楷體"/>
                <w:color w:val="000000"/>
              </w:rPr>
              <w:pPrChange w:id="21442" w:author="張金龍" w:date="2021-05-30T16:00:00Z">
                <w:pPr/>
              </w:pPrChange>
            </w:pPr>
            <w:ins w:id="21443" w:author="張嘉榮" w:date="2021-05-30T13:04:00Z">
              <w:del w:id="21444" w:author="張金龍" w:date="2021-05-30T16:00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 xml:space="preserve">  區對照(C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d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Ar</w:delText>
                </w:r>
                <w:r w:rsidDel="003E1AAD">
                  <w:rPr>
                    <w:rFonts w:ascii="標楷體" w:eastAsia="標楷體" w:hAnsi="標楷體"/>
                    <w:color w:val="000000"/>
                  </w:rPr>
                  <w:delText>ea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)]</w:delText>
                </w:r>
              </w:del>
            </w:ins>
          </w:p>
          <w:p w14:paraId="28ED8861" w14:textId="42E1EDAF" w:rsidR="009F4CD2" w:rsidDel="003E1AAD" w:rsidRDefault="009F4CD2" w:rsidP="003E1AAD">
            <w:pPr>
              <w:rPr>
                <w:ins w:id="21445" w:author="張嘉榮" w:date="2021-05-30T13:04:00Z"/>
                <w:del w:id="21446" w:author="張金龍" w:date="2021-05-30T16:00:00Z"/>
                <w:rFonts w:ascii="標楷體" w:eastAsia="標楷體" w:hAnsi="標楷體"/>
                <w:color w:val="000000"/>
              </w:rPr>
              <w:pPrChange w:id="21447" w:author="張金龍" w:date="2021-05-30T16:00:00Z">
                <w:pPr/>
              </w:pPrChange>
            </w:pPr>
            <w:ins w:id="21448" w:author="張嘉榮" w:date="2021-05-30T13:04:00Z">
              <w:del w:id="21449" w:author="張金龍" w:date="2021-05-30T16:00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的</w:delText>
                </w:r>
                <w:r w:rsidDel="003E1AAD">
                  <w:rPr>
                    <w:rFonts w:ascii="標楷體" w:eastAsia="標楷體" w:hAnsi="標楷體"/>
                    <w:color w:val="000000"/>
                    <w:lang w:eastAsia="zh-HK"/>
                  </w:rPr>
                  <w:delText>City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Code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=</w:delText>
                </w:r>
                <w:r w:rsidDel="003E1AAD">
                  <w:rPr>
                    <w:rFonts w:ascii="標楷體" w:eastAsia="標楷體" w:hAnsi="標楷體"/>
                    <w:color w:val="000000"/>
                  </w:rPr>
                  <w:delText>[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縣</w:delText>
                </w:r>
              </w:del>
            </w:ins>
          </w:p>
          <w:p w14:paraId="1E3ED25F" w14:textId="253D5412" w:rsidR="009F4CD2" w:rsidRDefault="009F4CD2" w:rsidP="003E1AAD">
            <w:pPr>
              <w:rPr>
                <w:ins w:id="21450" w:author="家榮 張" w:date="2021-05-20T21:10:00Z"/>
                <w:rFonts w:ascii="標楷體" w:eastAsia="標楷體" w:hAnsi="標楷體"/>
              </w:rPr>
              <w:pPrChange w:id="21451" w:author="張金龍" w:date="2021-05-30T16:00:00Z">
                <w:pPr/>
              </w:pPrChange>
            </w:pPr>
            <w:ins w:id="21452" w:author="張嘉榮" w:date="2021-05-30T13:04:00Z">
              <w:del w:id="21453" w:author="張金龍" w:date="2021-05-30T16:00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 xml:space="preserve">  市</w:delText>
                </w:r>
                <w:r w:rsidDel="003E1AAD">
                  <w:rPr>
                    <w:rFonts w:ascii="標楷體" w:eastAsia="標楷體" w:hAnsi="標楷體"/>
                    <w:color w:val="000000"/>
                  </w:rPr>
                  <w:delText>]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代碼</w:delText>
                </w:r>
              </w:del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454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194812" w14:textId="77777777" w:rsidR="009F4CD2" w:rsidRDefault="009F4CD2" w:rsidP="009F4CD2">
            <w:pPr>
              <w:rPr>
                <w:ins w:id="21455" w:author="家榮 張" w:date="2021-05-20T21:10:00Z"/>
                <w:rFonts w:ascii="標楷體" w:eastAsia="標楷體" w:hAnsi="標楷體"/>
              </w:rPr>
            </w:pPr>
            <w:ins w:id="21456" w:author="家榮 張" w:date="2021-05-20T21:10:00Z">
              <w:del w:id="21457" w:author="張金龍" w:date="2021-05-30T16:00:00Z">
                <w:r w:rsidDel="003E1AAD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458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EED845" w14:textId="77777777" w:rsidR="009F4CD2" w:rsidRDefault="009F4CD2" w:rsidP="009F4CD2">
            <w:pPr>
              <w:rPr>
                <w:ins w:id="21459" w:author="家榮 張" w:date="2021-05-20T21:10:00Z"/>
                <w:rFonts w:ascii="標楷體" w:eastAsia="標楷體" w:hAnsi="標楷體"/>
              </w:rPr>
            </w:pPr>
            <w:ins w:id="21460" w:author="家榮 張" w:date="2021-05-20T21:10:00Z">
              <w:del w:id="21461" w:author="張金龍" w:date="2021-05-30T16:00:00Z">
                <w:r w:rsidDel="003E1AAD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462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3A31FA" w14:textId="6E898D4F" w:rsidR="009F4CD2" w:rsidDel="003E1AAD" w:rsidRDefault="009F4CD2" w:rsidP="003E1AAD">
            <w:pPr>
              <w:rPr>
                <w:ins w:id="21463" w:author="張嘉榮" w:date="2021-05-30T12:27:00Z"/>
                <w:del w:id="21464" w:author="張金龍" w:date="2021-05-30T15:59:00Z"/>
                <w:rFonts w:ascii="標楷體" w:eastAsia="標楷體" w:hAnsi="標楷體"/>
              </w:rPr>
              <w:pPrChange w:id="21465" w:author="張金龍" w:date="2021-05-30T15:59:00Z">
                <w:pPr/>
              </w:pPrChange>
            </w:pPr>
            <w:ins w:id="21466" w:author="張嘉榮" w:date="2021-05-30T12:27:00Z">
              <w:del w:id="21467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1.[縣市]與[鄉鎮]欄位必須輸</w:delText>
                </w:r>
              </w:del>
            </w:ins>
          </w:p>
          <w:p w14:paraId="2D9C1498" w14:textId="6F903950" w:rsidR="009F4CD2" w:rsidDel="003E1AAD" w:rsidRDefault="009F4CD2" w:rsidP="003E1AAD">
            <w:pPr>
              <w:rPr>
                <w:ins w:id="21468" w:author="張嘉榮" w:date="2021-05-30T12:27:00Z"/>
                <w:del w:id="21469" w:author="張金龍" w:date="2021-05-30T15:59:00Z"/>
                <w:rFonts w:ascii="標楷體" w:eastAsia="標楷體" w:hAnsi="標楷體"/>
              </w:rPr>
              <w:pPrChange w:id="21470" w:author="張金龍" w:date="2021-05-30T15:59:00Z">
                <w:pPr/>
              </w:pPrChange>
            </w:pPr>
            <w:ins w:id="21471" w:author="張嘉榮" w:date="2021-05-30T12:27:00Z">
              <w:del w:id="21472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 xml:space="preserve">  入代碼，其餘欄位自行</w:delText>
                </w:r>
                <w:r w:rsidRPr="006C6877" w:rsidDel="003E1AAD">
                  <w:rPr>
                    <w:rFonts w:ascii="標楷體" w:eastAsia="標楷體" w:hAnsi="標楷體" w:hint="eastAsia"/>
                  </w:rPr>
                  <w:delText>輸入</w:delText>
                </w:r>
                <w:r w:rsidDel="003E1AAD">
                  <w:rPr>
                    <w:rFonts w:ascii="標楷體" w:eastAsia="標楷體" w:hAnsi="標楷體" w:hint="eastAsia"/>
                  </w:rPr>
                  <w:delText xml:space="preserve">  </w:delText>
                </w:r>
              </w:del>
            </w:ins>
          </w:p>
          <w:p w14:paraId="57CEDDB7" w14:textId="795CB5AD" w:rsidR="009F4CD2" w:rsidDel="003E1AAD" w:rsidRDefault="009F4CD2" w:rsidP="003E1AAD">
            <w:pPr>
              <w:rPr>
                <w:ins w:id="21473" w:author="張嘉榮" w:date="2021-05-30T12:27:00Z"/>
                <w:del w:id="21474" w:author="張金龍" w:date="2021-05-30T15:59:00Z"/>
                <w:rFonts w:ascii="標楷體" w:eastAsia="標楷體" w:hAnsi="標楷體"/>
                <w:lang w:eastAsia="zh-HK"/>
              </w:rPr>
              <w:pPrChange w:id="21475" w:author="張金龍" w:date="2021-05-30T15:59:00Z">
                <w:pPr/>
              </w:pPrChange>
            </w:pPr>
            <w:ins w:id="21476" w:author="張嘉榮" w:date="2021-05-30T12:27:00Z">
              <w:del w:id="21477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 xml:space="preserve">  </w:delText>
                </w:r>
                <w:r w:rsidDel="003E1AAD">
                  <w:rPr>
                    <w:rFonts w:ascii="標楷體" w:eastAsia="標楷體" w:hAnsi="標楷體" w:hint="eastAsia"/>
                    <w:lang w:eastAsia="zh-HK"/>
                  </w:rPr>
                  <w:delText>文字</w:delText>
                </w:r>
              </w:del>
            </w:ins>
          </w:p>
          <w:p w14:paraId="361C8ECC" w14:textId="62ABC759" w:rsidR="009F4CD2" w:rsidDel="003E1AAD" w:rsidRDefault="009F4CD2" w:rsidP="003E1AAD">
            <w:pPr>
              <w:rPr>
                <w:ins w:id="21478" w:author="張嘉榮" w:date="2021-05-30T12:27:00Z"/>
                <w:del w:id="21479" w:author="張金龍" w:date="2021-05-30T15:59:00Z"/>
                <w:rFonts w:ascii="標楷體" w:eastAsia="標楷體" w:hAnsi="標楷體"/>
              </w:rPr>
              <w:pPrChange w:id="21480" w:author="張金龍" w:date="2021-05-30T15:59:00Z">
                <w:pPr/>
              </w:pPrChange>
            </w:pPr>
            <w:ins w:id="21481" w:author="張嘉榮" w:date="2021-05-30T12:27:00Z">
              <w:del w:id="21482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2.[縣市]欄位檢核條件:依選</w:delText>
                </w:r>
              </w:del>
            </w:ins>
          </w:p>
          <w:p w14:paraId="009EEF5F" w14:textId="169DC124" w:rsidR="009F4CD2" w:rsidDel="003E1AAD" w:rsidRDefault="009F4CD2" w:rsidP="003E1AAD">
            <w:pPr>
              <w:rPr>
                <w:ins w:id="21483" w:author="張嘉榮" w:date="2021-05-30T12:27:00Z"/>
                <w:del w:id="21484" w:author="張金龍" w:date="2021-05-30T15:59:00Z"/>
                <w:rFonts w:ascii="標楷體" w:eastAsia="標楷體" w:hAnsi="標楷體"/>
              </w:rPr>
              <w:pPrChange w:id="21485" w:author="張金龍" w:date="2021-05-30T15:59:00Z">
                <w:pPr/>
              </w:pPrChange>
            </w:pPr>
            <w:ins w:id="21486" w:author="張嘉榮" w:date="2021-05-30T12:27:00Z">
              <w:del w:id="21487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 xml:space="preserve">  單/V(H)</w:delText>
                </w:r>
              </w:del>
            </w:ins>
          </w:p>
          <w:p w14:paraId="6C51B905" w14:textId="47111497" w:rsidR="009F4CD2" w:rsidDel="003E1AAD" w:rsidRDefault="009F4CD2" w:rsidP="003E1AAD">
            <w:pPr>
              <w:rPr>
                <w:ins w:id="21488" w:author="張嘉榮" w:date="2021-05-30T12:27:00Z"/>
                <w:del w:id="21489" w:author="張金龍" w:date="2021-05-30T15:59:00Z"/>
                <w:rFonts w:ascii="標楷體" w:eastAsia="標楷體" w:hAnsi="標楷體"/>
              </w:rPr>
              <w:pPrChange w:id="21490" w:author="張金龍" w:date="2021-05-30T15:59:00Z">
                <w:pPr/>
              </w:pPrChange>
            </w:pPr>
            <w:ins w:id="21491" w:author="張嘉榮" w:date="2021-05-30T12:27:00Z">
              <w:del w:id="21492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3.[鄉鎮]欄位檢核條件:依選</w:delText>
                </w:r>
              </w:del>
            </w:ins>
          </w:p>
          <w:p w14:paraId="1633E6C9" w14:textId="4807B16D" w:rsidR="009F4CD2" w:rsidRPr="007529FA" w:rsidDel="003E1AAD" w:rsidRDefault="009F4CD2" w:rsidP="003E1AAD">
            <w:pPr>
              <w:rPr>
                <w:ins w:id="21493" w:author="張嘉榮" w:date="2021-05-30T12:27:00Z"/>
                <w:del w:id="21494" w:author="張金龍" w:date="2021-05-30T15:59:00Z"/>
                <w:rFonts w:ascii="標楷體" w:eastAsia="標楷體" w:hAnsi="標楷體"/>
              </w:rPr>
              <w:pPrChange w:id="21495" w:author="張金龍" w:date="2021-05-30T15:59:00Z">
                <w:pPr/>
              </w:pPrChange>
            </w:pPr>
            <w:ins w:id="21496" w:author="張嘉榮" w:date="2021-05-30T12:27:00Z">
              <w:del w:id="21497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 xml:space="preserve">  單/V(H)</w:delText>
                </w:r>
              </w:del>
            </w:ins>
          </w:p>
          <w:p w14:paraId="3CEBA11D" w14:textId="15B0579E" w:rsidR="009F4CD2" w:rsidDel="003E1AAD" w:rsidRDefault="009F4CD2" w:rsidP="003E1AAD">
            <w:pPr>
              <w:rPr>
                <w:ins w:id="21498" w:author="家榮 張" w:date="2021-05-20T21:10:00Z"/>
                <w:del w:id="21499" w:author="張金龍" w:date="2021-05-30T15:59:00Z"/>
                <w:rFonts w:ascii="標楷體" w:eastAsia="標楷體" w:hAnsi="標楷體"/>
              </w:rPr>
              <w:pPrChange w:id="21500" w:author="張金龍" w:date="2021-05-30T15:59:00Z">
                <w:pPr/>
              </w:pPrChange>
            </w:pPr>
            <w:ins w:id="21501" w:author="家榮 張" w:date="2021-05-20T21:10:00Z">
              <w:del w:id="21502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  <w:p w14:paraId="670C6E66" w14:textId="3DF8DE34" w:rsidR="009F4CD2" w:rsidDel="003E1AAD" w:rsidRDefault="009F4CD2" w:rsidP="003E1AAD">
            <w:pPr>
              <w:rPr>
                <w:ins w:id="21503" w:author="家榮 張" w:date="2021-05-20T21:10:00Z"/>
                <w:del w:id="21504" w:author="張金龍" w:date="2021-05-30T15:59:00Z"/>
                <w:rFonts w:ascii="標楷體" w:eastAsia="標楷體" w:hAnsi="標楷體"/>
              </w:rPr>
              <w:pPrChange w:id="21505" w:author="張金龍" w:date="2021-05-30T15:59:00Z">
                <w:pPr/>
              </w:pPrChange>
            </w:pPr>
            <w:del w:id="21506" w:author="張金龍" w:date="2021-05-30T15:59:00Z">
              <w:r w:rsidDel="003E1AAD">
                <w:rPr>
                  <w:rFonts w:ascii="標楷體" w:eastAsia="標楷體" w:hAnsi="標楷體" w:hint="eastAsia"/>
                </w:rPr>
                <w:delText>1</w:delText>
              </w:r>
            </w:del>
            <w:ins w:id="21507" w:author="張嘉榮" w:date="2021-05-30T12:27:00Z">
              <w:del w:id="21508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21509" w:author="家榮 張" w:date="2021-05-20T21:10:00Z">
              <w:del w:id="21510" w:author="張金龍" w:date="2021-05-30T15:59:00Z">
                <w:r w:rsidDel="003E1AAD">
                  <w:rPr>
                    <w:rFonts w:ascii="標楷體" w:eastAsia="標楷體" w:hAnsi="標楷體"/>
                  </w:rPr>
                  <w:delText>.CustMain.RegCityCode</w:delText>
                </w:r>
              </w:del>
            </w:ins>
          </w:p>
          <w:p w14:paraId="62F4330B" w14:textId="5904D83F" w:rsidR="009F4CD2" w:rsidDel="003E1AAD" w:rsidRDefault="009F4CD2" w:rsidP="003E1AAD">
            <w:pPr>
              <w:rPr>
                <w:ins w:id="21511" w:author="家榮 張" w:date="2021-05-20T21:10:00Z"/>
                <w:del w:id="21512" w:author="張金龍" w:date="2021-05-30T15:59:00Z"/>
                <w:rFonts w:ascii="標楷體" w:eastAsia="標楷體" w:hAnsi="標楷體"/>
              </w:rPr>
              <w:pPrChange w:id="21513" w:author="張金龍" w:date="2021-05-30T15:59:00Z">
                <w:pPr/>
              </w:pPrChange>
            </w:pPr>
            <w:del w:id="21514" w:author="張金龍" w:date="2021-05-30T15:59:00Z">
              <w:r w:rsidDel="003E1AAD">
                <w:rPr>
                  <w:rFonts w:ascii="標楷體" w:eastAsia="標楷體" w:hAnsi="標楷體" w:hint="eastAsia"/>
                </w:rPr>
                <w:delText>2</w:delText>
              </w:r>
            </w:del>
            <w:ins w:id="21515" w:author="張嘉榮" w:date="2021-05-30T12:27:00Z">
              <w:del w:id="21516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  <w:ins w:id="21517" w:author="家榮 張" w:date="2021-05-20T21:10:00Z">
              <w:del w:id="21518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.CustMain.</w:delText>
                </w:r>
                <w:r w:rsidDel="003E1AAD">
                  <w:rPr>
                    <w:rFonts w:ascii="標楷體" w:eastAsia="標楷體" w:hAnsi="標楷體"/>
                  </w:rPr>
                  <w:delText>RegAreaCode</w:delText>
                </w:r>
              </w:del>
            </w:ins>
          </w:p>
          <w:p w14:paraId="4D570DBA" w14:textId="388CDE33" w:rsidR="009F4CD2" w:rsidDel="003E1AAD" w:rsidRDefault="009F4CD2" w:rsidP="003E1AAD">
            <w:pPr>
              <w:rPr>
                <w:ins w:id="21519" w:author="家榮 張" w:date="2021-05-20T21:10:00Z"/>
                <w:del w:id="21520" w:author="張金龍" w:date="2021-05-30T15:59:00Z"/>
                <w:rFonts w:ascii="標楷體" w:eastAsia="標楷體" w:hAnsi="標楷體"/>
              </w:rPr>
              <w:pPrChange w:id="21521" w:author="張金龍" w:date="2021-05-30T15:59:00Z">
                <w:pPr/>
              </w:pPrChange>
            </w:pPr>
            <w:del w:id="21522" w:author="張金龍" w:date="2021-05-30T15:59:00Z">
              <w:r w:rsidDel="003E1AAD">
                <w:rPr>
                  <w:rFonts w:ascii="標楷體" w:eastAsia="標楷體" w:hAnsi="標楷體" w:hint="eastAsia"/>
                </w:rPr>
                <w:delText>3</w:delText>
              </w:r>
            </w:del>
            <w:ins w:id="21523" w:author="張嘉榮" w:date="2021-05-30T12:27:00Z">
              <w:del w:id="21524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  <w:ins w:id="21525" w:author="家榮 張" w:date="2021-05-20T21:10:00Z">
              <w:del w:id="21526" w:author="張金龍" w:date="2021-05-30T15:59:00Z">
                <w:r w:rsidDel="003E1AAD">
                  <w:rPr>
                    <w:rFonts w:ascii="標楷體" w:eastAsia="標楷體" w:hAnsi="標楷體"/>
                  </w:rPr>
                  <w:delText>.CustMain.RegRoad</w:delText>
                </w:r>
              </w:del>
            </w:ins>
          </w:p>
          <w:p w14:paraId="1FB68585" w14:textId="1E792154" w:rsidR="009F4CD2" w:rsidDel="003E1AAD" w:rsidRDefault="009F4CD2" w:rsidP="003E1AAD">
            <w:pPr>
              <w:rPr>
                <w:ins w:id="21527" w:author="家榮 張" w:date="2021-05-20T21:10:00Z"/>
                <w:del w:id="21528" w:author="張金龍" w:date="2021-05-30T15:59:00Z"/>
                <w:rFonts w:ascii="標楷體" w:eastAsia="標楷體" w:hAnsi="標楷體"/>
              </w:rPr>
              <w:pPrChange w:id="21529" w:author="張金龍" w:date="2021-05-30T15:59:00Z">
                <w:pPr/>
              </w:pPrChange>
            </w:pPr>
            <w:del w:id="21530" w:author="張金龍" w:date="2021-05-30T15:59:00Z">
              <w:r w:rsidDel="003E1AAD">
                <w:rPr>
                  <w:rFonts w:ascii="標楷體" w:eastAsia="標楷體" w:hAnsi="標楷體" w:hint="eastAsia"/>
                </w:rPr>
                <w:delText>4</w:delText>
              </w:r>
            </w:del>
            <w:ins w:id="21531" w:author="張嘉榮" w:date="2021-05-30T12:27:00Z">
              <w:del w:id="21532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21533" w:author="家榮 張" w:date="2021-05-20T21:10:00Z">
              <w:del w:id="21534" w:author="張金龍" w:date="2021-05-30T15:59:00Z">
                <w:r w:rsidDel="003E1AAD">
                  <w:rPr>
                    <w:rFonts w:ascii="標楷體" w:eastAsia="標楷體" w:hAnsi="標楷體"/>
                  </w:rPr>
                  <w:delText>.CustMain.RegSection</w:delText>
                </w:r>
              </w:del>
            </w:ins>
          </w:p>
          <w:p w14:paraId="382CF6D7" w14:textId="78F1A6D6" w:rsidR="009F4CD2" w:rsidDel="003E1AAD" w:rsidRDefault="009F4CD2" w:rsidP="003E1AAD">
            <w:pPr>
              <w:rPr>
                <w:ins w:id="21535" w:author="家榮 張" w:date="2021-05-20T21:10:00Z"/>
                <w:del w:id="21536" w:author="張金龍" w:date="2021-05-30T15:59:00Z"/>
                <w:rFonts w:ascii="標楷體" w:eastAsia="標楷體" w:hAnsi="標楷體"/>
              </w:rPr>
              <w:pPrChange w:id="21537" w:author="張金龍" w:date="2021-05-30T15:59:00Z">
                <w:pPr/>
              </w:pPrChange>
            </w:pPr>
            <w:del w:id="21538" w:author="張金龍" w:date="2021-05-30T15:59:00Z">
              <w:r w:rsidDel="003E1AAD">
                <w:rPr>
                  <w:rFonts w:ascii="標楷體" w:eastAsia="標楷體" w:hAnsi="標楷體" w:hint="eastAsia"/>
                </w:rPr>
                <w:delText>5</w:delText>
              </w:r>
            </w:del>
            <w:ins w:id="21539" w:author="張嘉榮" w:date="2021-05-30T12:27:00Z">
              <w:del w:id="21540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  <w:ins w:id="21541" w:author="家榮 張" w:date="2021-05-20T21:10:00Z">
              <w:del w:id="21542" w:author="張金龍" w:date="2021-05-30T15:59:00Z">
                <w:r w:rsidDel="003E1AAD">
                  <w:rPr>
                    <w:rFonts w:ascii="標楷體" w:eastAsia="標楷體" w:hAnsi="標楷體"/>
                  </w:rPr>
                  <w:delText>.CustMain.RegAlley</w:delText>
                </w:r>
              </w:del>
            </w:ins>
          </w:p>
          <w:p w14:paraId="30066070" w14:textId="5FA8CA88" w:rsidR="009F4CD2" w:rsidDel="003E1AAD" w:rsidRDefault="009F4CD2" w:rsidP="003E1AAD">
            <w:pPr>
              <w:rPr>
                <w:ins w:id="21543" w:author="家榮 張" w:date="2021-05-20T21:10:00Z"/>
                <w:del w:id="21544" w:author="張金龍" w:date="2021-05-30T15:59:00Z"/>
                <w:rFonts w:ascii="標楷體" w:eastAsia="標楷體" w:hAnsi="標楷體"/>
              </w:rPr>
              <w:pPrChange w:id="21545" w:author="張金龍" w:date="2021-05-30T15:59:00Z">
                <w:pPr/>
              </w:pPrChange>
            </w:pPr>
            <w:del w:id="21546" w:author="張金龍" w:date="2021-05-30T15:59:00Z">
              <w:r w:rsidDel="003E1AAD">
                <w:rPr>
                  <w:rFonts w:ascii="標楷體" w:eastAsia="標楷體" w:hAnsi="標楷體" w:hint="eastAsia"/>
                </w:rPr>
                <w:delText>6</w:delText>
              </w:r>
            </w:del>
            <w:ins w:id="21547" w:author="張嘉榮" w:date="2021-05-30T12:27:00Z">
              <w:del w:id="21548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9</w:delText>
                </w:r>
              </w:del>
            </w:ins>
            <w:ins w:id="21549" w:author="家榮 張" w:date="2021-05-20T21:10:00Z">
              <w:del w:id="21550" w:author="張金龍" w:date="2021-05-30T15:59:00Z">
                <w:r w:rsidDel="003E1AAD">
                  <w:rPr>
                    <w:rFonts w:ascii="標楷體" w:eastAsia="標楷體" w:hAnsi="標楷體"/>
                  </w:rPr>
                  <w:delText>.CustMain.RegLane</w:delText>
                </w:r>
              </w:del>
            </w:ins>
          </w:p>
          <w:p w14:paraId="7FAE635A" w14:textId="153D83F2" w:rsidR="009F4CD2" w:rsidDel="003E1AAD" w:rsidRDefault="009F4CD2" w:rsidP="003E1AAD">
            <w:pPr>
              <w:rPr>
                <w:ins w:id="21551" w:author="家榮 張" w:date="2021-05-20T21:10:00Z"/>
                <w:del w:id="21552" w:author="張金龍" w:date="2021-05-30T15:59:00Z"/>
                <w:rFonts w:ascii="標楷體" w:eastAsia="標楷體" w:hAnsi="標楷體"/>
              </w:rPr>
              <w:pPrChange w:id="21553" w:author="張金龍" w:date="2021-05-30T15:59:00Z">
                <w:pPr/>
              </w:pPrChange>
            </w:pPr>
            <w:del w:id="21554" w:author="張金龍" w:date="2021-05-30T15:59:00Z">
              <w:r w:rsidDel="003E1AAD">
                <w:rPr>
                  <w:rFonts w:ascii="標楷體" w:eastAsia="標楷體" w:hAnsi="標楷體" w:hint="eastAsia"/>
                </w:rPr>
                <w:delText>7</w:delText>
              </w:r>
            </w:del>
            <w:ins w:id="21555" w:author="張嘉榮" w:date="2021-05-30T12:27:00Z">
              <w:del w:id="21556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10</w:delText>
                </w:r>
              </w:del>
            </w:ins>
            <w:ins w:id="21557" w:author="家榮 張" w:date="2021-05-20T21:10:00Z">
              <w:del w:id="21558" w:author="張金龍" w:date="2021-05-30T15:59:00Z">
                <w:r w:rsidDel="003E1AAD">
                  <w:rPr>
                    <w:rFonts w:ascii="標楷體" w:eastAsia="標楷體" w:hAnsi="標楷體"/>
                  </w:rPr>
                  <w:delText>.CustMain.RegNum</w:delText>
                </w:r>
              </w:del>
            </w:ins>
          </w:p>
          <w:p w14:paraId="60267C83" w14:textId="65AA1E35" w:rsidR="009F4CD2" w:rsidDel="003E1AAD" w:rsidRDefault="009F4CD2" w:rsidP="003E1AAD">
            <w:pPr>
              <w:rPr>
                <w:ins w:id="21559" w:author="家榮 張" w:date="2021-05-20T21:10:00Z"/>
                <w:del w:id="21560" w:author="張金龍" w:date="2021-05-30T15:59:00Z"/>
                <w:rFonts w:ascii="標楷體" w:eastAsia="標楷體" w:hAnsi="標楷體"/>
              </w:rPr>
              <w:pPrChange w:id="21561" w:author="張金龍" w:date="2021-05-30T15:59:00Z">
                <w:pPr/>
              </w:pPrChange>
            </w:pPr>
            <w:del w:id="21562" w:author="張金龍" w:date="2021-05-30T15:59:00Z">
              <w:r w:rsidDel="003E1AAD">
                <w:rPr>
                  <w:rFonts w:ascii="標楷體" w:eastAsia="標楷體" w:hAnsi="標楷體" w:hint="eastAsia"/>
                </w:rPr>
                <w:lastRenderedPageBreak/>
                <w:delText>8</w:delText>
              </w:r>
            </w:del>
            <w:ins w:id="21563" w:author="張嘉榮" w:date="2021-05-30T12:27:00Z">
              <w:del w:id="21564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11</w:delText>
                </w:r>
              </w:del>
            </w:ins>
            <w:ins w:id="21565" w:author="家榮 張" w:date="2021-05-20T21:10:00Z">
              <w:del w:id="21566" w:author="張金龍" w:date="2021-05-30T15:59:00Z">
                <w:r w:rsidDel="003E1AAD">
                  <w:rPr>
                    <w:rFonts w:ascii="標楷體" w:eastAsia="標楷體" w:hAnsi="標楷體"/>
                  </w:rPr>
                  <w:delText>.CustMain.RegDash</w:delText>
                </w:r>
              </w:del>
            </w:ins>
          </w:p>
          <w:p w14:paraId="3F83A181" w14:textId="05C467F9" w:rsidR="009F4CD2" w:rsidDel="003E1AAD" w:rsidRDefault="009F4CD2" w:rsidP="003E1AAD">
            <w:pPr>
              <w:rPr>
                <w:ins w:id="21567" w:author="家榮 張" w:date="2021-05-20T21:10:00Z"/>
                <w:del w:id="21568" w:author="張金龍" w:date="2021-05-30T15:59:00Z"/>
                <w:rFonts w:ascii="標楷體" w:eastAsia="標楷體" w:hAnsi="標楷體"/>
              </w:rPr>
              <w:pPrChange w:id="21569" w:author="張金龍" w:date="2021-05-30T15:59:00Z">
                <w:pPr/>
              </w:pPrChange>
            </w:pPr>
            <w:del w:id="21570" w:author="張金龍" w:date="2021-05-30T15:59:00Z">
              <w:r w:rsidDel="003E1AAD">
                <w:rPr>
                  <w:rFonts w:ascii="標楷體" w:eastAsia="標楷體" w:hAnsi="標楷體" w:hint="eastAsia"/>
                </w:rPr>
                <w:delText>9</w:delText>
              </w:r>
            </w:del>
            <w:ins w:id="21571" w:author="張嘉榮" w:date="2021-05-30T12:27:00Z">
              <w:del w:id="21572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12</w:delText>
                </w:r>
              </w:del>
            </w:ins>
            <w:ins w:id="21573" w:author="家榮 張" w:date="2021-05-20T21:10:00Z">
              <w:del w:id="21574" w:author="張金龍" w:date="2021-05-30T15:59:00Z">
                <w:r w:rsidDel="003E1AAD">
                  <w:rPr>
                    <w:rFonts w:ascii="標楷體" w:eastAsia="標楷體" w:hAnsi="標楷體"/>
                  </w:rPr>
                  <w:delText>.CustMain.RegFloor</w:delText>
                </w:r>
              </w:del>
            </w:ins>
          </w:p>
          <w:p w14:paraId="37D7ABA1" w14:textId="2608DFF3" w:rsidR="009F4CD2" w:rsidRDefault="009F4CD2" w:rsidP="003E1AAD">
            <w:pPr>
              <w:rPr>
                <w:ins w:id="21575" w:author="家榮 張" w:date="2021-05-20T21:10:00Z"/>
                <w:rFonts w:ascii="標楷體" w:eastAsia="標楷體" w:hAnsi="標楷體"/>
              </w:rPr>
              <w:pPrChange w:id="21576" w:author="張金龍" w:date="2021-05-30T15:59:00Z">
                <w:pPr/>
              </w:pPrChange>
            </w:pPr>
            <w:ins w:id="21577" w:author="家榮 張" w:date="2021-05-20T21:10:00Z">
              <w:del w:id="21578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del w:id="21579" w:author="張金龍" w:date="2021-05-30T15:59:00Z">
              <w:r w:rsidDel="003E1AAD">
                <w:rPr>
                  <w:rFonts w:ascii="標楷體" w:eastAsia="標楷體" w:hAnsi="標楷體" w:hint="eastAsia"/>
                </w:rPr>
                <w:delText>0</w:delText>
              </w:r>
            </w:del>
            <w:ins w:id="21580" w:author="張嘉榮" w:date="2021-05-30T12:27:00Z">
              <w:del w:id="21581" w:author="張金龍" w:date="2021-05-30T15:59:00Z">
                <w:r w:rsidDel="003E1AAD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21582" w:author="家榮 張" w:date="2021-05-20T21:10:00Z">
              <w:del w:id="21583" w:author="張金龍" w:date="2021-05-30T15:59:00Z">
                <w:r w:rsidDel="003E1AAD">
                  <w:rPr>
                    <w:rFonts w:ascii="標楷體" w:eastAsia="標楷體" w:hAnsi="標楷體"/>
                  </w:rPr>
                  <w:delText>.CustMain.RegFloorDash</w:delText>
                </w:r>
              </w:del>
            </w:ins>
          </w:p>
        </w:tc>
      </w:tr>
      <w:tr w:rsidR="003E1AAD" w14:paraId="480DA242" w14:textId="77777777" w:rsidTr="005413BB">
        <w:trPr>
          <w:trHeight w:val="291"/>
          <w:jc w:val="center"/>
          <w:ins w:id="21584" w:author="張金龍" w:date="2021-05-30T15:58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3E1AAD" w:rsidRDefault="003E1AAD" w:rsidP="003E1AAD">
            <w:pPr>
              <w:rPr>
                <w:ins w:id="21585" w:author="張金龍" w:date="2021-05-30T15:58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3E1AAD" w:rsidRDefault="003E1AAD" w:rsidP="003E1AAD">
            <w:pPr>
              <w:rPr>
                <w:ins w:id="21586" w:author="張金龍" w:date="2021-05-30T15:58:00Z"/>
                <w:rFonts w:ascii="標楷體" w:eastAsia="標楷體" w:hAnsi="標楷體" w:hint="eastAsia"/>
              </w:rPr>
            </w:pPr>
            <w:ins w:id="21587" w:author="張金龍" w:date="2021-05-30T15:59:00Z">
              <w:r w:rsidRPr="00A44AD5">
                <w:rPr>
                  <w:rFonts w:ascii="標楷體" w:eastAsia="標楷體" w:hAnsi="標楷體" w:hint="eastAsia"/>
                </w:rPr>
                <w:t>縣市代碼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3E1AAD" w:rsidRDefault="003E1AAD" w:rsidP="003E1AAD">
            <w:pPr>
              <w:rPr>
                <w:ins w:id="21588" w:author="張金龍" w:date="2021-05-30T15:58:00Z"/>
                <w:rFonts w:ascii="標楷體" w:eastAsia="標楷體" w:hAnsi="標楷體" w:hint="eastAsia"/>
              </w:rPr>
            </w:pPr>
            <w:ins w:id="21589" w:author="張金龍" w:date="2021-05-30T15:5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3E1AAD" w:rsidRDefault="003E1AAD" w:rsidP="003E1AAD">
            <w:pPr>
              <w:rPr>
                <w:ins w:id="21590" w:author="張金龍" w:date="2021-05-30T15:58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3E1AAD" w:rsidRDefault="003E1AAD" w:rsidP="003E1AAD">
            <w:pPr>
              <w:rPr>
                <w:ins w:id="21591" w:author="張金龍" w:date="2021-05-30T15:59:00Z"/>
                <w:rFonts w:ascii="標楷體" w:eastAsia="標楷體" w:hAnsi="標楷體"/>
                <w:color w:val="000000"/>
                <w:lang w:eastAsia="zh-HK"/>
              </w:rPr>
            </w:pPr>
            <w:ins w:id="21592" w:author="張金龍" w:date="2021-05-30T15:59:00Z">
              <w:r>
                <w:rPr>
                  <w:rFonts w:ascii="標楷體" w:eastAsia="標楷體" w:hAnsi="標楷體" w:hint="eastAsia"/>
                  <w:color w:val="000000"/>
                </w:rPr>
                <w:t>1.下拉選單:</w:t>
              </w:r>
            </w:ins>
          </w:p>
          <w:p w14:paraId="696FDC03" w14:textId="77777777" w:rsidR="003E1AAD" w:rsidRDefault="003E1AAD" w:rsidP="003E1AAD">
            <w:pPr>
              <w:rPr>
                <w:ins w:id="21593" w:author="張金龍" w:date="2021-05-30T15:59:00Z"/>
                <w:rFonts w:ascii="標楷體" w:eastAsia="標楷體" w:hAnsi="標楷體"/>
                <w:color w:val="000000"/>
              </w:rPr>
            </w:pPr>
            <w:ins w:id="21594" w:author="張金龍" w:date="2021-05-30T15:59:00Z"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依據</w:t>
              </w:r>
              <w:r>
                <w:rPr>
                  <w:rFonts w:ascii="標楷體" w:eastAsia="標楷體" w:hAnsi="標楷體" w:hint="eastAsia"/>
                  <w:color w:val="000000"/>
                </w:rPr>
                <w:t>[地區別代碼</w:t>
              </w:r>
            </w:ins>
          </w:p>
          <w:p w14:paraId="03585BD9" w14:textId="77777777" w:rsidR="003E1AAD" w:rsidRDefault="003E1AAD" w:rsidP="003E1AAD">
            <w:pPr>
              <w:rPr>
                <w:ins w:id="21595" w:author="張金龍" w:date="2021-05-30T15:59:00Z"/>
                <w:rFonts w:ascii="標楷體" w:eastAsia="標楷體" w:hAnsi="標楷體"/>
                <w:color w:val="000000"/>
                <w:lang w:eastAsia="zh-HK"/>
              </w:rPr>
            </w:pPr>
            <w:ins w:id="21596" w:author="張金龍" w:date="2021-05-30T15:59:00Z">
              <w:r>
                <w:rPr>
                  <w:rFonts w:ascii="標楷體" w:eastAsia="標楷體" w:hAnsi="標楷體" w:hint="eastAsia"/>
                  <w:color w:val="000000"/>
                </w:rPr>
                <w:t xml:space="preserve">  檔(C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d</w:t>
              </w:r>
              <w:r>
                <w:rPr>
                  <w:rFonts w:ascii="標楷體" w:eastAsia="標楷體" w:hAnsi="標楷體" w:hint="eastAsia"/>
                  <w:color w:val="000000"/>
                </w:rPr>
                <w:t>Ci</w:t>
              </w:r>
              <w:r>
                <w:rPr>
                  <w:rFonts w:ascii="標楷體" w:eastAsia="標楷體" w:hAnsi="標楷體"/>
                  <w:color w:val="000000"/>
                </w:rPr>
                <w:t>ty</w:t>
              </w:r>
              <w:r>
                <w:rPr>
                  <w:rFonts w:ascii="標楷體" w:eastAsia="標楷體" w:hAnsi="標楷體" w:hint="eastAsia"/>
                  <w:color w:val="000000"/>
                </w:rPr>
                <w:t>)]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的全</w:t>
              </w:r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</w:ins>
          </w:p>
          <w:p w14:paraId="1CF471DE" w14:textId="6FC857DD" w:rsidR="003E1AAD" w:rsidRDefault="003E1AAD" w:rsidP="003E1AAD">
            <w:pPr>
              <w:rPr>
                <w:ins w:id="21597" w:author="張金龍" w:date="2021-05-30T15:58:00Z"/>
                <w:rFonts w:ascii="標楷體" w:eastAsia="標楷體" w:hAnsi="標楷體" w:hint="eastAsia"/>
                <w:color w:val="000000"/>
              </w:rPr>
            </w:pPr>
            <w:ins w:id="21598" w:author="張金龍" w:date="2021-05-30T15:59:00Z"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部資料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3DFB6CA" w:rsidR="003E1AAD" w:rsidRDefault="003E1AAD" w:rsidP="003E1AAD">
            <w:pPr>
              <w:rPr>
                <w:ins w:id="21599" w:author="張金龍" w:date="2021-05-30T15:58:00Z"/>
                <w:rFonts w:ascii="標楷體" w:eastAsia="標楷體" w:hAnsi="標楷體" w:hint="eastAsia"/>
              </w:rPr>
            </w:pPr>
            <w:ins w:id="21600" w:author="張金龍" w:date="2021-05-30T15:5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3E1AAD" w:rsidRDefault="003E1AAD" w:rsidP="003E1AAD">
            <w:pPr>
              <w:rPr>
                <w:ins w:id="21601" w:author="張金龍" w:date="2021-05-30T15:58:00Z"/>
                <w:rFonts w:ascii="標楷體" w:eastAsia="標楷體" w:hAnsi="標楷體" w:hint="eastAsia"/>
              </w:rPr>
            </w:pPr>
            <w:ins w:id="21602" w:author="張金龍" w:date="2021-05-30T15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D74E6" w14:textId="77777777" w:rsidR="003E1AAD" w:rsidRDefault="003E1AAD" w:rsidP="003E1AAD">
            <w:pPr>
              <w:ind w:leftChars="4" w:left="291" w:hangingChars="117" w:hanging="281"/>
              <w:rPr>
                <w:ins w:id="21603" w:author="張金龍" w:date="2021-05-30T15:59:00Z"/>
                <w:rFonts w:ascii="標楷體" w:eastAsia="標楷體" w:hAnsi="標楷體"/>
              </w:rPr>
            </w:pPr>
            <w:ins w:id="21604" w:author="張金龍" w:date="2021-05-30T15:59:00Z">
              <w:r>
                <w:rPr>
                  <w:rFonts w:ascii="標楷體" w:eastAsia="標楷體" w:hAnsi="標楷體" w:hint="eastAsia"/>
                </w:rPr>
                <w:t>1.必須輸入代碼，,檢核條件:依選單/V(H)</w:t>
              </w:r>
            </w:ins>
          </w:p>
          <w:p w14:paraId="31D4B417" w14:textId="180A8582" w:rsidR="003E1AAD" w:rsidRDefault="003E1AAD" w:rsidP="003E1AAD">
            <w:pPr>
              <w:rPr>
                <w:ins w:id="21605" w:author="張金龍" w:date="2021-05-30T15:58:00Z"/>
                <w:rFonts w:ascii="標楷體" w:eastAsia="標楷體" w:hAnsi="標楷體" w:hint="eastAsia"/>
              </w:rPr>
            </w:pPr>
            <w:ins w:id="21606" w:author="張金龍" w:date="2021-05-30T15:59:00Z">
              <w:r>
                <w:rPr>
                  <w:rFonts w:ascii="標楷體" w:eastAsia="標楷體" w:hAnsi="標楷體" w:hint="eastAsia"/>
                </w:rPr>
                <w:t>2.</w:t>
              </w:r>
              <w:r w:rsidRPr="006C6877">
                <w:rPr>
                  <w:rFonts w:ascii="標楷體" w:eastAsia="標楷體" w:hAnsi="標楷體"/>
                </w:rPr>
                <w:t>CustMain.RegCityCode</w:t>
              </w:r>
            </w:ins>
          </w:p>
        </w:tc>
      </w:tr>
      <w:tr w:rsidR="003E1AAD" w14:paraId="3D0E7C87" w14:textId="77777777" w:rsidTr="005413BB">
        <w:trPr>
          <w:trHeight w:val="291"/>
          <w:jc w:val="center"/>
          <w:ins w:id="21607" w:author="張金龍" w:date="2021-05-30T15:59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3E1AAD" w:rsidRDefault="003E1AAD" w:rsidP="003E1AAD">
            <w:pPr>
              <w:rPr>
                <w:ins w:id="21608" w:author="張金龍" w:date="2021-05-30T15:59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3E1AAD" w:rsidRDefault="003E1AAD" w:rsidP="003E1AAD">
            <w:pPr>
              <w:rPr>
                <w:ins w:id="21609" w:author="張金龍" w:date="2021-05-30T15:59:00Z"/>
                <w:rFonts w:ascii="標楷體" w:eastAsia="標楷體" w:hAnsi="標楷體" w:hint="eastAsia"/>
              </w:rPr>
            </w:pPr>
            <w:ins w:id="21610" w:author="張金龍" w:date="2021-05-30T15:59:00Z">
              <w:r w:rsidRPr="00A44AD5">
                <w:rPr>
                  <w:rFonts w:ascii="標楷體" w:eastAsia="標楷體" w:hAnsi="標楷體" w:hint="eastAsia"/>
                </w:rPr>
                <w:t>鄉鎮市區代碼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3E1AAD" w:rsidRDefault="003E1AAD" w:rsidP="003E1AAD">
            <w:pPr>
              <w:rPr>
                <w:ins w:id="21611" w:author="張金龍" w:date="2021-05-30T15:59:00Z"/>
                <w:rFonts w:ascii="標楷體" w:eastAsia="標楷體" w:hAnsi="標楷體" w:hint="eastAsia"/>
              </w:rPr>
            </w:pPr>
            <w:ins w:id="21612" w:author="張金龍" w:date="2021-05-30T15:59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3E1AAD" w:rsidRDefault="003E1AAD" w:rsidP="003E1AAD">
            <w:pPr>
              <w:rPr>
                <w:ins w:id="21613" w:author="張金龍" w:date="2021-05-30T15:59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3E1AAD" w:rsidRDefault="003E1AAD" w:rsidP="003E1AAD">
            <w:pPr>
              <w:rPr>
                <w:ins w:id="21614" w:author="張金龍" w:date="2021-05-30T15:59:00Z"/>
                <w:rFonts w:ascii="標楷體" w:eastAsia="標楷體" w:hAnsi="標楷體"/>
                <w:color w:val="000000"/>
              </w:rPr>
            </w:pPr>
            <w:ins w:id="21615" w:author="張金龍" w:date="2021-05-30T15:59:00Z">
              <w:r>
                <w:rPr>
                  <w:rFonts w:ascii="標楷體" w:eastAsia="標楷體" w:hAnsi="標楷體" w:hint="eastAsia"/>
                  <w:color w:val="000000"/>
                </w:rPr>
                <w:t>1.下拉選單:</w:t>
              </w:r>
            </w:ins>
          </w:p>
          <w:p w14:paraId="5E4EA97D" w14:textId="77777777" w:rsidR="003E1AAD" w:rsidRDefault="003E1AAD" w:rsidP="003E1AAD">
            <w:pPr>
              <w:rPr>
                <w:ins w:id="21616" w:author="張金龍" w:date="2021-05-30T15:59:00Z"/>
                <w:rFonts w:ascii="標楷體" w:eastAsia="標楷體" w:hAnsi="標楷體"/>
                <w:color w:val="000000"/>
              </w:rPr>
            </w:pPr>
            <w:ins w:id="21617" w:author="張金龍" w:date="2021-05-30T15:59:00Z"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依據</w:t>
              </w:r>
              <w:r>
                <w:rPr>
                  <w:rFonts w:ascii="標楷體" w:eastAsia="標楷體" w:hAnsi="標楷體" w:hint="eastAsia"/>
                  <w:color w:val="000000"/>
                </w:rPr>
                <w:t>[縣市與鄉鎮</w:t>
              </w:r>
            </w:ins>
          </w:p>
          <w:p w14:paraId="0AC90066" w14:textId="77777777" w:rsidR="003E1AAD" w:rsidRDefault="003E1AAD" w:rsidP="003E1AAD">
            <w:pPr>
              <w:rPr>
                <w:ins w:id="21618" w:author="張金龍" w:date="2021-05-30T15:59:00Z"/>
                <w:rFonts w:ascii="標楷體" w:eastAsia="標楷體" w:hAnsi="標楷體"/>
                <w:color w:val="000000"/>
              </w:rPr>
            </w:pPr>
            <w:ins w:id="21619" w:author="張金龍" w:date="2021-05-30T15:59:00Z">
              <w:r>
                <w:rPr>
                  <w:rFonts w:ascii="標楷體" w:eastAsia="標楷體" w:hAnsi="標楷體" w:hint="eastAsia"/>
                  <w:color w:val="000000"/>
                </w:rPr>
                <w:t xml:space="preserve">  區對照(C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d</w:t>
              </w:r>
              <w:r>
                <w:rPr>
                  <w:rFonts w:ascii="標楷體" w:eastAsia="標楷體" w:hAnsi="標楷體" w:hint="eastAsia"/>
                  <w:color w:val="000000"/>
                </w:rPr>
                <w:t>Ar</w:t>
              </w:r>
              <w:r>
                <w:rPr>
                  <w:rFonts w:ascii="標楷體" w:eastAsia="標楷體" w:hAnsi="標楷體"/>
                  <w:color w:val="000000"/>
                </w:rPr>
                <w:t>ea</w:t>
              </w:r>
              <w:r>
                <w:rPr>
                  <w:rFonts w:ascii="標楷體" w:eastAsia="標楷體" w:hAnsi="標楷體" w:hint="eastAsia"/>
                  <w:color w:val="000000"/>
                </w:rPr>
                <w:t>)]</w:t>
              </w:r>
            </w:ins>
          </w:p>
          <w:p w14:paraId="5C20F051" w14:textId="77777777" w:rsidR="003E1AAD" w:rsidRDefault="003E1AAD" w:rsidP="003E1AAD">
            <w:pPr>
              <w:rPr>
                <w:ins w:id="21620" w:author="張金龍" w:date="2021-05-30T15:59:00Z"/>
                <w:rFonts w:ascii="標楷體" w:eastAsia="標楷體" w:hAnsi="標楷體"/>
                <w:color w:val="000000"/>
              </w:rPr>
            </w:pPr>
            <w:ins w:id="21621" w:author="張金龍" w:date="2021-05-30T15:59:00Z"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的</w:t>
              </w:r>
              <w:r>
                <w:rPr>
                  <w:rFonts w:ascii="標楷體" w:eastAsia="標楷體" w:hAnsi="標楷體"/>
                  <w:color w:val="000000"/>
                  <w:lang w:eastAsia="zh-HK"/>
                </w:rPr>
                <w:t>City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Code</w:t>
              </w:r>
              <w:r>
                <w:rPr>
                  <w:rFonts w:ascii="標楷體" w:eastAsia="標楷體" w:hAnsi="標楷體" w:hint="eastAsia"/>
                  <w:color w:val="000000"/>
                </w:rPr>
                <w:t>=</w:t>
              </w:r>
              <w:r>
                <w:rPr>
                  <w:rFonts w:ascii="標楷體" w:eastAsia="標楷體" w:hAnsi="標楷體"/>
                  <w:color w:val="000000"/>
                </w:rPr>
                <w:t>[</w:t>
              </w:r>
              <w:r>
                <w:rPr>
                  <w:rFonts w:ascii="標楷體" w:eastAsia="標楷體" w:hAnsi="標楷體" w:hint="eastAsia"/>
                  <w:color w:val="000000"/>
                </w:rPr>
                <w:t>縣</w:t>
              </w:r>
            </w:ins>
          </w:p>
          <w:p w14:paraId="0A37AADA" w14:textId="76B03428" w:rsidR="003E1AAD" w:rsidRDefault="003E1AAD" w:rsidP="003E1AAD">
            <w:pPr>
              <w:rPr>
                <w:ins w:id="21622" w:author="張金龍" w:date="2021-05-30T15:59:00Z"/>
                <w:rFonts w:ascii="標楷體" w:eastAsia="標楷體" w:hAnsi="標楷體" w:hint="eastAsia"/>
                <w:color w:val="000000"/>
              </w:rPr>
            </w:pPr>
            <w:ins w:id="21623" w:author="張金龍" w:date="2021-05-30T15:59:00Z">
              <w:r>
                <w:rPr>
                  <w:rFonts w:ascii="標楷體" w:eastAsia="標楷體" w:hAnsi="標楷體" w:hint="eastAsia"/>
                  <w:color w:val="000000"/>
                </w:rPr>
                <w:t xml:space="preserve">  市</w:t>
              </w:r>
              <w:r>
                <w:rPr>
                  <w:rFonts w:ascii="標楷體" w:eastAsia="標楷體" w:hAnsi="標楷體"/>
                  <w:color w:val="000000"/>
                </w:rPr>
                <w:t>]</w:t>
              </w:r>
              <w:r>
                <w:rPr>
                  <w:rFonts w:ascii="標楷體" w:eastAsia="標楷體" w:hAnsi="標楷體" w:hint="eastAsia"/>
                  <w:color w:val="000000"/>
                </w:rPr>
                <w:t>代碼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60CDCF7A" w:rsidR="003E1AAD" w:rsidRDefault="003E1AAD" w:rsidP="003E1AAD">
            <w:pPr>
              <w:rPr>
                <w:ins w:id="21624" w:author="張金龍" w:date="2021-05-30T15:59:00Z"/>
                <w:rFonts w:ascii="標楷體" w:eastAsia="標楷體" w:hAnsi="標楷體" w:hint="eastAsia"/>
              </w:rPr>
            </w:pPr>
            <w:ins w:id="21625" w:author="張金龍" w:date="2021-05-30T15:5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3E1AAD" w:rsidRDefault="003E1AAD" w:rsidP="003E1AAD">
            <w:pPr>
              <w:rPr>
                <w:ins w:id="21626" w:author="張金龍" w:date="2021-05-30T15:59:00Z"/>
                <w:rFonts w:ascii="標楷體" w:eastAsia="標楷體" w:hAnsi="標楷體" w:hint="eastAsia"/>
              </w:rPr>
            </w:pPr>
            <w:ins w:id="21627" w:author="張金龍" w:date="2021-05-30T15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D052" w14:textId="77777777" w:rsidR="003E1AAD" w:rsidRDefault="003E1AAD" w:rsidP="003E1AAD">
            <w:pPr>
              <w:ind w:leftChars="4" w:left="291" w:hangingChars="117" w:hanging="281"/>
              <w:rPr>
                <w:ins w:id="21628" w:author="張金龍" w:date="2021-05-30T15:59:00Z"/>
                <w:rFonts w:ascii="標楷體" w:eastAsia="標楷體" w:hAnsi="標楷體"/>
              </w:rPr>
            </w:pPr>
            <w:ins w:id="21629" w:author="張金龍" w:date="2021-05-30T15:59:00Z">
              <w:r>
                <w:rPr>
                  <w:rFonts w:ascii="標楷體" w:eastAsia="標楷體" w:hAnsi="標楷體" w:hint="eastAsia"/>
                </w:rPr>
                <w:t>1.必須輸入代碼，,檢核條件:依選單/V(H)</w:t>
              </w:r>
            </w:ins>
          </w:p>
          <w:p w14:paraId="4C46393B" w14:textId="5139D8F1" w:rsidR="003E1AAD" w:rsidRDefault="003E1AAD" w:rsidP="003E1AAD">
            <w:pPr>
              <w:rPr>
                <w:ins w:id="21630" w:author="張金龍" w:date="2021-05-30T15:59:00Z"/>
                <w:rFonts w:ascii="標楷體" w:eastAsia="標楷體" w:hAnsi="標楷體" w:hint="eastAsia"/>
              </w:rPr>
            </w:pPr>
            <w:ins w:id="21631" w:author="張金龍" w:date="2021-05-30T15:5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CustMain.</w:t>
              </w:r>
              <w:r w:rsidRPr="006C6877">
                <w:rPr>
                  <w:rFonts w:ascii="標楷體" w:eastAsia="標楷體" w:hAnsi="標楷體"/>
                </w:rPr>
                <w:t>RegAreaCode</w:t>
              </w:r>
            </w:ins>
          </w:p>
        </w:tc>
      </w:tr>
      <w:tr w:rsidR="003E1AAD" w14:paraId="6D43B2C0" w14:textId="77777777" w:rsidTr="005413BB">
        <w:trPr>
          <w:trHeight w:val="291"/>
          <w:jc w:val="center"/>
          <w:ins w:id="21632" w:author="張金龍" w:date="2021-05-30T15:59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3E1AAD" w:rsidRDefault="003E1AAD" w:rsidP="003E1AAD">
            <w:pPr>
              <w:rPr>
                <w:ins w:id="21633" w:author="張金龍" w:date="2021-05-30T15:59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3E1AAD" w:rsidRDefault="003E1AAD" w:rsidP="003E1AAD">
            <w:pPr>
              <w:rPr>
                <w:ins w:id="21634" w:author="張金龍" w:date="2021-05-30T15:59:00Z"/>
                <w:rFonts w:ascii="標楷體" w:eastAsia="標楷體" w:hAnsi="標楷體" w:hint="eastAsia"/>
              </w:rPr>
            </w:pPr>
            <w:ins w:id="21635" w:author="張金龍" w:date="2021-05-30T15:59:00Z">
              <w:r w:rsidRPr="00A44AD5">
                <w:rPr>
                  <w:rFonts w:ascii="標楷體" w:eastAsia="標楷體" w:hAnsi="標楷體" w:hint="eastAsia"/>
                </w:rPr>
                <w:t>路名，包含路／街／村／里／鄰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3E1AAD" w:rsidRDefault="003E1AAD" w:rsidP="003E1AAD">
            <w:pPr>
              <w:rPr>
                <w:ins w:id="21636" w:author="張金龍" w:date="2021-05-30T15:59:00Z"/>
                <w:rFonts w:ascii="標楷體" w:eastAsia="標楷體" w:hAnsi="標楷體" w:hint="eastAsia"/>
              </w:rPr>
            </w:pPr>
            <w:ins w:id="21637" w:author="張金龍" w:date="2021-05-30T15:59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3E1AAD" w:rsidRDefault="003E1AAD" w:rsidP="003E1AAD">
            <w:pPr>
              <w:rPr>
                <w:ins w:id="21638" w:author="張金龍" w:date="2021-05-30T15:59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3E1AAD" w:rsidRDefault="003E1AAD" w:rsidP="003E1AAD">
            <w:pPr>
              <w:rPr>
                <w:ins w:id="21639" w:author="張金龍" w:date="2021-05-30T15:59:00Z"/>
                <w:rFonts w:ascii="標楷體" w:eastAsia="標楷體" w:hAnsi="標楷體" w:hint="eastAsia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7310F49C" w:rsidR="003E1AAD" w:rsidRDefault="003E1AAD" w:rsidP="003E1AAD">
            <w:pPr>
              <w:rPr>
                <w:ins w:id="21640" w:author="張金龍" w:date="2021-05-30T15:59:00Z"/>
                <w:rFonts w:ascii="標楷體" w:eastAsia="標楷體" w:hAnsi="標楷體" w:hint="eastAsia"/>
              </w:rPr>
            </w:pPr>
            <w:ins w:id="21641" w:author="張金龍" w:date="2021-05-30T15:5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3E1AAD" w:rsidRDefault="003E1AAD" w:rsidP="003E1AAD">
            <w:pPr>
              <w:rPr>
                <w:ins w:id="21642" w:author="張金龍" w:date="2021-05-30T15:59:00Z"/>
                <w:rFonts w:ascii="標楷體" w:eastAsia="標楷體" w:hAnsi="標楷體" w:hint="eastAsia"/>
              </w:rPr>
            </w:pPr>
            <w:ins w:id="21643" w:author="張金龍" w:date="2021-05-30T15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E7BFB" w14:textId="77777777" w:rsidR="003E1AAD" w:rsidRPr="00B9579C" w:rsidRDefault="003E1AAD" w:rsidP="003E1AAD">
            <w:pPr>
              <w:ind w:leftChars="4" w:left="291" w:hangingChars="117" w:hanging="281"/>
              <w:rPr>
                <w:ins w:id="21644" w:author="張金龍" w:date="2021-05-30T15:59:00Z"/>
                <w:rFonts w:ascii="標楷體" w:eastAsia="標楷體" w:hAnsi="標楷體"/>
              </w:rPr>
            </w:pPr>
            <w:ins w:id="21645" w:author="張金龍" w:date="2021-05-30T15:59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必須輸入文字</w:t>
              </w:r>
              <w:r>
                <w:rPr>
                  <w:rFonts w:ascii="標楷體" w:eastAsia="標楷體" w:hAnsi="標楷體" w:hint="eastAsia"/>
                </w:rPr>
                <w:t>, 檢核條件:</w:t>
              </w:r>
              <w:r>
                <w:rPr>
                  <w:rFonts w:ascii="標楷體" w:eastAsia="標楷體" w:hAnsi="標楷體" w:hint="eastAsia"/>
                  <w:lang w:eastAsia="zh-HK"/>
                </w:rPr>
                <w:t>不可空白</w:t>
              </w:r>
              <w:r>
                <w:rPr>
                  <w:rFonts w:ascii="標楷體" w:eastAsia="標楷體" w:hAnsi="標楷體" w:hint="eastAsia"/>
                </w:rPr>
                <w:t>/V(</w:t>
              </w:r>
              <w:r>
                <w:rPr>
                  <w:rFonts w:ascii="標楷體" w:eastAsia="標楷體" w:hAnsi="標楷體"/>
                </w:rPr>
                <w:t>7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51D7329C" w14:textId="77777777" w:rsidR="003E1AAD" w:rsidRDefault="003E1AAD" w:rsidP="003E1AAD">
            <w:pPr>
              <w:ind w:leftChars="4" w:left="291" w:hangingChars="117" w:hanging="281"/>
              <w:rPr>
                <w:ins w:id="21646" w:author="張金龍" w:date="2021-05-30T15:59:00Z"/>
                <w:rFonts w:ascii="標楷體" w:eastAsia="標楷體" w:hAnsi="標楷體"/>
              </w:rPr>
            </w:pPr>
            <w:ins w:id="21647" w:author="張金龍" w:date="2021-05-30T15:59:00Z">
              <w:r>
                <w:rPr>
                  <w:rFonts w:ascii="標楷體" w:eastAsia="標楷體" w:hAnsi="標楷體" w:hint="eastAsia"/>
                </w:rPr>
                <w:t>2.</w:t>
              </w:r>
              <w:r w:rsidRPr="001B6312">
                <w:rPr>
                  <w:rFonts w:ascii="標楷體" w:eastAsia="標楷體" w:hAnsi="標楷體" w:hint="eastAsia"/>
                  <w:lang w:eastAsia="zh-HK"/>
                </w:rPr>
                <w:t>顯示提示</w:t>
              </w:r>
              <w:r w:rsidRPr="001B6312">
                <w:rPr>
                  <w:rFonts w:ascii="標楷體" w:eastAsia="標楷體" w:hAnsi="標楷體"/>
                  <w:lang w:eastAsia="zh-HK"/>
                </w:rPr>
                <w:t>"</w:t>
              </w:r>
              <w:r w:rsidRPr="00A44AD5">
                <w:rPr>
                  <w:rFonts w:ascii="標楷體" w:eastAsia="標楷體" w:hAnsi="標楷體" w:hint="eastAsia"/>
                  <w:lang w:eastAsia="zh-HK"/>
                </w:rPr>
                <w:t>請自行輸入完整路名，包含</w:t>
              </w:r>
              <w:r w:rsidRPr="00A44AD5">
                <w:rPr>
                  <w:rFonts w:ascii="標楷體" w:eastAsia="標楷體" w:hAnsi="標楷體" w:hint="eastAsia"/>
                </w:rPr>
                <w:t>路／街／村／里／鄰</w:t>
              </w:r>
              <w:r>
                <w:rPr>
                  <w:rFonts w:ascii="標楷體" w:eastAsia="標楷體" w:hAnsi="標楷體" w:hint="eastAsia"/>
                </w:rPr>
                <w:t>"</w:t>
              </w:r>
            </w:ins>
          </w:p>
          <w:p w14:paraId="6DF1B899" w14:textId="47BD7020" w:rsidR="003E1AAD" w:rsidRDefault="003E1AAD" w:rsidP="003E1AAD">
            <w:pPr>
              <w:rPr>
                <w:ins w:id="21648" w:author="張金龍" w:date="2021-05-30T15:59:00Z"/>
                <w:rFonts w:ascii="標楷體" w:eastAsia="標楷體" w:hAnsi="標楷體" w:hint="eastAsia"/>
              </w:rPr>
            </w:pPr>
            <w:ins w:id="21649" w:author="張金龍" w:date="2021-05-30T15:59:00Z">
              <w:r>
                <w:rPr>
                  <w:rFonts w:ascii="標楷體" w:eastAsia="標楷體" w:hAnsi="標楷體" w:hint="eastAsia"/>
                </w:rPr>
                <w:t>3.</w:t>
              </w:r>
              <w:r w:rsidRPr="006C6877">
                <w:rPr>
                  <w:rFonts w:ascii="標楷體" w:eastAsia="標楷體" w:hAnsi="標楷體"/>
                </w:rPr>
                <w:t>CustMain.RegRoad</w:t>
              </w:r>
            </w:ins>
          </w:p>
        </w:tc>
      </w:tr>
      <w:tr w:rsidR="003E1AAD" w14:paraId="719F5B15" w14:textId="77777777" w:rsidTr="005413BB">
        <w:trPr>
          <w:trHeight w:val="291"/>
          <w:jc w:val="center"/>
          <w:ins w:id="21650" w:author="張金龍" w:date="2021-05-30T15:59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3E1AAD" w:rsidRDefault="003E1AAD" w:rsidP="003E1AAD">
            <w:pPr>
              <w:rPr>
                <w:ins w:id="21651" w:author="張金龍" w:date="2021-05-30T15:59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3E1AAD" w:rsidRDefault="003E1AAD" w:rsidP="003E1AAD">
            <w:pPr>
              <w:rPr>
                <w:ins w:id="21652" w:author="張金龍" w:date="2021-05-30T15:59:00Z"/>
                <w:rFonts w:ascii="標楷體" w:eastAsia="標楷體" w:hAnsi="標楷體" w:hint="eastAsia"/>
              </w:rPr>
            </w:pPr>
            <w:ins w:id="21653" w:author="張金龍" w:date="2021-05-30T15:59:00Z">
              <w:r>
                <w:rPr>
                  <w:rFonts w:ascii="標楷體" w:eastAsia="標楷體" w:hAnsi="標楷體" w:hint="eastAsia"/>
                  <w:lang w:eastAsia="zh-HK"/>
                </w:rPr>
                <w:t>段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3E1AAD" w:rsidRDefault="003E1AAD" w:rsidP="003E1AAD">
            <w:pPr>
              <w:rPr>
                <w:ins w:id="21654" w:author="張金龍" w:date="2021-05-30T15:59:00Z"/>
                <w:rFonts w:ascii="標楷體" w:eastAsia="標楷體" w:hAnsi="標楷體" w:hint="eastAsia"/>
              </w:rPr>
            </w:pPr>
            <w:ins w:id="21655" w:author="張金龍" w:date="2021-05-30T15:5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3E1AAD" w:rsidRDefault="003E1AAD" w:rsidP="003E1AAD">
            <w:pPr>
              <w:rPr>
                <w:ins w:id="21656" w:author="張金龍" w:date="2021-05-30T15:59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3E1AAD" w:rsidRDefault="003E1AAD" w:rsidP="003E1AAD">
            <w:pPr>
              <w:rPr>
                <w:ins w:id="21657" w:author="張金龍" w:date="2021-05-30T15:59:00Z"/>
                <w:rFonts w:ascii="標楷體" w:eastAsia="標楷體" w:hAnsi="標楷體" w:hint="eastAsia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3E1AAD" w:rsidRDefault="003E1AAD" w:rsidP="003E1AAD">
            <w:pPr>
              <w:rPr>
                <w:ins w:id="21658" w:author="張金龍" w:date="2021-05-30T15:59:00Z"/>
                <w:rFonts w:ascii="標楷體" w:eastAsia="標楷體" w:hAnsi="標楷體" w:hint="eastAsia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3E1AAD" w:rsidRDefault="003E1AAD" w:rsidP="003E1AAD">
            <w:pPr>
              <w:rPr>
                <w:ins w:id="21659" w:author="張金龍" w:date="2021-05-30T15:59:00Z"/>
                <w:rFonts w:ascii="標楷體" w:eastAsia="標楷體" w:hAnsi="標楷體" w:hint="eastAsia"/>
              </w:rPr>
            </w:pPr>
            <w:ins w:id="21660" w:author="張金龍" w:date="2021-05-30T15:59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678D8" w14:textId="77777777" w:rsidR="003E1AAD" w:rsidRDefault="003E1AAD" w:rsidP="003E1AAD">
            <w:pPr>
              <w:rPr>
                <w:ins w:id="21661" w:author="張金龍" w:date="2021-05-30T15:59:00Z"/>
                <w:rFonts w:ascii="標楷體" w:eastAsia="標楷體" w:hAnsi="標楷體"/>
              </w:rPr>
            </w:pPr>
            <w:ins w:id="21662" w:author="張金龍" w:date="2021-05-30T15:59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4776B8C8" w14:textId="77777777" w:rsidR="003E1AAD" w:rsidRPr="006C6877" w:rsidRDefault="003E1AAD" w:rsidP="003E1AAD">
            <w:pPr>
              <w:rPr>
                <w:ins w:id="21663" w:author="張金龍" w:date="2021-05-30T15:59:00Z"/>
                <w:rFonts w:ascii="標楷體" w:eastAsia="標楷體" w:hAnsi="標楷體"/>
              </w:rPr>
            </w:pPr>
            <w:ins w:id="21664" w:author="張金龍" w:date="2021-05-30T15:59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.CustMain.RegSection</w:t>
              </w:r>
            </w:ins>
          </w:p>
          <w:p w14:paraId="50914F63" w14:textId="77777777" w:rsidR="003E1AAD" w:rsidRDefault="003E1AAD" w:rsidP="003E1AAD">
            <w:pPr>
              <w:rPr>
                <w:ins w:id="21665" w:author="張金龍" w:date="2021-05-30T15:59:00Z"/>
                <w:rFonts w:ascii="標楷體" w:eastAsia="標楷體" w:hAnsi="標楷體" w:hint="eastAsia"/>
              </w:rPr>
            </w:pPr>
          </w:p>
        </w:tc>
      </w:tr>
      <w:tr w:rsidR="003E1AAD" w14:paraId="3DBABB3B" w14:textId="77777777" w:rsidTr="005413BB">
        <w:trPr>
          <w:trHeight w:val="291"/>
          <w:jc w:val="center"/>
          <w:ins w:id="21666" w:author="張金龍" w:date="2021-05-30T15:59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3E1AAD" w:rsidRDefault="003E1AAD" w:rsidP="003E1AAD">
            <w:pPr>
              <w:rPr>
                <w:ins w:id="21667" w:author="張金龍" w:date="2021-05-30T15:59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3E1AAD" w:rsidRDefault="003E1AAD" w:rsidP="003E1AAD">
            <w:pPr>
              <w:rPr>
                <w:ins w:id="21668" w:author="張金龍" w:date="2021-05-30T15:59:00Z"/>
                <w:rFonts w:ascii="標楷體" w:eastAsia="標楷體" w:hAnsi="標楷體" w:hint="eastAsia"/>
              </w:rPr>
            </w:pPr>
            <w:ins w:id="21669" w:author="張金龍" w:date="2021-05-30T15:59:00Z">
              <w:r>
                <w:rPr>
                  <w:rFonts w:ascii="標楷體" w:eastAsia="標楷體" w:hAnsi="標楷體" w:hint="eastAsia"/>
                  <w:lang w:eastAsia="zh-HK"/>
                </w:rPr>
                <w:t>巷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3E1AAD" w:rsidRDefault="003E1AAD" w:rsidP="003E1AAD">
            <w:pPr>
              <w:rPr>
                <w:ins w:id="21670" w:author="張金龍" w:date="2021-05-30T15:59:00Z"/>
                <w:rFonts w:ascii="標楷體" w:eastAsia="標楷體" w:hAnsi="標楷體" w:hint="eastAsia"/>
              </w:rPr>
            </w:pPr>
            <w:ins w:id="21671" w:author="張金龍" w:date="2021-05-30T15:5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3E1AAD" w:rsidRDefault="003E1AAD" w:rsidP="003E1AAD">
            <w:pPr>
              <w:rPr>
                <w:ins w:id="21672" w:author="張金龍" w:date="2021-05-30T15:59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3E1AAD" w:rsidRDefault="003E1AAD" w:rsidP="003E1AAD">
            <w:pPr>
              <w:rPr>
                <w:ins w:id="21673" w:author="張金龍" w:date="2021-05-30T15:59:00Z"/>
                <w:rFonts w:ascii="標楷體" w:eastAsia="標楷體" w:hAnsi="標楷體" w:hint="eastAsia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3E1AAD" w:rsidRDefault="003E1AAD" w:rsidP="003E1AAD">
            <w:pPr>
              <w:rPr>
                <w:ins w:id="21674" w:author="張金龍" w:date="2021-05-30T15:59:00Z"/>
                <w:rFonts w:ascii="標楷體" w:eastAsia="標楷體" w:hAnsi="標楷體" w:hint="eastAsia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3E1AAD" w:rsidRDefault="003E1AAD" w:rsidP="003E1AAD">
            <w:pPr>
              <w:rPr>
                <w:ins w:id="21675" w:author="張金龍" w:date="2021-05-30T15:59:00Z"/>
                <w:rFonts w:ascii="標楷體" w:eastAsia="標楷體" w:hAnsi="標楷體" w:hint="eastAsia"/>
              </w:rPr>
            </w:pPr>
            <w:ins w:id="21676" w:author="張金龍" w:date="2021-05-30T15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FAC2" w14:textId="77777777" w:rsidR="003E1AAD" w:rsidRDefault="003E1AAD" w:rsidP="003E1AAD">
            <w:pPr>
              <w:rPr>
                <w:ins w:id="21677" w:author="張金龍" w:date="2021-05-30T15:59:00Z"/>
                <w:rFonts w:ascii="標楷體" w:eastAsia="標楷體" w:hAnsi="標楷體"/>
              </w:rPr>
            </w:pPr>
            <w:ins w:id="21678" w:author="張金龍" w:date="2021-05-30T15:59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2C43BD1D" w14:textId="131CEFC5" w:rsidR="003E1AAD" w:rsidRDefault="003E1AAD" w:rsidP="003E1AAD">
            <w:pPr>
              <w:rPr>
                <w:ins w:id="21679" w:author="張金龍" w:date="2021-05-30T15:59:00Z"/>
                <w:rFonts w:ascii="標楷體" w:eastAsia="標楷體" w:hAnsi="標楷體" w:hint="eastAsia"/>
              </w:rPr>
            </w:pPr>
            <w:ins w:id="21680" w:author="張金龍" w:date="2021-05-30T15:59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.CustMain.RegAlley</w:t>
              </w:r>
            </w:ins>
          </w:p>
        </w:tc>
      </w:tr>
      <w:tr w:rsidR="003E1AAD" w14:paraId="3AB843A0" w14:textId="77777777" w:rsidTr="005413BB">
        <w:trPr>
          <w:trHeight w:val="291"/>
          <w:jc w:val="center"/>
          <w:ins w:id="21681" w:author="張金龍" w:date="2021-05-30T15:59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3E1AAD" w:rsidRDefault="003E1AAD" w:rsidP="003E1AAD">
            <w:pPr>
              <w:rPr>
                <w:ins w:id="21682" w:author="張金龍" w:date="2021-05-30T15:59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3E1AAD" w:rsidRDefault="003E1AAD" w:rsidP="003E1AAD">
            <w:pPr>
              <w:rPr>
                <w:ins w:id="21683" w:author="張金龍" w:date="2021-05-30T15:59:00Z"/>
                <w:rFonts w:ascii="標楷體" w:eastAsia="標楷體" w:hAnsi="標楷體" w:hint="eastAsia"/>
              </w:rPr>
            </w:pPr>
            <w:ins w:id="21684" w:author="張金龍" w:date="2021-05-30T15:59:00Z">
              <w:r>
                <w:rPr>
                  <w:rFonts w:ascii="標楷體" w:eastAsia="標楷體" w:hAnsi="標楷體" w:hint="eastAsia"/>
                  <w:lang w:eastAsia="zh-HK"/>
                </w:rPr>
                <w:t>弄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3E1AAD" w:rsidRDefault="003E1AAD" w:rsidP="003E1AAD">
            <w:pPr>
              <w:rPr>
                <w:ins w:id="21685" w:author="張金龍" w:date="2021-05-30T15:59:00Z"/>
                <w:rFonts w:ascii="標楷體" w:eastAsia="標楷體" w:hAnsi="標楷體" w:hint="eastAsia"/>
              </w:rPr>
            </w:pPr>
            <w:ins w:id="21686" w:author="張金龍" w:date="2021-05-30T15:5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3E1AAD" w:rsidRDefault="003E1AAD" w:rsidP="003E1AAD">
            <w:pPr>
              <w:rPr>
                <w:ins w:id="21687" w:author="張金龍" w:date="2021-05-30T15:59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3E1AAD" w:rsidRDefault="003E1AAD" w:rsidP="003E1AAD">
            <w:pPr>
              <w:rPr>
                <w:ins w:id="21688" w:author="張金龍" w:date="2021-05-30T15:59:00Z"/>
                <w:rFonts w:ascii="標楷體" w:eastAsia="標楷體" w:hAnsi="標楷體" w:hint="eastAsia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3E1AAD" w:rsidRDefault="003E1AAD" w:rsidP="003E1AAD">
            <w:pPr>
              <w:rPr>
                <w:ins w:id="21689" w:author="張金龍" w:date="2021-05-30T15:59:00Z"/>
                <w:rFonts w:ascii="標楷體" w:eastAsia="標楷體" w:hAnsi="標楷體" w:hint="eastAsia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42346AE6" w:rsidR="003E1AAD" w:rsidRDefault="003E1AAD" w:rsidP="003E1AAD">
            <w:pPr>
              <w:rPr>
                <w:ins w:id="21690" w:author="張金龍" w:date="2021-05-30T15:59:00Z"/>
                <w:rFonts w:ascii="標楷體" w:eastAsia="標楷體" w:hAnsi="標楷體" w:hint="eastAsia"/>
              </w:rPr>
            </w:pPr>
            <w:ins w:id="21691" w:author="張金龍" w:date="2021-05-30T15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D5A4" w14:textId="77777777" w:rsidR="003E1AAD" w:rsidRDefault="003E1AAD" w:rsidP="003E1AAD">
            <w:pPr>
              <w:rPr>
                <w:ins w:id="21692" w:author="張金龍" w:date="2021-05-30T15:59:00Z"/>
                <w:rFonts w:ascii="標楷體" w:eastAsia="標楷體" w:hAnsi="標楷體"/>
              </w:rPr>
            </w:pPr>
            <w:ins w:id="21693" w:author="張金龍" w:date="2021-05-30T15:59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44FD0BBE" w14:textId="4511D77C" w:rsidR="003E1AAD" w:rsidRDefault="003E1AAD" w:rsidP="003E1AAD">
            <w:pPr>
              <w:rPr>
                <w:ins w:id="21694" w:author="張金龍" w:date="2021-05-30T15:59:00Z"/>
                <w:rFonts w:ascii="標楷體" w:eastAsia="標楷體" w:hAnsi="標楷體" w:hint="eastAsia"/>
              </w:rPr>
            </w:pPr>
            <w:ins w:id="21695" w:author="張金龍" w:date="2021-05-30T15:59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.CustMain.RegLane</w:t>
              </w:r>
            </w:ins>
          </w:p>
        </w:tc>
      </w:tr>
      <w:tr w:rsidR="003E1AAD" w14:paraId="626ACEA5" w14:textId="77777777" w:rsidTr="005413BB">
        <w:trPr>
          <w:trHeight w:val="291"/>
          <w:jc w:val="center"/>
          <w:ins w:id="21696" w:author="張金龍" w:date="2021-05-30T15:58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3E1AAD" w:rsidRDefault="003E1AAD" w:rsidP="003E1AAD">
            <w:pPr>
              <w:rPr>
                <w:ins w:id="21697" w:author="張金龍" w:date="2021-05-30T15:58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3E1AAD" w:rsidRDefault="003E1AAD" w:rsidP="003E1AAD">
            <w:pPr>
              <w:rPr>
                <w:ins w:id="21698" w:author="張金龍" w:date="2021-05-30T15:58:00Z"/>
                <w:rFonts w:ascii="標楷體" w:eastAsia="標楷體" w:hAnsi="標楷體" w:hint="eastAsia"/>
              </w:rPr>
            </w:pPr>
            <w:ins w:id="21699" w:author="張金龍" w:date="2021-05-30T15:59:00Z">
              <w:r w:rsidRPr="005E567F">
                <w:rPr>
                  <w:rFonts w:ascii="標楷體" w:eastAsia="標楷體" w:hAnsi="標楷體" w:hint="eastAsia"/>
                  <w:lang w:eastAsia="zh-HK"/>
                </w:rPr>
                <w:t>號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3E1AAD" w:rsidRDefault="003E1AAD" w:rsidP="003E1AAD">
            <w:pPr>
              <w:rPr>
                <w:ins w:id="21700" w:author="張金龍" w:date="2021-05-30T15:58:00Z"/>
                <w:rFonts w:ascii="標楷體" w:eastAsia="標楷體" w:hAnsi="標楷體" w:hint="eastAsia"/>
              </w:rPr>
            </w:pPr>
            <w:ins w:id="21701" w:author="張金龍" w:date="2021-05-30T15:5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3E1AAD" w:rsidRDefault="003E1AAD" w:rsidP="003E1AAD">
            <w:pPr>
              <w:rPr>
                <w:ins w:id="21702" w:author="張金龍" w:date="2021-05-30T15:58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3E1AAD" w:rsidRDefault="003E1AAD" w:rsidP="003E1AAD">
            <w:pPr>
              <w:rPr>
                <w:ins w:id="21703" w:author="張金龍" w:date="2021-05-30T15:58:00Z"/>
                <w:rFonts w:ascii="標楷體" w:eastAsia="標楷體" w:hAnsi="標楷體" w:hint="eastAsia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3E1AAD" w:rsidRDefault="003E1AAD" w:rsidP="003E1AAD">
            <w:pPr>
              <w:rPr>
                <w:ins w:id="21704" w:author="張金龍" w:date="2021-05-30T15:58:00Z"/>
                <w:rFonts w:ascii="標楷體" w:eastAsia="標楷體" w:hAnsi="標楷體" w:hint="eastAsia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3E1AAD" w:rsidRDefault="003E1AAD" w:rsidP="003E1AAD">
            <w:pPr>
              <w:rPr>
                <w:ins w:id="21705" w:author="張金龍" w:date="2021-05-30T15:58:00Z"/>
                <w:rFonts w:ascii="標楷體" w:eastAsia="標楷體" w:hAnsi="標楷體" w:hint="eastAsia"/>
              </w:rPr>
            </w:pPr>
            <w:ins w:id="21706" w:author="張金龍" w:date="2021-05-30T15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0ACC6" w14:textId="77777777" w:rsidR="003E1AAD" w:rsidRDefault="003E1AAD" w:rsidP="003E1AAD">
            <w:pPr>
              <w:rPr>
                <w:ins w:id="21707" w:author="張金龍" w:date="2021-05-30T15:59:00Z"/>
                <w:rFonts w:ascii="標楷體" w:eastAsia="標楷體" w:hAnsi="標楷體"/>
              </w:rPr>
            </w:pPr>
            <w:ins w:id="21708" w:author="張金龍" w:date="2021-05-30T15:59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38F6781D" w14:textId="1281219E" w:rsidR="003E1AAD" w:rsidRDefault="003E1AAD" w:rsidP="003E1AAD">
            <w:pPr>
              <w:rPr>
                <w:ins w:id="21709" w:author="張金龍" w:date="2021-05-30T15:58:00Z"/>
                <w:rFonts w:ascii="標楷體" w:eastAsia="標楷體" w:hAnsi="標楷體" w:hint="eastAsia"/>
              </w:rPr>
            </w:pPr>
            <w:ins w:id="21710" w:author="張金龍" w:date="2021-05-30T15:59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.CustMain.RegNum</w:t>
              </w:r>
            </w:ins>
          </w:p>
        </w:tc>
      </w:tr>
      <w:tr w:rsidR="003E1AAD" w14:paraId="4F024ADA" w14:textId="77777777" w:rsidTr="005413BB">
        <w:trPr>
          <w:trHeight w:val="291"/>
          <w:jc w:val="center"/>
          <w:ins w:id="21711" w:author="張金龍" w:date="2021-05-30T15:58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3E1AAD" w:rsidRDefault="003E1AAD" w:rsidP="003E1AAD">
            <w:pPr>
              <w:rPr>
                <w:ins w:id="21712" w:author="張金龍" w:date="2021-05-30T15:58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3E1AAD" w:rsidRDefault="003E1AAD" w:rsidP="003E1AAD">
            <w:pPr>
              <w:rPr>
                <w:ins w:id="21713" w:author="張金龍" w:date="2021-05-30T15:58:00Z"/>
                <w:rFonts w:ascii="標楷體" w:eastAsia="標楷體" w:hAnsi="標楷體" w:hint="eastAsia"/>
              </w:rPr>
            </w:pPr>
            <w:ins w:id="21714" w:author="張金龍" w:date="2021-05-30T15:59:00Z">
              <w:r w:rsidRPr="005E567F">
                <w:rPr>
                  <w:rFonts w:ascii="標楷體" w:eastAsia="標楷體" w:hAnsi="標楷體" w:hint="eastAsia"/>
                  <w:lang w:eastAsia="zh-HK"/>
                </w:rPr>
                <w:t>號之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3E1AAD" w:rsidRDefault="003E1AAD" w:rsidP="003E1AAD">
            <w:pPr>
              <w:rPr>
                <w:ins w:id="21715" w:author="張金龍" w:date="2021-05-30T15:58:00Z"/>
                <w:rFonts w:ascii="標楷體" w:eastAsia="標楷體" w:hAnsi="標楷體" w:hint="eastAsia"/>
              </w:rPr>
            </w:pPr>
            <w:ins w:id="21716" w:author="張金龍" w:date="2021-05-30T15:5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3E1AAD" w:rsidRDefault="003E1AAD" w:rsidP="003E1AAD">
            <w:pPr>
              <w:rPr>
                <w:ins w:id="21717" w:author="張金龍" w:date="2021-05-30T15:58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3E1AAD" w:rsidRDefault="003E1AAD" w:rsidP="003E1AAD">
            <w:pPr>
              <w:rPr>
                <w:ins w:id="21718" w:author="張金龍" w:date="2021-05-30T15:58:00Z"/>
                <w:rFonts w:ascii="標楷體" w:eastAsia="標楷體" w:hAnsi="標楷體" w:hint="eastAsia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3E1AAD" w:rsidRDefault="003E1AAD" w:rsidP="003E1AAD">
            <w:pPr>
              <w:rPr>
                <w:ins w:id="21719" w:author="張金龍" w:date="2021-05-30T15:58:00Z"/>
                <w:rFonts w:ascii="標楷體" w:eastAsia="標楷體" w:hAnsi="標楷體" w:hint="eastAsia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3E1AAD" w:rsidRDefault="003E1AAD" w:rsidP="003E1AAD">
            <w:pPr>
              <w:rPr>
                <w:ins w:id="21720" w:author="張金龍" w:date="2021-05-30T15:58:00Z"/>
                <w:rFonts w:ascii="標楷體" w:eastAsia="標楷體" w:hAnsi="標楷體" w:hint="eastAsia"/>
              </w:rPr>
            </w:pPr>
            <w:ins w:id="21721" w:author="張金龍" w:date="2021-05-30T15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4F18" w14:textId="77777777" w:rsidR="003E1AAD" w:rsidRDefault="003E1AAD" w:rsidP="003E1AAD">
            <w:pPr>
              <w:rPr>
                <w:ins w:id="21722" w:author="張金龍" w:date="2021-05-30T15:59:00Z"/>
                <w:rFonts w:ascii="標楷體" w:eastAsia="標楷體" w:hAnsi="標楷體"/>
              </w:rPr>
            </w:pPr>
            <w:ins w:id="21723" w:author="張金龍" w:date="2021-05-30T15:59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00F4EBAF" w14:textId="034F2B68" w:rsidR="003E1AAD" w:rsidRDefault="003E1AAD" w:rsidP="003E1AAD">
            <w:pPr>
              <w:rPr>
                <w:ins w:id="21724" w:author="張金龍" w:date="2021-05-30T15:58:00Z"/>
                <w:rFonts w:ascii="標楷體" w:eastAsia="標楷體" w:hAnsi="標楷體" w:hint="eastAsia"/>
              </w:rPr>
            </w:pPr>
            <w:ins w:id="21725" w:author="張金龍" w:date="2021-05-30T15:59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.CustMain.RegDash</w:t>
              </w:r>
            </w:ins>
          </w:p>
        </w:tc>
      </w:tr>
      <w:tr w:rsidR="003E1AAD" w14:paraId="3319C7C1" w14:textId="77777777" w:rsidTr="005413BB">
        <w:trPr>
          <w:trHeight w:val="291"/>
          <w:jc w:val="center"/>
          <w:ins w:id="21726" w:author="張金龍" w:date="2021-05-30T15:58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3E1AAD" w:rsidRDefault="003E1AAD" w:rsidP="003E1AAD">
            <w:pPr>
              <w:rPr>
                <w:ins w:id="21727" w:author="張金龍" w:date="2021-05-30T15:58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3E1AAD" w:rsidRDefault="003E1AAD" w:rsidP="003E1AAD">
            <w:pPr>
              <w:rPr>
                <w:ins w:id="21728" w:author="張金龍" w:date="2021-05-30T15:58:00Z"/>
                <w:rFonts w:ascii="標楷體" w:eastAsia="標楷體" w:hAnsi="標楷體" w:hint="eastAsia"/>
              </w:rPr>
            </w:pPr>
            <w:ins w:id="21729" w:author="張金龍" w:date="2021-05-30T15:59:00Z">
              <w:r w:rsidRPr="005E567F">
                <w:rPr>
                  <w:rFonts w:ascii="標楷體" w:eastAsia="標楷體" w:hAnsi="標楷體" w:hint="eastAsia"/>
                  <w:lang w:eastAsia="zh-HK"/>
                </w:rPr>
                <w:t>樓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3E1AAD" w:rsidRDefault="003E1AAD" w:rsidP="003E1AAD">
            <w:pPr>
              <w:rPr>
                <w:ins w:id="21730" w:author="張金龍" w:date="2021-05-30T15:58:00Z"/>
                <w:rFonts w:ascii="標楷體" w:eastAsia="標楷體" w:hAnsi="標楷體" w:hint="eastAsia"/>
              </w:rPr>
            </w:pPr>
            <w:ins w:id="21731" w:author="張金龍" w:date="2021-05-30T15:5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3E1AAD" w:rsidRDefault="003E1AAD" w:rsidP="003E1AAD">
            <w:pPr>
              <w:rPr>
                <w:ins w:id="21732" w:author="張金龍" w:date="2021-05-30T15:58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3E1AAD" w:rsidRDefault="003E1AAD" w:rsidP="003E1AAD">
            <w:pPr>
              <w:rPr>
                <w:ins w:id="21733" w:author="張金龍" w:date="2021-05-30T15:58:00Z"/>
                <w:rFonts w:ascii="標楷體" w:eastAsia="標楷體" w:hAnsi="標楷體" w:hint="eastAsia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3E1AAD" w:rsidRDefault="003E1AAD" w:rsidP="003E1AAD">
            <w:pPr>
              <w:rPr>
                <w:ins w:id="21734" w:author="張金龍" w:date="2021-05-30T15:58:00Z"/>
                <w:rFonts w:ascii="標楷體" w:eastAsia="標楷體" w:hAnsi="標楷體" w:hint="eastAsia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3E1AAD" w:rsidRDefault="003E1AAD" w:rsidP="003E1AAD">
            <w:pPr>
              <w:rPr>
                <w:ins w:id="21735" w:author="張金龍" w:date="2021-05-30T15:58:00Z"/>
                <w:rFonts w:ascii="標楷體" w:eastAsia="標楷體" w:hAnsi="標楷體" w:hint="eastAsia"/>
              </w:rPr>
            </w:pPr>
            <w:ins w:id="21736" w:author="張金龍" w:date="2021-05-30T15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29887" w14:textId="77777777" w:rsidR="003E1AAD" w:rsidRDefault="003E1AAD" w:rsidP="003E1AAD">
            <w:pPr>
              <w:rPr>
                <w:ins w:id="21737" w:author="張金龍" w:date="2021-05-30T15:59:00Z"/>
                <w:rFonts w:ascii="標楷體" w:eastAsia="標楷體" w:hAnsi="標楷體"/>
              </w:rPr>
            </w:pPr>
            <w:ins w:id="21738" w:author="張金龍" w:date="2021-05-30T15:59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769AFE46" w14:textId="31021D87" w:rsidR="003E1AAD" w:rsidRDefault="003E1AAD" w:rsidP="003E1AAD">
            <w:pPr>
              <w:rPr>
                <w:ins w:id="21739" w:author="張金龍" w:date="2021-05-30T15:58:00Z"/>
                <w:rFonts w:ascii="標楷體" w:eastAsia="標楷體" w:hAnsi="標楷體" w:hint="eastAsia"/>
              </w:rPr>
            </w:pPr>
            <w:ins w:id="21740" w:author="張金龍" w:date="2021-05-30T15:59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.CustMain.RegFloor</w:t>
              </w:r>
            </w:ins>
          </w:p>
        </w:tc>
      </w:tr>
      <w:tr w:rsidR="003E1AAD" w14:paraId="525C56E9" w14:textId="77777777" w:rsidTr="005413BB">
        <w:trPr>
          <w:trHeight w:val="291"/>
          <w:jc w:val="center"/>
          <w:ins w:id="21741" w:author="張金龍" w:date="2021-05-30T15:58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3E1AAD" w:rsidRDefault="003E1AAD" w:rsidP="003E1AAD">
            <w:pPr>
              <w:rPr>
                <w:ins w:id="21742" w:author="張金龍" w:date="2021-05-30T15:58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3E1AAD" w:rsidRDefault="003E1AAD" w:rsidP="003E1AAD">
            <w:pPr>
              <w:rPr>
                <w:ins w:id="21743" w:author="張金龍" w:date="2021-05-30T15:58:00Z"/>
                <w:rFonts w:ascii="標楷體" w:eastAsia="標楷體" w:hAnsi="標楷體" w:hint="eastAsia"/>
              </w:rPr>
            </w:pPr>
            <w:ins w:id="21744" w:author="張金龍" w:date="2021-05-30T15:59:00Z">
              <w:r w:rsidRPr="005E567F">
                <w:rPr>
                  <w:rFonts w:ascii="標楷體" w:eastAsia="標楷體" w:hAnsi="標楷體" w:hint="eastAsia"/>
                  <w:lang w:eastAsia="zh-HK"/>
                </w:rPr>
                <w:t>樓之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3E1AAD" w:rsidRDefault="003E1AAD" w:rsidP="003E1AAD">
            <w:pPr>
              <w:rPr>
                <w:ins w:id="21745" w:author="張金龍" w:date="2021-05-30T15:58:00Z"/>
                <w:rFonts w:ascii="標楷體" w:eastAsia="標楷體" w:hAnsi="標楷體" w:hint="eastAsia"/>
              </w:rPr>
            </w:pPr>
            <w:ins w:id="21746" w:author="張金龍" w:date="2021-05-30T15:5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3E1AAD" w:rsidRDefault="003E1AAD" w:rsidP="003E1AAD">
            <w:pPr>
              <w:rPr>
                <w:ins w:id="21747" w:author="張金龍" w:date="2021-05-30T15:58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3E1AAD" w:rsidRDefault="003E1AAD" w:rsidP="003E1AAD">
            <w:pPr>
              <w:rPr>
                <w:ins w:id="21748" w:author="張金龍" w:date="2021-05-30T15:58:00Z"/>
                <w:rFonts w:ascii="標楷體" w:eastAsia="標楷體" w:hAnsi="標楷體" w:hint="eastAsia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3E1AAD" w:rsidRDefault="003E1AAD" w:rsidP="003E1AAD">
            <w:pPr>
              <w:rPr>
                <w:ins w:id="21749" w:author="張金龍" w:date="2021-05-30T15:58:00Z"/>
                <w:rFonts w:ascii="標楷體" w:eastAsia="標楷體" w:hAnsi="標楷體" w:hint="eastAsia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3E1AAD" w:rsidRDefault="003E1AAD" w:rsidP="003E1AAD">
            <w:pPr>
              <w:rPr>
                <w:ins w:id="21750" w:author="張金龍" w:date="2021-05-30T15:58:00Z"/>
                <w:rFonts w:ascii="標楷體" w:eastAsia="標楷體" w:hAnsi="標楷體" w:hint="eastAsia"/>
              </w:rPr>
            </w:pPr>
            <w:ins w:id="21751" w:author="張金龍" w:date="2021-05-30T15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F39E1" w14:textId="70504FFF" w:rsidR="003E1AAD" w:rsidRDefault="003E1AAD" w:rsidP="003E1AAD">
            <w:pPr>
              <w:rPr>
                <w:ins w:id="21752" w:author="張金龍" w:date="2021-05-30T15:58:00Z"/>
                <w:rFonts w:ascii="標楷體" w:eastAsia="標楷體" w:hAnsi="標楷體" w:hint="eastAsia"/>
              </w:rPr>
            </w:pPr>
            <w:ins w:id="21753" w:author="張金龍" w:date="2021-05-30T15:59:00Z">
              <w:r w:rsidRPr="006C6877">
                <w:rPr>
                  <w:rFonts w:ascii="標楷體" w:eastAsia="標楷體" w:hAnsi="標楷體"/>
                </w:rPr>
                <w:t>CustMain.RegFloorDash</w:t>
              </w:r>
            </w:ins>
          </w:p>
        </w:tc>
      </w:tr>
      <w:tr w:rsidR="005413BB" w14:paraId="73C13ABB" w14:textId="77777777" w:rsidTr="005413BB">
        <w:trPr>
          <w:trHeight w:val="291"/>
          <w:jc w:val="center"/>
          <w:ins w:id="21754" w:author="家榮 張" w:date="2021-05-20T21:10:00Z"/>
          <w:trPrChange w:id="21755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56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F3D750" w14:textId="77777777" w:rsidR="005413BB" w:rsidRDefault="005413BB" w:rsidP="005413BB">
            <w:pPr>
              <w:rPr>
                <w:ins w:id="21757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58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97E5E9" w14:textId="77777777" w:rsidR="005413BB" w:rsidRDefault="005413BB" w:rsidP="005413BB">
            <w:pPr>
              <w:rPr>
                <w:ins w:id="21759" w:author="家榮 張" w:date="2021-05-20T21:10:00Z"/>
                <w:rFonts w:ascii="標楷體" w:eastAsia="標楷體" w:hAnsi="標楷體"/>
              </w:rPr>
            </w:pPr>
            <w:ins w:id="21760" w:author="家榮 張" w:date="2021-05-20T21:10:00Z">
              <w:r>
                <w:rPr>
                  <w:rFonts w:ascii="標楷體" w:eastAsia="標楷體" w:hAnsi="標楷體" w:hint="eastAsia"/>
                </w:rPr>
                <w:t>同公司地址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61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5C1149" w14:textId="77777777" w:rsidR="005413BB" w:rsidRDefault="005413BB" w:rsidP="005413BB">
            <w:pPr>
              <w:rPr>
                <w:ins w:id="21762" w:author="家榮 張" w:date="2021-05-20T21:10:00Z"/>
                <w:rFonts w:ascii="標楷體" w:eastAsia="標楷體" w:hAnsi="標楷體"/>
              </w:rPr>
            </w:pPr>
            <w:ins w:id="21763" w:author="家榮 張" w:date="2021-05-20T21:10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64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0FD7BE" w14:textId="77777777" w:rsidR="005413BB" w:rsidRDefault="005413BB" w:rsidP="005413BB">
            <w:pPr>
              <w:rPr>
                <w:ins w:id="21765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66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D44CAC" w14:textId="77777777" w:rsidR="005413BB" w:rsidRDefault="005413BB" w:rsidP="005413BB">
            <w:pPr>
              <w:rPr>
                <w:ins w:id="21767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68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8E223F" w14:textId="77777777" w:rsidR="005413BB" w:rsidRDefault="005413BB" w:rsidP="005413BB">
            <w:pPr>
              <w:rPr>
                <w:ins w:id="21769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70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C4BAD4" w14:textId="77777777" w:rsidR="005413BB" w:rsidRDefault="005413BB" w:rsidP="005413BB">
            <w:pPr>
              <w:rPr>
                <w:ins w:id="21771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72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B8B290" w14:textId="77777777" w:rsidR="005413BB" w:rsidRDefault="005413BB" w:rsidP="005413B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ins w:id="21773" w:author="家榮 張" w:date="2021-05-20T21:10:00Z">
              <w:r>
                <w:rPr>
                  <w:rFonts w:ascii="標楷體" w:eastAsia="標楷體" w:hAnsi="標楷體" w:hint="eastAsia"/>
                </w:rPr>
                <w:t>供帶入</w:t>
              </w:r>
            </w:ins>
            <w:r>
              <w:rPr>
                <w:rFonts w:ascii="標楷體" w:eastAsia="標楷體" w:hAnsi="標楷體" w:hint="eastAsia"/>
              </w:rPr>
              <w:t>[</w:t>
            </w:r>
            <w:ins w:id="21774" w:author="家榮 張" w:date="2021-05-20T21:10:00Z">
              <w:r>
                <w:rPr>
                  <w:rFonts w:ascii="標楷體" w:eastAsia="標楷體" w:hAnsi="標楷體" w:hint="eastAsia"/>
                </w:rPr>
                <w:t>公司-郵遞區號</w:t>
              </w:r>
            </w:ins>
            <w:r>
              <w:rPr>
                <w:rFonts w:ascii="標楷體" w:eastAsia="標楷體" w:hAnsi="標楷體" w:hint="eastAsia"/>
              </w:rPr>
              <w:t>]</w:t>
            </w:r>
            <w:ins w:id="21775" w:author="家榮 張" w:date="2021-05-20T21:10:00Z">
              <w:r>
                <w:rPr>
                  <w:rFonts w:ascii="標楷體" w:eastAsia="標楷體" w:hAnsi="標楷體" w:hint="eastAsia"/>
                </w:rPr>
                <w:t>與</w:t>
              </w:r>
            </w:ins>
          </w:p>
          <w:p w14:paraId="3F3D7DC2" w14:textId="77777777" w:rsidR="005413BB" w:rsidRDefault="005413BB" w:rsidP="005413B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</w:t>
            </w:r>
            <w:ins w:id="21776" w:author="家榮 張" w:date="2021-05-20T21:10:00Z">
              <w:r>
                <w:rPr>
                  <w:rFonts w:ascii="標楷體" w:eastAsia="標楷體" w:hAnsi="標楷體" w:hint="eastAsia"/>
                </w:rPr>
                <w:t>公司-地址</w:t>
              </w:r>
            </w:ins>
            <w:r>
              <w:rPr>
                <w:rFonts w:ascii="標楷體" w:eastAsia="標楷體" w:hAnsi="標楷體" w:hint="eastAsia"/>
              </w:rPr>
              <w:t>]</w:t>
            </w:r>
            <w:ins w:id="21777" w:author="家榮 張" w:date="2021-05-20T21:10:00Z">
              <w:r>
                <w:rPr>
                  <w:rFonts w:ascii="標楷體" w:eastAsia="標楷體" w:hAnsi="標楷體" w:hint="eastAsia"/>
                </w:rPr>
                <w:t>至</w:t>
              </w:r>
            </w:ins>
            <w:r>
              <w:rPr>
                <w:rFonts w:ascii="標楷體" w:eastAsia="標楷體" w:hAnsi="標楷體" w:hint="eastAsia"/>
              </w:rPr>
              <w:t>[</w:t>
            </w:r>
            <w:ins w:id="21778" w:author="家榮 張" w:date="2021-05-20T21:10:00Z">
              <w:r>
                <w:rPr>
                  <w:rFonts w:ascii="標楷體" w:eastAsia="標楷體" w:hAnsi="標楷體" w:hint="eastAsia"/>
                </w:rPr>
                <w:t>通訊-郵遞</w:t>
              </w:r>
            </w:ins>
          </w:p>
          <w:p w14:paraId="18403F18" w14:textId="23A5DF2C" w:rsidR="005413BB" w:rsidRDefault="005413BB" w:rsidP="005413BB">
            <w:pPr>
              <w:rPr>
                <w:ins w:id="21779" w:author="家榮 張" w:date="2021-05-20T21:1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ins w:id="21780" w:author="家榮 張" w:date="2021-05-20T21:10:00Z">
              <w:r>
                <w:rPr>
                  <w:rFonts w:ascii="標楷體" w:eastAsia="標楷體" w:hAnsi="標楷體" w:hint="eastAsia"/>
                </w:rPr>
                <w:t>區號</w:t>
              </w:r>
            </w:ins>
            <w:r>
              <w:rPr>
                <w:rFonts w:ascii="標楷體" w:eastAsia="標楷體" w:hAnsi="標楷體" w:hint="eastAsia"/>
              </w:rPr>
              <w:t>]</w:t>
            </w:r>
            <w:ins w:id="21781" w:author="家榮 張" w:date="2021-05-20T21:10:00Z">
              <w:r>
                <w:rPr>
                  <w:rFonts w:ascii="標楷體" w:eastAsia="標楷體" w:hAnsi="標楷體" w:hint="eastAsia"/>
                </w:rPr>
                <w:t>與</w:t>
              </w:r>
            </w:ins>
            <w:r>
              <w:rPr>
                <w:rFonts w:ascii="標楷體" w:eastAsia="標楷體" w:hAnsi="標楷體" w:hint="eastAsia"/>
              </w:rPr>
              <w:t>[</w:t>
            </w:r>
            <w:ins w:id="21782" w:author="家榮 張" w:date="2021-05-20T21:10:00Z">
              <w:r>
                <w:rPr>
                  <w:rFonts w:ascii="標楷體" w:eastAsia="標楷體" w:hAnsi="標楷體" w:hint="eastAsia"/>
                </w:rPr>
                <w:t>通訊-地址</w:t>
              </w:r>
            </w:ins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413BB" w14:paraId="125AE763" w14:textId="77777777" w:rsidTr="005413BB">
        <w:trPr>
          <w:trHeight w:val="291"/>
          <w:jc w:val="center"/>
          <w:ins w:id="21783" w:author="家榮 張" w:date="2021-05-20T21:10:00Z"/>
          <w:trPrChange w:id="21784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785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6F70EEB" w14:textId="77777777" w:rsidR="005413BB" w:rsidRDefault="005413BB" w:rsidP="005413BB">
            <w:pPr>
              <w:rPr>
                <w:ins w:id="21786" w:author="家榮 張" w:date="2021-05-20T21:10:00Z"/>
                <w:rFonts w:ascii="標楷體" w:eastAsia="標楷體" w:hAnsi="標楷體"/>
              </w:rPr>
            </w:pPr>
            <w:ins w:id="21787" w:author="家榮 張" w:date="2021-05-20T21:10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88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04384B" w14:textId="77777777" w:rsidR="005413BB" w:rsidRDefault="005413BB" w:rsidP="005413BB">
            <w:pPr>
              <w:rPr>
                <w:ins w:id="21789" w:author="家榮 張" w:date="2021-05-20T21:10:00Z"/>
                <w:rFonts w:ascii="標楷體" w:eastAsia="標楷體" w:hAnsi="標楷體"/>
              </w:rPr>
            </w:pPr>
            <w:ins w:id="21790" w:author="家榮 張" w:date="2021-05-20T21:10:00Z">
              <w:r>
                <w:rPr>
                  <w:rFonts w:ascii="標楷體" w:eastAsia="標楷體" w:hAnsi="標楷體" w:hint="eastAsia"/>
                </w:rPr>
                <w:t>通訊-郵遞區號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91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F076CE" w14:textId="70653D77" w:rsidR="005413BB" w:rsidRDefault="005413BB" w:rsidP="005413BB">
            <w:pPr>
              <w:rPr>
                <w:ins w:id="21792" w:author="家榮 張" w:date="2021-05-20T21:10:00Z"/>
                <w:rFonts w:ascii="標楷體" w:eastAsia="標楷體" w:hAnsi="標楷體"/>
              </w:rPr>
            </w:pPr>
            <w:ins w:id="21793" w:author="張金龍" w:date="2021-05-29T22:28:00Z">
              <w:r>
                <w:rPr>
                  <w:rFonts w:ascii="標楷體" w:eastAsia="標楷體" w:hAnsi="標楷體"/>
                </w:rPr>
                <w:t>3-3</w:t>
              </w:r>
            </w:ins>
            <w:ins w:id="21794" w:author="家榮 張" w:date="2021-05-20T21:10:00Z">
              <w:del w:id="21795" w:author="張金龍" w:date="2021-05-29T22:28:00Z">
                <w:r w:rsidDel="00BC373C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96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0A8359" w14:textId="77777777" w:rsidR="005413BB" w:rsidRDefault="005413BB" w:rsidP="005413BB">
            <w:pPr>
              <w:rPr>
                <w:ins w:id="21797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98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95D9DE3" w14:textId="77777777" w:rsidR="005413BB" w:rsidRDefault="005413BB" w:rsidP="005413BB">
            <w:pPr>
              <w:rPr>
                <w:ins w:id="21799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00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7EDBEA" w14:textId="77777777" w:rsidR="005413BB" w:rsidRDefault="005413BB" w:rsidP="005413BB">
            <w:pPr>
              <w:rPr>
                <w:ins w:id="21801" w:author="家榮 張" w:date="2021-05-20T21:10:00Z"/>
                <w:rFonts w:ascii="標楷體" w:eastAsia="標楷體" w:hAnsi="標楷體"/>
              </w:rPr>
            </w:pPr>
            <w:ins w:id="21802" w:author="家榮 張" w:date="2021-05-20T21:10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03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C780AB" w14:textId="77777777" w:rsidR="005413BB" w:rsidRDefault="005413BB" w:rsidP="005413BB">
            <w:pPr>
              <w:rPr>
                <w:ins w:id="21804" w:author="家榮 張" w:date="2021-05-20T21:10:00Z"/>
                <w:rFonts w:ascii="標楷體" w:eastAsia="標楷體" w:hAnsi="標楷體"/>
              </w:rPr>
            </w:pPr>
            <w:ins w:id="21805" w:author="家榮 張" w:date="2021-05-20T21:1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06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552106" w14:textId="32A8B783" w:rsidR="005413BB" w:rsidRDefault="005413BB">
            <w:pPr>
              <w:ind w:left="264" w:hangingChars="110" w:hanging="264"/>
              <w:rPr>
                <w:ins w:id="21807" w:author="張金龍" w:date="2021-05-29T22:28:00Z"/>
                <w:rFonts w:ascii="標楷體" w:eastAsia="標楷體" w:hAnsi="標楷體"/>
              </w:rPr>
              <w:pPrChange w:id="21808" w:author="張金龍" w:date="2021-05-29T22:29:00Z">
                <w:pPr/>
              </w:pPrChange>
            </w:pPr>
            <w:ins w:id="21809" w:author="家榮 張" w:date="2021-05-20T21:10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1810" w:author="張金龍" w:date="2021-05-29T22:28:00Z">
              <w:r>
                <w:rPr>
                  <w:rFonts w:ascii="標楷體" w:eastAsia="標楷體" w:hAnsi="標楷體" w:hint="eastAsia"/>
                  <w:lang w:eastAsia="zh-HK"/>
                </w:rPr>
                <w:t>前</w:t>
              </w:r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 w:hint="eastAsia"/>
                  <w:lang w:eastAsia="zh-HK"/>
                </w:rPr>
                <w:t>碼自行</w:t>
              </w:r>
              <w:r>
                <w:rPr>
                  <w:rFonts w:ascii="標楷體" w:eastAsia="標楷體" w:hAnsi="標楷體" w:hint="eastAsia"/>
                </w:rPr>
                <w:t>輸入數字，</w:t>
              </w:r>
              <w:r>
                <w:rPr>
                  <w:rFonts w:ascii="標楷體" w:eastAsia="標楷體" w:hAnsi="標楷體" w:hint="eastAsia"/>
                  <w:lang w:eastAsia="zh-HK"/>
                </w:rPr>
                <w:t>後</w:t>
              </w:r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 w:hint="eastAsia"/>
                  <w:lang w:eastAsia="zh-HK"/>
                </w:rPr>
                <w:t>碼可輸入空白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不為空白時</w:t>
              </w:r>
              <w:r>
                <w:rPr>
                  <w:rFonts w:ascii="標楷體" w:eastAsia="標楷體" w:hAnsi="標楷體" w:hint="eastAsia"/>
                </w:rPr>
                <w:t>,檢核條件:</w:t>
              </w:r>
              <w:r>
                <w:rPr>
                  <w:rFonts w:ascii="標楷體" w:eastAsia="標楷體" w:hAnsi="標楷體" w:hint="eastAsia"/>
                  <w:lang w:eastAsia="zh-HK"/>
                </w:rPr>
                <w:t>需輸入數字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/>
                </w:rPr>
                <w:t>V(9)</w:t>
              </w:r>
            </w:ins>
          </w:p>
          <w:p w14:paraId="743F882E" w14:textId="0739E00E" w:rsidR="005413BB" w:rsidDel="00BC373C" w:rsidRDefault="005413BB" w:rsidP="005413BB">
            <w:pPr>
              <w:rPr>
                <w:del w:id="21811" w:author="張金龍" w:date="2021-05-29T22:28:00Z"/>
                <w:rFonts w:ascii="標楷體" w:eastAsia="標楷體" w:hAnsi="標楷體"/>
              </w:rPr>
            </w:pPr>
            <w:del w:id="21812" w:author="張金龍" w:date="2021-05-29T22:28:00Z">
              <w:r w:rsidDel="00BC373C">
                <w:rPr>
                  <w:rFonts w:ascii="標楷體" w:eastAsia="標楷體" w:hAnsi="標楷體" w:hint="eastAsia"/>
                </w:rPr>
                <w:delText>必須輸入數字，</w:delText>
              </w:r>
            </w:del>
            <w:ins w:id="21813" w:author="家榮 張" w:date="2021-05-20T21:43:00Z">
              <w:del w:id="21814" w:author="張金龍" w:date="2021-05-29T22:28:00Z">
                <w:r w:rsidDel="00BC373C">
                  <w:rPr>
                    <w:rFonts w:ascii="標楷體" w:eastAsia="標楷體" w:hAnsi="標楷體" w:hint="eastAsia"/>
                  </w:rPr>
                  <w:delText>檢核條件</w:delText>
                </w:r>
              </w:del>
            </w:ins>
            <w:del w:id="21815" w:author="張金龍" w:date="2021-05-29T22:28:00Z">
              <w:r w:rsidDel="00BC373C">
                <w:rPr>
                  <w:rFonts w:ascii="標楷體" w:eastAsia="標楷體" w:hAnsi="標楷體" w:hint="eastAsia"/>
                </w:rPr>
                <w:delText>:/</w:delText>
              </w:r>
            </w:del>
          </w:p>
          <w:p w14:paraId="445848A4" w14:textId="2058B0A8" w:rsidR="005413BB" w:rsidDel="00BC373C" w:rsidRDefault="005413BB" w:rsidP="005413BB">
            <w:pPr>
              <w:rPr>
                <w:ins w:id="21816" w:author="家榮 張" w:date="2021-05-20T21:21:00Z"/>
                <w:del w:id="21817" w:author="張金龍" w:date="2021-05-29T22:28:00Z"/>
                <w:rFonts w:ascii="標楷體" w:eastAsia="標楷體" w:hAnsi="標楷體"/>
              </w:rPr>
            </w:pPr>
            <w:del w:id="21818" w:author="張金龍" w:date="2021-05-29T22:28:00Z">
              <w:r w:rsidDel="00BC373C">
                <w:rPr>
                  <w:rFonts w:ascii="標楷體" w:eastAsia="標楷體" w:hAnsi="標楷體" w:hint="eastAsia"/>
                </w:rPr>
                <w:delText xml:space="preserve">  </w:delText>
              </w:r>
            </w:del>
            <w:ins w:id="21819" w:author="家榮 張" w:date="2021-05-20T21:43:00Z">
              <w:del w:id="21820" w:author="張金龍" w:date="2021-05-29T22:28:00Z">
                <w:r w:rsidDel="00BC373C">
                  <w:rPr>
                    <w:rFonts w:ascii="標楷體" w:eastAsia="標楷體" w:hAnsi="標楷體"/>
                  </w:rPr>
                  <w:delText>V(9)</w:delText>
                </w:r>
              </w:del>
            </w:ins>
          </w:p>
          <w:p w14:paraId="0F3FA74B" w14:textId="7B107145" w:rsidR="005413BB" w:rsidRDefault="005413BB" w:rsidP="005413BB">
            <w:pPr>
              <w:rPr>
                <w:ins w:id="21821" w:author="家榮 張" w:date="2021-05-20T21:10:00Z"/>
                <w:rFonts w:ascii="標楷體" w:eastAsia="標楷體" w:hAnsi="標楷體"/>
              </w:rPr>
            </w:pPr>
            <w:ins w:id="21822" w:author="家榮 張" w:date="2021-05-20T22:24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1823" w:author="家榮 張" w:date="2021-05-20T21:10:00Z">
              <w:r>
                <w:rPr>
                  <w:rFonts w:ascii="標楷體" w:eastAsia="標楷體" w:hAnsi="標楷體"/>
                </w:rPr>
                <w:t>.CustMain.CurrZip3</w:t>
              </w:r>
            </w:ins>
            <w:r>
              <w:rPr>
                <w:rFonts w:ascii="標楷體" w:eastAsia="標楷體" w:hAnsi="標楷體" w:hint="eastAsia"/>
              </w:rPr>
              <w:t>-</w:t>
            </w:r>
          </w:p>
          <w:p w14:paraId="1801A670" w14:textId="37714A8E" w:rsidR="005413BB" w:rsidRDefault="005413BB" w:rsidP="005413BB">
            <w:pPr>
              <w:rPr>
                <w:ins w:id="21824" w:author="家榮 張" w:date="2021-05-20T21:1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ins w:id="21825" w:author="家榮 張" w:date="2021-05-20T21:10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CurrZip2</w:t>
              </w:r>
            </w:ins>
          </w:p>
        </w:tc>
      </w:tr>
      <w:tr w:rsidR="009F4CD2" w14:paraId="7E4BE44E" w14:textId="77777777" w:rsidTr="005413BB">
        <w:trPr>
          <w:trHeight w:val="291"/>
          <w:jc w:val="center"/>
          <w:ins w:id="21826" w:author="家榮 張" w:date="2021-05-20T21:10:00Z"/>
          <w:trPrChange w:id="21827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28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6B8C7E" w14:textId="77777777" w:rsidR="009F4CD2" w:rsidRDefault="009F4CD2" w:rsidP="009F4CD2">
            <w:pPr>
              <w:rPr>
                <w:ins w:id="21829" w:author="家榮 張" w:date="2021-05-20T21:10:00Z"/>
                <w:rFonts w:ascii="標楷體" w:eastAsia="標楷體" w:hAnsi="標楷體"/>
              </w:rPr>
            </w:pPr>
            <w:ins w:id="21830" w:author="家榮 張" w:date="2021-05-20T21:10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31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F99B35" w14:textId="77777777" w:rsidR="009F4CD2" w:rsidRDefault="009F4CD2" w:rsidP="009F4CD2">
            <w:pPr>
              <w:rPr>
                <w:ins w:id="21832" w:author="家榮 張" w:date="2021-05-20T21:10:00Z"/>
                <w:rFonts w:ascii="標楷體" w:eastAsia="標楷體" w:hAnsi="標楷體"/>
              </w:rPr>
            </w:pPr>
            <w:ins w:id="21833" w:author="家榮 張" w:date="2021-05-20T21:10:00Z">
              <w:r>
                <w:rPr>
                  <w:rFonts w:ascii="標楷體" w:eastAsia="標楷體" w:hAnsi="標楷體" w:hint="eastAsia"/>
                </w:rPr>
                <w:t>通訊-地址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34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D1C2F8" w14:textId="7FCA7A6A" w:rsidR="009F4CD2" w:rsidDel="003E1AAD" w:rsidRDefault="009F4CD2" w:rsidP="003E1AAD">
            <w:pPr>
              <w:rPr>
                <w:ins w:id="21835" w:author="張嘉榮" w:date="2021-05-30T12:28:00Z"/>
                <w:del w:id="21836" w:author="張金龍" w:date="2021-05-30T16:02:00Z"/>
                <w:rFonts w:ascii="標楷體" w:eastAsia="標楷體" w:hAnsi="標楷體"/>
              </w:rPr>
              <w:pPrChange w:id="21837" w:author="張金龍" w:date="2021-05-30T16:02:00Z">
                <w:pPr/>
              </w:pPrChange>
            </w:pPr>
            <w:ins w:id="21838" w:author="張嘉榮" w:date="2021-05-30T12:28:00Z">
              <w:del w:id="21839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2-3-</w:delText>
                </w:r>
              </w:del>
            </w:ins>
          </w:p>
          <w:p w14:paraId="7E601179" w14:textId="7A4352D5" w:rsidR="009F4CD2" w:rsidDel="003E1AAD" w:rsidRDefault="009F4CD2" w:rsidP="003E1AAD">
            <w:pPr>
              <w:rPr>
                <w:ins w:id="21840" w:author="張嘉榮" w:date="2021-05-30T12:29:00Z"/>
                <w:del w:id="21841" w:author="張金龍" w:date="2021-05-30T16:02:00Z"/>
                <w:rFonts w:ascii="標楷體" w:eastAsia="標楷體" w:hAnsi="標楷體"/>
              </w:rPr>
              <w:pPrChange w:id="21842" w:author="張金龍" w:date="2021-05-30T16:02:00Z">
                <w:pPr/>
              </w:pPrChange>
            </w:pPr>
            <w:ins w:id="21843" w:author="張嘉榮" w:date="2021-05-30T12:28:00Z">
              <w:del w:id="21844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40</w:delText>
                </w:r>
              </w:del>
            </w:ins>
            <w:ins w:id="21845" w:author="張嘉榮" w:date="2021-05-30T12:29:00Z">
              <w:del w:id="21846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-</w:delText>
                </w:r>
              </w:del>
            </w:ins>
          </w:p>
          <w:p w14:paraId="07766E88" w14:textId="07489508" w:rsidR="009F4CD2" w:rsidDel="003E1AAD" w:rsidRDefault="009F4CD2" w:rsidP="003E1AAD">
            <w:pPr>
              <w:rPr>
                <w:ins w:id="21847" w:author="張嘉榮" w:date="2021-05-30T12:29:00Z"/>
                <w:del w:id="21848" w:author="張金龍" w:date="2021-05-30T16:02:00Z"/>
                <w:rFonts w:ascii="標楷體" w:eastAsia="標楷體" w:hAnsi="標楷體"/>
              </w:rPr>
              <w:pPrChange w:id="21849" w:author="張金龍" w:date="2021-05-30T16:02:00Z">
                <w:pPr/>
              </w:pPrChange>
            </w:pPr>
            <w:ins w:id="21850" w:author="張嘉榮" w:date="2021-05-30T12:28:00Z">
              <w:del w:id="21851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5-5-</w:delText>
                </w:r>
              </w:del>
            </w:ins>
          </w:p>
          <w:p w14:paraId="0A9048DB" w14:textId="7A46D561" w:rsidR="009F4CD2" w:rsidDel="003E1AAD" w:rsidRDefault="009F4CD2" w:rsidP="003E1AAD">
            <w:pPr>
              <w:rPr>
                <w:ins w:id="21852" w:author="張嘉榮" w:date="2021-05-30T12:29:00Z"/>
                <w:del w:id="21853" w:author="張金龍" w:date="2021-05-30T16:02:00Z"/>
                <w:rFonts w:ascii="標楷體" w:eastAsia="標楷體" w:hAnsi="標楷體"/>
              </w:rPr>
              <w:pPrChange w:id="21854" w:author="張金龍" w:date="2021-05-30T16:02:00Z">
                <w:pPr/>
              </w:pPrChange>
            </w:pPr>
            <w:ins w:id="21855" w:author="張嘉榮" w:date="2021-05-30T12:28:00Z">
              <w:del w:id="21856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5-5-5</w:delText>
                </w:r>
              </w:del>
            </w:ins>
          </w:p>
          <w:p w14:paraId="3EC42D80" w14:textId="0A74E978" w:rsidR="009F4CD2" w:rsidRDefault="009F4CD2" w:rsidP="003E1AAD">
            <w:pPr>
              <w:rPr>
                <w:ins w:id="21857" w:author="家榮 張" w:date="2021-05-20T21:10:00Z"/>
                <w:rFonts w:ascii="標楷體" w:eastAsia="標楷體" w:hAnsi="標楷體"/>
              </w:rPr>
              <w:pPrChange w:id="21858" w:author="張金龍" w:date="2021-05-30T16:02:00Z">
                <w:pPr/>
              </w:pPrChange>
            </w:pPr>
            <w:ins w:id="21859" w:author="張嘉榮" w:date="2021-05-30T12:28:00Z">
              <w:del w:id="21860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-5-5</w:delText>
                </w:r>
              </w:del>
            </w:ins>
            <w:ins w:id="21861" w:author="家榮 張" w:date="2021-05-20T21:10:00Z">
              <w:del w:id="21862" w:author="張嘉榮" w:date="2021-05-30T12:28:00Z">
                <w:r w:rsidDel="005413BB">
                  <w:rPr>
                    <w:rFonts w:ascii="標楷體" w:eastAsia="標楷體" w:hAnsi="標楷體" w:hint="eastAsia"/>
                  </w:rPr>
                  <w:delText>115</w:delText>
                </w:r>
              </w:del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63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125B0D" w14:textId="77777777" w:rsidR="009F4CD2" w:rsidRDefault="009F4CD2" w:rsidP="009F4CD2">
            <w:pPr>
              <w:rPr>
                <w:ins w:id="21864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65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62D904" w14:textId="329EADD3" w:rsidR="009F4CD2" w:rsidDel="003E1AAD" w:rsidRDefault="009F4CD2" w:rsidP="009F4CD2">
            <w:pPr>
              <w:rPr>
                <w:ins w:id="21866" w:author="張嘉榮" w:date="2021-05-30T13:04:00Z"/>
                <w:del w:id="21867" w:author="張金龍" w:date="2021-05-30T16:02:00Z"/>
                <w:rFonts w:ascii="標楷體" w:eastAsia="標楷體" w:hAnsi="標楷體"/>
                <w:color w:val="000000"/>
                <w:lang w:eastAsia="zh-HK"/>
              </w:rPr>
            </w:pPr>
            <w:ins w:id="21868" w:author="張嘉榮" w:date="2021-05-30T13:04:00Z">
              <w:del w:id="21869" w:author="張金龍" w:date="2021-05-30T16:02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1.[縣市]下拉選單:</w:delText>
                </w:r>
              </w:del>
            </w:ins>
          </w:p>
          <w:p w14:paraId="4E2C52C8" w14:textId="49B9F8C1" w:rsidR="009F4CD2" w:rsidDel="003E1AAD" w:rsidRDefault="009F4CD2" w:rsidP="009F4CD2">
            <w:pPr>
              <w:rPr>
                <w:ins w:id="21870" w:author="張嘉榮" w:date="2021-05-30T13:04:00Z"/>
                <w:del w:id="21871" w:author="張金龍" w:date="2021-05-30T16:02:00Z"/>
                <w:rFonts w:ascii="標楷體" w:eastAsia="標楷體" w:hAnsi="標楷體"/>
                <w:color w:val="000000"/>
              </w:rPr>
            </w:pPr>
            <w:ins w:id="21872" w:author="張嘉榮" w:date="2021-05-30T13:04:00Z">
              <w:del w:id="21873" w:author="張金龍" w:date="2021-05-30T16:02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依據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[地區別代碼</w:delText>
                </w:r>
              </w:del>
            </w:ins>
          </w:p>
          <w:p w14:paraId="1570A4D1" w14:textId="33A1A5F4" w:rsidR="009F4CD2" w:rsidDel="003E1AAD" w:rsidRDefault="009F4CD2" w:rsidP="009F4CD2">
            <w:pPr>
              <w:rPr>
                <w:ins w:id="21874" w:author="張嘉榮" w:date="2021-05-30T13:04:00Z"/>
                <w:del w:id="21875" w:author="張金龍" w:date="2021-05-30T16:02:00Z"/>
                <w:rFonts w:ascii="標楷體" w:eastAsia="標楷體" w:hAnsi="標楷體"/>
                <w:color w:val="000000"/>
                <w:lang w:eastAsia="zh-HK"/>
              </w:rPr>
            </w:pPr>
            <w:ins w:id="21876" w:author="張嘉榮" w:date="2021-05-30T13:04:00Z">
              <w:del w:id="21877" w:author="張金龍" w:date="2021-05-30T16:02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 xml:space="preserve">  檔(C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d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Ci</w:delText>
                </w:r>
                <w:r w:rsidDel="003E1AAD">
                  <w:rPr>
                    <w:rFonts w:ascii="標楷體" w:eastAsia="標楷體" w:hAnsi="標楷體"/>
                    <w:color w:val="000000"/>
                  </w:rPr>
                  <w:delText>ty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)]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的全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</w:del>
            </w:ins>
          </w:p>
          <w:p w14:paraId="1D6F9775" w14:textId="112BBFC3" w:rsidR="009F4CD2" w:rsidDel="003E1AAD" w:rsidRDefault="009F4CD2" w:rsidP="009F4CD2">
            <w:pPr>
              <w:rPr>
                <w:ins w:id="21878" w:author="張嘉榮" w:date="2021-05-30T13:04:00Z"/>
                <w:del w:id="21879" w:author="張金龍" w:date="2021-05-30T16:02:00Z"/>
                <w:rFonts w:ascii="標楷體" w:eastAsia="標楷體" w:hAnsi="標楷體"/>
                <w:color w:val="000000"/>
                <w:lang w:eastAsia="zh-HK"/>
              </w:rPr>
            </w:pPr>
            <w:ins w:id="21880" w:author="張嘉榮" w:date="2021-05-30T13:04:00Z">
              <w:del w:id="21881" w:author="張金龍" w:date="2021-05-30T16:02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部資料</w:delText>
                </w:r>
              </w:del>
            </w:ins>
          </w:p>
          <w:p w14:paraId="5D121973" w14:textId="4B97AFED" w:rsidR="009F4CD2" w:rsidDel="003E1AAD" w:rsidRDefault="009F4CD2" w:rsidP="009F4CD2">
            <w:pPr>
              <w:rPr>
                <w:ins w:id="21882" w:author="張嘉榮" w:date="2021-05-30T13:04:00Z"/>
                <w:del w:id="21883" w:author="張金龍" w:date="2021-05-30T16:02:00Z"/>
                <w:rFonts w:ascii="標楷體" w:eastAsia="標楷體" w:hAnsi="標楷體"/>
                <w:color w:val="000000"/>
              </w:rPr>
            </w:pPr>
            <w:ins w:id="21884" w:author="張嘉榮" w:date="2021-05-30T13:04:00Z">
              <w:del w:id="21885" w:author="張金龍" w:date="2021-05-30T16:02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2.[鄉鎮]下拉選單:</w:delText>
                </w:r>
              </w:del>
            </w:ins>
          </w:p>
          <w:p w14:paraId="1A674897" w14:textId="605010C3" w:rsidR="009F4CD2" w:rsidDel="003E1AAD" w:rsidRDefault="009F4CD2" w:rsidP="009F4CD2">
            <w:pPr>
              <w:rPr>
                <w:ins w:id="21886" w:author="張嘉榮" w:date="2021-05-30T13:04:00Z"/>
                <w:del w:id="21887" w:author="張金龍" w:date="2021-05-30T16:02:00Z"/>
                <w:rFonts w:ascii="標楷體" w:eastAsia="標楷體" w:hAnsi="標楷體"/>
                <w:color w:val="000000"/>
              </w:rPr>
            </w:pPr>
            <w:ins w:id="21888" w:author="張嘉榮" w:date="2021-05-30T13:04:00Z">
              <w:del w:id="21889" w:author="張金龍" w:date="2021-05-30T16:02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依據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[縣市與鄉鎮</w:delText>
                </w:r>
              </w:del>
            </w:ins>
          </w:p>
          <w:p w14:paraId="07588D58" w14:textId="2D277145" w:rsidR="009F4CD2" w:rsidDel="003E1AAD" w:rsidRDefault="009F4CD2" w:rsidP="009F4CD2">
            <w:pPr>
              <w:rPr>
                <w:ins w:id="21890" w:author="張嘉榮" w:date="2021-05-30T13:04:00Z"/>
                <w:del w:id="21891" w:author="張金龍" w:date="2021-05-30T16:02:00Z"/>
                <w:rFonts w:ascii="標楷體" w:eastAsia="標楷體" w:hAnsi="標楷體"/>
                <w:color w:val="000000"/>
              </w:rPr>
            </w:pPr>
            <w:ins w:id="21892" w:author="張嘉榮" w:date="2021-05-30T13:04:00Z">
              <w:del w:id="21893" w:author="張金龍" w:date="2021-05-30T16:02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 xml:space="preserve">  區對照(C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d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Ar</w:delText>
                </w:r>
                <w:r w:rsidDel="003E1AAD">
                  <w:rPr>
                    <w:rFonts w:ascii="標楷體" w:eastAsia="標楷體" w:hAnsi="標楷體"/>
                    <w:color w:val="000000"/>
                  </w:rPr>
                  <w:delText>ea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)]</w:delText>
                </w:r>
              </w:del>
            </w:ins>
          </w:p>
          <w:p w14:paraId="6B331D31" w14:textId="08E7D97B" w:rsidR="009F4CD2" w:rsidDel="003E1AAD" w:rsidRDefault="009F4CD2" w:rsidP="009F4CD2">
            <w:pPr>
              <w:rPr>
                <w:ins w:id="21894" w:author="張嘉榮" w:date="2021-05-30T13:04:00Z"/>
                <w:del w:id="21895" w:author="張金龍" w:date="2021-05-30T16:02:00Z"/>
                <w:rFonts w:ascii="標楷體" w:eastAsia="標楷體" w:hAnsi="標楷體"/>
                <w:color w:val="000000"/>
              </w:rPr>
            </w:pPr>
            <w:ins w:id="21896" w:author="張嘉榮" w:date="2021-05-30T13:04:00Z">
              <w:del w:id="21897" w:author="張金龍" w:date="2021-05-30T16:02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 xml:space="preserve">  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的</w:delText>
                </w:r>
                <w:r w:rsidDel="003E1AAD">
                  <w:rPr>
                    <w:rFonts w:ascii="標楷體" w:eastAsia="標楷體" w:hAnsi="標楷體"/>
                    <w:color w:val="000000"/>
                    <w:lang w:eastAsia="zh-HK"/>
                  </w:rPr>
                  <w:delText>City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  <w:lang w:eastAsia="zh-HK"/>
                  </w:rPr>
                  <w:delText>Code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=</w:delText>
                </w:r>
                <w:r w:rsidDel="003E1AAD">
                  <w:rPr>
                    <w:rFonts w:ascii="標楷體" w:eastAsia="標楷體" w:hAnsi="標楷體"/>
                    <w:color w:val="000000"/>
                  </w:rPr>
                  <w:delText>[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縣</w:delText>
                </w:r>
              </w:del>
            </w:ins>
          </w:p>
          <w:p w14:paraId="663BA324" w14:textId="65754729" w:rsidR="009F4CD2" w:rsidRDefault="009F4CD2" w:rsidP="009F4CD2">
            <w:pPr>
              <w:rPr>
                <w:ins w:id="21898" w:author="家榮 張" w:date="2021-05-20T21:10:00Z"/>
                <w:rFonts w:ascii="標楷體" w:eastAsia="標楷體" w:hAnsi="標楷體"/>
              </w:rPr>
            </w:pPr>
            <w:ins w:id="21899" w:author="張嘉榮" w:date="2021-05-30T13:04:00Z">
              <w:del w:id="21900" w:author="張金龍" w:date="2021-05-30T16:02:00Z"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 xml:space="preserve">  市</w:delText>
                </w:r>
                <w:r w:rsidDel="003E1AAD">
                  <w:rPr>
                    <w:rFonts w:ascii="標楷體" w:eastAsia="標楷體" w:hAnsi="標楷體"/>
                    <w:color w:val="000000"/>
                  </w:rPr>
                  <w:delText>]</w:delText>
                </w:r>
                <w:r w:rsidDel="003E1AAD">
                  <w:rPr>
                    <w:rFonts w:ascii="標楷體" w:eastAsia="標楷體" w:hAnsi="標楷體" w:hint="eastAsia"/>
                    <w:color w:val="000000"/>
                  </w:rPr>
                  <w:delText>代碼</w:delText>
                </w:r>
              </w:del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01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EE765F" w14:textId="77777777" w:rsidR="009F4CD2" w:rsidRDefault="009F4CD2" w:rsidP="009F4CD2">
            <w:pPr>
              <w:rPr>
                <w:ins w:id="21902" w:author="家榮 張" w:date="2021-05-20T21:10:00Z"/>
                <w:rFonts w:ascii="標楷體" w:eastAsia="標楷體" w:hAnsi="標楷體"/>
              </w:rPr>
            </w:pPr>
            <w:ins w:id="21903" w:author="家榮 張" w:date="2021-05-20T21:10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04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3FC945" w14:textId="77777777" w:rsidR="009F4CD2" w:rsidRDefault="009F4CD2" w:rsidP="009F4CD2">
            <w:pPr>
              <w:rPr>
                <w:ins w:id="21905" w:author="家榮 張" w:date="2021-05-20T21:10:00Z"/>
                <w:rFonts w:ascii="標楷體" w:eastAsia="標楷體" w:hAnsi="標楷體"/>
              </w:rPr>
            </w:pPr>
            <w:ins w:id="21906" w:author="家榮 張" w:date="2021-05-20T21:1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07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F35EEA" w14:textId="1DB797FD" w:rsidR="009F4CD2" w:rsidDel="003E1AAD" w:rsidRDefault="009F4CD2" w:rsidP="003E1AAD">
            <w:pPr>
              <w:rPr>
                <w:ins w:id="21908" w:author="張嘉榮" w:date="2021-05-30T12:27:00Z"/>
                <w:del w:id="21909" w:author="張金龍" w:date="2021-05-30T16:02:00Z"/>
                <w:rFonts w:ascii="標楷體" w:eastAsia="標楷體" w:hAnsi="標楷體"/>
              </w:rPr>
              <w:pPrChange w:id="21910" w:author="張金龍" w:date="2021-05-30T16:02:00Z">
                <w:pPr/>
              </w:pPrChange>
            </w:pPr>
            <w:bookmarkStart w:id="21911" w:name="_GoBack"/>
            <w:bookmarkEnd w:id="21911"/>
            <w:ins w:id="21912" w:author="張嘉榮" w:date="2021-05-30T12:27:00Z">
              <w:del w:id="21913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1.[縣市]與[鄉鎮]欄位必須輸</w:delText>
                </w:r>
              </w:del>
            </w:ins>
          </w:p>
          <w:p w14:paraId="588CFDF7" w14:textId="5B0A0C4A" w:rsidR="009F4CD2" w:rsidDel="003E1AAD" w:rsidRDefault="009F4CD2" w:rsidP="003E1AAD">
            <w:pPr>
              <w:rPr>
                <w:ins w:id="21914" w:author="張嘉榮" w:date="2021-05-30T12:27:00Z"/>
                <w:del w:id="21915" w:author="張金龍" w:date="2021-05-30T16:02:00Z"/>
                <w:rFonts w:ascii="標楷體" w:eastAsia="標楷體" w:hAnsi="標楷體"/>
              </w:rPr>
              <w:pPrChange w:id="21916" w:author="張金龍" w:date="2021-05-30T16:02:00Z">
                <w:pPr/>
              </w:pPrChange>
            </w:pPr>
            <w:ins w:id="21917" w:author="張嘉榮" w:date="2021-05-30T12:27:00Z">
              <w:del w:id="21918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 xml:space="preserve">  入代碼，其餘欄位自行</w:delText>
                </w:r>
                <w:r w:rsidRPr="006C6877" w:rsidDel="003E1AAD">
                  <w:rPr>
                    <w:rFonts w:ascii="標楷體" w:eastAsia="標楷體" w:hAnsi="標楷體" w:hint="eastAsia"/>
                  </w:rPr>
                  <w:delText>輸入</w:delText>
                </w:r>
                <w:r w:rsidDel="003E1AAD">
                  <w:rPr>
                    <w:rFonts w:ascii="標楷體" w:eastAsia="標楷體" w:hAnsi="標楷體" w:hint="eastAsia"/>
                  </w:rPr>
                  <w:delText xml:space="preserve">  </w:delText>
                </w:r>
              </w:del>
            </w:ins>
          </w:p>
          <w:p w14:paraId="33F7C718" w14:textId="193B8327" w:rsidR="009F4CD2" w:rsidDel="003E1AAD" w:rsidRDefault="009F4CD2" w:rsidP="003E1AAD">
            <w:pPr>
              <w:rPr>
                <w:ins w:id="21919" w:author="張嘉榮" w:date="2021-05-30T12:27:00Z"/>
                <w:del w:id="21920" w:author="張金龍" w:date="2021-05-30T16:02:00Z"/>
                <w:rFonts w:ascii="標楷體" w:eastAsia="標楷體" w:hAnsi="標楷體"/>
                <w:lang w:eastAsia="zh-HK"/>
              </w:rPr>
              <w:pPrChange w:id="21921" w:author="張金龍" w:date="2021-05-30T16:02:00Z">
                <w:pPr/>
              </w:pPrChange>
            </w:pPr>
            <w:ins w:id="21922" w:author="張嘉榮" w:date="2021-05-30T12:27:00Z">
              <w:del w:id="21923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 xml:space="preserve">  </w:delText>
                </w:r>
                <w:r w:rsidDel="003E1AAD">
                  <w:rPr>
                    <w:rFonts w:ascii="標楷體" w:eastAsia="標楷體" w:hAnsi="標楷體" w:hint="eastAsia"/>
                    <w:lang w:eastAsia="zh-HK"/>
                  </w:rPr>
                  <w:delText>文字</w:delText>
                </w:r>
              </w:del>
            </w:ins>
          </w:p>
          <w:p w14:paraId="439DBFCE" w14:textId="5B890E6F" w:rsidR="009F4CD2" w:rsidDel="003E1AAD" w:rsidRDefault="009F4CD2" w:rsidP="003E1AAD">
            <w:pPr>
              <w:rPr>
                <w:ins w:id="21924" w:author="張嘉榮" w:date="2021-05-30T12:27:00Z"/>
                <w:del w:id="21925" w:author="張金龍" w:date="2021-05-30T16:02:00Z"/>
                <w:rFonts w:ascii="標楷體" w:eastAsia="標楷體" w:hAnsi="標楷體"/>
              </w:rPr>
              <w:pPrChange w:id="21926" w:author="張金龍" w:date="2021-05-30T16:02:00Z">
                <w:pPr/>
              </w:pPrChange>
            </w:pPr>
            <w:ins w:id="21927" w:author="張嘉榮" w:date="2021-05-30T12:27:00Z">
              <w:del w:id="21928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2.[縣市]欄位檢核條件:依選</w:delText>
                </w:r>
              </w:del>
            </w:ins>
          </w:p>
          <w:p w14:paraId="15D424BF" w14:textId="6718E67E" w:rsidR="009F4CD2" w:rsidDel="003E1AAD" w:rsidRDefault="009F4CD2" w:rsidP="003E1AAD">
            <w:pPr>
              <w:rPr>
                <w:ins w:id="21929" w:author="張嘉榮" w:date="2021-05-30T12:27:00Z"/>
                <w:del w:id="21930" w:author="張金龍" w:date="2021-05-30T16:02:00Z"/>
                <w:rFonts w:ascii="標楷體" w:eastAsia="標楷體" w:hAnsi="標楷體"/>
              </w:rPr>
              <w:pPrChange w:id="21931" w:author="張金龍" w:date="2021-05-30T16:02:00Z">
                <w:pPr/>
              </w:pPrChange>
            </w:pPr>
            <w:ins w:id="21932" w:author="張嘉榮" w:date="2021-05-30T12:27:00Z">
              <w:del w:id="21933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 xml:space="preserve">  單/V(H)</w:delText>
                </w:r>
              </w:del>
            </w:ins>
          </w:p>
          <w:p w14:paraId="06925DE0" w14:textId="2CE1FA01" w:rsidR="009F4CD2" w:rsidDel="003E1AAD" w:rsidRDefault="009F4CD2" w:rsidP="003E1AAD">
            <w:pPr>
              <w:rPr>
                <w:ins w:id="21934" w:author="張嘉榮" w:date="2021-05-30T12:27:00Z"/>
                <w:del w:id="21935" w:author="張金龍" w:date="2021-05-30T16:02:00Z"/>
                <w:rFonts w:ascii="標楷體" w:eastAsia="標楷體" w:hAnsi="標楷體"/>
              </w:rPr>
              <w:pPrChange w:id="21936" w:author="張金龍" w:date="2021-05-30T16:02:00Z">
                <w:pPr/>
              </w:pPrChange>
            </w:pPr>
            <w:ins w:id="21937" w:author="張嘉榮" w:date="2021-05-30T12:27:00Z">
              <w:del w:id="21938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3.[鄉鎮]欄位檢核條件:依選</w:delText>
                </w:r>
              </w:del>
            </w:ins>
          </w:p>
          <w:p w14:paraId="38280D7A" w14:textId="5CBC1579" w:rsidR="009F4CD2" w:rsidRPr="007529FA" w:rsidDel="003E1AAD" w:rsidRDefault="009F4CD2" w:rsidP="003E1AAD">
            <w:pPr>
              <w:rPr>
                <w:ins w:id="21939" w:author="張嘉榮" w:date="2021-05-30T12:27:00Z"/>
                <w:del w:id="21940" w:author="張金龍" w:date="2021-05-30T16:02:00Z"/>
                <w:rFonts w:ascii="標楷體" w:eastAsia="標楷體" w:hAnsi="標楷體"/>
              </w:rPr>
              <w:pPrChange w:id="21941" w:author="張金龍" w:date="2021-05-30T16:02:00Z">
                <w:pPr/>
              </w:pPrChange>
            </w:pPr>
            <w:ins w:id="21942" w:author="張嘉榮" w:date="2021-05-30T12:27:00Z">
              <w:del w:id="21943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 xml:space="preserve">  單/V(H)</w:delText>
                </w:r>
              </w:del>
            </w:ins>
          </w:p>
          <w:p w14:paraId="1D191CBB" w14:textId="66F59798" w:rsidR="009F4CD2" w:rsidDel="003E1AAD" w:rsidRDefault="009F4CD2" w:rsidP="003E1AAD">
            <w:pPr>
              <w:rPr>
                <w:ins w:id="21944" w:author="家榮 張" w:date="2021-05-20T21:10:00Z"/>
                <w:del w:id="21945" w:author="張金龍" w:date="2021-05-30T16:02:00Z"/>
                <w:rFonts w:ascii="標楷體" w:eastAsia="標楷體" w:hAnsi="標楷體"/>
              </w:rPr>
              <w:pPrChange w:id="21946" w:author="張金龍" w:date="2021-05-30T16:02:00Z">
                <w:pPr/>
              </w:pPrChange>
            </w:pPr>
            <w:ins w:id="21947" w:author="家榮 張" w:date="2021-05-20T21:10:00Z">
              <w:del w:id="21948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  <w:p w14:paraId="4F192CC4" w14:textId="5277B752" w:rsidR="009F4CD2" w:rsidRPr="00702FE3" w:rsidDel="003E1AAD" w:rsidRDefault="009F4CD2" w:rsidP="003E1AAD">
            <w:pPr>
              <w:rPr>
                <w:ins w:id="21949" w:author="家榮 張" w:date="2021-05-20T21:10:00Z"/>
                <w:del w:id="21950" w:author="張金龍" w:date="2021-05-30T16:02:00Z"/>
                <w:rFonts w:ascii="標楷體" w:eastAsia="標楷體" w:hAnsi="標楷體"/>
              </w:rPr>
              <w:pPrChange w:id="21951" w:author="張金龍" w:date="2021-05-30T16:02:00Z">
                <w:pPr/>
              </w:pPrChange>
            </w:pPr>
            <w:del w:id="21952" w:author="張金龍" w:date="2021-05-30T16:02:00Z">
              <w:r w:rsidDel="003E1AAD">
                <w:rPr>
                  <w:rFonts w:ascii="標楷體" w:eastAsia="標楷體" w:hAnsi="標楷體" w:hint="eastAsia"/>
                </w:rPr>
                <w:delText>1</w:delText>
              </w:r>
            </w:del>
            <w:ins w:id="21953" w:author="張嘉榮" w:date="2021-05-30T12:27:00Z">
              <w:del w:id="21954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21955" w:author="家榮 張" w:date="2021-05-20T21:10:00Z">
              <w:del w:id="21956" w:author="張金龍" w:date="2021-05-30T16:02:00Z">
                <w:r w:rsidRPr="00702FE3" w:rsidDel="003E1AAD">
                  <w:rPr>
                    <w:rFonts w:ascii="標楷體" w:eastAsia="標楷體" w:hAnsi="標楷體"/>
                  </w:rPr>
                  <w:delText>.CustMain.CurrCityCode</w:delText>
                </w:r>
              </w:del>
            </w:ins>
          </w:p>
          <w:p w14:paraId="13D74501" w14:textId="5DEF9EF6" w:rsidR="009F4CD2" w:rsidRPr="00702FE3" w:rsidDel="003E1AAD" w:rsidRDefault="009F4CD2" w:rsidP="003E1AAD">
            <w:pPr>
              <w:rPr>
                <w:ins w:id="21957" w:author="家榮 張" w:date="2021-05-20T21:10:00Z"/>
                <w:del w:id="21958" w:author="張金龍" w:date="2021-05-30T16:02:00Z"/>
                <w:rFonts w:ascii="標楷體" w:eastAsia="標楷體" w:hAnsi="標楷體"/>
              </w:rPr>
              <w:pPrChange w:id="21959" w:author="張金龍" w:date="2021-05-30T16:02:00Z">
                <w:pPr/>
              </w:pPrChange>
            </w:pPr>
            <w:del w:id="21960" w:author="張金龍" w:date="2021-05-30T16:02:00Z">
              <w:r w:rsidDel="003E1AAD">
                <w:rPr>
                  <w:rFonts w:ascii="標楷體" w:eastAsia="標楷體" w:hAnsi="標楷體" w:hint="eastAsia"/>
                </w:rPr>
                <w:delText>2</w:delText>
              </w:r>
            </w:del>
            <w:ins w:id="21961" w:author="張嘉榮" w:date="2021-05-30T12:27:00Z">
              <w:del w:id="21962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  <w:ins w:id="21963" w:author="家榮 張" w:date="2021-05-20T21:10:00Z">
              <w:del w:id="21964" w:author="張金龍" w:date="2021-05-30T16:02:00Z">
                <w:r w:rsidRPr="00702FE3" w:rsidDel="003E1AAD">
                  <w:rPr>
                    <w:rFonts w:ascii="標楷體" w:eastAsia="標楷體" w:hAnsi="標楷體"/>
                  </w:rPr>
                  <w:delText>.CustMain.CurrAreaCode</w:delText>
                </w:r>
              </w:del>
            </w:ins>
          </w:p>
          <w:p w14:paraId="447EFD1F" w14:textId="0D8002D1" w:rsidR="009F4CD2" w:rsidRPr="00702FE3" w:rsidDel="003E1AAD" w:rsidRDefault="009F4CD2" w:rsidP="003E1AAD">
            <w:pPr>
              <w:rPr>
                <w:ins w:id="21965" w:author="家榮 張" w:date="2021-05-20T21:10:00Z"/>
                <w:del w:id="21966" w:author="張金龍" w:date="2021-05-30T16:02:00Z"/>
                <w:rFonts w:ascii="標楷體" w:eastAsia="標楷體" w:hAnsi="標楷體"/>
              </w:rPr>
              <w:pPrChange w:id="21967" w:author="張金龍" w:date="2021-05-30T16:02:00Z">
                <w:pPr/>
              </w:pPrChange>
            </w:pPr>
            <w:del w:id="21968" w:author="張金龍" w:date="2021-05-30T16:02:00Z">
              <w:r w:rsidDel="003E1AAD">
                <w:rPr>
                  <w:rFonts w:ascii="標楷體" w:eastAsia="標楷體" w:hAnsi="標楷體" w:hint="eastAsia"/>
                </w:rPr>
                <w:delText>3</w:delText>
              </w:r>
            </w:del>
            <w:ins w:id="21969" w:author="張嘉榮" w:date="2021-05-30T12:27:00Z">
              <w:del w:id="21970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  <w:ins w:id="21971" w:author="家榮 張" w:date="2021-05-20T21:10:00Z">
              <w:del w:id="21972" w:author="張金龍" w:date="2021-05-30T16:02:00Z">
                <w:r w:rsidRPr="00702FE3" w:rsidDel="003E1AAD">
                  <w:rPr>
                    <w:rFonts w:ascii="標楷體" w:eastAsia="標楷體" w:hAnsi="標楷體"/>
                  </w:rPr>
                  <w:delText>.CustMain.CurrRoad</w:delText>
                </w:r>
              </w:del>
            </w:ins>
          </w:p>
          <w:p w14:paraId="56C16C39" w14:textId="0408D427" w:rsidR="009F4CD2" w:rsidRPr="00702FE3" w:rsidDel="003E1AAD" w:rsidRDefault="009F4CD2" w:rsidP="003E1AAD">
            <w:pPr>
              <w:rPr>
                <w:ins w:id="21973" w:author="家榮 張" w:date="2021-05-20T21:10:00Z"/>
                <w:del w:id="21974" w:author="張金龍" w:date="2021-05-30T16:02:00Z"/>
                <w:rFonts w:ascii="標楷體" w:eastAsia="標楷體" w:hAnsi="標楷體"/>
              </w:rPr>
              <w:pPrChange w:id="21975" w:author="張金龍" w:date="2021-05-30T16:02:00Z">
                <w:pPr/>
              </w:pPrChange>
            </w:pPr>
            <w:del w:id="21976" w:author="張金龍" w:date="2021-05-30T16:02:00Z">
              <w:r w:rsidDel="003E1AAD">
                <w:rPr>
                  <w:rFonts w:ascii="標楷體" w:eastAsia="標楷體" w:hAnsi="標楷體" w:hint="eastAsia"/>
                </w:rPr>
                <w:delText>4</w:delText>
              </w:r>
            </w:del>
            <w:ins w:id="21977" w:author="張嘉榮" w:date="2021-05-30T12:27:00Z">
              <w:del w:id="21978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21979" w:author="家榮 張" w:date="2021-05-20T21:10:00Z">
              <w:del w:id="21980" w:author="張金龍" w:date="2021-05-30T16:02:00Z">
                <w:r w:rsidRPr="00702FE3" w:rsidDel="003E1AAD">
                  <w:rPr>
                    <w:rFonts w:ascii="標楷體" w:eastAsia="標楷體" w:hAnsi="標楷體"/>
                  </w:rPr>
                  <w:delText>.CustMain.CurrSection</w:delText>
                </w:r>
              </w:del>
            </w:ins>
          </w:p>
          <w:p w14:paraId="55619801" w14:textId="5BBC93D4" w:rsidR="009F4CD2" w:rsidRPr="00702FE3" w:rsidDel="003E1AAD" w:rsidRDefault="009F4CD2" w:rsidP="003E1AAD">
            <w:pPr>
              <w:rPr>
                <w:ins w:id="21981" w:author="家榮 張" w:date="2021-05-20T21:10:00Z"/>
                <w:del w:id="21982" w:author="張金龍" w:date="2021-05-30T16:02:00Z"/>
                <w:rFonts w:ascii="標楷體" w:eastAsia="標楷體" w:hAnsi="標楷體"/>
              </w:rPr>
              <w:pPrChange w:id="21983" w:author="張金龍" w:date="2021-05-30T16:02:00Z">
                <w:pPr/>
              </w:pPrChange>
            </w:pPr>
            <w:del w:id="21984" w:author="張金龍" w:date="2021-05-30T16:02:00Z">
              <w:r w:rsidDel="003E1AAD">
                <w:rPr>
                  <w:rFonts w:ascii="標楷體" w:eastAsia="標楷體" w:hAnsi="標楷體" w:hint="eastAsia"/>
                </w:rPr>
                <w:delText>5</w:delText>
              </w:r>
            </w:del>
            <w:ins w:id="21985" w:author="張嘉榮" w:date="2021-05-30T12:27:00Z">
              <w:del w:id="21986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  <w:ins w:id="21987" w:author="家榮 張" w:date="2021-05-20T21:10:00Z">
              <w:del w:id="21988" w:author="張金龍" w:date="2021-05-30T16:02:00Z">
                <w:r w:rsidRPr="00702FE3" w:rsidDel="003E1AAD">
                  <w:rPr>
                    <w:rFonts w:ascii="標楷體" w:eastAsia="標楷體" w:hAnsi="標楷體"/>
                  </w:rPr>
                  <w:delText>.CustMain.CurrAlley</w:delText>
                </w:r>
              </w:del>
            </w:ins>
          </w:p>
          <w:p w14:paraId="1C113B47" w14:textId="3DFCA2E1" w:rsidR="009F4CD2" w:rsidRPr="00702FE3" w:rsidDel="003E1AAD" w:rsidRDefault="009F4CD2" w:rsidP="003E1AAD">
            <w:pPr>
              <w:rPr>
                <w:ins w:id="21989" w:author="家榮 張" w:date="2021-05-20T21:10:00Z"/>
                <w:del w:id="21990" w:author="張金龍" w:date="2021-05-30T16:02:00Z"/>
                <w:rFonts w:ascii="標楷體" w:eastAsia="標楷體" w:hAnsi="標楷體"/>
              </w:rPr>
              <w:pPrChange w:id="21991" w:author="張金龍" w:date="2021-05-30T16:02:00Z">
                <w:pPr/>
              </w:pPrChange>
            </w:pPr>
            <w:del w:id="21992" w:author="張金龍" w:date="2021-05-30T16:02:00Z">
              <w:r w:rsidDel="003E1AAD">
                <w:rPr>
                  <w:rFonts w:ascii="標楷體" w:eastAsia="標楷體" w:hAnsi="標楷體" w:hint="eastAsia"/>
                </w:rPr>
                <w:delText>6</w:delText>
              </w:r>
            </w:del>
            <w:ins w:id="21993" w:author="張嘉榮" w:date="2021-05-30T12:27:00Z">
              <w:del w:id="21994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9</w:delText>
                </w:r>
              </w:del>
            </w:ins>
            <w:ins w:id="21995" w:author="家榮 張" w:date="2021-05-20T21:10:00Z">
              <w:del w:id="21996" w:author="張金龍" w:date="2021-05-30T16:02:00Z">
                <w:r w:rsidRPr="00702FE3" w:rsidDel="003E1AAD">
                  <w:rPr>
                    <w:rFonts w:ascii="標楷體" w:eastAsia="標楷體" w:hAnsi="標楷體"/>
                  </w:rPr>
                  <w:delText>.CustMain.CurrLane</w:delText>
                </w:r>
              </w:del>
            </w:ins>
          </w:p>
          <w:p w14:paraId="5C1BCF42" w14:textId="482B70C8" w:rsidR="009F4CD2" w:rsidRPr="00702FE3" w:rsidDel="003E1AAD" w:rsidRDefault="009F4CD2" w:rsidP="003E1AAD">
            <w:pPr>
              <w:rPr>
                <w:ins w:id="21997" w:author="家榮 張" w:date="2021-05-20T21:10:00Z"/>
                <w:del w:id="21998" w:author="張金龍" w:date="2021-05-30T16:02:00Z"/>
                <w:rFonts w:ascii="標楷體" w:eastAsia="標楷體" w:hAnsi="標楷體"/>
              </w:rPr>
              <w:pPrChange w:id="21999" w:author="張金龍" w:date="2021-05-30T16:02:00Z">
                <w:pPr/>
              </w:pPrChange>
            </w:pPr>
            <w:del w:id="22000" w:author="張金龍" w:date="2021-05-30T16:02:00Z">
              <w:r w:rsidDel="003E1AAD">
                <w:rPr>
                  <w:rFonts w:ascii="標楷體" w:eastAsia="標楷體" w:hAnsi="標楷體" w:hint="eastAsia"/>
                </w:rPr>
                <w:delText>7</w:delText>
              </w:r>
            </w:del>
            <w:ins w:id="22001" w:author="張嘉榮" w:date="2021-05-30T12:27:00Z">
              <w:del w:id="22002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10</w:delText>
                </w:r>
              </w:del>
            </w:ins>
            <w:ins w:id="22003" w:author="家榮 張" w:date="2021-05-20T21:10:00Z">
              <w:del w:id="22004" w:author="張金龍" w:date="2021-05-30T16:02:00Z">
                <w:r w:rsidRPr="00702FE3" w:rsidDel="003E1AAD">
                  <w:rPr>
                    <w:rFonts w:ascii="標楷體" w:eastAsia="標楷體" w:hAnsi="標楷體"/>
                  </w:rPr>
                  <w:delText>.CustMain.CurrNum</w:delText>
                </w:r>
              </w:del>
            </w:ins>
          </w:p>
          <w:p w14:paraId="31EB0738" w14:textId="22C647DA" w:rsidR="009F4CD2" w:rsidRPr="00702FE3" w:rsidDel="003E1AAD" w:rsidRDefault="009F4CD2" w:rsidP="003E1AAD">
            <w:pPr>
              <w:rPr>
                <w:ins w:id="22005" w:author="家榮 張" w:date="2021-05-20T21:10:00Z"/>
                <w:del w:id="22006" w:author="張金龍" w:date="2021-05-30T16:02:00Z"/>
                <w:rFonts w:ascii="標楷體" w:eastAsia="標楷體" w:hAnsi="標楷體"/>
              </w:rPr>
              <w:pPrChange w:id="22007" w:author="張金龍" w:date="2021-05-30T16:02:00Z">
                <w:pPr/>
              </w:pPrChange>
            </w:pPr>
            <w:del w:id="22008" w:author="張金龍" w:date="2021-05-30T16:02:00Z">
              <w:r w:rsidDel="003E1AAD">
                <w:rPr>
                  <w:rFonts w:ascii="標楷體" w:eastAsia="標楷體" w:hAnsi="標楷體" w:hint="eastAsia"/>
                </w:rPr>
                <w:delText>8</w:delText>
              </w:r>
            </w:del>
            <w:ins w:id="22009" w:author="張嘉榮" w:date="2021-05-30T12:27:00Z">
              <w:del w:id="22010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11</w:delText>
                </w:r>
              </w:del>
            </w:ins>
            <w:ins w:id="22011" w:author="家榮 張" w:date="2021-05-20T21:10:00Z">
              <w:del w:id="22012" w:author="張金龍" w:date="2021-05-30T16:02:00Z">
                <w:r w:rsidRPr="00702FE3" w:rsidDel="003E1AAD">
                  <w:rPr>
                    <w:rFonts w:ascii="標楷體" w:eastAsia="標楷體" w:hAnsi="標楷體"/>
                  </w:rPr>
                  <w:delText>.CustMain.CurrDash</w:delText>
                </w:r>
              </w:del>
            </w:ins>
          </w:p>
          <w:p w14:paraId="2080CCEE" w14:textId="3BCD1F22" w:rsidR="009F4CD2" w:rsidRPr="00702FE3" w:rsidDel="003E1AAD" w:rsidRDefault="009F4CD2" w:rsidP="003E1AAD">
            <w:pPr>
              <w:rPr>
                <w:ins w:id="22013" w:author="家榮 張" w:date="2021-05-20T21:10:00Z"/>
                <w:del w:id="22014" w:author="張金龍" w:date="2021-05-30T16:02:00Z"/>
                <w:rFonts w:ascii="標楷體" w:eastAsia="標楷體" w:hAnsi="標楷體"/>
              </w:rPr>
              <w:pPrChange w:id="22015" w:author="張金龍" w:date="2021-05-30T16:02:00Z">
                <w:pPr/>
              </w:pPrChange>
            </w:pPr>
            <w:del w:id="22016" w:author="張金龍" w:date="2021-05-30T16:02:00Z">
              <w:r w:rsidDel="003E1AAD">
                <w:rPr>
                  <w:rFonts w:ascii="標楷體" w:eastAsia="標楷體" w:hAnsi="標楷體" w:hint="eastAsia"/>
                </w:rPr>
                <w:delText>9</w:delText>
              </w:r>
            </w:del>
            <w:ins w:id="22017" w:author="張嘉榮" w:date="2021-05-30T12:27:00Z">
              <w:del w:id="22018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12</w:delText>
                </w:r>
              </w:del>
            </w:ins>
            <w:ins w:id="22019" w:author="家榮 張" w:date="2021-05-20T21:10:00Z">
              <w:del w:id="22020" w:author="張金龍" w:date="2021-05-30T16:02:00Z">
                <w:r w:rsidRPr="00702FE3" w:rsidDel="003E1AAD">
                  <w:rPr>
                    <w:rFonts w:ascii="標楷體" w:eastAsia="標楷體" w:hAnsi="標楷體"/>
                  </w:rPr>
                  <w:delText>.CustMain.CurrFloor</w:delText>
                </w:r>
              </w:del>
            </w:ins>
          </w:p>
          <w:p w14:paraId="08429B49" w14:textId="7F61B5FF" w:rsidR="009F4CD2" w:rsidRDefault="009F4CD2" w:rsidP="003E1AAD">
            <w:pPr>
              <w:rPr>
                <w:ins w:id="22021" w:author="家榮 張" w:date="2021-05-20T21:10:00Z"/>
                <w:rFonts w:ascii="標楷體" w:eastAsia="標楷體" w:hAnsi="標楷體"/>
              </w:rPr>
              <w:pPrChange w:id="22022" w:author="張金龍" w:date="2021-05-30T16:02:00Z">
                <w:pPr/>
              </w:pPrChange>
            </w:pPr>
            <w:ins w:id="22023" w:author="家榮 張" w:date="2021-05-20T21:10:00Z">
              <w:del w:id="22024" w:author="張金龍" w:date="2021-05-30T16:02:00Z">
                <w:r w:rsidRPr="00702FE3" w:rsidDel="003E1AAD">
                  <w:rPr>
                    <w:rFonts w:ascii="標楷體" w:eastAsia="標楷體" w:hAnsi="標楷體"/>
                  </w:rPr>
                  <w:delText>1</w:delText>
                </w:r>
              </w:del>
            </w:ins>
            <w:del w:id="22025" w:author="張金龍" w:date="2021-05-30T16:02:00Z">
              <w:r w:rsidDel="003E1AAD">
                <w:rPr>
                  <w:rFonts w:ascii="標楷體" w:eastAsia="標楷體" w:hAnsi="標楷體" w:hint="eastAsia"/>
                </w:rPr>
                <w:delText>0</w:delText>
              </w:r>
            </w:del>
            <w:ins w:id="22026" w:author="張嘉榮" w:date="2021-05-30T12:27:00Z">
              <w:del w:id="22027" w:author="張金龍" w:date="2021-05-30T16:02:00Z">
                <w:r w:rsidDel="003E1AAD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22028" w:author="家榮 張" w:date="2021-05-20T21:10:00Z">
              <w:del w:id="22029" w:author="張金龍" w:date="2021-05-30T16:02:00Z">
                <w:r w:rsidRPr="00702FE3" w:rsidDel="003E1AAD">
                  <w:rPr>
                    <w:rFonts w:ascii="標楷體" w:eastAsia="標楷體" w:hAnsi="標楷體"/>
                  </w:rPr>
                  <w:delText>.CustMain.CurrFloorDash</w:delText>
                </w:r>
              </w:del>
            </w:ins>
          </w:p>
        </w:tc>
      </w:tr>
      <w:tr w:rsidR="003E1AAD" w14:paraId="5F0B2751" w14:textId="77777777" w:rsidTr="005413BB">
        <w:trPr>
          <w:trHeight w:val="291"/>
          <w:jc w:val="center"/>
          <w:ins w:id="22030" w:author="張金龍" w:date="2021-05-30T16:00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3E1AAD" w:rsidRDefault="003E1AAD" w:rsidP="003E1AAD">
            <w:pPr>
              <w:rPr>
                <w:ins w:id="22031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3E1AAD" w:rsidRDefault="003E1AAD" w:rsidP="003E1AAD">
            <w:pPr>
              <w:rPr>
                <w:ins w:id="22032" w:author="張金龍" w:date="2021-05-30T16:00:00Z"/>
                <w:rFonts w:ascii="標楷體" w:eastAsia="標楷體" w:hAnsi="標楷體" w:hint="eastAsia"/>
              </w:rPr>
            </w:pPr>
            <w:ins w:id="22033" w:author="張金龍" w:date="2021-05-30T16:01:00Z">
              <w:r w:rsidRPr="00A44AD5">
                <w:rPr>
                  <w:rFonts w:ascii="標楷體" w:eastAsia="標楷體" w:hAnsi="標楷體" w:hint="eastAsia"/>
                </w:rPr>
                <w:t>縣市代碼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3E1AAD" w:rsidRDefault="003E1AAD" w:rsidP="003E1AAD">
            <w:pPr>
              <w:rPr>
                <w:ins w:id="22034" w:author="張金龍" w:date="2021-05-30T16:00:00Z"/>
                <w:rFonts w:ascii="標楷體" w:eastAsia="標楷體" w:hAnsi="標楷體" w:hint="eastAsia"/>
              </w:rPr>
            </w:pPr>
            <w:ins w:id="22035" w:author="張金龍" w:date="2021-05-30T16:0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3E1AAD" w:rsidRDefault="003E1AAD" w:rsidP="003E1AAD">
            <w:pPr>
              <w:rPr>
                <w:ins w:id="22036" w:author="張金龍" w:date="2021-05-30T16:0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77777777" w:rsidR="003E1AAD" w:rsidRDefault="003E1AAD" w:rsidP="003E1AAD">
            <w:pPr>
              <w:rPr>
                <w:ins w:id="22037" w:author="張金龍" w:date="2021-05-30T16:01:00Z"/>
                <w:rFonts w:ascii="標楷體" w:eastAsia="標楷體" w:hAnsi="標楷體"/>
                <w:color w:val="000000"/>
                <w:lang w:eastAsia="zh-HK"/>
              </w:rPr>
            </w:pPr>
            <w:ins w:id="22038" w:author="張金龍" w:date="2021-05-30T16:01:00Z">
              <w:r>
                <w:rPr>
                  <w:rFonts w:ascii="標楷體" w:eastAsia="標楷體" w:hAnsi="標楷體" w:hint="eastAsia"/>
                  <w:color w:val="000000"/>
                </w:rPr>
                <w:t>1.下拉選單:</w:t>
              </w:r>
            </w:ins>
          </w:p>
          <w:p w14:paraId="2B97A0D6" w14:textId="77777777" w:rsidR="003E1AAD" w:rsidRDefault="003E1AAD" w:rsidP="003E1AAD">
            <w:pPr>
              <w:rPr>
                <w:ins w:id="22039" w:author="張金龍" w:date="2021-05-30T16:01:00Z"/>
                <w:rFonts w:ascii="標楷體" w:eastAsia="標楷體" w:hAnsi="標楷體"/>
                <w:color w:val="000000"/>
              </w:rPr>
            </w:pPr>
            <w:ins w:id="22040" w:author="張金龍" w:date="2021-05-30T16:01:00Z"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依據</w:t>
              </w:r>
              <w:r>
                <w:rPr>
                  <w:rFonts w:ascii="標楷體" w:eastAsia="標楷體" w:hAnsi="標楷體" w:hint="eastAsia"/>
                  <w:color w:val="000000"/>
                </w:rPr>
                <w:t>[地區別代碼</w:t>
              </w:r>
            </w:ins>
          </w:p>
          <w:p w14:paraId="7301FF97" w14:textId="77777777" w:rsidR="003E1AAD" w:rsidRDefault="003E1AAD" w:rsidP="003E1AAD">
            <w:pPr>
              <w:rPr>
                <w:ins w:id="22041" w:author="張金龍" w:date="2021-05-30T16:01:00Z"/>
                <w:rFonts w:ascii="標楷體" w:eastAsia="標楷體" w:hAnsi="標楷體"/>
                <w:color w:val="000000"/>
                <w:lang w:eastAsia="zh-HK"/>
              </w:rPr>
            </w:pPr>
            <w:ins w:id="22042" w:author="張金龍" w:date="2021-05-30T16:01:00Z">
              <w:r>
                <w:rPr>
                  <w:rFonts w:ascii="標楷體" w:eastAsia="標楷體" w:hAnsi="標楷體" w:hint="eastAsia"/>
                  <w:color w:val="000000"/>
                </w:rPr>
                <w:t xml:space="preserve">  檔(C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d</w:t>
              </w:r>
              <w:r>
                <w:rPr>
                  <w:rFonts w:ascii="標楷體" w:eastAsia="標楷體" w:hAnsi="標楷體" w:hint="eastAsia"/>
                  <w:color w:val="000000"/>
                </w:rPr>
                <w:t>Ci</w:t>
              </w:r>
              <w:r>
                <w:rPr>
                  <w:rFonts w:ascii="標楷體" w:eastAsia="標楷體" w:hAnsi="標楷體"/>
                  <w:color w:val="000000"/>
                </w:rPr>
                <w:t>ty</w:t>
              </w:r>
              <w:r>
                <w:rPr>
                  <w:rFonts w:ascii="標楷體" w:eastAsia="標楷體" w:hAnsi="標楷體" w:hint="eastAsia"/>
                  <w:color w:val="000000"/>
                </w:rPr>
                <w:t>)]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的全</w:t>
              </w:r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</w:ins>
          </w:p>
          <w:p w14:paraId="3BA97CBF" w14:textId="2EB7397F" w:rsidR="003E1AAD" w:rsidRDefault="003E1AAD" w:rsidP="003E1AAD">
            <w:pPr>
              <w:rPr>
                <w:ins w:id="22043" w:author="張金龍" w:date="2021-05-30T16:00:00Z"/>
                <w:rFonts w:ascii="標楷體" w:eastAsia="標楷體" w:hAnsi="標楷體" w:hint="eastAsia"/>
                <w:color w:val="000000"/>
              </w:rPr>
            </w:pPr>
            <w:ins w:id="22044" w:author="張金龍" w:date="2021-05-30T16:01:00Z"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部資料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3E1AAD" w:rsidRDefault="003E1AAD" w:rsidP="003E1AAD">
            <w:pPr>
              <w:rPr>
                <w:ins w:id="22045" w:author="張金龍" w:date="2021-05-30T16:00:00Z"/>
                <w:rFonts w:ascii="標楷體" w:eastAsia="標楷體" w:hAnsi="標楷體" w:hint="eastAsia"/>
              </w:rPr>
            </w:pPr>
            <w:ins w:id="22046" w:author="張金龍" w:date="2021-05-30T16:0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3E1AAD" w:rsidRDefault="003E1AAD" w:rsidP="003E1AAD">
            <w:pPr>
              <w:rPr>
                <w:ins w:id="22047" w:author="張金龍" w:date="2021-05-30T16:00:00Z"/>
                <w:rFonts w:ascii="標楷體" w:eastAsia="標楷體" w:hAnsi="標楷體" w:hint="eastAsia"/>
              </w:rPr>
            </w:pPr>
            <w:ins w:id="22048" w:author="張金龍" w:date="2021-05-30T16:0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EEF16" w14:textId="77777777" w:rsidR="003E1AAD" w:rsidRDefault="003E1AAD" w:rsidP="003E1AAD">
            <w:pPr>
              <w:ind w:leftChars="4" w:left="291" w:hangingChars="117" w:hanging="281"/>
              <w:rPr>
                <w:ins w:id="22049" w:author="張金龍" w:date="2021-05-30T16:01:00Z"/>
                <w:rFonts w:ascii="標楷體" w:eastAsia="標楷體" w:hAnsi="標楷體"/>
              </w:rPr>
            </w:pPr>
            <w:ins w:id="22050" w:author="張金龍" w:date="2021-05-30T16:01:00Z">
              <w:r>
                <w:rPr>
                  <w:rFonts w:ascii="標楷體" w:eastAsia="標楷體" w:hAnsi="標楷體" w:hint="eastAsia"/>
                </w:rPr>
                <w:t>1.必須輸入代碼，,檢核條件:依選單/V(H)</w:t>
              </w:r>
            </w:ins>
          </w:p>
          <w:p w14:paraId="0617EDD1" w14:textId="51B6E952" w:rsidR="003E1AAD" w:rsidRDefault="003E1AAD" w:rsidP="003E1AAD">
            <w:pPr>
              <w:rPr>
                <w:ins w:id="22051" w:author="張金龍" w:date="2021-05-30T16:00:00Z"/>
                <w:rFonts w:ascii="標楷體" w:eastAsia="標楷體" w:hAnsi="標楷體" w:hint="eastAsia"/>
              </w:rPr>
            </w:pPr>
            <w:ins w:id="22052" w:author="張金龍" w:date="2021-05-30T16:01:00Z">
              <w:r>
                <w:rPr>
                  <w:rFonts w:ascii="標楷體" w:eastAsia="標楷體" w:hAnsi="標楷體" w:hint="eastAsia"/>
                </w:rPr>
                <w:t>2.</w:t>
              </w:r>
              <w:r w:rsidRPr="006C6877">
                <w:rPr>
                  <w:rFonts w:ascii="標楷體" w:eastAsia="標楷體" w:hAnsi="標楷體"/>
                </w:rPr>
                <w:t>CustMain.</w:t>
              </w:r>
              <w:r w:rsidRPr="00702FE3">
                <w:rPr>
                  <w:rFonts w:ascii="標楷體" w:eastAsia="標楷體" w:hAnsi="標楷體"/>
                </w:rPr>
                <w:t>CurrCityCode</w:t>
              </w:r>
            </w:ins>
          </w:p>
        </w:tc>
      </w:tr>
      <w:tr w:rsidR="003E1AAD" w14:paraId="16BFB1CA" w14:textId="77777777" w:rsidTr="005413BB">
        <w:trPr>
          <w:trHeight w:val="291"/>
          <w:jc w:val="center"/>
          <w:ins w:id="22053" w:author="張金龍" w:date="2021-05-30T16:00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3E1AAD" w:rsidRDefault="003E1AAD" w:rsidP="003E1AAD">
            <w:pPr>
              <w:rPr>
                <w:ins w:id="22054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3E1AAD" w:rsidRDefault="003E1AAD" w:rsidP="003E1AAD">
            <w:pPr>
              <w:rPr>
                <w:ins w:id="22055" w:author="張金龍" w:date="2021-05-30T16:00:00Z"/>
                <w:rFonts w:ascii="標楷體" w:eastAsia="標楷體" w:hAnsi="標楷體" w:hint="eastAsia"/>
              </w:rPr>
            </w:pPr>
            <w:ins w:id="22056" w:author="張金龍" w:date="2021-05-30T16:01:00Z">
              <w:r w:rsidRPr="00A44AD5">
                <w:rPr>
                  <w:rFonts w:ascii="標楷體" w:eastAsia="標楷體" w:hAnsi="標楷體" w:hint="eastAsia"/>
                </w:rPr>
                <w:t>鄉鎮市區代碼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3E1AAD" w:rsidRDefault="003E1AAD" w:rsidP="003E1AAD">
            <w:pPr>
              <w:rPr>
                <w:ins w:id="22057" w:author="張金龍" w:date="2021-05-30T16:00:00Z"/>
                <w:rFonts w:ascii="標楷體" w:eastAsia="標楷體" w:hAnsi="標楷體" w:hint="eastAsia"/>
              </w:rPr>
            </w:pPr>
            <w:ins w:id="22058" w:author="張金龍" w:date="2021-05-30T16:0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3E1AAD" w:rsidRDefault="003E1AAD" w:rsidP="003E1AAD">
            <w:pPr>
              <w:rPr>
                <w:ins w:id="22059" w:author="張金龍" w:date="2021-05-30T16:0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77777777" w:rsidR="003E1AAD" w:rsidRDefault="003E1AAD" w:rsidP="003E1AAD">
            <w:pPr>
              <w:rPr>
                <w:ins w:id="22060" w:author="張金龍" w:date="2021-05-30T16:01:00Z"/>
                <w:rFonts w:ascii="標楷體" w:eastAsia="標楷體" w:hAnsi="標楷體"/>
                <w:color w:val="000000"/>
              </w:rPr>
            </w:pPr>
            <w:ins w:id="22061" w:author="張金龍" w:date="2021-05-30T16:01:00Z">
              <w:r>
                <w:rPr>
                  <w:rFonts w:ascii="標楷體" w:eastAsia="標楷體" w:hAnsi="標楷體" w:hint="eastAsia"/>
                  <w:color w:val="000000"/>
                </w:rPr>
                <w:t>1.下拉選單:</w:t>
              </w:r>
            </w:ins>
          </w:p>
          <w:p w14:paraId="15EAC1F4" w14:textId="77777777" w:rsidR="003E1AAD" w:rsidRDefault="003E1AAD" w:rsidP="003E1AAD">
            <w:pPr>
              <w:rPr>
                <w:ins w:id="22062" w:author="張金龍" w:date="2021-05-30T16:01:00Z"/>
                <w:rFonts w:ascii="標楷體" w:eastAsia="標楷體" w:hAnsi="標楷體"/>
                <w:color w:val="000000"/>
              </w:rPr>
            </w:pPr>
            <w:ins w:id="22063" w:author="張金龍" w:date="2021-05-30T16:01:00Z"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依據</w:t>
              </w:r>
              <w:r>
                <w:rPr>
                  <w:rFonts w:ascii="標楷體" w:eastAsia="標楷體" w:hAnsi="標楷體" w:hint="eastAsia"/>
                  <w:color w:val="000000"/>
                </w:rPr>
                <w:t>[縣市與鄉鎮</w:t>
              </w:r>
            </w:ins>
          </w:p>
          <w:p w14:paraId="6A1F7858" w14:textId="77777777" w:rsidR="003E1AAD" w:rsidRDefault="003E1AAD" w:rsidP="003E1AAD">
            <w:pPr>
              <w:rPr>
                <w:ins w:id="22064" w:author="張金龍" w:date="2021-05-30T16:01:00Z"/>
                <w:rFonts w:ascii="標楷體" w:eastAsia="標楷體" w:hAnsi="標楷體"/>
                <w:color w:val="000000"/>
              </w:rPr>
            </w:pPr>
            <w:ins w:id="22065" w:author="張金龍" w:date="2021-05-30T16:01:00Z">
              <w:r>
                <w:rPr>
                  <w:rFonts w:ascii="標楷體" w:eastAsia="標楷體" w:hAnsi="標楷體" w:hint="eastAsia"/>
                  <w:color w:val="000000"/>
                </w:rPr>
                <w:t xml:space="preserve">  區對照(C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d</w:t>
              </w:r>
              <w:r>
                <w:rPr>
                  <w:rFonts w:ascii="標楷體" w:eastAsia="標楷體" w:hAnsi="標楷體" w:hint="eastAsia"/>
                  <w:color w:val="000000"/>
                </w:rPr>
                <w:t>Ar</w:t>
              </w:r>
              <w:r>
                <w:rPr>
                  <w:rFonts w:ascii="標楷體" w:eastAsia="標楷體" w:hAnsi="標楷體"/>
                  <w:color w:val="000000"/>
                </w:rPr>
                <w:t>ea</w:t>
              </w:r>
              <w:r>
                <w:rPr>
                  <w:rFonts w:ascii="標楷體" w:eastAsia="標楷體" w:hAnsi="標楷體" w:hint="eastAsia"/>
                  <w:color w:val="000000"/>
                </w:rPr>
                <w:t>)]</w:t>
              </w:r>
            </w:ins>
          </w:p>
          <w:p w14:paraId="5458A57A" w14:textId="77777777" w:rsidR="003E1AAD" w:rsidRDefault="003E1AAD" w:rsidP="003E1AAD">
            <w:pPr>
              <w:rPr>
                <w:ins w:id="22066" w:author="張金龍" w:date="2021-05-30T16:01:00Z"/>
                <w:rFonts w:ascii="標楷體" w:eastAsia="標楷體" w:hAnsi="標楷體"/>
                <w:color w:val="000000"/>
              </w:rPr>
            </w:pPr>
            <w:ins w:id="22067" w:author="張金龍" w:date="2021-05-30T16:01:00Z">
              <w:r>
                <w:rPr>
                  <w:rFonts w:ascii="標楷體" w:eastAsia="標楷體" w:hAnsi="標楷體" w:hint="eastAsia"/>
                  <w:color w:val="000000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的</w:t>
              </w:r>
              <w:r>
                <w:rPr>
                  <w:rFonts w:ascii="標楷體" w:eastAsia="標楷體" w:hAnsi="標楷體"/>
                  <w:color w:val="000000"/>
                  <w:lang w:eastAsia="zh-HK"/>
                </w:rPr>
                <w:t>City</w:t>
              </w:r>
              <w:r>
                <w:rPr>
                  <w:rFonts w:ascii="標楷體" w:eastAsia="標楷體" w:hAnsi="標楷體" w:hint="eastAsia"/>
                  <w:color w:val="000000"/>
                  <w:lang w:eastAsia="zh-HK"/>
                </w:rPr>
                <w:t>Code</w:t>
              </w:r>
              <w:r>
                <w:rPr>
                  <w:rFonts w:ascii="標楷體" w:eastAsia="標楷體" w:hAnsi="標楷體" w:hint="eastAsia"/>
                  <w:color w:val="000000"/>
                </w:rPr>
                <w:t>=</w:t>
              </w:r>
              <w:r>
                <w:rPr>
                  <w:rFonts w:ascii="標楷體" w:eastAsia="標楷體" w:hAnsi="標楷體"/>
                  <w:color w:val="000000"/>
                </w:rPr>
                <w:t>[</w:t>
              </w:r>
              <w:r>
                <w:rPr>
                  <w:rFonts w:ascii="標楷體" w:eastAsia="標楷體" w:hAnsi="標楷體" w:hint="eastAsia"/>
                  <w:color w:val="000000"/>
                </w:rPr>
                <w:t>縣</w:t>
              </w:r>
            </w:ins>
          </w:p>
          <w:p w14:paraId="4D07A00C" w14:textId="67D12D88" w:rsidR="003E1AAD" w:rsidRDefault="003E1AAD" w:rsidP="003E1AAD">
            <w:pPr>
              <w:rPr>
                <w:ins w:id="22068" w:author="張金龍" w:date="2021-05-30T16:00:00Z"/>
                <w:rFonts w:ascii="標楷體" w:eastAsia="標楷體" w:hAnsi="標楷體" w:hint="eastAsia"/>
                <w:color w:val="000000"/>
              </w:rPr>
            </w:pPr>
            <w:ins w:id="22069" w:author="張金龍" w:date="2021-05-30T16:01:00Z">
              <w:r>
                <w:rPr>
                  <w:rFonts w:ascii="標楷體" w:eastAsia="標楷體" w:hAnsi="標楷體" w:hint="eastAsia"/>
                  <w:color w:val="000000"/>
                </w:rPr>
                <w:t xml:space="preserve">  市</w:t>
              </w:r>
              <w:r>
                <w:rPr>
                  <w:rFonts w:ascii="標楷體" w:eastAsia="標楷體" w:hAnsi="標楷體"/>
                  <w:color w:val="000000"/>
                </w:rPr>
                <w:t>]</w:t>
              </w:r>
              <w:r>
                <w:rPr>
                  <w:rFonts w:ascii="標楷體" w:eastAsia="標楷體" w:hAnsi="標楷體" w:hint="eastAsia"/>
                  <w:color w:val="000000"/>
                </w:rPr>
                <w:t>代碼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3E1AAD" w:rsidRDefault="003E1AAD" w:rsidP="003E1AAD">
            <w:pPr>
              <w:rPr>
                <w:ins w:id="22070" w:author="張金龍" w:date="2021-05-30T16:00:00Z"/>
                <w:rFonts w:ascii="標楷體" w:eastAsia="標楷體" w:hAnsi="標楷體" w:hint="eastAsia"/>
              </w:rPr>
            </w:pPr>
            <w:ins w:id="22071" w:author="張金龍" w:date="2021-05-30T16:0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3E1AAD" w:rsidRDefault="003E1AAD" w:rsidP="003E1AAD">
            <w:pPr>
              <w:rPr>
                <w:ins w:id="22072" w:author="張金龍" w:date="2021-05-30T16:00:00Z"/>
                <w:rFonts w:ascii="標楷體" w:eastAsia="標楷體" w:hAnsi="標楷體" w:hint="eastAsia"/>
              </w:rPr>
            </w:pPr>
            <w:ins w:id="22073" w:author="張金龍" w:date="2021-05-30T16:0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3EAC6" w14:textId="77777777" w:rsidR="003E1AAD" w:rsidRDefault="003E1AAD" w:rsidP="003E1AAD">
            <w:pPr>
              <w:ind w:leftChars="4" w:left="291" w:hangingChars="117" w:hanging="281"/>
              <w:rPr>
                <w:ins w:id="22074" w:author="張金龍" w:date="2021-05-30T16:01:00Z"/>
                <w:rFonts w:ascii="標楷體" w:eastAsia="標楷體" w:hAnsi="標楷體"/>
              </w:rPr>
            </w:pPr>
            <w:ins w:id="22075" w:author="張金龍" w:date="2021-05-30T16:01:00Z">
              <w:r>
                <w:rPr>
                  <w:rFonts w:ascii="標楷體" w:eastAsia="標楷體" w:hAnsi="標楷體" w:hint="eastAsia"/>
                </w:rPr>
                <w:t>1.必須輸入代碼，,檢核條件:依選單/V(H)</w:t>
              </w:r>
            </w:ins>
          </w:p>
          <w:p w14:paraId="01222A5C" w14:textId="6F82940E" w:rsidR="003E1AAD" w:rsidRDefault="003E1AAD" w:rsidP="003E1AAD">
            <w:pPr>
              <w:rPr>
                <w:ins w:id="22076" w:author="張金龍" w:date="2021-05-30T16:00:00Z"/>
                <w:rFonts w:ascii="標楷體" w:eastAsia="標楷體" w:hAnsi="標楷體" w:hint="eastAsia"/>
              </w:rPr>
            </w:pPr>
            <w:ins w:id="22077" w:author="張金龍" w:date="2021-05-30T16:01:00Z">
              <w:r>
                <w:rPr>
                  <w:rFonts w:ascii="標楷體" w:eastAsia="標楷體" w:hAnsi="標楷體" w:hint="eastAsia"/>
                </w:rPr>
                <w:t>2.</w:t>
              </w:r>
              <w:r w:rsidRPr="006C6877">
                <w:rPr>
                  <w:rFonts w:ascii="標楷體" w:eastAsia="標楷體" w:hAnsi="標楷體"/>
                </w:rPr>
                <w:t>CustMain.</w:t>
              </w:r>
              <w:r w:rsidRPr="00702FE3">
                <w:rPr>
                  <w:rFonts w:ascii="標楷體" w:eastAsia="標楷體" w:hAnsi="標楷體"/>
                </w:rPr>
                <w:t>Curr</w:t>
              </w:r>
              <w:r w:rsidRPr="006C6877">
                <w:rPr>
                  <w:rFonts w:ascii="標楷體" w:eastAsia="標楷體" w:hAnsi="標楷體"/>
                </w:rPr>
                <w:t>AreaCode</w:t>
              </w:r>
            </w:ins>
          </w:p>
        </w:tc>
      </w:tr>
      <w:tr w:rsidR="003E1AAD" w14:paraId="761BD6F2" w14:textId="77777777" w:rsidTr="005413BB">
        <w:trPr>
          <w:trHeight w:val="291"/>
          <w:jc w:val="center"/>
          <w:ins w:id="22078" w:author="張金龍" w:date="2021-05-30T16:00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3E1AAD" w:rsidRDefault="003E1AAD" w:rsidP="003E1AAD">
            <w:pPr>
              <w:rPr>
                <w:ins w:id="22079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3E1AAD" w:rsidRDefault="003E1AAD" w:rsidP="003E1AAD">
            <w:pPr>
              <w:rPr>
                <w:ins w:id="22080" w:author="張金龍" w:date="2021-05-30T16:00:00Z"/>
                <w:rFonts w:ascii="標楷體" w:eastAsia="標楷體" w:hAnsi="標楷體" w:hint="eastAsia"/>
              </w:rPr>
            </w:pPr>
            <w:ins w:id="22081" w:author="張金龍" w:date="2021-05-30T16:01:00Z">
              <w:r w:rsidRPr="00A44AD5">
                <w:rPr>
                  <w:rFonts w:ascii="標楷體" w:eastAsia="標楷體" w:hAnsi="標楷體" w:hint="eastAsia"/>
                </w:rPr>
                <w:t>路名，包含路／街／村／里／鄰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3E1AAD" w:rsidRDefault="003E1AAD" w:rsidP="003E1AAD">
            <w:pPr>
              <w:rPr>
                <w:ins w:id="22082" w:author="張金龍" w:date="2021-05-30T16:00:00Z"/>
                <w:rFonts w:ascii="標楷體" w:eastAsia="標楷體" w:hAnsi="標楷體" w:hint="eastAsia"/>
              </w:rPr>
            </w:pPr>
            <w:ins w:id="22083" w:author="張金龍" w:date="2021-05-30T16:01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3E1AAD" w:rsidRDefault="003E1AAD" w:rsidP="003E1AAD">
            <w:pPr>
              <w:rPr>
                <w:ins w:id="22084" w:author="張金龍" w:date="2021-05-30T16:0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3E1AAD" w:rsidRDefault="003E1AAD" w:rsidP="003E1AAD">
            <w:pPr>
              <w:rPr>
                <w:ins w:id="22085" w:author="張金龍" w:date="2021-05-30T16:00:00Z"/>
                <w:rFonts w:ascii="標楷體" w:eastAsia="標楷體" w:hAnsi="標楷體" w:hint="eastAsia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3E1AAD" w:rsidRDefault="003E1AAD" w:rsidP="003E1AAD">
            <w:pPr>
              <w:rPr>
                <w:ins w:id="22086" w:author="張金龍" w:date="2021-05-30T16:00:00Z"/>
                <w:rFonts w:ascii="標楷體" w:eastAsia="標楷體" w:hAnsi="標楷體" w:hint="eastAsia"/>
              </w:rPr>
            </w:pPr>
            <w:ins w:id="22087" w:author="張金龍" w:date="2021-05-30T16:0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3E1AAD" w:rsidRDefault="003E1AAD" w:rsidP="003E1AAD">
            <w:pPr>
              <w:rPr>
                <w:ins w:id="22088" w:author="張金龍" w:date="2021-05-30T16:00:00Z"/>
                <w:rFonts w:ascii="標楷體" w:eastAsia="標楷體" w:hAnsi="標楷體" w:hint="eastAsia"/>
              </w:rPr>
            </w:pPr>
            <w:ins w:id="22089" w:author="張金龍" w:date="2021-05-30T16:0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C081" w14:textId="77777777" w:rsidR="003E1AAD" w:rsidRPr="00B9579C" w:rsidRDefault="003E1AAD" w:rsidP="003E1AAD">
            <w:pPr>
              <w:ind w:leftChars="4" w:left="291" w:hangingChars="117" w:hanging="281"/>
              <w:rPr>
                <w:ins w:id="22090" w:author="張金龍" w:date="2021-05-30T16:01:00Z"/>
                <w:rFonts w:ascii="標楷體" w:eastAsia="標楷體" w:hAnsi="標楷體"/>
              </w:rPr>
            </w:pPr>
            <w:ins w:id="22091" w:author="張金龍" w:date="2021-05-30T16:01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必須輸入文字</w:t>
              </w:r>
              <w:r>
                <w:rPr>
                  <w:rFonts w:ascii="標楷體" w:eastAsia="標楷體" w:hAnsi="標楷體" w:hint="eastAsia"/>
                </w:rPr>
                <w:t>, 檢核條件:</w:t>
              </w:r>
              <w:r>
                <w:rPr>
                  <w:rFonts w:ascii="標楷體" w:eastAsia="標楷體" w:hAnsi="標楷體" w:hint="eastAsia"/>
                  <w:lang w:eastAsia="zh-HK"/>
                </w:rPr>
                <w:t>不可空白</w:t>
              </w:r>
              <w:r>
                <w:rPr>
                  <w:rFonts w:ascii="標楷體" w:eastAsia="標楷體" w:hAnsi="標楷體" w:hint="eastAsia"/>
                </w:rPr>
                <w:t>/V(</w:t>
              </w:r>
              <w:r>
                <w:rPr>
                  <w:rFonts w:ascii="標楷體" w:eastAsia="標楷體" w:hAnsi="標楷體"/>
                </w:rPr>
                <w:t>7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4ED9DE4B" w14:textId="77777777" w:rsidR="003E1AAD" w:rsidRDefault="003E1AAD" w:rsidP="003E1AAD">
            <w:pPr>
              <w:ind w:leftChars="4" w:left="291" w:hangingChars="117" w:hanging="281"/>
              <w:rPr>
                <w:ins w:id="22092" w:author="張金龍" w:date="2021-05-30T16:01:00Z"/>
                <w:rFonts w:ascii="標楷體" w:eastAsia="標楷體" w:hAnsi="標楷體"/>
              </w:rPr>
            </w:pPr>
            <w:ins w:id="22093" w:author="張金龍" w:date="2021-05-30T16:01:00Z">
              <w:r>
                <w:rPr>
                  <w:rFonts w:ascii="標楷體" w:eastAsia="標楷體" w:hAnsi="標楷體" w:hint="eastAsia"/>
                </w:rPr>
                <w:t>2.</w:t>
              </w:r>
              <w:r w:rsidRPr="001B6312">
                <w:rPr>
                  <w:rFonts w:ascii="標楷體" w:eastAsia="標楷體" w:hAnsi="標楷體" w:hint="eastAsia"/>
                  <w:lang w:eastAsia="zh-HK"/>
                </w:rPr>
                <w:t>顯示提示</w:t>
              </w:r>
              <w:r w:rsidRPr="001B6312">
                <w:rPr>
                  <w:rFonts w:ascii="標楷體" w:eastAsia="標楷體" w:hAnsi="標楷體"/>
                  <w:lang w:eastAsia="zh-HK"/>
                </w:rPr>
                <w:t>"</w:t>
              </w:r>
              <w:r w:rsidRPr="00A44AD5">
                <w:rPr>
                  <w:rFonts w:ascii="標楷體" w:eastAsia="標楷體" w:hAnsi="標楷體" w:hint="eastAsia"/>
                  <w:lang w:eastAsia="zh-HK"/>
                </w:rPr>
                <w:t>請自行輸入完整路名，包含</w:t>
              </w:r>
              <w:r w:rsidRPr="00A44AD5">
                <w:rPr>
                  <w:rFonts w:ascii="標楷體" w:eastAsia="標楷體" w:hAnsi="標楷體" w:hint="eastAsia"/>
                </w:rPr>
                <w:t>路／街／村／里／鄰</w:t>
              </w:r>
              <w:r>
                <w:rPr>
                  <w:rFonts w:ascii="標楷體" w:eastAsia="標楷體" w:hAnsi="標楷體" w:hint="eastAsia"/>
                </w:rPr>
                <w:t>"</w:t>
              </w:r>
            </w:ins>
          </w:p>
          <w:p w14:paraId="676A5A6C" w14:textId="1731BD63" w:rsidR="003E1AAD" w:rsidRDefault="003E1AAD" w:rsidP="003E1AAD">
            <w:pPr>
              <w:rPr>
                <w:ins w:id="22094" w:author="張金龍" w:date="2021-05-30T16:00:00Z"/>
                <w:rFonts w:ascii="標楷體" w:eastAsia="標楷體" w:hAnsi="標楷體" w:hint="eastAsia"/>
              </w:rPr>
            </w:pPr>
            <w:ins w:id="22095" w:author="張金龍" w:date="2021-05-30T16:01:00Z">
              <w:r>
                <w:rPr>
                  <w:rFonts w:ascii="標楷體" w:eastAsia="標楷體" w:hAnsi="標楷體" w:hint="eastAsia"/>
                </w:rPr>
                <w:t>3.</w:t>
              </w:r>
              <w:r w:rsidRPr="006C6877">
                <w:rPr>
                  <w:rFonts w:ascii="標楷體" w:eastAsia="標楷體" w:hAnsi="標楷體"/>
                </w:rPr>
                <w:t>CustMain.</w:t>
              </w:r>
              <w:r w:rsidRPr="00702FE3">
                <w:rPr>
                  <w:rFonts w:ascii="標楷體" w:eastAsia="標楷體" w:hAnsi="標楷體"/>
                </w:rPr>
                <w:t>Curr</w:t>
              </w:r>
              <w:r w:rsidRPr="006C6877">
                <w:rPr>
                  <w:rFonts w:ascii="標楷體" w:eastAsia="標楷體" w:hAnsi="標楷體"/>
                </w:rPr>
                <w:t>Road</w:t>
              </w:r>
            </w:ins>
          </w:p>
        </w:tc>
      </w:tr>
      <w:tr w:rsidR="003E1AAD" w14:paraId="728F7114" w14:textId="77777777" w:rsidTr="005413BB">
        <w:trPr>
          <w:trHeight w:val="291"/>
          <w:jc w:val="center"/>
          <w:ins w:id="22096" w:author="張金龍" w:date="2021-05-30T16:00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3E1AAD" w:rsidRDefault="003E1AAD" w:rsidP="003E1AAD">
            <w:pPr>
              <w:rPr>
                <w:ins w:id="22097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3E1AAD" w:rsidRDefault="003E1AAD" w:rsidP="003E1AAD">
            <w:pPr>
              <w:rPr>
                <w:ins w:id="22098" w:author="張金龍" w:date="2021-05-30T16:00:00Z"/>
                <w:rFonts w:ascii="標楷體" w:eastAsia="標楷體" w:hAnsi="標楷體" w:hint="eastAsia"/>
              </w:rPr>
            </w:pPr>
            <w:ins w:id="22099" w:author="張金龍" w:date="2021-05-30T16:01:00Z">
              <w:r>
                <w:rPr>
                  <w:rFonts w:ascii="標楷體" w:eastAsia="標楷體" w:hAnsi="標楷體" w:hint="eastAsia"/>
                  <w:lang w:eastAsia="zh-HK"/>
                </w:rPr>
                <w:t>段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3E1AAD" w:rsidRDefault="003E1AAD" w:rsidP="003E1AAD">
            <w:pPr>
              <w:rPr>
                <w:ins w:id="22100" w:author="張金龍" w:date="2021-05-30T16:00:00Z"/>
                <w:rFonts w:ascii="標楷體" w:eastAsia="標楷體" w:hAnsi="標楷體" w:hint="eastAsia"/>
              </w:rPr>
            </w:pPr>
            <w:ins w:id="22101" w:author="張金龍" w:date="2021-05-30T16:01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3E1AAD" w:rsidRDefault="003E1AAD" w:rsidP="003E1AAD">
            <w:pPr>
              <w:rPr>
                <w:ins w:id="22102" w:author="張金龍" w:date="2021-05-30T16:0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3E1AAD" w:rsidRDefault="003E1AAD" w:rsidP="003E1AAD">
            <w:pPr>
              <w:rPr>
                <w:ins w:id="22103" w:author="張金龍" w:date="2021-05-30T16:00:00Z"/>
                <w:rFonts w:ascii="標楷體" w:eastAsia="標楷體" w:hAnsi="標楷體" w:hint="eastAsia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3E1AAD" w:rsidRDefault="003E1AAD" w:rsidP="003E1AAD">
            <w:pPr>
              <w:rPr>
                <w:ins w:id="22104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3E1AAD" w:rsidRDefault="003E1AAD" w:rsidP="003E1AAD">
            <w:pPr>
              <w:rPr>
                <w:ins w:id="22105" w:author="張金龍" w:date="2021-05-30T16:00:00Z"/>
                <w:rFonts w:ascii="標楷體" w:eastAsia="標楷體" w:hAnsi="標楷體" w:hint="eastAsia"/>
              </w:rPr>
            </w:pPr>
            <w:ins w:id="22106" w:author="張金龍" w:date="2021-05-30T16:01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6E522" w14:textId="77777777" w:rsidR="003E1AAD" w:rsidRDefault="003E1AAD" w:rsidP="003E1AAD">
            <w:pPr>
              <w:rPr>
                <w:ins w:id="22107" w:author="張金龍" w:date="2021-05-30T16:01:00Z"/>
                <w:rFonts w:ascii="標楷體" w:eastAsia="標楷體" w:hAnsi="標楷體"/>
              </w:rPr>
            </w:pPr>
            <w:ins w:id="22108" w:author="張金龍" w:date="2021-05-30T16:01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19D13600" w14:textId="77777777" w:rsidR="003E1AAD" w:rsidRPr="006C6877" w:rsidRDefault="003E1AAD" w:rsidP="003E1AAD">
            <w:pPr>
              <w:rPr>
                <w:ins w:id="22109" w:author="張金龍" w:date="2021-05-30T16:01:00Z"/>
                <w:rFonts w:ascii="標楷體" w:eastAsia="標楷體" w:hAnsi="標楷體"/>
              </w:rPr>
            </w:pPr>
            <w:ins w:id="22110" w:author="張金龍" w:date="2021-05-30T16:01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</w:t>
              </w:r>
              <w:r w:rsidRPr="00702FE3">
                <w:rPr>
                  <w:rFonts w:ascii="標楷體" w:eastAsia="標楷體" w:hAnsi="標楷體"/>
                </w:rPr>
                <w:t>Curr</w:t>
              </w:r>
              <w:r w:rsidRPr="006C6877">
                <w:rPr>
                  <w:rFonts w:ascii="標楷體" w:eastAsia="標楷體" w:hAnsi="標楷體"/>
                </w:rPr>
                <w:t>Section</w:t>
              </w:r>
            </w:ins>
          </w:p>
          <w:p w14:paraId="56ED8EE3" w14:textId="77777777" w:rsidR="003E1AAD" w:rsidRDefault="003E1AAD" w:rsidP="003E1AAD">
            <w:pPr>
              <w:rPr>
                <w:ins w:id="22111" w:author="張金龍" w:date="2021-05-30T16:00:00Z"/>
                <w:rFonts w:ascii="標楷體" w:eastAsia="標楷體" w:hAnsi="標楷體" w:hint="eastAsia"/>
              </w:rPr>
            </w:pPr>
          </w:p>
        </w:tc>
      </w:tr>
      <w:tr w:rsidR="003E1AAD" w14:paraId="69174B11" w14:textId="77777777" w:rsidTr="005413BB">
        <w:trPr>
          <w:trHeight w:val="291"/>
          <w:jc w:val="center"/>
          <w:ins w:id="22112" w:author="張金龍" w:date="2021-05-30T16:00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3E1AAD" w:rsidRDefault="003E1AAD" w:rsidP="003E1AAD">
            <w:pPr>
              <w:rPr>
                <w:ins w:id="22113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3E1AAD" w:rsidRDefault="003E1AAD" w:rsidP="003E1AAD">
            <w:pPr>
              <w:rPr>
                <w:ins w:id="22114" w:author="張金龍" w:date="2021-05-30T16:00:00Z"/>
                <w:rFonts w:ascii="標楷體" w:eastAsia="標楷體" w:hAnsi="標楷體" w:hint="eastAsia"/>
              </w:rPr>
            </w:pPr>
            <w:ins w:id="22115" w:author="張金龍" w:date="2021-05-30T16:01:00Z">
              <w:r>
                <w:rPr>
                  <w:rFonts w:ascii="標楷體" w:eastAsia="標楷體" w:hAnsi="標楷體" w:hint="eastAsia"/>
                  <w:lang w:eastAsia="zh-HK"/>
                </w:rPr>
                <w:t>巷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3E1AAD" w:rsidRDefault="003E1AAD" w:rsidP="003E1AAD">
            <w:pPr>
              <w:rPr>
                <w:ins w:id="22116" w:author="張金龍" w:date="2021-05-30T16:00:00Z"/>
                <w:rFonts w:ascii="標楷體" w:eastAsia="標楷體" w:hAnsi="標楷體" w:hint="eastAsia"/>
              </w:rPr>
            </w:pPr>
            <w:ins w:id="22117" w:author="張金龍" w:date="2021-05-30T16:01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3E1AAD" w:rsidRDefault="003E1AAD" w:rsidP="003E1AAD">
            <w:pPr>
              <w:rPr>
                <w:ins w:id="22118" w:author="張金龍" w:date="2021-05-30T16:0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3E1AAD" w:rsidRDefault="003E1AAD" w:rsidP="003E1AAD">
            <w:pPr>
              <w:rPr>
                <w:ins w:id="22119" w:author="張金龍" w:date="2021-05-30T16:00:00Z"/>
                <w:rFonts w:ascii="標楷體" w:eastAsia="標楷體" w:hAnsi="標楷體" w:hint="eastAsia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3E1AAD" w:rsidRDefault="003E1AAD" w:rsidP="003E1AAD">
            <w:pPr>
              <w:rPr>
                <w:ins w:id="22120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3E1AAD" w:rsidRDefault="003E1AAD" w:rsidP="003E1AAD">
            <w:pPr>
              <w:rPr>
                <w:ins w:id="22121" w:author="張金龍" w:date="2021-05-30T16:00:00Z"/>
                <w:rFonts w:ascii="標楷體" w:eastAsia="標楷體" w:hAnsi="標楷體" w:hint="eastAsia"/>
              </w:rPr>
            </w:pPr>
            <w:ins w:id="22122" w:author="張金龍" w:date="2021-05-30T16:0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8AB9" w14:textId="77777777" w:rsidR="003E1AAD" w:rsidRDefault="003E1AAD" w:rsidP="003E1AAD">
            <w:pPr>
              <w:rPr>
                <w:ins w:id="22123" w:author="張金龍" w:date="2021-05-30T16:01:00Z"/>
                <w:rFonts w:ascii="標楷體" w:eastAsia="標楷體" w:hAnsi="標楷體"/>
              </w:rPr>
            </w:pPr>
            <w:ins w:id="22124" w:author="張金龍" w:date="2021-05-30T16:01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5DF05C71" w14:textId="3FA4CD9F" w:rsidR="003E1AAD" w:rsidRDefault="003E1AAD" w:rsidP="003E1AAD">
            <w:pPr>
              <w:rPr>
                <w:ins w:id="22125" w:author="張金龍" w:date="2021-05-30T16:00:00Z"/>
                <w:rFonts w:ascii="標楷體" w:eastAsia="標楷體" w:hAnsi="標楷體" w:hint="eastAsia"/>
              </w:rPr>
            </w:pPr>
            <w:ins w:id="22126" w:author="張金龍" w:date="2021-05-30T16:01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</w:t>
              </w:r>
              <w:r w:rsidRPr="00702FE3">
                <w:rPr>
                  <w:rFonts w:ascii="標楷體" w:eastAsia="標楷體" w:hAnsi="標楷體"/>
                </w:rPr>
                <w:t>Curr</w:t>
              </w:r>
              <w:r w:rsidRPr="006C6877">
                <w:rPr>
                  <w:rFonts w:ascii="標楷體" w:eastAsia="標楷體" w:hAnsi="標楷體"/>
                </w:rPr>
                <w:t>Alley</w:t>
              </w:r>
            </w:ins>
          </w:p>
        </w:tc>
      </w:tr>
      <w:tr w:rsidR="003E1AAD" w14:paraId="086C3CA8" w14:textId="77777777" w:rsidTr="005413BB">
        <w:trPr>
          <w:trHeight w:val="291"/>
          <w:jc w:val="center"/>
          <w:ins w:id="22127" w:author="張金龍" w:date="2021-05-30T16:00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3E1AAD" w:rsidRDefault="003E1AAD" w:rsidP="003E1AAD">
            <w:pPr>
              <w:rPr>
                <w:ins w:id="22128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3E1AAD" w:rsidRDefault="003E1AAD" w:rsidP="003E1AAD">
            <w:pPr>
              <w:rPr>
                <w:ins w:id="22129" w:author="張金龍" w:date="2021-05-30T16:00:00Z"/>
                <w:rFonts w:ascii="標楷體" w:eastAsia="標楷體" w:hAnsi="標楷體" w:hint="eastAsia"/>
              </w:rPr>
            </w:pPr>
            <w:ins w:id="22130" w:author="張金龍" w:date="2021-05-30T16:01:00Z">
              <w:r>
                <w:rPr>
                  <w:rFonts w:ascii="標楷體" w:eastAsia="標楷體" w:hAnsi="標楷體" w:hint="eastAsia"/>
                  <w:lang w:eastAsia="zh-HK"/>
                </w:rPr>
                <w:t>弄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3E1AAD" w:rsidRDefault="003E1AAD" w:rsidP="003E1AAD">
            <w:pPr>
              <w:rPr>
                <w:ins w:id="22131" w:author="張金龍" w:date="2021-05-30T16:00:00Z"/>
                <w:rFonts w:ascii="標楷體" w:eastAsia="標楷體" w:hAnsi="標楷體" w:hint="eastAsia"/>
              </w:rPr>
            </w:pPr>
            <w:ins w:id="22132" w:author="張金龍" w:date="2021-05-30T16:01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3E1AAD" w:rsidRDefault="003E1AAD" w:rsidP="003E1AAD">
            <w:pPr>
              <w:rPr>
                <w:ins w:id="22133" w:author="張金龍" w:date="2021-05-30T16:0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3E1AAD" w:rsidRDefault="003E1AAD" w:rsidP="003E1AAD">
            <w:pPr>
              <w:rPr>
                <w:ins w:id="22134" w:author="張金龍" w:date="2021-05-30T16:00:00Z"/>
                <w:rFonts w:ascii="標楷體" w:eastAsia="標楷體" w:hAnsi="標楷體" w:hint="eastAsia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3E1AAD" w:rsidRDefault="003E1AAD" w:rsidP="003E1AAD">
            <w:pPr>
              <w:rPr>
                <w:ins w:id="22135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3E1AAD" w:rsidRDefault="003E1AAD" w:rsidP="003E1AAD">
            <w:pPr>
              <w:rPr>
                <w:ins w:id="22136" w:author="張金龍" w:date="2021-05-30T16:00:00Z"/>
                <w:rFonts w:ascii="標楷體" w:eastAsia="標楷體" w:hAnsi="標楷體" w:hint="eastAsia"/>
              </w:rPr>
            </w:pPr>
            <w:ins w:id="22137" w:author="張金龍" w:date="2021-05-30T16:0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2BC" w14:textId="77777777" w:rsidR="003E1AAD" w:rsidRDefault="003E1AAD" w:rsidP="003E1AAD">
            <w:pPr>
              <w:rPr>
                <w:ins w:id="22138" w:author="張金龍" w:date="2021-05-30T16:01:00Z"/>
                <w:rFonts w:ascii="標楷體" w:eastAsia="標楷體" w:hAnsi="標楷體"/>
              </w:rPr>
            </w:pPr>
            <w:ins w:id="22139" w:author="張金龍" w:date="2021-05-30T16:01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791A7E4D" w14:textId="219B08CD" w:rsidR="003E1AAD" w:rsidRDefault="003E1AAD" w:rsidP="003E1AAD">
            <w:pPr>
              <w:rPr>
                <w:ins w:id="22140" w:author="張金龍" w:date="2021-05-30T16:00:00Z"/>
                <w:rFonts w:ascii="標楷體" w:eastAsia="標楷體" w:hAnsi="標楷體" w:hint="eastAsia"/>
              </w:rPr>
            </w:pPr>
            <w:ins w:id="22141" w:author="張金龍" w:date="2021-05-30T16:01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</w:t>
              </w:r>
              <w:r w:rsidRPr="00702FE3">
                <w:rPr>
                  <w:rFonts w:ascii="標楷體" w:eastAsia="標楷體" w:hAnsi="標楷體"/>
                </w:rPr>
                <w:t>Curr</w:t>
              </w:r>
              <w:r w:rsidRPr="006C6877">
                <w:rPr>
                  <w:rFonts w:ascii="標楷體" w:eastAsia="標楷體" w:hAnsi="標楷體"/>
                </w:rPr>
                <w:t>Lane</w:t>
              </w:r>
            </w:ins>
          </w:p>
        </w:tc>
      </w:tr>
      <w:tr w:rsidR="003E1AAD" w14:paraId="4018695D" w14:textId="77777777" w:rsidTr="005413BB">
        <w:trPr>
          <w:trHeight w:val="291"/>
          <w:jc w:val="center"/>
          <w:ins w:id="22142" w:author="張金龍" w:date="2021-05-30T16:00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3E1AAD" w:rsidRDefault="003E1AAD" w:rsidP="003E1AAD">
            <w:pPr>
              <w:rPr>
                <w:ins w:id="22143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3E1AAD" w:rsidRDefault="003E1AAD" w:rsidP="003E1AAD">
            <w:pPr>
              <w:rPr>
                <w:ins w:id="22144" w:author="張金龍" w:date="2021-05-30T16:00:00Z"/>
                <w:rFonts w:ascii="標楷體" w:eastAsia="標楷體" w:hAnsi="標楷體" w:hint="eastAsia"/>
              </w:rPr>
            </w:pPr>
            <w:ins w:id="22145" w:author="張金龍" w:date="2021-05-30T16:01:00Z">
              <w:r w:rsidRPr="005E567F">
                <w:rPr>
                  <w:rFonts w:ascii="標楷體" w:eastAsia="標楷體" w:hAnsi="標楷體" w:hint="eastAsia"/>
                  <w:lang w:eastAsia="zh-HK"/>
                </w:rPr>
                <w:t>號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3E1AAD" w:rsidRDefault="003E1AAD" w:rsidP="003E1AAD">
            <w:pPr>
              <w:rPr>
                <w:ins w:id="22146" w:author="張金龍" w:date="2021-05-30T16:00:00Z"/>
                <w:rFonts w:ascii="標楷體" w:eastAsia="標楷體" w:hAnsi="標楷體" w:hint="eastAsia"/>
              </w:rPr>
            </w:pPr>
            <w:ins w:id="22147" w:author="張金龍" w:date="2021-05-30T16:01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3E1AAD" w:rsidRDefault="003E1AAD" w:rsidP="003E1AAD">
            <w:pPr>
              <w:rPr>
                <w:ins w:id="22148" w:author="張金龍" w:date="2021-05-30T16:0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3E1AAD" w:rsidRDefault="003E1AAD" w:rsidP="003E1AAD">
            <w:pPr>
              <w:rPr>
                <w:ins w:id="22149" w:author="張金龍" w:date="2021-05-30T16:00:00Z"/>
                <w:rFonts w:ascii="標楷體" w:eastAsia="標楷體" w:hAnsi="標楷體" w:hint="eastAsia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3E1AAD" w:rsidRDefault="003E1AAD" w:rsidP="003E1AAD">
            <w:pPr>
              <w:rPr>
                <w:ins w:id="22150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3E1AAD" w:rsidRDefault="003E1AAD" w:rsidP="003E1AAD">
            <w:pPr>
              <w:rPr>
                <w:ins w:id="22151" w:author="張金龍" w:date="2021-05-30T16:00:00Z"/>
                <w:rFonts w:ascii="標楷體" w:eastAsia="標楷體" w:hAnsi="標楷體" w:hint="eastAsia"/>
              </w:rPr>
            </w:pPr>
            <w:ins w:id="22152" w:author="張金龍" w:date="2021-05-30T16:0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38D" w14:textId="77777777" w:rsidR="003E1AAD" w:rsidRDefault="003E1AAD" w:rsidP="003E1AAD">
            <w:pPr>
              <w:rPr>
                <w:ins w:id="22153" w:author="張金龍" w:date="2021-05-30T16:01:00Z"/>
                <w:rFonts w:ascii="標楷體" w:eastAsia="標楷體" w:hAnsi="標楷體"/>
              </w:rPr>
            </w:pPr>
            <w:ins w:id="22154" w:author="張金龍" w:date="2021-05-30T16:01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67FF16BE" w14:textId="12740387" w:rsidR="003E1AAD" w:rsidRDefault="003E1AAD" w:rsidP="003E1AAD">
            <w:pPr>
              <w:rPr>
                <w:ins w:id="22155" w:author="張金龍" w:date="2021-05-30T16:00:00Z"/>
                <w:rFonts w:ascii="標楷體" w:eastAsia="標楷體" w:hAnsi="標楷體" w:hint="eastAsia"/>
              </w:rPr>
            </w:pPr>
            <w:ins w:id="22156" w:author="張金龍" w:date="2021-05-30T16:01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</w:t>
              </w:r>
              <w:r w:rsidRPr="00702FE3">
                <w:rPr>
                  <w:rFonts w:ascii="標楷體" w:eastAsia="標楷體" w:hAnsi="標楷體"/>
                </w:rPr>
                <w:t>Curr</w:t>
              </w:r>
              <w:r w:rsidRPr="006C6877">
                <w:rPr>
                  <w:rFonts w:ascii="標楷體" w:eastAsia="標楷體" w:hAnsi="標楷體"/>
                </w:rPr>
                <w:t>Num</w:t>
              </w:r>
            </w:ins>
          </w:p>
        </w:tc>
      </w:tr>
      <w:tr w:rsidR="003E1AAD" w14:paraId="1469EA3F" w14:textId="77777777" w:rsidTr="005413BB">
        <w:trPr>
          <w:trHeight w:val="291"/>
          <w:jc w:val="center"/>
          <w:ins w:id="22157" w:author="張金龍" w:date="2021-05-30T16:00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3E1AAD" w:rsidRDefault="003E1AAD" w:rsidP="003E1AAD">
            <w:pPr>
              <w:rPr>
                <w:ins w:id="22158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3E1AAD" w:rsidRDefault="003E1AAD" w:rsidP="003E1AAD">
            <w:pPr>
              <w:rPr>
                <w:ins w:id="22159" w:author="張金龍" w:date="2021-05-30T16:00:00Z"/>
                <w:rFonts w:ascii="標楷體" w:eastAsia="標楷體" w:hAnsi="標楷體" w:hint="eastAsia"/>
              </w:rPr>
            </w:pPr>
            <w:ins w:id="22160" w:author="張金龍" w:date="2021-05-30T16:01:00Z">
              <w:r w:rsidRPr="005E567F">
                <w:rPr>
                  <w:rFonts w:ascii="標楷體" w:eastAsia="標楷體" w:hAnsi="標楷體" w:hint="eastAsia"/>
                  <w:lang w:eastAsia="zh-HK"/>
                </w:rPr>
                <w:t>號之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3E1AAD" w:rsidRDefault="003E1AAD" w:rsidP="003E1AAD">
            <w:pPr>
              <w:rPr>
                <w:ins w:id="22161" w:author="張金龍" w:date="2021-05-30T16:00:00Z"/>
                <w:rFonts w:ascii="標楷體" w:eastAsia="標楷體" w:hAnsi="標楷體" w:hint="eastAsia"/>
              </w:rPr>
            </w:pPr>
            <w:ins w:id="22162" w:author="張金龍" w:date="2021-05-30T16:01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3E1AAD" w:rsidRDefault="003E1AAD" w:rsidP="003E1AAD">
            <w:pPr>
              <w:rPr>
                <w:ins w:id="22163" w:author="張金龍" w:date="2021-05-30T16:0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3E1AAD" w:rsidRDefault="003E1AAD" w:rsidP="003E1AAD">
            <w:pPr>
              <w:rPr>
                <w:ins w:id="22164" w:author="張金龍" w:date="2021-05-30T16:00:00Z"/>
                <w:rFonts w:ascii="標楷體" w:eastAsia="標楷體" w:hAnsi="標楷體" w:hint="eastAsia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3E1AAD" w:rsidRDefault="003E1AAD" w:rsidP="003E1AAD">
            <w:pPr>
              <w:rPr>
                <w:ins w:id="22165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3E1AAD" w:rsidRDefault="003E1AAD" w:rsidP="003E1AAD">
            <w:pPr>
              <w:rPr>
                <w:ins w:id="22166" w:author="張金龍" w:date="2021-05-30T16:00:00Z"/>
                <w:rFonts w:ascii="標楷體" w:eastAsia="標楷體" w:hAnsi="標楷體" w:hint="eastAsia"/>
              </w:rPr>
            </w:pPr>
            <w:ins w:id="22167" w:author="張金龍" w:date="2021-05-30T16:0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482D" w14:textId="77777777" w:rsidR="003E1AAD" w:rsidRDefault="003E1AAD" w:rsidP="003E1AAD">
            <w:pPr>
              <w:rPr>
                <w:ins w:id="22168" w:author="張金龍" w:date="2021-05-30T16:01:00Z"/>
                <w:rFonts w:ascii="標楷體" w:eastAsia="標楷體" w:hAnsi="標楷體"/>
              </w:rPr>
            </w:pPr>
            <w:ins w:id="22169" w:author="張金龍" w:date="2021-05-30T16:01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6FA47D5A" w14:textId="2975B9F8" w:rsidR="003E1AAD" w:rsidRDefault="003E1AAD" w:rsidP="003E1AAD">
            <w:pPr>
              <w:rPr>
                <w:ins w:id="22170" w:author="張金龍" w:date="2021-05-30T16:00:00Z"/>
                <w:rFonts w:ascii="標楷體" w:eastAsia="標楷體" w:hAnsi="標楷體" w:hint="eastAsia"/>
              </w:rPr>
            </w:pPr>
            <w:ins w:id="22171" w:author="張金龍" w:date="2021-05-30T16:01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</w:t>
              </w:r>
              <w:r w:rsidRPr="00702FE3">
                <w:rPr>
                  <w:rFonts w:ascii="標楷體" w:eastAsia="標楷體" w:hAnsi="標楷體"/>
                </w:rPr>
                <w:t>Curr</w:t>
              </w:r>
              <w:r w:rsidRPr="006C6877">
                <w:rPr>
                  <w:rFonts w:ascii="標楷體" w:eastAsia="標楷體" w:hAnsi="標楷體"/>
                </w:rPr>
                <w:t>Dash</w:t>
              </w:r>
            </w:ins>
          </w:p>
        </w:tc>
      </w:tr>
      <w:tr w:rsidR="003E1AAD" w14:paraId="35156FB8" w14:textId="77777777" w:rsidTr="005413BB">
        <w:trPr>
          <w:trHeight w:val="291"/>
          <w:jc w:val="center"/>
          <w:ins w:id="22172" w:author="張金龍" w:date="2021-05-30T16:00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3E1AAD" w:rsidRDefault="003E1AAD" w:rsidP="003E1AAD">
            <w:pPr>
              <w:rPr>
                <w:ins w:id="22173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3E1AAD" w:rsidRDefault="003E1AAD" w:rsidP="003E1AAD">
            <w:pPr>
              <w:rPr>
                <w:ins w:id="22174" w:author="張金龍" w:date="2021-05-30T16:00:00Z"/>
                <w:rFonts w:ascii="標楷體" w:eastAsia="標楷體" w:hAnsi="標楷體" w:hint="eastAsia"/>
              </w:rPr>
            </w:pPr>
            <w:ins w:id="22175" w:author="張金龍" w:date="2021-05-30T16:01:00Z">
              <w:r w:rsidRPr="005E567F">
                <w:rPr>
                  <w:rFonts w:ascii="標楷體" w:eastAsia="標楷體" w:hAnsi="標楷體" w:hint="eastAsia"/>
                  <w:lang w:eastAsia="zh-HK"/>
                </w:rPr>
                <w:t>樓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3E1AAD" w:rsidRDefault="003E1AAD" w:rsidP="003E1AAD">
            <w:pPr>
              <w:rPr>
                <w:ins w:id="22176" w:author="張金龍" w:date="2021-05-30T16:00:00Z"/>
                <w:rFonts w:ascii="標楷體" w:eastAsia="標楷體" w:hAnsi="標楷體" w:hint="eastAsia"/>
              </w:rPr>
            </w:pPr>
            <w:ins w:id="22177" w:author="張金龍" w:date="2021-05-30T16:01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3E1AAD" w:rsidRDefault="003E1AAD" w:rsidP="003E1AAD">
            <w:pPr>
              <w:rPr>
                <w:ins w:id="22178" w:author="張金龍" w:date="2021-05-30T16:0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3E1AAD" w:rsidRDefault="003E1AAD" w:rsidP="003E1AAD">
            <w:pPr>
              <w:rPr>
                <w:ins w:id="22179" w:author="張金龍" w:date="2021-05-30T16:00:00Z"/>
                <w:rFonts w:ascii="標楷體" w:eastAsia="標楷體" w:hAnsi="標楷體" w:hint="eastAsia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3E1AAD" w:rsidRDefault="003E1AAD" w:rsidP="003E1AAD">
            <w:pPr>
              <w:rPr>
                <w:ins w:id="22180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3E1AAD" w:rsidRDefault="003E1AAD" w:rsidP="003E1AAD">
            <w:pPr>
              <w:rPr>
                <w:ins w:id="22181" w:author="張金龍" w:date="2021-05-30T16:00:00Z"/>
                <w:rFonts w:ascii="標楷體" w:eastAsia="標楷體" w:hAnsi="標楷體" w:hint="eastAsia"/>
              </w:rPr>
            </w:pPr>
            <w:ins w:id="22182" w:author="張金龍" w:date="2021-05-30T16:0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3B242" w14:textId="77777777" w:rsidR="003E1AAD" w:rsidRDefault="003E1AAD" w:rsidP="003E1AAD">
            <w:pPr>
              <w:rPr>
                <w:ins w:id="22183" w:author="張金龍" w:date="2021-05-30T16:01:00Z"/>
                <w:rFonts w:ascii="標楷體" w:eastAsia="標楷體" w:hAnsi="標楷體"/>
              </w:rPr>
            </w:pPr>
            <w:ins w:id="22184" w:author="張金龍" w:date="2021-05-30T16:01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自行輸入文字</w:t>
              </w:r>
            </w:ins>
          </w:p>
          <w:p w14:paraId="0995060A" w14:textId="0FFA7036" w:rsidR="003E1AAD" w:rsidRDefault="003E1AAD" w:rsidP="003E1AAD">
            <w:pPr>
              <w:rPr>
                <w:ins w:id="22185" w:author="張金龍" w:date="2021-05-30T16:00:00Z"/>
                <w:rFonts w:ascii="標楷體" w:eastAsia="標楷體" w:hAnsi="標楷體" w:hint="eastAsia"/>
              </w:rPr>
            </w:pPr>
            <w:ins w:id="22186" w:author="張金龍" w:date="2021-05-30T16:01:00Z">
              <w:r>
                <w:rPr>
                  <w:rFonts w:ascii="標楷體" w:eastAsia="標楷體" w:hAnsi="標楷體" w:hint="eastAsia"/>
                </w:rPr>
                <w:t>2</w:t>
              </w:r>
              <w:r w:rsidRPr="006C6877">
                <w:rPr>
                  <w:rFonts w:ascii="標楷體" w:eastAsia="標楷體" w:hAnsi="標楷體"/>
                </w:rPr>
                <w:t>.CustMain.</w:t>
              </w:r>
              <w:r w:rsidRPr="00702FE3">
                <w:rPr>
                  <w:rFonts w:ascii="標楷體" w:eastAsia="標楷體" w:hAnsi="標楷體"/>
                </w:rPr>
                <w:t>Curr</w:t>
              </w:r>
              <w:r w:rsidRPr="006C6877">
                <w:rPr>
                  <w:rFonts w:ascii="標楷體" w:eastAsia="標楷體" w:hAnsi="標楷體"/>
                </w:rPr>
                <w:t>Floor</w:t>
              </w:r>
            </w:ins>
          </w:p>
        </w:tc>
      </w:tr>
      <w:tr w:rsidR="003E1AAD" w14:paraId="072F9D27" w14:textId="77777777" w:rsidTr="005413BB">
        <w:trPr>
          <w:trHeight w:val="291"/>
          <w:jc w:val="center"/>
          <w:ins w:id="22187" w:author="張金龍" w:date="2021-05-30T16:00:00Z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3E1AAD" w:rsidRDefault="003E1AAD" w:rsidP="003E1AAD">
            <w:pPr>
              <w:rPr>
                <w:ins w:id="22188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3E1AAD" w:rsidRDefault="003E1AAD" w:rsidP="003E1AAD">
            <w:pPr>
              <w:rPr>
                <w:ins w:id="22189" w:author="張金龍" w:date="2021-05-30T16:00:00Z"/>
                <w:rFonts w:ascii="標楷體" w:eastAsia="標楷體" w:hAnsi="標楷體" w:hint="eastAsia"/>
              </w:rPr>
            </w:pPr>
            <w:ins w:id="22190" w:author="張金龍" w:date="2021-05-30T16:01:00Z">
              <w:r w:rsidRPr="005E567F">
                <w:rPr>
                  <w:rFonts w:ascii="標楷體" w:eastAsia="標楷體" w:hAnsi="標楷體" w:hint="eastAsia"/>
                  <w:lang w:eastAsia="zh-HK"/>
                </w:rPr>
                <w:t>樓之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3E1AAD" w:rsidRDefault="003E1AAD" w:rsidP="003E1AAD">
            <w:pPr>
              <w:rPr>
                <w:ins w:id="22191" w:author="張金龍" w:date="2021-05-30T16:00:00Z"/>
                <w:rFonts w:ascii="標楷體" w:eastAsia="標楷體" w:hAnsi="標楷體" w:hint="eastAsia"/>
              </w:rPr>
            </w:pPr>
            <w:ins w:id="22192" w:author="張金龍" w:date="2021-05-30T16:01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3E1AAD" w:rsidRDefault="003E1AAD" w:rsidP="003E1AAD">
            <w:pPr>
              <w:rPr>
                <w:ins w:id="22193" w:author="張金龍" w:date="2021-05-30T16:0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3E1AAD" w:rsidRDefault="003E1AAD" w:rsidP="003E1AAD">
            <w:pPr>
              <w:rPr>
                <w:ins w:id="22194" w:author="張金龍" w:date="2021-05-30T16:00:00Z"/>
                <w:rFonts w:ascii="標楷體" w:eastAsia="標楷體" w:hAnsi="標楷體" w:hint="eastAsia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3E1AAD" w:rsidRDefault="003E1AAD" w:rsidP="003E1AAD">
            <w:pPr>
              <w:rPr>
                <w:ins w:id="22195" w:author="張金龍" w:date="2021-05-30T16:00:00Z"/>
                <w:rFonts w:ascii="標楷體" w:eastAsia="標楷體" w:hAnsi="標楷體" w:hint="eastAsia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3E1AAD" w:rsidRDefault="003E1AAD" w:rsidP="003E1AAD">
            <w:pPr>
              <w:rPr>
                <w:ins w:id="22196" w:author="張金龍" w:date="2021-05-30T16:00:00Z"/>
                <w:rFonts w:ascii="標楷體" w:eastAsia="標楷體" w:hAnsi="標楷體" w:hint="eastAsia"/>
              </w:rPr>
            </w:pPr>
            <w:ins w:id="22197" w:author="張金龍" w:date="2021-05-30T16:0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229F0" w14:textId="4C8660A7" w:rsidR="003E1AAD" w:rsidRDefault="003E1AAD" w:rsidP="003E1AAD">
            <w:pPr>
              <w:rPr>
                <w:ins w:id="22198" w:author="張金龍" w:date="2021-05-30T16:00:00Z"/>
                <w:rFonts w:ascii="標楷體" w:eastAsia="標楷體" w:hAnsi="標楷體" w:hint="eastAsia"/>
              </w:rPr>
            </w:pPr>
            <w:ins w:id="22199" w:author="張金龍" w:date="2021-05-30T16:01:00Z">
              <w:r w:rsidRPr="006C6877">
                <w:rPr>
                  <w:rFonts w:ascii="標楷體" w:eastAsia="標楷體" w:hAnsi="標楷體"/>
                </w:rPr>
                <w:t>CustMain.</w:t>
              </w:r>
              <w:r w:rsidRPr="00702FE3">
                <w:rPr>
                  <w:rFonts w:ascii="標楷體" w:eastAsia="標楷體" w:hAnsi="標楷體"/>
                </w:rPr>
                <w:t>Curr</w:t>
              </w:r>
              <w:r w:rsidRPr="006C6877">
                <w:rPr>
                  <w:rFonts w:ascii="標楷體" w:eastAsia="標楷體" w:hAnsi="標楷體"/>
                </w:rPr>
                <w:t>FloorDash</w:t>
              </w:r>
            </w:ins>
          </w:p>
        </w:tc>
      </w:tr>
      <w:tr w:rsidR="005413BB" w14:paraId="77CF9FD1" w14:textId="77777777" w:rsidTr="005413BB">
        <w:trPr>
          <w:trHeight w:val="291"/>
          <w:jc w:val="center"/>
          <w:ins w:id="22200" w:author="家榮 張" w:date="2021-05-20T21:10:00Z"/>
          <w:trPrChange w:id="22201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02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828BA8" w14:textId="77777777" w:rsidR="005413BB" w:rsidRDefault="005413BB" w:rsidP="005413BB">
            <w:pPr>
              <w:rPr>
                <w:ins w:id="22203" w:author="家榮 張" w:date="2021-05-20T21:10:00Z"/>
                <w:rFonts w:ascii="標楷體" w:eastAsia="標楷體" w:hAnsi="標楷體"/>
              </w:rPr>
            </w:pPr>
            <w:ins w:id="22204" w:author="家榮 張" w:date="2021-05-20T21:10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05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3487AB" w14:textId="77777777" w:rsidR="005413BB" w:rsidRDefault="005413BB" w:rsidP="005413BB">
            <w:pPr>
              <w:rPr>
                <w:ins w:id="22206" w:author="家榮 張" w:date="2021-05-20T21:10:00Z"/>
                <w:rFonts w:ascii="標楷體" w:eastAsia="標楷體" w:hAnsi="標楷體"/>
              </w:rPr>
            </w:pPr>
            <w:ins w:id="22207" w:author="家榮 張" w:date="2021-05-20T21:10:00Z">
              <w:r>
                <w:rPr>
                  <w:rFonts w:ascii="標楷體" w:eastAsia="標楷體" w:hAnsi="標楷體" w:hint="eastAsia"/>
                </w:rPr>
                <w:t>電子信箱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08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458A94" w14:textId="77777777" w:rsidR="005413BB" w:rsidRDefault="005413BB" w:rsidP="005413BB">
            <w:pPr>
              <w:rPr>
                <w:ins w:id="22209" w:author="家榮 張" w:date="2021-05-20T21:10:00Z"/>
                <w:rFonts w:ascii="標楷體" w:eastAsia="標楷體" w:hAnsi="標楷體"/>
              </w:rPr>
            </w:pPr>
            <w:ins w:id="22210" w:author="家榮 張" w:date="2021-05-20T21:10:00Z">
              <w:r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11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E2397D" w14:textId="77777777" w:rsidR="005413BB" w:rsidRDefault="005413BB" w:rsidP="005413BB">
            <w:pPr>
              <w:rPr>
                <w:ins w:id="22212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13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C45591" w14:textId="77777777" w:rsidR="005413BB" w:rsidRDefault="005413BB" w:rsidP="005413BB">
            <w:pPr>
              <w:rPr>
                <w:ins w:id="22214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15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135764" w14:textId="77777777" w:rsidR="005413BB" w:rsidRDefault="005413BB" w:rsidP="005413BB">
            <w:pPr>
              <w:rPr>
                <w:ins w:id="22216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17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0C8E9E" w14:textId="77777777" w:rsidR="005413BB" w:rsidRDefault="005413BB" w:rsidP="005413BB">
            <w:pPr>
              <w:rPr>
                <w:ins w:id="22218" w:author="家榮 張" w:date="2021-05-20T21:10:00Z"/>
                <w:rFonts w:ascii="標楷體" w:eastAsia="標楷體" w:hAnsi="標楷體"/>
              </w:rPr>
            </w:pPr>
            <w:ins w:id="22219" w:author="家榮 張" w:date="2021-05-20T21:1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20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E18FF7" w14:textId="146F93B7" w:rsidR="005413BB" w:rsidRDefault="005413BB" w:rsidP="005413BB">
            <w:pPr>
              <w:rPr>
                <w:ins w:id="22221" w:author="家榮 張" w:date="2021-05-20T21:21:00Z"/>
                <w:rFonts w:ascii="標楷體" w:eastAsia="標楷體" w:hAnsi="標楷體"/>
              </w:rPr>
            </w:pPr>
            <w:ins w:id="22222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>
              <w:rPr>
                <w:rFonts w:ascii="標楷體" w:eastAsia="標楷體" w:hAnsi="標楷體" w:hint="eastAsia"/>
              </w:rPr>
              <w:t>限</w:t>
            </w:r>
            <w:ins w:id="22223" w:author="家榮 張" w:date="2021-05-20T21:21:00Z">
              <w:r>
                <w:rPr>
                  <w:rFonts w:ascii="標楷體" w:eastAsia="標楷體" w:hAnsi="標楷體" w:hint="eastAsia"/>
                </w:rPr>
                <w:t>輸入</w:t>
              </w:r>
            </w:ins>
            <w:r>
              <w:rPr>
                <w:rFonts w:ascii="標楷體" w:eastAsia="標楷體" w:hAnsi="標楷體" w:hint="eastAsia"/>
              </w:rPr>
              <w:t>文字</w:t>
            </w:r>
          </w:p>
          <w:p w14:paraId="756D2920" w14:textId="3B5CF822" w:rsidR="005413BB" w:rsidRDefault="005413BB" w:rsidP="005413BB">
            <w:pPr>
              <w:rPr>
                <w:ins w:id="22224" w:author="家榮 張" w:date="2021-05-20T21:10:00Z"/>
                <w:rFonts w:ascii="標楷體" w:eastAsia="標楷體" w:hAnsi="標楷體"/>
              </w:rPr>
            </w:pPr>
            <w:ins w:id="22225" w:author="家榮 張" w:date="2021-05-20T22:01:00Z">
              <w:r>
                <w:rPr>
                  <w:rFonts w:ascii="標楷體" w:eastAsia="標楷體" w:hAnsi="標楷體"/>
                </w:rPr>
                <w:t>2</w:t>
              </w:r>
            </w:ins>
            <w:ins w:id="22226" w:author="家榮 張" w:date="2021-05-20T21:21:00Z">
              <w:r>
                <w:rPr>
                  <w:rFonts w:ascii="標楷體" w:eastAsia="標楷體" w:hAnsi="標楷體"/>
                </w:rPr>
                <w:t>.CustMain.Email</w:t>
              </w:r>
            </w:ins>
          </w:p>
        </w:tc>
      </w:tr>
      <w:tr w:rsidR="005413BB" w14:paraId="5720F826" w14:textId="77777777" w:rsidTr="005413BB">
        <w:trPr>
          <w:trHeight w:val="291"/>
          <w:jc w:val="center"/>
          <w:ins w:id="22227" w:author="家榮 張" w:date="2021-05-20T21:10:00Z"/>
          <w:trPrChange w:id="22228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29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33040B" w14:textId="77777777" w:rsidR="005413BB" w:rsidRDefault="005413BB" w:rsidP="005413BB">
            <w:pPr>
              <w:rPr>
                <w:ins w:id="22230" w:author="家榮 張" w:date="2021-05-20T21:10:00Z"/>
                <w:rFonts w:ascii="標楷體" w:eastAsia="標楷體" w:hAnsi="標楷體"/>
              </w:rPr>
            </w:pPr>
            <w:ins w:id="22231" w:author="家榮 張" w:date="2021-05-20T21:10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5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32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2F023A" w14:textId="77777777" w:rsidR="005413BB" w:rsidRDefault="005413BB" w:rsidP="005413BB">
            <w:pPr>
              <w:rPr>
                <w:ins w:id="22233" w:author="家榮 張" w:date="2021-05-20T21:10:00Z"/>
                <w:rFonts w:ascii="標楷體" w:eastAsia="標楷體" w:hAnsi="標楷體"/>
              </w:rPr>
            </w:pPr>
            <w:ins w:id="22234" w:author="家榮 張" w:date="2021-05-20T21:10:00Z">
              <w:r>
                <w:rPr>
                  <w:rFonts w:ascii="標楷體" w:eastAsia="標楷體" w:hAnsi="標楷體" w:hint="eastAsia"/>
                </w:rPr>
                <w:t>企金別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35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7511A9" w14:textId="77777777" w:rsidR="005413BB" w:rsidRDefault="005413BB" w:rsidP="005413BB">
            <w:pPr>
              <w:rPr>
                <w:ins w:id="22236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37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3348C6" w14:textId="77777777" w:rsidR="005413BB" w:rsidRDefault="005413BB" w:rsidP="005413BB">
            <w:pPr>
              <w:rPr>
                <w:ins w:id="22238" w:author="家榮 張" w:date="2021-05-20T21:10:00Z"/>
                <w:rFonts w:ascii="標楷體" w:eastAsia="標楷體" w:hAnsi="標楷體"/>
              </w:rPr>
            </w:pPr>
            <w:ins w:id="22239" w:author="家榮 張" w:date="2021-05-20T21:1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40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4A261E" w14:textId="77777777" w:rsidR="005413BB" w:rsidRDefault="005413BB" w:rsidP="005413B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24A51DE6" w14:textId="77777777" w:rsidR="005413BB" w:rsidRDefault="005413BB" w:rsidP="005413B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17BBF9B" w14:textId="5AD72327" w:rsidR="005413BB" w:rsidRDefault="005413BB" w:rsidP="005413BB">
            <w:pPr>
              <w:rPr>
                <w:ins w:id="22241" w:author="家榮 張" w:date="2021-05-20T21:10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1:企金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42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3725188" w14:textId="6455AF75" w:rsidR="005413BB" w:rsidRDefault="005413BB" w:rsidP="005413BB">
            <w:pPr>
              <w:rPr>
                <w:ins w:id="22243" w:author="家榮 張" w:date="2021-05-20T21:10:00Z"/>
                <w:rFonts w:ascii="標楷體" w:eastAsia="標楷體" w:hAnsi="標楷體"/>
              </w:rPr>
            </w:pPr>
            <w:ins w:id="22244" w:author="張金龍" w:date="2021-05-29T22:29:00Z">
              <w:r>
                <w:rPr>
                  <w:rFonts w:ascii="標楷體" w:eastAsia="標楷體" w:hAnsi="標楷體" w:hint="eastAsia"/>
                </w:rPr>
                <w:lastRenderedPageBreak/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45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AEBF65" w14:textId="66F0C3E7" w:rsidR="005413BB" w:rsidRDefault="005413BB" w:rsidP="005413BB">
            <w:pPr>
              <w:rPr>
                <w:ins w:id="22246" w:author="家榮 張" w:date="2021-05-20T21:10:00Z"/>
                <w:rFonts w:ascii="標楷體" w:eastAsia="標楷體" w:hAnsi="標楷體"/>
              </w:rPr>
            </w:pPr>
            <w:ins w:id="22247" w:author="家榮 張" w:date="2021-05-20T21:10:00Z">
              <w:del w:id="22248" w:author="張金龍" w:date="2021-05-29T22:29:00Z">
                <w:r w:rsidDel="00BC373C">
                  <w:rPr>
                    <w:rFonts w:ascii="標楷體" w:eastAsia="標楷體" w:hAnsi="標楷體" w:hint="eastAsia"/>
                  </w:rPr>
                  <w:delText>R</w:delText>
                </w:r>
              </w:del>
            </w:ins>
            <w:ins w:id="22249" w:author="張金龍" w:date="2021-05-29T22:29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50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2766D8" w14:textId="77777777" w:rsidR="005413BB" w:rsidRDefault="005413BB" w:rsidP="005413B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ins w:id="22251" w:author="家榮 張" w:date="2021-05-20T21:21:00Z">
              <w:r>
                <w:rPr>
                  <w:rFonts w:ascii="標楷體" w:eastAsia="標楷體" w:hAnsi="標楷體" w:hint="eastAsia"/>
                </w:rPr>
                <w:t>1.必須</w:t>
              </w:r>
            </w:ins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</w:t>
            </w:r>
          </w:p>
          <w:p w14:paraId="24A128B7" w14:textId="77777777" w:rsidR="005413BB" w:rsidRDefault="005413BB" w:rsidP="005413BB">
            <w:pPr>
              <w:rPr>
                <w:ins w:id="22252" w:author="家榮 張" w:date="2021-05-20T21:21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7118B7C" w14:textId="55A3A974" w:rsidR="005413BB" w:rsidRDefault="005413BB" w:rsidP="005413BB">
            <w:pPr>
              <w:rPr>
                <w:ins w:id="22253" w:author="家榮 張" w:date="2021-05-20T21:1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ins w:id="22254" w:author="家榮 張" w:date="2021-05-20T21:21:00Z">
              <w:r>
                <w:rPr>
                  <w:rFonts w:ascii="標楷體" w:eastAsia="標楷體" w:hAnsi="標楷體"/>
                </w:rPr>
                <w:t>.CustMain.</w:t>
              </w:r>
            </w:ins>
            <w:r>
              <w:rPr>
                <w:rFonts w:ascii="標楷體" w:eastAsia="標楷體" w:hAnsi="標楷體"/>
              </w:rPr>
              <w:t>EntCode</w:t>
            </w:r>
          </w:p>
        </w:tc>
      </w:tr>
      <w:tr w:rsidR="005413BB" w14:paraId="517F4F9F" w14:textId="77777777" w:rsidTr="005413BB">
        <w:trPr>
          <w:trHeight w:val="291"/>
          <w:jc w:val="center"/>
          <w:ins w:id="22255" w:author="家榮 張" w:date="2021-05-20T21:10:00Z"/>
          <w:trPrChange w:id="22256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57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DCBD6C" w14:textId="77777777" w:rsidR="005413BB" w:rsidRDefault="005413BB" w:rsidP="005413BB">
            <w:pPr>
              <w:rPr>
                <w:ins w:id="22258" w:author="家榮 張" w:date="2021-05-20T21:10:00Z"/>
                <w:rFonts w:ascii="標楷體" w:eastAsia="標楷體" w:hAnsi="標楷體"/>
              </w:rPr>
            </w:pPr>
            <w:ins w:id="22259" w:author="家榮 張" w:date="2021-05-20T21:10:00Z">
              <w:r>
                <w:rPr>
                  <w:rFonts w:ascii="標楷體" w:eastAsia="標楷體" w:hAnsi="標楷體" w:hint="eastAsia"/>
                </w:rPr>
                <w:lastRenderedPageBreak/>
                <w:t>1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60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5B961F" w14:textId="77777777" w:rsidR="005413BB" w:rsidRDefault="005413BB" w:rsidP="005413BB">
            <w:pPr>
              <w:rPr>
                <w:ins w:id="22261" w:author="家榮 張" w:date="2021-05-20T21:10:00Z"/>
                <w:rFonts w:ascii="標楷體" w:eastAsia="標楷體" w:hAnsi="標楷體"/>
              </w:rPr>
            </w:pPr>
            <w:ins w:id="22262" w:author="家榮 張" w:date="2021-05-20T21:10:00Z">
              <w:r>
                <w:rPr>
                  <w:rFonts w:ascii="標楷體" w:eastAsia="標楷體" w:hAnsi="標楷體" w:hint="eastAsia"/>
                </w:rPr>
                <w:t>英文名稱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63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9B24D0" w14:textId="75060C96" w:rsidR="005413BB" w:rsidRDefault="005413BB" w:rsidP="005413BB">
            <w:pPr>
              <w:rPr>
                <w:ins w:id="22264" w:author="家榮 張" w:date="2021-05-20T21:10:00Z"/>
                <w:rFonts w:ascii="標楷體" w:eastAsia="標楷體" w:hAnsi="標楷體"/>
              </w:rPr>
            </w:pPr>
            <w:ins w:id="22265" w:author="家榮 張" w:date="2021-05-20T21:1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2266" w:author="張金龍" w:date="2021-05-29T22:29:00Z"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67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E01BA7" w14:textId="77777777" w:rsidR="005413BB" w:rsidRDefault="005413BB" w:rsidP="005413BB">
            <w:pPr>
              <w:rPr>
                <w:ins w:id="22268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69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919236" w14:textId="77777777" w:rsidR="005413BB" w:rsidRDefault="005413BB" w:rsidP="005413BB">
            <w:pPr>
              <w:rPr>
                <w:ins w:id="22270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71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A2F277" w14:textId="77777777" w:rsidR="005413BB" w:rsidRDefault="005413BB" w:rsidP="005413BB">
            <w:pPr>
              <w:rPr>
                <w:ins w:id="22272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73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3C98B2" w14:textId="77777777" w:rsidR="005413BB" w:rsidRDefault="005413BB" w:rsidP="005413BB">
            <w:pPr>
              <w:rPr>
                <w:ins w:id="22274" w:author="家榮 張" w:date="2021-05-20T21:10:00Z"/>
                <w:rFonts w:ascii="標楷體" w:eastAsia="標楷體" w:hAnsi="標楷體"/>
              </w:rPr>
            </w:pPr>
            <w:ins w:id="22275" w:author="家榮 張" w:date="2021-05-20T21:10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76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2B6E29" w14:textId="14F0F6A0" w:rsidR="005413BB" w:rsidRDefault="005413BB" w:rsidP="005413BB">
            <w:pPr>
              <w:rPr>
                <w:ins w:id="22277" w:author="家榮 張" w:date="2021-05-20T21:21:00Z"/>
                <w:rFonts w:ascii="標楷體" w:eastAsia="標楷體" w:hAnsi="標楷體"/>
              </w:rPr>
            </w:pPr>
            <w:ins w:id="22278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>
              <w:rPr>
                <w:rFonts w:ascii="標楷體" w:eastAsia="標楷體" w:hAnsi="標楷體" w:hint="eastAsia"/>
              </w:rPr>
              <w:t>自行</w:t>
            </w:r>
            <w:ins w:id="22279" w:author="家榮 張" w:date="2021-05-20T21:21:00Z">
              <w:r>
                <w:rPr>
                  <w:rFonts w:ascii="標楷體" w:eastAsia="標楷體" w:hAnsi="標楷體" w:hint="eastAsia"/>
                </w:rPr>
                <w:t>輸入</w:t>
              </w:r>
            </w:ins>
            <w:r>
              <w:rPr>
                <w:rFonts w:ascii="標楷體" w:eastAsia="標楷體" w:hAnsi="標楷體" w:hint="eastAsia"/>
              </w:rPr>
              <w:t>文字</w:t>
            </w:r>
          </w:p>
          <w:p w14:paraId="544AB7F0" w14:textId="2C2E07EB" w:rsidR="005413BB" w:rsidRDefault="005413BB" w:rsidP="005413BB">
            <w:pPr>
              <w:rPr>
                <w:ins w:id="22280" w:author="家榮 張" w:date="2021-05-20T21:10:00Z"/>
                <w:rFonts w:ascii="標楷體" w:eastAsia="標楷體" w:hAnsi="標楷體"/>
              </w:rPr>
            </w:pPr>
            <w:ins w:id="22281" w:author="家榮 張" w:date="2021-05-20T22:01:00Z">
              <w:r>
                <w:rPr>
                  <w:rFonts w:ascii="標楷體" w:eastAsia="標楷體" w:hAnsi="標楷體"/>
                </w:rPr>
                <w:t>2</w:t>
              </w:r>
            </w:ins>
            <w:ins w:id="22282" w:author="家榮 張" w:date="2021-05-20T21:21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EName</w:t>
              </w:r>
            </w:ins>
          </w:p>
        </w:tc>
      </w:tr>
      <w:tr w:rsidR="005413BB" w14:paraId="5045C49E" w14:textId="77777777" w:rsidTr="005413BB">
        <w:trPr>
          <w:trHeight w:val="291"/>
          <w:jc w:val="center"/>
          <w:ins w:id="22283" w:author="家榮 張" w:date="2021-05-20T21:10:00Z"/>
          <w:trPrChange w:id="22284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85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1E7402" w14:textId="77777777" w:rsidR="005413BB" w:rsidRDefault="005413BB" w:rsidP="005413BB">
            <w:pPr>
              <w:rPr>
                <w:ins w:id="22286" w:author="家榮 張" w:date="2021-05-20T21:10:00Z"/>
                <w:rFonts w:ascii="標楷體" w:eastAsia="標楷體" w:hAnsi="標楷體"/>
              </w:rPr>
            </w:pPr>
            <w:ins w:id="22287" w:author="家榮 張" w:date="2021-05-20T21:10:00Z">
              <w:r>
                <w:rPr>
                  <w:rFonts w:ascii="標楷體" w:eastAsia="標楷體" w:hAnsi="標楷體"/>
                </w:rPr>
                <w:t>17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88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55441F" w14:textId="77777777" w:rsidR="005413BB" w:rsidRDefault="005413BB" w:rsidP="005413BB">
            <w:pPr>
              <w:rPr>
                <w:ins w:id="22289" w:author="家榮 張" w:date="2021-05-20T21:10:00Z"/>
                <w:rFonts w:ascii="標楷體" w:eastAsia="標楷體" w:hAnsi="標楷體"/>
              </w:rPr>
            </w:pPr>
            <w:ins w:id="22290" w:author="家榮 張" w:date="2021-05-20T21:10:00Z">
              <w:r>
                <w:rPr>
                  <w:rFonts w:ascii="標楷體" w:eastAsia="標楷體" w:hAnsi="標楷體" w:hint="eastAsia"/>
                </w:rPr>
                <w:t>年收入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91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233977" w14:textId="77777777" w:rsidR="005413BB" w:rsidRDefault="005413BB" w:rsidP="005413BB">
            <w:pPr>
              <w:rPr>
                <w:ins w:id="22292" w:author="家榮 張" w:date="2021-05-20T21:10:00Z"/>
                <w:rFonts w:ascii="標楷體" w:eastAsia="標楷體" w:hAnsi="標楷體"/>
              </w:rPr>
            </w:pPr>
            <w:ins w:id="22293" w:author="家榮 張" w:date="2021-05-20T21:10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94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B609320" w14:textId="77777777" w:rsidR="005413BB" w:rsidRDefault="005413BB" w:rsidP="005413BB">
            <w:pPr>
              <w:rPr>
                <w:ins w:id="22295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96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F90711" w14:textId="77777777" w:rsidR="005413BB" w:rsidRDefault="005413BB" w:rsidP="005413BB">
            <w:pPr>
              <w:rPr>
                <w:ins w:id="22297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98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910C37" w14:textId="77777777" w:rsidR="005413BB" w:rsidRDefault="005413BB" w:rsidP="005413BB">
            <w:pPr>
              <w:rPr>
                <w:ins w:id="22299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00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58E692D" w14:textId="77777777" w:rsidR="005413BB" w:rsidRDefault="005413BB" w:rsidP="005413BB">
            <w:pPr>
              <w:rPr>
                <w:ins w:id="22301" w:author="家榮 張" w:date="2021-05-20T21:10:00Z"/>
                <w:rFonts w:ascii="標楷體" w:eastAsia="標楷體" w:hAnsi="標楷體"/>
              </w:rPr>
            </w:pPr>
            <w:ins w:id="22302" w:author="家榮 張" w:date="2021-05-20T21:10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03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FF5BFE" w14:textId="3021E0A7" w:rsidR="005413BB" w:rsidRDefault="005413BB" w:rsidP="005413BB">
            <w:pPr>
              <w:rPr>
                <w:ins w:id="22304" w:author="家榮 張" w:date="2021-05-20T21:21:00Z"/>
                <w:rFonts w:ascii="標楷體" w:eastAsia="標楷體" w:hAnsi="標楷體"/>
              </w:rPr>
            </w:pPr>
            <w:ins w:id="22305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>
              <w:rPr>
                <w:rFonts w:ascii="標楷體" w:eastAsia="標楷體" w:hAnsi="標楷體" w:hint="eastAsia"/>
              </w:rPr>
              <w:t>自行</w:t>
            </w:r>
            <w:ins w:id="22306" w:author="家榮 張" w:date="2021-05-20T21:21:00Z">
              <w:r>
                <w:rPr>
                  <w:rFonts w:ascii="標楷體" w:eastAsia="標楷體" w:hAnsi="標楷體" w:hint="eastAsia"/>
                </w:rPr>
                <w:t>輸入</w:t>
              </w:r>
            </w:ins>
            <w:r>
              <w:rPr>
                <w:rFonts w:ascii="標楷體" w:eastAsia="標楷體" w:hAnsi="標楷體" w:hint="eastAsia"/>
              </w:rPr>
              <w:t>數字</w:t>
            </w:r>
          </w:p>
          <w:p w14:paraId="663311FB" w14:textId="047903D5" w:rsidR="005413BB" w:rsidRDefault="005413BB" w:rsidP="005413BB">
            <w:pPr>
              <w:rPr>
                <w:ins w:id="22307" w:author="家榮 張" w:date="2021-05-20T21:10:00Z"/>
                <w:rFonts w:ascii="標楷體" w:eastAsia="標楷體" w:hAnsi="標楷體"/>
              </w:rPr>
            </w:pPr>
            <w:ins w:id="22308" w:author="家榮 張" w:date="2021-05-20T22:02:00Z">
              <w:r>
                <w:rPr>
                  <w:rFonts w:ascii="標楷體" w:eastAsia="標楷體" w:hAnsi="標楷體"/>
                </w:rPr>
                <w:t>2</w:t>
              </w:r>
            </w:ins>
            <w:ins w:id="22309" w:author="家榮 張" w:date="2021-05-20T21:21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5413BB" w14:paraId="03AE5B04" w14:textId="77777777" w:rsidTr="005413BB">
        <w:trPr>
          <w:trHeight w:val="291"/>
          <w:jc w:val="center"/>
          <w:ins w:id="22310" w:author="家榮 張" w:date="2021-05-20T21:10:00Z"/>
          <w:trPrChange w:id="22311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12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94B399" w14:textId="77777777" w:rsidR="005413BB" w:rsidRDefault="005413BB" w:rsidP="005413BB">
            <w:pPr>
              <w:rPr>
                <w:ins w:id="22313" w:author="家榮 張" w:date="2021-05-20T21:10:00Z"/>
                <w:rFonts w:ascii="標楷體" w:eastAsia="標楷體" w:hAnsi="標楷體"/>
              </w:rPr>
            </w:pPr>
            <w:ins w:id="22314" w:author="家榮 張" w:date="2021-05-20T21:10:00Z">
              <w:r>
                <w:rPr>
                  <w:rFonts w:ascii="標楷體" w:eastAsia="標楷體" w:hAnsi="標楷體"/>
                </w:rPr>
                <w:t>18</w:t>
              </w:r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15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BAB206" w14:textId="77777777" w:rsidR="005413BB" w:rsidRDefault="005413BB" w:rsidP="005413BB">
            <w:pPr>
              <w:rPr>
                <w:ins w:id="22316" w:author="家榮 張" w:date="2021-05-20T21:10:00Z"/>
                <w:rFonts w:ascii="標楷體" w:eastAsia="標楷體" w:hAnsi="標楷體"/>
              </w:rPr>
            </w:pPr>
            <w:ins w:id="22317" w:author="家榮 張" w:date="2021-05-20T21:10:00Z">
              <w:r>
                <w:rPr>
                  <w:rFonts w:ascii="標楷體" w:eastAsia="標楷體" w:hAnsi="標楷體" w:hint="eastAsia"/>
                </w:rPr>
                <w:t>年收入資料年月</w:t>
              </w:r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18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4C67EB" w14:textId="77777777" w:rsidR="005413BB" w:rsidRDefault="005413BB" w:rsidP="005413BB">
            <w:pPr>
              <w:rPr>
                <w:ins w:id="22319" w:author="家榮 張" w:date="2021-05-20T21:10:00Z"/>
                <w:rFonts w:ascii="標楷體" w:eastAsia="標楷體" w:hAnsi="標楷體"/>
              </w:rPr>
            </w:pPr>
            <w:ins w:id="22320" w:author="家榮 張" w:date="2021-05-20T21:10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21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3B971D" w14:textId="77777777" w:rsidR="005413BB" w:rsidRDefault="005413BB" w:rsidP="005413BB">
            <w:pPr>
              <w:rPr>
                <w:ins w:id="22322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23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20E6DC" w14:textId="77777777" w:rsidR="005413BB" w:rsidRDefault="005413BB" w:rsidP="005413BB">
            <w:pPr>
              <w:rPr>
                <w:ins w:id="22324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25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457005" w14:textId="77777777" w:rsidR="005413BB" w:rsidRDefault="005413BB" w:rsidP="005413BB">
            <w:pPr>
              <w:rPr>
                <w:ins w:id="22326" w:author="家榮 張" w:date="2021-05-20T21:1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27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E75172" w14:textId="77777777" w:rsidR="005413BB" w:rsidRDefault="005413BB" w:rsidP="005413BB">
            <w:pPr>
              <w:rPr>
                <w:ins w:id="22328" w:author="家榮 張" w:date="2021-05-20T21:10:00Z"/>
                <w:rFonts w:ascii="標楷體" w:eastAsia="標楷體" w:hAnsi="標楷體"/>
              </w:rPr>
            </w:pPr>
            <w:ins w:id="22329" w:author="家榮 張" w:date="2021-05-20T21:10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30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F1EEB4" w14:textId="7C8D748B" w:rsidR="005413BB" w:rsidRDefault="005413BB" w:rsidP="005413BB">
            <w:pPr>
              <w:rPr>
                <w:ins w:id="22331" w:author="張金龍" w:date="2021-05-29T22:30:00Z"/>
                <w:rFonts w:ascii="標楷體" w:eastAsia="標楷體" w:hAnsi="標楷體"/>
              </w:rPr>
            </w:pPr>
            <w:ins w:id="22332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r>
              <w:rPr>
                <w:rFonts w:ascii="標楷體" w:eastAsia="標楷體" w:hAnsi="標楷體" w:hint="eastAsia"/>
              </w:rPr>
              <w:t>自行</w:t>
            </w:r>
            <w:ins w:id="22333" w:author="家榮 張" w:date="2021-05-20T21:21:00Z">
              <w:r>
                <w:rPr>
                  <w:rFonts w:ascii="標楷體" w:eastAsia="標楷體" w:hAnsi="標楷體" w:hint="eastAsia"/>
                </w:rPr>
                <w:t>輸入</w:t>
              </w:r>
            </w:ins>
            <w:del w:id="22334" w:author="張金龍" w:date="2021-05-29T22:30:00Z">
              <w:r w:rsidDel="00BC373C">
                <w:rPr>
                  <w:rFonts w:ascii="標楷體" w:eastAsia="標楷體" w:hAnsi="標楷體" w:hint="eastAsia"/>
                </w:rPr>
                <w:delText>數字</w:delText>
              </w:r>
            </w:del>
            <w:ins w:id="22335" w:author="張金龍" w:date="2021-05-29T22:30:00Z">
              <w:r>
                <w:rPr>
                  <w:rFonts w:ascii="標楷體" w:eastAsia="標楷體" w:hAnsi="標楷體" w:hint="eastAsia"/>
                  <w:lang w:eastAsia="zh-HK"/>
                </w:rPr>
                <w:t>文字</w:t>
              </w:r>
            </w:ins>
            <w:r>
              <w:rPr>
                <w:rFonts w:ascii="標楷體" w:eastAsia="標楷體" w:hAnsi="標楷體" w:hint="eastAsia"/>
              </w:rPr>
              <w:t>，</w:t>
            </w:r>
            <w:ins w:id="22336" w:author="張金龍" w:date="2021-05-29T22:30:00Z">
              <w:r>
                <w:rPr>
                  <w:rFonts w:ascii="標楷體" w:eastAsia="標楷體" w:hAnsi="標楷體" w:hint="eastAsia"/>
                  <w:lang w:eastAsia="zh-HK"/>
                </w:rPr>
                <w:t>不為空白</w:t>
              </w:r>
              <w:r>
                <w:rPr>
                  <w:rFonts w:ascii="標楷體" w:eastAsia="標楷體" w:hAnsi="標楷體" w:hint="eastAsia"/>
                </w:rPr>
                <w:t>,</w:t>
              </w:r>
            </w:ins>
          </w:p>
          <w:p w14:paraId="778030C0" w14:textId="20240D98" w:rsidR="005413BB" w:rsidDel="00BC373C" w:rsidRDefault="005413BB">
            <w:pPr>
              <w:ind w:firstLineChars="100" w:firstLine="240"/>
              <w:rPr>
                <w:del w:id="22337" w:author="張金龍" w:date="2021-05-29T22:30:00Z"/>
                <w:rFonts w:ascii="標楷體" w:eastAsia="標楷體" w:hAnsi="標楷體"/>
              </w:rPr>
              <w:pPrChange w:id="22338" w:author="張金龍" w:date="2021-05-29T22:30:00Z">
                <w:pPr/>
              </w:pPrChange>
            </w:pPr>
            <w:ins w:id="22339" w:author="家榮 張" w:date="2021-05-20T21:57:00Z">
              <w:r>
                <w:rPr>
                  <w:rFonts w:ascii="標楷體" w:eastAsia="標楷體" w:hAnsi="標楷體" w:hint="eastAsia"/>
                </w:rPr>
                <w:t>檢核條件:</w:t>
              </w:r>
            </w:ins>
            <w:ins w:id="22340" w:author="張金龍" w:date="2021-05-29T22:31:00Z">
              <w:r>
                <w:rPr>
                  <w:rFonts w:ascii="標楷體" w:eastAsia="標楷體" w:hAnsi="標楷體" w:hint="eastAsia"/>
                  <w:lang w:eastAsia="zh-HK"/>
                </w:rPr>
                <w:t>限輸入數字</w:t>
              </w:r>
            </w:ins>
          </w:p>
          <w:p w14:paraId="0BDB247F" w14:textId="2C456520" w:rsidR="005413BB" w:rsidRDefault="005413BB">
            <w:pPr>
              <w:ind w:firstLineChars="100" w:firstLine="240"/>
              <w:rPr>
                <w:ins w:id="22341" w:author="家榮 張" w:date="2021-05-20T21:57:00Z"/>
                <w:rFonts w:ascii="標楷體" w:eastAsia="標楷體" w:hAnsi="標楷體"/>
              </w:rPr>
              <w:pPrChange w:id="22342" w:author="張金龍" w:date="2021-05-29T22:30:00Z">
                <w:pPr/>
              </w:pPrChange>
            </w:pPr>
            <w:del w:id="22343" w:author="張金龍" w:date="2021-05-29T22:30:00Z">
              <w:r w:rsidDel="00BC373C">
                <w:rPr>
                  <w:rFonts w:ascii="標楷體" w:eastAsia="標楷體" w:hAnsi="標楷體" w:hint="eastAsia"/>
                </w:rPr>
                <w:delText xml:space="preserve">  (1).不為空白時:</w:delText>
              </w:r>
            </w:del>
            <w:ins w:id="22344" w:author="張金龍" w:date="2021-05-29T22:30:00Z">
              <w:r>
                <w:rPr>
                  <w:rFonts w:ascii="標楷體" w:eastAsia="標楷體" w:hAnsi="標楷體" w:hint="eastAsia"/>
                </w:rPr>
                <w:t>/</w:t>
              </w:r>
            </w:ins>
            <w:ins w:id="22345" w:author="家榮 張" w:date="2021-05-20T21:57:00Z">
              <w:r>
                <w:rPr>
                  <w:rFonts w:ascii="標楷體" w:eastAsia="標楷體" w:hAnsi="標楷體"/>
                </w:rPr>
                <w:t>V(9)</w:t>
              </w:r>
            </w:ins>
          </w:p>
          <w:p w14:paraId="2DBB40B6" w14:textId="7113E198" w:rsidR="005413BB" w:rsidRDefault="005413BB" w:rsidP="005413BB">
            <w:pPr>
              <w:rPr>
                <w:ins w:id="22346" w:author="家榮 張" w:date="2021-05-20T21:10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ins w:id="22347" w:author="家榮 張" w:date="2021-05-20T21:21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5413BB" w:rsidDel="00BC373C" w14:paraId="68D8EFED" w14:textId="4E414970" w:rsidTr="005413BB">
        <w:trPr>
          <w:trHeight w:val="291"/>
          <w:jc w:val="center"/>
          <w:ins w:id="22348" w:author="家榮 張" w:date="2021-05-20T21:10:00Z"/>
          <w:del w:id="22349" w:author="張金龍" w:date="2021-05-29T22:33:00Z"/>
          <w:trPrChange w:id="22350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51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E65436" w14:textId="0968564C" w:rsidR="005413BB" w:rsidDel="00BC373C" w:rsidRDefault="005413BB" w:rsidP="005413BB">
            <w:pPr>
              <w:rPr>
                <w:ins w:id="22352" w:author="家榮 張" w:date="2021-05-20T21:10:00Z"/>
                <w:del w:id="22353" w:author="張金龍" w:date="2021-05-29T22:33:00Z"/>
                <w:rFonts w:ascii="標楷體" w:eastAsia="標楷體" w:hAnsi="標楷體"/>
              </w:rPr>
            </w:pPr>
            <w:ins w:id="22354" w:author="家榮 張" w:date="2021-05-20T21:10:00Z">
              <w:del w:id="22355" w:author="張金龍" w:date="2021-05-29T22:33:00Z">
                <w:r w:rsidDel="00BC373C">
                  <w:rPr>
                    <w:rFonts w:ascii="標楷體" w:eastAsia="標楷體" w:hAnsi="標楷體" w:hint="eastAsia"/>
                  </w:rPr>
                  <w:delText>1</w:delText>
                </w:r>
                <w:r w:rsidDel="00BC373C">
                  <w:rPr>
                    <w:rFonts w:ascii="標楷體" w:eastAsia="標楷體" w:hAnsi="標楷體"/>
                  </w:rPr>
                  <w:delText>9</w:delText>
                </w:r>
              </w:del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56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397873" w14:textId="1A05F148" w:rsidR="005413BB" w:rsidDel="00BC373C" w:rsidRDefault="005413BB" w:rsidP="005413BB">
            <w:pPr>
              <w:rPr>
                <w:ins w:id="22357" w:author="家榮 張" w:date="2021-05-20T21:10:00Z"/>
                <w:del w:id="22358" w:author="張金龍" w:date="2021-05-29T22:33:00Z"/>
                <w:rFonts w:ascii="標楷體" w:eastAsia="標楷體" w:hAnsi="標楷體"/>
              </w:rPr>
            </w:pPr>
            <w:ins w:id="22359" w:author="家榮 張" w:date="2021-05-20T21:10:00Z">
              <w:del w:id="22360" w:author="張金龍" w:date="2021-05-29T22:33:00Z">
                <w:r w:rsidDel="00BC373C">
                  <w:rPr>
                    <w:rFonts w:ascii="標楷體" w:eastAsia="標楷體" w:hAnsi="標楷體" w:hint="eastAsia"/>
                  </w:rPr>
                  <w:delText>是否為授信限制對象</w:delText>
                </w:r>
              </w:del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61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CED600" w14:textId="7106154F" w:rsidR="005413BB" w:rsidDel="00BC373C" w:rsidRDefault="005413BB" w:rsidP="005413BB">
            <w:pPr>
              <w:rPr>
                <w:ins w:id="22362" w:author="家榮 張" w:date="2021-05-20T21:10:00Z"/>
                <w:del w:id="22363" w:author="張金龍" w:date="2021-05-29T22:33:00Z"/>
                <w:rFonts w:ascii="標楷體" w:eastAsia="標楷體" w:hAnsi="標楷體"/>
              </w:rPr>
            </w:pPr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64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F4B25E" w14:textId="116C6F1A" w:rsidR="005413BB" w:rsidDel="00BC373C" w:rsidRDefault="005413BB" w:rsidP="005413BB">
            <w:pPr>
              <w:rPr>
                <w:ins w:id="22365" w:author="家榮 張" w:date="2021-05-20T21:10:00Z"/>
                <w:del w:id="22366" w:author="張金龍" w:date="2021-05-29T22:33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67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6B7700" w14:textId="07EEE9D4" w:rsidR="005413BB" w:rsidDel="00BC373C" w:rsidRDefault="005413BB" w:rsidP="005413BB">
            <w:pPr>
              <w:rPr>
                <w:ins w:id="22368" w:author="家榮 張" w:date="2021-05-20T21:10:00Z"/>
                <w:del w:id="22369" w:author="張金龍" w:date="2021-05-29T22:3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70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C0ECFB" w14:textId="738D1206" w:rsidR="005413BB" w:rsidDel="00BC373C" w:rsidRDefault="005413BB" w:rsidP="005413BB">
            <w:pPr>
              <w:rPr>
                <w:ins w:id="22371" w:author="家榮 張" w:date="2021-05-20T21:10:00Z"/>
                <w:del w:id="22372" w:author="張金龍" w:date="2021-05-29T22:3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73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501294" w14:textId="4D53719B" w:rsidR="005413BB" w:rsidRPr="00572388" w:rsidDel="00BC373C" w:rsidRDefault="005413BB" w:rsidP="005413BB">
            <w:pPr>
              <w:rPr>
                <w:ins w:id="22374" w:author="家榮 張" w:date="2021-05-20T21:10:00Z"/>
                <w:del w:id="22375" w:author="張金龍" w:date="2021-05-29T22:33:00Z"/>
                <w:rFonts w:ascii="標楷體" w:eastAsia="標楷體" w:hAnsi="標楷體"/>
              </w:rPr>
            </w:pPr>
            <w:ins w:id="22376" w:author="家榮 張" w:date="2021-05-20T21:10:00Z">
              <w:del w:id="22377" w:author="張金龍" w:date="2021-05-29T22:33:00Z">
                <w:r w:rsidDel="00BC373C">
                  <w:rPr>
                    <w:rFonts w:ascii="標楷體" w:eastAsia="標楷體" w:hAnsi="標楷體" w:hint="eastAsia"/>
                  </w:rPr>
                  <w:delText>R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78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EE596DA" w14:textId="407B1E2C" w:rsidR="005413BB" w:rsidDel="00BC373C" w:rsidRDefault="005413BB" w:rsidP="005413BB">
            <w:pPr>
              <w:rPr>
                <w:ins w:id="22379" w:author="家榮 張" w:date="2021-05-20T21:10:00Z"/>
                <w:del w:id="22380" w:author="張金龍" w:date="2021-05-29T22:33:00Z"/>
                <w:rFonts w:ascii="標楷體" w:eastAsia="標楷體" w:hAnsi="標楷體"/>
              </w:rPr>
            </w:pPr>
            <w:ins w:id="22381" w:author="家榮 張" w:date="2021-05-20T21:10:00Z">
              <w:del w:id="22382" w:author="張金龍" w:date="2021-05-29T22:33:00Z">
                <w:r w:rsidDel="00BC373C">
                  <w:rPr>
                    <w:rFonts w:ascii="標楷體" w:eastAsia="標楷體" w:hAnsi="標楷體" w:hint="eastAsia"/>
                  </w:rPr>
                  <w:delText>1.不必輸入</w:delText>
                </w:r>
              </w:del>
            </w:ins>
          </w:p>
        </w:tc>
      </w:tr>
      <w:tr w:rsidR="005413BB" w:rsidDel="00BC373C" w14:paraId="337ABDC0" w14:textId="68F80142" w:rsidTr="005413BB">
        <w:trPr>
          <w:trHeight w:val="291"/>
          <w:jc w:val="center"/>
          <w:ins w:id="22383" w:author="家榮 張" w:date="2021-05-20T21:10:00Z"/>
          <w:del w:id="22384" w:author="張金龍" w:date="2021-05-29T22:33:00Z"/>
          <w:trPrChange w:id="22385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86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7942EB" w14:textId="7596DD88" w:rsidR="005413BB" w:rsidDel="00BC373C" w:rsidRDefault="005413BB" w:rsidP="005413BB">
            <w:pPr>
              <w:rPr>
                <w:ins w:id="22387" w:author="家榮 張" w:date="2021-05-20T21:10:00Z"/>
                <w:del w:id="22388" w:author="張金龍" w:date="2021-05-29T22:33:00Z"/>
                <w:rFonts w:ascii="標楷體" w:eastAsia="標楷體" w:hAnsi="標楷體"/>
              </w:rPr>
            </w:pPr>
            <w:ins w:id="22389" w:author="家榮 張" w:date="2021-05-20T21:10:00Z">
              <w:del w:id="22390" w:author="張金龍" w:date="2021-05-29T22:33:00Z">
                <w:r w:rsidDel="00BC373C">
                  <w:rPr>
                    <w:rFonts w:ascii="標楷體" w:eastAsia="標楷體" w:hAnsi="標楷體" w:hint="eastAsia"/>
                  </w:rPr>
                  <w:delText>2</w:delText>
                </w:r>
                <w:r w:rsidDel="00BC373C">
                  <w:rPr>
                    <w:rFonts w:ascii="標楷體" w:eastAsia="標楷體" w:hAnsi="標楷體"/>
                  </w:rPr>
                  <w:delText>0</w:delText>
                </w:r>
              </w:del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91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0919D1" w14:textId="0141601E" w:rsidR="005413BB" w:rsidDel="00BC373C" w:rsidRDefault="005413BB" w:rsidP="005413BB">
            <w:pPr>
              <w:rPr>
                <w:ins w:id="22392" w:author="家榮 張" w:date="2021-05-20T21:10:00Z"/>
                <w:del w:id="22393" w:author="張金龍" w:date="2021-05-29T22:33:00Z"/>
                <w:rFonts w:ascii="標楷體" w:eastAsia="標楷體" w:hAnsi="標楷體"/>
              </w:rPr>
            </w:pPr>
            <w:ins w:id="22394" w:author="家榮 張" w:date="2021-05-20T21:10:00Z">
              <w:del w:id="22395" w:author="張金龍" w:date="2021-05-29T22:33:00Z">
                <w:r w:rsidDel="00BC373C">
                  <w:rPr>
                    <w:rFonts w:ascii="標楷體" w:eastAsia="標楷體" w:hAnsi="標楷體" w:hint="eastAsia"/>
                  </w:rPr>
                  <w:delText>是否為利害關係人</w:delText>
                </w:r>
              </w:del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96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306F13" w14:textId="4411094F" w:rsidR="005413BB" w:rsidDel="00BC373C" w:rsidRDefault="005413BB" w:rsidP="005413BB">
            <w:pPr>
              <w:rPr>
                <w:ins w:id="22397" w:author="家榮 張" w:date="2021-05-20T21:10:00Z"/>
                <w:del w:id="22398" w:author="張金龍" w:date="2021-05-29T22:33:00Z"/>
                <w:rFonts w:ascii="標楷體" w:eastAsia="標楷體" w:hAnsi="標楷體"/>
              </w:rPr>
            </w:pPr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99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D21E107" w14:textId="5C9EEE32" w:rsidR="005413BB" w:rsidDel="00BC373C" w:rsidRDefault="005413BB" w:rsidP="005413BB">
            <w:pPr>
              <w:rPr>
                <w:ins w:id="22400" w:author="家榮 張" w:date="2021-05-20T21:10:00Z"/>
                <w:del w:id="22401" w:author="張金龍" w:date="2021-05-29T22:33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02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C29B12" w14:textId="5824D8F1" w:rsidR="005413BB" w:rsidDel="00BC373C" w:rsidRDefault="005413BB" w:rsidP="005413BB">
            <w:pPr>
              <w:rPr>
                <w:ins w:id="22403" w:author="家榮 張" w:date="2021-05-20T21:10:00Z"/>
                <w:del w:id="22404" w:author="張金龍" w:date="2021-05-29T22:3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05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C3A6A1" w14:textId="18A37B28" w:rsidR="005413BB" w:rsidDel="00BC373C" w:rsidRDefault="005413BB" w:rsidP="005413BB">
            <w:pPr>
              <w:rPr>
                <w:ins w:id="22406" w:author="家榮 張" w:date="2021-05-20T21:10:00Z"/>
                <w:del w:id="22407" w:author="張金龍" w:date="2021-05-29T22:3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08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DC44F5" w14:textId="082EC73A" w:rsidR="005413BB" w:rsidRPr="00572388" w:rsidDel="00BC373C" w:rsidRDefault="005413BB" w:rsidP="005413BB">
            <w:pPr>
              <w:rPr>
                <w:ins w:id="22409" w:author="家榮 張" w:date="2021-05-20T21:10:00Z"/>
                <w:del w:id="22410" w:author="張金龍" w:date="2021-05-29T22:33:00Z"/>
                <w:rFonts w:ascii="標楷體" w:eastAsia="標楷體" w:hAnsi="標楷體"/>
              </w:rPr>
            </w:pPr>
            <w:ins w:id="22411" w:author="家榮 張" w:date="2021-05-20T21:10:00Z">
              <w:del w:id="22412" w:author="張金龍" w:date="2021-05-29T22:33:00Z">
                <w:r w:rsidDel="00BC373C">
                  <w:rPr>
                    <w:rFonts w:ascii="標楷體" w:eastAsia="標楷體" w:hAnsi="標楷體" w:hint="eastAsia"/>
                  </w:rPr>
                  <w:delText>R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13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4E3601" w14:textId="33268CE5" w:rsidR="005413BB" w:rsidDel="00BC373C" w:rsidRDefault="005413BB" w:rsidP="005413BB">
            <w:pPr>
              <w:rPr>
                <w:ins w:id="22414" w:author="家榮 張" w:date="2021-05-20T21:10:00Z"/>
                <w:del w:id="22415" w:author="張金龍" w:date="2021-05-29T22:33:00Z"/>
                <w:rFonts w:ascii="標楷體" w:eastAsia="標楷體" w:hAnsi="標楷體"/>
              </w:rPr>
            </w:pPr>
            <w:ins w:id="22416" w:author="家榮 張" w:date="2021-05-20T21:10:00Z">
              <w:del w:id="22417" w:author="張金龍" w:date="2021-05-29T22:33:00Z">
                <w:r w:rsidDel="00BC373C">
                  <w:rPr>
                    <w:rFonts w:ascii="標楷體" w:eastAsia="標楷體" w:hAnsi="標楷體" w:hint="eastAsia"/>
                  </w:rPr>
                  <w:delText>1.不必輸入</w:delText>
                </w:r>
              </w:del>
            </w:ins>
          </w:p>
        </w:tc>
      </w:tr>
      <w:tr w:rsidR="005413BB" w:rsidDel="00BC373C" w14:paraId="1E9FB837" w14:textId="4DA91695" w:rsidTr="005413BB">
        <w:trPr>
          <w:trHeight w:val="291"/>
          <w:jc w:val="center"/>
          <w:ins w:id="22418" w:author="家榮 張" w:date="2021-05-20T21:10:00Z"/>
          <w:del w:id="22419" w:author="張金龍" w:date="2021-05-29T22:33:00Z"/>
          <w:trPrChange w:id="22420" w:author="張嘉榮" w:date="2021-05-30T12:29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21" w:author="張嘉榮" w:date="2021-05-30T12:29:00Z">
              <w:tcPr>
                <w:tcW w:w="45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CE2C1F" w14:textId="198D2094" w:rsidR="005413BB" w:rsidDel="00BC373C" w:rsidRDefault="005413BB" w:rsidP="005413BB">
            <w:pPr>
              <w:rPr>
                <w:ins w:id="22422" w:author="家榮 張" w:date="2021-05-20T21:10:00Z"/>
                <w:del w:id="22423" w:author="張金龍" w:date="2021-05-29T22:33:00Z"/>
                <w:rFonts w:ascii="標楷體" w:eastAsia="標楷體" w:hAnsi="標楷體"/>
              </w:rPr>
            </w:pPr>
            <w:ins w:id="22424" w:author="家榮 張" w:date="2021-05-20T21:10:00Z">
              <w:del w:id="22425" w:author="張金龍" w:date="2021-05-29T22:33:00Z">
                <w:r w:rsidDel="00BC373C">
                  <w:rPr>
                    <w:rFonts w:ascii="標楷體" w:eastAsia="標楷體" w:hAnsi="標楷體" w:hint="eastAsia"/>
                  </w:rPr>
                  <w:delText>2</w:delText>
                </w:r>
                <w:r w:rsidDel="00BC373C">
                  <w:rPr>
                    <w:rFonts w:ascii="標楷體" w:eastAsia="標楷體" w:hAnsi="標楷體"/>
                  </w:rPr>
                  <w:delText>1</w:delText>
                </w:r>
              </w:del>
            </w:ins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26" w:author="張嘉榮" w:date="2021-05-30T12:29:00Z">
              <w:tcPr>
                <w:tcW w:w="126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7F4BAC" w14:textId="44457CD1" w:rsidR="005413BB" w:rsidDel="00BC373C" w:rsidRDefault="005413BB" w:rsidP="005413BB">
            <w:pPr>
              <w:rPr>
                <w:ins w:id="22427" w:author="家榮 張" w:date="2021-05-20T21:10:00Z"/>
                <w:del w:id="22428" w:author="張金龍" w:date="2021-05-29T22:33:00Z"/>
                <w:rFonts w:ascii="標楷體" w:eastAsia="標楷體" w:hAnsi="標楷體"/>
              </w:rPr>
            </w:pPr>
            <w:ins w:id="22429" w:author="家榮 張" w:date="2021-05-20T21:10:00Z">
              <w:del w:id="22430" w:author="張金龍" w:date="2021-05-29T22:33:00Z">
                <w:r w:rsidDel="00BC373C">
                  <w:rPr>
                    <w:rFonts w:ascii="標楷體" w:eastAsia="標楷體" w:hAnsi="標楷體" w:hint="eastAsia"/>
                  </w:rPr>
                  <w:delText>是否為準利害關係人</w:delText>
                </w:r>
              </w:del>
            </w:ins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31" w:author="張嘉榮" w:date="2021-05-30T12:29:00Z">
              <w:tcPr>
                <w:tcW w:w="72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86D7FB" w14:textId="38D2379E" w:rsidR="005413BB" w:rsidDel="00BC373C" w:rsidRDefault="005413BB" w:rsidP="005413BB">
            <w:pPr>
              <w:rPr>
                <w:ins w:id="22432" w:author="家榮 張" w:date="2021-05-20T21:10:00Z"/>
                <w:del w:id="22433" w:author="張金龍" w:date="2021-05-29T22:33:00Z"/>
                <w:rFonts w:ascii="標楷體" w:eastAsia="標楷體" w:hAnsi="標楷體"/>
              </w:rPr>
            </w:pPr>
          </w:p>
        </w:tc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34" w:author="張嘉榮" w:date="2021-05-30T12:29:00Z">
              <w:tcPr>
                <w:tcW w:w="7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189180" w14:textId="73AC6C21" w:rsidR="005413BB" w:rsidDel="00BC373C" w:rsidRDefault="005413BB" w:rsidP="005413BB">
            <w:pPr>
              <w:rPr>
                <w:ins w:id="22435" w:author="家榮 張" w:date="2021-05-20T21:10:00Z"/>
                <w:del w:id="22436" w:author="張金龍" w:date="2021-05-29T22:33:00Z"/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37" w:author="張嘉榮" w:date="2021-05-30T12:29:00Z">
              <w:tcPr>
                <w:tcW w:w="29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92A2C1" w14:textId="38BD35FC" w:rsidR="005413BB" w:rsidDel="00BC373C" w:rsidRDefault="005413BB" w:rsidP="005413BB">
            <w:pPr>
              <w:rPr>
                <w:ins w:id="22438" w:author="家榮 張" w:date="2021-05-20T21:10:00Z"/>
                <w:del w:id="22439" w:author="張金龍" w:date="2021-05-29T22:3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40" w:author="張嘉榮" w:date="2021-05-30T12:29:00Z">
              <w:tcPr>
                <w:tcW w:w="63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7ABC59" w14:textId="4DCCD219" w:rsidR="005413BB" w:rsidDel="00BC373C" w:rsidRDefault="005413BB" w:rsidP="005413BB">
            <w:pPr>
              <w:rPr>
                <w:ins w:id="22441" w:author="家榮 張" w:date="2021-05-20T21:10:00Z"/>
                <w:del w:id="22442" w:author="張金龍" w:date="2021-05-29T22:3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43" w:author="張嘉榮" w:date="2021-05-30T12:29:00Z">
              <w:tcPr>
                <w:tcW w:w="59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898944C" w14:textId="619F6989" w:rsidR="005413BB" w:rsidRPr="00572388" w:rsidDel="00BC373C" w:rsidRDefault="005413BB" w:rsidP="005413BB">
            <w:pPr>
              <w:rPr>
                <w:ins w:id="22444" w:author="家榮 張" w:date="2021-05-20T21:10:00Z"/>
                <w:del w:id="22445" w:author="張金龍" w:date="2021-05-29T22:33:00Z"/>
                <w:rFonts w:ascii="標楷體" w:eastAsia="標楷體" w:hAnsi="標楷體"/>
              </w:rPr>
            </w:pPr>
            <w:ins w:id="22446" w:author="家榮 張" w:date="2021-05-20T21:10:00Z">
              <w:del w:id="22447" w:author="張金龍" w:date="2021-05-29T22:33:00Z">
                <w:r w:rsidDel="00BC373C">
                  <w:rPr>
                    <w:rFonts w:ascii="標楷體" w:eastAsia="標楷體" w:hAnsi="標楷體" w:hint="eastAsia"/>
                  </w:rPr>
                  <w:delText>R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48" w:author="張嘉榮" w:date="2021-05-30T12:29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7E0C04" w14:textId="401DAE00" w:rsidR="005413BB" w:rsidDel="00BC373C" w:rsidRDefault="005413BB" w:rsidP="005413BB">
            <w:pPr>
              <w:rPr>
                <w:ins w:id="22449" w:author="家榮 張" w:date="2021-05-20T21:10:00Z"/>
                <w:del w:id="22450" w:author="張金龍" w:date="2021-05-29T22:33:00Z"/>
                <w:rFonts w:ascii="標楷體" w:eastAsia="標楷體" w:hAnsi="標楷體"/>
              </w:rPr>
            </w:pPr>
            <w:ins w:id="22451" w:author="家榮 張" w:date="2021-05-20T21:10:00Z">
              <w:del w:id="22452" w:author="張金龍" w:date="2021-05-29T22:33:00Z">
                <w:r w:rsidDel="00BC373C">
                  <w:rPr>
                    <w:rFonts w:ascii="標楷體" w:eastAsia="標楷體" w:hAnsi="標楷體" w:hint="eastAsia"/>
                  </w:rPr>
                  <w:delText>1.不必輸入</w:delText>
                </w:r>
              </w:del>
            </w:ins>
          </w:p>
        </w:tc>
      </w:tr>
      <w:bookmarkEnd w:id="21053"/>
    </w:tbl>
    <w:p w14:paraId="706AE9BF" w14:textId="77777777" w:rsidR="001B4945" w:rsidRDefault="001B4945" w:rsidP="001B4945">
      <w:pPr>
        <w:rPr>
          <w:ins w:id="22453" w:author="家榮 張" w:date="2021-05-20T21:10:00Z"/>
          <w:rFonts w:ascii="標楷體" w:eastAsia="標楷體" w:hAnsi="標楷體"/>
        </w:rPr>
      </w:pPr>
    </w:p>
    <w:p w14:paraId="142AC98D" w14:textId="26DC4261" w:rsidR="00840EEC" w:rsidRDefault="00840EEC" w:rsidP="00840EEC">
      <w:pPr>
        <w:rPr>
          <w:ins w:id="22454" w:author="家榮 張" w:date="2021-05-20T19:51:00Z"/>
        </w:rPr>
      </w:pPr>
    </w:p>
    <w:p w14:paraId="6AEB59D1" w14:textId="77777777" w:rsidR="00840EEC" w:rsidRPr="00E87520" w:rsidRDefault="00840EEC">
      <w:pPr>
        <w:rPr>
          <w:ins w:id="22455" w:author="家榮 張" w:date="2021-05-20T19:50:00Z"/>
        </w:rPr>
        <w:pPrChange w:id="22456" w:author="家榮 張" w:date="2021-05-20T19:50:00Z">
          <w:pPr>
            <w:pStyle w:val="3"/>
          </w:pPr>
        </w:pPrChange>
      </w:pPr>
    </w:p>
    <w:p w14:paraId="17C0312F" w14:textId="0DB90545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  <w:rPr>
          <w:ins w:id="22457" w:author="家榮 張" w:date="2021-05-20T22:27:00Z"/>
        </w:rPr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0C4F8360" w14:textId="7AFAF1EF" w:rsidR="00485CE3" w:rsidRPr="00E87520" w:rsidRDefault="00485CE3">
      <w:pPr>
        <w:rPr>
          <w:ins w:id="22458" w:author="家榮 張" w:date="2021-05-20T22:27:00Z"/>
        </w:rPr>
        <w:pPrChange w:id="22459" w:author="家榮 張" w:date="2021-05-20T22:28:00Z">
          <w:pPr>
            <w:pStyle w:val="4"/>
            <w:numPr>
              <w:ilvl w:val="0"/>
              <w:numId w:val="0"/>
            </w:numPr>
            <w:tabs>
              <w:tab w:val="clear" w:pos="1440"/>
            </w:tabs>
            <w:ind w:left="0" w:firstLine="0"/>
          </w:pPr>
        </w:pPrChange>
      </w:pPr>
      <w:ins w:id="22460" w:author="家榮 張" w:date="2021-05-20T22:28:00Z">
        <w:r>
          <w:rPr>
            <w:noProof/>
          </w:rPr>
          <w:drawing>
            <wp:inline distT="0" distB="0" distL="0" distR="0" wp14:anchorId="082050FE" wp14:editId="3F96F8DA">
              <wp:extent cx="6479540" cy="3971290"/>
              <wp:effectExtent l="0" t="0" r="0" b="0"/>
              <wp:docPr id="136" name="圖片 1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9712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7BCC6A5" w14:textId="77777777" w:rsidR="00485CE3" w:rsidRDefault="00485CE3" w:rsidP="00485CE3">
      <w:pPr>
        <w:pStyle w:val="a"/>
        <w:numPr>
          <w:ilvl w:val="0"/>
          <w:numId w:val="55"/>
        </w:numPr>
        <w:spacing w:before="0"/>
        <w:ind w:left="1418"/>
        <w:rPr>
          <w:ins w:id="22461" w:author="家榮 張" w:date="2021-05-20T22:27:00Z"/>
        </w:rPr>
      </w:pPr>
      <w:ins w:id="22462" w:author="家榮 張" w:date="2021-05-20T22:27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101D74E5" w14:textId="77777777" w:rsidR="00485CE3" w:rsidRDefault="00485CE3" w:rsidP="00485CE3">
      <w:pPr>
        <w:rPr>
          <w:ins w:id="22463" w:author="家榮 張" w:date="2021-05-20T22:27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14:paraId="10920784" w14:textId="77777777" w:rsidTr="000140B5">
        <w:trPr>
          <w:tblHeader/>
          <w:ins w:id="22464" w:author="家榮 張" w:date="2021-05-20T22:2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Default="00485CE3" w:rsidP="00631E93">
            <w:pPr>
              <w:jc w:val="center"/>
              <w:rPr>
                <w:ins w:id="22465" w:author="家榮 張" w:date="2021-05-20T22:27:00Z"/>
                <w:rFonts w:ascii="標楷體" w:eastAsia="標楷體" w:hAnsi="標楷體"/>
              </w:rPr>
            </w:pPr>
            <w:ins w:id="22466" w:author="家榮 張" w:date="2021-05-20T22:27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Default="00485CE3" w:rsidP="00631E93">
            <w:pPr>
              <w:jc w:val="center"/>
              <w:rPr>
                <w:ins w:id="22467" w:author="家榮 張" w:date="2021-05-20T22:27:00Z"/>
                <w:rFonts w:ascii="標楷體" w:eastAsia="標楷體" w:hAnsi="標楷體"/>
              </w:rPr>
            </w:pPr>
            <w:ins w:id="22468" w:author="家榮 張" w:date="2021-05-20T22:27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Default="00485CE3" w:rsidP="00631E93">
            <w:pPr>
              <w:jc w:val="center"/>
              <w:rPr>
                <w:ins w:id="22469" w:author="家榮 張" w:date="2021-05-20T22:27:00Z"/>
                <w:rFonts w:ascii="標楷體" w:eastAsia="標楷體" w:hAnsi="標楷體"/>
              </w:rPr>
            </w:pPr>
            <w:ins w:id="22470" w:author="家榮 張" w:date="2021-05-20T22:27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5A46FE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3D684C36" w:rsidR="005A46FE" w:rsidRDefault="00E87520" w:rsidP="005A46F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38687673" w:rsidR="005A46FE" w:rsidRDefault="005A46FE" w:rsidP="005A46FE">
            <w:pPr>
              <w:rPr>
                <w:rFonts w:ascii="標楷體" w:eastAsia="標楷體" w:hAnsi="標楷體"/>
                <w:lang w:eastAsia="zh-HK"/>
              </w:rPr>
            </w:pPr>
            <w:ins w:id="22471" w:author="家榮 張" w:date="2021-05-20T22:27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1071A" w14:textId="61E56EAF" w:rsidR="005A46FE" w:rsidRDefault="005A46FE" w:rsidP="005A46FE">
            <w:pPr>
              <w:rPr>
                <w:rFonts w:ascii="標楷體" w:eastAsia="標楷體" w:hAnsi="標楷體"/>
              </w:rPr>
            </w:pPr>
            <w:ins w:id="22472" w:author="家榮 張" w:date="2021-05-20T21:2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2473" w:author="家榮 張" w:date="2021-05-20T22:09:00Z">
              <w:r>
                <w:rPr>
                  <w:rFonts w:ascii="標楷體" w:eastAsia="標楷體" w:hAnsi="標楷體" w:hint="eastAsia"/>
                  <w:lang w:eastAsia="zh-HK"/>
                </w:rPr>
                <w:t>關閉此</w:t>
              </w:r>
            </w:ins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ins w:id="22474" w:author="家榮 張" w:date="2021-05-20T22:09:00Z">
              <w:r>
                <w:rPr>
                  <w:rFonts w:ascii="標楷體" w:eastAsia="標楷體" w:hAnsi="標楷體" w:hint="eastAsia"/>
                  <w:lang w:eastAsia="zh-HK"/>
                </w:rPr>
                <w:t>畫面</w:t>
              </w:r>
            </w:ins>
          </w:p>
        </w:tc>
      </w:tr>
    </w:tbl>
    <w:p w14:paraId="6C8D981C" w14:textId="77777777" w:rsidR="00485CE3" w:rsidRDefault="00485CE3" w:rsidP="00485CE3">
      <w:pPr>
        <w:rPr>
          <w:ins w:id="22475" w:author="家榮 張" w:date="2021-05-20T22:27:00Z"/>
          <w:rFonts w:ascii="標楷體" w:eastAsia="標楷體" w:hAnsi="標楷體"/>
        </w:rPr>
      </w:pPr>
    </w:p>
    <w:p w14:paraId="0F1157A5" w14:textId="77777777" w:rsidR="00485CE3" w:rsidRDefault="00485CE3" w:rsidP="00485CE3">
      <w:pPr>
        <w:pStyle w:val="15"/>
        <w:numPr>
          <w:ilvl w:val="0"/>
          <w:numId w:val="55"/>
        </w:numPr>
        <w:ind w:left="1418"/>
        <w:rPr>
          <w:ins w:id="22476" w:author="家榮 張" w:date="2021-05-20T22:27:00Z"/>
        </w:rPr>
      </w:pPr>
      <w:ins w:id="22477" w:author="家榮 張" w:date="2021-05-20T22:27:00Z">
        <w:r>
          <w:rPr>
            <w:rFonts w:hint="eastAsia"/>
          </w:rPr>
          <w:lastRenderedPageBreak/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22478" w:author="家榮 張" w:date="2021-05-20T22:28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63"/>
        <w:gridCol w:w="1346"/>
        <w:gridCol w:w="584"/>
        <w:gridCol w:w="491"/>
        <w:gridCol w:w="2916"/>
        <w:gridCol w:w="468"/>
        <w:gridCol w:w="576"/>
        <w:gridCol w:w="3576"/>
        <w:tblGridChange w:id="22479">
          <w:tblGrid>
            <w:gridCol w:w="463"/>
            <w:gridCol w:w="587"/>
            <w:gridCol w:w="759"/>
            <w:gridCol w:w="584"/>
            <w:gridCol w:w="491"/>
            <w:gridCol w:w="2916"/>
            <w:gridCol w:w="468"/>
            <w:gridCol w:w="576"/>
            <w:gridCol w:w="3576"/>
          </w:tblGrid>
        </w:tblGridChange>
      </w:tblGrid>
      <w:tr w:rsidR="00485CE3" w14:paraId="1A9D70A4" w14:textId="77777777" w:rsidTr="000140B5">
        <w:trPr>
          <w:trHeight w:val="388"/>
          <w:tblHeader/>
          <w:jc w:val="center"/>
          <w:ins w:id="22480" w:author="家榮 張" w:date="2021-05-20T22:27:00Z"/>
          <w:trPrChange w:id="22481" w:author="家榮 張" w:date="2021-05-20T22:28:00Z">
            <w:trPr>
              <w:trHeight w:val="388"/>
              <w:tblHeader/>
              <w:jc w:val="center"/>
            </w:trPr>
          </w:trPrChange>
        </w:trPr>
        <w:tc>
          <w:tcPr>
            <w:tcW w:w="46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2482" w:author="家榮 張" w:date="2021-05-20T22:28:00Z">
              <w:tcPr>
                <w:tcW w:w="465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275C16F4" w14:textId="77777777" w:rsidR="00485CE3" w:rsidRDefault="00485CE3" w:rsidP="00631E93">
            <w:pPr>
              <w:rPr>
                <w:ins w:id="22483" w:author="家榮 張" w:date="2021-05-20T22:27:00Z"/>
                <w:rFonts w:ascii="標楷體" w:eastAsia="標楷體" w:hAnsi="標楷體"/>
              </w:rPr>
            </w:pPr>
            <w:ins w:id="22484" w:author="家榮 張" w:date="2021-05-20T22:27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3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2485" w:author="家榮 張" w:date="2021-05-20T22:28:00Z">
              <w:tcPr>
                <w:tcW w:w="620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2E96975" w14:textId="77777777" w:rsidR="00485CE3" w:rsidRDefault="00485CE3" w:rsidP="00631E93">
            <w:pPr>
              <w:rPr>
                <w:ins w:id="22486" w:author="家榮 張" w:date="2021-05-20T22:27:00Z"/>
                <w:rFonts w:ascii="標楷體" w:eastAsia="標楷體" w:hAnsi="標楷體"/>
              </w:rPr>
            </w:pPr>
            <w:ins w:id="22487" w:author="家榮 張" w:date="2021-05-20T22:27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03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2488" w:author="家榮 張" w:date="2021-05-20T22:28:00Z">
              <w:tcPr>
                <w:tcW w:w="5999" w:type="dxa"/>
                <w:gridSpan w:val="6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F7F66AD" w14:textId="77777777" w:rsidR="00485CE3" w:rsidRDefault="00485CE3" w:rsidP="00631E93">
            <w:pPr>
              <w:jc w:val="center"/>
              <w:rPr>
                <w:ins w:id="22489" w:author="家榮 張" w:date="2021-05-20T22:27:00Z"/>
                <w:rFonts w:ascii="標楷體" w:eastAsia="標楷體" w:hAnsi="標楷體"/>
              </w:rPr>
            </w:pPr>
            <w:ins w:id="22490" w:author="家榮 張" w:date="2021-05-20T22:27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2491" w:author="家榮 張" w:date="2021-05-20T22:28:00Z">
              <w:tcPr>
                <w:tcW w:w="3336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592C506" w14:textId="77777777" w:rsidR="00485CE3" w:rsidRDefault="00485CE3" w:rsidP="00631E93">
            <w:pPr>
              <w:rPr>
                <w:ins w:id="22492" w:author="家榮 張" w:date="2021-05-20T22:27:00Z"/>
                <w:rFonts w:ascii="標楷體" w:eastAsia="標楷體" w:hAnsi="標楷體"/>
              </w:rPr>
            </w:pPr>
            <w:ins w:id="22493" w:author="家榮 張" w:date="2021-05-20T22:27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C506F0" w14:paraId="25B0D28A" w14:textId="77777777" w:rsidTr="000140B5">
        <w:trPr>
          <w:trHeight w:val="244"/>
          <w:tblHeader/>
          <w:jc w:val="center"/>
          <w:ins w:id="22494" w:author="家榮 張" w:date="2021-05-20T22:27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4F707FD" w14:textId="77777777" w:rsidR="00485CE3" w:rsidRDefault="00485CE3" w:rsidP="00631E93">
            <w:pPr>
              <w:widowControl/>
              <w:rPr>
                <w:ins w:id="22495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13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3FA4888" w14:textId="77777777" w:rsidR="00485CE3" w:rsidRDefault="00485CE3" w:rsidP="00631E93">
            <w:pPr>
              <w:widowControl/>
              <w:rPr>
                <w:ins w:id="22496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D5828" w14:textId="05F232FD" w:rsidR="00485CE3" w:rsidRDefault="00485CE3" w:rsidP="00631E93">
            <w:pPr>
              <w:rPr>
                <w:ins w:id="22497" w:author="家榮 張" w:date="2021-05-20T22:27:00Z"/>
                <w:rFonts w:ascii="標楷體" w:eastAsia="標楷體" w:hAnsi="標楷體"/>
              </w:rPr>
            </w:pPr>
            <w:ins w:id="22498" w:author="家榮 張" w:date="2021-05-20T22:27:00Z">
              <w:r>
                <w:rPr>
                  <w:rFonts w:ascii="標楷體" w:eastAsia="標楷體" w:hAnsi="標楷體" w:hint="eastAsia"/>
                </w:rPr>
                <w:t>資料</w:t>
              </w:r>
              <w:del w:id="22499" w:author="張嘉榮" w:date="2021-05-26T15:45:00Z">
                <w:r w:rsidDel="00FC6242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EBCCB3" w14:textId="77777777" w:rsidR="00485CE3" w:rsidRDefault="00485CE3" w:rsidP="00631E93">
            <w:pPr>
              <w:rPr>
                <w:ins w:id="22500" w:author="家榮 張" w:date="2021-05-20T22:27:00Z"/>
                <w:rFonts w:ascii="標楷體" w:eastAsia="標楷體" w:hAnsi="標楷體"/>
              </w:rPr>
            </w:pPr>
            <w:ins w:id="22501" w:author="家榮 張" w:date="2021-05-20T22:27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18C485" w14:textId="77777777" w:rsidR="00485CE3" w:rsidRDefault="00485CE3" w:rsidP="00631E93">
            <w:pPr>
              <w:rPr>
                <w:ins w:id="22502" w:author="家榮 張" w:date="2021-05-20T22:27:00Z"/>
                <w:rFonts w:ascii="標楷體" w:eastAsia="標楷體" w:hAnsi="標楷體"/>
              </w:rPr>
            </w:pPr>
            <w:ins w:id="22503" w:author="家榮 張" w:date="2021-05-20T22:27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3805D2" w14:textId="77777777" w:rsidR="00485CE3" w:rsidRDefault="00485CE3" w:rsidP="00631E93">
            <w:pPr>
              <w:rPr>
                <w:ins w:id="22504" w:author="家榮 張" w:date="2021-05-20T22:27:00Z"/>
                <w:rFonts w:ascii="標楷體" w:eastAsia="標楷體" w:hAnsi="標楷體"/>
              </w:rPr>
            </w:pPr>
            <w:ins w:id="22505" w:author="家榮 張" w:date="2021-05-20T22:27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B442B86" w14:textId="77777777" w:rsidR="00485CE3" w:rsidRDefault="00485CE3" w:rsidP="00631E93">
            <w:pPr>
              <w:rPr>
                <w:ins w:id="22506" w:author="家榮 張" w:date="2021-05-20T22:27:00Z"/>
                <w:rFonts w:ascii="標楷體" w:eastAsia="標楷體" w:hAnsi="標楷體"/>
              </w:rPr>
            </w:pPr>
            <w:ins w:id="22507" w:author="家榮 張" w:date="2021-05-20T22:27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466C2E" w14:textId="77777777" w:rsidR="00485CE3" w:rsidRDefault="00485CE3" w:rsidP="00631E93">
            <w:pPr>
              <w:widowControl/>
              <w:rPr>
                <w:ins w:id="22508" w:author="家榮 張" w:date="2021-05-20T22:27:00Z"/>
                <w:rFonts w:ascii="標楷體" w:eastAsia="標楷體" w:hAnsi="標楷體"/>
              </w:rPr>
            </w:pPr>
          </w:p>
        </w:tc>
      </w:tr>
      <w:tr w:rsidR="00E87520" w14:paraId="1514C3D1" w14:textId="77777777" w:rsidTr="00631E93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C71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9957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C35F0" w14:textId="77777777" w:rsidR="00E87520" w:rsidRDefault="00E87520" w:rsidP="00E87520">
            <w:pPr>
              <w:ind w:left="240" w:hangingChars="100" w:hanging="240"/>
              <w:rPr>
                <w:ins w:id="22509" w:author="張嘉榮" w:date="2021-05-28T18:25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]是否存在，已存在者顯示錯誤訊息</w:t>
            </w:r>
          </w:p>
          <w:p w14:paraId="3B250E19" w14:textId="613FF1CD" w:rsidR="00E87520" w:rsidRDefault="00E87520">
            <w:pPr>
              <w:ind w:leftChars="100" w:left="240"/>
              <w:rPr>
                <w:rFonts w:ascii="標楷體" w:eastAsia="標楷體" w:hAnsi="標楷體"/>
              </w:rPr>
              <w:pPrChange w:id="22510" w:author="張嘉榮" w:date="2021-05-28T18:25:00Z">
                <w:pPr>
                  <w:ind w:left="240" w:hangingChars="100" w:hanging="240"/>
                </w:pPr>
              </w:pPrChange>
            </w:pP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E0001，查詢資料不存在，客戶資料主檔</w:t>
            </w:r>
            <w:r>
              <w:rPr>
                <w:rFonts w:ascii="標楷體" w:eastAsia="標楷體" w:hAnsi="標楷體"/>
              </w:rPr>
              <w:t>”</w:t>
            </w:r>
          </w:p>
          <w:p w14:paraId="5161194F" w14:textId="4AECBE79" w:rsidR="00E87520" w:rsidRDefault="00E87520" w:rsidP="00E8752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.檢核[共用代碼檔(</w:t>
            </w:r>
            <w:r>
              <w:rPr>
                <w:rFonts w:ascii="標楷體" w:eastAsia="標楷體" w:hAnsi="標楷體"/>
              </w:rPr>
              <w:t>CdCode)</w:t>
            </w:r>
            <w:r>
              <w:rPr>
                <w:rFonts w:ascii="標楷體" w:eastAsia="標楷體" w:hAnsi="標楷體" w:hint="eastAsia"/>
              </w:rPr>
              <w:t>]之[代碼檔代號(</w:t>
            </w:r>
            <w:r>
              <w:rPr>
                <w:rFonts w:ascii="標楷體" w:eastAsia="標楷體" w:hAnsi="標楷體"/>
              </w:rPr>
              <w:t>DefCode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[子公司代碼</w:t>
            </w:r>
            <w:r>
              <w:rPr>
                <w:rFonts w:ascii="標楷體" w:eastAsia="標楷體" w:hAnsi="標楷體"/>
              </w:rPr>
              <w:t>(SubCompanyCode)</w:t>
            </w:r>
            <w:r>
              <w:rPr>
                <w:rFonts w:ascii="標楷體" w:eastAsia="標楷體" w:hAnsi="標楷體" w:hint="eastAsia"/>
              </w:rPr>
              <w:t>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 E0001，查詢資料不存在，共用代碼檔無子公司選項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E87520" w14:paraId="0EEB98A3" w14:textId="77777777" w:rsidTr="008402DE">
        <w:trPr>
          <w:trHeight w:val="291"/>
          <w:jc w:val="center"/>
          <w:ins w:id="22511" w:author="家榮 張" w:date="2021-05-20T22:27:00Z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7102B" w14:textId="12192C0D" w:rsidR="00E87520" w:rsidRDefault="00E87520" w:rsidP="00E87520">
            <w:pPr>
              <w:rPr>
                <w:ins w:id="22512" w:author="家榮 張" w:date="2021-05-20T22:27:00Z"/>
                <w:rFonts w:ascii="標楷體" w:eastAsia="標楷體" w:hAnsi="標楷體"/>
              </w:rPr>
            </w:pPr>
            <w:ins w:id="22513" w:author="家榮 張" w:date="2021-05-20T22:52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31CA" w14:textId="77777777" w:rsidR="00E87520" w:rsidRDefault="00E87520" w:rsidP="00E87520">
            <w:pPr>
              <w:rPr>
                <w:ins w:id="22514" w:author="家榮 張" w:date="2021-05-20T22:27:00Z"/>
                <w:rFonts w:ascii="標楷體" w:eastAsia="標楷體" w:hAnsi="標楷體"/>
              </w:rPr>
            </w:pPr>
            <w:ins w:id="22515" w:author="家榮 張" w:date="2021-05-20T22:27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6E913" w14:textId="198686A1" w:rsidR="00E87520" w:rsidRDefault="00E87520" w:rsidP="00E87520">
            <w:pPr>
              <w:rPr>
                <w:ins w:id="22516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5DCF" w14:textId="77777777" w:rsidR="00E87520" w:rsidRDefault="00E87520" w:rsidP="00E87520">
            <w:pPr>
              <w:rPr>
                <w:ins w:id="22517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BB39" w14:textId="77777777" w:rsidR="00E87520" w:rsidRDefault="00E87520" w:rsidP="00E87520">
            <w:pPr>
              <w:rPr>
                <w:ins w:id="22518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723833" w14:textId="123F3C6B" w:rsidR="00E87520" w:rsidRDefault="00E87520" w:rsidP="00E87520">
            <w:pPr>
              <w:rPr>
                <w:ins w:id="22519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2C2BC" w14:textId="7AB8E79E" w:rsidR="00E87520" w:rsidRDefault="00E87520" w:rsidP="00E87520">
            <w:pPr>
              <w:rPr>
                <w:ins w:id="22520" w:author="家榮 張" w:date="2021-05-20T22:27:00Z"/>
                <w:rFonts w:ascii="標楷體" w:eastAsia="標楷體" w:hAnsi="標楷體"/>
              </w:rPr>
            </w:pPr>
            <w:ins w:id="22521" w:author="家榮 張" w:date="2021-05-20T22:3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74C664" w14:textId="6C5BCAE5" w:rsidR="00E87520" w:rsidRPr="004E5117" w:rsidRDefault="00E87520" w:rsidP="00E87520">
            <w:pPr>
              <w:rPr>
                <w:ins w:id="22522" w:author="家榮 張" w:date="2021-05-20T22:27:00Z"/>
                <w:rFonts w:ascii="標楷體" w:eastAsia="標楷體" w:hAnsi="標楷體"/>
              </w:rPr>
            </w:pPr>
            <w:ins w:id="22523" w:author="家榮 張" w:date="2021-05-20T21:21:00Z">
              <w:r>
                <w:rPr>
                  <w:rFonts w:ascii="標楷體" w:eastAsia="標楷體" w:hAnsi="標楷體"/>
                </w:rPr>
                <w:t>CustMain.CustId</w:t>
              </w:r>
            </w:ins>
          </w:p>
        </w:tc>
      </w:tr>
      <w:tr w:rsidR="00E87520" w14:paraId="0C72B504" w14:textId="77777777" w:rsidTr="008402DE">
        <w:trPr>
          <w:trHeight w:val="291"/>
          <w:jc w:val="center"/>
          <w:ins w:id="22524" w:author="家榮 張" w:date="2021-05-20T22:27:00Z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B626D" w14:textId="647D0673" w:rsidR="00E87520" w:rsidRDefault="00E87520" w:rsidP="00E87520">
            <w:pPr>
              <w:rPr>
                <w:ins w:id="22525" w:author="家榮 張" w:date="2021-05-20T22:27:00Z"/>
                <w:rFonts w:ascii="標楷體" w:eastAsia="標楷體" w:hAnsi="標楷體"/>
              </w:rPr>
            </w:pPr>
            <w:ins w:id="22526" w:author="家榮 張" w:date="2021-05-20T22:52:00Z"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BFF2A" w14:textId="77777777" w:rsidR="00E87520" w:rsidRDefault="00E87520" w:rsidP="00E87520">
            <w:pPr>
              <w:rPr>
                <w:ins w:id="22527" w:author="家榮 張" w:date="2021-05-20T22:27:00Z"/>
                <w:rFonts w:ascii="標楷體" w:eastAsia="標楷體" w:hAnsi="標楷體"/>
              </w:rPr>
            </w:pPr>
            <w:ins w:id="22528" w:author="家榮 張" w:date="2021-05-20T22:27:00Z">
              <w:r>
                <w:rPr>
                  <w:rFonts w:ascii="標楷體" w:eastAsia="標楷體" w:hAnsi="標楷體" w:hint="eastAsia"/>
                </w:rPr>
                <w:t>公司名稱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2A3" w14:textId="58E77C91" w:rsidR="00E87520" w:rsidRDefault="00E87520" w:rsidP="00E87520">
            <w:pPr>
              <w:rPr>
                <w:ins w:id="22529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F96B" w14:textId="77777777" w:rsidR="00E87520" w:rsidRDefault="00E87520" w:rsidP="00E87520">
            <w:pPr>
              <w:rPr>
                <w:ins w:id="22530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4C2C" w14:textId="77777777" w:rsidR="00E87520" w:rsidRDefault="00E87520" w:rsidP="00E87520">
            <w:pPr>
              <w:rPr>
                <w:ins w:id="22531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B06B5" w14:textId="1EFD7FF5" w:rsidR="00E87520" w:rsidRDefault="00E87520" w:rsidP="00E87520">
            <w:pPr>
              <w:rPr>
                <w:ins w:id="22532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159B" w14:textId="3E375A25" w:rsidR="00E87520" w:rsidRDefault="00E87520" w:rsidP="00E87520">
            <w:pPr>
              <w:rPr>
                <w:ins w:id="22533" w:author="家榮 張" w:date="2021-05-20T22:27:00Z"/>
                <w:rFonts w:ascii="標楷體" w:eastAsia="標楷體" w:hAnsi="標楷體"/>
              </w:rPr>
            </w:pPr>
            <w:ins w:id="22534" w:author="家榮 張" w:date="2021-05-20T22:3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050A6" w14:textId="633B4572" w:rsidR="00E87520" w:rsidRDefault="00E87520" w:rsidP="00E87520">
            <w:pPr>
              <w:rPr>
                <w:ins w:id="22535" w:author="家榮 張" w:date="2021-05-20T22:27:00Z"/>
                <w:rFonts w:ascii="標楷體" w:eastAsia="標楷體" w:hAnsi="標楷體"/>
              </w:rPr>
            </w:pPr>
            <w:ins w:id="22536" w:author="家榮 張" w:date="2021-05-20T21:21:00Z">
              <w:r>
                <w:rPr>
                  <w:rFonts w:ascii="標楷體" w:eastAsia="標楷體" w:hAnsi="標楷體"/>
                </w:rPr>
                <w:t>CustMain.CustName</w:t>
              </w:r>
            </w:ins>
          </w:p>
        </w:tc>
      </w:tr>
      <w:tr w:rsidR="00E87520" w14:paraId="044B638C" w14:textId="77777777" w:rsidTr="008402DE">
        <w:trPr>
          <w:trHeight w:val="291"/>
          <w:jc w:val="center"/>
          <w:ins w:id="22537" w:author="家榮 張" w:date="2021-05-20T22:27:00Z"/>
          <w:trPrChange w:id="22538" w:author="家榮 張" w:date="2021-05-20T22:28:00Z">
            <w:trPr>
              <w:trHeight w:val="291"/>
              <w:jc w:val="center"/>
            </w:trPr>
          </w:trPrChange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539" w:author="家榮 張" w:date="2021-05-20T22:28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7972396" w14:textId="5D2D2EBB" w:rsidR="00E87520" w:rsidRDefault="00E87520" w:rsidP="00E87520">
            <w:pPr>
              <w:rPr>
                <w:ins w:id="22540" w:author="家榮 張" w:date="2021-05-20T22:27:00Z"/>
                <w:rFonts w:ascii="標楷體" w:eastAsia="標楷體" w:hAnsi="標楷體"/>
              </w:rPr>
            </w:pPr>
            <w:ins w:id="22541" w:author="家榮 張" w:date="2021-05-20T22:53:00Z"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42" w:author="家榮 張" w:date="2021-05-20T22:28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3CEFC1" w14:textId="77777777" w:rsidR="00E87520" w:rsidRDefault="00E87520" w:rsidP="00E87520">
            <w:pPr>
              <w:rPr>
                <w:ins w:id="22543" w:author="家榮 張" w:date="2021-05-20T22:27:00Z"/>
                <w:rFonts w:ascii="標楷體" w:eastAsia="標楷體" w:hAnsi="標楷體"/>
              </w:rPr>
            </w:pPr>
            <w:ins w:id="22544" w:author="家榮 張" w:date="2021-05-20T22:27:00Z">
              <w:r>
                <w:rPr>
                  <w:rFonts w:ascii="標楷體" w:eastAsia="標楷體" w:hAnsi="標楷體" w:hint="eastAsia"/>
                </w:rPr>
                <w:t>設立日期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45" w:author="家榮 張" w:date="2021-05-20T22:28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C6BD24" w14:textId="43A2BBB7" w:rsidR="00E87520" w:rsidRDefault="00E87520" w:rsidP="00E87520">
            <w:pPr>
              <w:rPr>
                <w:ins w:id="22546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47" w:author="家榮 張" w:date="2021-05-20T22:28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52FBFF" w14:textId="77777777" w:rsidR="00E87520" w:rsidRDefault="00E87520" w:rsidP="00E87520">
            <w:pPr>
              <w:rPr>
                <w:ins w:id="22548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49" w:author="家榮 張" w:date="2021-05-20T22:28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99A5176" w14:textId="77777777" w:rsidR="00E87520" w:rsidRPr="00F15B2B" w:rsidRDefault="00E87520" w:rsidP="00E87520">
            <w:pPr>
              <w:rPr>
                <w:ins w:id="22550" w:author="家榮 張" w:date="2021-05-20T22:27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51" w:author="家榮 張" w:date="2021-05-20T22:28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33DE07" w14:textId="7E229E7C" w:rsidR="00E87520" w:rsidRDefault="00E87520" w:rsidP="00E87520">
            <w:pPr>
              <w:rPr>
                <w:ins w:id="22552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53" w:author="家榮 張" w:date="2021-05-20T22:28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D99B4C" w14:textId="38556D11" w:rsidR="00E87520" w:rsidRDefault="00E87520" w:rsidP="00E87520">
            <w:pPr>
              <w:rPr>
                <w:ins w:id="22554" w:author="家榮 張" w:date="2021-05-20T22:27:00Z"/>
                <w:rFonts w:ascii="標楷體" w:eastAsia="標楷體" w:hAnsi="標楷體"/>
              </w:rPr>
            </w:pPr>
            <w:ins w:id="22555" w:author="家榮 張" w:date="2021-05-20T22:3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56" w:author="家榮 張" w:date="2021-05-20T22:28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BEB5A5" w14:textId="44D1A800" w:rsidR="00E87520" w:rsidRPr="00F15B2B" w:rsidRDefault="00E87520" w:rsidP="00E87520">
            <w:pPr>
              <w:rPr>
                <w:ins w:id="22557" w:author="家榮 張" w:date="2021-05-20T22:27:00Z"/>
                <w:rFonts w:ascii="標楷體" w:eastAsia="標楷體" w:hAnsi="標楷體"/>
                <w:color w:val="000000" w:themeColor="text1"/>
              </w:rPr>
            </w:pPr>
            <w:ins w:id="22558" w:author="家榮 張" w:date="2021-05-20T21:21:00Z">
              <w:r>
                <w:rPr>
                  <w:rFonts w:ascii="標楷體" w:eastAsia="標楷體" w:hAnsi="標楷體"/>
                </w:rPr>
                <w:t>CustMain.Birthday</w:t>
              </w:r>
            </w:ins>
          </w:p>
        </w:tc>
      </w:tr>
      <w:tr w:rsidR="00E87520" w14:paraId="4454B05A" w14:textId="77777777" w:rsidTr="008402DE">
        <w:trPr>
          <w:trHeight w:val="291"/>
          <w:jc w:val="center"/>
          <w:ins w:id="22559" w:author="家榮 張" w:date="2021-05-20T22:27:00Z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694D9" w14:textId="7C9B9C6C" w:rsidR="00E87520" w:rsidRDefault="00E87520" w:rsidP="00E87520">
            <w:pPr>
              <w:rPr>
                <w:ins w:id="22560" w:author="家榮 張" w:date="2021-05-20T22:27:00Z"/>
                <w:rFonts w:ascii="標楷體" w:eastAsia="標楷體" w:hAnsi="標楷體"/>
              </w:rPr>
            </w:pPr>
            <w:ins w:id="22561" w:author="家榮 張" w:date="2021-05-20T22:53:00Z"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9425D" w14:textId="77777777" w:rsidR="00E87520" w:rsidRDefault="00E87520" w:rsidP="00E87520">
            <w:pPr>
              <w:rPr>
                <w:ins w:id="22562" w:author="家榮 張" w:date="2021-05-20T22:27:00Z"/>
                <w:rFonts w:ascii="標楷體" w:eastAsia="標楷體" w:hAnsi="標楷體"/>
              </w:rPr>
            </w:pPr>
            <w:ins w:id="22563" w:author="家榮 張" w:date="2021-05-20T22:27:00Z">
              <w:r>
                <w:rPr>
                  <w:rFonts w:ascii="標楷體" w:eastAsia="標楷體" w:hAnsi="標楷體" w:hint="eastAsia"/>
                </w:rPr>
                <w:t>客戶別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DB74" w14:textId="55082AAE" w:rsidR="00E87520" w:rsidRDefault="00E87520" w:rsidP="00E87520">
            <w:pPr>
              <w:rPr>
                <w:ins w:id="22564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6B9AC" w14:textId="77777777" w:rsidR="00E87520" w:rsidRDefault="00E87520" w:rsidP="00E87520">
            <w:pPr>
              <w:rPr>
                <w:ins w:id="22565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DCEBB" w14:textId="243B55F3" w:rsidR="00E87520" w:rsidRDefault="00E87520" w:rsidP="00E87520">
            <w:pPr>
              <w:rPr>
                <w:ins w:id="22566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0AE34" w14:textId="1126FC00" w:rsidR="00E87520" w:rsidRDefault="00E87520" w:rsidP="00E87520">
            <w:pPr>
              <w:rPr>
                <w:ins w:id="22567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7EBAA" w14:textId="1DB2E1ED" w:rsidR="00E87520" w:rsidRDefault="00E87520" w:rsidP="00E87520">
            <w:pPr>
              <w:rPr>
                <w:ins w:id="22568" w:author="家榮 張" w:date="2021-05-20T22:27:00Z"/>
                <w:rFonts w:ascii="標楷體" w:eastAsia="標楷體" w:hAnsi="標楷體"/>
              </w:rPr>
            </w:pPr>
            <w:ins w:id="22569" w:author="家榮 張" w:date="2021-05-20T22:3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left w:val="single" w:sz="4" w:space="0" w:color="auto"/>
              <w:right w:val="single" w:sz="4" w:space="0" w:color="auto"/>
            </w:tcBorders>
          </w:tcPr>
          <w:p w14:paraId="1D398FF7" w14:textId="15166692" w:rsidR="00E87520" w:rsidRDefault="00E87520" w:rsidP="00E87520">
            <w:pPr>
              <w:rPr>
                <w:ins w:id="22570" w:author="家榮 張" w:date="2021-05-20T22:27:00Z"/>
                <w:rFonts w:ascii="標楷體" w:eastAsia="標楷體" w:hAnsi="標楷體"/>
              </w:rPr>
            </w:pPr>
            <w:ins w:id="22571" w:author="家榮 張" w:date="2021-05-20T21:21:00Z">
              <w:r>
                <w:rPr>
                  <w:rFonts w:ascii="標楷體" w:eastAsia="標楷體" w:hAnsi="標楷體"/>
                </w:rPr>
                <w:t>CustMain.</w:t>
              </w:r>
            </w:ins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E87520" w14:paraId="74518078" w14:textId="77777777" w:rsidTr="008402DE">
        <w:trPr>
          <w:trHeight w:val="291"/>
          <w:jc w:val="center"/>
          <w:ins w:id="22572" w:author="家榮 張" w:date="2021-05-20T22:27:00Z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E3A51" w14:textId="50602A3D" w:rsidR="00E87520" w:rsidRDefault="00E87520" w:rsidP="00E87520">
            <w:pPr>
              <w:rPr>
                <w:ins w:id="22573" w:author="家榮 張" w:date="2021-05-20T22:27:00Z"/>
                <w:rFonts w:ascii="標楷體" w:eastAsia="標楷體" w:hAnsi="標楷體"/>
              </w:rPr>
            </w:pPr>
            <w:ins w:id="22574" w:author="家榮 張" w:date="2021-05-20T22:53:00Z">
              <w:r>
                <w:rPr>
                  <w:rFonts w:ascii="標楷體" w:eastAsia="標楷體" w:hAnsi="標楷體"/>
                </w:rPr>
                <w:t>5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03C85" w14:textId="77777777" w:rsidR="00E87520" w:rsidRDefault="00E87520" w:rsidP="00E87520">
            <w:pPr>
              <w:rPr>
                <w:ins w:id="22575" w:author="家榮 張" w:date="2021-05-20T22:27:00Z"/>
                <w:rFonts w:ascii="標楷體" w:eastAsia="標楷體" w:hAnsi="標楷體"/>
              </w:rPr>
            </w:pPr>
            <w:ins w:id="22576" w:author="家榮 張" w:date="2021-05-20T22:27:00Z">
              <w:r>
                <w:rPr>
                  <w:rFonts w:ascii="標楷體" w:eastAsia="標楷體" w:hAnsi="標楷體" w:hint="eastAsia"/>
                </w:rPr>
                <w:t>行業別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EA757" w14:textId="355A2ED3" w:rsidR="00E87520" w:rsidRDefault="00E87520" w:rsidP="00E87520">
            <w:pPr>
              <w:rPr>
                <w:ins w:id="22577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67318" w14:textId="77777777" w:rsidR="00E87520" w:rsidRDefault="00E87520" w:rsidP="00E87520">
            <w:pPr>
              <w:rPr>
                <w:ins w:id="22578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A4C4B" w14:textId="77777777" w:rsidR="00E87520" w:rsidRDefault="00E87520" w:rsidP="00E87520">
            <w:pPr>
              <w:rPr>
                <w:ins w:id="22579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D945D" w14:textId="135D0B0B" w:rsidR="00E87520" w:rsidRDefault="00E87520" w:rsidP="00E87520">
            <w:pPr>
              <w:rPr>
                <w:ins w:id="22580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99B0" w14:textId="69593330" w:rsidR="00E87520" w:rsidRDefault="00E87520" w:rsidP="00E87520">
            <w:pPr>
              <w:rPr>
                <w:ins w:id="22581" w:author="家榮 張" w:date="2021-05-20T22:27:00Z"/>
                <w:rFonts w:ascii="標楷體" w:eastAsia="標楷體" w:hAnsi="標楷體"/>
              </w:rPr>
            </w:pPr>
            <w:ins w:id="22582" w:author="家榮 張" w:date="2021-05-20T22:3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87086" w14:textId="492F5172" w:rsidR="00E87520" w:rsidRDefault="00E87520" w:rsidP="00E87520">
            <w:pPr>
              <w:rPr>
                <w:ins w:id="22583" w:author="家榮 張" w:date="2021-05-20T22:27:00Z"/>
                <w:rFonts w:ascii="標楷體" w:eastAsia="標楷體" w:hAnsi="標楷體"/>
              </w:rPr>
            </w:pPr>
            <w:ins w:id="22584" w:author="家榮 張" w:date="2021-05-20T21:21:00Z">
              <w:r>
                <w:rPr>
                  <w:rFonts w:ascii="標楷體" w:eastAsia="標楷體" w:hAnsi="標楷體"/>
                </w:rPr>
                <w:t>CustMain.IndustryCode</w:t>
              </w:r>
            </w:ins>
          </w:p>
        </w:tc>
      </w:tr>
      <w:tr w:rsidR="00E87520" w14:paraId="4102A6A7" w14:textId="77777777" w:rsidTr="008402DE">
        <w:trPr>
          <w:trHeight w:val="291"/>
          <w:jc w:val="center"/>
          <w:ins w:id="22585" w:author="家榮 張" w:date="2021-05-20T22:27:00Z"/>
          <w:trPrChange w:id="22586" w:author="家榮 張" w:date="2021-05-20T22:28:00Z">
            <w:trPr>
              <w:trHeight w:val="291"/>
              <w:jc w:val="center"/>
            </w:trPr>
          </w:trPrChange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587" w:author="家榮 張" w:date="2021-05-20T22:28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7D21F8A" w14:textId="7E50213E" w:rsidR="00E87520" w:rsidRDefault="00E87520" w:rsidP="00E87520">
            <w:pPr>
              <w:rPr>
                <w:ins w:id="22588" w:author="家榮 張" w:date="2021-05-20T22:27:00Z"/>
                <w:rFonts w:ascii="標楷體" w:eastAsia="標楷體" w:hAnsi="標楷體"/>
              </w:rPr>
            </w:pPr>
            <w:ins w:id="22589" w:author="家榮 張" w:date="2021-05-20T22:53:00Z"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90" w:author="家榮 張" w:date="2021-05-20T22:28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10ADD3" w14:textId="77777777" w:rsidR="00E87520" w:rsidRDefault="00E87520" w:rsidP="00E87520">
            <w:pPr>
              <w:rPr>
                <w:ins w:id="22591" w:author="家榮 張" w:date="2021-05-20T22:27:00Z"/>
                <w:rFonts w:ascii="標楷體" w:eastAsia="標楷體" w:hAnsi="標楷體"/>
              </w:rPr>
            </w:pPr>
            <w:ins w:id="22592" w:author="家榮 張" w:date="2021-05-20T22:27:00Z">
              <w:r>
                <w:rPr>
                  <w:rFonts w:ascii="標楷體" w:eastAsia="標楷體" w:hAnsi="標楷體" w:hint="eastAsia"/>
                </w:rPr>
                <w:t>國籍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93" w:author="家榮 張" w:date="2021-05-20T22:28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E9566F" w14:textId="5F3FD968" w:rsidR="00E87520" w:rsidRDefault="00E87520" w:rsidP="00E87520">
            <w:pPr>
              <w:rPr>
                <w:ins w:id="22594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95" w:author="家榮 張" w:date="2021-05-20T22:28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A5D7E9" w14:textId="77777777" w:rsidR="00E87520" w:rsidRDefault="00E87520" w:rsidP="00E87520">
            <w:pPr>
              <w:rPr>
                <w:ins w:id="22596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97" w:author="家榮 張" w:date="2021-05-20T22:28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58DB97" w14:textId="095A4100" w:rsidR="00E87520" w:rsidRDefault="00E87520" w:rsidP="00E87520">
            <w:pPr>
              <w:rPr>
                <w:ins w:id="22598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99" w:author="家榮 張" w:date="2021-05-20T22:28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ECF072" w14:textId="737D6E93" w:rsidR="00E87520" w:rsidRDefault="00E87520" w:rsidP="00E87520">
            <w:pPr>
              <w:rPr>
                <w:ins w:id="22600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01" w:author="家榮 張" w:date="2021-05-20T22:28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D10EEA" w14:textId="0C3B360E" w:rsidR="00E87520" w:rsidRDefault="00E87520" w:rsidP="00E87520">
            <w:pPr>
              <w:rPr>
                <w:ins w:id="22602" w:author="家榮 張" w:date="2021-05-20T22:27:00Z"/>
                <w:rFonts w:ascii="標楷體" w:eastAsia="標楷體" w:hAnsi="標楷體"/>
              </w:rPr>
            </w:pPr>
            <w:ins w:id="22603" w:author="家榮 張" w:date="2021-05-20T22:3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04" w:author="家榮 張" w:date="2021-05-20T22:28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4A9353" w14:textId="02792F8B" w:rsidR="00E87520" w:rsidRDefault="00E87520" w:rsidP="00E87520">
            <w:pPr>
              <w:rPr>
                <w:ins w:id="22605" w:author="家榮 張" w:date="2021-05-20T22:27:00Z"/>
                <w:rFonts w:ascii="標楷體" w:eastAsia="標楷體" w:hAnsi="標楷體"/>
              </w:rPr>
            </w:pPr>
            <w:ins w:id="22606" w:author="家榮 張" w:date="2021-05-20T21:21:00Z">
              <w:r>
                <w:rPr>
                  <w:rFonts w:ascii="標楷體" w:eastAsia="標楷體" w:hAnsi="標楷體"/>
                </w:rPr>
                <w:t>CustMain.Nation</w:t>
              </w:r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E87520" w14:paraId="676F3185" w14:textId="77777777" w:rsidTr="008402DE">
        <w:trPr>
          <w:trHeight w:val="291"/>
          <w:jc w:val="center"/>
          <w:ins w:id="22607" w:author="家榮 張" w:date="2021-05-20T22:27:00Z"/>
          <w:trPrChange w:id="22608" w:author="家榮 張" w:date="2021-05-20T22:28:00Z">
            <w:trPr>
              <w:trHeight w:val="291"/>
              <w:jc w:val="center"/>
            </w:trPr>
          </w:trPrChange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609" w:author="家榮 張" w:date="2021-05-20T22:28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DC023CB" w14:textId="60C154A5" w:rsidR="00E87520" w:rsidRDefault="00E87520" w:rsidP="00E87520">
            <w:pPr>
              <w:rPr>
                <w:ins w:id="22610" w:author="家榮 張" w:date="2021-05-20T22:27:00Z"/>
                <w:rFonts w:ascii="標楷體" w:eastAsia="標楷體" w:hAnsi="標楷體"/>
              </w:rPr>
            </w:pPr>
            <w:ins w:id="22611" w:author="家榮 張" w:date="2021-05-20T22:53:00Z"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12" w:author="家榮 張" w:date="2021-05-20T22:28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29F564" w14:textId="77777777" w:rsidR="00E87520" w:rsidRDefault="00E87520" w:rsidP="00E87520">
            <w:pPr>
              <w:rPr>
                <w:ins w:id="22613" w:author="家榮 張" w:date="2021-05-20T22:27:00Z"/>
                <w:rFonts w:ascii="標楷體" w:eastAsia="標楷體" w:hAnsi="標楷體"/>
              </w:rPr>
            </w:pPr>
            <w:ins w:id="22614" w:author="家榮 張" w:date="2021-05-20T22:27:00Z">
              <w:r>
                <w:rPr>
                  <w:rFonts w:ascii="標楷體" w:eastAsia="標楷體" w:hAnsi="標楷體" w:hint="eastAsia"/>
                </w:rPr>
                <w:t>負責人身份證字號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15" w:author="家榮 張" w:date="2021-05-20T22:28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B7E495" w14:textId="2F845E3F" w:rsidR="00E87520" w:rsidRDefault="00E87520" w:rsidP="00E87520">
            <w:pPr>
              <w:rPr>
                <w:ins w:id="22616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17" w:author="家榮 張" w:date="2021-05-20T22:28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C8E74C" w14:textId="77777777" w:rsidR="00E87520" w:rsidRDefault="00E87520" w:rsidP="00E87520">
            <w:pPr>
              <w:rPr>
                <w:ins w:id="22618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19" w:author="家榮 張" w:date="2021-05-20T22:28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5E06CE" w14:textId="77777777" w:rsidR="00E87520" w:rsidRDefault="00E87520" w:rsidP="00E87520">
            <w:pPr>
              <w:rPr>
                <w:ins w:id="22620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21" w:author="家榮 張" w:date="2021-05-20T22:28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37EF85" w14:textId="77777777" w:rsidR="00E87520" w:rsidRDefault="00E87520" w:rsidP="00E87520">
            <w:pPr>
              <w:rPr>
                <w:ins w:id="22622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23" w:author="家榮 張" w:date="2021-05-20T22:28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EC7D42" w14:textId="1674E285" w:rsidR="00E87520" w:rsidRDefault="00E87520" w:rsidP="00E87520">
            <w:pPr>
              <w:rPr>
                <w:ins w:id="22624" w:author="家榮 張" w:date="2021-05-20T22:27:00Z"/>
                <w:rFonts w:ascii="標楷體" w:eastAsia="標楷體" w:hAnsi="標楷體"/>
              </w:rPr>
            </w:pPr>
            <w:ins w:id="22625" w:author="家榮 張" w:date="2021-05-20T22:3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26" w:author="家榮 張" w:date="2021-05-20T22:28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26B15F" w14:textId="611807E6" w:rsidR="00E87520" w:rsidRDefault="00E87520" w:rsidP="00E87520">
            <w:pPr>
              <w:rPr>
                <w:ins w:id="22627" w:author="家榮 張" w:date="2021-05-20T22:27:00Z"/>
                <w:rFonts w:ascii="標楷體" w:eastAsia="標楷體" w:hAnsi="標楷體"/>
              </w:rPr>
            </w:pPr>
            <w:ins w:id="22628" w:author="家榮 張" w:date="2021-05-20T21:21:00Z">
              <w:r>
                <w:rPr>
                  <w:rFonts w:ascii="標楷體" w:eastAsia="標楷體" w:hAnsi="標楷體"/>
                </w:rPr>
                <w:t>CustMain.</w:t>
              </w:r>
            </w:ins>
            <w:r>
              <w:rPr>
                <w:rFonts w:ascii="標楷體" w:eastAsia="標楷體" w:hAnsi="標楷體"/>
              </w:rPr>
              <w:t>SpouseId</w:t>
            </w:r>
          </w:p>
        </w:tc>
      </w:tr>
      <w:tr w:rsidR="00E87520" w14:paraId="5A2822BC" w14:textId="77777777" w:rsidTr="008402DE">
        <w:trPr>
          <w:trHeight w:val="291"/>
          <w:jc w:val="center"/>
          <w:ins w:id="22629" w:author="家榮 張" w:date="2021-05-20T22:27:00Z"/>
          <w:trPrChange w:id="22630" w:author="家榮 張" w:date="2021-05-20T22:28:00Z">
            <w:trPr>
              <w:trHeight w:val="291"/>
              <w:jc w:val="center"/>
            </w:trPr>
          </w:trPrChange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631" w:author="家榮 張" w:date="2021-05-20T22:28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FCBBB5F" w14:textId="305A3EE6" w:rsidR="00E87520" w:rsidRDefault="00E87520" w:rsidP="00E87520">
            <w:pPr>
              <w:rPr>
                <w:ins w:id="22632" w:author="家榮 張" w:date="2021-05-20T22:27:00Z"/>
                <w:rFonts w:ascii="標楷體" w:eastAsia="標楷體" w:hAnsi="標楷體"/>
              </w:rPr>
            </w:pPr>
            <w:ins w:id="22633" w:author="家榮 張" w:date="2021-05-20T22:53:00Z">
              <w:r>
                <w:rPr>
                  <w:rFonts w:ascii="標楷體" w:eastAsia="標楷體" w:hAnsi="標楷體"/>
                </w:rPr>
                <w:t>8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34" w:author="家榮 張" w:date="2021-05-20T22:28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DFFDA2" w14:textId="77777777" w:rsidR="00E87520" w:rsidRDefault="00E87520" w:rsidP="00E87520">
            <w:pPr>
              <w:rPr>
                <w:ins w:id="22635" w:author="家榮 張" w:date="2021-05-20T22:27:00Z"/>
                <w:rFonts w:ascii="標楷體" w:eastAsia="標楷體" w:hAnsi="標楷體"/>
              </w:rPr>
            </w:pPr>
            <w:ins w:id="22636" w:author="家榮 張" w:date="2021-05-20T22:27:00Z">
              <w:r>
                <w:rPr>
                  <w:rFonts w:ascii="標楷體" w:eastAsia="標楷體" w:hAnsi="標楷體" w:hint="eastAsia"/>
                </w:rPr>
                <w:t>負責人姓名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37" w:author="家榮 張" w:date="2021-05-20T22:28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120CAF" w14:textId="04206D35" w:rsidR="00E87520" w:rsidRDefault="00E87520" w:rsidP="00E87520">
            <w:pPr>
              <w:rPr>
                <w:ins w:id="22638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39" w:author="家榮 張" w:date="2021-05-20T22:28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7D97CC" w14:textId="77777777" w:rsidR="00E87520" w:rsidRDefault="00E87520" w:rsidP="00E87520">
            <w:pPr>
              <w:rPr>
                <w:ins w:id="22640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41" w:author="家榮 張" w:date="2021-05-20T22:28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3561A0" w14:textId="77777777" w:rsidR="00E87520" w:rsidRDefault="00E87520" w:rsidP="00E87520">
            <w:pPr>
              <w:rPr>
                <w:ins w:id="22642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43" w:author="家榮 張" w:date="2021-05-20T22:28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EEFBE8" w14:textId="77777777" w:rsidR="00E87520" w:rsidRDefault="00E87520" w:rsidP="00E87520">
            <w:pPr>
              <w:rPr>
                <w:ins w:id="22644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45" w:author="家榮 張" w:date="2021-05-20T22:28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42E9BD" w14:textId="7892759D" w:rsidR="00E87520" w:rsidRDefault="00E87520" w:rsidP="00E87520">
            <w:pPr>
              <w:rPr>
                <w:ins w:id="22646" w:author="家榮 張" w:date="2021-05-20T22:27:00Z"/>
                <w:rFonts w:ascii="標楷體" w:eastAsia="標楷體" w:hAnsi="標楷體"/>
              </w:rPr>
            </w:pPr>
            <w:ins w:id="22647" w:author="家榮 張" w:date="2021-05-20T22:3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48" w:author="家榮 張" w:date="2021-05-20T22:28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EA7F72" w14:textId="75136E6F" w:rsidR="00E87520" w:rsidRDefault="00E87520" w:rsidP="00E87520">
            <w:pPr>
              <w:rPr>
                <w:ins w:id="22649" w:author="家榮 張" w:date="2021-05-20T22:27:00Z"/>
                <w:rFonts w:ascii="標楷體" w:eastAsia="標楷體" w:hAnsi="標楷體"/>
              </w:rPr>
            </w:pPr>
            <w:ins w:id="22650" w:author="家榮 張" w:date="2021-05-20T21:21:00Z">
              <w:r>
                <w:rPr>
                  <w:rFonts w:ascii="標楷體" w:eastAsia="標楷體" w:hAnsi="標楷體"/>
                </w:rPr>
                <w:t>CustMain.SpouseName</w:t>
              </w:r>
            </w:ins>
          </w:p>
        </w:tc>
      </w:tr>
      <w:tr w:rsidR="00E87520" w14:paraId="65171B8B" w14:textId="77777777" w:rsidTr="008402DE">
        <w:trPr>
          <w:trHeight w:val="291"/>
          <w:jc w:val="center"/>
          <w:ins w:id="22651" w:author="家榮 張" w:date="2021-05-20T22:27:00Z"/>
          <w:trPrChange w:id="22652" w:author="家榮 張" w:date="2021-05-20T22:28:00Z">
            <w:trPr>
              <w:trHeight w:val="291"/>
              <w:jc w:val="center"/>
            </w:trPr>
          </w:trPrChange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653" w:author="家榮 張" w:date="2021-05-20T22:28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0C97CD5" w14:textId="3A08D05F" w:rsidR="00E87520" w:rsidRDefault="00E87520" w:rsidP="00E87520">
            <w:pPr>
              <w:rPr>
                <w:ins w:id="22654" w:author="家榮 張" w:date="2021-05-20T22:27:00Z"/>
                <w:rFonts w:ascii="標楷體" w:eastAsia="標楷體" w:hAnsi="標楷體"/>
              </w:rPr>
            </w:pPr>
            <w:ins w:id="22655" w:author="家榮 張" w:date="2021-05-20T22:53:00Z"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56" w:author="家榮 張" w:date="2021-05-20T22:28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C6DEDA" w14:textId="77777777" w:rsidR="00E87520" w:rsidRDefault="00E87520" w:rsidP="00E87520">
            <w:pPr>
              <w:rPr>
                <w:ins w:id="22657" w:author="家榮 張" w:date="2021-05-20T22:27:00Z"/>
                <w:rFonts w:ascii="標楷體" w:eastAsia="標楷體" w:hAnsi="標楷體"/>
              </w:rPr>
            </w:pPr>
            <w:ins w:id="22658" w:author="家榮 張" w:date="2021-05-20T22:27:00Z">
              <w:r>
                <w:rPr>
                  <w:rFonts w:ascii="標楷體" w:eastAsia="標楷體" w:hAnsi="標楷體" w:hint="eastAsia"/>
                </w:rPr>
                <w:t>公司-郵遞區號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59" w:author="家榮 張" w:date="2021-05-20T22:28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604B7A" w14:textId="6B0A4751" w:rsidR="00E87520" w:rsidRDefault="00E87520" w:rsidP="00E87520">
            <w:pPr>
              <w:rPr>
                <w:ins w:id="22660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61" w:author="家榮 張" w:date="2021-05-20T22:28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3C71F2" w14:textId="77777777" w:rsidR="00E87520" w:rsidRDefault="00E87520" w:rsidP="00E87520">
            <w:pPr>
              <w:rPr>
                <w:ins w:id="22662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63" w:author="家榮 張" w:date="2021-05-20T22:28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EC1698" w14:textId="77777777" w:rsidR="00E87520" w:rsidRDefault="00E87520" w:rsidP="00E87520">
            <w:pPr>
              <w:rPr>
                <w:ins w:id="22664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65" w:author="家榮 張" w:date="2021-05-20T22:28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2BC294" w14:textId="667C4D8D" w:rsidR="00E87520" w:rsidRDefault="00E87520" w:rsidP="00E87520">
            <w:pPr>
              <w:rPr>
                <w:ins w:id="22666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67" w:author="家榮 張" w:date="2021-05-20T22:28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D456D3" w14:textId="5897B2DB" w:rsidR="00E87520" w:rsidRDefault="00E87520" w:rsidP="00E87520">
            <w:pPr>
              <w:rPr>
                <w:ins w:id="22668" w:author="家榮 張" w:date="2021-05-20T22:27:00Z"/>
                <w:rFonts w:ascii="標楷體" w:eastAsia="標楷體" w:hAnsi="標楷體"/>
              </w:rPr>
            </w:pPr>
            <w:ins w:id="22669" w:author="家榮 張" w:date="2021-05-20T22:3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70" w:author="家榮 張" w:date="2021-05-20T22:28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A01CF6" w14:textId="77777777" w:rsidR="00E87520" w:rsidRDefault="00E87520" w:rsidP="00E87520">
            <w:pPr>
              <w:rPr>
                <w:ins w:id="22671" w:author="家榮 張" w:date="2021-05-20T21:21:00Z"/>
                <w:rFonts w:ascii="標楷體" w:eastAsia="標楷體" w:hAnsi="標楷體"/>
              </w:rPr>
            </w:pPr>
            <w:ins w:id="22672" w:author="家榮 張" w:date="2021-05-20T21:21:00Z">
              <w:r>
                <w:rPr>
                  <w:rFonts w:ascii="標楷體" w:eastAsia="標楷體" w:hAnsi="標楷體"/>
                </w:rPr>
                <w:t>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  <w:r>
              <w:rPr>
                <w:rFonts w:ascii="標楷體" w:eastAsia="標楷體" w:hAnsi="標楷體" w:hint="eastAsia"/>
              </w:rPr>
              <w:t>-</w:t>
            </w:r>
          </w:p>
          <w:p w14:paraId="5E1EF7D9" w14:textId="3B8DF982" w:rsidR="00E87520" w:rsidRDefault="00E87520" w:rsidP="00E87520">
            <w:pPr>
              <w:rPr>
                <w:ins w:id="22673" w:author="家榮 張" w:date="2021-05-20T22:27:00Z"/>
                <w:rFonts w:ascii="標楷體" w:eastAsia="標楷體" w:hAnsi="標楷體"/>
              </w:rPr>
            </w:pPr>
            <w:ins w:id="22674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E87520" w14:paraId="4F39FF3A" w14:textId="77777777" w:rsidTr="008402DE">
        <w:trPr>
          <w:trHeight w:val="291"/>
          <w:jc w:val="center"/>
          <w:ins w:id="22675" w:author="家榮 張" w:date="2021-05-20T22:27:00Z"/>
          <w:trPrChange w:id="22676" w:author="家榮 張" w:date="2021-05-20T22:28:00Z">
            <w:trPr>
              <w:trHeight w:val="291"/>
              <w:jc w:val="center"/>
            </w:trPr>
          </w:trPrChange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677" w:author="家榮 張" w:date="2021-05-20T22:28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28889EC" w14:textId="490EF744" w:rsidR="00E87520" w:rsidRDefault="00E87520" w:rsidP="00E87520">
            <w:pPr>
              <w:rPr>
                <w:ins w:id="22678" w:author="家榮 張" w:date="2021-05-20T22:27:00Z"/>
                <w:rFonts w:ascii="標楷體" w:eastAsia="標楷體" w:hAnsi="標楷體"/>
              </w:rPr>
            </w:pPr>
            <w:ins w:id="22679" w:author="家榮 張" w:date="2021-05-20T22:53:00Z">
              <w:r>
                <w:rPr>
                  <w:rFonts w:ascii="標楷體" w:eastAsia="標楷體" w:hAnsi="標楷體"/>
                </w:rPr>
                <w:t>10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80" w:author="家榮 張" w:date="2021-05-20T22:28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200831" w14:textId="77777777" w:rsidR="00E87520" w:rsidRDefault="00E87520" w:rsidP="00E87520">
            <w:pPr>
              <w:rPr>
                <w:ins w:id="22681" w:author="家榮 張" w:date="2021-05-20T22:27:00Z"/>
                <w:rFonts w:ascii="標楷體" w:eastAsia="標楷體" w:hAnsi="標楷體"/>
              </w:rPr>
            </w:pPr>
            <w:ins w:id="22682" w:author="家榮 張" w:date="2021-05-20T22:27:00Z">
              <w:r>
                <w:rPr>
                  <w:rFonts w:ascii="標楷體" w:eastAsia="標楷體" w:hAnsi="標楷體" w:hint="eastAsia"/>
                </w:rPr>
                <w:t>公司-地址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83" w:author="家榮 張" w:date="2021-05-20T22:28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E6F107" w14:textId="045EF00E" w:rsidR="00E87520" w:rsidRDefault="00E87520" w:rsidP="00E87520">
            <w:pPr>
              <w:rPr>
                <w:ins w:id="22684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85" w:author="家榮 張" w:date="2021-05-20T22:28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B98058" w14:textId="77777777" w:rsidR="00E87520" w:rsidRDefault="00E87520" w:rsidP="00E87520">
            <w:pPr>
              <w:rPr>
                <w:ins w:id="22686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87" w:author="家榮 張" w:date="2021-05-20T22:28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7D91E7" w14:textId="77777777" w:rsidR="00E87520" w:rsidRDefault="00E87520" w:rsidP="00E87520">
            <w:pPr>
              <w:rPr>
                <w:ins w:id="22688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89" w:author="家榮 張" w:date="2021-05-20T22:28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530DE8" w14:textId="49B80F09" w:rsidR="00E87520" w:rsidRDefault="00E87520" w:rsidP="00E87520">
            <w:pPr>
              <w:rPr>
                <w:ins w:id="22690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91" w:author="家榮 張" w:date="2021-05-20T22:28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493F97" w14:textId="7EF7DBC0" w:rsidR="00E87520" w:rsidRDefault="00E87520" w:rsidP="00E87520">
            <w:pPr>
              <w:rPr>
                <w:ins w:id="22692" w:author="家榮 張" w:date="2021-05-20T22:27:00Z"/>
                <w:rFonts w:ascii="標楷體" w:eastAsia="標楷體" w:hAnsi="標楷體"/>
              </w:rPr>
            </w:pPr>
            <w:ins w:id="22693" w:author="家榮 張" w:date="2021-05-20T22:3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94" w:author="家榮 張" w:date="2021-05-20T22:28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B0A226" w14:textId="7C51BFB8" w:rsidR="00E87520" w:rsidRDefault="00E87520" w:rsidP="00E87520">
            <w:pPr>
              <w:rPr>
                <w:ins w:id="22695" w:author="家榮 張" w:date="2021-05-20T21:10:00Z"/>
                <w:rFonts w:ascii="標楷體" w:eastAsia="標楷體" w:hAnsi="標楷體"/>
              </w:rPr>
            </w:pPr>
            <w:ins w:id="22696" w:author="家榮 張" w:date="2021-05-20T21:10:00Z">
              <w:r>
                <w:rPr>
                  <w:rFonts w:ascii="標楷體" w:eastAsia="標楷體" w:hAnsi="標楷體"/>
                </w:rPr>
                <w:t>CustMain.RegCityCode</w:t>
              </w:r>
            </w:ins>
          </w:p>
          <w:p w14:paraId="1D4947AD" w14:textId="0752C361" w:rsidR="00E87520" w:rsidRDefault="00E87520" w:rsidP="00E87520">
            <w:pPr>
              <w:rPr>
                <w:ins w:id="22697" w:author="家榮 張" w:date="2021-05-20T21:10:00Z"/>
                <w:rFonts w:ascii="標楷體" w:eastAsia="標楷體" w:hAnsi="標楷體"/>
              </w:rPr>
            </w:pPr>
            <w:ins w:id="22698" w:author="家榮 張" w:date="2021-05-20T21:10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RegAreaCode</w:t>
              </w:r>
            </w:ins>
          </w:p>
          <w:p w14:paraId="1F4F7059" w14:textId="2309BA9A" w:rsidR="00E87520" w:rsidRDefault="00E87520" w:rsidP="00E87520">
            <w:pPr>
              <w:rPr>
                <w:ins w:id="22699" w:author="家榮 張" w:date="2021-05-20T21:10:00Z"/>
                <w:rFonts w:ascii="標楷體" w:eastAsia="標楷體" w:hAnsi="標楷體"/>
              </w:rPr>
            </w:pPr>
            <w:ins w:id="22700" w:author="家榮 張" w:date="2021-05-20T21:10:00Z">
              <w:r>
                <w:rPr>
                  <w:rFonts w:ascii="標楷體" w:eastAsia="標楷體" w:hAnsi="標楷體"/>
                </w:rPr>
                <w:t>CustMain.RegRoad</w:t>
              </w:r>
            </w:ins>
          </w:p>
          <w:p w14:paraId="4595B829" w14:textId="7D4723DB" w:rsidR="00E87520" w:rsidRDefault="00E87520" w:rsidP="00E87520">
            <w:pPr>
              <w:rPr>
                <w:ins w:id="22701" w:author="家榮 張" w:date="2021-05-20T21:10:00Z"/>
                <w:rFonts w:ascii="標楷體" w:eastAsia="標楷體" w:hAnsi="標楷體"/>
              </w:rPr>
            </w:pPr>
            <w:ins w:id="22702" w:author="家榮 張" w:date="2021-05-20T21:10:00Z">
              <w:r>
                <w:rPr>
                  <w:rFonts w:ascii="標楷體" w:eastAsia="標楷體" w:hAnsi="標楷體"/>
                </w:rPr>
                <w:t>CustMain.RegSection</w:t>
              </w:r>
            </w:ins>
          </w:p>
          <w:p w14:paraId="1BC6CEB8" w14:textId="3973E11B" w:rsidR="00E87520" w:rsidRDefault="00E87520" w:rsidP="00E87520">
            <w:pPr>
              <w:rPr>
                <w:ins w:id="22703" w:author="家榮 張" w:date="2021-05-20T21:10:00Z"/>
                <w:rFonts w:ascii="標楷體" w:eastAsia="標楷體" w:hAnsi="標楷體"/>
              </w:rPr>
            </w:pPr>
            <w:ins w:id="22704" w:author="家榮 張" w:date="2021-05-20T21:10:00Z">
              <w:r>
                <w:rPr>
                  <w:rFonts w:ascii="標楷體" w:eastAsia="標楷體" w:hAnsi="標楷體"/>
                </w:rPr>
                <w:t>CustMain.RegAlley</w:t>
              </w:r>
            </w:ins>
          </w:p>
          <w:p w14:paraId="34F529CF" w14:textId="29B5A3DF" w:rsidR="00E87520" w:rsidRDefault="00E87520" w:rsidP="00E87520">
            <w:pPr>
              <w:rPr>
                <w:ins w:id="22705" w:author="家榮 張" w:date="2021-05-20T21:10:00Z"/>
                <w:rFonts w:ascii="標楷體" w:eastAsia="標楷體" w:hAnsi="標楷體"/>
              </w:rPr>
            </w:pPr>
            <w:ins w:id="22706" w:author="家榮 張" w:date="2021-05-20T21:10:00Z">
              <w:r>
                <w:rPr>
                  <w:rFonts w:ascii="標楷體" w:eastAsia="標楷體" w:hAnsi="標楷體"/>
                </w:rPr>
                <w:t>CustMain.RegLane</w:t>
              </w:r>
            </w:ins>
          </w:p>
          <w:p w14:paraId="3C51B02F" w14:textId="68468B40" w:rsidR="00E87520" w:rsidRDefault="00E87520" w:rsidP="00E87520">
            <w:pPr>
              <w:rPr>
                <w:ins w:id="22707" w:author="家榮 張" w:date="2021-05-20T21:10:00Z"/>
                <w:rFonts w:ascii="標楷體" w:eastAsia="標楷體" w:hAnsi="標楷體"/>
              </w:rPr>
            </w:pPr>
            <w:ins w:id="22708" w:author="家榮 張" w:date="2021-05-20T21:10:00Z">
              <w:r>
                <w:rPr>
                  <w:rFonts w:ascii="標楷體" w:eastAsia="標楷體" w:hAnsi="標楷體"/>
                </w:rPr>
                <w:t>CustMain.RegNum</w:t>
              </w:r>
            </w:ins>
          </w:p>
          <w:p w14:paraId="24E0C794" w14:textId="06A66F5F" w:rsidR="00E87520" w:rsidRDefault="00E87520" w:rsidP="00E87520">
            <w:pPr>
              <w:rPr>
                <w:ins w:id="22709" w:author="家榮 張" w:date="2021-05-20T21:10:00Z"/>
                <w:rFonts w:ascii="標楷體" w:eastAsia="標楷體" w:hAnsi="標楷體"/>
              </w:rPr>
            </w:pPr>
            <w:ins w:id="22710" w:author="家榮 張" w:date="2021-05-20T21:10:00Z">
              <w:r>
                <w:rPr>
                  <w:rFonts w:ascii="標楷體" w:eastAsia="標楷體" w:hAnsi="標楷體"/>
                </w:rPr>
                <w:t>CustMain.RegDash</w:t>
              </w:r>
            </w:ins>
          </w:p>
          <w:p w14:paraId="5E553DB3" w14:textId="39FD3A28" w:rsidR="00E87520" w:rsidRDefault="00E87520" w:rsidP="00E87520">
            <w:pPr>
              <w:rPr>
                <w:ins w:id="22711" w:author="家榮 張" w:date="2021-05-20T21:10:00Z"/>
                <w:rFonts w:ascii="標楷體" w:eastAsia="標楷體" w:hAnsi="標楷體"/>
              </w:rPr>
            </w:pPr>
            <w:ins w:id="22712" w:author="家榮 張" w:date="2021-05-20T21:10:00Z">
              <w:r>
                <w:rPr>
                  <w:rFonts w:ascii="標楷體" w:eastAsia="標楷體" w:hAnsi="標楷體"/>
                </w:rPr>
                <w:t>CustMain.RegFloor</w:t>
              </w:r>
            </w:ins>
          </w:p>
          <w:p w14:paraId="57E38A35" w14:textId="2590B1AB" w:rsidR="00E87520" w:rsidRDefault="00E87520" w:rsidP="00E87520">
            <w:pPr>
              <w:rPr>
                <w:ins w:id="22713" w:author="家榮 張" w:date="2021-05-20T22:27:00Z"/>
                <w:rFonts w:ascii="標楷體" w:eastAsia="標楷體" w:hAnsi="標楷體"/>
              </w:rPr>
            </w:pPr>
            <w:ins w:id="22714" w:author="家榮 張" w:date="2021-05-20T21:10:00Z">
              <w:r>
                <w:rPr>
                  <w:rFonts w:ascii="標楷體" w:eastAsia="標楷體" w:hAnsi="標楷體"/>
                </w:rPr>
                <w:t>CustMain.RegFloorDash</w:t>
              </w:r>
            </w:ins>
          </w:p>
        </w:tc>
      </w:tr>
      <w:tr w:rsidR="00E87520" w14:paraId="29E8AB8E" w14:textId="77777777" w:rsidTr="008402DE">
        <w:trPr>
          <w:trHeight w:val="291"/>
          <w:jc w:val="center"/>
          <w:ins w:id="22715" w:author="家榮 張" w:date="2021-05-20T22:27:00Z"/>
          <w:trPrChange w:id="22716" w:author="家榮 張" w:date="2021-05-20T22:28:00Z">
            <w:trPr>
              <w:trHeight w:val="291"/>
              <w:jc w:val="center"/>
            </w:trPr>
          </w:trPrChange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2717" w:author="家榮 張" w:date="2021-05-20T22:28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F4D2218" w14:textId="4FCA9491" w:rsidR="00E87520" w:rsidRDefault="00E87520" w:rsidP="00E87520">
            <w:pPr>
              <w:rPr>
                <w:ins w:id="22718" w:author="家榮 張" w:date="2021-05-20T22:27:00Z"/>
                <w:rFonts w:ascii="標楷體" w:eastAsia="標楷體" w:hAnsi="標楷體"/>
              </w:rPr>
            </w:pPr>
            <w:ins w:id="22719" w:author="家榮 張" w:date="2021-05-20T22:53:00Z">
              <w:r>
                <w:rPr>
                  <w:rFonts w:ascii="標楷體" w:eastAsia="標楷體" w:hAnsi="標楷體"/>
                </w:rPr>
                <w:t>11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20" w:author="家榮 張" w:date="2021-05-20T22:28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21A465" w14:textId="77777777" w:rsidR="00E87520" w:rsidRDefault="00E87520" w:rsidP="00E87520">
            <w:pPr>
              <w:rPr>
                <w:ins w:id="22721" w:author="家榮 張" w:date="2021-05-20T22:27:00Z"/>
                <w:rFonts w:ascii="標楷體" w:eastAsia="標楷體" w:hAnsi="標楷體"/>
              </w:rPr>
            </w:pPr>
            <w:ins w:id="22722" w:author="家榮 張" w:date="2021-05-20T22:27:00Z">
              <w:r>
                <w:rPr>
                  <w:rFonts w:ascii="標楷體" w:eastAsia="標楷體" w:hAnsi="標楷體" w:hint="eastAsia"/>
                </w:rPr>
                <w:t>通訊-郵遞區號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23" w:author="家榮 張" w:date="2021-05-20T22:28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ACA0F1" w14:textId="38E961F3" w:rsidR="00E87520" w:rsidRDefault="00E87520" w:rsidP="00E87520">
            <w:pPr>
              <w:rPr>
                <w:ins w:id="22724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25" w:author="家榮 張" w:date="2021-05-20T22:28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A706E7" w14:textId="77777777" w:rsidR="00E87520" w:rsidRDefault="00E87520" w:rsidP="00E87520">
            <w:pPr>
              <w:rPr>
                <w:ins w:id="22726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27" w:author="家榮 張" w:date="2021-05-20T22:28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C0C574" w14:textId="77777777" w:rsidR="00E87520" w:rsidRDefault="00E87520" w:rsidP="00E87520">
            <w:pPr>
              <w:rPr>
                <w:ins w:id="22728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29" w:author="家榮 張" w:date="2021-05-20T22:28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63BE99" w14:textId="3525ACEE" w:rsidR="00E87520" w:rsidRDefault="00E87520" w:rsidP="00E87520">
            <w:pPr>
              <w:rPr>
                <w:ins w:id="22730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31" w:author="家榮 張" w:date="2021-05-20T22:28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93A3B1" w14:textId="499BDAF9" w:rsidR="00E87520" w:rsidRDefault="00E87520" w:rsidP="00E87520">
            <w:pPr>
              <w:rPr>
                <w:ins w:id="22732" w:author="家榮 張" w:date="2021-05-20T22:27:00Z"/>
                <w:rFonts w:ascii="標楷體" w:eastAsia="標楷體" w:hAnsi="標楷體"/>
              </w:rPr>
            </w:pPr>
            <w:ins w:id="22733" w:author="家榮 張" w:date="2021-05-20T22:3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34" w:author="家榮 張" w:date="2021-05-20T22:28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A8B50B" w14:textId="2313CD59" w:rsidR="00E87520" w:rsidRDefault="00E87520" w:rsidP="00E87520">
            <w:pPr>
              <w:rPr>
                <w:ins w:id="22735" w:author="家榮 張" w:date="2021-05-20T21:10:00Z"/>
                <w:rFonts w:ascii="標楷體" w:eastAsia="標楷體" w:hAnsi="標楷體"/>
              </w:rPr>
            </w:pPr>
            <w:ins w:id="22736" w:author="家榮 張" w:date="2021-05-20T21:10:00Z">
              <w:r>
                <w:rPr>
                  <w:rFonts w:ascii="標楷體" w:eastAsia="標楷體" w:hAnsi="標楷體"/>
                </w:rPr>
                <w:t>CustMain.CurrZip3</w:t>
              </w:r>
            </w:ins>
            <w:r>
              <w:rPr>
                <w:rFonts w:ascii="標楷體" w:eastAsia="標楷體" w:hAnsi="標楷體" w:hint="eastAsia"/>
              </w:rPr>
              <w:t>-</w:t>
            </w:r>
          </w:p>
          <w:p w14:paraId="0486293D" w14:textId="0377B2FB" w:rsidR="00E87520" w:rsidRDefault="00E87520" w:rsidP="00E87520">
            <w:pPr>
              <w:rPr>
                <w:ins w:id="22737" w:author="家榮 張" w:date="2021-05-20T22:27:00Z"/>
                <w:rFonts w:ascii="標楷體" w:eastAsia="標楷體" w:hAnsi="標楷體"/>
              </w:rPr>
            </w:pPr>
            <w:ins w:id="22738" w:author="家榮 張" w:date="2021-05-20T21:10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CurrZip2</w:t>
              </w:r>
            </w:ins>
          </w:p>
        </w:tc>
      </w:tr>
      <w:tr w:rsidR="00E87520" w14:paraId="762E9FD5" w14:textId="77777777" w:rsidTr="008402DE">
        <w:trPr>
          <w:trHeight w:val="291"/>
          <w:jc w:val="center"/>
          <w:ins w:id="22739" w:author="家榮 張" w:date="2021-05-20T22:27:00Z"/>
          <w:trPrChange w:id="22740" w:author="家榮 張" w:date="2021-05-20T22:28:00Z">
            <w:trPr>
              <w:trHeight w:val="291"/>
              <w:jc w:val="center"/>
            </w:trPr>
          </w:trPrChange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41" w:author="家榮 張" w:date="2021-05-20T22:28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0A285F" w14:textId="1FFFAFCC" w:rsidR="00E87520" w:rsidRDefault="00E87520" w:rsidP="00E87520">
            <w:pPr>
              <w:rPr>
                <w:ins w:id="22742" w:author="家榮 張" w:date="2021-05-20T22:27:00Z"/>
                <w:rFonts w:ascii="標楷體" w:eastAsia="標楷體" w:hAnsi="標楷體"/>
              </w:rPr>
            </w:pPr>
            <w:ins w:id="22743" w:author="家榮 張" w:date="2021-05-20T22:53:00Z">
              <w:r>
                <w:rPr>
                  <w:rFonts w:ascii="標楷體" w:eastAsia="標楷體" w:hAnsi="標楷體"/>
                </w:rPr>
                <w:t>12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44" w:author="家榮 張" w:date="2021-05-20T22:28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BBB0C8" w14:textId="77777777" w:rsidR="00E87520" w:rsidRDefault="00E87520" w:rsidP="00E87520">
            <w:pPr>
              <w:rPr>
                <w:ins w:id="22745" w:author="家榮 張" w:date="2021-05-20T22:27:00Z"/>
                <w:rFonts w:ascii="標楷體" w:eastAsia="標楷體" w:hAnsi="標楷體"/>
              </w:rPr>
            </w:pPr>
            <w:ins w:id="22746" w:author="家榮 張" w:date="2021-05-20T22:27:00Z">
              <w:r>
                <w:rPr>
                  <w:rFonts w:ascii="標楷體" w:eastAsia="標楷體" w:hAnsi="標楷體" w:hint="eastAsia"/>
                </w:rPr>
                <w:t>通訊-地址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47" w:author="家榮 張" w:date="2021-05-20T22:28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79D48E" w14:textId="6C5F7460" w:rsidR="00E87520" w:rsidRDefault="00E87520" w:rsidP="00E87520">
            <w:pPr>
              <w:rPr>
                <w:ins w:id="22748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49" w:author="家榮 張" w:date="2021-05-20T22:28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DC14A4" w14:textId="77777777" w:rsidR="00E87520" w:rsidRDefault="00E87520" w:rsidP="00E87520">
            <w:pPr>
              <w:rPr>
                <w:ins w:id="22750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51" w:author="家榮 張" w:date="2021-05-20T22:28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10B53D" w14:textId="77777777" w:rsidR="00E87520" w:rsidRDefault="00E87520" w:rsidP="00E87520">
            <w:pPr>
              <w:rPr>
                <w:ins w:id="22752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53" w:author="家榮 張" w:date="2021-05-20T22:28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05C0F3" w14:textId="0167E614" w:rsidR="00E87520" w:rsidRDefault="00E87520" w:rsidP="00E87520">
            <w:pPr>
              <w:rPr>
                <w:ins w:id="22754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55" w:author="家榮 張" w:date="2021-05-20T22:28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C7F150" w14:textId="59AA1ED0" w:rsidR="00E87520" w:rsidRDefault="00E87520" w:rsidP="00E87520">
            <w:pPr>
              <w:rPr>
                <w:ins w:id="22756" w:author="家榮 張" w:date="2021-05-20T22:27:00Z"/>
                <w:rFonts w:ascii="標楷體" w:eastAsia="標楷體" w:hAnsi="標楷體"/>
              </w:rPr>
            </w:pPr>
            <w:ins w:id="22757" w:author="家榮 張" w:date="2021-05-20T22:3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58" w:author="家榮 張" w:date="2021-05-20T22:28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E59BBF" w14:textId="078AD391" w:rsidR="00E87520" w:rsidRPr="00702FE3" w:rsidRDefault="00E87520" w:rsidP="00E87520">
            <w:pPr>
              <w:rPr>
                <w:ins w:id="22759" w:author="家榮 張" w:date="2021-05-20T21:10:00Z"/>
                <w:rFonts w:ascii="標楷體" w:eastAsia="標楷體" w:hAnsi="標楷體"/>
              </w:rPr>
            </w:pPr>
            <w:ins w:id="22760" w:author="家榮 張" w:date="2021-05-20T21:10:00Z">
              <w:r w:rsidRPr="00702FE3">
                <w:rPr>
                  <w:rFonts w:ascii="標楷體" w:eastAsia="標楷體" w:hAnsi="標楷體"/>
                </w:rPr>
                <w:t>CustMain.CurrCityCode</w:t>
              </w:r>
            </w:ins>
          </w:p>
          <w:p w14:paraId="2F94B472" w14:textId="18497B63" w:rsidR="00E87520" w:rsidRPr="00702FE3" w:rsidRDefault="00E87520" w:rsidP="00E87520">
            <w:pPr>
              <w:rPr>
                <w:ins w:id="22761" w:author="家榮 張" w:date="2021-05-20T21:10:00Z"/>
                <w:rFonts w:ascii="標楷體" w:eastAsia="標楷體" w:hAnsi="標楷體"/>
              </w:rPr>
            </w:pPr>
            <w:ins w:id="22762" w:author="家榮 張" w:date="2021-05-20T21:10:00Z">
              <w:r w:rsidRPr="00702FE3">
                <w:rPr>
                  <w:rFonts w:ascii="標楷體" w:eastAsia="標楷體" w:hAnsi="標楷體"/>
                </w:rPr>
                <w:t>CustMain.CurrAreaCode</w:t>
              </w:r>
            </w:ins>
          </w:p>
          <w:p w14:paraId="76DB4CE2" w14:textId="22146AF2" w:rsidR="00E87520" w:rsidRPr="00702FE3" w:rsidRDefault="00E87520" w:rsidP="00E87520">
            <w:pPr>
              <w:rPr>
                <w:ins w:id="22763" w:author="家榮 張" w:date="2021-05-20T21:10:00Z"/>
                <w:rFonts w:ascii="標楷體" w:eastAsia="標楷體" w:hAnsi="標楷體"/>
              </w:rPr>
            </w:pPr>
            <w:ins w:id="22764" w:author="家榮 張" w:date="2021-05-20T21:10:00Z">
              <w:r w:rsidRPr="00702FE3">
                <w:rPr>
                  <w:rFonts w:ascii="標楷體" w:eastAsia="標楷體" w:hAnsi="標楷體"/>
                </w:rPr>
                <w:t>CustMain.CurrRoad</w:t>
              </w:r>
            </w:ins>
          </w:p>
          <w:p w14:paraId="56216147" w14:textId="62524F10" w:rsidR="00E87520" w:rsidRPr="00702FE3" w:rsidRDefault="00E87520" w:rsidP="00E87520">
            <w:pPr>
              <w:rPr>
                <w:ins w:id="22765" w:author="家榮 張" w:date="2021-05-20T21:10:00Z"/>
                <w:rFonts w:ascii="標楷體" w:eastAsia="標楷體" w:hAnsi="標楷體"/>
              </w:rPr>
            </w:pPr>
            <w:ins w:id="22766" w:author="家榮 張" w:date="2021-05-20T21:10:00Z">
              <w:r w:rsidRPr="00702FE3">
                <w:rPr>
                  <w:rFonts w:ascii="標楷體" w:eastAsia="標楷體" w:hAnsi="標楷體"/>
                </w:rPr>
                <w:t>CustMain.CurrSection</w:t>
              </w:r>
            </w:ins>
          </w:p>
          <w:p w14:paraId="599DBF47" w14:textId="19871850" w:rsidR="00E87520" w:rsidRPr="00702FE3" w:rsidRDefault="00E87520" w:rsidP="00E87520">
            <w:pPr>
              <w:rPr>
                <w:ins w:id="22767" w:author="家榮 張" w:date="2021-05-20T21:10:00Z"/>
                <w:rFonts w:ascii="標楷體" w:eastAsia="標楷體" w:hAnsi="標楷體"/>
              </w:rPr>
            </w:pPr>
            <w:ins w:id="22768" w:author="家榮 張" w:date="2021-05-20T21:10:00Z">
              <w:r w:rsidRPr="00702FE3">
                <w:rPr>
                  <w:rFonts w:ascii="標楷體" w:eastAsia="標楷體" w:hAnsi="標楷體"/>
                </w:rPr>
                <w:lastRenderedPageBreak/>
                <w:t>CustMain.CurrAlley</w:t>
              </w:r>
            </w:ins>
          </w:p>
          <w:p w14:paraId="13BFE282" w14:textId="02051D74" w:rsidR="00E87520" w:rsidRPr="00702FE3" w:rsidRDefault="00E87520" w:rsidP="00E87520">
            <w:pPr>
              <w:rPr>
                <w:ins w:id="22769" w:author="家榮 張" w:date="2021-05-20T21:10:00Z"/>
                <w:rFonts w:ascii="標楷體" w:eastAsia="標楷體" w:hAnsi="標楷體"/>
              </w:rPr>
            </w:pPr>
            <w:ins w:id="22770" w:author="家榮 張" w:date="2021-05-20T21:10:00Z">
              <w:r w:rsidRPr="00702FE3">
                <w:rPr>
                  <w:rFonts w:ascii="標楷體" w:eastAsia="標楷體" w:hAnsi="標楷體"/>
                </w:rPr>
                <w:t>CustMain.CurrLane</w:t>
              </w:r>
            </w:ins>
          </w:p>
          <w:p w14:paraId="4361554A" w14:textId="69C0F5C7" w:rsidR="00E87520" w:rsidRPr="00702FE3" w:rsidRDefault="00E87520" w:rsidP="00E87520">
            <w:pPr>
              <w:rPr>
                <w:ins w:id="22771" w:author="家榮 張" w:date="2021-05-20T21:10:00Z"/>
                <w:rFonts w:ascii="標楷體" w:eastAsia="標楷體" w:hAnsi="標楷體"/>
              </w:rPr>
            </w:pPr>
            <w:ins w:id="22772" w:author="家榮 張" w:date="2021-05-20T21:10:00Z">
              <w:r w:rsidRPr="00702FE3">
                <w:rPr>
                  <w:rFonts w:ascii="標楷體" w:eastAsia="標楷體" w:hAnsi="標楷體"/>
                </w:rPr>
                <w:t>CustMain.CurrNum</w:t>
              </w:r>
            </w:ins>
          </w:p>
          <w:p w14:paraId="0811DD57" w14:textId="3E2B7D59" w:rsidR="00E87520" w:rsidRPr="00702FE3" w:rsidRDefault="00E87520" w:rsidP="00E87520">
            <w:pPr>
              <w:rPr>
                <w:ins w:id="22773" w:author="家榮 張" w:date="2021-05-20T21:10:00Z"/>
                <w:rFonts w:ascii="標楷體" w:eastAsia="標楷體" w:hAnsi="標楷體"/>
              </w:rPr>
            </w:pPr>
            <w:ins w:id="22774" w:author="家榮 張" w:date="2021-05-20T21:10:00Z">
              <w:r w:rsidRPr="00702FE3">
                <w:rPr>
                  <w:rFonts w:ascii="標楷體" w:eastAsia="標楷體" w:hAnsi="標楷體"/>
                </w:rPr>
                <w:t>CustMain.CurrDash</w:t>
              </w:r>
            </w:ins>
          </w:p>
          <w:p w14:paraId="306503D6" w14:textId="02BC1AA4" w:rsidR="00E87520" w:rsidRPr="00702FE3" w:rsidRDefault="00E87520" w:rsidP="00E87520">
            <w:pPr>
              <w:rPr>
                <w:ins w:id="22775" w:author="家榮 張" w:date="2021-05-20T21:10:00Z"/>
                <w:rFonts w:ascii="標楷體" w:eastAsia="標楷體" w:hAnsi="標楷體"/>
              </w:rPr>
            </w:pPr>
            <w:ins w:id="22776" w:author="家榮 張" w:date="2021-05-20T21:10:00Z">
              <w:r w:rsidRPr="00702FE3">
                <w:rPr>
                  <w:rFonts w:ascii="標楷體" w:eastAsia="標楷體" w:hAnsi="標楷體"/>
                </w:rPr>
                <w:t>CustMain.CurrFloor</w:t>
              </w:r>
            </w:ins>
          </w:p>
          <w:p w14:paraId="6B4FF9CA" w14:textId="19973B13" w:rsidR="00E87520" w:rsidRDefault="00E87520" w:rsidP="00E87520">
            <w:pPr>
              <w:rPr>
                <w:ins w:id="22777" w:author="家榮 張" w:date="2021-05-20T22:27:00Z"/>
                <w:rFonts w:ascii="標楷體" w:eastAsia="標楷體" w:hAnsi="標楷體"/>
              </w:rPr>
            </w:pPr>
            <w:ins w:id="22778" w:author="家榮 張" w:date="2021-05-20T21:10:00Z">
              <w:r w:rsidRPr="00702FE3">
                <w:rPr>
                  <w:rFonts w:ascii="標楷體" w:eastAsia="標楷體" w:hAnsi="標楷體"/>
                </w:rPr>
                <w:t>CustMain.CurrFloorDash</w:t>
              </w:r>
            </w:ins>
          </w:p>
        </w:tc>
      </w:tr>
      <w:tr w:rsidR="00E87520" w14:paraId="2F9800FF" w14:textId="77777777" w:rsidTr="008402DE">
        <w:trPr>
          <w:trHeight w:val="291"/>
          <w:jc w:val="center"/>
          <w:ins w:id="22779" w:author="家榮 張" w:date="2021-05-20T22:27:00Z"/>
          <w:trPrChange w:id="22780" w:author="家榮 張" w:date="2021-05-20T22:28:00Z">
            <w:trPr>
              <w:trHeight w:val="291"/>
              <w:jc w:val="center"/>
            </w:trPr>
          </w:trPrChange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81" w:author="家榮 張" w:date="2021-05-20T22:28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5B6AC7B" w14:textId="3CC8C8D9" w:rsidR="00E87520" w:rsidRDefault="00E87520" w:rsidP="00E87520">
            <w:pPr>
              <w:rPr>
                <w:ins w:id="22782" w:author="家榮 張" w:date="2021-05-20T22:27:00Z"/>
                <w:rFonts w:ascii="標楷體" w:eastAsia="標楷體" w:hAnsi="標楷體"/>
              </w:rPr>
            </w:pPr>
            <w:ins w:id="22783" w:author="家榮 張" w:date="2021-05-20T22:53:00Z">
              <w:r>
                <w:rPr>
                  <w:rFonts w:ascii="標楷體" w:eastAsia="標楷體" w:hAnsi="標楷體"/>
                </w:rPr>
                <w:lastRenderedPageBreak/>
                <w:t>13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84" w:author="家榮 張" w:date="2021-05-20T22:28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03DF7E" w14:textId="77777777" w:rsidR="00E87520" w:rsidRDefault="00E87520" w:rsidP="00E87520">
            <w:pPr>
              <w:rPr>
                <w:ins w:id="22785" w:author="家榮 張" w:date="2021-05-20T22:27:00Z"/>
                <w:rFonts w:ascii="標楷體" w:eastAsia="標楷體" w:hAnsi="標楷體"/>
              </w:rPr>
            </w:pPr>
            <w:ins w:id="22786" w:author="家榮 張" w:date="2021-05-20T22:27:00Z">
              <w:r>
                <w:rPr>
                  <w:rFonts w:ascii="標楷體" w:eastAsia="標楷體" w:hAnsi="標楷體" w:hint="eastAsia"/>
                </w:rPr>
                <w:t>電子信箱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87" w:author="家榮 張" w:date="2021-05-20T22:28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A1EBDF" w14:textId="2500838F" w:rsidR="00E87520" w:rsidRDefault="00E87520" w:rsidP="00E87520">
            <w:pPr>
              <w:rPr>
                <w:ins w:id="22788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89" w:author="家榮 張" w:date="2021-05-20T22:28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E290AB" w14:textId="77777777" w:rsidR="00E87520" w:rsidRDefault="00E87520" w:rsidP="00E87520">
            <w:pPr>
              <w:rPr>
                <w:ins w:id="22790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91" w:author="家榮 張" w:date="2021-05-20T22:28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D4D4FA" w14:textId="77777777" w:rsidR="00E87520" w:rsidRDefault="00E87520" w:rsidP="00E87520">
            <w:pPr>
              <w:rPr>
                <w:ins w:id="22792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93" w:author="家榮 張" w:date="2021-05-20T22:28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FB4108" w14:textId="77777777" w:rsidR="00E87520" w:rsidRDefault="00E87520" w:rsidP="00E87520">
            <w:pPr>
              <w:rPr>
                <w:ins w:id="22794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95" w:author="家榮 張" w:date="2021-05-20T22:28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FA8AF3" w14:textId="4746EBB0" w:rsidR="00E87520" w:rsidRDefault="00E87520" w:rsidP="00E87520">
            <w:pPr>
              <w:rPr>
                <w:ins w:id="22796" w:author="家榮 張" w:date="2021-05-20T22:27:00Z"/>
                <w:rFonts w:ascii="標楷體" w:eastAsia="標楷體" w:hAnsi="標楷體"/>
              </w:rPr>
            </w:pPr>
            <w:ins w:id="22797" w:author="家榮 張" w:date="2021-05-20T22:3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98" w:author="家榮 張" w:date="2021-05-20T22:28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6AD5C7" w14:textId="112A24D2" w:rsidR="00E87520" w:rsidRDefault="00E87520" w:rsidP="00E87520">
            <w:pPr>
              <w:rPr>
                <w:ins w:id="22799" w:author="家榮 張" w:date="2021-05-20T22:27:00Z"/>
                <w:rFonts w:ascii="標楷體" w:eastAsia="標楷體" w:hAnsi="標楷體"/>
              </w:rPr>
            </w:pPr>
            <w:ins w:id="22800" w:author="家榮 張" w:date="2021-05-20T21:21:00Z">
              <w:r>
                <w:rPr>
                  <w:rFonts w:ascii="標楷體" w:eastAsia="標楷體" w:hAnsi="標楷體"/>
                </w:rPr>
                <w:t>CustMain.Email</w:t>
              </w:r>
            </w:ins>
          </w:p>
        </w:tc>
      </w:tr>
      <w:tr w:rsidR="00E87520" w14:paraId="4D394DB6" w14:textId="77777777" w:rsidTr="008402DE">
        <w:trPr>
          <w:trHeight w:val="291"/>
          <w:jc w:val="center"/>
          <w:ins w:id="22801" w:author="家榮 張" w:date="2021-05-20T22:27:00Z"/>
          <w:trPrChange w:id="22802" w:author="家榮 張" w:date="2021-05-20T22:28:00Z">
            <w:trPr>
              <w:trHeight w:val="291"/>
              <w:jc w:val="center"/>
            </w:trPr>
          </w:trPrChange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03" w:author="家榮 張" w:date="2021-05-20T22:28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56AF7F9" w14:textId="4006B356" w:rsidR="00E87520" w:rsidRDefault="00E87520" w:rsidP="00E87520">
            <w:pPr>
              <w:rPr>
                <w:ins w:id="22804" w:author="家榮 張" w:date="2021-05-20T22:27:00Z"/>
                <w:rFonts w:ascii="標楷體" w:eastAsia="標楷體" w:hAnsi="標楷體"/>
              </w:rPr>
            </w:pPr>
            <w:ins w:id="22805" w:author="家榮 張" w:date="2021-05-20T22:53:00Z">
              <w:r>
                <w:rPr>
                  <w:rFonts w:ascii="標楷體" w:eastAsia="標楷體" w:hAnsi="標楷體"/>
                </w:rPr>
                <w:t>14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06" w:author="家榮 張" w:date="2021-05-20T22:28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B7F449" w14:textId="77777777" w:rsidR="00E87520" w:rsidRDefault="00E87520" w:rsidP="00E87520">
            <w:pPr>
              <w:rPr>
                <w:ins w:id="22807" w:author="家榮 張" w:date="2021-05-20T22:27:00Z"/>
                <w:rFonts w:ascii="標楷體" w:eastAsia="標楷體" w:hAnsi="標楷體"/>
              </w:rPr>
            </w:pPr>
            <w:ins w:id="22808" w:author="家榮 張" w:date="2021-05-20T22:27:00Z">
              <w:r>
                <w:rPr>
                  <w:rFonts w:ascii="標楷體" w:eastAsia="標楷體" w:hAnsi="標楷體" w:hint="eastAsia"/>
                </w:rPr>
                <w:t>企金別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09" w:author="家榮 張" w:date="2021-05-20T22:28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234C7D" w14:textId="77777777" w:rsidR="00E87520" w:rsidRDefault="00E87520" w:rsidP="00E87520">
            <w:pPr>
              <w:rPr>
                <w:ins w:id="22810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11" w:author="家榮 張" w:date="2021-05-20T22:28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3A4B8C" w14:textId="73247D29" w:rsidR="00E87520" w:rsidRDefault="00E87520" w:rsidP="00E87520">
            <w:pPr>
              <w:rPr>
                <w:ins w:id="22812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13" w:author="家榮 張" w:date="2021-05-20T22:28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712887" w14:textId="2EE3DC9A" w:rsidR="00E87520" w:rsidRDefault="00E87520" w:rsidP="00E87520">
            <w:pPr>
              <w:rPr>
                <w:ins w:id="22814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15" w:author="家榮 張" w:date="2021-05-20T22:28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2CA7BF" w14:textId="77777777" w:rsidR="00E87520" w:rsidRDefault="00E87520" w:rsidP="00E87520">
            <w:pPr>
              <w:rPr>
                <w:ins w:id="22816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17" w:author="家榮 張" w:date="2021-05-20T22:28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2C2906" w14:textId="6A96441D" w:rsidR="00E87520" w:rsidRDefault="00E87520" w:rsidP="00E87520">
            <w:pPr>
              <w:rPr>
                <w:ins w:id="22818" w:author="家榮 張" w:date="2021-05-20T22:27:00Z"/>
                <w:rFonts w:ascii="標楷體" w:eastAsia="標楷體" w:hAnsi="標楷體"/>
              </w:rPr>
            </w:pPr>
            <w:ins w:id="22819" w:author="家榮 張" w:date="2021-05-20T22:3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20" w:author="家榮 張" w:date="2021-05-20T22:28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1C496A" w14:textId="0D7AC249" w:rsidR="00E87520" w:rsidRDefault="00E87520" w:rsidP="00E87520">
            <w:pPr>
              <w:rPr>
                <w:ins w:id="22821" w:author="家榮 張" w:date="2021-05-20T22:27:00Z"/>
                <w:rFonts w:ascii="標楷體" w:eastAsia="標楷體" w:hAnsi="標楷體"/>
              </w:rPr>
            </w:pPr>
            <w:ins w:id="22822" w:author="家榮 張" w:date="2021-05-20T21:21:00Z">
              <w:r>
                <w:rPr>
                  <w:rFonts w:ascii="標楷體" w:eastAsia="標楷體" w:hAnsi="標楷體"/>
                </w:rPr>
                <w:t>CustMain.</w:t>
              </w:r>
            </w:ins>
            <w:r>
              <w:rPr>
                <w:rFonts w:ascii="標楷體" w:eastAsia="標楷體" w:hAnsi="標楷體"/>
              </w:rPr>
              <w:t>EntCode</w:t>
            </w:r>
          </w:p>
        </w:tc>
      </w:tr>
      <w:tr w:rsidR="00E87520" w14:paraId="005D5B40" w14:textId="77777777" w:rsidTr="008402DE">
        <w:trPr>
          <w:trHeight w:val="291"/>
          <w:jc w:val="center"/>
          <w:ins w:id="22823" w:author="家榮 張" w:date="2021-05-20T22:27:00Z"/>
          <w:trPrChange w:id="22824" w:author="家榮 張" w:date="2021-05-20T22:28:00Z">
            <w:trPr>
              <w:trHeight w:val="291"/>
              <w:jc w:val="center"/>
            </w:trPr>
          </w:trPrChange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25" w:author="家榮 張" w:date="2021-05-20T22:28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670FAB" w14:textId="3AC1BAF3" w:rsidR="00E87520" w:rsidRDefault="00E87520" w:rsidP="00E87520">
            <w:pPr>
              <w:rPr>
                <w:ins w:id="22826" w:author="家榮 張" w:date="2021-05-20T22:27:00Z"/>
                <w:rFonts w:ascii="標楷體" w:eastAsia="標楷體" w:hAnsi="標楷體"/>
              </w:rPr>
            </w:pPr>
            <w:ins w:id="22827" w:author="家榮 張" w:date="2021-05-20T22:53:00Z">
              <w:r>
                <w:rPr>
                  <w:rFonts w:ascii="標楷體" w:eastAsia="標楷體" w:hAnsi="標楷體"/>
                </w:rPr>
                <w:t>15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28" w:author="家榮 張" w:date="2021-05-20T22:28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D0D0B6" w14:textId="77777777" w:rsidR="00E87520" w:rsidRDefault="00E87520" w:rsidP="00E87520">
            <w:pPr>
              <w:rPr>
                <w:ins w:id="22829" w:author="家榮 張" w:date="2021-05-20T22:27:00Z"/>
                <w:rFonts w:ascii="標楷體" w:eastAsia="標楷體" w:hAnsi="標楷體"/>
              </w:rPr>
            </w:pPr>
            <w:ins w:id="22830" w:author="家榮 張" w:date="2021-05-20T22:27:00Z">
              <w:r>
                <w:rPr>
                  <w:rFonts w:ascii="標楷體" w:eastAsia="標楷體" w:hAnsi="標楷體" w:hint="eastAsia"/>
                </w:rPr>
                <w:t>英文名稱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31" w:author="家榮 張" w:date="2021-05-20T22:28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E3BBCC" w14:textId="1FC3C205" w:rsidR="00E87520" w:rsidRDefault="00E87520" w:rsidP="00E87520">
            <w:pPr>
              <w:rPr>
                <w:ins w:id="22832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33" w:author="家榮 張" w:date="2021-05-20T22:28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A8473E" w14:textId="77777777" w:rsidR="00E87520" w:rsidRDefault="00E87520" w:rsidP="00E87520">
            <w:pPr>
              <w:rPr>
                <w:ins w:id="22834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35" w:author="家榮 張" w:date="2021-05-20T22:28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C1EFF7" w14:textId="77777777" w:rsidR="00E87520" w:rsidRDefault="00E87520" w:rsidP="00E87520">
            <w:pPr>
              <w:rPr>
                <w:ins w:id="22836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37" w:author="家榮 張" w:date="2021-05-20T22:28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1F936B" w14:textId="77777777" w:rsidR="00E87520" w:rsidRDefault="00E87520" w:rsidP="00E87520">
            <w:pPr>
              <w:rPr>
                <w:ins w:id="22838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39" w:author="家榮 張" w:date="2021-05-20T22:28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677505" w14:textId="74758B91" w:rsidR="00E87520" w:rsidRDefault="00E87520" w:rsidP="00E87520">
            <w:pPr>
              <w:rPr>
                <w:ins w:id="22840" w:author="家榮 張" w:date="2021-05-20T22:27:00Z"/>
                <w:rFonts w:ascii="標楷體" w:eastAsia="標楷體" w:hAnsi="標楷體"/>
              </w:rPr>
            </w:pPr>
            <w:ins w:id="22841" w:author="家榮 張" w:date="2021-05-20T22:3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42" w:author="家榮 張" w:date="2021-05-20T22:28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20BF73" w14:textId="62F7CD82" w:rsidR="00E87520" w:rsidRDefault="00E87520" w:rsidP="00E87520">
            <w:pPr>
              <w:rPr>
                <w:ins w:id="22843" w:author="家榮 張" w:date="2021-05-20T22:27:00Z"/>
                <w:rFonts w:ascii="標楷體" w:eastAsia="標楷體" w:hAnsi="標楷體"/>
              </w:rPr>
            </w:pPr>
            <w:ins w:id="22844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EName</w:t>
              </w:r>
            </w:ins>
          </w:p>
        </w:tc>
      </w:tr>
      <w:tr w:rsidR="00E87520" w14:paraId="402B242D" w14:textId="77777777" w:rsidTr="008402DE">
        <w:trPr>
          <w:trHeight w:val="291"/>
          <w:jc w:val="center"/>
          <w:ins w:id="22845" w:author="家榮 張" w:date="2021-05-20T22:27:00Z"/>
          <w:trPrChange w:id="22846" w:author="家榮 張" w:date="2021-05-20T22:28:00Z">
            <w:trPr>
              <w:trHeight w:val="291"/>
              <w:jc w:val="center"/>
            </w:trPr>
          </w:trPrChange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47" w:author="家榮 張" w:date="2021-05-20T22:28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825545" w14:textId="06360468" w:rsidR="00E87520" w:rsidRDefault="00E87520" w:rsidP="00E87520">
            <w:pPr>
              <w:rPr>
                <w:ins w:id="22848" w:author="家榮 張" w:date="2021-05-20T22:27:00Z"/>
                <w:rFonts w:ascii="標楷體" w:eastAsia="標楷體" w:hAnsi="標楷體"/>
              </w:rPr>
            </w:pPr>
            <w:ins w:id="22849" w:author="家榮 張" w:date="2021-05-20T22:53:00Z">
              <w:r>
                <w:rPr>
                  <w:rFonts w:ascii="標楷體" w:eastAsia="標楷體" w:hAnsi="標楷體"/>
                </w:rPr>
                <w:t>16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50" w:author="家榮 張" w:date="2021-05-20T22:28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0DFDF0" w14:textId="77777777" w:rsidR="00E87520" w:rsidRDefault="00E87520" w:rsidP="00E87520">
            <w:pPr>
              <w:rPr>
                <w:ins w:id="22851" w:author="家榮 張" w:date="2021-05-20T22:27:00Z"/>
                <w:rFonts w:ascii="標楷體" w:eastAsia="標楷體" w:hAnsi="標楷體"/>
              </w:rPr>
            </w:pPr>
            <w:ins w:id="22852" w:author="家榮 張" w:date="2021-05-20T22:27:00Z">
              <w:r>
                <w:rPr>
                  <w:rFonts w:ascii="標楷體" w:eastAsia="標楷體" w:hAnsi="標楷體" w:hint="eastAsia"/>
                </w:rPr>
                <w:t>年收入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53" w:author="家榮 張" w:date="2021-05-20T22:28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D3C3C9" w14:textId="33F6EEB8" w:rsidR="00E87520" w:rsidRDefault="00E87520" w:rsidP="00E87520">
            <w:pPr>
              <w:rPr>
                <w:ins w:id="22854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55" w:author="家榮 張" w:date="2021-05-20T22:28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0AD75A" w14:textId="77777777" w:rsidR="00E87520" w:rsidRDefault="00E87520" w:rsidP="00E87520">
            <w:pPr>
              <w:rPr>
                <w:ins w:id="22856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57" w:author="家榮 張" w:date="2021-05-20T22:28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F46FAA" w14:textId="77777777" w:rsidR="00E87520" w:rsidRDefault="00E87520" w:rsidP="00E87520">
            <w:pPr>
              <w:rPr>
                <w:ins w:id="22858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59" w:author="家榮 張" w:date="2021-05-20T22:28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6C89AC" w14:textId="77777777" w:rsidR="00E87520" w:rsidRDefault="00E87520" w:rsidP="00E87520">
            <w:pPr>
              <w:rPr>
                <w:ins w:id="22860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61" w:author="家榮 張" w:date="2021-05-20T22:28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EA7F2C" w14:textId="56836ED9" w:rsidR="00E87520" w:rsidRDefault="00E87520" w:rsidP="00E87520">
            <w:pPr>
              <w:rPr>
                <w:ins w:id="22862" w:author="家榮 張" w:date="2021-05-20T22:27:00Z"/>
                <w:rFonts w:ascii="標楷體" w:eastAsia="標楷體" w:hAnsi="標楷體"/>
              </w:rPr>
            </w:pPr>
            <w:ins w:id="22863" w:author="家榮 張" w:date="2021-05-20T22:3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64" w:author="家榮 張" w:date="2021-05-20T22:28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7E1652" w14:textId="6628ABBE" w:rsidR="00E87520" w:rsidRDefault="00E87520" w:rsidP="00E87520">
            <w:pPr>
              <w:rPr>
                <w:ins w:id="22865" w:author="家榮 張" w:date="2021-05-20T22:27:00Z"/>
                <w:rFonts w:ascii="標楷體" w:eastAsia="標楷體" w:hAnsi="標楷體"/>
              </w:rPr>
            </w:pPr>
            <w:ins w:id="22866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E87520" w14:paraId="0F82C80F" w14:textId="77777777" w:rsidTr="008402DE">
        <w:trPr>
          <w:trHeight w:val="291"/>
          <w:jc w:val="center"/>
          <w:ins w:id="22867" w:author="家榮 張" w:date="2021-05-20T22:27:00Z"/>
          <w:trPrChange w:id="22868" w:author="家榮 張" w:date="2021-05-20T22:28:00Z">
            <w:trPr>
              <w:trHeight w:val="291"/>
              <w:jc w:val="center"/>
            </w:trPr>
          </w:trPrChange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69" w:author="家榮 張" w:date="2021-05-20T22:28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17AAC3" w14:textId="605ECEC0" w:rsidR="00E87520" w:rsidRDefault="00E87520" w:rsidP="00E87520">
            <w:pPr>
              <w:rPr>
                <w:ins w:id="22870" w:author="家榮 張" w:date="2021-05-20T22:27:00Z"/>
                <w:rFonts w:ascii="標楷體" w:eastAsia="標楷體" w:hAnsi="標楷體"/>
              </w:rPr>
            </w:pPr>
            <w:ins w:id="22871" w:author="家榮 張" w:date="2021-05-20T22:53:00Z">
              <w:r>
                <w:rPr>
                  <w:rFonts w:ascii="標楷體" w:eastAsia="標楷體" w:hAnsi="標楷體"/>
                </w:rPr>
                <w:t>17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72" w:author="家榮 張" w:date="2021-05-20T22:28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FEE190" w14:textId="77777777" w:rsidR="00E87520" w:rsidRDefault="00E87520" w:rsidP="00E87520">
            <w:pPr>
              <w:rPr>
                <w:ins w:id="22873" w:author="家榮 張" w:date="2021-05-20T22:27:00Z"/>
                <w:rFonts w:ascii="標楷體" w:eastAsia="標楷體" w:hAnsi="標楷體"/>
              </w:rPr>
            </w:pPr>
            <w:ins w:id="22874" w:author="家榮 張" w:date="2021-05-20T22:27:00Z">
              <w:r>
                <w:rPr>
                  <w:rFonts w:ascii="標楷體" w:eastAsia="標楷體" w:hAnsi="標楷體" w:hint="eastAsia"/>
                </w:rPr>
                <w:t>年收入資料年月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75" w:author="家榮 張" w:date="2021-05-20T22:28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2052A3" w14:textId="2330C576" w:rsidR="00E87520" w:rsidRDefault="00E87520" w:rsidP="00E87520">
            <w:pPr>
              <w:rPr>
                <w:ins w:id="22876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77" w:author="家榮 張" w:date="2021-05-20T22:28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0F24D5" w14:textId="77777777" w:rsidR="00E87520" w:rsidRDefault="00E87520" w:rsidP="00E87520">
            <w:pPr>
              <w:rPr>
                <w:ins w:id="22878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79" w:author="家榮 張" w:date="2021-05-20T22:28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C04F5B1" w14:textId="77777777" w:rsidR="00E87520" w:rsidRDefault="00E87520" w:rsidP="00E87520">
            <w:pPr>
              <w:rPr>
                <w:ins w:id="22880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81" w:author="家榮 張" w:date="2021-05-20T22:28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55259DE" w14:textId="77777777" w:rsidR="00E87520" w:rsidRDefault="00E87520" w:rsidP="00E87520">
            <w:pPr>
              <w:rPr>
                <w:ins w:id="22882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83" w:author="家榮 張" w:date="2021-05-20T22:28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4EA04B" w14:textId="238246B1" w:rsidR="00E87520" w:rsidRDefault="00E87520" w:rsidP="00E87520">
            <w:pPr>
              <w:rPr>
                <w:ins w:id="22884" w:author="家榮 張" w:date="2021-05-20T22:27:00Z"/>
                <w:rFonts w:ascii="標楷體" w:eastAsia="標楷體" w:hAnsi="標楷體"/>
              </w:rPr>
            </w:pPr>
            <w:ins w:id="22885" w:author="家榮 張" w:date="2021-05-20T22:3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86" w:author="家榮 張" w:date="2021-05-20T22:28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71BD94" w14:textId="0780E655" w:rsidR="00E87520" w:rsidRDefault="00E87520" w:rsidP="00E87520">
            <w:pPr>
              <w:rPr>
                <w:ins w:id="22887" w:author="家榮 張" w:date="2021-05-20T22:27:00Z"/>
                <w:rFonts w:ascii="標楷體" w:eastAsia="標楷體" w:hAnsi="標楷體"/>
              </w:rPr>
            </w:pPr>
            <w:ins w:id="22888" w:author="家榮 張" w:date="2021-05-20T21:21:00Z"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E87520" w14:paraId="3F70992A" w14:textId="77777777" w:rsidTr="008402DE">
        <w:trPr>
          <w:trHeight w:val="291"/>
          <w:jc w:val="center"/>
          <w:ins w:id="22889" w:author="家榮 張" w:date="2021-05-20T22:27:00Z"/>
          <w:trPrChange w:id="22890" w:author="家榮 張" w:date="2021-05-20T22:28:00Z">
            <w:trPr>
              <w:trHeight w:val="291"/>
              <w:jc w:val="center"/>
            </w:trPr>
          </w:trPrChange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91" w:author="家榮 張" w:date="2021-05-20T22:28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41B381" w14:textId="3CEF91DB" w:rsidR="00E87520" w:rsidRDefault="00E87520" w:rsidP="00E87520">
            <w:pPr>
              <w:rPr>
                <w:ins w:id="22892" w:author="家榮 張" w:date="2021-05-20T22:27:00Z"/>
                <w:rFonts w:ascii="標楷體" w:eastAsia="標楷體" w:hAnsi="標楷體"/>
              </w:rPr>
            </w:pPr>
            <w:ins w:id="22893" w:author="家榮 張" w:date="2021-05-20T22:53:00Z">
              <w:r>
                <w:rPr>
                  <w:rFonts w:ascii="標楷體" w:eastAsia="標楷體" w:hAnsi="標楷體"/>
                </w:rPr>
                <w:t>18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94" w:author="家榮 張" w:date="2021-05-20T22:28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E901D5A" w14:textId="77777777" w:rsidR="00E87520" w:rsidRDefault="00E87520" w:rsidP="00E87520">
            <w:pPr>
              <w:rPr>
                <w:ins w:id="22895" w:author="家榮 張" w:date="2021-05-20T22:27:00Z"/>
                <w:rFonts w:ascii="標楷體" w:eastAsia="標楷體" w:hAnsi="標楷體"/>
              </w:rPr>
            </w:pPr>
            <w:ins w:id="22896" w:author="家榮 張" w:date="2021-05-20T22:27:00Z">
              <w:r>
                <w:rPr>
                  <w:rFonts w:ascii="標楷體" w:eastAsia="標楷體" w:hAnsi="標楷體" w:hint="eastAsia"/>
                </w:rPr>
                <w:t>是否為授信限制對象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97" w:author="家榮 張" w:date="2021-05-20T22:28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C2D619" w14:textId="77777777" w:rsidR="00E87520" w:rsidRDefault="00E87520" w:rsidP="00E87520">
            <w:pPr>
              <w:rPr>
                <w:ins w:id="22898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99" w:author="家榮 張" w:date="2021-05-20T22:28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9C2CBC" w14:textId="77777777" w:rsidR="00E87520" w:rsidRDefault="00E87520" w:rsidP="00E87520">
            <w:pPr>
              <w:rPr>
                <w:ins w:id="22900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01" w:author="家榮 張" w:date="2021-05-20T22:28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6D1638" w14:textId="77777777" w:rsidR="00E87520" w:rsidRDefault="00E87520" w:rsidP="00E87520">
            <w:pPr>
              <w:rPr>
                <w:ins w:id="22902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03" w:author="家榮 張" w:date="2021-05-20T22:28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FA27BB" w14:textId="77777777" w:rsidR="00E87520" w:rsidRDefault="00E87520" w:rsidP="00E87520">
            <w:pPr>
              <w:rPr>
                <w:ins w:id="22904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05" w:author="家榮 張" w:date="2021-05-20T22:28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D2EC0D" w14:textId="657A72F6" w:rsidR="00E87520" w:rsidRPr="00572388" w:rsidRDefault="00E87520" w:rsidP="00E87520">
            <w:pPr>
              <w:rPr>
                <w:ins w:id="22906" w:author="家榮 張" w:date="2021-05-20T22:27:00Z"/>
                <w:rFonts w:ascii="標楷體" w:eastAsia="標楷體" w:hAnsi="標楷體"/>
              </w:rPr>
            </w:pPr>
            <w:ins w:id="22907" w:author="家榮 張" w:date="2021-05-20T22:3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08" w:author="家榮 張" w:date="2021-05-20T22:28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B6949F" w14:textId="74398912" w:rsidR="00E87520" w:rsidRDefault="00E87520" w:rsidP="00E87520">
            <w:pPr>
              <w:rPr>
                <w:ins w:id="22909" w:author="家榮 張" w:date="2021-05-20T22:27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BankRelationCom.IsLimit</w:t>
            </w:r>
          </w:p>
        </w:tc>
      </w:tr>
      <w:tr w:rsidR="00E87520" w14:paraId="3FECF7E3" w14:textId="77777777" w:rsidTr="008402DE">
        <w:trPr>
          <w:trHeight w:val="291"/>
          <w:jc w:val="center"/>
          <w:ins w:id="22910" w:author="家榮 張" w:date="2021-05-20T22:27:00Z"/>
          <w:trPrChange w:id="22911" w:author="家榮 張" w:date="2021-05-20T22:28:00Z">
            <w:trPr>
              <w:trHeight w:val="291"/>
              <w:jc w:val="center"/>
            </w:trPr>
          </w:trPrChange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12" w:author="家榮 張" w:date="2021-05-20T22:28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B0AE55" w14:textId="5882AA1C" w:rsidR="00E87520" w:rsidRDefault="00E87520" w:rsidP="00E87520">
            <w:pPr>
              <w:rPr>
                <w:ins w:id="22913" w:author="家榮 張" w:date="2021-05-20T22:27:00Z"/>
                <w:rFonts w:ascii="標楷體" w:eastAsia="標楷體" w:hAnsi="標楷體"/>
              </w:rPr>
            </w:pPr>
            <w:ins w:id="22914" w:author="家榮 張" w:date="2021-05-20T22:53:00Z">
              <w:r>
                <w:rPr>
                  <w:rFonts w:ascii="標楷體" w:eastAsia="標楷體" w:hAnsi="標楷體"/>
                </w:rPr>
                <w:t>19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15" w:author="家榮 張" w:date="2021-05-20T22:28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1CD70E" w14:textId="77777777" w:rsidR="00E87520" w:rsidRDefault="00E87520" w:rsidP="00E87520">
            <w:pPr>
              <w:rPr>
                <w:ins w:id="22916" w:author="家榮 張" w:date="2021-05-20T22:27:00Z"/>
                <w:rFonts w:ascii="標楷體" w:eastAsia="標楷體" w:hAnsi="標楷體"/>
              </w:rPr>
            </w:pPr>
            <w:ins w:id="22917" w:author="家榮 張" w:date="2021-05-20T22:27:00Z">
              <w:r>
                <w:rPr>
                  <w:rFonts w:ascii="標楷體" w:eastAsia="標楷體" w:hAnsi="標楷體" w:hint="eastAsia"/>
                </w:rPr>
                <w:t>是否為利害關係人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18" w:author="家榮 張" w:date="2021-05-20T22:28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732EAC" w14:textId="77777777" w:rsidR="00E87520" w:rsidRDefault="00E87520" w:rsidP="00E87520">
            <w:pPr>
              <w:rPr>
                <w:ins w:id="22919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20" w:author="家榮 張" w:date="2021-05-20T22:28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D23641" w14:textId="77777777" w:rsidR="00E87520" w:rsidRDefault="00E87520" w:rsidP="00E87520">
            <w:pPr>
              <w:rPr>
                <w:ins w:id="22921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22" w:author="家榮 張" w:date="2021-05-20T22:28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78372D" w14:textId="77777777" w:rsidR="00E87520" w:rsidRDefault="00E87520" w:rsidP="00E87520">
            <w:pPr>
              <w:rPr>
                <w:ins w:id="22923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24" w:author="家榮 張" w:date="2021-05-20T22:28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E991D6" w14:textId="77777777" w:rsidR="00E87520" w:rsidRDefault="00E87520" w:rsidP="00E87520">
            <w:pPr>
              <w:rPr>
                <w:ins w:id="22925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26" w:author="家榮 張" w:date="2021-05-20T22:28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88CAC71" w14:textId="392C8EB3" w:rsidR="00E87520" w:rsidRPr="00572388" w:rsidRDefault="00E87520" w:rsidP="00E87520">
            <w:pPr>
              <w:rPr>
                <w:ins w:id="22927" w:author="家榮 張" w:date="2021-05-20T22:27:00Z"/>
                <w:rFonts w:ascii="標楷體" w:eastAsia="標楷體" w:hAnsi="標楷體"/>
              </w:rPr>
            </w:pPr>
            <w:ins w:id="22928" w:author="家榮 張" w:date="2021-05-20T22:3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29" w:author="家榮 張" w:date="2021-05-20T22:28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C01B88" w14:textId="3746FE03" w:rsidR="00E87520" w:rsidRDefault="00E87520" w:rsidP="00E87520">
            <w:pPr>
              <w:rPr>
                <w:ins w:id="22930" w:author="家榮 張" w:date="2021-05-20T22:27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BankRelationCom.IsRelated</w:t>
            </w:r>
          </w:p>
        </w:tc>
      </w:tr>
      <w:tr w:rsidR="00E87520" w14:paraId="3DAA09A6" w14:textId="77777777" w:rsidTr="008402DE">
        <w:trPr>
          <w:trHeight w:val="291"/>
          <w:jc w:val="center"/>
          <w:ins w:id="22931" w:author="家榮 張" w:date="2021-05-20T22:27:00Z"/>
          <w:trPrChange w:id="22932" w:author="家榮 張" w:date="2021-05-20T22:28:00Z">
            <w:trPr>
              <w:trHeight w:val="291"/>
              <w:jc w:val="center"/>
            </w:trPr>
          </w:trPrChange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33" w:author="家榮 張" w:date="2021-05-20T22:28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EEA43F" w14:textId="105938FB" w:rsidR="00E87520" w:rsidRDefault="00E87520" w:rsidP="00E87520">
            <w:pPr>
              <w:rPr>
                <w:ins w:id="22934" w:author="家榮 張" w:date="2021-05-20T22:27:00Z"/>
                <w:rFonts w:ascii="標楷體" w:eastAsia="標楷體" w:hAnsi="標楷體"/>
              </w:rPr>
            </w:pPr>
            <w:ins w:id="22935" w:author="家榮 張" w:date="2021-05-20T22:53:00Z">
              <w:r>
                <w:rPr>
                  <w:rFonts w:ascii="標楷體" w:eastAsia="標楷體" w:hAnsi="標楷體"/>
                </w:rPr>
                <w:t>20</w:t>
              </w:r>
            </w:ins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36" w:author="家榮 張" w:date="2021-05-20T22:28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1FC420" w14:textId="77777777" w:rsidR="00E87520" w:rsidRDefault="00E87520" w:rsidP="00E87520">
            <w:pPr>
              <w:rPr>
                <w:ins w:id="22937" w:author="家榮 張" w:date="2021-05-20T22:27:00Z"/>
                <w:rFonts w:ascii="標楷體" w:eastAsia="標楷體" w:hAnsi="標楷體"/>
              </w:rPr>
            </w:pPr>
            <w:ins w:id="22938" w:author="家榮 張" w:date="2021-05-20T22:27:00Z">
              <w:r>
                <w:rPr>
                  <w:rFonts w:ascii="標楷體" w:eastAsia="標楷體" w:hAnsi="標楷體" w:hint="eastAsia"/>
                </w:rPr>
                <w:t>是否為準利害關係人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39" w:author="家榮 張" w:date="2021-05-20T22:28:00Z">
              <w:tcPr>
                <w:tcW w:w="153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B3E528" w14:textId="77777777" w:rsidR="00E87520" w:rsidRDefault="00E87520" w:rsidP="00E87520">
            <w:pPr>
              <w:rPr>
                <w:ins w:id="22940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41" w:author="家榮 張" w:date="2021-05-20T22:28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6AF331" w14:textId="77777777" w:rsidR="00E87520" w:rsidRDefault="00E87520" w:rsidP="00E87520">
            <w:pPr>
              <w:rPr>
                <w:ins w:id="22942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43" w:author="家榮 張" w:date="2021-05-20T22:28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007977" w14:textId="77777777" w:rsidR="00E87520" w:rsidRDefault="00E87520" w:rsidP="00E87520">
            <w:pPr>
              <w:rPr>
                <w:ins w:id="22944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45" w:author="家榮 張" w:date="2021-05-20T22:28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409BD4" w14:textId="77777777" w:rsidR="00E87520" w:rsidRDefault="00E87520" w:rsidP="00E87520">
            <w:pPr>
              <w:rPr>
                <w:ins w:id="22946" w:author="家榮 張" w:date="2021-05-20T22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47" w:author="家榮 張" w:date="2021-05-20T22:28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A6E671" w14:textId="1A16CE29" w:rsidR="00E87520" w:rsidRPr="00572388" w:rsidRDefault="00E87520" w:rsidP="00E87520">
            <w:pPr>
              <w:rPr>
                <w:ins w:id="22948" w:author="家榮 張" w:date="2021-05-20T22:27:00Z"/>
                <w:rFonts w:ascii="標楷體" w:eastAsia="標楷體" w:hAnsi="標楷體"/>
              </w:rPr>
            </w:pPr>
            <w:ins w:id="22949" w:author="家榮 張" w:date="2021-05-20T22:3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50" w:author="家榮 張" w:date="2021-05-20T22:28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E32908" w14:textId="38FB385E" w:rsidR="00E87520" w:rsidRDefault="00E87520" w:rsidP="00E87520">
            <w:pPr>
              <w:rPr>
                <w:ins w:id="22951" w:author="家榮 張" w:date="2021-05-20T22:27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BankRelationCom.IsLnrelNear</w:t>
            </w:r>
          </w:p>
        </w:tc>
      </w:tr>
      <w:tr w:rsidR="00E87520" w14:paraId="30A94C01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9E3CA" w14:textId="485DF666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8F7A" w14:textId="178BEDF1" w:rsidR="00E87520" w:rsidRDefault="00E87520" w:rsidP="00E87520">
            <w:pPr>
              <w:rPr>
                <w:rFonts w:ascii="標楷體" w:eastAsia="標楷體" w:hAnsi="標楷體"/>
              </w:rPr>
            </w:pPr>
            <w:ins w:id="22952" w:author="家榮 張" w:date="2021-05-20T22:18:00Z">
              <w:r>
                <w:rPr>
                  <w:rFonts w:ascii="標楷體" w:eastAsia="標楷體" w:hAnsi="標楷體" w:hint="eastAsia"/>
                </w:rPr>
                <w:t>同意提供申請人之帳務、信用、投資及保險資料作為共同行銷之用</w:t>
              </w:r>
            </w:ins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2605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5A78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807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2B06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5E31" w14:textId="6E33EC7F" w:rsidR="00E87520" w:rsidRDefault="00E87520" w:rsidP="00E87520">
            <w:pPr>
              <w:rPr>
                <w:rFonts w:ascii="標楷體" w:eastAsia="標楷體" w:hAnsi="標楷體"/>
              </w:rPr>
            </w:pPr>
            <w:ins w:id="22953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4BBF2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52A575E9" w14:textId="25AB1DD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</w:tr>
      <w:tr w:rsidR="00E87520" w14:paraId="4B1EE6DA" w14:textId="77777777" w:rsidTr="00631E93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24896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9957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555F1" w14:textId="0216985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以下為多筆資料</w:t>
            </w:r>
          </w:p>
        </w:tc>
      </w:tr>
      <w:tr w:rsidR="00E87520" w14:paraId="5D70D9D5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B596C" w14:textId="1960C094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25D19" w14:textId="3385B19A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A7241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103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0D756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D16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9AD0" w14:textId="2AFB2F66" w:rsidR="00E87520" w:rsidRDefault="00E87520" w:rsidP="00E87520">
            <w:pPr>
              <w:rPr>
                <w:rFonts w:ascii="標楷體" w:eastAsia="標楷體" w:hAnsi="標楷體"/>
              </w:rPr>
            </w:pPr>
            <w:ins w:id="22954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EE62C" w14:textId="0156165A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</w:tr>
      <w:tr w:rsidR="00E87520" w14:paraId="78E26BCD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321EF" w14:textId="2C1B4756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99B9" w14:textId="5D5DCAB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B4E7B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C3B0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60C4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FBB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2D2D5" w14:textId="7236572B" w:rsidR="00E87520" w:rsidRDefault="00E87520" w:rsidP="00E87520">
            <w:pPr>
              <w:rPr>
                <w:rFonts w:ascii="標楷體" w:eastAsia="標楷體" w:hAnsi="標楷體"/>
              </w:rPr>
            </w:pPr>
            <w:ins w:id="22955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0F86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084F47BF" w14:textId="77777777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69AEFB0F" w14:textId="64802979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</w:tr>
      <w:tr w:rsidR="00E87520" w14:paraId="5EA90AC5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67A7F" w14:textId="217C76EA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65372" w14:textId="31FD4573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</w:t>
            </w:r>
            <w:r>
              <w:rPr>
                <w:rFonts w:ascii="標楷體" w:eastAsia="標楷體" w:hAnsi="標楷體" w:hint="eastAsia"/>
              </w:rPr>
              <w:lastRenderedPageBreak/>
              <w:t>關係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940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1881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F8E8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BFAFC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4787" w14:textId="5C5E0858" w:rsidR="00E87520" w:rsidRDefault="00E87520" w:rsidP="00E87520">
            <w:pPr>
              <w:rPr>
                <w:rFonts w:ascii="標楷體" w:eastAsia="標楷體" w:hAnsi="標楷體"/>
              </w:rPr>
            </w:pPr>
            <w:ins w:id="22956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CBF6F" w14:textId="1E73015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</w:tr>
      <w:tr w:rsidR="00E87520" w14:paraId="1A5BD8F3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6B09" w14:textId="0423FA7E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3806" w14:textId="39FADAC5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D0C7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49D67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766A3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95C7A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D5EF5" w14:textId="67A7869D" w:rsidR="00E87520" w:rsidRDefault="00E87520" w:rsidP="00E87520">
            <w:pPr>
              <w:rPr>
                <w:rFonts w:ascii="標楷體" w:eastAsia="標楷體" w:hAnsi="標楷體"/>
              </w:rPr>
            </w:pPr>
            <w:ins w:id="22957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09E0B" w14:textId="20E42714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</w:tr>
      <w:tr w:rsidR="00E87520" w14:paraId="4EF70AAF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33B97" w14:textId="19D4B699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1BD30" w14:textId="23D7356F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B029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C095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3A2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6FDD5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4C85F" w14:textId="1229B779" w:rsidR="00E87520" w:rsidRDefault="00E87520" w:rsidP="00E87520">
            <w:pPr>
              <w:rPr>
                <w:rFonts w:ascii="標楷體" w:eastAsia="標楷體" w:hAnsi="標楷體"/>
              </w:rPr>
            </w:pPr>
            <w:ins w:id="22958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9EE2" w14:textId="65704FC2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</w:tr>
      <w:tr w:rsidR="00E87520" w14:paraId="3075DC1E" w14:textId="77777777" w:rsidTr="008402DE">
        <w:trPr>
          <w:trHeight w:val="291"/>
          <w:jc w:val="center"/>
        </w:trPr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667BC" w14:textId="3016F19B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59E9" w14:textId="33BCEE03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057B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2FE3F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0AA6D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F4E3" w14:textId="77777777" w:rsidR="00E87520" w:rsidRDefault="00E87520" w:rsidP="00E8752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D6169" w14:textId="7203B3F1" w:rsidR="00E87520" w:rsidRDefault="00E87520" w:rsidP="00E87520">
            <w:pPr>
              <w:rPr>
                <w:rFonts w:ascii="標楷體" w:eastAsia="標楷體" w:hAnsi="標楷體"/>
              </w:rPr>
            </w:pPr>
            <w:ins w:id="22959" w:author="家榮 張" w:date="2021-05-20T22:10:00Z">
              <w:r w:rsidRPr="00436F8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ED4C9" w14:textId="131B1000" w:rsidR="00E87520" w:rsidRDefault="00E87520" w:rsidP="00E875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</w:tr>
    </w:tbl>
    <w:p w14:paraId="05187177" w14:textId="77777777" w:rsidR="00E87520" w:rsidRDefault="00E87520">
      <w:pPr>
        <w:widowControl/>
        <w:rPr>
          <w:rFonts w:ascii="標楷體" w:eastAsia="標楷體"/>
          <w:sz w:val="32"/>
          <w:szCs w:val="20"/>
        </w:rPr>
      </w:pPr>
      <w:r>
        <w:br w:type="page"/>
      </w:r>
    </w:p>
    <w:p w14:paraId="38A9D40F" w14:textId="25994C7F" w:rsidR="00C1400F" w:rsidRDefault="00C1400F" w:rsidP="00C1400F">
      <w:pPr>
        <w:pStyle w:val="3"/>
        <w:numPr>
          <w:ilvl w:val="2"/>
          <w:numId w:val="54"/>
        </w:numPr>
        <w:rPr>
          <w:ins w:id="22960" w:author="Fegie" w:date="2021-05-02T17:43:00Z"/>
        </w:rPr>
      </w:pPr>
      <w:ins w:id="22961" w:author="Fegie" w:date="2021-04-29T10:49:00Z">
        <w:r>
          <w:rPr>
            <w:rFonts w:hint="eastAsia"/>
          </w:rPr>
          <w:lastRenderedPageBreak/>
          <w:t>L1</w:t>
        </w:r>
        <w:r>
          <w:t>10</w:t>
        </w:r>
      </w:ins>
      <w:ins w:id="22962" w:author="Fegie" w:date="2021-04-29T10:51:00Z">
        <w:r w:rsidR="00924218">
          <w:rPr>
            <w:rFonts w:hint="eastAsia"/>
          </w:rPr>
          <w:t>4</w:t>
        </w:r>
      </w:ins>
      <w:ins w:id="22963" w:author="Fegie" w:date="2021-04-29T10:49:00Z">
        <w:r>
          <w:t xml:space="preserve"> </w:t>
        </w:r>
        <w:r>
          <w:rPr>
            <w:rFonts w:hint="eastAsia"/>
          </w:rPr>
          <w:t xml:space="preserve"> 顧客基本資料修改-</w:t>
        </w:r>
      </w:ins>
      <w:ins w:id="22964" w:author="Fegie" w:date="2021-04-29T10:52:00Z">
        <w:r w:rsidR="00924218">
          <w:rPr>
            <w:rFonts w:hint="eastAsia"/>
          </w:rPr>
          <w:t>法</w:t>
        </w:r>
      </w:ins>
      <w:ins w:id="22965" w:author="Fegie" w:date="2021-04-29T10:49:00Z">
        <w:r>
          <w:rPr>
            <w:rFonts w:hint="eastAsia"/>
          </w:rPr>
          <w:t>人</w:t>
        </w:r>
      </w:ins>
      <w:ins w:id="22966" w:author="Fegie" w:date="2021-05-05T16:25:00Z">
        <w:r w:rsidR="00C817AE">
          <w:rPr>
            <w:rFonts w:hAnsi="標楷體" w:hint="eastAsia"/>
          </w:rPr>
          <w:t>***</w:t>
        </w:r>
      </w:ins>
    </w:p>
    <w:p w14:paraId="3DAA17EC" w14:textId="77777777" w:rsidR="00B36841" w:rsidRDefault="00F26477" w:rsidP="00B36841">
      <w:pPr>
        <w:pStyle w:val="15"/>
        <w:numPr>
          <w:ilvl w:val="0"/>
          <w:numId w:val="55"/>
        </w:numPr>
        <w:ind w:left="1418"/>
        <w:rPr>
          <w:ins w:id="22967" w:author="Fegie" w:date="2021-05-02T20:54:00Z"/>
        </w:rPr>
      </w:pPr>
      <w:ins w:id="22968" w:author="Fegie" w:date="2021-05-02T17:43:00Z">
        <w:r>
          <w:rPr>
            <w:rFonts w:hint="eastAsia"/>
          </w:rPr>
          <w:t xml:space="preserve">   </w:t>
        </w:r>
      </w:ins>
      <w:ins w:id="22969" w:author="Fegie" w:date="2021-05-02T20:54:00Z">
        <w:r w:rsidR="00B36841"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36841" w14:paraId="429FE131" w14:textId="77777777" w:rsidTr="001C13CA">
        <w:trPr>
          <w:trHeight w:val="277"/>
          <w:ins w:id="22970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6484F0" w14:textId="77777777" w:rsidR="00B36841" w:rsidRDefault="00B36841" w:rsidP="001C13CA">
            <w:pPr>
              <w:rPr>
                <w:ins w:id="22971" w:author="Fegie" w:date="2021-05-02T20:54:00Z"/>
                <w:rFonts w:ascii="標楷體" w:eastAsia="標楷體" w:hAnsi="標楷體"/>
              </w:rPr>
            </w:pPr>
            <w:ins w:id="22972" w:author="Fegie" w:date="2021-05-02T20:54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4CBA9C" w14:textId="2E262F27" w:rsidR="00B36841" w:rsidRDefault="00B36841" w:rsidP="001C13CA">
            <w:pPr>
              <w:rPr>
                <w:ins w:id="22973" w:author="Fegie" w:date="2021-05-02T20:54:00Z"/>
                <w:rFonts w:ascii="標楷體" w:eastAsia="標楷體" w:hAnsi="標楷體"/>
              </w:rPr>
            </w:pPr>
            <w:ins w:id="22974" w:author="Fegie" w:date="2021-05-02T20:54:00Z">
              <w:r>
                <w:rPr>
                  <w:rFonts w:ascii="標楷體" w:eastAsia="標楷體" w:hAnsi="標楷體" w:hint="eastAsia"/>
                </w:rPr>
                <w:t>顧客基本資料</w:t>
              </w:r>
            </w:ins>
            <w:ins w:id="22975" w:author="Fegie" w:date="2021-05-02T20:55:00Z">
              <w:r>
                <w:rPr>
                  <w:rFonts w:ascii="標楷體" w:eastAsia="標楷體" w:hAnsi="標楷體" w:hint="eastAsia"/>
                </w:rPr>
                <w:t>修改</w:t>
              </w:r>
            </w:ins>
            <w:ins w:id="22976" w:author="Fegie" w:date="2021-05-02T20:54:00Z">
              <w:r>
                <w:rPr>
                  <w:rFonts w:ascii="標楷體" w:eastAsia="標楷體" w:hAnsi="標楷體" w:hint="eastAsia"/>
                </w:rPr>
                <w:t>-法人</w:t>
              </w:r>
            </w:ins>
          </w:p>
        </w:tc>
      </w:tr>
      <w:tr w:rsidR="00B36841" w14:paraId="0F5B2C7E" w14:textId="77777777" w:rsidTr="001C13CA">
        <w:trPr>
          <w:trHeight w:val="277"/>
          <w:ins w:id="22977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8EEB92" w14:textId="77777777" w:rsidR="00B36841" w:rsidRDefault="00B36841" w:rsidP="001C13CA">
            <w:pPr>
              <w:rPr>
                <w:ins w:id="22978" w:author="Fegie" w:date="2021-05-02T20:54:00Z"/>
                <w:rFonts w:ascii="標楷體" w:eastAsia="標楷體" w:hAnsi="標楷體"/>
              </w:rPr>
            </w:pPr>
            <w:ins w:id="22979" w:author="Fegie" w:date="2021-05-02T20:54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F0008E" w14:textId="73C41818" w:rsidR="00B36841" w:rsidRDefault="00B36841" w:rsidP="001C13CA">
            <w:pPr>
              <w:rPr>
                <w:ins w:id="22980" w:author="Fegie" w:date="2021-05-02T20:54:00Z"/>
                <w:rFonts w:ascii="標楷體" w:eastAsia="標楷體" w:hAnsi="標楷體"/>
              </w:rPr>
            </w:pPr>
            <w:ins w:id="22981" w:author="Fegie" w:date="2021-05-02T20:5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2982" w:author="Fegie" w:date="2021-05-02T20:55:00Z">
              <w:r>
                <w:rPr>
                  <w:rFonts w:ascii="標楷體" w:eastAsia="標楷體" w:hAnsi="標楷體" w:hint="eastAsia"/>
                </w:rPr>
                <w:t>修改法人</w:t>
              </w:r>
            </w:ins>
            <w:ins w:id="22983" w:author="Fegie" w:date="2021-05-02T20:54:00Z">
              <w:r>
                <w:rPr>
                  <w:rFonts w:ascii="標楷體" w:eastAsia="標楷體" w:hAnsi="標楷體" w:hint="eastAsia"/>
                </w:rPr>
                <w:t>基本資料。</w:t>
              </w:r>
            </w:ins>
          </w:p>
          <w:p w14:paraId="3D520A1F" w14:textId="77777777" w:rsidR="00B36841" w:rsidRDefault="00B36841" w:rsidP="001C13CA">
            <w:pPr>
              <w:rPr>
                <w:ins w:id="22984" w:author="Fegie" w:date="2021-05-02T20:54:00Z"/>
                <w:rFonts w:ascii="標楷體" w:eastAsia="標楷體" w:hAnsi="標楷體"/>
              </w:rPr>
            </w:pPr>
            <w:ins w:id="22985" w:author="Fegie" w:date="2021-05-02T20:54:00Z">
              <w:r>
                <w:rPr>
                  <w:rFonts w:ascii="標楷體" w:eastAsia="標楷體" w:hAnsi="標楷體" w:hint="eastAsia"/>
                </w:rPr>
                <w:t>2.需由入口交易「L1001 顧客明細資料查詢」進入</w:t>
              </w:r>
            </w:ins>
          </w:p>
        </w:tc>
      </w:tr>
      <w:tr w:rsidR="00B36841" w14:paraId="03EF96DB" w14:textId="77777777" w:rsidTr="001C13CA">
        <w:trPr>
          <w:trHeight w:val="773"/>
          <w:ins w:id="22986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C6A076" w14:textId="77777777" w:rsidR="00B36841" w:rsidRDefault="00B36841" w:rsidP="001C13CA">
            <w:pPr>
              <w:rPr>
                <w:ins w:id="22987" w:author="Fegie" w:date="2021-05-02T20:54:00Z"/>
                <w:rFonts w:ascii="標楷體" w:eastAsia="標楷體" w:hAnsi="標楷體"/>
              </w:rPr>
            </w:pPr>
            <w:ins w:id="22988" w:author="Fegie" w:date="2021-05-02T20:54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069BAB" w14:textId="29E8247D" w:rsidR="00B36841" w:rsidRDefault="00B36841" w:rsidP="001C13CA">
            <w:pPr>
              <w:ind w:left="240" w:hangingChars="100" w:hanging="240"/>
              <w:rPr>
                <w:ins w:id="22989" w:author="Fegie" w:date="2021-05-02T20:54:00Z"/>
                <w:rFonts w:ascii="標楷體" w:eastAsia="標楷體" w:hAnsi="標楷體"/>
              </w:rPr>
            </w:pPr>
            <w:ins w:id="22990" w:author="Fegie" w:date="2021-05-02T20:5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2991" w:author="st1" w:date="2021-05-06T11:01:00Z">
              <w:r w:rsidR="00622CAE" w:rsidRPr="004B136D">
                <w:rPr>
                  <w:rFonts w:ascii="標楷體" w:eastAsia="標楷體" w:hAnsi="標楷體" w:hint="eastAsia"/>
                </w:rPr>
                <w:t>考「作業流程.客戶作業」</w:t>
              </w:r>
            </w:ins>
            <w:ins w:id="22992" w:author="Fegie" w:date="2021-05-02T20:54:00Z">
              <w:del w:id="22993" w:author="st1" w:date="2021-05-06T11:00:00Z">
                <w:r w:rsidRPr="00F15B2B" w:rsidDel="00622CAE">
                  <w:rPr>
                    <w:rFonts w:ascii="標楷體" w:eastAsia="標楷體" w:hAnsi="標楷體" w:hint="eastAsia"/>
                    <w:color w:val="FF0000"/>
                  </w:rPr>
                  <w:delText>參考流程</w:delText>
                </w:r>
                <w:r w:rsidDel="00622CAE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4A8ECFEE" w14:textId="77777777" w:rsidR="00B36841" w:rsidRDefault="00B36841" w:rsidP="001C13CA">
            <w:pPr>
              <w:rPr>
                <w:ins w:id="22994" w:author="Fegie" w:date="2021-05-02T20:54:00Z"/>
                <w:rFonts w:ascii="標楷體" w:eastAsia="標楷體" w:hAnsi="標楷體"/>
              </w:rPr>
            </w:pPr>
            <w:ins w:id="22995" w:author="Fegie" w:date="2021-05-02T20:54:00Z">
              <w:r>
                <w:rPr>
                  <w:rFonts w:ascii="標楷體" w:eastAsia="標楷體" w:hAnsi="標楷體" w:hint="eastAsia"/>
                </w:rPr>
                <w:t>2.維護客戶資料主檔(Cu</w:t>
              </w:r>
              <w:r>
                <w:rPr>
                  <w:rFonts w:ascii="標楷體" w:eastAsia="標楷體" w:hAnsi="標楷體"/>
                </w:rPr>
                <w:t>stMain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63CBAB03" w14:textId="77777777" w:rsidR="00B36841" w:rsidRDefault="00B36841" w:rsidP="001C13CA">
            <w:pPr>
              <w:rPr>
                <w:ins w:id="22996" w:author="Fegie" w:date="2021-05-02T20:54:00Z"/>
                <w:rFonts w:ascii="標楷體" w:eastAsia="標楷體" w:hAnsi="標楷體"/>
                <w:lang w:eastAsia="zh-HK"/>
              </w:rPr>
            </w:pPr>
            <w:ins w:id="22997" w:author="Fegie" w:date="2021-05-02T20:54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35727B43" w14:textId="1693E6FE" w:rsidR="00B36841" w:rsidRDefault="00B36841" w:rsidP="001C13CA">
            <w:pPr>
              <w:rPr>
                <w:ins w:id="22998" w:author="Fegie" w:date="2021-05-02T20:54:00Z"/>
                <w:rFonts w:ascii="標楷體" w:eastAsia="標楷體" w:hAnsi="標楷體"/>
                <w:lang w:eastAsia="zh-HK"/>
              </w:rPr>
            </w:pPr>
            <w:ins w:id="22999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</w:ins>
            <w:ins w:id="23000" w:author="Fegie" w:date="2021-05-02T20:56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23001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:</w:t>
              </w:r>
            </w:ins>
            <w:ins w:id="23002" w:author="Fegie" w:date="2021-05-02T20:56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23003" w:author="Fegie" w:date="2021-05-02T20:54:00Z">
              <w:r>
                <w:rPr>
                  <w:rFonts w:ascii="標楷體" w:eastAsia="標楷體" w:hAnsi="標楷體" w:hint="eastAsia"/>
                </w:rPr>
                <w:t>法</w:t>
              </w:r>
              <w:r>
                <w:rPr>
                  <w:rFonts w:ascii="標楷體" w:eastAsia="標楷體" w:hAnsi="標楷體" w:hint="eastAsia"/>
                  <w:lang w:eastAsia="zh-HK"/>
                </w:rPr>
                <w:t>人基本資料</w:t>
              </w:r>
            </w:ins>
          </w:p>
        </w:tc>
      </w:tr>
      <w:tr w:rsidR="00B36841" w14:paraId="2D5C6570" w14:textId="77777777" w:rsidTr="001C13CA">
        <w:trPr>
          <w:trHeight w:val="321"/>
          <w:ins w:id="23004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7AF70C" w14:textId="77777777" w:rsidR="00B36841" w:rsidRDefault="00B36841" w:rsidP="001C13CA">
            <w:pPr>
              <w:rPr>
                <w:ins w:id="23005" w:author="Fegie" w:date="2021-05-02T20:54:00Z"/>
                <w:rFonts w:ascii="標楷體" w:eastAsia="標楷體" w:hAnsi="標楷體"/>
              </w:rPr>
            </w:pPr>
            <w:ins w:id="23006" w:author="Fegie" w:date="2021-05-02T20:54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6456A3" w14:textId="77777777" w:rsidR="00B36841" w:rsidRDefault="00B36841" w:rsidP="001C13CA">
            <w:pPr>
              <w:rPr>
                <w:ins w:id="23007" w:author="Fegie" w:date="2021-05-02T20:54:00Z"/>
                <w:rFonts w:ascii="標楷體" w:eastAsia="標楷體" w:hAnsi="標楷體"/>
              </w:rPr>
            </w:pPr>
          </w:p>
        </w:tc>
      </w:tr>
      <w:tr w:rsidR="00B36841" w14:paraId="63AC8F4E" w14:textId="77777777" w:rsidTr="001C13CA">
        <w:trPr>
          <w:trHeight w:val="1311"/>
          <w:ins w:id="23008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CAC3255" w14:textId="77777777" w:rsidR="00B36841" w:rsidRDefault="00B36841" w:rsidP="001C13CA">
            <w:pPr>
              <w:rPr>
                <w:ins w:id="23009" w:author="Fegie" w:date="2021-05-02T20:54:00Z"/>
                <w:rFonts w:ascii="標楷體" w:eastAsia="標楷體" w:hAnsi="標楷體"/>
              </w:rPr>
            </w:pPr>
            <w:ins w:id="23010" w:author="Fegie" w:date="2021-05-02T20:54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13CD03" w14:textId="77777777" w:rsidR="00B36841" w:rsidRDefault="00B36841" w:rsidP="001C13CA">
            <w:pPr>
              <w:rPr>
                <w:ins w:id="23011" w:author="Fegie" w:date="2021-05-02T20:54:00Z"/>
                <w:rFonts w:ascii="標楷體" w:eastAsia="標楷體" w:hAnsi="標楷體"/>
              </w:rPr>
            </w:pPr>
          </w:p>
        </w:tc>
      </w:tr>
      <w:tr w:rsidR="00B36841" w14:paraId="2A08A56F" w14:textId="77777777" w:rsidTr="001C13CA">
        <w:trPr>
          <w:trHeight w:val="278"/>
          <w:ins w:id="23012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028B69" w14:textId="77777777" w:rsidR="00B36841" w:rsidRDefault="00B36841" w:rsidP="001C13CA">
            <w:pPr>
              <w:rPr>
                <w:ins w:id="23013" w:author="Fegie" w:date="2021-05-02T20:54:00Z"/>
                <w:rFonts w:ascii="標楷體" w:eastAsia="標楷體" w:hAnsi="標楷體"/>
              </w:rPr>
            </w:pPr>
            <w:ins w:id="23014" w:author="Fegie" w:date="2021-05-02T20:54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AB2072" w14:textId="1018E140" w:rsidR="00B36841" w:rsidRDefault="00B36841" w:rsidP="001C13CA">
            <w:pPr>
              <w:rPr>
                <w:ins w:id="23015" w:author="Fegie" w:date="2021-05-02T20:54:00Z"/>
                <w:rFonts w:ascii="標楷體" w:eastAsia="標楷體" w:hAnsi="標楷體"/>
              </w:rPr>
            </w:pPr>
            <w:ins w:id="23016" w:author="Fegie" w:date="2021-05-02T20:56:00Z">
              <w:r>
                <w:rPr>
                  <w:rFonts w:ascii="標楷體" w:eastAsia="標楷體" w:hAnsi="標楷體" w:hint="eastAsia"/>
                </w:rPr>
                <w:t>需要主管</w:t>
              </w:r>
            </w:ins>
            <w:ins w:id="23017" w:author="Fegie" w:date="2021-05-04T14:53:00Z">
              <w:r w:rsidR="00020EAF">
                <w:rPr>
                  <w:rFonts w:ascii="標楷體" w:eastAsia="標楷體" w:hAnsi="標楷體" w:hint="eastAsia"/>
                </w:rPr>
                <w:t>放行</w:t>
              </w:r>
            </w:ins>
          </w:p>
        </w:tc>
      </w:tr>
      <w:tr w:rsidR="00B36841" w14:paraId="3558F5C8" w14:textId="77777777" w:rsidTr="001C13CA">
        <w:trPr>
          <w:trHeight w:val="358"/>
          <w:ins w:id="23018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8BF5C15" w14:textId="77777777" w:rsidR="00B36841" w:rsidRDefault="00B36841" w:rsidP="001C13CA">
            <w:pPr>
              <w:rPr>
                <w:ins w:id="23019" w:author="Fegie" w:date="2021-05-02T20:54:00Z"/>
                <w:rFonts w:ascii="標楷體" w:eastAsia="標楷體" w:hAnsi="標楷體"/>
              </w:rPr>
            </w:pPr>
            <w:ins w:id="23020" w:author="Fegie" w:date="2021-05-02T20:54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3C536A" w14:textId="3B4DA75F" w:rsidR="00B36841" w:rsidRDefault="00E10A2B" w:rsidP="001C13CA">
            <w:pPr>
              <w:rPr>
                <w:ins w:id="23021" w:author="Fegie" w:date="2021-05-02T20:54:00Z"/>
                <w:rFonts w:ascii="標楷體" w:eastAsia="標楷體" w:hAnsi="標楷體"/>
              </w:rPr>
            </w:pPr>
            <w:ins w:id="23022" w:author="st1" w:date="2021-05-06T11:03:00Z">
              <w:r>
                <w:rPr>
                  <w:rFonts w:ascii="標楷體" w:eastAsia="標楷體" w:hAnsi="標楷體" w:hint="eastAsia"/>
                  <w:color w:val="222222"/>
                </w:rPr>
                <w:t>修改時,異動原因及內容會記錄於「資料變更紀錄檔(TxDataLog)」,可至「L6932 資料變更交易查詢」查詢異動內容記錄內容</w:t>
              </w:r>
            </w:ins>
          </w:p>
        </w:tc>
      </w:tr>
      <w:tr w:rsidR="00B36841" w14:paraId="0C374639" w14:textId="77777777" w:rsidTr="001C13CA">
        <w:trPr>
          <w:trHeight w:val="278"/>
          <w:ins w:id="23023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D9BF31" w14:textId="77777777" w:rsidR="00B36841" w:rsidRDefault="00B36841" w:rsidP="001C13CA">
            <w:pPr>
              <w:rPr>
                <w:ins w:id="23024" w:author="Fegie" w:date="2021-05-02T20:54:00Z"/>
                <w:rFonts w:ascii="標楷體" w:eastAsia="標楷體" w:hAnsi="標楷體"/>
              </w:rPr>
            </w:pPr>
            <w:ins w:id="23025" w:author="Fegie" w:date="2021-05-02T20:54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8883DB" w14:textId="77777777" w:rsidR="00B36841" w:rsidRDefault="00B36841" w:rsidP="001C13CA">
            <w:pPr>
              <w:rPr>
                <w:ins w:id="23026" w:author="Fegie" w:date="2021-05-02T20:54:00Z"/>
                <w:rFonts w:ascii="標楷體" w:eastAsia="標楷體" w:hAnsi="標楷體"/>
              </w:rPr>
            </w:pPr>
          </w:p>
        </w:tc>
      </w:tr>
    </w:tbl>
    <w:p w14:paraId="3F8DAE22" w14:textId="77777777" w:rsidR="00B36841" w:rsidRDefault="00B36841" w:rsidP="00B36841">
      <w:pPr>
        <w:rPr>
          <w:ins w:id="23027" w:author="Fegie" w:date="2021-05-02T20:54:00Z"/>
          <w:rFonts w:ascii="標楷體" w:eastAsia="標楷體" w:hAnsi="標楷體"/>
        </w:rPr>
      </w:pPr>
    </w:p>
    <w:p w14:paraId="395E1562" w14:textId="77777777" w:rsidR="00B36841" w:rsidRDefault="00B36841" w:rsidP="00B36841">
      <w:pPr>
        <w:pStyle w:val="a"/>
        <w:numPr>
          <w:ilvl w:val="0"/>
          <w:numId w:val="55"/>
        </w:numPr>
        <w:spacing w:before="0"/>
        <w:ind w:left="1418"/>
        <w:rPr>
          <w:ins w:id="23028" w:author="Fegie" w:date="2021-05-02T20:54:00Z"/>
        </w:rPr>
      </w:pPr>
      <w:ins w:id="23029" w:author="Fegie" w:date="2021-05-02T20:54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36841" w14:paraId="0F4BAC16" w14:textId="77777777" w:rsidTr="001C13CA">
        <w:trPr>
          <w:ins w:id="23030" w:author="Fegie" w:date="2021-05-02T20:5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96731EE" w14:textId="77777777" w:rsidR="00B36841" w:rsidRDefault="00B36841" w:rsidP="001C13CA">
            <w:pPr>
              <w:jc w:val="center"/>
              <w:rPr>
                <w:ins w:id="23031" w:author="Fegie" w:date="2021-05-02T20:54:00Z"/>
                <w:rFonts w:ascii="標楷體" w:eastAsia="標楷體" w:hAnsi="標楷體"/>
              </w:rPr>
            </w:pPr>
            <w:ins w:id="23032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6F375CA" w14:textId="77777777" w:rsidR="00B36841" w:rsidRDefault="00B36841" w:rsidP="001C13CA">
            <w:pPr>
              <w:jc w:val="center"/>
              <w:rPr>
                <w:ins w:id="23033" w:author="Fegie" w:date="2021-05-02T20:54:00Z"/>
                <w:rFonts w:ascii="標楷體" w:eastAsia="標楷體" w:hAnsi="標楷體"/>
              </w:rPr>
            </w:pPr>
            <w:ins w:id="23034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4FAA9AA" w14:textId="77777777" w:rsidR="00B36841" w:rsidRDefault="00B36841" w:rsidP="001C13CA">
            <w:pPr>
              <w:jc w:val="center"/>
              <w:rPr>
                <w:ins w:id="23035" w:author="Fegie" w:date="2021-05-02T20:54:00Z"/>
                <w:rFonts w:ascii="標楷體" w:eastAsia="標楷體" w:hAnsi="標楷體"/>
              </w:rPr>
            </w:pPr>
            <w:ins w:id="23036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B36841" w14:paraId="791F13FC" w14:textId="77777777" w:rsidTr="001C13CA">
        <w:trPr>
          <w:ins w:id="23037" w:author="Fegie" w:date="2021-05-02T20:5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58CD9" w14:textId="77777777" w:rsidR="00B36841" w:rsidRDefault="00B36841" w:rsidP="001C13CA">
            <w:pPr>
              <w:jc w:val="center"/>
              <w:rPr>
                <w:ins w:id="23038" w:author="Fegie" w:date="2021-05-02T20:54:00Z"/>
                <w:rFonts w:ascii="標楷體" w:eastAsia="標楷體" w:hAnsi="標楷體"/>
              </w:rPr>
            </w:pPr>
            <w:ins w:id="23039" w:author="Fegie" w:date="2021-05-02T20:5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95E44" w14:textId="77777777" w:rsidR="00B36841" w:rsidRDefault="00B36841" w:rsidP="001C13CA">
            <w:pPr>
              <w:rPr>
                <w:ins w:id="23040" w:author="Fegie" w:date="2021-05-02T20:54:00Z"/>
                <w:rFonts w:ascii="標楷體" w:eastAsia="標楷體" w:hAnsi="標楷體"/>
              </w:rPr>
            </w:pPr>
            <w:ins w:id="23041" w:author="Fegie" w:date="2021-05-02T20:54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20CB9" w14:textId="77777777" w:rsidR="00B36841" w:rsidRDefault="00B36841" w:rsidP="001C13CA">
            <w:pPr>
              <w:rPr>
                <w:ins w:id="23042" w:author="Fegie" w:date="2021-05-02T20:54:00Z"/>
                <w:rFonts w:ascii="標楷體" w:eastAsia="標楷體" w:hAnsi="標楷體"/>
              </w:rPr>
            </w:pPr>
            <w:ins w:id="23043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</w:tbl>
    <w:p w14:paraId="384E9146" w14:textId="77777777" w:rsidR="00B36841" w:rsidRDefault="00B36841" w:rsidP="00B36841">
      <w:pPr>
        <w:rPr>
          <w:ins w:id="23044" w:author="Fegie" w:date="2021-05-02T20:54:00Z"/>
          <w:rFonts w:ascii="標楷體" w:eastAsia="標楷體" w:hAnsi="標楷體"/>
        </w:rPr>
      </w:pPr>
    </w:p>
    <w:p w14:paraId="39280578" w14:textId="77777777" w:rsidR="00B36841" w:rsidRDefault="00B36841" w:rsidP="00B36841">
      <w:pPr>
        <w:pStyle w:val="15"/>
        <w:numPr>
          <w:ilvl w:val="0"/>
          <w:numId w:val="55"/>
        </w:numPr>
        <w:ind w:left="1418"/>
        <w:rPr>
          <w:ins w:id="23045" w:author="Fegie" w:date="2021-05-02T20:54:00Z"/>
        </w:rPr>
      </w:pPr>
      <w:ins w:id="23046" w:author="Fegie" w:date="2021-05-02T20:54:00Z">
        <w:r>
          <w:rPr>
            <w:rFonts w:hint="eastAsia"/>
          </w:rPr>
          <w:t>UI畫面</w:t>
        </w:r>
      </w:ins>
    </w:p>
    <w:p w14:paraId="4F669AAB" w14:textId="50EFBF09" w:rsidR="00B36841" w:rsidRDefault="00B36841" w:rsidP="00B36841">
      <w:pPr>
        <w:rPr>
          <w:ins w:id="23047" w:author="Fegie" w:date="2021-05-02T20:54:00Z"/>
          <w:noProof/>
        </w:rPr>
      </w:pPr>
      <w:ins w:id="23048" w:author="Fegie" w:date="2021-05-02T20:54:00Z">
        <w:r>
          <w:rPr>
            <w:noProof/>
          </w:rPr>
          <w:t xml:space="preserve"> </w:t>
        </w:r>
      </w:ins>
      <w:ins w:id="23049" w:author="Fegie" w:date="2021-05-02T20:57:00Z">
        <w:r>
          <w:rPr>
            <w:noProof/>
          </w:rPr>
          <w:drawing>
            <wp:inline distT="0" distB="0" distL="0" distR="0" wp14:anchorId="079CD8B9" wp14:editId="66904955">
              <wp:extent cx="6479540" cy="2785745"/>
              <wp:effectExtent l="0" t="0" r="0" b="0"/>
              <wp:docPr id="79" name="圖片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785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B36841">
          <w:rPr>
            <w:noProof/>
          </w:rPr>
          <w:t xml:space="preserve"> </w:t>
        </w:r>
        <w:r>
          <w:rPr>
            <w:noProof/>
          </w:rPr>
          <w:lastRenderedPageBreak/>
          <w:drawing>
            <wp:inline distT="0" distB="0" distL="0" distR="0" wp14:anchorId="3EC46798" wp14:editId="16B60D93">
              <wp:extent cx="6479540" cy="2334260"/>
              <wp:effectExtent l="0" t="0" r="0" b="0"/>
              <wp:docPr id="80" name="圖片 8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3342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B36841">
          <w:rPr>
            <w:noProof/>
          </w:rPr>
          <w:t xml:space="preserve"> </w:t>
        </w:r>
      </w:ins>
      <w:ins w:id="23050" w:author="Fegie" w:date="2021-05-05T15:36:00Z">
        <w:r w:rsidR="00497F19">
          <w:rPr>
            <w:noProof/>
          </w:rPr>
          <w:drawing>
            <wp:inline distT="0" distB="0" distL="0" distR="0" wp14:anchorId="18809BCF" wp14:editId="33AFB8FF">
              <wp:extent cx="6479540" cy="2847340"/>
              <wp:effectExtent l="0" t="0" r="0" b="0"/>
              <wp:docPr id="50" name="圖片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8473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E48764D" w14:textId="77777777" w:rsidR="00B36841" w:rsidRDefault="00B36841" w:rsidP="00B36841">
      <w:pPr>
        <w:pStyle w:val="a"/>
        <w:numPr>
          <w:ilvl w:val="0"/>
          <w:numId w:val="55"/>
        </w:numPr>
        <w:spacing w:before="0"/>
        <w:ind w:left="1418"/>
        <w:rPr>
          <w:ins w:id="23051" w:author="Fegie" w:date="2021-05-02T20:54:00Z"/>
        </w:rPr>
      </w:pPr>
      <w:ins w:id="23052" w:author="Fegie" w:date="2021-05-02T20:54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2CEF3C32" w14:textId="77777777" w:rsidR="00B36841" w:rsidRDefault="00B36841" w:rsidP="00B36841">
      <w:pPr>
        <w:rPr>
          <w:ins w:id="23053" w:author="Fegie" w:date="2021-05-02T20:54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36841" w14:paraId="440A6094" w14:textId="77777777" w:rsidTr="000140B5">
        <w:trPr>
          <w:ins w:id="23054" w:author="Fegie" w:date="2021-05-02T20:5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E503EE" w14:textId="77777777" w:rsidR="00B36841" w:rsidRDefault="00B36841" w:rsidP="001C13CA">
            <w:pPr>
              <w:jc w:val="center"/>
              <w:rPr>
                <w:ins w:id="23055" w:author="Fegie" w:date="2021-05-02T20:54:00Z"/>
                <w:rFonts w:ascii="標楷體" w:eastAsia="標楷體" w:hAnsi="標楷體"/>
              </w:rPr>
            </w:pPr>
            <w:ins w:id="23056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D4C364" w14:textId="77777777" w:rsidR="00B36841" w:rsidRDefault="00B36841" w:rsidP="001C13CA">
            <w:pPr>
              <w:jc w:val="center"/>
              <w:rPr>
                <w:ins w:id="23057" w:author="Fegie" w:date="2021-05-02T20:54:00Z"/>
                <w:rFonts w:ascii="標楷體" w:eastAsia="標楷體" w:hAnsi="標楷體"/>
              </w:rPr>
            </w:pPr>
            <w:ins w:id="23058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8859B" w14:textId="77777777" w:rsidR="00B36841" w:rsidRDefault="00B36841" w:rsidP="001C13CA">
            <w:pPr>
              <w:jc w:val="center"/>
              <w:rPr>
                <w:ins w:id="23059" w:author="Fegie" w:date="2021-05-02T20:54:00Z"/>
                <w:rFonts w:ascii="標楷體" w:eastAsia="標楷體" w:hAnsi="標楷體"/>
              </w:rPr>
            </w:pPr>
            <w:ins w:id="23060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B36841" w14:paraId="22B98FE5" w14:textId="77777777" w:rsidTr="001C13CA">
        <w:trPr>
          <w:ins w:id="23061" w:author="Fegie" w:date="2021-05-02T20:5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7DC5D" w14:textId="77777777" w:rsidR="00B36841" w:rsidRDefault="00B36841" w:rsidP="001C13CA">
            <w:pPr>
              <w:jc w:val="center"/>
              <w:rPr>
                <w:ins w:id="23062" w:author="Fegie" w:date="2021-05-02T20:54:00Z"/>
                <w:rFonts w:ascii="標楷體" w:eastAsia="標楷體" w:hAnsi="標楷體"/>
                <w:lang w:eastAsia="zh-HK"/>
              </w:rPr>
            </w:pPr>
            <w:ins w:id="23063" w:author="Fegie" w:date="2021-05-02T20:5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DCA61" w14:textId="4BD039B4" w:rsidR="00B36841" w:rsidRDefault="00B36841" w:rsidP="001C13CA">
            <w:pPr>
              <w:rPr>
                <w:ins w:id="23064" w:author="Fegie" w:date="2021-05-02T20:54:00Z"/>
                <w:rFonts w:ascii="標楷體" w:eastAsia="標楷體" w:hAnsi="標楷體"/>
                <w:lang w:eastAsia="zh-HK"/>
              </w:rPr>
            </w:pPr>
            <w:ins w:id="23065" w:author="Fegie" w:date="2021-05-02T20:57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9C8FA" w14:textId="20F6AA3E" w:rsidR="00B36841" w:rsidRDefault="00B36841" w:rsidP="001C13CA">
            <w:pPr>
              <w:rPr>
                <w:ins w:id="23066" w:author="Fegie" w:date="2021-05-02T20:54:00Z"/>
                <w:rFonts w:ascii="標楷體" w:eastAsia="標楷體" w:hAnsi="標楷體"/>
                <w:lang w:eastAsia="zh-HK"/>
              </w:rPr>
            </w:pPr>
            <w:ins w:id="23067" w:author="Fegie" w:date="2021-05-02T20:54:00Z">
              <w:r>
                <w:rPr>
                  <w:rFonts w:ascii="標楷體" w:eastAsia="標楷體" w:hAnsi="標楷體" w:hint="eastAsia"/>
                </w:rPr>
                <w:t xml:space="preserve">1.【L1001 </w:t>
              </w:r>
              <w:r>
                <w:rPr>
                  <w:rFonts w:ascii="標楷體" w:eastAsia="標楷體" w:hAnsi="標楷體" w:hint="eastAsia"/>
                  <w:lang w:eastAsia="zh-HK"/>
                </w:rPr>
                <w:t>顧客明細資料查詢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</w:ins>
            <w:ins w:id="23068" w:author="Fegie" w:date="2021-05-02T20:57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23069" w:author="Fegie" w:date="2021-05-02T20:54:00Z"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0EEFDB37" w14:textId="34E2C1CF" w:rsidR="00B36841" w:rsidRDefault="00B36841" w:rsidP="001C13CA">
            <w:pPr>
              <w:rPr>
                <w:ins w:id="23070" w:author="Fegie" w:date="2021-05-02T20:54:00Z"/>
                <w:rFonts w:ascii="標楷體" w:eastAsia="標楷體" w:hAnsi="標楷體"/>
                <w:lang w:eastAsia="zh-HK"/>
              </w:rPr>
            </w:pPr>
            <w:ins w:id="23071" w:author="Fegie" w:date="2021-05-02T20:5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</w:t>
              </w:r>
            </w:ins>
            <w:ins w:id="23072" w:author="Fegie" w:date="2021-05-02T20:58:00Z">
              <w:r>
                <w:rPr>
                  <w:rFonts w:ascii="標楷體" w:eastAsia="標楷體" w:hAnsi="標楷體" w:hint="eastAsia"/>
                  <w:lang w:eastAsia="zh-HK"/>
                </w:rPr>
                <w:t>修改法人基本</w:t>
              </w:r>
            </w:ins>
            <w:ins w:id="23073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B36841" w14:paraId="33028F3B" w14:textId="77777777" w:rsidTr="001C13CA">
        <w:trPr>
          <w:ins w:id="23074" w:author="Fegie" w:date="2021-05-02T20:5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1FF89" w14:textId="77777777" w:rsidR="00B36841" w:rsidRDefault="00B36841" w:rsidP="001C13CA">
            <w:pPr>
              <w:jc w:val="center"/>
              <w:rPr>
                <w:ins w:id="23075" w:author="Fegie" w:date="2021-05-02T20:54:00Z"/>
                <w:rFonts w:ascii="標楷體" w:eastAsia="標楷體" w:hAnsi="標楷體"/>
              </w:rPr>
            </w:pPr>
            <w:ins w:id="23076" w:author="Fegie" w:date="2021-05-02T20:5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4FF36" w14:textId="77777777" w:rsidR="00B36841" w:rsidRDefault="00B36841" w:rsidP="001C13CA">
            <w:pPr>
              <w:rPr>
                <w:ins w:id="23077" w:author="Fegie" w:date="2021-05-02T20:54:00Z"/>
                <w:rFonts w:ascii="標楷體" w:eastAsia="標楷體" w:hAnsi="標楷體"/>
                <w:lang w:eastAsia="zh-HK"/>
              </w:rPr>
            </w:pPr>
            <w:ins w:id="23078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FAFA7" w14:textId="77777777" w:rsidR="00B36841" w:rsidRDefault="00B36841" w:rsidP="001C13CA">
            <w:pPr>
              <w:rPr>
                <w:ins w:id="23079" w:author="Fegie" w:date="2021-05-02T20:54:00Z"/>
                <w:rFonts w:ascii="標楷體" w:eastAsia="標楷體" w:hAnsi="標楷體"/>
                <w:lang w:eastAsia="zh-HK"/>
              </w:rPr>
            </w:pPr>
            <w:ins w:id="23080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</w:tbl>
    <w:p w14:paraId="123DE71D" w14:textId="77777777" w:rsidR="00B36841" w:rsidRDefault="00B36841" w:rsidP="00B36841">
      <w:pPr>
        <w:rPr>
          <w:ins w:id="23081" w:author="Fegie" w:date="2021-05-02T20:54:00Z"/>
          <w:rFonts w:ascii="標楷體" w:eastAsia="標楷體" w:hAnsi="標楷體"/>
        </w:rPr>
      </w:pPr>
    </w:p>
    <w:p w14:paraId="6BD7EBFE" w14:textId="77777777" w:rsidR="00B36841" w:rsidRDefault="00B36841" w:rsidP="00B36841">
      <w:pPr>
        <w:pStyle w:val="15"/>
        <w:numPr>
          <w:ilvl w:val="0"/>
          <w:numId w:val="55"/>
        </w:numPr>
        <w:ind w:left="1418"/>
        <w:rPr>
          <w:ins w:id="23082" w:author="Fegie" w:date="2021-05-02T20:54:00Z"/>
        </w:rPr>
      </w:pPr>
      <w:ins w:id="23083" w:author="Fegie" w:date="2021-05-02T20:54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1"/>
        <w:gridCol w:w="444"/>
        <w:gridCol w:w="1579"/>
        <w:gridCol w:w="443"/>
        <w:gridCol w:w="2772"/>
        <w:gridCol w:w="443"/>
        <w:gridCol w:w="557"/>
        <w:gridCol w:w="3511"/>
      </w:tblGrid>
      <w:tr w:rsidR="00C5040B" w14:paraId="65557B7B" w14:textId="77777777" w:rsidTr="000140B5">
        <w:trPr>
          <w:trHeight w:val="388"/>
          <w:tblHeader/>
          <w:jc w:val="center"/>
          <w:ins w:id="23084" w:author="Fegie" w:date="2021-05-02T20:54:00Z"/>
        </w:trPr>
        <w:tc>
          <w:tcPr>
            <w:tcW w:w="4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8572C6" w14:textId="77777777" w:rsidR="00B36841" w:rsidRDefault="00B36841" w:rsidP="001C13CA">
            <w:pPr>
              <w:rPr>
                <w:ins w:id="23085" w:author="Fegie" w:date="2021-05-02T20:54:00Z"/>
                <w:rFonts w:ascii="標楷體" w:eastAsia="標楷體" w:hAnsi="標楷體"/>
              </w:rPr>
            </w:pPr>
            <w:ins w:id="23086" w:author="Fegie" w:date="2021-05-02T20:54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5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90E760" w14:textId="77777777" w:rsidR="00B36841" w:rsidRDefault="00B36841" w:rsidP="001C13CA">
            <w:pPr>
              <w:rPr>
                <w:ins w:id="23087" w:author="Fegie" w:date="2021-05-02T20:54:00Z"/>
                <w:rFonts w:ascii="標楷體" w:eastAsia="標楷體" w:hAnsi="標楷體"/>
              </w:rPr>
            </w:pPr>
            <w:ins w:id="23088" w:author="Fegie" w:date="2021-05-02T20:54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608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0938BA" w14:textId="77777777" w:rsidR="00B36841" w:rsidRDefault="00B36841" w:rsidP="001C13CA">
            <w:pPr>
              <w:jc w:val="center"/>
              <w:rPr>
                <w:ins w:id="23089" w:author="Fegie" w:date="2021-05-02T20:54:00Z"/>
                <w:rFonts w:ascii="標楷體" w:eastAsia="標楷體" w:hAnsi="標楷體"/>
              </w:rPr>
            </w:pPr>
            <w:ins w:id="23090" w:author="Fegie" w:date="2021-05-02T20:54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D1EBF2" w14:textId="77777777" w:rsidR="00B36841" w:rsidRDefault="00B36841" w:rsidP="001C13CA">
            <w:pPr>
              <w:rPr>
                <w:ins w:id="23091" w:author="Fegie" w:date="2021-05-02T20:54:00Z"/>
                <w:rFonts w:ascii="標楷體" w:eastAsia="標楷體" w:hAnsi="標楷體"/>
              </w:rPr>
            </w:pPr>
            <w:ins w:id="23092" w:author="Fegie" w:date="2021-05-02T20:54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C5040B" w14:paraId="7EE699E5" w14:textId="77777777" w:rsidTr="000140B5">
        <w:trPr>
          <w:trHeight w:val="244"/>
          <w:tblHeader/>
          <w:jc w:val="center"/>
          <w:ins w:id="23093" w:author="Fegie" w:date="2021-05-02T20:54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6EF773" w14:textId="77777777" w:rsidR="00B36841" w:rsidRDefault="00B36841" w:rsidP="001C13CA">
            <w:pPr>
              <w:widowControl/>
              <w:rPr>
                <w:ins w:id="23094" w:author="Fegie" w:date="2021-05-02T20:54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B17C17C" w14:textId="77777777" w:rsidR="00B36841" w:rsidRDefault="00B36841" w:rsidP="001C13CA">
            <w:pPr>
              <w:widowControl/>
              <w:rPr>
                <w:ins w:id="23095" w:author="Fegie" w:date="2021-05-02T20:54:00Z"/>
                <w:rFonts w:ascii="標楷體" w:eastAsia="標楷體" w:hAnsi="標楷體"/>
              </w:rPr>
            </w:pP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666932" w14:textId="41D76DF9" w:rsidR="00B36841" w:rsidRDefault="00B36841" w:rsidP="001C13CA">
            <w:pPr>
              <w:rPr>
                <w:ins w:id="23096" w:author="Fegie" w:date="2021-05-02T20:54:00Z"/>
                <w:rFonts w:ascii="標楷體" w:eastAsia="標楷體" w:hAnsi="標楷體"/>
              </w:rPr>
            </w:pPr>
            <w:ins w:id="23097" w:author="Fegie" w:date="2021-05-02T20:54:00Z">
              <w:r>
                <w:rPr>
                  <w:rFonts w:ascii="標楷體" w:eastAsia="標楷體" w:hAnsi="標楷體" w:hint="eastAsia"/>
                </w:rPr>
                <w:t>資料</w:t>
              </w:r>
              <w:del w:id="23098" w:author="張嘉榮" w:date="2021-05-26T15:45:00Z">
                <w:r w:rsidDel="00FC6242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DE7103" w14:textId="77777777" w:rsidR="00B36841" w:rsidRDefault="00B36841" w:rsidP="001C13CA">
            <w:pPr>
              <w:rPr>
                <w:ins w:id="23099" w:author="Fegie" w:date="2021-05-02T20:54:00Z"/>
                <w:rFonts w:ascii="標楷體" w:eastAsia="標楷體" w:hAnsi="標楷體"/>
              </w:rPr>
            </w:pPr>
            <w:ins w:id="23100" w:author="Fegie" w:date="2021-05-02T20:54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275BA" w14:textId="77777777" w:rsidR="00B36841" w:rsidRDefault="00B36841" w:rsidP="001C13CA">
            <w:pPr>
              <w:rPr>
                <w:ins w:id="23101" w:author="Fegie" w:date="2021-05-02T20:54:00Z"/>
                <w:rFonts w:ascii="標楷體" w:eastAsia="標楷體" w:hAnsi="標楷體"/>
              </w:rPr>
            </w:pPr>
            <w:ins w:id="23102" w:author="Fegie" w:date="2021-05-02T20:54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8B4127" w14:textId="77777777" w:rsidR="00B36841" w:rsidRDefault="00B36841" w:rsidP="001C13CA">
            <w:pPr>
              <w:rPr>
                <w:ins w:id="23103" w:author="Fegie" w:date="2021-05-02T20:54:00Z"/>
                <w:rFonts w:ascii="標楷體" w:eastAsia="標楷體" w:hAnsi="標楷體"/>
              </w:rPr>
            </w:pPr>
            <w:ins w:id="23104" w:author="Fegie" w:date="2021-05-02T20:54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F542D" w14:textId="77777777" w:rsidR="00B36841" w:rsidRDefault="00B36841" w:rsidP="001C13CA">
            <w:pPr>
              <w:rPr>
                <w:ins w:id="23105" w:author="Fegie" w:date="2021-05-02T20:54:00Z"/>
                <w:rFonts w:ascii="標楷體" w:eastAsia="標楷體" w:hAnsi="標楷體"/>
              </w:rPr>
            </w:pPr>
            <w:ins w:id="23106" w:author="Fegie" w:date="2021-05-02T20:54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65D287A" w14:textId="77777777" w:rsidR="00B36841" w:rsidRDefault="00B36841" w:rsidP="001C13CA">
            <w:pPr>
              <w:widowControl/>
              <w:rPr>
                <w:ins w:id="23107" w:author="Fegie" w:date="2021-05-02T20:54:00Z"/>
                <w:rFonts w:ascii="標楷體" w:eastAsia="標楷體" w:hAnsi="標楷體"/>
              </w:rPr>
            </w:pPr>
          </w:p>
        </w:tc>
      </w:tr>
      <w:tr w:rsidR="00C5040B" w:rsidDel="007C7114" w14:paraId="5D02210A" w14:textId="1F8C1271" w:rsidTr="007C7114">
        <w:trPr>
          <w:trHeight w:val="291"/>
          <w:jc w:val="center"/>
          <w:ins w:id="23108" w:author="Fegie" w:date="2021-05-02T20:54:00Z"/>
          <w:del w:id="23109" w:author="家榮 張" w:date="2021-05-20T23:18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AF4A1" w14:textId="1B285B10" w:rsidR="00B36841" w:rsidDel="007C7114" w:rsidRDefault="00B36841" w:rsidP="001C13CA">
            <w:pPr>
              <w:rPr>
                <w:ins w:id="23110" w:author="Fegie" w:date="2021-05-02T20:54:00Z"/>
                <w:del w:id="23111" w:author="家榮 張" w:date="2021-05-20T23:18:00Z"/>
                <w:rFonts w:ascii="標楷體" w:eastAsia="標楷體" w:hAnsi="標楷體"/>
              </w:rPr>
            </w:pPr>
            <w:ins w:id="23112" w:author="Fegie" w:date="2021-05-02T20:54:00Z">
              <w:del w:id="23113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7A9DF" w14:textId="329274C0" w:rsidR="00B36841" w:rsidDel="007C7114" w:rsidRDefault="00B36841" w:rsidP="001C13CA">
            <w:pPr>
              <w:rPr>
                <w:ins w:id="23114" w:author="Fegie" w:date="2021-05-02T20:54:00Z"/>
                <w:del w:id="23115" w:author="家榮 張" w:date="2021-05-20T23:18:00Z"/>
                <w:rFonts w:ascii="標楷體" w:eastAsia="標楷體" w:hAnsi="標楷體"/>
              </w:rPr>
            </w:pPr>
            <w:ins w:id="23116" w:author="Fegie" w:date="2021-05-02T20:54:00Z">
              <w:del w:id="23117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功能選項</w:delText>
                </w:r>
              </w:del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A58" w14:textId="3795BF8B" w:rsidR="00B36841" w:rsidDel="007C7114" w:rsidRDefault="00B36841" w:rsidP="001C13CA">
            <w:pPr>
              <w:rPr>
                <w:ins w:id="23118" w:author="Fegie" w:date="2021-05-02T20:54:00Z"/>
                <w:del w:id="23119" w:author="家榮 張" w:date="2021-05-20T23:18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73DD" w14:textId="06E21084" w:rsidR="00B36841" w:rsidDel="007C7114" w:rsidRDefault="00B36841" w:rsidP="001C13CA">
            <w:pPr>
              <w:rPr>
                <w:ins w:id="23120" w:author="Fegie" w:date="2021-05-02T20:54:00Z"/>
                <w:del w:id="23121" w:author="家榮 張" w:date="2021-05-20T23:1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F9C5B" w14:textId="29A04357" w:rsidR="00B36841" w:rsidDel="007C7114" w:rsidRDefault="00B36841" w:rsidP="001C13CA">
            <w:pPr>
              <w:rPr>
                <w:ins w:id="23122" w:author="Fegie" w:date="2021-05-02T20:54:00Z"/>
                <w:del w:id="23123" w:author="家榮 張" w:date="2021-05-20T23:18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E3C4E" w14:textId="04441A9B" w:rsidR="00B36841" w:rsidDel="007C7114" w:rsidRDefault="00B36841" w:rsidP="001C13CA">
            <w:pPr>
              <w:rPr>
                <w:ins w:id="23124" w:author="Fegie" w:date="2021-05-02T20:54:00Z"/>
                <w:del w:id="23125" w:author="家榮 張" w:date="2021-05-20T23:18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C4FBB" w14:textId="50B4CED9" w:rsidR="00B36841" w:rsidDel="007C7114" w:rsidRDefault="00B36841" w:rsidP="001C13CA">
            <w:pPr>
              <w:rPr>
                <w:ins w:id="23126" w:author="Fegie" w:date="2021-05-02T20:54:00Z"/>
                <w:del w:id="23127" w:author="家榮 張" w:date="2021-05-20T23:18:00Z"/>
                <w:rFonts w:ascii="標楷體" w:eastAsia="標楷體" w:hAnsi="標楷體"/>
              </w:rPr>
            </w:pPr>
            <w:ins w:id="23128" w:author="Fegie" w:date="2021-05-02T20:54:00Z">
              <w:del w:id="23129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R</w:delText>
                </w:r>
              </w:del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B9925" w14:textId="45C657F2" w:rsidR="00B36841" w:rsidDel="007C7114" w:rsidRDefault="00B36841" w:rsidP="001C13CA">
            <w:pPr>
              <w:rPr>
                <w:ins w:id="23130" w:author="Fegie" w:date="2021-05-02T20:54:00Z"/>
                <w:del w:id="23131" w:author="家榮 張" w:date="2021-05-20T23:18:00Z"/>
                <w:rFonts w:ascii="標楷體" w:eastAsia="標楷體" w:hAnsi="標楷體"/>
              </w:rPr>
            </w:pPr>
            <w:ins w:id="23132" w:author="Fegie" w:date="2021-05-02T20:54:00Z">
              <w:del w:id="23133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自動顯示</w:delText>
                </w:r>
              </w:del>
            </w:ins>
          </w:p>
          <w:p w14:paraId="0A1EDC9D" w14:textId="65C05BBB" w:rsidR="00B36841" w:rsidDel="007C7114" w:rsidRDefault="00B36841" w:rsidP="001C13CA">
            <w:pPr>
              <w:rPr>
                <w:ins w:id="23134" w:author="Fegie" w:date="2021-05-02T20:54:00Z"/>
                <w:del w:id="23135" w:author="家榮 張" w:date="2021-05-20T23:18:00Z"/>
                <w:rFonts w:ascii="標楷體" w:eastAsia="標楷體" w:hAnsi="標楷體"/>
              </w:rPr>
            </w:pPr>
            <w:ins w:id="23136" w:author="Fegie" w:date="2021-05-02T20:54:00Z">
              <w:del w:id="23137" w:author="家榮 張" w:date="2021-05-20T23:18:00Z">
                <w:r w:rsidDel="007C7114">
                  <w:rPr>
                    <w:rFonts w:ascii="標楷體" w:eastAsia="標楷體" w:hAnsi="標楷體" w:hint="eastAsia"/>
                    <w:lang w:eastAsia="zh-HK"/>
                  </w:rPr>
                  <w:delText>修改</w:delText>
                </w:r>
              </w:del>
            </w:ins>
          </w:p>
        </w:tc>
      </w:tr>
      <w:tr w:rsidR="00C5040B" w14:paraId="51B250E7" w14:textId="77777777" w:rsidTr="007C7114">
        <w:trPr>
          <w:trHeight w:val="291"/>
          <w:jc w:val="center"/>
          <w:ins w:id="23138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A6AB4" w14:textId="10144E30" w:rsidR="00B36841" w:rsidRDefault="00B36841" w:rsidP="001C13CA">
            <w:pPr>
              <w:rPr>
                <w:ins w:id="23139" w:author="Fegie" w:date="2021-05-02T20:54:00Z"/>
                <w:rFonts w:ascii="標楷體" w:eastAsia="標楷體" w:hAnsi="標楷體"/>
              </w:rPr>
            </w:pPr>
            <w:ins w:id="23140" w:author="Fegie" w:date="2021-05-02T20:54:00Z">
              <w:del w:id="23141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23142" w:author="家榮 張" w:date="2021-05-20T23:18:00Z">
              <w:r w:rsidR="007C7114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C4EB6" w14:textId="57143D37" w:rsidR="00B36841" w:rsidRDefault="00B36841" w:rsidP="001C13CA">
            <w:pPr>
              <w:rPr>
                <w:ins w:id="23143" w:author="Fegie" w:date="2021-05-02T20:54:00Z"/>
                <w:rFonts w:ascii="標楷體" w:eastAsia="標楷體" w:hAnsi="標楷體"/>
              </w:rPr>
            </w:pPr>
            <w:ins w:id="23144" w:author="Fegie" w:date="2021-05-02T20:54:00Z">
              <w:r>
                <w:rPr>
                  <w:rFonts w:ascii="標楷體" w:eastAsia="標楷體" w:hAnsi="標楷體" w:hint="eastAsia"/>
                </w:rPr>
                <w:t>統一</w:t>
              </w:r>
              <w:r>
                <w:rPr>
                  <w:rFonts w:ascii="標楷體" w:eastAsia="標楷體" w:hAnsi="標楷體" w:hint="eastAsia"/>
                </w:rPr>
                <w:lastRenderedPageBreak/>
                <w:t>編號</w:t>
              </w:r>
            </w:ins>
            <w:ins w:id="23145" w:author="Fegie" w:date="2021-05-05T11:56:00Z">
              <w:r w:rsidR="00F937CC">
                <w:rPr>
                  <w:rFonts w:ascii="標楷體" w:eastAsia="標楷體" w:hAnsi="標楷體" w:hint="eastAsia"/>
                </w:rPr>
                <w:t>-</w:t>
              </w:r>
            </w:ins>
            <w:ins w:id="23146" w:author="Fegie" w:date="2021-05-05T11:57:00Z">
              <w:r w:rsidR="00F937CC">
                <w:rPr>
                  <w:rFonts w:ascii="標楷體" w:eastAsia="標楷體" w:hAnsi="標楷體" w:hint="eastAsia"/>
                </w:rPr>
                <w:t>修改前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755B" w14:textId="0EA6A21E" w:rsidR="00B36841" w:rsidRDefault="00B36841" w:rsidP="001C13CA">
            <w:pPr>
              <w:rPr>
                <w:ins w:id="23147" w:author="Fegie" w:date="2021-05-02T20:54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0AB5" w14:textId="77777777" w:rsidR="00B36841" w:rsidRDefault="00B36841" w:rsidP="001C13CA">
            <w:pPr>
              <w:rPr>
                <w:ins w:id="23148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BC1C" w14:textId="77777777" w:rsidR="00B36841" w:rsidRDefault="00B36841" w:rsidP="001C13CA">
            <w:pPr>
              <w:rPr>
                <w:ins w:id="23149" w:author="Fegie" w:date="2021-05-02T20:5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D776FC3" w14:textId="7B757409" w:rsidR="00B36841" w:rsidRDefault="00B36841" w:rsidP="001C13CA">
            <w:pPr>
              <w:rPr>
                <w:ins w:id="23150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A0773C3" w14:textId="586DDCEC" w:rsidR="00B36841" w:rsidRDefault="000F7CE8" w:rsidP="001C13CA">
            <w:pPr>
              <w:rPr>
                <w:ins w:id="23151" w:author="Fegie" w:date="2021-05-02T20:54:00Z"/>
                <w:rFonts w:ascii="標楷體" w:eastAsia="標楷體" w:hAnsi="標楷體"/>
              </w:rPr>
            </w:pPr>
            <w:ins w:id="23152" w:author="Fegie" w:date="2021-05-02T20:5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3647BA" w14:textId="4FE6C149" w:rsidR="00F937CC" w:rsidRDefault="00F937CC" w:rsidP="00F937CC">
            <w:pPr>
              <w:rPr>
                <w:ins w:id="23153" w:author="家榮 張" w:date="2021-05-20T23:44:00Z"/>
                <w:rFonts w:ascii="標楷體" w:eastAsia="標楷體" w:hAnsi="標楷體"/>
              </w:rPr>
            </w:pPr>
            <w:ins w:id="23154" w:author="Fegie" w:date="2021-05-05T11:57:00Z">
              <w:r>
                <w:rPr>
                  <w:rFonts w:ascii="標楷體" w:eastAsia="標楷體" w:hAnsi="標楷體" w:hint="eastAsia"/>
                </w:rPr>
                <w:t>1.自動顯示原值不可修改</w:t>
              </w:r>
            </w:ins>
          </w:p>
          <w:p w14:paraId="6291EB41" w14:textId="371BDF80" w:rsidR="00C5040B" w:rsidDel="00C5040B" w:rsidRDefault="00C5040B">
            <w:pPr>
              <w:rPr>
                <w:ins w:id="23155" w:author="Fegie" w:date="2021-05-05T11:57:00Z"/>
                <w:del w:id="23156" w:author="家榮 張" w:date="2021-05-20T23:45:00Z"/>
                <w:rFonts w:ascii="標楷體" w:eastAsia="標楷體" w:hAnsi="標楷體"/>
              </w:rPr>
            </w:pPr>
            <w:ins w:id="23157" w:author="家榮 張" w:date="2021-05-20T23:4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</w:ins>
          </w:p>
          <w:p w14:paraId="623CCDDC" w14:textId="7CFBDD1E" w:rsidR="00B36841" w:rsidRPr="004E5117" w:rsidRDefault="00F937CC">
            <w:pPr>
              <w:rPr>
                <w:ins w:id="23158" w:author="Fegie" w:date="2021-05-02T20:54:00Z"/>
                <w:rFonts w:ascii="標楷體" w:eastAsia="標楷體" w:hAnsi="標楷體"/>
              </w:rPr>
            </w:pPr>
            <w:ins w:id="23159" w:author="Fegie" w:date="2021-05-05T11:57:00Z">
              <w:del w:id="23160" w:author="家榮 張" w:date="2021-05-20T23:44:00Z">
                <w:r w:rsidDel="00C5040B">
                  <w:rPr>
                    <w:rFonts w:ascii="標楷體" w:eastAsia="標楷體" w:hAnsi="標楷體" w:hint="eastAsia"/>
                  </w:rPr>
                  <w:delText>2</w:delText>
                </w:r>
              </w:del>
              <w:del w:id="23161" w:author="家榮 張" w:date="2021-05-20T23:45:00Z">
                <w:r w:rsidDel="00C5040B">
                  <w:rPr>
                    <w:rFonts w:ascii="標楷體" w:eastAsia="標楷體" w:hAnsi="標楷體"/>
                  </w:rPr>
                  <w:delText>.</w:delText>
                </w:r>
              </w:del>
              <w:r>
                <w:rPr>
                  <w:rFonts w:ascii="標楷體" w:eastAsia="標楷體" w:hAnsi="標楷體"/>
                </w:rPr>
                <w:t>CustMain.CustId</w:t>
              </w:r>
            </w:ins>
          </w:p>
        </w:tc>
      </w:tr>
      <w:tr w:rsidR="00C5040B" w14:paraId="5DB3D615" w14:textId="77777777" w:rsidTr="007C7114">
        <w:trPr>
          <w:trHeight w:val="291"/>
          <w:jc w:val="center"/>
          <w:ins w:id="23162" w:author="Fegie" w:date="2021-05-05T11:56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3374" w14:textId="72614411" w:rsidR="00F937CC" w:rsidRDefault="00144AE6" w:rsidP="00F937CC">
            <w:pPr>
              <w:rPr>
                <w:ins w:id="23163" w:author="Fegie" w:date="2021-05-05T11:56:00Z"/>
                <w:rFonts w:ascii="標楷體" w:eastAsia="標楷體" w:hAnsi="標楷體"/>
              </w:rPr>
            </w:pPr>
            <w:ins w:id="23164" w:author="Fegie" w:date="2021-05-05T14:14:00Z">
              <w:del w:id="23165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lastRenderedPageBreak/>
                  <w:delText>3</w:delText>
                </w:r>
              </w:del>
            </w:ins>
            <w:ins w:id="23166" w:author="家榮 張" w:date="2021-05-20T23:18:00Z">
              <w:r w:rsidR="007C7114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3E333" w14:textId="1BC36A88" w:rsidR="00F937CC" w:rsidRDefault="00F937CC" w:rsidP="00F937CC">
            <w:pPr>
              <w:rPr>
                <w:ins w:id="23167" w:author="Fegie" w:date="2021-05-05T11:56:00Z"/>
                <w:rFonts w:ascii="標楷體" w:eastAsia="標楷體" w:hAnsi="標楷體"/>
              </w:rPr>
            </w:pPr>
            <w:ins w:id="23168" w:author="Fegie" w:date="2021-05-05T11:56:00Z">
              <w:r>
                <w:rPr>
                  <w:rFonts w:ascii="標楷體" w:eastAsia="標楷體" w:hAnsi="標楷體" w:hint="eastAsia"/>
                </w:rPr>
                <w:t>統一編號</w:t>
              </w:r>
            </w:ins>
            <w:ins w:id="23169" w:author="Fegie" w:date="2021-05-05T11:57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FF151" w14:textId="70A41919" w:rsidR="00F937CC" w:rsidRDefault="00F937CC" w:rsidP="00F937CC">
            <w:pPr>
              <w:rPr>
                <w:ins w:id="23170" w:author="Fegie" w:date="2021-05-05T11:56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AFCE" w14:textId="77777777" w:rsidR="00F937CC" w:rsidRDefault="00F937CC" w:rsidP="00F937CC">
            <w:pPr>
              <w:rPr>
                <w:ins w:id="23171" w:author="Fegie" w:date="2021-05-05T11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A4396" w14:textId="77777777" w:rsidR="00F937CC" w:rsidRDefault="00F937CC" w:rsidP="00F937CC">
            <w:pPr>
              <w:rPr>
                <w:ins w:id="23172" w:author="Fegie" w:date="2021-05-05T11:56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0F8B7C" w14:textId="77777777" w:rsidR="00F937CC" w:rsidRDefault="00F937CC" w:rsidP="00F937CC">
            <w:pPr>
              <w:rPr>
                <w:ins w:id="23173" w:author="Fegie" w:date="2021-05-05T11:5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670483" w14:textId="2897156D" w:rsidR="00F937CC" w:rsidRDefault="00F937CC" w:rsidP="00F937CC">
            <w:pPr>
              <w:rPr>
                <w:ins w:id="23174" w:author="Fegie" w:date="2021-05-05T11:56:00Z"/>
                <w:rFonts w:ascii="標楷體" w:eastAsia="標楷體" w:hAnsi="標楷體"/>
              </w:rPr>
            </w:pPr>
            <w:ins w:id="23175" w:author="Fegie" w:date="2021-05-05T11:5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23D832" w14:textId="77777777" w:rsidR="00F937CC" w:rsidRDefault="00F937CC" w:rsidP="00F937CC">
            <w:pPr>
              <w:rPr>
                <w:ins w:id="23176" w:author="Fegie" w:date="2021-05-05T11:57:00Z"/>
                <w:rFonts w:ascii="標楷體" w:eastAsia="標楷體" w:hAnsi="標楷體"/>
              </w:rPr>
            </w:pPr>
            <w:ins w:id="23177" w:author="Fegie" w:date="2021-05-05T11:57:00Z">
              <w:r>
                <w:rPr>
                  <w:rFonts w:ascii="標楷體" w:eastAsia="標楷體" w:hAnsi="標楷體" w:hint="eastAsia"/>
                </w:rPr>
                <w:t>1.自動顯示原值不可修改</w:t>
              </w:r>
            </w:ins>
          </w:p>
          <w:p w14:paraId="2E250815" w14:textId="1829BC60" w:rsidR="00F937CC" w:rsidRDefault="00F937CC" w:rsidP="00F937CC">
            <w:pPr>
              <w:rPr>
                <w:ins w:id="23178" w:author="Fegie" w:date="2021-05-05T11:56:00Z"/>
                <w:rFonts w:ascii="標楷體" w:eastAsia="標楷體" w:hAnsi="標楷體"/>
              </w:rPr>
            </w:pPr>
            <w:ins w:id="23179" w:author="Fegie" w:date="2021-05-05T11:57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.CustMain.CustId</w:t>
              </w:r>
            </w:ins>
          </w:p>
        </w:tc>
      </w:tr>
      <w:tr w:rsidR="00C5040B" w14:paraId="584F4DEB" w14:textId="77777777" w:rsidTr="007C7114">
        <w:trPr>
          <w:trHeight w:val="291"/>
          <w:jc w:val="center"/>
          <w:ins w:id="23180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6A1E8" w14:textId="0C2EDEE5" w:rsidR="00F937CC" w:rsidRDefault="00144AE6" w:rsidP="00F937CC">
            <w:pPr>
              <w:rPr>
                <w:ins w:id="23181" w:author="Fegie" w:date="2021-05-02T20:54:00Z"/>
                <w:rFonts w:ascii="標楷體" w:eastAsia="標楷體" w:hAnsi="標楷體"/>
              </w:rPr>
            </w:pPr>
            <w:ins w:id="23182" w:author="Fegie" w:date="2021-05-05T14:14:00Z">
              <w:del w:id="23183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23184" w:author="家榮 張" w:date="2021-05-20T23:18:00Z">
              <w:r w:rsidR="007C7114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E2205" w14:textId="4868E503" w:rsidR="00F937CC" w:rsidRDefault="00F937CC" w:rsidP="00F937CC">
            <w:pPr>
              <w:rPr>
                <w:ins w:id="23185" w:author="Fegie" w:date="2021-05-02T20:54:00Z"/>
                <w:rFonts w:ascii="標楷體" w:eastAsia="標楷體" w:hAnsi="標楷體"/>
              </w:rPr>
            </w:pPr>
            <w:ins w:id="23186" w:author="Fegie" w:date="2021-05-02T20:54:00Z">
              <w:r>
                <w:rPr>
                  <w:rFonts w:ascii="標楷體" w:eastAsia="標楷體" w:hAnsi="標楷體" w:hint="eastAsia"/>
                </w:rPr>
                <w:t>公司名稱</w:t>
              </w:r>
            </w:ins>
            <w:ins w:id="23187" w:author="Fegie" w:date="2021-05-05T11:58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BBA0A" w14:textId="05DFFA3E" w:rsidR="00F937CC" w:rsidRDefault="00F937CC" w:rsidP="00F937CC">
            <w:pPr>
              <w:rPr>
                <w:ins w:id="23188" w:author="Fegie" w:date="2021-05-02T20:54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C928" w14:textId="77777777" w:rsidR="00F937CC" w:rsidRDefault="00F937CC" w:rsidP="00F937CC">
            <w:pPr>
              <w:rPr>
                <w:ins w:id="23189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DCDDB" w14:textId="77777777" w:rsidR="00F937CC" w:rsidRDefault="00F937CC" w:rsidP="00F937CC">
            <w:pPr>
              <w:rPr>
                <w:ins w:id="23190" w:author="Fegie" w:date="2021-05-02T20:5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F51F5" w14:textId="694F2AD3" w:rsidR="00F937CC" w:rsidRDefault="00F937CC" w:rsidP="00F937CC">
            <w:pPr>
              <w:rPr>
                <w:ins w:id="23191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E02C" w14:textId="6C624221" w:rsidR="00F937CC" w:rsidRDefault="00F937CC" w:rsidP="00F937CC">
            <w:pPr>
              <w:rPr>
                <w:ins w:id="23192" w:author="Fegie" w:date="2021-05-02T20:54:00Z"/>
                <w:rFonts w:ascii="標楷體" w:eastAsia="標楷體" w:hAnsi="標楷體"/>
              </w:rPr>
            </w:pPr>
            <w:ins w:id="23193" w:author="Fegie" w:date="2021-05-05T11:5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FCC5B" w14:textId="441F8435" w:rsidR="00F937CC" w:rsidRDefault="00F937CC" w:rsidP="00F937CC">
            <w:pPr>
              <w:rPr>
                <w:ins w:id="23194" w:author="Fegie" w:date="2021-05-02T20:54:00Z"/>
                <w:rFonts w:ascii="標楷體" w:eastAsia="標楷體" w:hAnsi="標楷體"/>
              </w:rPr>
            </w:pPr>
            <w:ins w:id="23195" w:author="Fegie" w:date="2021-05-02T20:5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3196" w:author="Fegie" w:date="2021-05-02T20:59:00Z">
              <w:r>
                <w:rPr>
                  <w:rFonts w:ascii="標楷體" w:eastAsia="標楷體" w:hAnsi="標楷體" w:hint="eastAsia"/>
                </w:rPr>
                <w:t>自動顯示原值</w:t>
              </w:r>
            </w:ins>
            <w:ins w:id="23197" w:author="Fegie" w:date="2021-05-05T11:58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23198" w:author="Fegie" w:date="2021-05-02T20:59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7641E085" w14:textId="57B5DEFF" w:rsidR="00F937CC" w:rsidRDefault="00F937CC" w:rsidP="00F937CC">
            <w:pPr>
              <w:rPr>
                <w:ins w:id="23199" w:author="Fegie" w:date="2021-05-02T20:54:00Z"/>
                <w:rFonts w:ascii="標楷體" w:eastAsia="標楷體" w:hAnsi="標楷體"/>
              </w:rPr>
            </w:pPr>
            <w:ins w:id="23200" w:author="Fegie" w:date="2021-05-02T20:59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3201" w:author="Fegie" w:date="2021-05-02T20:54:00Z">
              <w:r>
                <w:rPr>
                  <w:rFonts w:ascii="標楷體" w:eastAsia="標楷體" w:hAnsi="標楷體"/>
                </w:rPr>
                <w:t>.CustMain.CustName</w:t>
              </w:r>
            </w:ins>
          </w:p>
        </w:tc>
      </w:tr>
      <w:tr w:rsidR="00C5040B" w14:paraId="6DA4AF03" w14:textId="77777777" w:rsidTr="007C7114">
        <w:trPr>
          <w:trHeight w:val="291"/>
          <w:jc w:val="center"/>
          <w:ins w:id="23202" w:author="Fegie" w:date="2021-05-05T11:57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B3117" w14:textId="54447D0D" w:rsidR="00F937CC" w:rsidRDefault="00144AE6" w:rsidP="00F937CC">
            <w:pPr>
              <w:rPr>
                <w:ins w:id="23203" w:author="Fegie" w:date="2021-05-05T11:57:00Z"/>
                <w:rFonts w:ascii="標楷體" w:eastAsia="標楷體" w:hAnsi="標楷體"/>
              </w:rPr>
            </w:pPr>
            <w:ins w:id="23204" w:author="Fegie" w:date="2021-05-05T14:14:00Z">
              <w:del w:id="23205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  <w:ins w:id="23206" w:author="家榮 張" w:date="2021-05-20T23:18:00Z">
              <w:r w:rsidR="007C7114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71898" w14:textId="482A8F48" w:rsidR="00F937CC" w:rsidRDefault="00F937CC" w:rsidP="00F937CC">
            <w:pPr>
              <w:rPr>
                <w:ins w:id="23207" w:author="Fegie" w:date="2021-05-05T11:57:00Z"/>
                <w:rFonts w:ascii="標楷體" w:eastAsia="標楷體" w:hAnsi="標楷體"/>
              </w:rPr>
            </w:pPr>
            <w:ins w:id="23208" w:author="Fegie" w:date="2021-05-05T11:58:00Z">
              <w:r>
                <w:rPr>
                  <w:rFonts w:ascii="標楷體" w:eastAsia="標楷體" w:hAnsi="標楷體" w:hint="eastAsia"/>
                </w:rPr>
                <w:t>公司名稱-修改後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65DF" w14:textId="4D2B3F1C" w:rsidR="00F937CC" w:rsidRDefault="00F937CC" w:rsidP="00F937CC">
            <w:pPr>
              <w:rPr>
                <w:ins w:id="23209" w:author="Fegie" w:date="2021-05-05T11:57:00Z"/>
                <w:rFonts w:ascii="標楷體" w:eastAsia="標楷體" w:hAnsi="標楷體"/>
              </w:rPr>
            </w:pPr>
            <w:ins w:id="23210" w:author="Fegie" w:date="2021-05-05T11:58:00Z">
              <w:del w:id="23211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23212" w:author="家榮 張" w:date="2021-05-06T18:50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BF002" w14:textId="77777777" w:rsidR="00F937CC" w:rsidRDefault="00F937CC" w:rsidP="00F937CC">
            <w:pPr>
              <w:rPr>
                <w:ins w:id="23213" w:author="Fegie" w:date="2021-05-05T11:5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347F4" w14:textId="77777777" w:rsidR="00F937CC" w:rsidRDefault="00F937CC" w:rsidP="00F937CC">
            <w:pPr>
              <w:rPr>
                <w:ins w:id="23214" w:author="Fegie" w:date="2021-05-05T11:57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4391" w14:textId="4FE39980" w:rsidR="00F937CC" w:rsidRDefault="00F937CC" w:rsidP="00F937CC">
            <w:pPr>
              <w:rPr>
                <w:ins w:id="23215" w:author="Fegie" w:date="2021-05-05T11:57:00Z"/>
                <w:rFonts w:ascii="標楷體" w:eastAsia="標楷體" w:hAnsi="標楷體"/>
              </w:rPr>
            </w:pPr>
            <w:ins w:id="23216" w:author="Fegie" w:date="2021-05-05T11:5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8E91E" w14:textId="6984A834" w:rsidR="00F937CC" w:rsidRDefault="00F937CC" w:rsidP="00F937CC">
            <w:pPr>
              <w:rPr>
                <w:ins w:id="23217" w:author="Fegie" w:date="2021-05-05T11:57:00Z"/>
                <w:rFonts w:ascii="標楷體" w:eastAsia="標楷體" w:hAnsi="標楷體"/>
              </w:rPr>
            </w:pPr>
            <w:ins w:id="23218" w:author="Fegie" w:date="2021-05-05T11:5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5B187" w14:textId="77777777" w:rsidR="00F937CC" w:rsidRDefault="00F937CC" w:rsidP="00F937CC">
            <w:pPr>
              <w:rPr>
                <w:ins w:id="23219" w:author="Fegie" w:date="2021-05-05T11:58:00Z"/>
                <w:rFonts w:ascii="標楷體" w:eastAsia="標楷體" w:hAnsi="標楷體"/>
              </w:rPr>
            </w:pPr>
            <w:ins w:id="23220" w:author="Fegie" w:date="2021-05-05T11:58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4623FCC3" w14:textId="23E84B55" w:rsidR="00F937CC" w:rsidRDefault="00F937CC" w:rsidP="00F937CC">
            <w:pPr>
              <w:rPr>
                <w:ins w:id="23221" w:author="Fegie" w:date="2021-05-05T11:57:00Z"/>
                <w:rFonts w:ascii="標楷體" w:eastAsia="標楷體" w:hAnsi="標楷體"/>
              </w:rPr>
            </w:pPr>
            <w:ins w:id="23222" w:author="Fegie" w:date="2021-05-05T11:58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.CustMain.CustName</w:t>
              </w:r>
            </w:ins>
          </w:p>
        </w:tc>
      </w:tr>
      <w:tr w:rsidR="00C5040B" w14:paraId="14338861" w14:textId="77777777" w:rsidTr="007C7114">
        <w:trPr>
          <w:trHeight w:val="291"/>
          <w:jc w:val="center"/>
          <w:ins w:id="23223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D1718" w14:textId="666B0561" w:rsidR="00F937CC" w:rsidRDefault="00144AE6" w:rsidP="00F937CC">
            <w:pPr>
              <w:rPr>
                <w:ins w:id="23224" w:author="Fegie" w:date="2021-05-02T20:54:00Z"/>
                <w:rFonts w:ascii="標楷體" w:eastAsia="標楷體" w:hAnsi="標楷體"/>
              </w:rPr>
            </w:pPr>
            <w:ins w:id="23225" w:author="Fegie" w:date="2021-05-05T14:14:00Z">
              <w:del w:id="23226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  <w:ins w:id="23227" w:author="家榮 張" w:date="2021-05-20T23:18:00Z">
              <w:r w:rsidR="007C7114">
                <w:rPr>
                  <w:rFonts w:ascii="標楷體" w:eastAsia="標楷體" w:hAnsi="標楷體"/>
                </w:rPr>
                <w:t>5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F50B" w14:textId="79BC7622" w:rsidR="00F937CC" w:rsidRDefault="00F937CC" w:rsidP="00F937CC">
            <w:pPr>
              <w:rPr>
                <w:ins w:id="23228" w:author="Fegie" w:date="2021-05-02T20:54:00Z"/>
                <w:rFonts w:ascii="標楷體" w:eastAsia="標楷體" w:hAnsi="標楷體"/>
              </w:rPr>
            </w:pPr>
            <w:ins w:id="23229" w:author="Fegie" w:date="2021-05-02T20:54:00Z">
              <w:r>
                <w:rPr>
                  <w:rFonts w:ascii="標楷體" w:eastAsia="標楷體" w:hAnsi="標楷體" w:hint="eastAsia"/>
                </w:rPr>
                <w:t>設立日期</w:t>
              </w:r>
            </w:ins>
            <w:ins w:id="23230" w:author="Fegie" w:date="2021-05-05T11:58:00Z">
              <w:r>
                <w:rPr>
                  <w:rFonts w:ascii="標楷體" w:eastAsia="標楷體" w:hAnsi="標楷體" w:hint="eastAsia"/>
                </w:rPr>
                <w:lastRenderedPageBreak/>
                <w:t>-修改前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4949E" w14:textId="0FF056EC" w:rsidR="00F937CC" w:rsidRDefault="00F937CC" w:rsidP="00F937CC">
            <w:pPr>
              <w:rPr>
                <w:ins w:id="23231" w:author="Fegie" w:date="2021-05-02T20:54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64158" w14:textId="77777777" w:rsidR="00F937CC" w:rsidRDefault="00F937CC" w:rsidP="00F937CC">
            <w:pPr>
              <w:rPr>
                <w:ins w:id="23232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C5E8" w14:textId="77777777" w:rsidR="00F937CC" w:rsidRPr="00F15B2B" w:rsidRDefault="00F937CC" w:rsidP="00F937CC">
            <w:pPr>
              <w:rPr>
                <w:ins w:id="23233" w:author="Fegie" w:date="2021-05-02T20:54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60F59" w14:textId="2A015395" w:rsidR="00F937CC" w:rsidRDefault="00F937CC" w:rsidP="00F937CC">
            <w:pPr>
              <w:rPr>
                <w:ins w:id="23234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7C0C4" w14:textId="55EAD71B" w:rsidR="00F937CC" w:rsidRDefault="00F937CC" w:rsidP="00F937CC">
            <w:pPr>
              <w:rPr>
                <w:ins w:id="23235" w:author="Fegie" w:date="2021-05-02T20:54:00Z"/>
                <w:rFonts w:ascii="標楷體" w:eastAsia="標楷體" w:hAnsi="標楷體"/>
              </w:rPr>
            </w:pPr>
            <w:ins w:id="23236" w:author="Fegie" w:date="2021-05-05T11:5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FCAD2" w14:textId="2B46F6AF" w:rsidR="00F937CC" w:rsidRDefault="00F937CC" w:rsidP="00F937CC">
            <w:pPr>
              <w:rPr>
                <w:ins w:id="23237" w:author="Fegie" w:date="2021-05-02T20:59:00Z"/>
                <w:rFonts w:ascii="標楷體" w:eastAsia="標楷體" w:hAnsi="標楷體"/>
              </w:rPr>
            </w:pPr>
            <w:ins w:id="23238" w:author="Fegie" w:date="2021-05-02T20:59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23239" w:author="Fegie" w:date="2021-05-05T11:58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23240" w:author="Fegie" w:date="2021-05-02T20:59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17618B8E" w14:textId="42B945E6" w:rsidR="00F937CC" w:rsidRPr="00F15B2B" w:rsidRDefault="00F937CC" w:rsidP="00F937CC">
            <w:pPr>
              <w:rPr>
                <w:ins w:id="23241" w:author="Fegie" w:date="2021-05-02T20:54:00Z"/>
                <w:rFonts w:ascii="標楷體" w:eastAsia="標楷體" w:hAnsi="標楷體"/>
                <w:color w:val="000000" w:themeColor="text1"/>
              </w:rPr>
            </w:pPr>
            <w:ins w:id="23242" w:author="Fegie" w:date="2021-05-02T20:59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3243" w:author="Fegie" w:date="2021-05-02T20:54:00Z">
              <w:r>
                <w:rPr>
                  <w:rFonts w:ascii="標楷體" w:eastAsia="標楷體" w:hAnsi="標楷體"/>
                </w:rPr>
                <w:t>.CustMain.Birthday</w:t>
              </w:r>
            </w:ins>
          </w:p>
        </w:tc>
      </w:tr>
      <w:tr w:rsidR="00C5040B" w14:paraId="7834D4B0" w14:textId="77777777" w:rsidTr="007C7114">
        <w:trPr>
          <w:trHeight w:val="291"/>
          <w:jc w:val="center"/>
          <w:ins w:id="23244" w:author="Fegie" w:date="2021-05-05T11:58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D2294" w14:textId="56D792A7" w:rsidR="00F937CC" w:rsidRDefault="00144AE6" w:rsidP="00F937CC">
            <w:pPr>
              <w:rPr>
                <w:ins w:id="23245" w:author="Fegie" w:date="2021-05-05T11:58:00Z"/>
                <w:rFonts w:ascii="標楷體" w:eastAsia="標楷體" w:hAnsi="標楷體"/>
              </w:rPr>
            </w:pPr>
            <w:ins w:id="23246" w:author="Fegie" w:date="2021-05-05T14:14:00Z">
              <w:del w:id="23247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lastRenderedPageBreak/>
                  <w:delText>7</w:delText>
                </w:r>
              </w:del>
            </w:ins>
            <w:ins w:id="23248" w:author="家榮 張" w:date="2021-05-20T23:18:00Z">
              <w:r w:rsidR="007C7114"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43386" w14:textId="13C829AD" w:rsidR="00F937CC" w:rsidRDefault="00F937CC" w:rsidP="00F937CC">
            <w:pPr>
              <w:rPr>
                <w:ins w:id="23249" w:author="Fegie" w:date="2021-05-05T11:58:00Z"/>
                <w:rFonts w:ascii="標楷體" w:eastAsia="標楷體" w:hAnsi="標楷體"/>
              </w:rPr>
            </w:pPr>
            <w:ins w:id="23250" w:author="Fegie" w:date="2021-05-05T11:58:00Z">
              <w:r>
                <w:rPr>
                  <w:rFonts w:ascii="標楷體" w:eastAsia="標楷體" w:hAnsi="標楷體" w:hint="eastAsia"/>
                </w:rPr>
                <w:t>設立日期-修改後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97885" w14:textId="7F8B7873" w:rsidR="00F937CC" w:rsidRDefault="00F937CC" w:rsidP="00F937CC">
            <w:pPr>
              <w:rPr>
                <w:ins w:id="23251" w:author="Fegie" w:date="2021-05-05T11:58:00Z"/>
                <w:rFonts w:ascii="標楷體" w:eastAsia="標楷體" w:hAnsi="標楷體"/>
              </w:rPr>
            </w:pPr>
            <w:ins w:id="23252" w:author="Fegie" w:date="2021-05-05T11:58:00Z">
              <w:del w:id="23253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  <w:ins w:id="23254" w:author="家榮 張" w:date="2021-05-06T18:50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152D2" w14:textId="77777777" w:rsidR="00F937CC" w:rsidRDefault="00F937CC" w:rsidP="00F937CC">
            <w:pPr>
              <w:rPr>
                <w:ins w:id="23255" w:author="Fegie" w:date="2021-05-05T11:5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073A" w14:textId="77777777" w:rsidR="00F937CC" w:rsidRPr="00F15B2B" w:rsidRDefault="00F937CC" w:rsidP="00F937CC">
            <w:pPr>
              <w:rPr>
                <w:ins w:id="23256" w:author="Fegie" w:date="2021-05-05T11:58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8F3BE" w14:textId="5094D875" w:rsidR="00F937CC" w:rsidRDefault="00F937CC" w:rsidP="00F937CC">
            <w:pPr>
              <w:rPr>
                <w:ins w:id="23257" w:author="Fegie" w:date="2021-05-05T11:58:00Z"/>
                <w:rFonts w:ascii="標楷體" w:eastAsia="標楷體" w:hAnsi="標楷體"/>
              </w:rPr>
            </w:pPr>
            <w:ins w:id="23258" w:author="Fegie" w:date="2021-05-05T11:5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B984A" w14:textId="7940EBA6" w:rsidR="00F937CC" w:rsidRDefault="00F937CC" w:rsidP="00F937CC">
            <w:pPr>
              <w:rPr>
                <w:ins w:id="23259" w:author="Fegie" w:date="2021-05-05T11:58:00Z"/>
                <w:rFonts w:ascii="標楷體" w:eastAsia="標楷體" w:hAnsi="標楷體"/>
              </w:rPr>
            </w:pPr>
            <w:ins w:id="23260" w:author="Fegie" w:date="2021-05-05T11:5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D35C4" w14:textId="4770B041" w:rsidR="00F937CC" w:rsidRDefault="00F937CC" w:rsidP="00F937CC">
            <w:pPr>
              <w:rPr>
                <w:ins w:id="23261" w:author="家榮 張" w:date="2021-05-20T23:46:00Z"/>
                <w:rFonts w:ascii="標楷體" w:eastAsia="標楷體" w:hAnsi="標楷體"/>
              </w:rPr>
            </w:pPr>
            <w:ins w:id="23262" w:author="Fegie" w:date="2021-05-05T11:58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7702F1AC" w14:textId="77777777" w:rsidR="00C5040B" w:rsidRDefault="00C5040B" w:rsidP="00F937CC">
            <w:pPr>
              <w:rPr>
                <w:ins w:id="23263" w:author="家榮 張" w:date="2021-05-20T23:46:00Z"/>
                <w:rFonts w:ascii="標楷體" w:eastAsia="標楷體" w:hAnsi="標楷體"/>
              </w:rPr>
            </w:pPr>
            <w:ins w:id="23264" w:author="家榮 張" w:date="2021-05-20T23:46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4926990F" w14:textId="7339446D" w:rsidR="00C5040B" w:rsidRDefault="00C5040B" w:rsidP="00F937CC">
            <w:pPr>
              <w:rPr>
                <w:ins w:id="23265" w:author="Fegie" w:date="2021-05-05T11:58:00Z"/>
                <w:rFonts w:ascii="標楷體" w:eastAsia="標楷體" w:hAnsi="標楷體"/>
              </w:rPr>
            </w:pPr>
            <w:ins w:id="23266" w:author="家榮 張" w:date="2021-05-20T23:46:00Z">
              <w:r>
                <w:rPr>
                  <w:rFonts w:ascii="標楷體" w:eastAsia="標楷體" w:hAnsi="標楷體" w:hint="eastAsia"/>
                </w:rPr>
                <w:t>V(</w:t>
              </w:r>
              <w:r>
                <w:rPr>
                  <w:rFonts w:ascii="標楷體" w:eastAsia="標楷體" w:hAnsi="標楷體"/>
                </w:rPr>
                <w:t>7</w:t>
              </w:r>
              <w:r>
                <w:rPr>
                  <w:rFonts w:ascii="標楷體" w:eastAsia="標楷體" w:hAnsi="標楷體" w:hint="eastAsia"/>
                </w:rPr>
                <w:t>)</w:t>
              </w:r>
              <w:r>
                <w:rPr>
                  <w:rFonts w:ascii="標楷體" w:eastAsia="標楷體" w:hAnsi="標楷體"/>
                </w:rPr>
                <w:t>A(DATE,0,#BirthdayAft)</w:t>
              </w:r>
            </w:ins>
          </w:p>
          <w:p w14:paraId="14AE27AD" w14:textId="6C79DD4D" w:rsidR="00F937CC" w:rsidRDefault="00C5040B" w:rsidP="00F937CC">
            <w:pPr>
              <w:rPr>
                <w:ins w:id="23267" w:author="Fegie" w:date="2021-05-05T11:58:00Z"/>
                <w:rFonts w:ascii="標楷體" w:eastAsia="標楷體" w:hAnsi="標楷體"/>
              </w:rPr>
            </w:pPr>
            <w:ins w:id="23268" w:author="家榮 張" w:date="2021-05-20T23:46:00Z">
              <w:r>
                <w:rPr>
                  <w:rFonts w:ascii="標楷體" w:eastAsia="標楷體" w:hAnsi="標楷體"/>
                </w:rPr>
                <w:t>3</w:t>
              </w:r>
            </w:ins>
            <w:ins w:id="23269" w:author="Fegie" w:date="2021-05-05T11:58:00Z">
              <w:del w:id="23270" w:author="家榮 張" w:date="2021-05-20T23:46:00Z">
                <w:r w:rsidR="00F937CC" w:rsidDel="00C5040B">
                  <w:rPr>
                    <w:rFonts w:ascii="標楷體" w:eastAsia="標楷體" w:hAnsi="標楷體" w:hint="eastAsia"/>
                  </w:rPr>
                  <w:delText>2</w:delText>
                </w:r>
              </w:del>
              <w:r w:rsidR="00F937CC">
                <w:rPr>
                  <w:rFonts w:ascii="標楷體" w:eastAsia="標楷體" w:hAnsi="標楷體"/>
                </w:rPr>
                <w:t>.CustMain.Birthday</w:t>
              </w:r>
            </w:ins>
          </w:p>
        </w:tc>
      </w:tr>
      <w:tr w:rsidR="00C5040B" w14:paraId="1775F34D" w14:textId="77777777" w:rsidTr="007C7114">
        <w:trPr>
          <w:trHeight w:val="291"/>
          <w:jc w:val="center"/>
          <w:ins w:id="23271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3A7CA" w14:textId="7C9BD66A" w:rsidR="00F937CC" w:rsidRDefault="00144AE6" w:rsidP="00F937CC">
            <w:pPr>
              <w:rPr>
                <w:ins w:id="23272" w:author="Fegie" w:date="2021-05-02T20:54:00Z"/>
                <w:rFonts w:ascii="標楷體" w:eastAsia="標楷體" w:hAnsi="標楷體"/>
              </w:rPr>
            </w:pPr>
            <w:ins w:id="23273" w:author="Fegie" w:date="2021-05-05T14:14:00Z">
              <w:del w:id="23274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  <w:ins w:id="23275" w:author="家榮 張" w:date="2021-05-20T23:18:00Z">
              <w:r w:rsidR="007C7114"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8ACD9" w14:textId="79074945" w:rsidR="00F937CC" w:rsidRDefault="00F937CC" w:rsidP="00F937CC">
            <w:pPr>
              <w:rPr>
                <w:ins w:id="23276" w:author="Fegie" w:date="2021-05-02T20:54:00Z"/>
                <w:rFonts w:ascii="標楷體" w:eastAsia="標楷體" w:hAnsi="標楷體"/>
              </w:rPr>
            </w:pPr>
            <w:ins w:id="23277" w:author="Fegie" w:date="2021-05-02T20:54:00Z">
              <w:r>
                <w:rPr>
                  <w:rFonts w:ascii="標楷體" w:eastAsia="標楷體" w:hAnsi="標楷體" w:hint="eastAsia"/>
                </w:rPr>
                <w:t>客戶別</w:t>
              </w:r>
            </w:ins>
            <w:ins w:id="23278" w:author="Fegie" w:date="2021-05-05T11:59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BF114" w14:textId="0E7B9BD0" w:rsidR="00F937CC" w:rsidRDefault="00F937CC" w:rsidP="00F937CC">
            <w:pPr>
              <w:rPr>
                <w:ins w:id="23279" w:author="Fegie" w:date="2021-05-02T20:54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C437E" w14:textId="77777777" w:rsidR="00F937CC" w:rsidRDefault="00F937CC" w:rsidP="00F937CC">
            <w:pPr>
              <w:rPr>
                <w:ins w:id="23280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E73B" w14:textId="121C015D" w:rsidR="00F937CC" w:rsidRDefault="00F937CC" w:rsidP="00F937CC">
            <w:pPr>
              <w:rPr>
                <w:ins w:id="23281" w:author="Fegie" w:date="2021-05-02T20:5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4A494" w14:textId="7C800B37" w:rsidR="00F937CC" w:rsidRDefault="00F937CC" w:rsidP="00F937CC">
            <w:pPr>
              <w:rPr>
                <w:ins w:id="23282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B0BD" w14:textId="174E23AF" w:rsidR="00F937CC" w:rsidRDefault="00F937CC" w:rsidP="00F937CC">
            <w:pPr>
              <w:rPr>
                <w:ins w:id="23283" w:author="Fegie" w:date="2021-05-02T20:54:00Z"/>
                <w:rFonts w:ascii="標楷體" w:eastAsia="標楷體" w:hAnsi="標楷體"/>
              </w:rPr>
            </w:pPr>
            <w:ins w:id="23284" w:author="Fegie" w:date="2021-05-05T11:5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3B2A62C4" w14:textId="726C7CB6" w:rsidR="00F937CC" w:rsidRDefault="00F937CC" w:rsidP="00F937CC">
            <w:pPr>
              <w:rPr>
                <w:ins w:id="23285" w:author="Fegie" w:date="2021-05-02T21:00:00Z"/>
                <w:rFonts w:ascii="標楷體" w:eastAsia="標楷體" w:hAnsi="標楷體"/>
              </w:rPr>
            </w:pPr>
            <w:ins w:id="23286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23287" w:author="Fegie" w:date="2021-05-05T11:59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23288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4CD4B6CF" w14:textId="5370D49C" w:rsidR="00F937CC" w:rsidRDefault="00F937CC" w:rsidP="00F937CC">
            <w:pPr>
              <w:rPr>
                <w:ins w:id="23289" w:author="Fegie" w:date="2021-05-02T20:54:00Z"/>
                <w:rFonts w:ascii="標楷體" w:eastAsia="標楷體" w:hAnsi="標楷體"/>
              </w:rPr>
            </w:pPr>
            <w:ins w:id="23290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3291" w:author="Fegie" w:date="2021-05-02T20:54:00Z">
              <w:r>
                <w:rPr>
                  <w:rFonts w:ascii="標楷體" w:eastAsia="標楷體" w:hAnsi="標楷體"/>
                </w:rPr>
                <w:t>.CustMain.CustTypeCode</w:t>
              </w:r>
            </w:ins>
          </w:p>
        </w:tc>
      </w:tr>
      <w:tr w:rsidR="00C5040B" w14:paraId="1ACF0B47" w14:textId="77777777" w:rsidTr="007C7114">
        <w:trPr>
          <w:trHeight w:val="291"/>
          <w:jc w:val="center"/>
          <w:ins w:id="23292" w:author="Fegie" w:date="2021-05-05T11:58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C9EA" w14:textId="7537F85C" w:rsidR="00F937CC" w:rsidRDefault="00144AE6" w:rsidP="00F937CC">
            <w:pPr>
              <w:rPr>
                <w:ins w:id="23293" w:author="Fegie" w:date="2021-05-05T11:58:00Z"/>
                <w:rFonts w:ascii="標楷體" w:eastAsia="標楷體" w:hAnsi="標楷體"/>
              </w:rPr>
            </w:pPr>
            <w:ins w:id="23294" w:author="Fegie" w:date="2021-05-05T14:14:00Z">
              <w:del w:id="23295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9</w:delText>
                </w:r>
              </w:del>
            </w:ins>
            <w:ins w:id="23296" w:author="家榮 張" w:date="2021-05-20T23:18:00Z">
              <w:r w:rsidR="007C7114">
                <w:rPr>
                  <w:rFonts w:ascii="標楷體" w:eastAsia="標楷體" w:hAnsi="標楷體"/>
                </w:rPr>
                <w:t>8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F159" w14:textId="3D42DF42" w:rsidR="00F937CC" w:rsidRDefault="00F937CC" w:rsidP="00F937CC">
            <w:pPr>
              <w:rPr>
                <w:ins w:id="23297" w:author="Fegie" w:date="2021-05-05T11:58:00Z"/>
                <w:rFonts w:ascii="標楷體" w:eastAsia="標楷體" w:hAnsi="標楷體"/>
              </w:rPr>
            </w:pPr>
            <w:ins w:id="23298" w:author="Fegie" w:date="2021-05-05T11:59:00Z">
              <w:r>
                <w:rPr>
                  <w:rFonts w:ascii="標楷體" w:eastAsia="標楷體" w:hAnsi="標楷體" w:hint="eastAsia"/>
                </w:rPr>
                <w:t>客戶別-修改後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A6EB" w14:textId="67BF7972" w:rsidR="00F937CC" w:rsidRDefault="00F937CC" w:rsidP="00F937CC">
            <w:pPr>
              <w:rPr>
                <w:ins w:id="23299" w:author="Fegie" w:date="2021-05-05T11:58:00Z"/>
                <w:rFonts w:ascii="標楷體" w:eastAsia="標楷體" w:hAnsi="標楷體"/>
              </w:rPr>
            </w:pPr>
            <w:ins w:id="23300" w:author="Fegie" w:date="2021-05-05T11:59:00Z">
              <w:del w:id="23301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23302" w:author="家榮 張" w:date="2021-05-06T18:50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5911" w14:textId="77777777" w:rsidR="00F937CC" w:rsidRDefault="00F937CC" w:rsidP="00F937CC">
            <w:pPr>
              <w:rPr>
                <w:ins w:id="23303" w:author="Fegie" w:date="2021-05-05T11:5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1C25C" w14:textId="68D1D093" w:rsidR="00F937CC" w:rsidRDefault="00F937CC" w:rsidP="00F937CC">
            <w:pPr>
              <w:rPr>
                <w:ins w:id="23304" w:author="Fegie" w:date="2021-05-05T11:58:00Z"/>
                <w:rFonts w:ascii="標楷體" w:eastAsia="標楷體" w:hAnsi="標楷體" w:cs="細明體"/>
                <w:spacing w:val="15"/>
                <w:kern w:val="0"/>
              </w:rPr>
            </w:pPr>
            <w:ins w:id="23305" w:author="Fegie" w:date="2021-05-05T11:5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下拉選單(C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usTypeCode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3306" w:author="家榮 張" w:date="2021-05-06T19:34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"_(2).附件2"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E87D8D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23307" w:author="家榮 張" w:date="2021-05-06T19:33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87D8D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2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3308" w:author="Fegie" w:date="2021-05-05T11:5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A0D74" w14:textId="76BA21BF" w:rsidR="00F937CC" w:rsidRDefault="00F937CC" w:rsidP="00F937CC">
            <w:pPr>
              <w:rPr>
                <w:ins w:id="23309" w:author="Fegie" w:date="2021-05-05T11:58:00Z"/>
                <w:rFonts w:ascii="標楷體" w:eastAsia="標楷體" w:hAnsi="標楷體"/>
              </w:rPr>
            </w:pPr>
            <w:ins w:id="23310" w:author="Fegie" w:date="2021-05-05T11:5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2E04C" w14:textId="5DAD970B" w:rsidR="00F937CC" w:rsidRDefault="00F937CC" w:rsidP="00F937CC">
            <w:pPr>
              <w:rPr>
                <w:ins w:id="23311" w:author="Fegie" w:date="2021-05-05T11:58:00Z"/>
                <w:rFonts w:ascii="標楷體" w:eastAsia="標楷體" w:hAnsi="標楷體"/>
              </w:rPr>
            </w:pPr>
            <w:ins w:id="23312" w:author="Fegie" w:date="2021-05-05T11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788682C" w14:textId="349509FF" w:rsidR="00F937CC" w:rsidRDefault="00F937CC" w:rsidP="00F937CC">
            <w:pPr>
              <w:rPr>
                <w:ins w:id="23313" w:author="家榮 張" w:date="2021-05-20T23:46:00Z"/>
                <w:rFonts w:ascii="標楷體" w:eastAsia="標楷體" w:hAnsi="標楷體"/>
              </w:rPr>
            </w:pPr>
            <w:ins w:id="23314" w:author="Fegie" w:date="2021-05-05T11:59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4B8F9C8A" w14:textId="77777777" w:rsidR="00C5040B" w:rsidRDefault="00C5040B" w:rsidP="00F937CC">
            <w:pPr>
              <w:rPr>
                <w:ins w:id="23315" w:author="家榮 張" w:date="2021-05-20T23:47:00Z"/>
                <w:rFonts w:ascii="標楷體" w:eastAsia="標楷體" w:hAnsi="標楷體"/>
              </w:rPr>
            </w:pPr>
            <w:ins w:id="23316" w:author="家榮 張" w:date="2021-05-20T23:46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54AD51E1" w14:textId="4BE28185" w:rsidR="00C5040B" w:rsidRDefault="00C5040B" w:rsidP="00F937CC">
            <w:pPr>
              <w:rPr>
                <w:ins w:id="23317" w:author="Fegie" w:date="2021-05-05T11:59:00Z"/>
                <w:rFonts w:ascii="標楷體" w:eastAsia="標楷體" w:hAnsi="標楷體"/>
              </w:rPr>
            </w:pPr>
            <w:ins w:id="23318" w:author="家榮 張" w:date="2021-05-20T23:46:00Z">
              <w:r>
                <w:rPr>
                  <w:rFonts w:ascii="標楷體" w:eastAsia="標楷體" w:hAnsi="標楷體"/>
                </w:rPr>
                <w:t>V(H,#CustTy</w:t>
              </w:r>
            </w:ins>
            <w:ins w:id="23319" w:author="家榮 張" w:date="2021-05-20T23:47:00Z">
              <w:r>
                <w:rPr>
                  <w:rFonts w:ascii="標楷體" w:eastAsia="標楷體" w:hAnsi="標楷體"/>
                </w:rPr>
                <w:t>peCodeHelp</w:t>
              </w:r>
            </w:ins>
            <w:ins w:id="23320" w:author="家榮 張" w:date="2021-05-20T23:46:00Z">
              <w:r>
                <w:rPr>
                  <w:rFonts w:ascii="標楷體" w:eastAsia="標楷體" w:hAnsi="標楷體"/>
                </w:rPr>
                <w:t>)</w:t>
              </w:r>
            </w:ins>
          </w:p>
          <w:p w14:paraId="0193B68E" w14:textId="29413DB6" w:rsidR="00F937CC" w:rsidRDefault="00C5040B" w:rsidP="00F937CC">
            <w:pPr>
              <w:rPr>
                <w:ins w:id="23321" w:author="Fegie" w:date="2021-05-05T11:58:00Z"/>
                <w:rFonts w:ascii="標楷體" w:eastAsia="標楷體" w:hAnsi="標楷體"/>
              </w:rPr>
            </w:pPr>
            <w:ins w:id="23322" w:author="家榮 張" w:date="2021-05-20T23:47:00Z">
              <w:r>
                <w:rPr>
                  <w:rFonts w:ascii="標楷體" w:eastAsia="標楷體" w:hAnsi="標楷體"/>
                </w:rPr>
                <w:t>3</w:t>
              </w:r>
            </w:ins>
            <w:ins w:id="23323" w:author="Fegie" w:date="2021-05-05T11:59:00Z">
              <w:del w:id="23324" w:author="家榮 張" w:date="2021-05-20T23:47:00Z">
                <w:r w:rsidR="00F937CC" w:rsidDel="00C5040B">
                  <w:rPr>
                    <w:rFonts w:ascii="標楷體" w:eastAsia="標楷體" w:hAnsi="標楷體" w:hint="eastAsia"/>
                  </w:rPr>
                  <w:delText>2</w:delText>
                </w:r>
              </w:del>
              <w:r w:rsidR="00F937CC">
                <w:rPr>
                  <w:rFonts w:ascii="標楷體" w:eastAsia="標楷體" w:hAnsi="標楷體"/>
                </w:rPr>
                <w:t>.CustMain.CustTypeCode</w:t>
              </w:r>
            </w:ins>
          </w:p>
        </w:tc>
      </w:tr>
      <w:tr w:rsidR="00C5040B" w14:paraId="10908FEC" w14:textId="77777777" w:rsidTr="007C7114">
        <w:trPr>
          <w:trHeight w:val="291"/>
          <w:jc w:val="center"/>
          <w:ins w:id="23325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38B1E" w14:textId="50CDE68B" w:rsidR="00F937CC" w:rsidRDefault="00144AE6" w:rsidP="00F937CC">
            <w:pPr>
              <w:rPr>
                <w:ins w:id="23326" w:author="Fegie" w:date="2021-05-02T20:54:00Z"/>
                <w:rFonts w:ascii="標楷體" w:eastAsia="標楷體" w:hAnsi="標楷體"/>
              </w:rPr>
            </w:pPr>
            <w:ins w:id="23327" w:author="Fegie" w:date="2021-05-05T14:14:00Z">
              <w:del w:id="23328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10</w:delText>
                </w:r>
              </w:del>
            </w:ins>
            <w:ins w:id="23329" w:author="家榮 張" w:date="2021-05-20T23:18:00Z">
              <w:r w:rsidR="007C7114"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CD5F0" w14:textId="40677961" w:rsidR="00F937CC" w:rsidRDefault="00F937CC" w:rsidP="00F937CC">
            <w:pPr>
              <w:rPr>
                <w:ins w:id="23330" w:author="Fegie" w:date="2021-05-02T20:54:00Z"/>
                <w:rFonts w:ascii="標楷體" w:eastAsia="標楷體" w:hAnsi="標楷體"/>
              </w:rPr>
            </w:pPr>
            <w:ins w:id="23331" w:author="Fegie" w:date="2021-05-02T20:54:00Z">
              <w:r>
                <w:rPr>
                  <w:rFonts w:ascii="標楷體" w:eastAsia="標楷體" w:hAnsi="標楷體" w:hint="eastAsia"/>
                </w:rPr>
                <w:t>行業別</w:t>
              </w:r>
            </w:ins>
            <w:ins w:id="23332" w:author="Fegie" w:date="2021-05-05T11:59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8426F" w14:textId="2C8B7963" w:rsidR="00F937CC" w:rsidRDefault="00F937CC" w:rsidP="00F937CC">
            <w:pPr>
              <w:rPr>
                <w:ins w:id="23333" w:author="Fegie" w:date="2021-05-02T20:54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8BE4" w14:textId="77777777" w:rsidR="00F937CC" w:rsidRDefault="00F937CC" w:rsidP="00F937CC">
            <w:pPr>
              <w:rPr>
                <w:ins w:id="23334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8956C" w14:textId="77777777" w:rsidR="00F937CC" w:rsidRDefault="00F937CC" w:rsidP="00F937CC">
            <w:pPr>
              <w:rPr>
                <w:ins w:id="23335" w:author="Fegie" w:date="2021-05-02T20:5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4A25" w14:textId="14C9BE6A" w:rsidR="00F937CC" w:rsidRDefault="00F937CC" w:rsidP="00F937CC">
            <w:pPr>
              <w:rPr>
                <w:ins w:id="23336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E354D" w14:textId="051D7ABE" w:rsidR="00F937CC" w:rsidRDefault="00F937CC" w:rsidP="00F937CC">
            <w:pPr>
              <w:rPr>
                <w:ins w:id="23337" w:author="Fegie" w:date="2021-05-02T20:54:00Z"/>
                <w:rFonts w:ascii="標楷體" w:eastAsia="標楷體" w:hAnsi="標楷體"/>
              </w:rPr>
            </w:pPr>
            <w:ins w:id="23338" w:author="Fegie" w:date="2021-05-05T11:5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A3D5" w14:textId="0AD13730" w:rsidR="00F937CC" w:rsidRDefault="00F937CC" w:rsidP="00F937CC">
            <w:pPr>
              <w:rPr>
                <w:ins w:id="23339" w:author="Fegie" w:date="2021-05-02T21:00:00Z"/>
                <w:rFonts w:ascii="標楷體" w:eastAsia="標楷體" w:hAnsi="標楷體"/>
              </w:rPr>
            </w:pPr>
            <w:ins w:id="23340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23341" w:author="Fegie" w:date="2021-05-05T11:59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23342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7A61AF57" w14:textId="36A3F7D5" w:rsidR="00F937CC" w:rsidRDefault="00F937CC" w:rsidP="00F937CC">
            <w:pPr>
              <w:rPr>
                <w:ins w:id="23343" w:author="Fegie" w:date="2021-05-02T20:54:00Z"/>
                <w:rFonts w:ascii="標楷體" w:eastAsia="標楷體" w:hAnsi="標楷體"/>
              </w:rPr>
            </w:pPr>
            <w:ins w:id="23344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3345" w:author="Fegie" w:date="2021-05-02T20:54:00Z">
              <w:r>
                <w:rPr>
                  <w:rFonts w:ascii="標楷體" w:eastAsia="標楷體" w:hAnsi="標楷體"/>
                </w:rPr>
                <w:t>.CustMain.IndustryCode</w:t>
              </w:r>
            </w:ins>
          </w:p>
        </w:tc>
      </w:tr>
      <w:tr w:rsidR="00C5040B" w14:paraId="78A7C4A9" w14:textId="77777777" w:rsidTr="007C7114">
        <w:trPr>
          <w:trHeight w:val="291"/>
          <w:jc w:val="center"/>
          <w:ins w:id="23346" w:author="Fegie" w:date="2021-05-05T11:59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D41A1" w14:textId="47DDA7B1" w:rsidR="00F937CC" w:rsidRDefault="00144AE6" w:rsidP="00F937CC">
            <w:pPr>
              <w:rPr>
                <w:ins w:id="23347" w:author="Fegie" w:date="2021-05-05T11:59:00Z"/>
                <w:rFonts w:ascii="標楷體" w:eastAsia="標楷體" w:hAnsi="標楷體"/>
              </w:rPr>
            </w:pPr>
            <w:ins w:id="23348" w:author="Fegie" w:date="2021-05-05T14:14:00Z">
              <w:del w:id="23349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11</w:delText>
                </w:r>
              </w:del>
            </w:ins>
            <w:ins w:id="23350" w:author="家榮 張" w:date="2021-05-20T23:18:00Z">
              <w:r w:rsidR="007C7114">
                <w:rPr>
                  <w:rFonts w:ascii="標楷體" w:eastAsia="標楷體" w:hAnsi="標楷體"/>
                </w:rPr>
                <w:t>10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B7CCE" w14:textId="4C3C7F4D" w:rsidR="00F937CC" w:rsidRDefault="00F937CC" w:rsidP="00F937CC">
            <w:pPr>
              <w:rPr>
                <w:ins w:id="23351" w:author="Fegie" w:date="2021-05-05T11:59:00Z"/>
                <w:rFonts w:ascii="標楷體" w:eastAsia="標楷體" w:hAnsi="標楷體"/>
              </w:rPr>
            </w:pPr>
            <w:ins w:id="23352" w:author="Fegie" w:date="2021-05-05T11:59:00Z">
              <w:r>
                <w:rPr>
                  <w:rFonts w:ascii="標楷體" w:eastAsia="標楷體" w:hAnsi="標楷體" w:hint="eastAsia"/>
                </w:rPr>
                <w:t>行</w:t>
              </w:r>
              <w:r>
                <w:rPr>
                  <w:rFonts w:ascii="標楷體" w:eastAsia="標楷體" w:hAnsi="標楷體" w:hint="eastAsia"/>
                </w:rPr>
                <w:lastRenderedPageBreak/>
                <w:t>業別-修改後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B0F8" w14:textId="19488D99" w:rsidR="00F937CC" w:rsidRDefault="00F937CC" w:rsidP="00F937CC">
            <w:pPr>
              <w:rPr>
                <w:ins w:id="23353" w:author="Fegie" w:date="2021-05-05T11:59:00Z"/>
                <w:rFonts w:ascii="標楷體" w:eastAsia="標楷體" w:hAnsi="標楷體"/>
              </w:rPr>
            </w:pPr>
            <w:ins w:id="23354" w:author="Fegie" w:date="2021-05-05T11:59:00Z">
              <w:del w:id="23355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X(06)</w:delText>
                </w:r>
              </w:del>
            </w:ins>
            <w:ins w:id="23356" w:author="家榮 張" w:date="2021-05-06T18:50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4F488" w14:textId="77777777" w:rsidR="00F937CC" w:rsidRDefault="00F937CC" w:rsidP="00F937CC">
            <w:pPr>
              <w:rPr>
                <w:ins w:id="23357" w:author="Fegie" w:date="2021-05-05T11:5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5E877" w14:textId="77777777" w:rsidR="00F937CC" w:rsidRDefault="00F937CC" w:rsidP="00F937CC">
            <w:pPr>
              <w:rPr>
                <w:ins w:id="23358" w:author="Fegie" w:date="2021-05-05T11:59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D5CC" w14:textId="37D11C7C" w:rsidR="00F937CC" w:rsidRDefault="00F937CC" w:rsidP="00F937CC">
            <w:pPr>
              <w:rPr>
                <w:ins w:id="23359" w:author="Fegie" w:date="2021-05-05T11:59:00Z"/>
                <w:rFonts w:ascii="標楷體" w:eastAsia="標楷體" w:hAnsi="標楷體"/>
              </w:rPr>
            </w:pPr>
            <w:ins w:id="23360" w:author="Fegie" w:date="2021-05-05T11:5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F8A2" w14:textId="6C3E9916" w:rsidR="00F937CC" w:rsidRDefault="00F937CC" w:rsidP="00F937CC">
            <w:pPr>
              <w:rPr>
                <w:ins w:id="23361" w:author="Fegie" w:date="2021-05-05T11:59:00Z"/>
                <w:rFonts w:ascii="標楷體" w:eastAsia="標楷體" w:hAnsi="標楷體"/>
              </w:rPr>
            </w:pPr>
            <w:ins w:id="23362" w:author="Fegie" w:date="2021-05-05T11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3CB3E" w14:textId="77777777" w:rsidR="00F937CC" w:rsidRDefault="00F937CC" w:rsidP="00F937CC">
            <w:pPr>
              <w:rPr>
                <w:ins w:id="23363" w:author="Fegie" w:date="2021-05-05T11:59:00Z"/>
                <w:rFonts w:ascii="標楷體" w:eastAsia="標楷體" w:hAnsi="標楷體"/>
              </w:rPr>
            </w:pPr>
            <w:ins w:id="23364" w:author="Fegie" w:date="2021-05-05T11:59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74082CB3" w14:textId="3318D2E1" w:rsidR="00F937CC" w:rsidRDefault="00F937CC" w:rsidP="00F937CC">
            <w:pPr>
              <w:rPr>
                <w:ins w:id="23365" w:author="Fegie" w:date="2021-05-05T11:59:00Z"/>
                <w:rFonts w:ascii="標楷體" w:eastAsia="標楷體" w:hAnsi="標楷體"/>
              </w:rPr>
            </w:pPr>
            <w:ins w:id="23366" w:author="Fegie" w:date="2021-05-05T11:59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  <w:r>
                <w:rPr>
                  <w:rFonts w:ascii="標楷體" w:eastAsia="標楷體" w:hAnsi="標楷體"/>
                </w:rPr>
                <w:t>.CustMain.IndustryCode</w:t>
              </w:r>
            </w:ins>
          </w:p>
        </w:tc>
      </w:tr>
      <w:tr w:rsidR="00C5040B" w14:paraId="1E642419" w14:textId="77777777" w:rsidTr="007C7114">
        <w:trPr>
          <w:trHeight w:val="291"/>
          <w:jc w:val="center"/>
          <w:ins w:id="23367" w:author="Fegie" w:date="2021-05-05T15:35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C840C" w14:textId="77777777" w:rsidR="00497F19" w:rsidRDefault="00497F19" w:rsidP="00497F19">
            <w:pPr>
              <w:rPr>
                <w:ins w:id="23368" w:author="Fegie" w:date="2021-05-05T15:35:00Z"/>
                <w:rFonts w:ascii="標楷體" w:eastAsia="標楷體" w:hAnsi="標楷體"/>
              </w:rPr>
            </w:pP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69DE" w14:textId="06F0664C" w:rsidR="00497F19" w:rsidRDefault="00497F19" w:rsidP="00497F19">
            <w:pPr>
              <w:rPr>
                <w:ins w:id="23369" w:author="Fegie" w:date="2021-05-05T15:35:00Z"/>
                <w:rFonts w:ascii="標楷體" w:eastAsia="標楷體" w:hAnsi="標楷體"/>
              </w:rPr>
            </w:pPr>
            <w:ins w:id="23370" w:author="Fegie" w:date="2021-05-05T15:35:00Z">
              <w:r>
                <w:rPr>
                  <w:rFonts w:ascii="標楷體" w:eastAsia="標楷體" w:hAnsi="標楷體" w:hint="eastAsia"/>
                </w:rPr>
                <w:t>行業別代碼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45B9D" w14:textId="4F91180C" w:rsidR="00497F19" w:rsidRDefault="00497F19" w:rsidP="00497F19">
            <w:pPr>
              <w:rPr>
                <w:ins w:id="23371" w:author="Fegie" w:date="2021-05-05T15:35:00Z"/>
                <w:rFonts w:ascii="標楷體" w:eastAsia="標楷體" w:hAnsi="標楷體"/>
              </w:rPr>
            </w:pPr>
            <w:ins w:id="23372" w:author="Fegie" w:date="2021-05-05T15:35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7A83" w14:textId="77777777" w:rsidR="00497F19" w:rsidRDefault="00497F19" w:rsidP="00497F19">
            <w:pPr>
              <w:rPr>
                <w:ins w:id="23373" w:author="Fegie" w:date="2021-05-05T15:3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7E3AE" w14:textId="77777777" w:rsidR="00497F19" w:rsidRDefault="00497F19" w:rsidP="00497F19">
            <w:pPr>
              <w:rPr>
                <w:ins w:id="23374" w:author="Fegie" w:date="2021-05-05T15:35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8039" w14:textId="77777777" w:rsidR="00497F19" w:rsidRDefault="00497F19" w:rsidP="00497F19">
            <w:pPr>
              <w:rPr>
                <w:ins w:id="23375" w:author="Fegie" w:date="2021-05-05T15:35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1E7C6" w14:textId="77777777" w:rsidR="00497F19" w:rsidRDefault="00497F19" w:rsidP="00497F19">
            <w:pPr>
              <w:rPr>
                <w:ins w:id="23376" w:author="Fegie" w:date="2021-05-05T15:35:00Z"/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53AF9" w14:textId="0C54652C" w:rsidR="00497F19" w:rsidRDefault="00497F19" w:rsidP="00497F19">
            <w:pPr>
              <w:rPr>
                <w:ins w:id="23377" w:author="Fegie" w:date="2021-05-05T15:35:00Z"/>
                <w:rFonts w:ascii="標楷體" w:eastAsia="標楷體" w:hAnsi="標楷體"/>
              </w:rPr>
            </w:pPr>
            <w:ins w:id="23378" w:author="Fegie" w:date="2021-05-05T15:35:00Z">
              <w:r>
                <w:rPr>
                  <w:rFonts w:ascii="標楷體" w:eastAsia="標楷體" w:hAnsi="標楷體" w:hint="eastAsia"/>
                </w:rPr>
                <w:t>連結至【L6062行業別代號資料查詢】，供查詢並帶回「行業代號」</w:t>
              </w:r>
            </w:ins>
          </w:p>
        </w:tc>
      </w:tr>
      <w:tr w:rsidR="00C5040B" w14:paraId="444A2360" w14:textId="77777777" w:rsidTr="007C7114">
        <w:trPr>
          <w:trHeight w:val="291"/>
          <w:jc w:val="center"/>
          <w:ins w:id="23379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E1931" w14:textId="10DABB72" w:rsidR="00F937CC" w:rsidRDefault="00144AE6" w:rsidP="00F937CC">
            <w:pPr>
              <w:rPr>
                <w:ins w:id="23380" w:author="Fegie" w:date="2021-05-02T20:54:00Z"/>
                <w:rFonts w:ascii="標楷體" w:eastAsia="標楷體" w:hAnsi="標楷體"/>
              </w:rPr>
            </w:pPr>
            <w:ins w:id="23381" w:author="Fegie" w:date="2021-05-05T14:14:00Z">
              <w:del w:id="23382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12</w:delText>
                </w:r>
              </w:del>
            </w:ins>
            <w:ins w:id="23383" w:author="家榮 張" w:date="2021-05-20T23:18:00Z">
              <w:r w:rsidR="007C7114">
                <w:rPr>
                  <w:rFonts w:ascii="標楷體" w:eastAsia="標楷體" w:hAnsi="標楷體"/>
                </w:rPr>
                <w:t>11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93915" w14:textId="223361BA" w:rsidR="00F937CC" w:rsidRDefault="00F937CC" w:rsidP="00F937CC">
            <w:pPr>
              <w:rPr>
                <w:ins w:id="23384" w:author="Fegie" w:date="2021-05-02T20:54:00Z"/>
                <w:rFonts w:ascii="標楷體" w:eastAsia="標楷體" w:hAnsi="標楷體"/>
              </w:rPr>
            </w:pPr>
            <w:ins w:id="23385" w:author="Fegie" w:date="2021-05-02T20:54:00Z">
              <w:r>
                <w:rPr>
                  <w:rFonts w:ascii="標楷體" w:eastAsia="標楷體" w:hAnsi="標楷體" w:hint="eastAsia"/>
                </w:rPr>
                <w:t>國籍</w:t>
              </w:r>
            </w:ins>
            <w:ins w:id="23386" w:author="Fegie" w:date="2021-05-05T14:03:00Z">
              <w:r w:rsidR="005D195D"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8AA8" w14:textId="65AD7719" w:rsidR="00F937CC" w:rsidRDefault="00F937CC" w:rsidP="00F937CC">
            <w:pPr>
              <w:rPr>
                <w:ins w:id="23387" w:author="Fegie" w:date="2021-05-02T20:54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396E" w14:textId="77777777" w:rsidR="00F937CC" w:rsidRDefault="00F937CC" w:rsidP="00F937CC">
            <w:pPr>
              <w:rPr>
                <w:ins w:id="23388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081A" w14:textId="01672B99" w:rsidR="00F937CC" w:rsidRDefault="00F937CC" w:rsidP="00F937CC">
            <w:pPr>
              <w:rPr>
                <w:ins w:id="23389" w:author="Fegie" w:date="2021-05-02T20:5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0CD" w14:textId="387705B8" w:rsidR="00F937CC" w:rsidRDefault="00F937CC" w:rsidP="00F937CC">
            <w:pPr>
              <w:rPr>
                <w:ins w:id="23390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D7CEA" w14:textId="3333795D" w:rsidR="00F937CC" w:rsidRDefault="005D195D" w:rsidP="00F937CC">
            <w:pPr>
              <w:rPr>
                <w:ins w:id="23391" w:author="Fegie" w:date="2021-05-02T20:54:00Z"/>
                <w:rFonts w:ascii="標楷體" w:eastAsia="標楷體" w:hAnsi="標楷體"/>
              </w:rPr>
            </w:pPr>
            <w:ins w:id="23392" w:author="Fegie" w:date="2021-05-05T14:0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0DF88" w14:textId="586FDE21" w:rsidR="00F937CC" w:rsidRDefault="00F937CC" w:rsidP="00F937CC">
            <w:pPr>
              <w:rPr>
                <w:ins w:id="23393" w:author="Fegie" w:date="2021-05-02T21:00:00Z"/>
                <w:rFonts w:ascii="標楷體" w:eastAsia="標楷體" w:hAnsi="標楷體"/>
              </w:rPr>
            </w:pPr>
            <w:ins w:id="23394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23395" w:author="Fegie" w:date="2021-05-05T14:03:00Z">
              <w:r w:rsidR="005D195D">
                <w:rPr>
                  <w:rFonts w:ascii="標楷體" w:eastAsia="標楷體" w:hAnsi="標楷體" w:hint="eastAsia"/>
                </w:rPr>
                <w:t>不可</w:t>
              </w:r>
            </w:ins>
            <w:ins w:id="23396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54AE784E" w14:textId="617C8513" w:rsidR="00F937CC" w:rsidRDefault="00F937CC" w:rsidP="00F937CC">
            <w:pPr>
              <w:rPr>
                <w:ins w:id="23397" w:author="Fegie" w:date="2021-05-02T20:54:00Z"/>
                <w:rFonts w:ascii="標楷體" w:eastAsia="標楷體" w:hAnsi="標楷體"/>
              </w:rPr>
            </w:pPr>
            <w:ins w:id="23398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3399" w:author="Fegie" w:date="2021-05-02T20:54:00Z">
              <w:r>
                <w:rPr>
                  <w:rFonts w:ascii="標楷體" w:eastAsia="標楷體" w:hAnsi="標楷體"/>
                </w:rPr>
                <w:t>.CustMain.Nation</w:t>
              </w:r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C5040B" w14:paraId="7E0FA2CC" w14:textId="77777777" w:rsidTr="007C7114">
        <w:trPr>
          <w:trHeight w:val="291"/>
          <w:jc w:val="center"/>
          <w:ins w:id="23400" w:author="Fegie" w:date="2021-05-05T14:02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29B" w14:textId="0ABDC2BA" w:rsidR="005D195D" w:rsidRDefault="00144AE6" w:rsidP="005D195D">
            <w:pPr>
              <w:rPr>
                <w:ins w:id="23401" w:author="Fegie" w:date="2021-05-05T14:02:00Z"/>
                <w:rFonts w:ascii="標楷體" w:eastAsia="標楷體" w:hAnsi="標楷體"/>
              </w:rPr>
            </w:pPr>
            <w:ins w:id="23402" w:author="Fegie" w:date="2021-05-05T14:14:00Z">
              <w:del w:id="23403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13</w:delText>
                </w:r>
              </w:del>
            </w:ins>
            <w:ins w:id="23404" w:author="家榮 張" w:date="2021-05-20T23:18:00Z">
              <w:r w:rsidR="007C7114">
                <w:rPr>
                  <w:rFonts w:ascii="標楷體" w:eastAsia="標楷體" w:hAnsi="標楷體"/>
                </w:rPr>
                <w:t>12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4F521" w14:textId="53B95B31" w:rsidR="005D195D" w:rsidRDefault="005D195D" w:rsidP="005D195D">
            <w:pPr>
              <w:rPr>
                <w:ins w:id="23405" w:author="Fegie" w:date="2021-05-05T14:02:00Z"/>
                <w:rFonts w:ascii="標楷體" w:eastAsia="標楷體" w:hAnsi="標楷體"/>
              </w:rPr>
            </w:pPr>
            <w:ins w:id="23406" w:author="Fegie" w:date="2021-05-05T14:02:00Z">
              <w:r>
                <w:rPr>
                  <w:rFonts w:ascii="標楷體" w:eastAsia="標楷體" w:hAnsi="標楷體" w:hint="eastAsia"/>
                </w:rPr>
                <w:t>國籍</w:t>
              </w:r>
            </w:ins>
            <w:ins w:id="23407" w:author="Fegie" w:date="2021-05-05T14:03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CBBE6" w14:textId="147FB6D8" w:rsidR="005D195D" w:rsidRDefault="005D195D" w:rsidP="005D195D">
            <w:pPr>
              <w:rPr>
                <w:ins w:id="23408" w:author="Fegie" w:date="2021-05-05T14:02:00Z"/>
                <w:rFonts w:ascii="標楷體" w:eastAsia="標楷體" w:hAnsi="標楷體"/>
              </w:rPr>
            </w:pPr>
            <w:ins w:id="23409" w:author="Fegie" w:date="2021-05-05T14:02:00Z">
              <w:del w:id="23410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23411" w:author="家榮 張" w:date="2021-05-06T18:50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11B60" w14:textId="77777777" w:rsidR="005D195D" w:rsidRDefault="005D195D" w:rsidP="005D195D">
            <w:pPr>
              <w:rPr>
                <w:ins w:id="23412" w:author="Fegie" w:date="2021-05-05T14:02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43440" w14:textId="4CE27567" w:rsidR="005D195D" w:rsidRDefault="005D195D" w:rsidP="005D195D">
            <w:pPr>
              <w:rPr>
                <w:ins w:id="23413" w:author="Fegie" w:date="2021-05-05T14:02:00Z"/>
                <w:rFonts w:ascii="標楷體" w:eastAsia="標楷體" w:hAnsi="標楷體" w:cs="細明體"/>
                <w:spacing w:val="15"/>
                <w:kern w:val="0"/>
              </w:rPr>
            </w:pPr>
            <w:ins w:id="23414" w:author="Fegie" w:date="2021-05-05T14:0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NationalityCode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3415" w:author="家榮 張" w:date="2021-05-06T19:34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"_(3).附件3"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E87D8D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23416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87D8D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3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3417" w:author="Fegie" w:date="2021-05-05T14:0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5730" w14:textId="0F502231" w:rsidR="005D195D" w:rsidRDefault="005D195D" w:rsidP="005D195D">
            <w:pPr>
              <w:rPr>
                <w:ins w:id="23418" w:author="Fegie" w:date="2021-05-05T14:02:00Z"/>
                <w:rFonts w:ascii="標楷體" w:eastAsia="標楷體" w:hAnsi="標楷體"/>
              </w:rPr>
            </w:pPr>
            <w:ins w:id="23419" w:author="Fegie" w:date="2021-05-05T14:02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EA167" w14:textId="103C59F7" w:rsidR="005D195D" w:rsidRDefault="005D195D" w:rsidP="005D195D">
            <w:pPr>
              <w:rPr>
                <w:ins w:id="23420" w:author="Fegie" w:date="2021-05-05T14:02:00Z"/>
                <w:rFonts w:ascii="標楷體" w:eastAsia="標楷體" w:hAnsi="標楷體"/>
              </w:rPr>
            </w:pPr>
            <w:ins w:id="23421" w:author="Fegie" w:date="2021-05-05T14:02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19FD" w14:textId="79BE6A07" w:rsidR="005D195D" w:rsidRDefault="005D195D" w:rsidP="005D195D">
            <w:pPr>
              <w:rPr>
                <w:ins w:id="23422" w:author="家榮 張" w:date="2021-05-20T23:47:00Z"/>
                <w:rFonts w:ascii="標楷體" w:eastAsia="標楷體" w:hAnsi="標楷體"/>
              </w:rPr>
            </w:pPr>
            <w:ins w:id="23423" w:author="Fegie" w:date="2021-05-05T14:02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62A13787" w14:textId="77777777" w:rsidR="00C5040B" w:rsidRDefault="00C5040B" w:rsidP="005D195D">
            <w:pPr>
              <w:rPr>
                <w:ins w:id="23424" w:author="家榮 張" w:date="2021-05-20T23:47:00Z"/>
                <w:rFonts w:ascii="標楷體" w:eastAsia="標楷體" w:hAnsi="標楷體"/>
              </w:rPr>
            </w:pPr>
            <w:ins w:id="23425" w:author="家榮 張" w:date="2021-05-20T23:47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18F694D1" w14:textId="36F4A66B" w:rsidR="00C5040B" w:rsidRDefault="00C5040B" w:rsidP="005D195D">
            <w:pPr>
              <w:rPr>
                <w:ins w:id="23426" w:author="Fegie" w:date="2021-05-05T14:02:00Z"/>
                <w:rFonts w:ascii="標楷體" w:eastAsia="標楷體" w:hAnsi="標楷體"/>
              </w:rPr>
            </w:pPr>
            <w:ins w:id="23427" w:author="家榮 張" w:date="2021-05-20T23:47:00Z">
              <w:r>
                <w:rPr>
                  <w:rFonts w:ascii="標楷體" w:eastAsia="標楷體" w:hAnsi="標楷體"/>
                </w:rPr>
                <w:t>V(H,#NationalityCodeHelp)</w:t>
              </w:r>
            </w:ins>
          </w:p>
          <w:p w14:paraId="2FB2EBDF" w14:textId="7BB1CB3A" w:rsidR="005D195D" w:rsidRDefault="00C5040B" w:rsidP="005D195D">
            <w:pPr>
              <w:rPr>
                <w:ins w:id="23428" w:author="Fegie" w:date="2021-05-05T14:02:00Z"/>
                <w:rFonts w:ascii="標楷體" w:eastAsia="標楷體" w:hAnsi="標楷體"/>
              </w:rPr>
            </w:pPr>
            <w:ins w:id="23429" w:author="家榮 張" w:date="2021-05-20T23:47:00Z">
              <w:r>
                <w:rPr>
                  <w:rFonts w:ascii="標楷體" w:eastAsia="標楷體" w:hAnsi="標楷體"/>
                </w:rPr>
                <w:t>3</w:t>
              </w:r>
            </w:ins>
            <w:ins w:id="23430" w:author="Fegie" w:date="2021-05-05T14:02:00Z">
              <w:del w:id="23431" w:author="家榮 張" w:date="2021-05-20T23:47:00Z">
                <w:r w:rsidR="005D195D" w:rsidDel="00C5040B">
                  <w:rPr>
                    <w:rFonts w:ascii="標楷體" w:eastAsia="標楷體" w:hAnsi="標楷體" w:hint="eastAsia"/>
                  </w:rPr>
                  <w:delText>2</w:delText>
                </w:r>
              </w:del>
              <w:r w:rsidR="005D195D">
                <w:rPr>
                  <w:rFonts w:ascii="標楷體" w:eastAsia="標楷體" w:hAnsi="標楷體"/>
                </w:rPr>
                <w:t>.CustMain.Nation</w:t>
              </w:r>
              <w:r w:rsidR="005D195D">
                <w:rPr>
                  <w:rFonts w:ascii="標楷體" w:eastAsia="標楷體" w:hAnsi="標楷體" w:hint="eastAsia"/>
                </w:rPr>
                <w:t>a</w:t>
              </w:r>
              <w:r w:rsidR="005D195D"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C5040B" w14:paraId="1F27F2A7" w14:textId="77777777" w:rsidTr="007C7114">
        <w:trPr>
          <w:trHeight w:val="291"/>
          <w:jc w:val="center"/>
          <w:ins w:id="23432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BE7F3" w14:textId="12FF0CC3" w:rsidR="005D195D" w:rsidRDefault="00144AE6" w:rsidP="005D195D">
            <w:pPr>
              <w:rPr>
                <w:ins w:id="23433" w:author="Fegie" w:date="2021-05-02T20:54:00Z"/>
                <w:rFonts w:ascii="標楷體" w:eastAsia="標楷體" w:hAnsi="標楷體"/>
              </w:rPr>
            </w:pPr>
            <w:ins w:id="23434" w:author="Fegie" w:date="2021-05-05T14:14:00Z">
              <w:del w:id="23435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14</w:delText>
                </w:r>
              </w:del>
            </w:ins>
            <w:ins w:id="23436" w:author="家榮 張" w:date="2021-05-20T23:18:00Z">
              <w:r w:rsidR="007C7114">
                <w:rPr>
                  <w:rFonts w:ascii="標楷體" w:eastAsia="標楷體" w:hAnsi="標楷體"/>
                </w:rPr>
                <w:t>13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E3974" w14:textId="459101FC" w:rsidR="005D195D" w:rsidRDefault="005D195D" w:rsidP="005D195D">
            <w:pPr>
              <w:rPr>
                <w:ins w:id="23437" w:author="Fegie" w:date="2021-05-02T20:54:00Z"/>
                <w:rFonts w:ascii="標楷體" w:eastAsia="標楷體" w:hAnsi="標楷體"/>
              </w:rPr>
            </w:pPr>
            <w:ins w:id="23438" w:author="Fegie" w:date="2021-05-02T20:54:00Z">
              <w:r>
                <w:rPr>
                  <w:rFonts w:ascii="標楷體" w:eastAsia="標楷體" w:hAnsi="標楷體" w:hint="eastAsia"/>
                </w:rPr>
                <w:t>負責人身份證字號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  <w:ins w:id="23439" w:author="Fegie" w:date="2021-05-05T14:03:00Z">
              <w:r>
                <w:rPr>
                  <w:rFonts w:ascii="標楷體" w:eastAsia="標楷體" w:hAnsi="標楷體" w:hint="eastAsia"/>
                </w:rPr>
                <w:t>-修</w:t>
              </w:r>
              <w:r>
                <w:rPr>
                  <w:rFonts w:ascii="標楷體" w:eastAsia="標楷體" w:hAnsi="標楷體" w:hint="eastAsia"/>
                </w:rPr>
                <w:lastRenderedPageBreak/>
                <w:t>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F11CD" w14:textId="43FDD3FA" w:rsidR="005D195D" w:rsidRDefault="005D195D" w:rsidP="005D195D">
            <w:pPr>
              <w:rPr>
                <w:ins w:id="23440" w:author="Fegie" w:date="2021-05-02T20:54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AA649" w14:textId="77777777" w:rsidR="005D195D" w:rsidRDefault="005D195D" w:rsidP="005D195D">
            <w:pPr>
              <w:rPr>
                <w:ins w:id="23441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A1CEE" w14:textId="77777777" w:rsidR="005D195D" w:rsidRDefault="005D195D" w:rsidP="005D195D">
            <w:pPr>
              <w:rPr>
                <w:ins w:id="23442" w:author="Fegie" w:date="2021-05-02T20:5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4AB34" w14:textId="77777777" w:rsidR="005D195D" w:rsidRDefault="005D195D" w:rsidP="005D195D">
            <w:pPr>
              <w:rPr>
                <w:ins w:id="23443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8D470" w14:textId="5D45E516" w:rsidR="005D195D" w:rsidRDefault="005D195D" w:rsidP="005D195D">
            <w:pPr>
              <w:rPr>
                <w:ins w:id="23444" w:author="Fegie" w:date="2021-05-02T20:54:00Z"/>
                <w:rFonts w:ascii="標楷體" w:eastAsia="標楷體" w:hAnsi="標楷體"/>
              </w:rPr>
            </w:pPr>
            <w:ins w:id="23445" w:author="Fegie" w:date="2021-05-05T14:0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1C101" w14:textId="547A5971" w:rsidR="005D195D" w:rsidRDefault="005D195D" w:rsidP="005D195D">
            <w:pPr>
              <w:rPr>
                <w:ins w:id="23446" w:author="Fegie" w:date="2021-05-02T21:00:00Z"/>
                <w:rFonts w:ascii="標楷體" w:eastAsia="標楷體" w:hAnsi="標楷體"/>
              </w:rPr>
            </w:pPr>
            <w:ins w:id="23447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23448" w:author="Fegie" w:date="2021-05-05T14:03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23449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6C8E0378" w14:textId="722202FF" w:rsidR="005D195D" w:rsidRDefault="005D195D" w:rsidP="005D195D">
            <w:pPr>
              <w:rPr>
                <w:ins w:id="23450" w:author="Fegie" w:date="2021-05-02T20:54:00Z"/>
                <w:rFonts w:ascii="標楷體" w:eastAsia="標楷體" w:hAnsi="標楷體"/>
              </w:rPr>
            </w:pPr>
            <w:ins w:id="23451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3452" w:author="Fegie" w:date="2021-05-02T20:54:00Z">
              <w:r>
                <w:rPr>
                  <w:rFonts w:ascii="標楷體" w:eastAsia="標楷體" w:hAnsi="標楷體"/>
                </w:rPr>
                <w:t>.CustMain.SpouseId</w:t>
              </w:r>
            </w:ins>
          </w:p>
        </w:tc>
      </w:tr>
      <w:tr w:rsidR="00C5040B" w14:paraId="197CC7D1" w14:textId="77777777" w:rsidTr="007C7114">
        <w:trPr>
          <w:trHeight w:val="291"/>
          <w:jc w:val="center"/>
          <w:ins w:id="23453" w:author="Fegie" w:date="2021-05-05T14:03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6D226" w14:textId="7F1436B8" w:rsidR="005D195D" w:rsidRDefault="00144AE6" w:rsidP="005D195D">
            <w:pPr>
              <w:rPr>
                <w:ins w:id="23454" w:author="Fegie" w:date="2021-05-05T14:03:00Z"/>
                <w:rFonts w:ascii="標楷體" w:eastAsia="標楷體" w:hAnsi="標楷體"/>
              </w:rPr>
            </w:pPr>
            <w:ins w:id="23455" w:author="Fegie" w:date="2021-05-05T14:14:00Z">
              <w:del w:id="23456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lastRenderedPageBreak/>
                  <w:delText>15</w:delText>
                </w:r>
              </w:del>
            </w:ins>
            <w:ins w:id="23457" w:author="家榮 張" w:date="2021-05-20T23:18:00Z">
              <w:r w:rsidR="007C7114">
                <w:rPr>
                  <w:rFonts w:ascii="標楷體" w:eastAsia="標楷體" w:hAnsi="標楷體"/>
                </w:rPr>
                <w:t>14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8F9C2" w14:textId="6713E1CC" w:rsidR="005D195D" w:rsidRDefault="005D195D" w:rsidP="005D195D">
            <w:pPr>
              <w:rPr>
                <w:ins w:id="23458" w:author="Fegie" w:date="2021-05-05T14:03:00Z"/>
                <w:rFonts w:ascii="標楷體" w:eastAsia="標楷體" w:hAnsi="標楷體"/>
              </w:rPr>
            </w:pPr>
            <w:ins w:id="23459" w:author="Fegie" w:date="2021-05-05T14:03:00Z">
              <w:r>
                <w:rPr>
                  <w:rFonts w:ascii="標楷體" w:eastAsia="標楷體" w:hAnsi="標楷體" w:hint="eastAsia"/>
                </w:rPr>
                <w:t>負責人身份證字號-修改後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6E5B" w14:textId="3A041C95" w:rsidR="005D195D" w:rsidRDefault="005D195D" w:rsidP="005D195D">
            <w:pPr>
              <w:rPr>
                <w:ins w:id="23460" w:author="Fegie" w:date="2021-05-05T14:03:00Z"/>
                <w:rFonts w:ascii="標楷體" w:eastAsia="標楷體" w:hAnsi="標楷體"/>
              </w:rPr>
            </w:pPr>
            <w:ins w:id="23461" w:author="Fegie" w:date="2021-05-05T14:03:00Z">
              <w:del w:id="23462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23463" w:author="家榮 張" w:date="2021-05-06T18:50:00Z">
              <w:r w:rsidR="00A7651D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05B99" w14:textId="77777777" w:rsidR="005D195D" w:rsidRDefault="005D195D" w:rsidP="005D195D">
            <w:pPr>
              <w:rPr>
                <w:ins w:id="23464" w:author="Fegie" w:date="2021-05-05T14:0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6BB72" w14:textId="77777777" w:rsidR="005D195D" w:rsidRDefault="005D195D" w:rsidP="005D195D">
            <w:pPr>
              <w:rPr>
                <w:ins w:id="23465" w:author="Fegie" w:date="2021-05-05T14:03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1ED77" w14:textId="77777777" w:rsidR="005D195D" w:rsidRDefault="005D195D" w:rsidP="005D195D">
            <w:pPr>
              <w:rPr>
                <w:ins w:id="23466" w:author="Fegie" w:date="2021-05-05T14:0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FBB2F" w14:textId="323385C1" w:rsidR="005D195D" w:rsidRDefault="005D195D" w:rsidP="005D195D">
            <w:pPr>
              <w:rPr>
                <w:ins w:id="23467" w:author="Fegie" w:date="2021-05-05T14:03:00Z"/>
                <w:rFonts w:ascii="標楷體" w:eastAsia="標楷體" w:hAnsi="標楷體"/>
              </w:rPr>
            </w:pPr>
            <w:ins w:id="23468" w:author="Fegie" w:date="2021-05-05T14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F1CDE" w14:textId="2BC87BAC" w:rsidR="005D195D" w:rsidRDefault="005D195D" w:rsidP="005D195D">
            <w:pPr>
              <w:rPr>
                <w:ins w:id="23469" w:author="家榮 張" w:date="2021-05-20T23:47:00Z"/>
                <w:rFonts w:ascii="標楷體" w:eastAsia="標楷體" w:hAnsi="標楷體"/>
              </w:rPr>
            </w:pPr>
            <w:ins w:id="23470" w:author="Fegie" w:date="2021-05-05T14:03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453D4249" w14:textId="6B13E54F" w:rsidR="00C5040B" w:rsidRDefault="00C5040B" w:rsidP="005D195D">
            <w:pPr>
              <w:rPr>
                <w:ins w:id="23471" w:author="家榮 張" w:date="2021-05-20T23:48:00Z"/>
                <w:rFonts w:ascii="標楷體" w:eastAsia="標楷體" w:hAnsi="標楷體"/>
              </w:rPr>
            </w:pPr>
            <w:ins w:id="23472" w:author="家榮 張" w:date="2021-05-20T23:48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1AFCEE40" w14:textId="77777777" w:rsidR="00C5040B" w:rsidRDefault="00C5040B" w:rsidP="005D195D">
            <w:pPr>
              <w:rPr>
                <w:ins w:id="23473" w:author="家榮 張" w:date="2021-05-20T23:48:00Z"/>
                <w:rFonts w:ascii="標楷體" w:eastAsia="標楷體" w:hAnsi="標楷體"/>
              </w:rPr>
            </w:pPr>
            <w:ins w:id="23474" w:author="家榮 張" w:date="2021-05-20T23:48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(4,#SpouseIdAft,</w:t>
              </w:r>
            </w:ins>
          </w:p>
          <w:p w14:paraId="7550F88A" w14:textId="390F4CAA" w:rsidR="00C5040B" w:rsidRDefault="00C5040B" w:rsidP="005D195D">
            <w:pPr>
              <w:rPr>
                <w:ins w:id="23475" w:author="Fegie" w:date="2021-05-05T14:03:00Z"/>
                <w:rFonts w:ascii="標楷體" w:eastAsia="標楷體" w:hAnsi="標楷體"/>
              </w:rPr>
            </w:pPr>
            <w:ins w:id="23476" w:author="家榮 張" w:date="2021-05-20T23:48:00Z">
              <w:r>
                <w:rPr>
                  <w:rFonts w:ascii="標楷體" w:eastAsia="標楷體" w:hAnsi="標楷體"/>
                </w:rPr>
                <w:t>S,A(ID_UNINO,0,#SpouseIdAft))</w:t>
              </w:r>
            </w:ins>
          </w:p>
          <w:p w14:paraId="39BCC275" w14:textId="7F523C8A" w:rsidR="005D195D" w:rsidRDefault="00C5040B" w:rsidP="005D195D">
            <w:pPr>
              <w:rPr>
                <w:ins w:id="23477" w:author="Fegie" w:date="2021-05-05T14:03:00Z"/>
                <w:rFonts w:ascii="標楷體" w:eastAsia="標楷體" w:hAnsi="標楷體"/>
              </w:rPr>
            </w:pPr>
            <w:ins w:id="23478" w:author="家榮 張" w:date="2021-05-20T23:48:00Z">
              <w:r>
                <w:rPr>
                  <w:rFonts w:ascii="標楷體" w:eastAsia="標楷體" w:hAnsi="標楷體"/>
                </w:rPr>
                <w:t>3</w:t>
              </w:r>
            </w:ins>
            <w:ins w:id="23479" w:author="Fegie" w:date="2021-05-05T14:03:00Z">
              <w:del w:id="23480" w:author="家榮 張" w:date="2021-05-20T23:48:00Z">
                <w:r w:rsidR="005D195D" w:rsidDel="00C5040B">
                  <w:rPr>
                    <w:rFonts w:ascii="標楷體" w:eastAsia="標楷體" w:hAnsi="標楷體" w:hint="eastAsia"/>
                  </w:rPr>
                  <w:delText>2</w:delText>
                </w:r>
              </w:del>
              <w:r w:rsidR="005D195D">
                <w:rPr>
                  <w:rFonts w:ascii="標楷體" w:eastAsia="標楷體" w:hAnsi="標楷體"/>
                </w:rPr>
                <w:t>.CustMain.SpouseId</w:t>
              </w:r>
            </w:ins>
          </w:p>
        </w:tc>
      </w:tr>
      <w:tr w:rsidR="00C5040B" w14:paraId="50773604" w14:textId="77777777" w:rsidTr="007C7114">
        <w:trPr>
          <w:trHeight w:val="291"/>
          <w:jc w:val="center"/>
          <w:ins w:id="23481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4C569" w14:textId="14E0531C" w:rsidR="005D195D" w:rsidRDefault="00144AE6" w:rsidP="005D195D">
            <w:pPr>
              <w:rPr>
                <w:ins w:id="23482" w:author="Fegie" w:date="2021-05-02T20:54:00Z"/>
                <w:rFonts w:ascii="標楷體" w:eastAsia="標楷體" w:hAnsi="標楷體"/>
              </w:rPr>
            </w:pPr>
            <w:ins w:id="23483" w:author="Fegie" w:date="2021-05-05T14:14:00Z">
              <w:del w:id="23484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16</w:delText>
                </w:r>
              </w:del>
            </w:ins>
            <w:ins w:id="23485" w:author="家榮 張" w:date="2021-05-20T23:18:00Z">
              <w:r w:rsidR="007C7114">
                <w:rPr>
                  <w:rFonts w:ascii="標楷體" w:eastAsia="標楷體" w:hAnsi="標楷體"/>
                </w:rPr>
                <w:t>15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637B2" w14:textId="7EBA547D" w:rsidR="005D195D" w:rsidRDefault="005D195D" w:rsidP="005D195D">
            <w:pPr>
              <w:rPr>
                <w:ins w:id="23486" w:author="Fegie" w:date="2021-05-02T20:54:00Z"/>
                <w:rFonts w:ascii="標楷體" w:eastAsia="標楷體" w:hAnsi="標楷體"/>
              </w:rPr>
            </w:pPr>
            <w:ins w:id="23487" w:author="Fegie" w:date="2021-05-02T20:54:00Z">
              <w:r>
                <w:rPr>
                  <w:rFonts w:ascii="標楷體" w:eastAsia="標楷體" w:hAnsi="標楷體" w:hint="eastAsia"/>
                </w:rPr>
                <w:t>負責人姓名</w:t>
              </w:r>
            </w:ins>
            <w:ins w:id="23488" w:author="Fegie" w:date="2021-05-05T14:04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6662" w14:textId="4A05DEC5" w:rsidR="005D195D" w:rsidRDefault="005D195D" w:rsidP="005D195D">
            <w:pPr>
              <w:rPr>
                <w:ins w:id="23489" w:author="Fegie" w:date="2021-05-02T20:54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B7259" w14:textId="77777777" w:rsidR="005D195D" w:rsidRDefault="005D195D" w:rsidP="005D195D">
            <w:pPr>
              <w:rPr>
                <w:ins w:id="23490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EBBBD" w14:textId="77777777" w:rsidR="005D195D" w:rsidRDefault="005D195D" w:rsidP="005D195D">
            <w:pPr>
              <w:rPr>
                <w:ins w:id="23491" w:author="Fegie" w:date="2021-05-02T20:5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521CA" w14:textId="77777777" w:rsidR="005D195D" w:rsidRDefault="005D195D" w:rsidP="005D195D">
            <w:pPr>
              <w:rPr>
                <w:ins w:id="23492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4463" w14:textId="12A20BBE" w:rsidR="005D195D" w:rsidRDefault="005D195D" w:rsidP="005D195D">
            <w:pPr>
              <w:rPr>
                <w:ins w:id="23493" w:author="Fegie" w:date="2021-05-02T20:54:00Z"/>
                <w:rFonts w:ascii="標楷體" w:eastAsia="標楷體" w:hAnsi="標楷體"/>
              </w:rPr>
            </w:pPr>
            <w:ins w:id="23494" w:author="Fegie" w:date="2021-05-05T14:0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6D8AB" w14:textId="05D17160" w:rsidR="005D195D" w:rsidRDefault="005D195D" w:rsidP="005D195D">
            <w:pPr>
              <w:rPr>
                <w:ins w:id="23495" w:author="Fegie" w:date="2021-05-02T21:00:00Z"/>
                <w:rFonts w:ascii="標楷體" w:eastAsia="標楷體" w:hAnsi="標楷體"/>
              </w:rPr>
            </w:pPr>
            <w:ins w:id="23496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23497" w:author="Fegie" w:date="2021-05-05T14:04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23498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4BA33D65" w14:textId="56D40C88" w:rsidR="005D195D" w:rsidRDefault="005D195D" w:rsidP="005D195D">
            <w:pPr>
              <w:rPr>
                <w:ins w:id="23499" w:author="Fegie" w:date="2021-05-02T20:54:00Z"/>
                <w:rFonts w:ascii="標楷體" w:eastAsia="標楷體" w:hAnsi="標楷體"/>
              </w:rPr>
            </w:pPr>
            <w:ins w:id="23500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3501" w:author="Fegie" w:date="2021-05-02T20:54:00Z">
              <w:r>
                <w:rPr>
                  <w:rFonts w:ascii="標楷體" w:eastAsia="標楷體" w:hAnsi="標楷體"/>
                </w:rPr>
                <w:t>.CustMain.SpouseName</w:t>
              </w:r>
            </w:ins>
          </w:p>
        </w:tc>
      </w:tr>
      <w:tr w:rsidR="00C5040B" w14:paraId="4A2B88E8" w14:textId="77777777" w:rsidTr="007C7114">
        <w:trPr>
          <w:trHeight w:val="291"/>
          <w:jc w:val="center"/>
          <w:ins w:id="23502" w:author="Fegie" w:date="2021-05-05T14:0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6230" w14:textId="5BA885DD" w:rsidR="005D195D" w:rsidRDefault="00144AE6" w:rsidP="005D195D">
            <w:pPr>
              <w:rPr>
                <w:ins w:id="23503" w:author="Fegie" w:date="2021-05-05T14:04:00Z"/>
                <w:rFonts w:ascii="標楷體" w:eastAsia="標楷體" w:hAnsi="標楷體"/>
              </w:rPr>
            </w:pPr>
            <w:ins w:id="23504" w:author="Fegie" w:date="2021-05-05T14:14:00Z">
              <w:del w:id="23505" w:author="家榮 張" w:date="2021-05-20T23:18:00Z">
                <w:r w:rsidDel="007C7114">
                  <w:rPr>
                    <w:rFonts w:ascii="標楷體" w:eastAsia="標楷體" w:hAnsi="標楷體" w:hint="eastAsia"/>
                  </w:rPr>
                  <w:delText>17</w:delText>
                </w:r>
              </w:del>
            </w:ins>
            <w:ins w:id="23506" w:author="家榮 張" w:date="2021-05-20T23:18:00Z">
              <w:r w:rsidR="007C7114">
                <w:rPr>
                  <w:rFonts w:ascii="標楷體" w:eastAsia="標楷體" w:hAnsi="標楷體"/>
                </w:rPr>
                <w:t>16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97CAA" w14:textId="3DA72C4A" w:rsidR="005D195D" w:rsidRDefault="005D195D" w:rsidP="005D195D">
            <w:pPr>
              <w:rPr>
                <w:ins w:id="23507" w:author="Fegie" w:date="2021-05-05T14:04:00Z"/>
                <w:rFonts w:ascii="標楷體" w:eastAsia="標楷體" w:hAnsi="標楷體"/>
              </w:rPr>
            </w:pPr>
            <w:ins w:id="23508" w:author="Fegie" w:date="2021-05-05T14:04:00Z">
              <w:r>
                <w:rPr>
                  <w:rFonts w:ascii="標楷體" w:eastAsia="標楷體" w:hAnsi="標楷體" w:hint="eastAsia"/>
                </w:rPr>
                <w:t>負責人姓名-修改後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6C90" w14:textId="225E2D61" w:rsidR="005D195D" w:rsidRDefault="005D195D" w:rsidP="005D195D">
            <w:pPr>
              <w:rPr>
                <w:ins w:id="23509" w:author="Fegie" w:date="2021-05-05T14:04:00Z"/>
                <w:rFonts w:ascii="標楷體" w:eastAsia="標楷體" w:hAnsi="標楷體"/>
              </w:rPr>
            </w:pPr>
            <w:ins w:id="23510" w:author="Fegie" w:date="2021-05-05T14:04:00Z">
              <w:del w:id="23511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23512" w:author="家榮 張" w:date="2021-05-06T18:50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18BE1" w14:textId="77777777" w:rsidR="005D195D" w:rsidRDefault="005D195D" w:rsidP="005D195D">
            <w:pPr>
              <w:rPr>
                <w:ins w:id="23513" w:author="Fegie" w:date="2021-05-05T14:0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02017" w14:textId="77777777" w:rsidR="005D195D" w:rsidRDefault="005D195D" w:rsidP="005D195D">
            <w:pPr>
              <w:rPr>
                <w:ins w:id="23514" w:author="Fegie" w:date="2021-05-05T14:0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BD4AB" w14:textId="77777777" w:rsidR="005D195D" w:rsidRDefault="005D195D" w:rsidP="005D195D">
            <w:pPr>
              <w:rPr>
                <w:ins w:id="23515" w:author="Fegie" w:date="2021-05-05T14:0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A7473" w14:textId="45820740" w:rsidR="005D195D" w:rsidRDefault="005D195D" w:rsidP="005D195D">
            <w:pPr>
              <w:rPr>
                <w:ins w:id="23516" w:author="Fegie" w:date="2021-05-05T14:04:00Z"/>
                <w:rFonts w:ascii="標楷體" w:eastAsia="標楷體" w:hAnsi="標楷體"/>
              </w:rPr>
            </w:pPr>
            <w:ins w:id="23517" w:author="Fegie" w:date="2021-05-05T14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D0A7A" w14:textId="77777777" w:rsidR="005D195D" w:rsidRDefault="005D195D" w:rsidP="005D195D">
            <w:pPr>
              <w:rPr>
                <w:ins w:id="23518" w:author="Fegie" w:date="2021-05-05T14:04:00Z"/>
                <w:rFonts w:ascii="標楷體" w:eastAsia="標楷體" w:hAnsi="標楷體"/>
              </w:rPr>
            </w:pPr>
            <w:ins w:id="23519" w:author="Fegie" w:date="2021-05-05T14:04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13A20877" w14:textId="1467B733" w:rsidR="005D195D" w:rsidRDefault="005D195D" w:rsidP="005D195D">
            <w:pPr>
              <w:rPr>
                <w:ins w:id="23520" w:author="Fegie" w:date="2021-05-05T14:04:00Z"/>
                <w:rFonts w:ascii="標楷體" w:eastAsia="標楷體" w:hAnsi="標楷體"/>
              </w:rPr>
            </w:pPr>
            <w:ins w:id="23521" w:author="Fegie" w:date="2021-05-05T14:0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.CustMain.SpouseName</w:t>
              </w:r>
            </w:ins>
          </w:p>
        </w:tc>
      </w:tr>
      <w:tr w:rsidR="00C5040B" w14:paraId="7210FA43" w14:textId="77777777" w:rsidTr="007C7114">
        <w:trPr>
          <w:trHeight w:val="291"/>
          <w:jc w:val="center"/>
          <w:ins w:id="23522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007A1" w14:textId="3E652F39" w:rsidR="005D195D" w:rsidRDefault="005D195D" w:rsidP="005D195D">
            <w:pPr>
              <w:rPr>
                <w:ins w:id="23523" w:author="Fegie" w:date="2021-05-02T20:54:00Z"/>
                <w:rFonts w:ascii="標楷體" w:eastAsia="標楷體" w:hAnsi="標楷體"/>
              </w:rPr>
            </w:pPr>
            <w:ins w:id="23524" w:author="Fegie" w:date="2021-05-02T20:54:00Z">
              <w:del w:id="23525" w:author="家榮 張" w:date="2021-05-20T23:19:00Z">
                <w:r w:rsidDel="007C7114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ins w:id="23526" w:author="Fegie" w:date="2021-05-05T14:14:00Z">
              <w:del w:id="23527" w:author="家榮 張" w:date="2021-05-20T23:19:00Z">
                <w:r w:rsidR="00144AE6" w:rsidDel="007C7114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  <w:ins w:id="23528" w:author="家榮 張" w:date="2021-05-20T23:19:00Z">
              <w:r w:rsidR="007C7114">
                <w:rPr>
                  <w:rFonts w:ascii="標楷體" w:eastAsia="標楷體" w:hAnsi="標楷體"/>
                </w:rPr>
                <w:t>17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6C99" w14:textId="19F9C19D" w:rsidR="005D195D" w:rsidRDefault="005D195D" w:rsidP="005D195D">
            <w:pPr>
              <w:rPr>
                <w:ins w:id="23529" w:author="Fegie" w:date="2021-05-02T20:54:00Z"/>
                <w:rFonts w:ascii="標楷體" w:eastAsia="標楷體" w:hAnsi="標楷體"/>
              </w:rPr>
            </w:pPr>
            <w:ins w:id="23530" w:author="Fegie" w:date="2021-05-02T20:54:00Z">
              <w:r>
                <w:rPr>
                  <w:rFonts w:ascii="標楷體" w:eastAsia="標楷體" w:hAnsi="標楷體" w:hint="eastAsia"/>
                </w:rPr>
                <w:t>公</w:t>
              </w:r>
              <w:r>
                <w:rPr>
                  <w:rFonts w:ascii="標楷體" w:eastAsia="標楷體" w:hAnsi="標楷體" w:hint="eastAsia"/>
                </w:rPr>
                <w:lastRenderedPageBreak/>
                <w:t>司-郵遞區號</w:t>
              </w:r>
            </w:ins>
            <w:ins w:id="23531" w:author="Fegie" w:date="2021-05-05T14:04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023DE" w14:textId="6BC754AC" w:rsidR="005D195D" w:rsidRDefault="005D195D" w:rsidP="005D195D">
            <w:pPr>
              <w:rPr>
                <w:ins w:id="23532" w:author="Fegie" w:date="2021-05-02T20:54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BFE9" w14:textId="77777777" w:rsidR="005D195D" w:rsidRDefault="005D195D" w:rsidP="005D195D">
            <w:pPr>
              <w:rPr>
                <w:ins w:id="23533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1355" w14:textId="77777777" w:rsidR="005D195D" w:rsidRDefault="005D195D" w:rsidP="005D195D">
            <w:pPr>
              <w:rPr>
                <w:ins w:id="23534" w:author="Fegie" w:date="2021-05-02T20:5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15481" w14:textId="5A64E58E" w:rsidR="005D195D" w:rsidRDefault="005D195D" w:rsidP="005D195D">
            <w:pPr>
              <w:rPr>
                <w:ins w:id="23535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3D4A5" w14:textId="5E79F3CD" w:rsidR="005D195D" w:rsidRDefault="005D195D" w:rsidP="005D195D">
            <w:pPr>
              <w:rPr>
                <w:ins w:id="23536" w:author="Fegie" w:date="2021-05-02T20:54:00Z"/>
                <w:rFonts w:ascii="標楷體" w:eastAsia="標楷體" w:hAnsi="標楷體"/>
              </w:rPr>
            </w:pPr>
            <w:ins w:id="23537" w:author="Fegie" w:date="2021-05-05T14:0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D7473" w14:textId="24030DF0" w:rsidR="005D195D" w:rsidRDefault="005D195D" w:rsidP="005D195D">
            <w:pPr>
              <w:rPr>
                <w:ins w:id="23538" w:author="Fegie" w:date="2021-05-02T21:00:00Z"/>
                <w:rFonts w:ascii="標楷體" w:eastAsia="標楷體" w:hAnsi="標楷體"/>
              </w:rPr>
            </w:pPr>
            <w:ins w:id="23539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23540" w:author="Fegie" w:date="2021-05-05T14:04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23541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270244F9" w14:textId="641023A5" w:rsidR="005D195D" w:rsidRDefault="005D195D" w:rsidP="005D195D">
            <w:pPr>
              <w:rPr>
                <w:ins w:id="23542" w:author="Fegie" w:date="2021-05-02T20:54:00Z"/>
                <w:rFonts w:ascii="標楷體" w:eastAsia="標楷體" w:hAnsi="標楷體"/>
              </w:rPr>
            </w:pPr>
            <w:ins w:id="23543" w:author="Fegie" w:date="2021-05-02T21:00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  <w:ins w:id="23544" w:author="Fegie" w:date="2021-05-02T20:54:00Z">
              <w:r>
                <w:rPr>
                  <w:rFonts w:ascii="標楷體" w:eastAsia="標楷體" w:hAnsi="標楷體"/>
                </w:rPr>
                <w:t>.CustMain.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</w:p>
          <w:p w14:paraId="1D1CB9CF" w14:textId="770CC155" w:rsidR="005D195D" w:rsidRDefault="005D195D" w:rsidP="005D195D">
            <w:pPr>
              <w:rPr>
                <w:ins w:id="23545" w:author="Fegie" w:date="2021-05-02T20:54:00Z"/>
                <w:rFonts w:ascii="標楷體" w:eastAsia="標楷體" w:hAnsi="標楷體"/>
              </w:rPr>
            </w:pPr>
            <w:ins w:id="23546" w:author="Fegie" w:date="2021-05-02T21:00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3547" w:author="Fegie" w:date="2021-05-02T20:54:00Z"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C5040B" w14:paraId="3C8058E3" w14:textId="77777777" w:rsidTr="007C7114">
        <w:trPr>
          <w:trHeight w:val="291"/>
          <w:jc w:val="center"/>
          <w:ins w:id="23548" w:author="Fegie" w:date="2021-05-05T14:0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5464F" w14:textId="0B80915C" w:rsidR="005D195D" w:rsidRDefault="00144AE6" w:rsidP="005D195D">
            <w:pPr>
              <w:rPr>
                <w:ins w:id="23549" w:author="Fegie" w:date="2021-05-05T14:04:00Z"/>
                <w:rFonts w:ascii="標楷體" w:eastAsia="標楷體" w:hAnsi="標楷體"/>
              </w:rPr>
            </w:pPr>
            <w:ins w:id="23550" w:author="Fegie" w:date="2021-05-05T14:14:00Z">
              <w:del w:id="23551" w:author="家榮 張" w:date="2021-05-20T23:19:00Z">
                <w:r w:rsidDel="007C7114">
                  <w:rPr>
                    <w:rFonts w:ascii="標楷體" w:eastAsia="標楷體" w:hAnsi="標楷體" w:hint="eastAsia"/>
                  </w:rPr>
                  <w:lastRenderedPageBreak/>
                  <w:delText>19</w:delText>
                </w:r>
              </w:del>
            </w:ins>
            <w:ins w:id="23552" w:author="家榮 張" w:date="2021-05-20T23:19:00Z">
              <w:r w:rsidR="007C7114">
                <w:rPr>
                  <w:rFonts w:ascii="標楷體" w:eastAsia="標楷體" w:hAnsi="標楷體"/>
                </w:rPr>
                <w:t>18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744FA" w14:textId="279355D8" w:rsidR="005D195D" w:rsidRDefault="005D195D" w:rsidP="005D195D">
            <w:pPr>
              <w:rPr>
                <w:ins w:id="23553" w:author="Fegie" w:date="2021-05-05T14:04:00Z"/>
                <w:rFonts w:ascii="標楷體" w:eastAsia="標楷體" w:hAnsi="標楷體"/>
              </w:rPr>
            </w:pPr>
            <w:ins w:id="23554" w:author="Fegie" w:date="2021-05-05T14:04:00Z">
              <w:r>
                <w:rPr>
                  <w:rFonts w:ascii="標楷體" w:eastAsia="標楷體" w:hAnsi="標楷體" w:hint="eastAsia"/>
                </w:rPr>
                <w:t>公司-郵遞區號-修改後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E0375" w14:textId="34430387" w:rsidR="005D195D" w:rsidRDefault="005D195D" w:rsidP="005D195D">
            <w:pPr>
              <w:rPr>
                <w:ins w:id="23555" w:author="Fegie" w:date="2021-05-05T14:04:00Z"/>
                <w:rFonts w:ascii="標楷體" w:eastAsia="標楷體" w:hAnsi="標楷體"/>
              </w:rPr>
            </w:pPr>
            <w:ins w:id="23556" w:author="Fegie" w:date="2021-05-05T14:04:00Z">
              <w:del w:id="23557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  <w:ins w:id="23558" w:author="家榮 張" w:date="2021-05-06T18:50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9B23" w14:textId="77777777" w:rsidR="005D195D" w:rsidRDefault="005D195D" w:rsidP="005D195D">
            <w:pPr>
              <w:rPr>
                <w:ins w:id="23559" w:author="Fegie" w:date="2021-05-05T14:0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5C78" w14:textId="77777777" w:rsidR="005D195D" w:rsidRDefault="005D195D" w:rsidP="005D195D">
            <w:pPr>
              <w:rPr>
                <w:ins w:id="23560" w:author="Fegie" w:date="2021-05-05T14:0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31765" w14:textId="269E41B1" w:rsidR="005D195D" w:rsidRDefault="005D195D" w:rsidP="005D195D">
            <w:pPr>
              <w:rPr>
                <w:ins w:id="23561" w:author="Fegie" w:date="2021-05-05T14:04:00Z"/>
                <w:rFonts w:ascii="標楷體" w:eastAsia="標楷體" w:hAnsi="標楷體"/>
              </w:rPr>
            </w:pPr>
            <w:ins w:id="23562" w:author="Fegie" w:date="2021-05-05T14:0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5798C" w14:textId="204AEA2F" w:rsidR="005D195D" w:rsidRDefault="005D195D" w:rsidP="005D195D">
            <w:pPr>
              <w:rPr>
                <w:ins w:id="23563" w:author="Fegie" w:date="2021-05-05T14:04:00Z"/>
                <w:rFonts w:ascii="標楷體" w:eastAsia="標楷體" w:hAnsi="標楷體"/>
              </w:rPr>
            </w:pPr>
            <w:ins w:id="23564" w:author="Fegie" w:date="2021-05-05T14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E077" w14:textId="77777777" w:rsidR="005D195D" w:rsidRDefault="005D195D" w:rsidP="005D195D">
            <w:pPr>
              <w:rPr>
                <w:ins w:id="23565" w:author="Fegie" w:date="2021-05-05T14:04:00Z"/>
                <w:rFonts w:ascii="標楷體" w:eastAsia="標楷體" w:hAnsi="標楷體"/>
              </w:rPr>
            </w:pPr>
            <w:ins w:id="23566" w:author="Fegie" w:date="2021-05-05T14:04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23DE3BCE" w14:textId="77777777" w:rsidR="005D195D" w:rsidRDefault="005D195D" w:rsidP="005D195D">
            <w:pPr>
              <w:rPr>
                <w:ins w:id="23567" w:author="Fegie" w:date="2021-05-05T14:04:00Z"/>
                <w:rFonts w:ascii="標楷體" w:eastAsia="標楷體" w:hAnsi="標楷體"/>
              </w:rPr>
            </w:pPr>
            <w:ins w:id="23568" w:author="Fegie" w:date="2021-05-05T14:0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</w:p>
          <w:p w14:paraId="6494D370" w14:textId="1FA90A01" w:rsidR="005D195D" w:rsidRDefault="005D195D" w:rsidP="005D195D">
            <w:pPr>
              <w:rPr>
                <w:ins w:id="23569" w:author="Fegie" w:date="2021-05-05T14:04:00Z"/>
                <w:rFonts w:ascii="標楷體" w:eastAsia="標楷體" w:hAnsi="標楷體"/>
              </w:rPr>
            </w:pPr>
            <w:ins w:id="23570" w:author="Fegie" w:date="2021-05-05T14:04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C5040B" w14:paraId="5035A3BF" w14:textId="77777777" w:rsidTr="007C7114">
        <w:trPr>
          <w:trHeight w:val="291"/>
          <w:jc w:val="center"/>
          <w:ins w:id="23571" w:author="Fegie" w:date="2021-05-05T14:05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942D" w14:textId="64A4492C" w:rsidR="005D195D" w:rsidRDefault="00144AE6" w:rsidP="005D195D">
            <w:pPr>
              <w:rPr>
                <w:ins w:id="23572" w:author="Fegie" w:date="2021-05-05T14:05:00Z"/>
                <w:rFonts w:ascii="標楷體" w:eastAsia="標楷體" w:hAnsi="標楷體"/>
              </w:rPr>
            </w:pPr>
            <w:ins w:id="23573" w:author="Fegie" w:date="2021-05-05T14:14:00Z">
              <w:del w:id="23574" w:author="家榮 張" w:date="2021-05-20T23:19:00Z">
                <w:r w:rsidDel="007C7114">
                  <w:rPr>
                    <w:rFonts w:ascii="標楷體" w:eastAsia="標楷體" w:hAnsi="標楷體" w:hint="eastAsia"/>
                  </w:rPr>
                  <w:delText>20</w:delText>
                </w:r>
              </w:del>
            </w:ins>
            <w:ins w:id="23575" w:author="家榮 張" w:date="2021-05-20T23:19:00Z">
              <w:r w:rsidR="007C7114">
                <w:rPr>
                  <w:rFonts w:ascii="標楷體" w:eastAsia="標楷體" w:hAnsi="標楷體"/>
                </w:rPr>
                <w:t>19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54FF" w14:textId="636487A7" w:rsidR="005D195D" w:rsidRDefault="005D195D" w:rsidP="005D195D">
            <w:pPr>
              <w:rPr>
                <w:ins w:id="23576" w:author="Fegie" w:date="2021-05-05T14:05:00Z"/>
                <w:rFonts w:ascii="標楷體" w:eastAsia="標楷體" w:hAnsi="標楷體"/>
              </w:rPr>
            </w:pPr>
            <w:ins w:id="23577" w:author="Fegie" w:date="2021-05-05T14:05:00Z">
              <w:r>
                <w:rPr>
                  <w:rFonts w:ascii="標楷體" w:eastAsia="標楷體" w:hAnsi="標楷體" w:hint="eastAsia"/>
                </w:rPr>
                <w:t>公司-地址-修改前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97B87" w14:textId="031DE3D5" w:rsidR="005D195D" w:rsidRDefault="005D195D" w:rsidP="005D195D">
            <w:pPr>
              <w:rPr>
                <w:ins w:id="23578" w:author="Fegie" w:date="2021-05-05T14:05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4A90E" w14:textId="77777777" w:rsidR="005D195D" w:rsidRDefault="005D195D" w:rsidP="005D195D">
            <w:pPr>
              <w:rPr>
                <w:ins w:id="23579" w:author="Fegie" w:date="2021-05-05T14:0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7513" w14:textId="77777777" w:rsidR="005D195D" w:rsidRDefault="005D195D" w:rsidP="005D195D">
            <w:pPr>
              <w:rPr>
                <w:ins w:id="23580" w:author="Fegie" w:date="2021-05-05T14:05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29ED" w14:textId="6822337B" w:rsidR="005D195D" w:rsidRDefault="005D195D" w:rsidP="005D195D">
            <w:pPr>
              <w:rPr>
                <w:ins w:id="23581" w:author="Fegie" w:date="2021-05-05T14:05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42A3" w14:textId="72F9B7CA" w:rsidR="005D195D" w:rsidRDefault="005D195D" w:rsidP="005D195D">
            <w:pPr>
              <w:rPr>
                <w:ins w:id="23582" w:author="Fegie" w:date="2021-05-05T14:05:00Z"/>
                <w:rFonts w:ascii="標楷體" w:eastAsia="標楷體" w:hAnsi="標楷體"/>
              </w:rPr>
            </w:pPr>
            <w:ins w:id="23583" w:author="Fegie" w:date="2021-05-05T14:05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B63AD" w14:textId="1995D85D" w:rsidR="005D195D" w:rsidRDefault="005D195D" w:rsidP="005D195D">
            <w:pPr>
              <w:rPr>
                <w:ins w:id="23584" w:author="Fegie" w:date="2021-05-05T14:05:00Z"/>
                <w:rFonts w:ascii="標楷體" w:eastAsia="標楷體" w:hAnsi="標楷體"/>
              </w:rPr>
            </w:pPr>
            <w:ins w:id="23585" w:author="Fegie" w:date="2021-05-05T14:05:00Z">
              <w:r>
                <w:rPr>
                  <w:rFonts w:ascii="標楷體" w:eastAsia="標楷體" w:hAnsi="標楷體" w:hint="eastAsia"/>
                </w:rPr>
                <w:t>1.自動顯示原值不可修改</w:t>
              </w:r>
            </w:ins>
          </w:p>
          <w:p w14:paraId="25BBCCD3" w14:textId="77777777" w:rsidR="005D195D" w:rsidRDefault="005D195D" w:rsidP="005D195D">
            <w:pPr>
              <w:rPr>
                <w:ins w:id="23586" w:author="Fegie" w:date="2021-05-05T14:05:00Z"/>
                <w:rFonts w:ascii="標楷體" w:eastAsia="標楷體" w:hAnsi="標楷體"/>
              </w:rPr>
            </w:pPr>
            <w:ins w:id="23587" w:author="Fegie" w:date="2021-05-05T14:05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.CustMain.RegCityCode</w:t>
              </w:r>
            </w:ins>
          </w:p>
          <w:p w14:paraId="30AD807D" w14:textId="77777777" w:rsidR="005D195D" w:rsidRDefault="005D195D" w:rsidP="005D195D">
            <w:pPr>
              <w:rPr>
                <w:ins w:id="23588" w:author="Fegie" w:date="2021-05-05T14:05:00Z"/>
                <w:rFonts w:ascii="標楷體" w:eastAsia="標楷體" w:hAnsi="標楷體"/>
              </w:rPr>
            </w:pPr>
            <w:ins w:id="23589" w:author="Fegie" w:date="2021-05-05T14:05:00Z">
              <w:r>
                <w:rPr>
                  <w:rFonts w:ascii="標楷體" w:eastAsia="標楷體" w:hAnsi="標楷體" w:hint="eastAsia"/>
                </w:rPr>
                <w:t>3.CustMain.</w:t>
              </w:r>
              <w:r>
                <w:rPr>
                  <w:rFonts w:ascii="標楷體" w:eastAsia="標楷體" w:hAnsi="標楷體"/>
                </w:rPr>
                <w:t>RegAreaCode</w:t>
              </w:r>
            </w:ins>
          </w:p>
          <w:p w14:paraId="0B26F9FB" w14:textId="77777777" w:rsidR="005D195D" w:rsidRDefault="005D195D" w:rsidP="005D195D">
            <w:pPr>
              <w:rPr>
                <w:ins w:id="23590" w:author="Fegie" w:date="2021-05-05T14:05:00Z"/>
                <w:rFonts w:ascii="標楷體" w:eastAsia="標楷體" w:hAnsi="標楷體"/>
              </w:rPr>
            </w:pPr>
            <w:ins w:id="23591" w:author="Fegie" w:date="2021-05-05T14:05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.CustMain.RegRoad</w:t>
              </w:r>
            </w:ins>
          </w:p>
          <w:p w14:paraId="7150B8FE" w14:textId="77777777" w:rsidR="005D195D" w:rsidRDefault="005D195D" w:rsidP="005D195D">
            <w:pPr>
              <w:rPr>
                <w:ins w:id="23592" w:author="Fegie" w:date="2021-05-05T14:05:00Z"/>
                <w:rFonts w:ascii="標楷體" w:eastAsia="標楷體" w:hAnsi="標楷體"/>
              </w:rPr>
            </w:pPr>
            <w:ins w:id="23593" w:author="Fegie" w:date="2021-05-05T14:05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.CustMain.RegSection</w:t>
              </w:r>
            </w:ins>
          </w:p>
          <w:p w14:paraId="40D5EBEC" w14:textId="77777777" w:rsidR="005D195D" w:rsidRDefault="005D195D" w:rsidP="005D195D">
            <w:pPr>
              <w:rPr>
                <w:ins w:id="23594" w:author="Fegie" w:date="2021-05-05T14:05:00Z"/>
                <w:rFonts w:ascii="標楷體" w:eastAsia="標楷體" w:hAnsi="標楷體"/>
              </w:rPr>
            </w:pPr>
            <w:ins w:id="23595" w:author="Fegie" w:date="2021-05-05T14:05:00Z">
              <w:r>
                <w:rPr>
                  <w:rFonts w:ascii="標楷體" w:eastAsia="標楷體" w:hAnsi="標楷體" w:hint="eastAsia"/>
                </w:rPr>
                <w:t>6</w:t>
              </w:r>
              <w:r>
                <w:rPr>
                  <w:rFonts w:ascii="標楷體" w:eastAsia="標楷體" w:hAnsi="標楷體"/>
                </w:rPr>
                <w:t>.CustMain.RegAlley</w:t>
              </w:r>
            </w:ins>
          </w:p>
          <w:p w14:paraId="69C89C1E" w14:textId="77777777" w:rsidR="005D195D" w:rsidRDefault="005D195D" w:rsidP="005D195D">
            <w:pPr>
              <w:rPr>
                <w:ins w:id="23596" w:author="Fegie" w:date="2021-05-05T14:05:00Z"/>
                <w:rFonts w:ascii="標楷體" w:eastAsia="標楷體" w:hAnsi="標楷體"/>
              </w:rPr>
            </w:pPr>
            <w:ins w:id="23597" w:author="Fegie" w:date="2021-05-05T14:05:00Z">
              <w:r>
                <w:rPr>
                  <w:rFonts w:ascii="標楷體" w:eastAsia="標楷體" w:hAnsi="標楷體" w:hint="eastAsia"/>
                </w:rPr>
                <w:t>7</w:t>
              </w:r>
              <w:r>
                <w:rPr>
                  <w:rFonts w:ascii="標楷體" w:eastAsia="標楷體" w:hAnsi="標楷體"/>
                </w:rPr>
                <w:t>.CustMain.RegLane</w:t>
              </w:r>
            </w:ins>
          </w:p>
          <w:p w14:paraId="501A0D81" w14:textId="77777777" w:rsidR="005D195D" w:rsidRDefault="005D195D" w:rsidP="005D195D">
            <w:pPr>
              <w:rPr>
                <w:ins w:id="23598" w:author="Fegie" w:date="2021-05-05T14:05:00Z"/>
                <w:rFonts w:ascii="標楷體" w:eastAsia="標楷體" w:hAnsi="標楷體"/>
              </w:rPr>
            </w:pPr>
            <w:ins w:id="23599" w:author="Fegie" w:date="2021-05-05T14:05:00Z">
              <w:r>
                <w:rPr>
                  <w:rFonts w:ascii="標楷體" w:eastAsia="標楷體" w:hAnsi="標楷體" w:hint="eastAsia"/>
                </w:rPr>
                <w:t>8</w:t>
              </w:r>
              <w:r>
                <w:rPr>
                  <w:rFonts w:ascii="標楷體" w:eastAsia="標楷體" w:hAnsi="標楷體"/>
                </w:rPr>
                <w:t>.CustMain.RegNum</w:t>
              </w:r>
            </w:ins>
          </w:p>
          <w:p w14:paraId="1284E934" w14:textId="77777777" w:rsidR="005D195D" w:rsidRDefault="005D195D" w:rsidP="005D195D">
            <w:pPr>
              <w:rPr>
                <w:ins w:id="23600" w:author="Fegie" w:date="2021-05-05T14:05:00Z"/>
                <w:rFonts w:ascii="標楷體" w:eastAsia="標楷體" w:hAnsi="標楷體"/>
              </w:rPr>
            </w:pPr>
            <w:ins w:id="23601" w:author="Fegie" w:date="2021-05-05T14:05:00Z">
              <w:r>
                <w:rPr>
                  <w:rFonts w:ascii="標楷體" w:eastAsia="標楷體" w:hAnsi="標楷體" w:hint="eastAsia"/>
                </w:rPr>
                <w:t>9</w:t>
              </w:r>
              <w:r>
                <w:rPr>
                  <w:rFonts w:ascii="標楷體" w:eastAsia="標楷體" w:hAnsi="標楷體"/>
                </w:rPr>
                <w:t>.CustMain.RegDash</w:t>
              </w:r>
            </w:ins>
          </w:p>
          <w:p w14:paraId="0FF3337B" w14:textId="77777777" w:rsidR="005D195D" w:rsidRDefault="005D195D" w:rsidP="005D195D">
            <w:pPr>
              <w:rPr>
                <w:ins w:id="23602" w:author="Fegie" w:date="2021-05-05T14:05:00Z"/>
                <w:rFonts w:ascii="標楷體" w:eastAsia="標楷體" w:hAnsi="標楷體"/>
              </w:rPr>
            </w:pPr>
            <w:ins w:id="23603" w:author="Fegie" w:date="2021-05-05T14:05:00Z">
              <w:r>
                <w:rPr>
                  <w:rFonts w:ascii="標楷體" w:eastAsia="標楷體" w:hAnsi="標楷體" w:hint="eastAsia"/>
                </w:rPr>
                <w:t>10</w:t>
              </w:r>
              <w:r>
                <w:rPr>
                  <w:rFonts w:ascii="標楷體" w:eastAsia="標楷體" w:hAnsi="標楷體"/>
                </w:rPr>
                <w:t>.CustMain.RegFloor</w:t>
              </w:r>
            </w:ins>
          </w:p>
          <w:p w14:paraId="06504361" w14:textId="000AA305" w:rsidR="005D195D" w:rsidRDefault="005D195D" w:rsidP="005D195D">
            <w:pPr>
              <w:rPr>
                <w:ins w:id="23604" w:author="Fegie" w:date="2021-05-05T14:05:00Z"/>
                <w:rFonts w:ascii="標楷體" w:eastAsia="標楷體" w:hAnsi="標楷體"/>
              </w:rPr>
            </w:pPr>
            <w:ins w:id="23605" w:author="Fegie" w:date="2021-05-05T14:05:00Z">
              <w:r>
                <w:rPr>
                  <w:rFonts w:ascii="標楷體" w:eastAsia="標楷體" w:hAnsi="標楷體" w:hint="eastAsia"/>
                </w:rPr>
                <w:t>11</w:t>
              </w:r>
              <w:r>
                <w:rPr>
                  <w:rFonts w:ascii="標楷體" w:eastAsia="標楷體" w:hAnsi="標楷體"/>
                </w:rPr>
                <w:t>.CustMain.RegFloorDash</w:t>
              </w:r>
            </w:ins>
          </w:p>
        </w:tc>
      </w:tr>
      <w:tr w:rsidR="00C5040B" w14:paraId="61A718B4" w14:textId="77777777" w:rsidTr="007C7114">
        <w:trPr>
          <w:trHeight w:val="291"/>
          <w:jc w:val="center"/>
          <w:ins w:id="23606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DC1CC" w14:textId="44C3A648" w:rsidR="005D195D" w:rsidRDefault="00144AE6" w:rsidP="005D195D">
            <w:pPr>
              <w:rPr>
                <w:ins w:id="23607" w:author="Fegie" w:date="2021-05-02T20:54:00Z"/>
                <w:rFonts w:ascii="標楷體" w:eastAsia="標楷體" w:hAnsi="標楷體"/>
              </w:rPr>
            </w:pPr>
            <w:ins w:id="23608" w:author="Fegie" w:date="2021-05-05T14:14:00Z">
              <w:del w:id="23609" w:author="家榮 張" w:date="2021-05-20T23:19:00Z">
                <w:r w:rsidDel="007C7114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23610" w:author="Fegie" w:date="2021-05-02T20:54:00Z">
              <w:del w:id="23611" w:author="家榮 張" w:date="2021-05-20T23:19:00Z">
                <w:r w:rsidR="005D195D" w:rsidDel="007C7114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ins w:id="23612" w:author="家榮 張" w:date="2021-05-20T23:19:00Z">
              <w:r w:rsidR="007C7114">
                <w:rPr>
                  <w:rFonts w:ascii="標楷體" w:eastAsia="標楷體" w:hAnsi="標楷體"/>
                </w:rPr>
                <w:t>20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0607C" w14:textId="4BCE87D6" w:rsidR="005D195D" w:rsidRDefault="005D195D" w:rsidP="005D195D">
            <w:pPr>
              <w:rPr>
                <w:ins w:id="23613" w:author="Fegie" w:date="2021-05-02T20:54:00Z"/>
                <w:rFonts w:ascii="標楷體" w:eastAsia="標楷體" w:hAnsi="標楷體"/>
              </w:rPr>
            </w:pPr>
            <w:ins w:id="23614" w:author="Fegie" w:date="2021-05-02T20:54:00Z">
              <w:r>
                <w:rPr>
                  <w:rFonts w:ascii="標楷體" w:eastAsia="標楷體" w:hAnsi="標楷體" w:hint="eastAsia"/>
                </w:rPr>
                <w:t>公司</w:t>
              </w:r>
              <w:r>
                <w:rPr>
                  <w:rFonts w:ascii="標楷體" w:eastAsia="標楷體" w:hAnsi="標楷體" w:hint="eastAsia"/>
                </w:rPr>
                <w:lastRenderedPageBreak/>
                <w:t>-地址</w:t>
              </w:r>
            </w:ins>
            <w:ins w:id="23615" w:author="Fegie" w:date="2021-05-05T14:05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269C8" w14:textId="6F5AC013" w:rsidR="005D195D" w:rsidRDefault="005D195D" w:rsidP="005D195D">
            <w:pPr>
              <w:rPr>
                <w:ins w:id="23616" w:author="Fegie" w:date="2021-05-02T20:54:00Z"/>
                <w:rFonts w:ascii="標楷體" w:eastAsia="標楷體" w:hAnsi="標楷體"/>
              </w:rPr>
            </w:pPr>
            <w:ins w:id="23617" w:author="Fegie" w:date="2021-05-02T20:54:00Z">
              <w:del w:id="23618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X(115)</w:delText>
                </w:r>
              </w:del>
            </w:ins>
            <w:ins w:id="23619" w:author="家榮 張" w:date="2021-05-06T18:51:00Z">
              <w:r w:rsidR="00A7651D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11DDD" w14:textId="77777777" w:rsidR="005D195D" w:rsidRDefault="005D195D" w:rsidP="005D195D">
            <w:pPr>
              <w:rPr>
                <w:ins w:id="23620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352AB" w14:textId="77777777" w:rsidR="005D195D" w:rsidRDefault="005D195D" w:rsidP="005D195D">
            <w:pPr>
              <w:rPr>
                <w:ins w:id="23621" w:author="Fegie" w:date="2021-05-02T20:5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A7B" w14:textId="77777777" w:rsidR="005D195D" w:rsidRDefault="005D195D" w:rsidP="005D195D">
            <w:pPr>
              <w:rPr>
                <w:ins w:id="23622" w:author="Fegie" w:date="2021-05-02T20:54:00Z"/>
                <w:rFonts w:ascii="標楷體" w:eastAsia="標楷體" w:hAnsi="標楷體"/>
              </w:rPr>
            </w:pPr>
            <w:ins w:id="23623" w:author="Fegie" w:date="2021-05-02T20:5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ACA" w14:textId="77777777" w:rsidR="005D195D" w:rsidRDefault="005D195D" w:rsidP="005D195D">
            <w:pPr>
              <w:rPr>
                <w:ins w:id="23624" w:author="Fegie" w:date="2021-05-02T20:54:00Z"/>
                <w:rFonts w:ascii="標楷體" w:eastAsia="標楷體" w:hAnsi="標楷體"/>
              </w:rPr>
            </w:pPr>
            <w:ins w:id="23625" w:author="Fegie" w:date="2021-05-02T20:5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9211" w14:textId="77777777" w:rsidR="005D195D" w:rsidRDefault="005D195D" w:rsidP="005D195D">
            <w:pPr>
              <w:rPr>
                <w:ins w:id="23626" w:author="Fegie" w:date="2021-05-02T21:00:00Z"/>
                <w:rFonts w:ascii="標楷體" w:eastAsia="標楷體" w:hAnsi="標楷體"/>
              </w:rPr>
            </w:pPr>
            <w:ins w:id="23627" w:author="Fegie" w:date="2021-05-02T21:00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29E3F5A3" w14:textId="0347B4EA" w:rsidR="005D195D" w:rsidRDefault="005D195D" w:rsidP="005D195D">
            <w:pPr>
              <w:rPr>
                <w:ins w:id="23628" w:author="Fegie" w:date="2021-05-02T20:54:00Z"/>
                <w:rFonts w:ascii="標楷體" w:eastAsia="標楷體" w:hAnsi="標楷體"/>
              </w:rPr>
            </w:pPr>
            <w:ins w:id="23629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3630" w:author="Fegie" w:date="2021-05-02T20:54:00Z">
              <w:r>
                <w:rPr>
                  <w:rFonts w:ascii="標楷體" w:eastAsia="標楷體" w:hAnsi="標楷體"/>
                </w:rPr>
                <w:t>.CustMain.RegCityCode</w:t>
              </w:r>
            </w:ins>
          </w:p>
          <w:p w14:paraId="2953449C" w14:textId="050B0BA9" w:rsidR="005D195D" w:rsidRDefault="005D195D" w:rsidP="005D195D">
            <w:pPr>
              <w:rPr>
                <w:ins w:id="23631" w:author="Fegie" w:date="2021-05-02T20:54:00Z"/>
                <w:rFonts w:ascii="標楷體" w:eastAsia="標楷體" w:hAnsi="標楷體"/>
              </w:rPr>
            </w:pPr>
            <w:ins w:id="23632" w:author="Fegie" w:date="2021-05-02T21:00:00Z">
              <w:r>
                <w:rPr>
                  <w:rFonts w:ascii="標楷體" w:eastAsia="標楷體" w:hAnsi="標楷體" w:hint="eastAsia"/>
                </w:rPr>
                <w:lastRenderedPageBreak/>
                <w:t>3</w:t>
              </w:r>
            </w:ins>
            <w:ins w:id="23633" w:author="Fegie" w:date="2021-05-02T20:54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RegAreaCode</w:t>
              </w:r>
            </w:ins>
          </w:p>
          <w:p w14:paraId="7A7BD8B4" w14:textId="60B6C066" w:rsidR="005D195D" w:rsidRDefault="005D195D" w:rsidP="005D195D">
            <w:pPr>
              <w:rPr>
                <w:ins w:id="23634" w:author="Fegie" w:date="2021-05-02T20:54:00Z"/>
                <w:rFonts w:ascii="標楷體" w:eastAsia="標楷體" w:hAnsi="標楷體"/>
              </w:rPr>
            </w:pPr>
            <w:ins w:id="23635" w:author="Fegie" w:date="2021-05-02T21:00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23636" w:author="Fegie" w:date="2021-05-02T20:54:00Z">
              <w:r>
                <w:rPr>
                  <w:rFonts w:ascii="標楷體" w:eastAsia="標楷體" w:hAnsi="標楷體"/>
                </w:rPr>
                <w:t>.CustMain.RegRoad</w:t>
              </w:r>
            </w:ins>
          </w:p>
          <w:p w14:paraId="7C356EE4" w14:textId="1C69F647" w:rsidR="005D195D" w:rsidRDefault="005D195D" w:rsidP="005D195D">
            <w:pPr>
              <w:rPr>
                <w:ins w:id="23637" w:author="Fegie" w:date="2021-05-02T20:54:00Z"/>
                <w:rFonts w:ascii="標楷體" w:eastAsia="標楷體" w:hAnsi="標楷體"/>
              </w:rPr>
            </w:pPr>
            <w:ins w:id="23638" w:author="Fegie" w:date="2021-05-02T21:00:00Z">
              <w:r>
                <w:rPr>
                  <w:rFonts w:ascii="標楷體" w:eastAsia="標楷體" w:hAnsi="標楷體" w:hint="eastAsia"/>
                </w:rPr>
                <w:t>5</w:t>
              </w:r>
            </w:ins>
            <w:ins w:id="23639" w:author="Fegie" w:date="2021-05-02T20:54:00Z">
              <w:r>
                <w:rPr>
                  <w:rFonts w:ascii="標楷體" w:eastAsia="標楷體" w:hAnsi="標楷體"/>
                </w:rPr>
                <w:t>.CustMain.RegSection</w:t>
              </w:r>
            </w:ins>
          </w:p>
          <w:p w14:paraId="28EC2A9F" w14:textId="2B1F42F8" w:rsidR="005D195D" w:rsidRDefault="005D195D" w:rsidP="005D195D">
            <w:pPr>
              <w:rPr>
                <w:ins w:id="23640" w:author="Fegie" w:date="2021-05-02T20:54:00Z"/>
                <w:rFonts w:ascii="標楷體" w:eastAsia="標楷體" w:hAnsi="標楷體"/>
              </w:rPr>
            </w:pPr>
            <w:ins w:id="23641" w:author="Fegie" w:date="2021-05-02T21:00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23642" w:author="Fegie" w:date="2021-05-02T20:54:00Z">
              <w:r>
                <w:rPr>
                  <w:rFonts w:ascii="標楷體" w:eastAsia="標楷體" w:hAnsi="標楷體"/>
                </w:rPr>
                <w:t>.CustMain.RegAlley</w:t>
              </w:r>
            </w:ins>
          </w:p>
          <w:p w14:paraId="072BF11A" w14:textId="0E2EEFB0" w:rsidR="005D195D" w:rsidRDefault="005D195D" w:rsidP="005D195D">
            <w:pPr>
              <w:rPr>
                <w:ins w:id="23643" w:author="Fegie" w:date="2021-05-02T20:54:00Z"/>
                <w:rFonts w:ascii="標楷體" w:eastAsia="標楷體" w:hAnsi="標楷體"/>
              </w:rPr>
            </w:pPr>
            <w:ins w:id="23644" w:author="Fegie" w:date="2021-05-02T21:00:00Z">
              <w:r>
                <w:rPr>
                  <w:rFonts w:ascii="標楷體" w:eastAsia="標楷體" w:hAnsi="標楷體" w:hint="eastAsia"/>
                </w:rPr>
                <w:t>7</w:t>
              </w:r>
            </w:ins>
            <w:ins w:id="23645" w:author="Fegie" w:date="2021-05-02T20:54:00Z">
              <w:r>
                <w:rPr>
                  <w:rFonts w:ascii="標楷體" w:eastAsia="標楷體" w:hAnsi="標楷體"/>
                </w:rPr>
                <w:t>.CustMain.RegLane</w:t>
              </w:r>
            </w:ins>
          </w:p>
          <w:p w14:paraId="3BCD3608" w14:textId="16BDEDBC" w:rsidR="005D195D" w:rsidRDefault="005D195D" w:rsidP="005D195D">
            <w:pPr>
              <w:rPr>
                <w:ins w:id="23646" w:author="Fegie" w:date="2021-05-02T20:54:00Z"/>
                <w:rFonts w:ascii="標楷體" w:eastAsia="標楷體" w:hAnsi="標楷體"/>
              </w:rPr>
            </w:pPr>
            <w:ins w:id="23647" w:author="Fegie" w:date="2021-05-02T21:00:00Z">
              <w:r>
                <w:rPr>
                  <w:rFonts w:ascii="標楷體" w:eastAsia="標楷體" w:hAnsi="標楷體" w:hint="eastAsia"/>
                </w:rPr>
                <w:t>8</w:t>
              </w:r>
            </w:ins>
            <w:ins w:id="23648" w:author="Fegie" w:date="2021-05-02T20:54:00Z">
              <w:r>
                <w:rPr>
                  <w:rFonts w:ascii="標楷體" w:eastAsia="標楷體" w:hAnsi="標楷體"/>
                </w:rPr>
                <w:t>.CustMain.RegNum</w:t>
              </w:r>
            </w:ins>
          </w:p>
          <w:p w14:paraId="4A9EA49A" w14:textId="3A7BFF20" w:rsidR="005D195D" w:rsidRDefault="005D195D" w:rsidP="005D195D">
            <w:pPr>
              <w:rPr>
                <w:ins w:id="23649" w:author="Fegie" w:date="2021-05-02T20:54:00Z"/>
                <w:rFonts w:ascii="標楷體" w:eastAsia="標楷體" w:hAnsi="標楷體"/>
              </w:rPr>
            </w:pPr>
            <w:ins w:id="23650" w:author="Fegie" w:date="2021-05-02T21:00:00Z">
              <w:r>
                <w:rPr>
                  <w:rFonts w:ascii="標楷體" w:eastAsia="標楷體" w:hAnsi="標楷體" w:hint="eastAsia"/>
                </w:rPr>
                <w:t>9</w:t>
              </w:r>
            </w:ins>
            <w:ins w:id="23651" w:author="Fegie" w:date="2021-05-02T20:54:00Z">
              <w:r>
                <w:rPr>
                  <w:rFonts w:ascii="標楷體" w:eastAsia="標楷體" w:hAnsi="標楷體"/>
                </w:rPr>
                <w:t>.CustMain.RegDash</w:t>
              </w:r>
            </w:ins>
          </w:p>
          <w:p w14:paraId="431D7DAA" w14:textId="7BA4EBE2" w:rsidR="005D195D" w:rsidRDefault="005D195D" w:rsidP="005D195D">
            <w:pPr>
              <w:rPr>
                <w:ins w:id="23652" w:author="Fegie" w:date="2021-05-02T20:54:00Z"/>
                <w:rFonts w:ascii="標楷體" w:eastAsia="標楷體" w:hAnsi="標楷體"/>
              </w:rPr>
            </w:pPr>
            <w:ins w:id="23653" w:author="Fegie" w:date="2021-05-02T20:54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3654" w:author="Fegie" w:date="2021-05-02T21:00:00Z">
              <w:r>
                <w:rPr>
                  <w:rFonts w:ascii="標楷體" w:eastAsia="標楷體" w:hAnsi="標楷體" w:hint="eastAsia"/>
                </w:rPr>
                <w:t>0</w:t>
              </w:r>
            </w:ins>
            <w:ins w:id="23655" w:author="Fegie" w:date="2021-05-02T20:54:00Z">
              <w:r>
                <w:rPr>
                  <w:rFonts w:ascii="標楷體" w:eastAsia="標楷體" w:hAnsi="標楷體"/>
                </w:rPr>
                <w:t>.CustMain.RegFloor</w:t>
              </w:r>
            </w:ins>
          </w:p>
          <w:p w14:paraId="5D6AB4CE" w14:textId="373B1CD4" w:rsidR="005D195D" w:rsidRDefault="005D195D" w:rsidP="005D195D">
            <w:pPr>
              <w:rPr>
                <w:ins w:id="23656" w:author="Fegie" w:date="2021-05-02T20:54:00Z"/>
                <w:rFonts w:ascii="標楷體" w:eastAsia="標楷體" w:hAnsi="標楷體"/>
              </w:rPr>
            </w:pPr>
            <w:ins w:id="23657" w:author="Fegie" w:date="2021-05-02T20:54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3658" w:author="Fegie" w:date="2021-05-02T21:00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3659" w:author="Fegie" w:date="2021-05-02T20:54:00Z">
              <w:r>
                <w:rPr>
                  <w:rFonts w:ascii="標楷體" w:eastAsia="標楷體" w:hAnsi="標楷體"/>
                </w:rPr>
                <w:t>.CustMain.RegFloorDash</w:t>
              </w:r>
            </w:ins>
          </w:p>
        </w:tc>
      </w:tr>
      <w:tr w:rsidR="00C5040B" w14:paraId="1244900B" w14:textId="77777777" w:rsidTr="007C7114">
        <w:trPr>
          <w:trHeight w:val="291"/>
          <w:jc w:val="center"/>
          <w:ins w:id="23660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B915F" w14:textId="21199F72" w:rsidR="005D195D" w:rsidRDefault="00144AE6" w:rsidP="005D195D">
            <w:pPr>
              <w:rPr>
                <w:ins w:id="23661" w:author="Fegie" w:date="2021-05-02T20:54:00Z"/>
                <w:rFonts w:ascii="標楷體" w:eastAsia="標楷體" w:hAnsi="標楷體"/>
              </w:rPr>
            </w:pPr>
            <w:ins w:id="23662" w:author="Fegie" w:date="2021-05-05T14:14:00Z">
              <w:del w:id="23663" w:author="家榮 張" w:date="2021-05-20T23:19:00Z">
                <w:r w:rsidDel="007C7114">
                  <w:rPr>
                    <w:rFonts w:ascii="標楷體" w:eastAsia="標楷體" w:hAnsi="標楷體" w:hint="eastAsia"/>
                  </w:rPr>
                  <w:lastRenderedPageBreak/>
                  <w:delText>2</w:delText>
                </w:r>
              </w:del>
            </w:ins>
            <w:ins w:id="23664" w:author="Fegie" w:date="2021-05-02T20:54:00Z">
              <w:del w:id="23665" w:author="家榮 張" w:date="2021-05-20T23:19:00Z">
                <w:r w:rsidR="005D195D" w:rsidDel="007C7114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23666" w:author="家榮 張" w:date="2021-05-20T23:19:00Z">
              <w:r w:rsidR="007C7114">
                <w:rPr>
                  <w:rFonts w:ascii="標楷體" w:eastAsia="標楷體" w:hAnsi="標楷體"/>
                </w:rPr>
                <w:t>21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4DD80" w14:textId="1C7A8470" w:rsidR="005D195D" w:rsidRDefault="005D195D" w:rsidP="005D195D">
            <w:pPr>
              <w:rPr>
                <w:ins w:id="23667" w:author="Fegie" w:date="2021-05-02T20:54:00Z"/>
                <w:rFonts w:ascii="標楷體" w:eastAsia="標楷體" w:hAnsi="標楷體"/>
              </w:rPr>
            </w:pPr>
            <w:ins w:id="23668" w:author="Fegie" w:date="2021-05-02T20:54:00Z">
              <w:r>
                <w:rPr>
                  <w:rFonts w:ascii="標楷體" w:eastAsia="標楷體" w:hAnsi="標楷體" w:hint="eastAsia"/>
                </w:rPr>
                <w:t>通訊-郵遞區號</w:t>
              </w:r>
            </w:ins>
            <w:ins w:id="23669" w:author="Fegie" w:date="2021-05-05T14:05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2583B" w14:textId="1733CC96" w:rsidR="005D195D" w:rsidRDefault="005D195D" w:rsidP="005D195D">
            <w:pPr>
              <w:rPr>
                <w:ins w:id="23670" w:author="Fegie" w:date="2021-05-02T20:54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FBC61" w14:textId="77777777" w:rsidR="005D195D" w:rsidRDefault="005D195D" w:rsidP="005D195D">
            <w:pPr>
              <w:rPr>
                <w:ins w:id="23671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AB31F" w14:textId="77777777" w:rsidR="005D195D" w:rsidRDefault="005D195D" w:rsidP="005D195D">
            <w:pPr>
              <w:rPr>
                <w:ins w:id="23672" w:author="Fegie" w:date="2021-05-02T20:5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69CF4" w14:textId="354445BA" w:rsidR="005D195D" w:rsidRDefault="005D195D" w:rsidP="005D195D">
            <w:pPr>
              <w:rPr>
                <w:ins w:id="23673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1DAC" w14:textId="0726869C" w:rsidR="005D195D" w:rsidRDefault="005D195D" w:rsidP="005D195D">
            <w:pPr>
              <w:rPr>
                <w:ins w:id="23674" w:author="Fegie" w:date="2021-05-02T20:54:00Z"/>
                <w:rFonts w:ascii="標楷體" w:eastAsia="標楷體" w:hAnsi="標楷體"/>
              </w:rPr>
            </w:pPr>
            <w:ins w:id="23675" w:author="Fegie" w:date="2021-05-05T14:0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A4C95" w14:textId="49880FDC" w:rsidR="005D195D" w:rsidRDefault="005D195D" w:rsidP="005D195D">
            <w:pPr>
              <w:rPr>
                <w:ins w:id="23676" w:author="Fegie" w:date="2021-05-02T21:01:00Z"/>
                <w:rFonts w:ascii="標楷體" w:eastAsia="標楷體" w:hAnsi="標楷體"/>
              </w:rPr>
            </w:pPr>
            <w:ins w:id="23677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23678" w:author="Fegie" w:date="2021-05-05T14:06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23679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1E829736" w14:textId="09C2A123" w:rsidR="005D195D" w:rsidRDefault="005D195D" w:rsidP="005D195D">
            <w:pPr>
              <w:rPr>
                <w:ins w:id="23680" w:author="Fegie" w:date="2021-05-02T20:54:00Z"/>
                <w:rFonts w:ascii="標楷體" w:eastAsia="標楷體" w:hAnsi="標楷體"/>
              </w:rPr>
            </w:pPr>
            <w:ins w:id="23681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3682" w:author="Fegie" w:date="2021-05-02T20:54:00Z">
              <w:r>
                <w:rPr>
                  <w:rFonts w:ascii="標楷體" w:eastAsia="標楷體" w:hAnsi="標楷體"/>
                </w:rPr>
                <w:t>.CustMain.CurrZip3</w:t>
              </w:r>
            </w:ins>
          </w:p>
          <w:p w14:paraId="12EFBD79" w14:textId="675CA637" w:rsidR="005D195D" w:rsidRDefault="005D195D" w:rsidP="005D195D">
            <w:pPr>
              <w:rPr>
                <w:ins w:id="23683" w:author="Fegie" w:date="2021-05-02T20:54:00Z"/>
                <w:rFonts w:ascii="標楷體" w:eastAsia="標楷體" w:hAnsi="標楷體"/>
              </w:rPr>
            </w:pPr>
            <w:ins w:id="23684" w:author="Fegie" w:date="2021-05-02T21:01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3685" w:author="Fegie" w:date="2021-05-02T20:54:00Z"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CurrZip2</w:t>
              </w:r>
            </w:ins>
          </w:p>
        </w:tc>
      </w:tr>
      <w:tr w:rsidR="00C5040B" w14:paraId="4BA9DA52" w14:textId="77777777" w:rsidTr="007C7114">
        <w:trPr>
          <w:trHeight w:val="291"/>
          <w:jc w:val="center"/>
          <w:ins w:id="23686" w:author="Fegie" w:date="2021-05-05T14:05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7B95" w14:textId="4D3FAB97" w:rsidR="005D195D" w:rsidRDefault="00144AE6" w:rsidP="005D195D">
            <w:pPr>
              <w:rPr>
                <w:ins w:id="23687" w:author="Fegie" w:date="2021-05-05T14:05:00Z"/>
                <w:rFonts w:ascii="標楷體" w:eastAsia="標楷體" w:hAnsi="標楷體"/>
              </w:rPr>
            </w:pPr>
            <w:ins w:id="23688" w:author="Fegie" w:date="2021-05-05T14:14:00Z">
              <w:del w:id="23689" w:author="家榮 張" w:date="2021-05-20T23:19:00Z">
                <w:r w:rsidDel="007C7114">
                  <w:rPr>
                    <w:rFonts w:ascii="標楷體" w:eastAsia="標楷體" w:hAnsi="標楷體" w:hint="eastAsia"/>
                  </w:rPr>
                  <w:delText>23</w:delText>
                </w:r>
              </w:del>
            </w:ins>
            <w:ins w:id="23690" w:author="家榮 張" w:date="2021-05-20T23:19:00Z">
              <w:r w:rsidR="007C7114">
                <w:rPr>
                  <w:rFonts w:ascii="標楷體" w:eastAsia="標楷體" w:hAnsi="標楷體"/>
                </w:rPr>
                <w:t>22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BC331" w14:textId="01A8BA3C" w:rsidR="005D195D" w:rsidRDefault="005D195D" w:rsidP="005D195D">
            <w:pPr>
              <w:rPr>
                <w:ins w:id="23691" w:author="Fegie" w:date="2021-05-05T14:05:00Z"/>
                <w:rFonts w:ascii="標楷體" w:eastAsia="標楷體" w:hAnsi="標楷體"/>
              </w:rPr>
            </w:pPr>
            <w:ins w:id="23692" w:author="Fegie" w:date="2021-05-05T14:05:00Z">
              <w:r>
                <w:rPr>
                  <w:rFonts w:ascii="標楷體" w:eastAsia="標楷體" w:hAnsi="標楷體" w:hint="eastAsia"/>
                </w:rPr>
                <w:t>通訊-郵遞區號</w:t>
              </w:r>
            </w:ins>
            <w:ins w:id="23693" w:author="Fegie" w:date="2021-05-05T14:06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C1441" w14:textId="06C4DB85" w:rsidR="005D195D" w:rsidRDefault="005D195D" w:rsidP="005D195D">
            <w:pPr>
              <w:rPr>
                <w:ins w:id="23694" w:author="Fegie" w:date="2021-05-05T14:05:00Z"/>
                <w:rFonts w:ascii="標楷體" w:eastAsia="標楷體" w:hAnsi="標楷體"/>
              </w:rPr>
            </w:pPr>
            <w:ins w:id="23695" w:author="Fegie" w:date="2021-05-05T14:05:00Z">
              <w:del w:id="23696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  <w:ins w:id="23697" w:author="家榮 張" w:date="2021-05-06T18:51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1D95C" w14:textId="77777777" w:rsidR="005D195D" w:rsidRDefault="005D195D" w:rsidP="005D195D">
            <w:pPr>
              <w:rPr>
                <w:ins w:id="23698" w:author="Fegie" w:date="2021-05-05T14:0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C466F" w14:textId="77777777" w:rsidR="005D195D" w:rsidRDefault="005D195D" w:rsidP="005D195D">
            <w:pPr>
              <w:rPr>
                <w:ins w:id="23699" w:author="Fegie" w:date="2021-05-05T14:05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EA03" w14:textId="4CEDA249" w:rsidR="005D195D" w:rsidRDefault="005D195D" w:rsidP="005D195D">
            <w:pPr>
              <w:rPr>
                <w:ins w:id="23700" w:author="Fegie" w:date="2021-05-05T14:05:00Z"/>
                <w:rFonts w:ascii="標楷體" w:eastAsia="標楷體" w:hAnsi="標楷體"/>
              </w:rPr>
            </w:pPr>
            <w:ins w:id="23701" w:author="Fegie" w:date="2021-05-05T14:05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7631" w14:textId="5377B3F1" w:rsidR="005D195D" w:rsidRDefault="005D195D" w:rsidP="005D195D">
            <w:pPr>
              <w:rPr>
                <w:ins w:id="23702" w:author="Fegie" w:date="2021-05-05T14:05:00Z"/>
                <w:rFonts w:ascii="標楷體" w:eastAsia="標楷體" w:hAnsi="標楷體"/>
              </w:rPr>
            </w:pPr>
            <w:ins w:id="23703" w:author="Fegie" w:date="2021-05-05T14:05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F1432" w14:textId="77777777" w:rsidR="005D195D" w:rsidRDefault="005D195D" w:rsidP="005D195D">
            <w:pPr>
              <w:rPr>
                <w:ins w:id="23704" w:author="Fegie" w:date="2021-05-05T14:05:00Z"/>
                <w:rFonts w:ascii="標楷體" w:eastAsia="標楷體" w:hAnsi="標楷體"/>
              </w:rPr>
            </w:pPr>
            <w:ins w:id="23705" w:author="Fegie" w:date="2021-05-05T14:05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38F68E5E" w14:textId="77777777" w:rsidR="005D195D" w:rsidRDefault="005D195D" w:rsidP="005D195D">
            <w:pPr>
              <w:rPr>
                <w:ins w:id="23706" w:author="Fegie" w:date="2021-05-05T14:05:00Z"/>
                <w:rFonts w:ascii="標楷體" w:eastAsia="標楷體" w:hAnsi="標楷體"/>
              </w:rPr>
            </w:pPr>
            <w:ins w:id="23707" w:author="Fegie" w:date="2021-05-05T14:05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.CustMain.CurrZip3</w:t>
              </w:r>
            </w:ins>
          </w:p>
          <w:p w14:paraId="3B0F0E71" w14:textId="65C07B92" w:rsidR="005D195D" w:rsidRDefault="005D195D" w:rsidP="005D195D">
            <w:pPr>
              <w:rPr>
                <w:ins w:id="23708" w:author="Fegie" w:date="2021-05-05T14:05:00Z"/>
                <w:rFonts w:ascii="標楷體" w:eastAsia="標楷體" w:hAnsi="標楷體"/>
              </w:rPr>
            </w:pPr>
            <w:ins w:id="23709" w:author="Fegie" w:date="2021-05-05T14:05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CurrZip2</w:t>
              </w:r>
            </w:ins>
          </w:p>
        </w:tc>
      </w:tr>
      <w:tr w:rsidR="00C5040B" w14:paraId="5AA58F3E" w14:textId="77777777" w:rsidTr="007C7114">
        <w:trPr>
          <w:trHeight w:val="291"/>
          <w:jc w:val="center"/>
          <w:ins w:id="23710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6BB9A" w14:textId="0B413381" w:rsidR="005D195D" w:rsidRDefault="00144AE6" w:rsidP="005D195D">
            <w:pPr>
              <w:rPr>
                <w:ins w:id="23711" w:author="Fegie" w:date="2021-05-02T20:54:00Z"/>
                <w:rFonts w:ascii="標楷體" w:eastAsia="標楷體" w:hAnsi="標楷體"/>
              </w:rPr>
            </w:pPr>
            <w:ins w:id="23712" w:author="Fegie" w:date="2021-05-05T14:15:00Z">
              <w:del w:id="23713" w:author="家榮 張" w:date="2021-05-20T23:19:00Z">
                <w:r w:rsidDel="007C7114">
                  <w:rPr>
                    <w:rFonts w:ascii="標楷體" w:eastAsia="標楷體" w:hAnsi="標楷體" w:hint="eastAsia"/>
                  </w:rPr>
                  <w:delText>24</w:delText>
                </w:r>
              </w:del>
            </w:ins>
            <w:ins w:id="23714" w:author="家榮 張" w:date="2021-05-20T23:19:00Z">
              <w:r w:rsidR="007C7114">
                <w:rPr>
                  <w:rFonts w:ascii="標楷體" w:eastAsia="標楷體" w:hAnsi="標楷體"/>
                </w:rPr>
                <w:t>23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7F954" w14:textId="106F9313" w:rsidR="005D195D" w:rsidRDefault="005D195D" w:rsidP="005D195D">
            <w:pPr>
              <w:rPr>
                <w:ins w:id="23715" w:author="Fegie" w:date="2021-05-02T20:54:00Z"/>
                <w:rFonts w:ascii="標楷體" w:eastAsia="標楷體" w:hAnsi="標楷體"/>
              </w:rPr>
            </w:pPr>
            <w:ins w:id="23716" w:author="Fegie" w:date="2021-05-02T20:54:00Z">
              <w:r>
                <w:rPr>
                  <w:rFonts w:ascii="標楷體" w:eastAsia="標楷體" w:hAnsi="標楷體" w:hint="eastAsia"/>
                </w:rPr>
                <w:t>通訊-</w:t>
              </w:r>
              <w:r>
                <w:rPr>
                  <w:rFonts w:ascii="標楷體" w:eastAsia="標楷體" w:hAnsi="標楷體" w:hint="eastAsia"/>
                </w:rPr>
                <w:lastRenderedPageBreak/>
                <w:t>地址</w:t>
              </w:r>
            </w:ins>
            <w:ins w:id="23717" w:author="Fegie" w:date="2021-05-05T14:06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0B6C" w14:textId="2C1EF5C6" w:rsidR="005D195D" w:rsidRDefault="005D195D" w:rsidP="005D195D">
            <w:pPr>
              <w:rPr>
                <w:ins w:id="23718" w:author="Fegie" w:date="2021-05-02T20:54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3E41C" w14:textId="77777777" w:rsidR="005D195D" w:rsidRDefault="005D195D" w:rsidP="005D195D">
            <w:pPr>
              <w:rPr>
                <w:ins w:id="23719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D0A7" w14:textId="77777777" w:rsidR="005D195D" w:rsidRDefault="005D195D" w:rsidP="005D195D">
            <w:pPr>
              <w:rPr>
                <w:ins w:id="23720" w:author="Fegie" w:date="2021-05-02T20:5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5F46" w14:textId="5DCD6816" w:rsidR="005D195D" w:rsidRDefault="005D195D" w:rsidP="005D195D">
            <w:pPr>
              <w:rPr>
                <w:ins w:id="23721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2DAA4" w14:textId="0E7E9EE7" w:rsidR="005D195D" w:rsidRDefault="005D195D" w:rsidP="005D195D">
            <w:pPr>
              <w:rPr>
                <w:ins w:id="23722" w:author="Fegie" w:date="2021-05-02T20:54:00Z"/>
                <w:rFonts w:ascii="標楷體" w:eastAsia="標楷體" w:hAnsi="標楷體"/>
              </w:rPr>
            </w:pPr>
            <w:ins w:id="23723" w:author="Fegie" w:date="2021-05-05T14:0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9CAC1" w14:textId="311F9305" w:rsidR="005D195D" w:rsidRDefault="005D195D" w:rsidP="005D195D">
            <w:pPr>
              <w:rPr>
                <w:ins w:id="23724" w:author="Fegie" w:date="2021-05-02T21:01:00Z"/>
                <w:rFonts w:ascii="標楷體" w:eastAsia="標楷體" w:hAnsi="標楷體"/>
              </w:rPr>
            </w:pPr>
            <w:ins w:id="23725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23726" w:author="Fegie" w:date="2021-05-05T14:06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23727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40DDF81D" w14:textId="7886FC26" w:rsidR="005D195D" w:rsidRPr="00702FE3" w:rsidRDefault="005D195D" w:rsidP="005D195D">
            <w:pPr>
              <w:rPr>
                <w:ins w:id="23728" w:author="Fegie" w:date="2021-05-02T20:54:00Z"/>
                <w:rFonts w:ascii="標楷體" w:eastAsia="標楷體" w:hAnsi="標楷體"/>
              </w:rPr>
            </w:pPr>
            <w:ins w:id="23729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3730" w:author="Fegie" w:date="2021-05-02T20:54:00Z">
              <w:r w:rsidRPr="00702FE3">
                <w:rPr>
                  <w:rFonts w:ascii="標楷體" w:eastAsia="標楷體" w:hAnsi="標楷體"/>
                </w:rPr>
                <w:t>.CustMain.CurrCityCode</w:t>
              </w:r>
            </w:ins>
          </w:p>
          <w:p w14:paraId="1E8438B2" w14:textId="4846AA49" w:rsidR="005D195D" w:rsidRPr="00702FE3" w:rsidRDefault="005D195D" w:rsidP="005D195D">
            <w:pPr>
              <w:rPr>
                <w:ins w:id="23731" w:author="Fegie" w:date="2021-05-02T20:54:00Z"/>
                <w:rFonts w:ascii="標楷體" w:eastAsia="標楷體" w:hAnsi="標楷體"/>
              </w:rPr>
            </w:pPr>
            <w:ins w:id="23732" w:author="Fegie" w:date="2021-05-02T21:01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3733" w:author="Fegie" w:date="2021-05-02T20:54:00Z">
              <w:r w:rsidRPr="00702FE3">
                <w:rPr>
                  <w:rFonts w:ascii="標楷體" w:eastAsia="標楷體" w:hAnsi="標楷體"/>
                </w:rPr>
                <w:t>.CustMain.CurrAreaCode</w:t>
              </w:r>
            </w:ins>
          </w:p>
          <w:p w14:paraId="517FB511" w14:textId="59CEC007" w:rsidR="005D195D" w:rsidRPr="00702FE3" w:rsidRDefault="005D195D" w:rsidP="005D195D">
            <w:pPr>
              <w:rPr>
                <w:ins w:id="23734" w:author="Fegie" w:date="2021-05-02T20:54:00Z"/>
                <w:rFonts w:ascii="標楷體" w:eastAsia="標楷體" w:hAnsi="標楷體"/>
              </w:rPr>
            </w:pPr>
            <w:ins w:id="23735" w:author="Fegie" w:date="2021-05-02T21:01:00Z">
              <w:r>
                <w:rPr>
                  <w:rFonts w:ascii="標楷體" w:eastAsia="標楷體" w:hAnsi="標楷體" w:hint="eastAsia"/>
                </w:rPr>
                <w:lastRenderedPageBreak/>
                <w:t>4</w:t>
              </w:r>
            </w:ins>
            <w:ins w:id="23736" w:author="Fegie" w:date="2021-05-02T20:54:00Z">
              <w:r w:rsidRPr="00702FE3">
                <w:rPr>
                  <w:rFonts w:ascii="標楷體" w:eastAsia="標楷體" w:hAnsi="標楷體"/>
                </w:rPr>
                <w:t>.CustMain.CurrRoad</w:t>
              </w:r>
            </w:ins>
          </w:p>
          <w:p w14:paraId="2B52340E" w14:textId="7811D623" w:rsidR="005D195D" w:rsidRPr="00702FE3" w:rsidRDefault="005D195D" w:rsidP="005D195D">
            <w:pPr>
              <w:rPr>
                <w:ins w:id="23737" w:author="Fegie" w:date="2021-05-02T20:54:00Z"/>
                <w:rFonts w:ascii="標楷體" w:eastAsia="標楷體" w:hAnsi="標楷體"/>
              </w:rPr>
            </w:pPr>
            <w:ins w:id="23738" w:author="Fegie" w:date="2021-05-02T21:01:00Z">
              <w:r>
                <w:rPr>
                  <w:rFonts w:ascii="標楷體" w:eastAsia="標楷體" w:hAnsi="標楷體" w:hint="eastAsia"/>
                </w:rPr>
                <w:t>5</w:t>
              </w:r>
            </w:ins>
            <w:ins w:id="23739" w:author="Fegie" w:date="2021-05-02T20:54:00Z">
              <w:r w:rsidRPr="00702FE3">
                <w:rPr>
                  <w:rFonts w:ascii="標楷體" w:eastAsia="標楷體" w:hAnsi="標楷體"/>
                </w:rPr>
                <w:t>.CustMain.CurrSection</w:t>
              </w:r>
            </w:ins>
          </w:p>
          <w:p w14:paraId="0BA3BFA0" w14:textId="4FD6743F" w:rsidR="005D195D" w:rsidRPr="00702FE3" w:rsidRDefault="005D195D" w:rsidP="005D195D">
            <w:pPr>
              <w:rPr>
                <w:ins w:id="23740" w:author="Fegie" w:date="2021-05-02T20:54:00Z"/>
                <w:rFonts w:ascii="標楷體" w:eastAsia="標楷體" w:hAnsi="標楷體"/>
              </w:rPr>
            </w:pPr>
            <w:ins w:id="23741" w:author="Fegie" w:date="2021-05-02T21:01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23742" w:author="Fegie" w:date="2021-05-02T20:54:00Z">
              <w:r w:rsidRPr="00702FE3">
                <w:rPr>
                  <w:rFonts w:ascii="標楷體" w:eastAsia="標楷體" w:hAnsi="標楷體"/>
                </w:rPr>
                <w:t>.CustMain.CurrAlley</w:t>
              </w:r>
            </w:ins>
          </w:p>
          <w:p w14:paraId="23FB1BFE" w14:textId="0609159E" w:rsidR="005D195D" w:rsidRPr="00702FE3" w:rsidRDefault="005D195D" w:rsidP="005D195D">
            <w:pPr>
              <w:rPr>
                <w:ins w:id="23743" w:author="Fegie" w:date="2021-05-02T20:54:00Z"/>
                <w:rFonts w:ascii="標楷體" w:eastAsia="標楷體" w:hAnsi="標楷體"/>
              </w:rPr>
            </w:pPr>
            <w:ins w:id="23744" w:author="Fegie" w:date="2021-05-02T21:01:00Z">
              <w:r>
                <w:rPr>
                  <w:rFonts w:ascii="標楷體" w:eastAsia="標楷體" w:hAnsi="標楷體" w:hint="eastAsia"/>
                </w:rPr>
                <w:t>7</w:t>
              </w:r>
            </w:ins>
            <w:ins w:id="23745" w:author="Fegie" w:date="2021-05-02T20:54:00Z">
              <w:r w:rsidRPr="00702FE3">
                <w:rPr>
                  <w:rFonts w:ascii="標楷體" w:eastAsia="標楷體" w:hAnsi="標楷體"/>
                </w:rPr>
                <w:t>.CustMain.CurrLane</w:t>
              </w:r>
            </w:ins>
          </w:p>
          <w:p w14:paraId="736DA1F5" w14:textId="048AB538" w:rsidR="005D195D" w:rsidRPr="00702FE3" w:rsidRDefault="005D195D" w:rsidP="005D195D">
            <w:pPr>
              <w:rPr>
                <w:ins w:id="23746" w:author="Fegie" w:date="2021-05-02T20:54:00Z"/>
                <w:rFonts w:ascii="標楷體" w:eastAsia="標楷體" w:hAnsi="標楷體"/>
              </w:rPr>
            </w:pPr>
            <w:ins w:id="23747" w:author="Fegie" w:date="2021-05-02T21:01:00Z">
              <w:r>
                <w:rPr>
                  <w:rFonts w:ascii="標楷體" w:eastAsia="標楷體" w:hAnsi="標楷體" w:hint="eastAsia"/>
                </w:rPr>
                <w:t>8</w:t>
              </w:r>
            </w:ins>
            <w:ins w:id="23748" w:author="Fegie" w:date="2021-05-02T20:54:00Z">
              <w:r w:rsidRPr="00702FE3">
                <w:rPr>
                  <w:rFonts w:ascii="標楷體" w:eastAsia="標楷體" w:hAnsi="標楷體"/>
                </w:rPr>
                <w:t>.CustMain.CurrNum</w:t>
              </w:r>
            </w:ins>
          </w:p>
          <w:p w14:paraId="4FEB272B" w14:textId="4C080630" w:rsidR="005D195D" w:rsidRPr="00702FE3" w:rsidRDefault="005D195D" w:rsidP="005D195D">
            <w:pPr>
              <w:rPr>
                <w:ins w:id="23749" w:author="Fegie" w:date="2021-05-02T20:54:00Z"/>
                <w:rFonts w:ascii="標楷體" w:eastAsia="標楷體" w:hAnsi="標楷體"/>
              </w:rPr>
            </w:pPr>
            <w:ins w:id="23750" w:author="Fegie" w:date="2021-05-02T21:01:00Z">
              <w:r>
                <w:rPr>
                  <w:rFonts w:ascii="標楷體" w:eastAsia="標楷體" w:hAnsi="標楷體" w:hint="eastAsia"/>
                </w:rPr>
                <w:t>9</w:t>
              </w:r>
            </w:ins>
            <w:ins w:id="23751" w:author="Fegie" w:date="2021-05-02T20:54:00Z">
              <w:r w:rsidRPr="00702FE3">
                <w:rPr>
                  <w:rFonts w:ascii="標楷體" w:eastAsia="標楷體" w:hAnsi="標楷體"/>
                </w:rPr>
                <w:t>.CustMain.CurrDash</w:t>
              </w:r>
            </w:ins>
          </w:p>
          <w:p w14:paraId="0B4A7D82" w14:textId="113D741B" w:rsidR="005D195D" w:rsidRPr="00702FE3" w:rsidRDefault="005D195D" w:rsidP="005D195D">
            <w:pPr>
              <w:rPr>
                <w:ins w:id="23752" w:author="Fegie" w:date="2021-05-02T20:54:00Z"/>
                <w:rFonts w:ascii="標楷體" w:eastAsia="標楷體" w:hAnsi="標楷體"/>
              </w:rPr>
            </w:pPr>
            <w:ins w:id="23753" w:author="Fegie" w:date="2021-05-02T20:54:00Z">
              <w:r w:rsidRPr="00702FE3">
                <w:rPr>
                  <w:rFonts w:ascii="標楷體" w:eastAsia="標楷體" w:hAnsi="標楷體"/>
                </w:rPr>
                <w:t>1</w:t>
              </w:r>
            </w:ins>
            <w:ins w:id="23754" w:author="Fegie" w:date="2021-05-02T21:01:00Z">
              <w:r>
                <w:rPr>
                  <w:rFonts w:ascii="標楷體" w:eastAsia="標楷體" w:hAnsi="標楷體" w:hint="eastAsia"/>
                </w:rPr>
                <w:t>0</w:t>
              </w:r>
            </w:ins>
            <w:ins w:id="23755" w:author="Fegie" w:date="2021-05-02T20:54:00Z">
              <w:r w:rsidRPr="00702FE3">
                <w:rPr>
                  <w:rFonts w:ascii="標楷體" w:eastAsia="標楷體" w:hAnsi="標楷體"/>
                </w:rPr>
                <w:t>.CustMain.CurrFloor</w:t>
              </w:r>
            </w:ins>
          </w:p>
          <w:p w14:paraId="43BD9262" w14:textId="435D429A" w:rsidR="005D195D" w:rsidRDefault="005D195D" w:rsidP="005D195D">
            <w:pPr>
              <w:rPr>
                <w:ins w:id="23756" w:author="Fegie" w:date="2021-05-02T20:54:00Z"/>
                <w:rFonts w:ascii="標楷體" w:eastAsia="標楷體" w:hAnsi="標楷體"/>
              </w:rPr>
            </w:pPr>
            <w:ins w:id="23757" w:author="Fegie" w:date="2021-05-02T20:54:00Z">
              <w:r w:rsidRPr="00702FE3">
                <w:rPr>
                  <w:rFonts w:ascii="標楷體" w:eastAsia="標楷體" w:hAnsi="標楷體"/>
                </w:rPr>
                <w:t>1</w:t>
              </w:r>
            </w:ins>
            <w:ins w:id="23758" w:author="Fegie" w:date="2021-05-02T21:0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3759" w:author="Fegie" w:date="2021-05-02T20:54:00Z">
              <w:r w:rsidRPr="00702FE3">
                <w:rPr>
                  <w:rFonts w:ascii="標楷體" w:eastAsia="標楷體" w:hAnsi="標楷體"/>
                </w:rPr>
                <w:t>.CustMain.CurrFloorDash</w:t>
              </w:r>
            </w:ins>
          </w:p>
        </w:tc>
      </w:tr>
      <w:tr w:rsidR="00C5040B" w14:paraId="69BCDC13" w14:textId="77777777" w:rsidTr="007C7114">
        <w:trPr>
          <w:trHeight w:val="291"/>
          <w:jc w:val="center"/>
          <w:ins w:id="23760" w:author="Fegie" w:date="2021-05-05T14:06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C66A9" w14:textId="35FDFB38" w:rsidR="005D195D" w:rsidRDefault="00144AE6" w:rsidP="005D195D">
            <w:pPr>
              <w:rPr>
                <w:ins w:id="23761" w:author="Fegie" w:date="2021-05-05T14:06:00Z"/>
                <w:rFonts w:ascii="標楷體" w:eastAsia="標楷體" w:hAnsi="標楷體"/>
              </w:rPr>
            </w:pPr>
            <w:ins w:id="23762" w:author="Fegie" w:date="2021-05-05T14:15:00Z">
              <w:del w:id="23763" w:author="家榮 張" w:date="2021-05-20T23:19:00Z">
                <w:r w:rsidDel="007C7114">
                  <w:rPr>
                    <w:rFonts w:ascii="標楷體" w:eastAsia="標楷體" w:hAnsi="標楷體" w:hint="eastAsia"/>
                  </w:rPr>
                  <w:lastRenderedPageBreak/>
                  <w:delText>25</w:delText>
                </w:r>
              </w:del>
            </w:ins>
            <w:ins w:id="23764" w:author="家榮 張" w:date="2021-05-20T23:19:00Z">
              <w:r w:rsidR="007C7114">
                <w:rPr>
                  <w:rFonts w:ascii="標楷體" w:eastAsia="標楷體" w:hAnsi="標楷體"/>
                </w:rPr>
                <w:t>24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B2E32" w14:textId="0EBBCE9C" w:rsidR="005D195D" w:rsidRDefault="005D195D" w:rsidP="005D195D">
            <w:pPr>
              <w:rPr>
                <w:ins w:id="23765" w:author="Fegie" w:date="2021-05-05T14:06:00Z"/>
                <w:rFonts w:ascii="標楷體" w:eastAsia="標楷體" w:hAnsi="標楷體"/>
              </w:rPr>
            </w:pPr>
            <w:ins w:id="23766" w:author="Fegie" w:date="2021-05-05T14:06:00Z">
              <w:r>
                <w:rPr>
                  <w:rFonts w:ascii="標楷體" w:eastAsia="標楷體" w:hAnsi="標楷體" w:hint="eastAsia"/>
                </w:rPr>
                <w:t>通訊-地址-修改後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814F8" w14:textId="72365042" w:rsidR="005D195D" w:rsidRDefault="005D195D" w:rsidP="005D195D">
            <w:pPr>
              <w:rPr>
                <w:ins w:id="23767" w:author="Fegie" w:date="2021-05-05T14:06:00Z"/>
                <w:rFonts w:ascii="標楷體" w:eastAsia="標楷體" w:hAnsi="標楷體"/>
              </w:rPr>
            </w:pPr>
            <w:ins w:id="23768" w:author="Fegie" w:date="2021-05-05T14:06:00Z">
              <w:del w:id="23769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23770" w:author="家榮 張" w:date="2021-05-06T18:51:00Z">
              <w:r w:rsidR="00A7651D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96203" w14:textId="77777777" w:rsidR="005D195D" w:rsidRDefault="005D195D" w:rsidP="005D195D">
            <w:pPr>
              <w:rPr>
                <w:ins w:id="23771" w:author="Fegie" w:date="2021-05-05T14:0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1C091" w14:textId="77777777" w:rsidR="005D195D" w:rsidRDefault="005D195D" w:rsidP="005D195D">
            <w:pPr>
              <w:rPr>
                <w:ins w:id="23772" w:author="Fegie" w:date="2021-05-05T14:06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54C59" w14:textId="7D502952" w:rsidR="005D195D" w:rsidRDefault="005D195D" w:rsidP="005D195D">
            <w:pPr>
              <w:rPr>
                <w:ins w:id="23773" w:author="Fegie" w:date="2021-05-05T14:06:00Z"/>
                <w:rFonts w:ascii="標楷體" w:eastAsia="標楷體" w:hAnsi="標楷體"/>
              </w:rPr>
            </w:pPr>
            <w:ins w:id="23774" w:author="Fegie" w:date="2021-05-05T14:0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ECBB9" w14:textId="074E196A" w:rsidR="005D195D" w:rsidRDefault="005D195D" w:rsidP="005D195D">
            <w:pPr>
              <w:rPr>
                <w:ins w:id="23775" w:author="Fegie" w:date="2021-05-05T14:06:00Z"/>
                <w:rFonts w:ascii="標楷體" w:eastAsia="標楷體" w:hAnsi="標楷體"/>
              </w:rPr>
            </w:pPr>
            <w:ins w:id="23776" w:author="Fegie" w:date="2021-05-05T14:0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1BD44" w14:textId="77777777" w:rsidR="005D195D" w:rsidRDefault="005D195D" w:rsidP="005D195D">
            <w:pPr>
              <w:rPr>
                <w:ins w:id="23777" w:author="Fegie" w:date="2021-05-05T14:06:00Z"/>
                <w:rFonts w:ascii="標楷體" w:eastAsia="標楷體" w:hAnsi="標楷體"/>
              </w:rPr>
            </w:pPr>
            <w:ins w:id="23778" w:author="Fegie" w:date="2021-05-05T14:06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4136B7AA" w14:textId="77777777" w:rsidR="005D195D" w:rsidRPr="00702FE3" w:rsidRDefault="005D195D" w:rsidP="005D195D">
            <w:pPr>
              <w:rPr>
                <w:ins w:id="23779" w:author="Fegie" w:date="2021-05-05T14:06:00Z"/>
                <w:rFonts w:ascii="標楷體" w:eastAsia="標楷體" w:hAnsi="標楷體"/>
              </w:rPr>
            </w:pPr>
            <w:ins w:id="23780" w:author="Fegie" w:date="2021-05-05T14:06:00Z">
              <w:r>
                <w:rPr>
                  <w:rFonts w:ascii="標楷體" w:eastAsia="標楷體" w:hAnsi="標楷體" w:hint="eastAsia"/>
                </w:rPr>
                <w:t>2</w:t>
              </w:r>
              <w:r w:rsidRPr="00702FE3">
                <w:rPr>
                  <w:rFonts w:ascii="標楷體" w:eastAsia="標楷體" w:hAnsi="標楷體"/>
                </w:rPr>
                <w:t>.CustMain.CurrCityCode</w:t>
              </w:r>
            </w:ins>
          </w:p>
          <w:p w14:paraId="6B30C60D" w14:textId="77777777" w:rsidR="005D195D" w:rsidRPr="00702FE3" w:rsidRDefault="005D195D" w:rsidP="005D195D">
            <w:pPr>
              <w:rPr>
                <w:ins w:id="23781" w:author="Fegie" w:date="2021-05-05T14:06:00Z"/>
                <w:rFonts w:ascii="標楷體" w:eastAsia="標楷體" w:hAnsi="標楷體"/>
              </w:rPr>
            </w:pPr>
            <w:ins w:id="23782" w:author="Fegie" w:date="2021-05-05T14:06:00Z">
              <w:r>
                <w:rPr>
                  <w:rFonts w:ascii="標楷體" w:eastAsia="標楷體" w:hAnsi="標楷體" w:hint="eastAsia"/>
                </w:rPr>
                <w:t>3</w:t>
              </w:r>
              <w:r w:rsidRPr="00702FE3">
                <w:rPr>
                  <w:rFonts w:ascii="標楷體" w:eastAsia="標楷體" w:hAnsi="標楷體"/>
                </w:rPr>
                <w:t>.CustMain.CurrAreaCode</w:t>
              </w:r>
            </w:ins>
          </w:p>
          <w:p w14:paraId="492AE3FF" w14:textId="77777777" w:rsidR="005D195D" w:rsidRPr="00702FE3" w:rsidRDefault="005D195D" w:rsidP="005D195D">
            <w:pPr>
              <w:rPr>
                <w:ins w:id="23783" w:author="Fegie" w:date="2021-05-05T14:06:00Z"/>
                <w:rFonts w:ascii="標楷體" w:eastAsia="標楷體" w:hAnsi="標楷體"/>
              </w:rPr>
            </w:pPr>
            <w:ins w:id="23784" w:author="Fegie" w:date="2021-05-05T14:06:00Z">
              <w:r>
                <w:rPr>
                  <w:rFonts w:ascii="標楷體" w:eastAsia="標楷體" w:hAnsi="標楷體" w:hint="eastAsia"/>
                </w:rPr>
                <w:t>4</w:t>
              </w:r>
              <w:r w:rsidRPr="00702FE3">
                <w:rPr>
                  <w:rFonts w:ascii="標楷體" w:eastAsia="標楷體" w:hAnsi="標楷體"/>
                </w:rPr>
                <w:t>.CustMain.CurrRoad</w:t>
              </w:r>
            </w:ins>
          </w:p>
          <w:p w14:paraId="0D799078" w14:textId="77777777" w:rsidR="005D195D" w:rsidRPr="00702FE3" w:rsidRDefault="005D195D" w:rsidP="005D195D">
            <w:pPr>
              <w:rPr>
                <w:ins w:id="23785" w:author="Fegie" w:date="2021-05-05T14:06:00Z"/>
                <w:rFonts w:ascii="標楷體" w:eastAsia="標楷體" w:hAnsi="標楷體"/>
              </w:rPr>
            </w:pPr>
            <w:ins w:id="23786" w:author="Fegie" w:date="2021-05-05T14:06:00Z">
              <w:r>
                <w:rPr>
                  <w:rFonts w:ascii="標楷體" w:eastAsia="標楷體" w:hAnsi="標楷體" w:hint="eastAsia"/>
                </w:rPr>
                <w:t>5</w:t>
              </w:r>
              <w:r w:rsidRPr="00702FE3">
                <w:rPr>
                  <w:rFonts w:ascii="標楷體" w:eastAsia="標楷體" w:hAnsi="標楷體"/>
                </w:rPr>
                <w:t>.CustMain.CurrSection</w:t>
              </w:r>
            </w:ins>
          </w:p>
          <w:p w14:paraId="0BA8157A" w14:textId="77777777" w:rsidR="005D195D" w:rsidRPr="00702FE3" w:rsidRDefault="005D195D" w:rsidP="005D195D">
            <w:pPr>
              <w:rPr>
                <w:ins w:id="23787" w:author="Fegie" w:date="2021-05-05T14:06:00Z"/>
                <w:rFonts w:ascii="標楷體" w:eastAsia="標楷體" w:hAnsi="標楷體"/>
              </w:rPr>
            </w:pPr>
            <w:ins w:id="23788" w:author="Fegie" w:date="2021-05-05T14:06:00Z">
              <w:r>
                <w:rPr>
                  <w:rFonts w:ascii="標楷體" w:eastAsia="標楷體" w:hAnsi="標楷體" w:hint="eastAsia"/>
                </w:rPr>
                <w:t>6</w:t>
              </w:r>
              <w:r w:rsidRPr="00702FE3">
                <w:rPr>
                  <w:rFonts w:ascii="標楷體" w:eastAsia="標楷體" w:hAnsi="標楷體"/>
                </w:rPr>
                <w:t>.CustMain.CurrAlley</w:t>
              </w:r>
            </w:ins>
          </w:p>
          <w:p w14:paraId="4A4CA08B" w14:textId="77777777" w:rsidR="005D195D" w:rsidRPr="00702FE3" w:rsidRDefault="005D195D" w:rsidP="005D195D">
            <w:pPr>
              <w:rPr>
                <w:ins w:id="23789" w:author="Fegie" w:date="2021-05-05T14:06:00Z"/>
                <w:rFonts w:ascii="標楷體" w:eastAsia="標楷體" w:hAnsi="標楷體"/>
              </w:rPr>
            </w:pPr>
            <w:ins w:id="23790" w:author="Fegie" w:date="2021-05-05T14:06:00Z">
              <w:r>
                <w:rPr>
                  <w:rFonts w:ascii="標楷體" w:eastAsia="標楷體" w:hAnsi="標楷體" w:hint="eastAsia"/>
                </w:rPr>
                <w:t>7</w:t>
              </w:r>
              <w:r w:rsidRPr="00702FE3">
                <w:rPr>
                  <w:rFonts w:ascii="標楷體" w:eastAsia="標楷體" w:hAnsi="標楷體"/>
                </w:rPr>
                <w:t>.CustMain.CurrLane</w:t>
              </w:r>
            </w:ins>
          </w:p>
          <w:p w14:paraId="78B7C950" w14:textId="77777777" w:rsidR="005D195D" w:rsidRPr="00702FE3" w:rsidRDefault="005D195D" w:rsidP="005D195D">
            <w:pPr>
              <w:rPr>
                <w:ins w:id="23791" w:author="Fegie" w:date="2021-05-05T14:06:00Z"/>
                <w:rFonts w:ascii="標楷體" w:eastAsia="標楷體" w:hAnsi="標楷體"/>
              </w:rPr>
            </w:pPr>
            <w:ins w:id="23792" w:author="Fegie" w:date="2021-05-05T14:06:00Z">
              <w:r>
                <w:rPr>
                  <w:rFonts w:ascii="標楷體" w:eastAsia="標楷體" w:hAnsi="標楷體" w:hint="eastAsia"/>
                </w:rPr>
                <w:t>8</w:t>
              </w:r>
              <w:r w:rsidRPr="00702FE3">
                <w:rPr>
                  <w:rFonts w:ascii="標楷體" w:eastAsia="標楷體" w:hAnsi="標楷體"/>
                </w:rPr>
                <w:t>.CustMain.CurrNum</w:t>
              </w:r>
            </w:ins>
          </w:p>
          <w:p w14:paraId="3DB2F394" w14:textId="77777777" w:rsidR="005D195D" w:rsidRPr="00702FE3" w:rsidRDefault="005D195D" w:rsidP="005D195D">
            <w:pPr>
              <w:rPr>
                <w:ins w:id="23793" w:author="Fegie" w:date="2021-05-05T14:06:00Z"/>
                <w:rFonts w:ascii="標楷體" w:eastAsia="標楷體" w:hAnsi="標楷體"/>
              </w:rPr>
            </w:pPr>
            <w:ins w:id="23794" w:author="Fegie" w:date="2021-05-05T14:06:00Z">
              <w:r>
                <w:rPr>
                  <w:rFonts w:ascii="標楷體" w:eastAsia="標楷體" w:hAnsi="標楷體" w:hint="eastAsia"/>
                </w:rPr>
                <w:t>9</w:t>
              </w:r>
              <w:r w:rsidRPr="00702FE3">
                <w:rPr>
                  <w:rFonts w:ascii="標楷體" w:eastAsia="標楷體" w:hAnsi="標楷體"/>
                </w:rPr>
                <w:t>.CustMain.CurrDash</w:t>
              </w:r>
            </w:ins>
          </w:p>
          <w:p w14:paraId="153755CD" w14:textId="77777777" w:rsidR="005D195D" w:rsidRPr="00702FE3" w:rsidRDefault="005D195D" w:rsidP="005D195D">
            <w:pPr>
              <w:rPr>
                <w:ins w:id="23795" w:author="Fegie" w:date="2021-05-05T14:06:00Z"/>
                <w:rFonts w:ascii="標楷體" w:eastAsia="標楷體" w:hAnsi="標楷體"/>
              </w:rPr>
            </w:pPr>
            <w:ins w:id="23796" w:author="Fegie" w:date="2021-05-05T14:06:00Z">
              <w:r w:rsidRPr="00702FE3">
                <w:rPr>
                  <w:rFonts w:ascii="標楷體" w:eastAsia="標楷體" w:hAnsi="標楷體"/>
                </w:rPr>
                <w:t>1</w:t>
              </w:r>
              <w:r>
                <w:rPr>
                  <w:rFonts w:ascii="標楷體" w:eastAsia="標楷體" w:hAnsi="標楷體" w:hint="eastAsia"/>
                </w:rPr>
                <w:t>0</w:t>
              </w:r>
              <w:r w:rsidRPr="00702FE3">
                <w:rPr>
                  <w:rFonts w:ascii="標楷體" w:eastAsia="標楷體" w:hAnsi="標楷體"/>
                </w:rPr>
                <w:t>.CustMain.CurrFloor</w:t>
              </w:r>
            </w:ins>
          </w:p>
          <w:p w14:paraId="0E8A466F" w14:textId="06E35592" w:rsidR="005D195D" w:rsidRDefault="005D195D" w:rsidP="005D195D">
            <w:pPr>
              <w:rPr>
                <w:ins w:id="23797" w:author="Fegie" w:date="2021-05-05T14:06:00Z"/>
                <w:rFonts w:ascii="標楷體" w:eastAsia="標楷體" w:hAnsi="標楷體"/>
              </w:rPr>
            </w:pPr>
            <w:ins w:id="23798" w:author="Fegie" w:date="2021-05-05T14:06:00Z">
              <w:r w:rsidRPr="00702FE3">
                <w:rPr>
                  <w:rFonts w:ascii="標楷體" w:eastAsia="標楷體" w:hAnsi="標楷體"/>
                </w:rPr>
                <w:t>1</w:t>
              </w:r>
              <w:r>
                <w:rPr>
                  <w:rFonts w:ascii="標楷體" w:eastAsia="標楷體" w:hAnsi="標楷體" w:hint="eastAsia"/>
                </w:rPr>
                <w:t>1</w:t>
              </w:r>
              <w:r w:rsidRPr="00702FE3">
                <w:rPr>
                  <w:rFonts w:ascii="標楷體" w:eastAsia="標楷體" w:hAnsi="標楷體"/>
                </w:rPr>
                <w:t>.CustMain.CurrFloorDash</w:t>
              </w:r>
            </w:ins>
          </w:p>
        </w:tc>
      </w:tr>
      <w:tr w:rsidR="00C5040B" w14:paraId="4ADE8349" w14:textId="77777777" w:rsidTr="007C7114">
        <w:trPr>
          <w:trHeight w:val="291"/>
          <w:jc w:val="center"/>
          <w:ins w:id="23799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52EF8" w14:textId="05B8FE15" w:rsidR="005D195D" w:rsidRDefault="00144AE6" w:rsidP="005D195D">
            <w:pPr>
              <w:rPr>
                <w:ins w:id="23800" w:author="Fegie" w:date="2021-05-02T20:54:00Z"/>
                <w:rFonts w:ascii="標楷體" w:eastAsia="標楷體" w:hAnsi="標楷體"/>
              </w:rPr>
            </w:pPr>
            <w:ins w:id="23801" w:author="Fegie" w:date="2021-05-05T14:15:00Z">
              <w:del w:id="23802" w:author="家榮 張" w:date="2021-05-20T23:19:00Z">
                <w:r w:rsidDel="007C7114">
                  <w:rPr>
                    <w:rFonts w:ascii="標楷體" w:eastAsia="標楷體" w:hAnsi="標楷體" w:hint="eastAsia"/>
                  </w:rPr>
                  <w:delText>26</w:delText>
                </w:r>
              </w:del>
            </w:ins>
            <w:ins w:id="23803" w:author="家榮 張" w:date="2021-05-20T23:19:00Z">
              <w:r w:rsidR="007C7114">
                <w:rPr>
                  <w:rFonts w:ascii="標楷體" w:eastAsia="標楷體" w:hAnsi="標楷體"/>
                </w:rPr>
                <w:t>25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793B8" w14:textId="67174E71" w:rsidR="005D195D" w:rsidRDefault="005D195D" w:rsidP="005D195D">
            <w:pPr>
              <w:rPr>
                <w:ins w:id="23804" w:author="Fegie" w:date="2021-05-02T20:54:00Z"/>
                <w:rFonts w:ascii="標楷體" w:eastAsia="標楷體" w:hAnsi="標楷體"/>
              </w:rPr>
            </w:pPr>
            <w:ins w:id="23805" w:author="Fegie" w:date="2021-05-02T20:54:00Z">
              <w:r>
                <w:rPr>
                  <w:rFonts w:ascii="標楷體" w:eastAsia="標楷體" w:hAnsi="標楷體" w:hint="eastAsia"/>
                </w:rPr>
                <w:t>電子信箱</w:t>
              </w:r>
            </w:ins>
            <w:ins w:id="23806" w:author="Fegie" w:date="2021-05-05T14:06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AD975" w14:textId="31286B6B" w:rsidR="005D195D" w:rsidRDefault="005D195D" w:rsidP="005D195D">
            <w:pPr>
              <w:rPr>
                <w:ins w:id="23807" w:author="Fegie" w:date="2021-05-02T20:54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5084B" w14:textId="77777777" w:rsidR="005D195D" w:rsidRDefault="005D195D" w:rsidP="005D195D">
            <w:pPr>
              <w:rPr>
                <w:ins w:id="23808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CDDB" w14:textId="77777777" w:rsidR="005D195D" w:rsidRDefault="005D195D" w:rsidP="005D195D">
            <w:pPr>
              <w:rPr>
                <w:ins w:id="23809" w:author="Fegie" w:date="2021-05-02T20:5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535A2" w14:textId="77777777" w:rsidR="005D195D" w:rsidRDefault="005D195D" w:rsidP="005D195D">
            <w:pPr>
              <w:rPr>
                <w:ins w:id="23810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510E" w14:textId="0E460EBC" w:rsidR="005D195D" w:rsidRDefault="005D195D" w:rsidP="005D195D">
            <w:pPr>
              <w:rPr>
                <w:ins w:id="23811" w:author="Fegie" w:date="2021-05-02T20:54:00Z"/>
                <w:rFonts w:ascii="標楷體" w:eastAsia="標楷體" w:hAnsi="標楷體"/>
              </w:rPr>
            </w:pPr>
            <w:ins w:id="23812" w:author="Fegie" w:date="2021-05-05T14:07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D28E" w14:textId="103956A2" w:rsidR="005D195D" w:rsidRDefault="005D195D" w:rsidP="005D195D">
            <w:pPr>
              <w:rPr>
                <w:ins w:id="23813" w:author="Fegie" w:date="2021-05-02T21:01:00Z"/>
                <w:rFonts w:ascii="標楷體" w:eastAsia="標楷體" w:hAnsi="標楷體"/>
              </w:rPr>
            </w:pPr>
            <w:ins w:id="23814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23815" w:author="Fegie" w:date="2021-05-05T14:07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23816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77A9DF0A" w14:textId="70964F5A" w:rsidR="005D195D" w:rsidRDefault="005D195D" w:rsidP="005D195D">
            <w:pPr>
              <w:rPr>
                <w:ins w:id="23817" w:author="Fegie" w:date="2021-05-02T20:54:00Z"/>
                <w:rFonts w:ascii="標楷體" w:eastAsia="標楷體" w:hAnsi="標楷體"/>
              </w:rPr>
            </w:pPr>
            <w:ins w:id="23818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3819" w:author="Fegie" w:date="2021-05-02T20:54:00Z">
              <w:r>
                <w:rPr>
                  <w:rFonts w:ascii="標楷體" w:eastAsia="標楷體" w:hAnsi="標楷體"/>
                </w:rPr>
                <w:t>.CustMain.Email</w:t>
              </w:r>
            </w:ins>
          </w:p>
        </w:tc>
      </w:tr>
      <w:tr w:rsidR="00C5040B" w14:paraId="3029E7F0" w14:textId="77777777" w:rsidTr="007C7114">
        <w:trPr>
          <w:trHeight w:val="291"/>
          <w:jc w:val="center"/>
          <w:ins w:id="23820" w:author="Fegie" w:date="2021-05-05T14:06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23E5A" w14:textId="651E488F" w:rsidR="005D195D" w:rsidRDefault="00144AE6" w:rsidP="005D195D">
            <w:pPr>
              <w:rPr>
                <w:ins w:id="23821" w:author="Fegie" w:date="2021-05-05T14:06:00Z"/>
                <w:rFonts w:ascii="標楷體" w:eastAsia="標楷體" w:hAnsi="標楷體"/>
              </w:rPr>
            </w:pPr>
            <w:ins w:id="23822" w:author="Fegie" w:date="2021-05-05T14:15:00Z">
              <w:del w:id="23823" w:author="家榮 張" w:date="2021-05-20T23:19:00Z">
                <w:r w:rsidDel="007C7114">
                  <w:rPr>
                    <w:rFonts w:ascii="標楷體" w:eastAsia="標楷體" w:hAnsi="標楷體" w:hint="eastAsia"/>
                  </w:rPr>
                  <w:delText>27</w:delText>
                </w:r>
              </w:del>
            </w:ins>
            <w:ins w:id="23824" w:author="家榮 張" w:date="2021-05-20T23:19:00Z">
              <w:r w:rsidR="007C7114">
                <w:rPr>
                  <w:rFonts w:ascii="標楷體" w:eastAsia="標楷體" w:hAnsi="標楷體"/>
                </w:rPr>
                <w:t>26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EAF6D" w14:textId="5E36B608" w:rsidR="005D195D" w:rsidRDefault="005D195D" w:rsidP="005D195D">
            <w:pPr>
              <w:rPr>
                <w:ins w:id="23825" w:author="Fegie" w:date="2021-05-05T14:06:00Z"/>
                <w:rFonts w:ascii="標楷體" w:eastAsia="標楷體" w:hAnsi="標楷體"/>
              </w:rPr>
            </w:pPr>
            <w:ins w:id="23826" w:author="Fegie" w:date="2021-05-05T14:06:00Z">
              <w:r>
                <w:rPr>
                  <w:rFonts w:ascii="標楷體" w:eastAsia="標楷體" w:hAnsi="標楷體" w:hint="eastAsia"/>
                </w:rPr>
                <w:t>電子信箱-修改</w:t>
              </w:r>
              <w:r>
                <w:rPr>
                  <w:rFonts w:ascii="標楷體" w:eastAsia="標楷體" w:hAnsi="標楷體" w:hint="eastAsia"/>
                </w:rPr>
                <w:lastRenderedPageBreak/>
                <w:t>後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D34D" w14:textId="50E76A7F" w:rsidR="005D195D" w:rsidRDefault="005D195D" w:rsidP="005D195D">
            <w:pPr>
              <w:rPr>
                <w:ins w:id="23827" w:author="Fegie" w:date="2021-05-05T14:06:00Z"/>
                <w:rFonts w:ascii="標楷體" w:eastAsia="標楷體" w:hAnsi="標楷體"/>
              </w:rPr>
            </w:pPr>
            <w:ins w:id="23828" w:author="Fegie" w:date="2021-05-05T14:06:00Z">
              <w:del w:id="23829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X(50)</w:delText>
                </w:r>
              </w:del>
            </w:ins>
            <w:ins w:id="23830" w:author="家榮 張" w:date="2021-05-06T18:51:00Z">
              <w:r w:rsidR="00A7651D"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D743" w14:textId="77777777" w:rsidR="005D195D" w:rsidRDefault="005D195D" w:rsidP="005D195D">
            <w:pPr>
              <w:rPr>
                <w:ins w:id="23831" w:author="Fegie" w:date="2021-05-05T14:0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F837" w14:textId="77777777" w:rsidR="005D195D" w:rsidRDefault="005D195D" w:rsidP="005D195D">
            <w:pPr>
              <w:rPr>
                <w:ins w:id="23832" w:author="Fegie" w:date="2021-05-05T14:06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0569" w14:textId="77777777" w:rsidR="005D195D" w:rsidRDefault="005D195D" w:rsidP="005D195D">
            <w:pPr>
              <w:rPr>
                <w:ins w:id="23833" w:author="Fegie" w:date="2021-05-05T14:0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76629" w14:textId="1ACEDEB8" w:rsidR="005D195D" w:rsidRDefault="005D195D" w:rsidP="005D195D">
            <w:pPr>
              <w:rPr>
                <w:ins w:id="23834" w:author="Fegie" w:date="2021-05-05T14:06:00Z"/>
                <w:rFonts w:ascii="標楷體" w:eastAsia="標楷體" w:hAnsi="標楷體"/>
              </w:rPr>
            </w:pPr>
            <w:ins w:id="23835" w:author="Fegie" w:date="2021-05-05T14:0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099F" w14:textId="77777777" w:rsidR="005D195D" w:rsidRDefault="005D195D" w:rsidP="005D195D">
            <w:pPr>
              <w:rPr>
                <w:ins w:id="23836" w:author="Fegie" w:date="2021-05-05T14:06:00Z"/>
                <w:rFonts w:ascii="標楷體" w:eastAsia="標楷體" w:hAnsi="標楷體"/>
              </w:rPr>
            </w:pPr>
            <w:ins w:id="23837" w:author="Fegie" w:date="2021-05-05T14:06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696704A4" w14:textId="5FD4C4E5" w:rsidR="005D195D" w:rsidRDefault="005D195D" w:rsidP="005D195D">
            <w:pPr>
              <w:rPr>
                <w:ins w:id="23838" w:author="Fegie" w:date="2021-05-05T14:06:00Z"/>
                <w:rFonts w:ascii="標楷體" w:eastAsia="標楷體" w:hAnsi="標楷體"/>
              </w:rPr>
            </w:pPr>
            <w:ins w:id="23839" w:author="Fegie" w:date="2021-05-05T14:06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.CustMain.Email</w:t>
              </w:r>
            </w:ins>
          </w:p>
        </w:tc>
      </w:tr>
      <w:tr w:rsidR="00C5040B" w14:paraId="5797DBDF" w14:textId="77777777" w:rsidTr="007C7114">
        <w:trPr>
          <w:trHeight w:val="291"/>
          <w:jc w:val="center"/>
          <w:ins w:id="23840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5CB6" w14:textId="0782D5E4" w:rsidR="005D195D" w:rsidRDefault="00144AE6" w:rsidP="005D195D">
            <w:pPr>
              <w:rPr>
                <w:ins w:id="23841" w:author="Fegie" w:date="2021-05-02T20:54:00Z"/>
                <w:rFonts w:ascii="標楷體" w:eastAsia="標楷體" w:hAnsi="標楷體"/>
              </w:rPr>
            </w:pPr>
            <w:ins w:id="23842" w:author="Fegie" w:date="2021-05-05T14:15:00Z">
              <w:del w:id="23843" w:author="家榮 張" w:date="2021-05-20T23:19:00Z">
                <w:r w:rsidDel="007C7114">
                  <w:rPr>
                    <w:rFonts w:ascii="標楷體" w:eastAsia="標楷體" w:hAnsi="標楷體" w:hint="eastAsia"/>
                  </w:rPr>
                  <w:lastRenderedPageBreak/>
                  <w:delText>28</w:delText>
                </w:r>
              </w:del>
            </w:ins>
            <w:ins w:id="23844" w:author="家榮 張" w:date="2021-05-20T23:19:00Z">
              <w:r w:rsidR="007C7114">
                <w:rPr>
                  <w:rFonts w:ascii="標楷體" w:eastAsia="標楷體" w:hAnsi="標楷體"/>
                </w:rPr>
                <w:t>27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A01D" w14:textId="6953E4BE" w:rsidR="005D195D" w:rsidRDefault="005D195D" w:rsidP="005D195D">
            <w:pPr>
              <w:rPr>
                <w:ins w:id="23845" w:author="Fegie" w:date="2021-05-02T20:54:00Z"/>
                <w:rFonts w:ascii="標楷體" w:eastAsia="標楷體" w:hAnsi="標楷體"/>
              </w:rPr>
            </w:pPr>
            <w:ins w:id="23846" w:author="Fegie" w:date="2021-05-02T20:54:00Z">
              <w:r>
                <w:rPr>
                  <w:rFonts w:ascii="標楷體" w:eastAsia="標楷體" w:hAnsi="標楷體" w:hint="eastAsia"/>
                </w:rPr>
                <w:t>企金別</w:t>
              </w:r>
            </w:ins>
            <w:ins w:id="23847" w:author="Fegie" w:date="2021-05-05T14:07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F44E4" w14:textId="55ED04C1" w:rsidR="005D195D" w:rsidRDefault="005D195D" w:rsidP="005D195D">
            <w:pPr>
              <w:rPr>
                <w:ins w:id="23848" w:author="Fegie" w:date="2021-05-02T20:54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295D3" w14:textId="282DB262" w:rsidR="005D195D" w:rsidRDefault="005D195D" w:rsidP="005D195D">
            <w:pPr>
              <w:rPr>
                <w:ins w:id="23849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A5EF" w14:textId="7746DDDB" w:rsidR="005D195D" w:rsidRDefault="005D195D" w:rsidP="005D195D">
            <w:pPr>
              <w:rPr>
                <w:ins w:id="23850" w:author="Fegie" w:date="2021-05-02T20:5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C89FA" w14:textId="034E46E3" w:rsidR="005D195D" w:rsidRDefault="005D195D" w:rsidP="005D195D">
            <w:pPr>
              <w:rPr>
                <w:ins w:id="23851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38F4" w14:textId="73F8A891" w:rsidR="005D195D" w:rsidRDefault="005D195D" w:rsidP="005D195D">
            <w:pPr>
              <w:rPr>
                <w:ins w:id="23852" w:author="Fegie" w:date="2021-05-02T20:54:00Z"/>
                <w:rFonts w:ascii="標楷體" w:eastAsia="標楷體" w:hAnsi="標楷體"/>
              </w:rPr>
            </w:pPr>
            <w:ins w:id="23853" w:author="Fegie" w:date="2021-05-05T11:3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2284A" w14:textId="67813B7D" w:rsidR="005D195D" w:rsidRDefault="005D195D" w:rsidP="005D195D">
            <w:pPr>
              <w:rPr>
                <w:ins w:id="23854" w:author="Fegie" w:date="2021-05-02T21:01:00Z"/>
                <w:rFonts w:ascii="標楷體" w:eastAsia="標楷體" w:hAnsi="標楷體"/>
              </w:rPr>
            </w:pPr>
            <w:ins w:id="23855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23856" w:author="Fegie" w:date="2021-05-05T11:30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23857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4FA7132F" w14:textId="48D0F322" w:rsidR="005D195D" w:rsidRDefault="005D195D" w:rsidP="005D195D">
            <w:pPr>
              <w:rPr>
                <w:ins w:id="23858" w:author="Fegie" w:date="2021-05-02T20:54:00Z"/>
                <w:rFonts w:ascii="標楷體" w:eastAsia="標楷體" w:hAnsi="標楷體"/>
              </w:rPr>
            </w:pPr>
            <w:ins w:id="23859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3860" w:author="Fegie" w:date="2021-05-02T20:54:00Z">
              <w:r>
                <w:rPr>
                  <w:rFonts w:ascii="標楷體" w:eastAsia="標楷體" w:hAnsi="標楷體"/>
                </w:rPr>
                <w:t>.CustMain.EntCode</w:t>
              </w:r>
            </w:ins>
          </w:p>
        </w:tc>
      </w:tr>
      <w:tr w:rsidR="00C5040B" w14:paraId="7EA02EDE" w14:textId="77777777" w:rsidTr="007C7114">
        <w:trPr>
          <w:trHeight w:val="291"/>
          <w:jc w:val="center"/>
          <w:ins w:id="23861" w:author="Fegie" w:date="2021-05-05T14:07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9F45" w14:textId="7FEF7A45" w:rsidR="00E87D8D" w:rsidRDefault="00E87D8D" w:rsidP="00E87D8D">
            <w:pPr>
              <w:rPr>
                <w:ins w:id="23862" w:author="Fegie" w:date="2021-05-05T14:07:00Z"/>
                <w:rFonts w:ascii="標楷體" w:eastAsia="標楷體" w:hAnsi="標楷體"/>
              </w:rPr>
            </w:pPr>
            <w:ins w:id="23863" w:author="Fegie" w:date="2021-05-05T14:15:00Z">
              <w:del w:id="23864" w:author="家榮 張" w:date="2021-05-20T23:19:00Z">
                <w:r w:rsidDel="007C7114">
                  <w:rPr>
                    <w:rFonts w:ascii="標楷體" w:eastAsia="標楷體" w:hAnsi="標楷體" w:hint="eastAsia"/>
                  </w:rPr>
                  <w:delText>29</w:delText>
                </w:r>
              </w:del>
            </w:ins>
            <w:ins w:id="23865" w:author="家榮 張" w:date="2021-05-20T23:19:00Z">
              <w:r w:rsidR="007C7114">
                <w:rPr>
                  <w:rFonts w:ascii="標楷體" w:eastAsia="標楷體" w:hAnsi="標楷體"/>
                </w:rPr>
                <w:t>28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701FE" w14:textId="3AA3F6B2" w:rsidR="00E87D8D" w:rsidRDefault="00E87D8D" w:rsidP="00E87D8D">
            <w:pPr>
              <w:rPr>
                <w:ins w:id="23866" w:author="Fegie" w:date="2021-05-05T14:07:00Z"/>
                <w:rFonts w:ascii="標楷體" w:eastAsia="標楷體" w:hAnsi="標楷體"/>
              </w:rPr>
            </w:pPr>
            <w:ins w:id="23867" w:author="Fegie" w:date="2021-05-05T14:07:00Z">
              <w:r>
                <w:rPr>
                  <w:rFonts w:ascii="標楷體" w:eastAsia="標楷體" w:hAnsi="標楷體" w:hint="eastAsia"/>
                </w:rPr>
                <w:t>企金別-修改後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44A5" w14:textId="77777777" w:rsidR="00E87D8D" w:rsidRDefault="00E87D8D" w:rsidP="00E87D8D">
            <w:pPr>
              <w:rPr>
                <w:ins w:id="23868" w:author="Fegie" w:date="2021-05-05T14:07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197A" w14:textId="77777777" w:rsidR="00E87D8D" w:rsidRDefault="00E87D8D" w:rsidP="00E87D8D">
            <w:pPr>
              <w:rPr>
                <w:ins w:id="23869" w:author="Fegie" w:date="2021-05-05T14:0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02540" w14:textId="5870C2BD" w:rsidR="00E87D8D" w:rsidRDefault="00E87D8D" w:rsidP="00E87D8D">
            <w:pPr>
              <w:rPr>
                <w:ins w:id="23870" w:author="Fegie" w:date="2021-05-05T14:07:00Z"/>
                <w:rFonts w:ascii="標楷體" w:eastAsia="標楷體" w:hAnsi="標楷體" w:cs="細明體"/>
                <w:spacing w:val="15"/>
                <w:kern w:val="0"/>
              </w:rPr>
            </w:pPr>
            <w:ins w:id="23871" w:author="Fegie" w:date="2021-05-05T16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ntCode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3872" w:author="家榮 張" w:date="2021-05-06T19:34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"_(4).附件4"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23873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4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3874" w:author="Fegie" w:date="2021-05-05T16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1F079" w14:textId="77777777" w:rsidR="00E87D8D" w:rsidRDefault="00E87D8D" w:rsidP="00E87D8D">
            <w:pPr>
              <w:rPr>
                <w:ins w:id="23875" w:author="Fegie" w:date="2021-05-05T14:0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34545" w14:textId="27B1EBB4" w:rsidR="00E87D8D" w:rsidRDefault="00E87D8D" w:rsidP="00E87D8D">
            <w:pPr>
              <w:rPr>
                <w:ins w:id="23876" w:author="Fegie" w:date="2021-05-05T14:07:00Z"/>
                <w:rFonts w:ascii="標楷體" w:eastAsia="標楷體" w:hAnsi="標楷體"/>
              </w:rPr>
            </w:pPr>
            <w:ins w:id="23877" w:author="Fegie" w:date="2021-05-05T14:07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1CB9" w14:textId="77777777" w:rsidR="00E87D8D" w:rsidRDefault="00E87D8D" w:rsidP="00E87D8D">
            <w:pPr>
              <w:rPr>
                <w:ins w:id="23878" w:author="Fegie" w:date="2021-05-05T14:07:00Z"/>
                <w:rFonts w:ascii="標楷體" w:eastAsia="標楷體" w:hAnsi="標楷體"/>
              </w:rPr>
            </w:pPr>
            <w:ins w:id="23879" w:author="Fegie" w:date="2021-05-05T14:07:00Z">
              <w:r>
                <w:rPr>
                  <w:rFonts w:ascii="標楷體" w:eastAsia="標楷體" w:hAnsi="標楷體" w:hint="eastAsia"/>
                </w:rPr>
                <w:t>1.自動顯示原值不可修改</w:t>
              </w:r>
            </w:ins>
          </w:p>
          <w:p w14:paraId="05C556D0" w14:textId="38D6E3B9" w:rsidR="00E87D8D" w:rsidRDefault="00E87D8D" w:rsidP="00E87D8D">
            <w:pPr>
              <w:rPr>
                <w:ins w:id="23880" w:author="Fegie" w:date="2021-05-05T14:07:00Z"/>
                <w:rFonts w:ascii="標楷體" w:eastAsia="標楷體" w:hAnsi="標楷體"/>
              </w:rPr>
            </w:pPr>
            <w:ins w:id="23881" w:author="Fegie" w:date="2021-05-05T14:07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.CustMain.EntCode</w:t>
              </w:r>
            </w:ins>
          </w:p>
        </w:tc>
      </w:tr>
      <w:tr w:rsidR="00C5040B" w14:paraId="5FC03EA7" w14:textId="77777777" w:rsidTr="007C7114">
        <w:trPr>
          <w:trHeight w:val="291"/>
          <w:jc w:val="center"/>
          <w:ins w:id="23882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AE621" w14:textId="4CC23CBC" w:rsidR="00E87D8D" w:rsidRDefault="00E87D8D" w:rsidP="00E87D8D">
            <w:pPr>
              <w:rPr>
                <w:ins w:id="23883" w:author="Fegie" w:date="2021-05-02T20:54:00Z"/>
                <w:rFonts w:ascii="標楷體" w:eastAsia="標楷體" w:hAnsi="標楷體"/>
              </w:rPr>
            </w:pPr>
            <w:ins w:id="23884" w:author="Fegie" w:date="2021-05-05T14:15:00Z">
              <w:del w:id="23885" w:author="家榮 張" w:date="2021-05-20T23:19:00Z">
                <w:r w:rsidDel="007C7114">
                  <w:rPr>
                    <w:rFonts w:ascii="標楷體" w:eastAsia="標楷體" w:hAnsi="標楷體" w:hint="eastAsia"/>
                  </w:rPr>
                  <w:delText>30</w:delText>
                </w:r>
              </w:del>
            </w:ins>
            <w:ins w:id="23886" w:author="家榮 張" w:date="2021-05-20T23:19:00Z">
              <w:r w:rsidR="007C7114">
                <w:rPr>
                  <w:rFonts w:ascii="標楷體" w:eastAsia="標楷體" w:hAnsi="標楷體"/>
                </w:rPr>
                <w:t>29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B8450" w14:textId="76D68EB1" w:rsidR="00E87D8D" w:rsidRDefault="00E87D8D" w:rsidP="00E87D8D">
            <w:pPr>
              <w:rPr>
                <w:ins w:id="23887" w:author="Fegie" w:date="2021-05-02T20:54:00Z"/>
                <w:rFonts w:ascii="標楷體" w:eastAsia="標楷體" w:hAnsi="標楷體"/>
              </w:rPr>
            </w:pPr>
            <w:ins w:id="23888" w:author="Fegie" w:date="2021-05-02T20:54:00Z">
              <w:r>
                <w:rPr>
                  <w:rFonts w:ascii="標楷體" w:eastAsia="標楷體" w:hAnsi="標楷體" w:hint="eastAsia"/>
                </w:rPr>
                <w:t>英文</w:t>
              </w:r>
            </w:ins>
            <w:ins w:id="23889" w:author="Fegie" w:date="2021-05-02T20:59:00Z">
              <w:r>
                <w:rPr>
                  <w:rFonts w:ascii="標楷體" w:eastAsia="標楷體" w:hAnsi="標楷體" w:hint="eastAsia"/>
                </w:rPr>
                <w:t>姓名</w:t>
              </w:r>
            </w:ins>
            <w:ins w:id="23890" w:author="Fegie" w:date="2021-05-05T14:07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C282" w14:textId="7811F0C6" w:rsidR="00E87D8D" w:rsidRDefault="00E87D8D" w:rsidP="00E87D8D">
            <w:pPr>
              <w:rPr>
                <w:ins w:id="23891" w:author="Fegie" w:date="2021-05-02T20:54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5E014" w14:textId="77777777" w:rsidR="00E87D8D" w:rsidRDefault="00E87D8D" w:rsidP="00E87D8D">
            <w:pPr>
              <w:rPr>
                <w:ins w:id="23892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13A5" w14:textId="77777777" w:rsidR="00E87D8D" w:rsidRDefault="00E87D8D" w:rsidP="00E87D8D">
            <w:pPr>
              <w:rPr>
                <w:ins w:id="23893" w:author="Fegie" w:date="2021-05-02T20:5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85324" w14:textId="77777777" w:rsidR="00E87D8D" w:rsidRDefault="00E87D8D" w:rsidP="00E87D8D">
            <w:pPr>
              <w:rPr>
                <w:ins w:id="23894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A80BE" w14:textId="318725F5" w:rsidR="00E87D8D" w:rsidRDefault="00E87D8D" w:rsidP="00E87D8D">
            <w:pPr>
              <w:rPr>
                <w:ins w:id="23895" w:author="Fegie" w:date="2021-05-02T20:54:00Z"/>
                <w:rFonts w:ascii="標楷體" w:eastAsia="標楷體" w:hAnsi="標楷體"/>
              </w:rPr>
            </w:pPr>
            <w:ins w:id="23896" w:author="Fegie" w:date="2021-05-05T14:07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B947E" w14:textId="1EA36AD4" w:rsidR="00E87D8D" w:rsidRDefault="00E87D8D" w:rsidP="00E87D8D">
            <w:pPr>
              <w:rPr>
                <w:ins w:id="23897" w:author="Fegie" w:date="2021-05-02T21:01:00Z"/>
                <w:rFonts w:ascii="標楷體" w:eastAsia="標楷體" w:hAnsi="標楷體"/>
              </w:rPr>
            </w:pPr>
            <w:ins w:id="23898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23899" w:author="Fegie" w:date="2021-05-05T14:07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23900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7E09F9C7" w14:textId="52826871" w:rsidR="00E87D8D" w:rsidRDefault="00E87D8D" w:rsidP="00E87D8D">
            <w:pPr>
              <w:rPr>
                <w:ins w:id="23901" w:author="Fegie" w:date="2021-05-02T20:54:00Z"/>
                <w:rFonts w:ascii="標楷體" w:eastAsia="標楷體" w:hAnsi="標楷體"/>
              </w:rPr>
            </w:pPr>
            <w:ins w:id="23902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3903" w:author="Fegie" w:date="2021-05-02T20:54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EName</w:t>
              </w:r>
            </w:ins>
          </w:p>
        </w:tc>
      </w:tr>
      <w:tr w:rsidR="00C5040B" w14:paraId="335AA4D0" w14:textId="77777777" w:rsidTr="007C7114">
        <w:trPr>
          <w:trHeight w:val="291"/>
          <w:jc w:val="center"/>
          <w:ins w:id="23904" w:author="Fegie" w:date="2021-05-05T14:07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EDEAB" w14:textId="6C1209C3" w:rsidR="00E87D8D" w:rsidRDefault="007C7114" w:rsidP="00E87D8D">
            <w:pPr>
              <w:rPr>
                <w:ins w:id="23905" w:author="Fegie" w:date="2021-05-05T14:07:00Z"/>
                <w:rFonts w:ascii="標楷體" w:eastAsia="標楷體" w:hAnsi="標楷體"/>
              </w:rPr>
            </w:pPr>
            <w:ins w:id="23906" w:author="家榮 張" w:date="2021-05-20T23:19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09B5" w14:textId="31834B4F" w:rsidR="00E87D8D" w:rsidRDefault="00E87D8D" w:rsidP="00E87D8D">
            <w:pPr>
              <w:rPr>
                <w:ins w:id="23907" w:author="Fegie" w:date="2021-05-05T14:07:00Z"/>
                <w:rFonts w:ascii="標楷體" w:eastAsia="標楷體" w:hAnsi="標楷體"/>
              </w:rPr>
            </w:pPr>
            <w:ins w:id="23908" w:author="Fegie" w:date="2021-05-05T14:07:00Z">
              <w:r>
                <w:rPr>
                  <w:rFonts w:ascii="標楷體" w:eastAsia="標楷體" w:hAnsi="標楷體" w:hint="eastAsia"/>
                </w:rPr>
                <w:t>英文姓名-修改後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E3872" w14:textId="0E4D7A42" w:rsidR="00E87D8D" w:rsidRDefault="00E87D8D" w:rsidP="00E87D8D">
            <w:pPr>
              <w:rPr>
                <w:ins w:id="23909" w:author="Fegie" w:date="2021-05-05T14:07:00Z"/>
                <w:rFonts w:ascii="標楷體" w:eastAsia="標楷體" w:hAnsi="標楷體"/>
              </w:rPr>
            </w:pPr>
            <w:ins w:id="23910" w:author="Fegie" w:date="2021-05-05T14:07:00Z">
              <w:del w:id="23911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delText>X(2)</w:delText>
                </w:r>
              </w:del>
            </w:ins>
            <w:ins w:id="23912" w:author="家榮 張" w:date="2021-05-06T18:51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8697E" w14:textId="77777777" w:rsidR="00E87D8D" w:rsidRDefault="00E87D8D" w:rsidP="00E87D8D">
            <w:pPr>
              <w:rPr>
                <w:ins w:id="23913" w:author="Fegie" w:date="2021-05-05T14:0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FF30" w14:textId="77777777" w:rsidR="00E87D8D" w:rsidRDefault="00E87D8D" w:rsidP="00E87D8D">
            <w:pPr>
              <w:rPr>
                <w:ins w:id="23914" w:author="Fegie" w:date="2021-05-05T14:07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8405" w14:textId="77777777" w:rsidR="00E87D8D" w:rsidRDefault="00E87D8D" w:rsidP="00E87D8D">
            <w:pPr>
              <w:rPr>
                <w:ins w:id="23915" w:author="Fegie" w:date="2021-05-05T14:0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27467" w14:textId="29A4BFA5" w:rsidR="00E87D8D" w:rsidRPr="00572388" w:rsidRDefault="00E87D8D" w:rsidP="00E87D8D">
            <w:pPr>
              <w:rPr>
                <w:ins w:id="23916" w:author="Fegie" w:date="2021-05-05T14:07:00Z"/>
                <w:rFonts w:ascii="標楷體" w:eastAsia="標楷體" w:hAnsi="標楷體"/>
              </w:rPr>
            </w:pPr>
            <w:ins w:id="23917" w:author="Fegie" w:date="2021-05-05T14:07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8EF4A" w14:textId="77777777" w:rsidR="00E87D8D" w:rsidRDefault="00E87D8D" w:rsidP="00E87D8D">
            <w:pPr>
              <w:rPr>
                <w:ins w:id="23918" w:author="Fegie" w:date="2021-05-05T14:07:00Z"/>
                <w:rFonts w:ascii="標楷體" w:eastAsia="標楷體" w:hAnsi="標楷體"/>
              </w:rPr>
            </w:pPr>
            <w:ins w:id="23919" w:author="Fegie" w:date="2021-05-05T14:07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10088ECA" w14:textId="5EE0B542" w:rsidR="00E87D8D" w:rsidRDefault="00E87D8D" w:rsidP="00E87D8D">
            <w:pPr>
              <w:rPr>
                <w:ins w:id="23920" w:author="Fegie" w:date="2021-05-05T14:07:00Z"/>
                <w:rFonts w:ascii="標楷體" w:eastAsia="標楷體" w:hAnsi="標楷體"/>
              </w:rPr>
            </w:pPr>
            <w:ins w:id="23921" w:author="Fegie" w:date="2021-05-05T14:07:00Z">
              <w:r>
                <w:rPr>
                  <w:rFonts w:ascii="標楷體" w:eastAsia="標楷體" w:hAnsi="標楷體" w:hint="eastAsia"/>
                </w:rPr>
                <w:t>2.CustMain.</w:t>
              </w:r>
              <w:r>
                <w:rPr>
                  <w:rFonts w:ascii="標楷體" w:eastAsia="標楷體" w:hAnsi="標楷體"/>
                </w:rPr>
                <w:t>EName</w:t>
              </w:r>
            </w:ins>
          </w:p>
        </w:tc>
      </w:tr>
      <w:tr w:rsidR="00C5040B" w14:paraId="0B8BB047" w14:textId="77777777" w:rsidTr="007C7114">
        <w:trPr>
          <w:trHeight w:val="291"/>
          <w:jc w:val="center"/>
          <w:ins w:id="23922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7424" w14:textId="45B5B782" w:rsidR="00E87D8D" w:rsidRDefault="00E87D8D" w:rsidP="00E87D8D">
            <w:pPr>
              <w:rPr>
                <w:ins w:id="23923" w:author="Fegie" w:date="2021-05-02T20:54:00Z"/>
                <w:rFonts w:ascii="標楷體" w:eastAsia="標楷體" w:hAnsi="標楷體"/>
              </w:rPr>
            </w:pPr>
            <w:ins w:id="23924" w:author="Fegie" w:date="2021-05-05T14:15:00Z">
              <w:r>
                <w:rPr>
                  <w:rFonts w:ascii="標楷體" w:eastAsia="標楷體" w:hAnsi="標楷體" w:hint="eastAsia"/>
                </w:rPr>
                <w:t>31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4835C" w14:textId="7255A52E" w:rsidR="00E87D8D" w:rsidRDefault="00E87D8D" w:rsidP="00E87D8D">
            <w:pPr>
              <w:rPr>
                <w:ins w:id="23925" w:author="Fegie" w:date="2021-05-02T20:54:00Z"/>
                <w:rFonts w:ascii="標楷體" w:eastAsia="標楷體" w:hAnsi="標楷體"/>
              </w:rPr>
            </w:pPr>
            <w:ins w:id="23926" w:author="Fegie" w:date="2021-05-02T20:54:00Z">
              <w:r>
                <w:rPr>
                  <w:rFonts w:ascii="標楷體" w:eastAsia="標楷體" w:hAnsi="標楷體" w:hint="eastAsia"/>
                </w:rPr>
                <w:t>年收入</w:t>
              </w:r>
            </w:ins>
            <w:ins w:id="23927" w:author="Fegie" w:date="2021-05-05T14:08:00Z">
              <w:r>
                <w:rPr>
                  <w:rFonts w:ascii="標楷體" w:eastAsia="標楷體" w:hAnsi="標楷體" w:hint="eastAsia"/>
                </w:rPr>
                <w:lastRenderedPageBreak/>
                <w:t>-修改前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04B0C" w14:textId="484A4140" w:rsidR="00E87D8D" w:rsidRDefault="00E87D8D" w:rsidP="00E87D8D">
            <w:pPr>
              <w:rPr>
                <w:ins w:id="23928" w:author="Fegie" w:date="2021-05-02T20:54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D11E" w14:textId="77777777" w:rsidR="00E87D8D" w:rsidRDefault="00E87D8D" w:rsidP="00E87D8D">
            <w:pPr>
              <w:rPr>
                <w:ins w:id="23929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49DC" w14:textId="77777777" w:rsidR="00E87D8D" w:rsidRDefault="00E87D8D" w:rsidP="00E87D8D">
            <w:pPr>
              <w:rPr>
                <w:ins w:id="23930" w:author="Fegie" w:date="2021-05-02T20:5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84E39" w14:textId="77777777" w:rsidR="00E87D8D" w:rsidRDefault="00E87D8D" w:rsidP="00E87D8D">
            <w:pPr>
              <w:rPr>
                <w:ins w:id="23931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D9742" w14:textId="7CCE7109" w:rsidR="00E87D8D" w:rsidRDefault="00E87D8D" w:rsidP="00E87D8D">
            <w:pPr>
              <w:rPr>
                <w:ins w:id="23932" w:author="Fegie" w:date="2021-05-02T20:54:00Z"/>
                <w:rFonts w:ascii="標楷體" w:eastAsia="標楷體" w:hAnsi="標楷體"/>
              </w:rPr>
            </w:pPr>
            <w:ins w:id="23933" w:author="Fegie" w:date="2021-05-05T14:0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1EC01" w14:textId="5C42C342" w:rsidR="00E87D8D" w:rsidRDefault="00E87D8D" w:rsidP="00E87D8D">
            <w:pPr>
              <w:rPr>
                <w:ins w:id="23934" w:author="Fegie" w:date="2021-05-02T21:01:00Z"/>
                <w:rFonts w:ascii="標楷體" w:eastAsia="標楷體" w:hAnsi="標楷體"/>
              </w:rPr>
            </w:pPr>
            <w:ins w:id="23935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23936" w:author="Fegie" w:date="2021-05-05T14:08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23937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700BB0D4" w14:textId="42788AE5" w:rsidR="00E87D8D" w:rsidRDefault="00E87D8D" w:rsidP="00E87D8D">
            <w:pPr>
              <w:rPr>
                <w:ins w:id="23938" w:author="Fegie" w:date="2021-05-02T20:54:00Z"/>
                <w:rFonts w:ascii="標楷體" w:eastAsia="標楷體" w:hAnsi="標楷體"/>
              </w:rPr>
            </w:pPr>
            <w:ins w:id="23939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3940" w:author="Fegie" w:date="2021-05-02T20:54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C5040B" w14:paraId="1EBE83D7" w14:textId="77777777" w:rsidTr="007C7114">
        <w:trPr>
          <w:trHeight w:val="291"/>
          <w:jc w:val="center"/>
          <w:ins w:id="23941" w:author="Fegie" w:date="2021-05-05T14:08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0BA7F" w14:textId="51277715" w:rsidR="00E87D8D" w:rsidRDefault="00E87D8D" w:rsidP="00E87D8D">
            <w:pPr>
              <w:rPr>
                <w:ins w:id="23942" w:author="Fegie" w:date="2021-05-05T14:08:00Z"/>
                <w:rFonts w:ascii="標楷體" w:eastAsia="標楷體" w:hAnsi="標楷體"/>
              </w:rPr>
            </w:pPr>
            <w:ins w:id="23943" w:author="Fegie" w:date="2021-05-05T14:15:00Z">
              <w:r>
                <w:rPr>
                  <w:rFonts w:ascii="標楷體" w:eastAsia="標楷體" w:hAnsi="標楷體" w:hint="eastAsia"/>
                </w:rPr>
                <w:lastRenderedPageBreak/>
                <w:t>32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740D" w14:textId="694A7C31" w:rsidR="00E87D8D" w:rsidRDefault="00E87D8D" w:rsidP="00E87D8D">
            <w:pPr>
              <w:rPr>
                <w:ins w:id="23944" w:author="Fegie" w:date="2021-05-05T14:08:00Z"/>
                <w:rFonts w:ascii="標楷體" w:eastAsia="標楷體" w:hAnsi="標楷體"/>
              </w:rPr>
            </w:pPr>
            <w:ins w:id="23945" w:author="Fegie" w:date="2021-05-05T14:08:00Z">
              <w:r>
                <w:rPr>
                  <w:rFonts w:ascii="標楷體" w:eastAsia="標楷體" w:hAnsi="標楷體" w:hint="eastAsia"/>
                </w:rPr>
                <w:t>年收入-修改後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F5D" w14:textId="2775ABA3" w:rsidR="00E87D8D" w:rsidRDefault="00E87D8D" w:rsidP="00E87D8D">
            <w:pPr>
              <w:rPr>
                <w:ins w:id="23946" w:author="Fegie" w:date="2021-05-05T14:08:00Z"/>
                <w:rFonts w:ascii="標楷體" w:eastAsia="標楷體" w:hAnsi="標楷體"/>
              </w:rPr>
            </w:pPr>
            <w:ins w:id="23947" w:author="Fegie" w:date="2021-05-05T14:08:00Z">
              <w:del w:id="23948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delText>9(09)</w:delText>
                </w:r>
              </w:del>
            </w:ins>
            <w:ins w:id="23949" w:author="家榮 張" w:date="2021-05-06T18:51:00Z">
              <w:r w:rsidR="00A7651D"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2980E" w14:textId="77777777" w:rsidR="00E87D8D" w:rsidRDefault="00E87D8D" w:rsidP="00E87D8D">
            <w:pPr>
              <w:rPr>
                <w:ins w:id="23950" w:author="Fegie" w:date="2021-05-05T14:0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01FAF" w14:textId="77777777" w:rsidR="00E87D8D" w:rsidRDefault="00E87D8D" w:rsidP="00E87D8D">
            <w:pPr>
              <w:rPr>
                <w:ins w:id="23951" w:author="Fegie" w:date="2021-05-05T14:08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C6B2B" w14:textId="77777777" w:rsidR="00E87D8D" w:rsidRDefault="00E87D8D" w:rsidP="00E87D8D">
            <w:pPr>
              <w:rPr>
                <w:ins w:id="23952" w:author="Fegie" w:date="2021-05-05T14:08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2E5B" w14:textId="37B753CE" w:rsidR="00E87D8D" w:rsidRPr="00572388" w:rsidRDefault="00E87D8D" w:rsidP="00E87D8D">
            <w:pPr>
              <w:rPr>
                <w:ins w:id="23953" w:author="Fegie" w:date="2021-05-05T14:08:00Z"/>
                <w:rFonts w:ascii="標楷體" w:eastAsia="標楷體" w:hAnsi="標楷體"/>
              </w:rPr>
            </w:pPr>
            <w:ins w:id="23954" w:author="Fegie" w:date="2021-05-05T14:08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6E081" w14:textId="77777777" w:rsidR="00E87D8D" w:rsidRDefault="00E87D8D" w:rsidP="00E87D8D">
            <w:pPr>
              <w:rPr>
                <w:ins w:id="23955" w:author="Fegie" w:date="2021-05-05T14:08:00Z"/>
                <w:rFonts w:ascii="標楷體" w:eastAsia="標楷體" w:hAnsi="標楷體"/>
              </w:rPr>
            </w:pPr>
            <w:ins w:id="23956" w:author="Fegie" w:date="2021-05-05T14:08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63F73BD0" w14:textId="7BAF6018" w:rsidR="00E87D8D" w:rsidRDefault="00E87D8D" w:rsidP="00E87D8D">
            <w:pPr>
              <w:rPr>
                <w:ins w:id="23957" w:author="Fegie" w:date="2021-05-05T14:08:00Z"/>
                <w:rFonts w:ascii="標楷體" w:eastAsia="標楷體" w:hAnsi="標楷體"/>
              </w:rPr>
            </w:pPr>
            <w:ins w:id="23958" w:author="Fegie" w:date="2021-05-05T14:08:00Z">
              <w:r>
                <w:rPr>
                  <w:rFonts w:ascii="標楷體" w:eastAsia="標楷體" w:hAnsi="標楷體" w:hint="eastAsia"/>
                </w:rPr>
                <w:t>2.CustMain.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C5040B" w14:paraId="54CF8E83" w14:textId="77777777" w:rsidTr="007C7114">
        <w:trPr>
          <w:trHeight w:val="291"/>
          <w:jc w:val="center"/>
          <w:ins w:id="23959" w:author="Fegie" w:date="2021-05-02T20:54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63FA1" w14:textId="222DF9F6" w:rsidR="00E87D8D" w:rsidRDefault="00E87D8D" w:rsidP="00E87D8D">
            <w:pPr>
              <w:rPr>
                <w:ins w:id="23960" w:author="Fegie" w:date="2021-05-02T20:54:00Z"/>
                <w:rFonts w:ascii="標楷體" w:eastAsia="標楷體" w:hAnsi="標楷體"/>
              </w:rPr>
            </w:pPr>
            <w:ins w:id="23961" w:author="Fegie" w:date="2021-05-05T14:15:00Z">
              <w:r>
                <w:rPr>
                  <w:rFonts w:ascii="標楷體" w:eastAsia="標楷體" w:hAnsi="標楷體" w:hint="eastAsia"/>
                </w:rPr>
                <w:t>33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3C0ED" w14:textId="589503E8" w:rsidR="00E87D8D" w:rsidRDefault="00E87D8D" w:rsidP="00E87D8D">
            <w:pPr>
              <w:rPr>
                <w:ins w:id="23962" w:author="Fegie" w:date="2021-05-02T20:54:00Z"/>
                <w:rFonts w:ascii="標楷體" w:eastAsia="標楷體" w:hAnsi="標楷體"/>
              </w:rPr>
            </w:pPr>
            <w:ins w:id="23963" w:author="Fegie" w:date="2021-05-02T20:54:00Z">
              <w:r>
                <w:rPr>
                  <w:rFonts w:ascii="標楷體" w:eastAsia="標楷體" w:hAnsi="標楷體" w:hint="eastAsia"/>
                </w:rPr>
                <w:t>年收入資料年月</w:t>
              </w:r>
            </w:ins>
            <w:ins w:id="23964" w:author="Fegie" w:date="2021-05-05T14:08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D4234" w14:textId="426667C0" w:rsidR="00E87D8D" w:rsidRDefault="00E87D8D" w:rsidP="00E87D8D">
            <w:pPr>
              <w:rPr>
                <w:ins w:id="23965" w:author="Fegie" w:date="2021-05-02T20:54:00Z"/>
                <w:rFonts w:ascii="標楷體" w:eastAsia="標楷體" w:hAnsi="標楷體"/>
              </w:rPr>
            </w:pP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19345" w14:textId="77777777" w:rsidR="00E87D8D" w:rsidRDefault="00E87D8D" w:rsidP="00E87D8D">
            <w:pPr>
              <w:rPr>
                <w:ins w:id="23966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7164" w14:textId="77777777" w:rsidR="00E87D8D" w:rsidRDefault="00E87D8D" w:rsidP="00E87D8D">
            <w:pPr>
              <w:rPr>
                <w:ins w:id="23967" w:author="Fegie" w:date="2021-05-02T20:54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9F36E" w14:textId="77777777" w:rsidR="00E87D8D" w:rsidRDefault="00E87D8D" w:rsidP="00E87D8D">
            <w:pPr>
              <w:rPr>
                <w:ins w:id="23968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C7E3B" w14:textId="1A6CB472" w:rsidR="00E87D8D" w:rsidRDefault="00E87D8D" w:rsidP="00E87D8D">
            <w:pPr>
              <w:rPr>
                <w:ins w:id="23969" w:author="Fegie" w:date="2021-05-02T20:54:00Z"/>
                <w:rFonts w:ascii="標楷體" w:eastAsia="標楷體" w:hAnsi="標楷體"/>
              </w:rPr>
            </w:pPr>
            <w:ins w:id="23970" w:author="Fegie" w:date="2021-05-05T14:0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5445C" w14:textId="0DD2D38C" w:rsidR="00E87D8D" w:rsidRDefault="00E87D8D" w:rsidP="00E87D8D">
            <w:pPr>
              <w:rPr>
                <w:ins w:id="23971" w:author="Fegie" w:date="2021-05-02T21:01:00Z"/>
                <w:rFonts w:ascii="標楷體" w:eastAsia="標楷體" w:hAnsi="標楷體"/>
              </w:rPr>
            </w:pPr>
            <w:ins w:id="23972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23973" w:author="Fegie" w:date="2021-05-05T14:09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23974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5FD3A0E0" w14:textId="54D3A99D" w:rsidR="00E87D8D" w:rsidRDefault="00E87D8D" w:rsidP="00E87D8D">
            <w:pPr>
              <w:rPr>
                <w:ins w:id="23975" w:author="Fegie" w:date="2021-05-02T20:54:00Z"/>
                <w:rFonts w:ascii="標楷體" w:eastAsia="標楷體" w:hAnsi="標楷體"/>
              </w:rPr>
            </w:pPr>
            <w:ins w:id="23976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3977" w:author="Fegie" w:date="2021-05-02T20:54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C5040B" w14:paraId="16AEC794" w14:textId="77777777" w:rsidTr="007C7114">
        <w:trPr>
          <w:trHeight w:val="291"/>
          <w:jc w:val="center"/>
          <w:ins w:id="23978" w:author="Fegie" w:date="2021-05-05T14:08:00Z"/>
        </w:trPr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46569" w14:textId="756F48D2" w:rsidR="00E87D8D" w:rsidRDefault="00E87D8D" w:rsidP="00E87D8D">
            <w:pPr>
              <w:rPr>
                <w:ins w:id="23979" w:author="Fegie" w:date="2021-05-05T14:08:00Z"/>
                <w:rFonts w:ascii="標楷體" w:eastAsia="標楷體" w:hAnsi="標楷體"/>
              </w:rPr>
            </w:pPr>
            <w:ins w:id="23980" w:author="Fegie" w:date="2021-05-05T14:15:00Z">
              <w:r>
                <w:rPr>
                  <w:rFonts w:ascii="標楷體" w:eastAsia="標楷體" w:hAnsi="標楷體" w:hint="eastAsia"/>
                </w:rPr>
                <w:t>34</w:t>
              </w:r>
            </w:ins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34231" w14:textId="3B6FBAE9" w:rsidR="00E87D8D" w:rsidRDefault="00E87D8D" w:rsidP="00E87D8D">
            <w:pPr>
              <w:rPr>
                <w:ins w:id="23981" w:author="Fegie" w:date="2021-05-05T14:08:00Z"/>
                <w:rFonts w:ascii="標楷體" w:eastAsia="標楷體" w:hAnsi="標楷體"/>
              </w:rPr>
            </w:pPr>
            <w:ins w:id="23982" w:author="Fegie" w:date="2021-05-05T14:08:00Z">
              <w:r>
                <w:rPr>
                  <w:rFonts w:ascii="標楷體" w:eastAsia="標楷體" w:hAnsi="標楷體" w:hint="eastAsia"/>
                </w:rPr>
                <w:t>年收入資料年月-修改後</w:t>
              </w:r>
            </w:ins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F0B7E" w14:textId="4B2E1672" w:rsidR="00E87D8D" w:rsidRDefault="00E87D8D" w:rsidP="00E87D8D">
            <w:pPr>
              <w:rPr>
                <w:ins w:id="23983" w:author="Fegie" w:date="2021-05-05T14:08:00Z"/>
                <w:rFonts w:ascii="標楷體" w:eastAsia="標楷體" w:hAnsi="標楷體"/>
              </w:rPr>
            </w:pPr>
            <w:ins w:id="23984" w:author="Fegie" w:date="2021-05-05T14:08:00Z">
              <w:del w:id="23985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delText>X(05)</w:delText>
                </w:r>
              </w:del>
            </w:ins>
            <w:ins w:id="23986" w:author="家榮 張" w:date="2021-05-06T18:51:00Z">
              <w:r w:rsidR="00A7651D"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DBBA" w14:textId="77777777" w:rsidR="00E87D8D" w:rsidRDefault="00E87D8D" w:rsidP="00E87D8D">
            <w:pPr>
              <w:rPr>
                <w:ins w:id="23987" w:author="Fegie" w:date="2021-05-05T14:0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2719E" w14:textId="77777777" w:rsidR="00E87D8D" w:rsidRDefault="00E87D8D" w:rsidP="00E87D8D">
            <w:pPr>
              <w:rPr>
                <w:ins w:id="23988" w:author="Fegie" w:date="2021-05-05T14:08:00Z"/>
                <w:rFonts w:ascii="標楷體" w:eastAsia="標楷體" w:hAnsi="標楷體"/>
              </w:rPr>
            </w:pPr>
          </w:p>
        </w:tc>
        <w:tc>
          <w:tcPr>
            <w:tcW w:w="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DAEC4" w14:textId="77777777" w:rsidR="00E87D8D" w:rsidRDefault="00E87D8D" w:rsidP="00E87D8D">
            <w:pPr>
              <w:rPr>
                <w:ins w:id="23989" w:author="Fegie" w:date="2021-05-05T14:08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4C0D" w14:textId="454D51FA" w:rsidR="00E87D8D" w:rsidRPr="00572388" w:rsidRDefault="00E87D8D" w:rsidP="00E87D8D">
            <w:pPr>
              <w:rPr>
                <w:ins w:id="23990" w:author="Fegie" w:date="2021-05-05T14:08:00Z"/>
                <w:rFonts w:ascii="標楷體" w:eastAsia="標楷體" w:hAnsi="標楷體"/>
              </w:rPr>
            </w:pPr>
            <w:ins w:id="23991" w:author="Fegie" w:date="2021-05-05T14:08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ECB5F" w14:textId="77777777" w:rsidR="00E87D8D" w:rsidRDefault="00E87D8D" w:rsidP="00E87D8D">
            <w:pPr>
              <w:rPr>
                <w:ins w:id="23992" w:author="Fegie" w:date="2021-05-05T14:08:00Z"/>
                <w:rFonts w:ascii="標楷體" w:eastAsia="標楷體" w:hAnsi="標楷體"/>
              </w:rPr>
            </w:pPr>
            <w:ins w:id="23993" w:author="Fegie" w:date="2021-05-05T14:08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79F06710" w14:textId="63DCD666" w:rsidR="00E87D8D" w:rsidRDefault="00E87D8D" w:rsidP="00E87D8D">
            <w:pPr>
              <w:rPr>
                <w:ins w:id="23994" w:author="Fegie" w:date="2021-05-05T14:08:00Z"/>
                <w:rFonts w:ascii="標楷體" w:eastAsia="標楷體" w:hAnsi="標楷體"/>
              </w:rPr>
            </w:pPr>
            <w:ins w:id="23995" w:author="Fegie" w:date="2021-05-05T14:08:00Z">
              <w:r>
                <w:rPr>
                  <w:rFonts w:ascii="標楷體" w:eastAsia="標楷體" w:hAnsi="標楷體" w:hint="eastAsia"/>
                </w:rPr>
                <w:t>2.CustMain.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</w:tbl>
    <w:p w14:paraId="4D9B31A8" w14:textId="3A31E944" w:rsidR="00B36841" w:rsidDel="007C7114" w:rsidRDefault="00B36841" w:rsidP="00B36841">
      <w:pPr>
        <w:rPr>
          <w:ins w:id="23996" w:author="Fegie" w:date="2021-05-02T20:54:00Z"/>
          <w:del w:id="23997" w:author="家榮 張" w:date="2021-05-20T23:20:00Z"/>
          <w:rFonts w:ascii="標楷體" w:eastAsia="標楷體" w:hAnsi="標楷體"/>
        </w:rPr>
      </w:pPr>
    </w:p>
    <w:p w14:paraId="23B8123C" w14:textId="1A116AA5" w:rsidR="000F7CE8" w:rsidRDefault="000F7CE8">
      <w:pPr>
        <w:widowControl/>
        <w:rPr>
          <w:ins w:id="23998" w:author="Fegie" w:date="2021-05-02T21:02:00Z"/>
          <w:rFonts w:ascii="標楷體" w:eastAsia="標楷體" w:hAnsi="標楷體"/>
        </w:rPr>
      </w:pPr>
      <w:ins w:id="23999" w:author="Fegie" w:date="2021-05-02T21:02:00Z">
        <w:r>
          <w:rPr>
            <w:rFonts w:ascii="標楷體" w:eastAsia="標楷體" w:hAnsi="標楷體"/>
          </w:rPr>
          <w:br w:type="page"/>
        </w:r>
      </w:ins>
    </w:p>
    <w:p w14:paraId="2F02E4B4" w14:textId="50688892" w:rsidR="001A37C9" w:rsidRDefault="00926542">
      <w:pPr>
        <w:pStyle w:val="3"/>
        <w:numPr>
          <w:ilvl w:val="2"/>
          <w:numId w:val="54"/>
        </w:numPr>
        <w:rPr>
          <w:ins w:id="24000" w:author="Fegie" w:date="2021-04-28T19:21:00Z"/>
        </w:rPr>
        <w:pPrChange w:id="24001" w:author="Fegie" w:date="2021-04-28T19:21:00Z">
          <w:pPr/>
        </w:pPrChange>
      </w:pPr>
      <w:ins w:id="24002" w:author="Fegie" w:date="2021-04-28T19:07:00Z">
        <w:r>
          <w:rPr>
            <w:rFonts w:hint="eastAsia"/>
          </w:rPr>
          <w:lastRenderedPageBreak/>
          <w:t xml:space="preserve">L1905  </w:t>
        </w:r>
      </w:ins>
      <w:ins w:id="24003" w:author="Fegie" w:date="2021-04-28T19:10:00Z">
        <w:r>
          <w:rPr>
            <w:rFonts w:hint="eastAsia"/>
          </w:rPr>
          <w:t>顧客聯絡電話查詢</w:t>
        </w:r>
      </w:ins>
      <w:r w:rsidR="000F5B6C">
        <w:rPr>
          <w:rFonts w:hint="eastAsia"/>
        </w:rPr>
        <w:t xml:space="preserve"> </w:t>
      </w:r>
      <w:ins w:id="24004" w:author="Fegie" w:date="2021-05-05T16:25:00Z">
        <w:r w:rsidR="00C817AE">
          <w:rPr>
            <w:rFonts w:hAnsi="標楷體" w:hint="eastAsia"/>
          </w:rPr>
          <w:t>***</w:t>
        </w:r>
      </w:ins>
    </w:p>
    <w:p w14:paraId="644852F0" w14:textId="77777777" w:rsidR="001A37C9" w:rsidRPr="00AF1A82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4005" w:author="Fegie" w:date="2021-04-28T19:21:00Z"/>
          <w:lang w:eastAsia="x-none"/>
        </w:rPr>
      </w:pPr>
      <w:ins w:id="24006" w:author="Fegie" w:date="2021-04-28T19:21:00Z">
        <w:r>
          <w:rPr>
            <w:rFonts w:hint="eastAsia"/>
          </w:rPr>
          <w:t xml:space="preserve"> </w:t>
        </w:r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A37C9" w:rsidRPr="00AF1A82" w14:paraId="5E14546F" w14:textId="77777777" w:rsidTr="00C1400F">
        <w:trPr>
          <w:trHeight w:val="277"/>
          <w:ins w:id="24007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A29DB9" w14:textId="77777777" w:rsidR="001A37C9" w:rsidRPr="00AF1A82" w:rsidRDefault="001A37C9" w:rsidP="00C1400F">
            <w:pPr>
              <w:rPr>
                <w:ins w:id="24008" w:author="Fegie" w:date="2021-04-28T19:21:00Z"/>
                <w:rFonts w:ascii="標楷體" w:eastAsia="標楷體" w:hAnsi="標楷體"/>
                <w:lang w:eastAsia="x-none"/>
              </w:rPr>
            </w:pPr>
            <w:ins w:id="24009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89A890" w14:textId="7F47E90D" w:rsidR="001A37C9" w:rsidRPr="00AF1A82" w:rsidRDefault="008F428C" w:rsidP="00C1400F">
            <w:pPr>
              <w:rPr>
                <w:ins w:id="24010" w:author="Fegie" w:date="2021-04-28T19:21:00Z"/>
                <w:rFonts w:ascii="標楷體" w:eastAsia="標楷體" w:hAnsi="標楷體"/>
                <w:lang w:eastAsia="x-none"/>
              </w:rPr>
            </w:pPr>
            <w:ins w:id="24011" w:author="Fegie" w:date="2021-04-29T10:57:00Z">
              <w:r>
                <w:rPr>
                  <w:rFonts w:ascii="標楷體" w:eastAsia="標楷體" w:hAnsi="標楷體" w:hint="eastAsia"/>
                </w:rPr>
                <w:t>顧客</w:t>
              </w:r>
            </w:ins>
            <w:ins w:id="24012" w:author="Fegie" w:date="2021-04-29T10:58:00Z">
              <w:r>
                <w:rPr>
                  <w:rFonts w:ascii="標楷體" w:eastAsia="標楷體" w:hAnsi="標楷體" w:hint="eastAsia"/>
                </w:rPr>
                <w:t>聯</w:t>
              </w:r>
            </w:ins>
            <w:ins w:id="24013" w:author="Fegie" w:date="2021-04-29T10:57:00Z">
              <w:r>
                <w:rPr>
                  <w:rFonts w:ascii="標楷體" w:eastAsia="標楷體" w:hAnsi="標楷體" w:hint="eastAsia"/>
                </w:rPr>
                <w:t>絡電話</w:t>
              </w:r>
            </w:ins>
            <w:ins w:id="24014" w:author="Fegie" w:date="2021-04-28T19:21:00Z">
              <w:r w:rsidR="001A37C9" w:rsidRPr="00AF1A82">
                <w:rPr>
                  <w:rFonts w:ascii="標楷體" w:eastAsia="標楷體" w:hAnsi="標楷體" w:hint="eastAsia"/>
                  <w:lang w:eastAsia="x-none"/>
                </w:rPr>
                <w:t>查詢</w:t>
              </w:r>
            </w:ins>
          </w:p>
        </w:tc>
      </w:tr>
      <w:tr w:rsidR="001A37C9" w:rsidRPr="00AF1A82" w14:paraId="12E2071F" w14:textId="77777777" w:rsidTr="00C1400F">
        <w:trPr>
          <w:trHeight w:val="277"/>
          <w:ins w:id="24015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F80209" w14:textId="77777777" w:rsidR="001A37C9" w:rsidRPr="00AF1A82" w:rsidRDefault="001A37C9" w:rsidP="00C1400F">
            <w:pPr>
              <w:rPr>
                <w:ins w:id="24016" w:author="Fegie" w:date="2021-04-28T19:21:00Z"/>
                <w:rFonts w:ascii="標楷體" w:eastAsia="標楷體" w:hAnsi="標楷體"/>
                <w:lang w:eastAsia="x-none"/>
              </w:rPr>
            </w:pPr>
            <w:ins w:id="24017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72F9B2" w14:textId="7B0AD4D9" w:rsidR="001A37C9" w:rsidRPr="00AF1A82" w:rsidRDefault="001A37C9" w:rsidP="00C1400F">
            <w:pPr>
              <w:rPr>
                <w:ins w:id="24018" w:author="Fegie" w:date="2021-04-28T19:21:00Z"/>
                <w:rFonts w:ascii="標楷體" w:eastAsia="標楷體" w:hAnsi="標楷體"/>
                <w:lang w:eastAsia="x-none"/>
              </w:rPr>
            </w:pPr>
            <w:ins w:id="24019" w:author="Fegie" w:date="2021-04-28T19:21:00Z">
              <w:r>
                <w:rPr>
                  <w:rFonts w:ascii="標楷體" w:eastAsia="標楷體" w:hAnsi="標楷體" w:hint="eastAsia"/>
                </w:rPr>
                <w:t>查詢或異動</w:t>
              </w:r>
            </w:ins>
            <w:ins w:id="24020" w:author="Fegie" w:date="2021-04-29T10:59:00Z">
              <w:r w:rsidR="008F428C">
                <w:rPr>
                  <w:rFonts w:ascii="標楷體" w:eastAsia="標楷體" w:hAnsi="標楷體" w:hint="eastAsia"/>
                </w:rPr>
                <w:t>顧客聯絡電話</w:t>
              </w:r>
            </w:ins>
            <w:ins w:id="24021" w:author="Fegie" w:date="2021-04-28T19:21:00Z">
              <w:r>
                <w:rPr>
                  <w:rFonts w:ascii="標楷體" w:eastAsia="標楷體" w:hAnsi="標楷體" w:hint="eastAsia"/>
                </w:rPr>
                <w:t>時</w:t>
              </w:r>
            </w:ins>
          </w:p>
        </w:tc>
      </w:tr>
      <w:tr w:rsidR="001A37C9" w:rsidRPr="00AF1A82" w14:paraId="0260A147" w14:textId="77777777" w:rsidTr="00C1400F">
        <w:trPr>
          <w:trHeight w:val="773"/>
          <w:ins w:id="24022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37E17E" w14:textId="77777777" w:rsidR="001A37C9" w:rsidRPr="00AF1A82" w:rsidRDefault="001A37C9" w:rsidP="00C1400F">
            <w:pPr>
              <w:rPr>
                <w:ins w:id="24023" w:author="Fegie" w:date="2021-04-28T19:21:00Z"/>
                <w:rFonts w:ascii="標楷體" w:eastAsia="標楷體" w:hAnsi="標楷體"/>
                <w:lang w:eastAsia="x-none"/>
              </w:rPr>
            </w:pPr>
            <w:ins w:id="24024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D25F36" w14:textId="65F8B90F" w:rsidR="001A37C9" w:rsidRPr="00F10F51" w:rsidRDefault="00F10F51" w:rsidP="00C1400F">
            <w:pPr>
              <w:rPr>
                <w:ins w:id="24025" w:author="Fegie" w:date="2021-04-28T19:21:00Z"/>
                <w:rFonts w:ascii="標楷體" w:eastAsia="標楷體" w:hAnsi="標楷體"/>
              </w:rPr>
            </w:pPr>
            <w:ins w:id="24026" w:author="st1" w:date="2021-05-06T11:04:00Z">
              <w:r w:rsidRPr="00F10F51">
                <w:rPr>
                  <w:rFonts w:ascii="標楷體" w:eastAsia="標楷體" w:hAnsi="標楷體"/>
                  <w:rPrChange w:id="24027" w:author="st1" w:date="2021-05-06T11:04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1.</w:t>
              </w:r>
              <w:r w:rsidRPr="00F10F51">
                <w:rPr>
                  <w:rFonts w:ascii="標楷體" w:eastAsia="標楷體" w:hAnsi="標楷體"/>
                </w:rPr>
                <w:t xml:space="preserve"> </w:t>
              </w:r>
              <w:r w:rsidRPr="00F10F51">
                <w:rPr>
                  <w:rFonts w:ascii="標楷體" w:eastAsia="標楷體" w:hAnsi="標楷體" w:hint="eastAsia"/>
                </w:rPr>
                <w:t>參考「作業流程</w:t>
              </w:r>
              <w:r w:rsidRPr="00F10F51">
                <w:rPr>
                  <w:rFonts w:ascii="標楷體" w:eastAsia="標楷體" w:hAnsi="標楷體"/>
                </w:rPr>
                <w:t>.客戶作業」</w:t>
              </w:r>
            </w:ins>
            <w:ins w:id="24028" w:author="Fegie" w:date="2021-04-28T19:21:00Z">
              <w:del w:id="24029" w:author="st1" w:date="2021-05-06T11:04:00Z">
                <w:r w:rsidR="001A37C9" w:rsidRPr="00F10F51" w:rsidDel="00F10F51">
                  <w:rPr>
                    <w:rFonts w:ascii="標楷體" w:eastAsia="標楷體" w:hAnsi="標楷體" w:hint="eastAsia"/>
                  </w:rPr>
                  <w:delText>參考流程</w:delText>
                </w:r>
              </w:del>
            </w:ins>
          </w:p>
          <w:p w14:paraId="179B7C8D" w14:textId="21ADDA67" w:rsidR="001A37C9" w:rsidRPr="00F10F51" w:rsidRDefault="001A37C9" w:rsidP="00C1400F">
            <w:pPr>
              <w:rPr>
                <w:ins w:id="24030" w:author="Fegie" w:date="2021-04-28T19:21:00Z"/>
                <w:rFonts w:ascii="標楷體" w:eastAsia="標楷體" w:hAnsi="標楷體"/>
              </w:rPr>
            </w:pPr>
            <w:ins w:id="24031" w:author="Fegie" w:date="2021-04-28T19:21:00Z">
              <w:del w:id="24032" w:author="st1" w:date="2021-05-06T11:04:00Z">
                <w:r w:rsidRPr="00F10F51" w:rsidDel="00F10F51">
                  <w:rPr>
                    <w:rFonts w:ascii="標楷體" w:eastAsia="標楷體" w:hAnsi="標楷體"/>
                  </w:rPr>
                  <w:delText>1</w:delText>
                </w:r>
              </w:del>
            </w:ins>
            <w:ins w:id="24033" w:author="st1" w:date="2021-05-06T11:04:00Z">
              <w:r w:rsidR="00F10F51" w:rsidRPr="00F10F51">
                <w:rPr>
                  <w:rFonts w:ascii="標楷體" w:eastAsia="標楷體" w:hAnsi="標楷體"/>
                </w:rPr>
                <w:t>2</w:t>
              </w:r>
            </w:ins>
            <w:ins w:id="24034" w:author="Fegie" w:date="2021-04-28T19:21:00Z">
              <w:r w:rsidRPr="00F10F51">
                <w:rPr>
                  <w:rFonts w:ascii="標楷體" w:eastAsia="標楷體" w:hAnsi="標楷體"/>
                </w:rPr>
                <w:t xml:space="preserve">. </w:t>
              </w:r>
              <w:r w:rsidRPr="00F10F51">
                <w:rPr>
                  <w:rFonts w:ascii="標楷體" w:eastAsia="標楷體" w:hAnsi="標楷體" w:hint="eastAsia"/>
                </w:rPr>
                <w:t>查詢</w:t>
              </w:r>
            </w:ins>
            <w:ins w:id="24035" w:author="Fegie" w:date="2021-04-29T14:29:00Z">
              <w:r w:rsidR="00A35EEF" w:rsidRPr="00F10F51">
                <w:rPr>
                  <w:rFonts w:ascii="標楷體" w:eastAsia="標楷體" w:hAnsi="標楷體" w:hint="eastAsia"/>
                </w:rPr>
                <w:t>客戶聯絡電話</w:t>
              </w:r>
            </w:ins>
            <w:ins w:id="24036" w:author="Fegie" w:date="2021-04-28T19:21:00Z">
              <w:r w:rsidRPr="00F10F51">
                <w:rPr>
                  <w:rFonts w:ascii="標楷體" w:eastAsia="標楷體" w:hAnsi="標楷體" w:hint="eastAsia"/>
                </w:rPr>
                <w:t>檔</w:t>
              </w:r>
              <w:r w:rsidRPr="00F10F51">
                <w:rPr>
                  <w:rFonts w:ascii="標楷體" w:eastAsia="標楷體" w:hAnsi="標楷體"/>
                </w:rPr>
                <w:t>(</w:t>
              </w:r>
            </w:ins>
            <w:ins w:id="24037" w:author="Fegie" w:date="2021-04-29T14:29:00Z">
              <w:r w:rsidR="00A35EEF" w:rsidRPr="00F10F51">
                <w:rPr>
                  <w:rFonts w:ascii="標楷體" w:eastAsia="標楷體" w:hAnsi="標楷體"/>
                </w:rPr>
                <w:t>CustTelNo</w:t>
              </w:r>
            </w:ins>
            <w:ins w:id="24038" w:author="Fegie" w:date="2021-04-28T19:21:00Z">
              <w:r w:rsidRPr="00F10F51">
                <w:rPr>
                  <w:rFonts w:ascii="標楷體" w:eastAsia="標楷體" w:hAnsi="標楷體"/>
                </w:rPr>
                <w:t>)</w:t>
              </w:r>
            </w:ins>
          </w:p>
          <w:p w14:paraId="4305F049" w14:textId="523E27BE" w:rsidR="001A37C9" w:rsidRPr="00F10F51" w:rsidRDefault="001A37C9" w:rsidP="00C1400F">
            <w:pPr>
              <w:rPr>
                <w:ins w:id="24039" w:author="Fegie" w:date="2021-04-28T19:21:00Z"/>
                <w:rFonts w:ascii="標楷體" w:eastAsia="標楷體" w:hAnsi="標楷體"/>
                <w:lang w:eastAsia="zh-HK"/>
              </w:rPr>
            </w:pPr>
            <w:ins w:id="24040" w:author="Fegie" w:date="2021-04-28T19:21:00Z">
              <w:del w:id="24041" w:author="st1" w:date="2021-05-06T11:04:00Z">
                <w:r w:rsidRPr="00F10F51" w:rsidDel="00F10F51">
                  <w:rPr>
                    <w:rFonts w:ascii="標楷體" w:eastAsia="標楷體" w:hAnsi="標楷體"/>
                  </w:rPr>
                  <w:delText>2</w:delText>
                </w:r>
              </w:del>
            </w:ins>
            <w:ins w:id="24042" w:author="st1" w:date="2021-05-06T11:04:00Z">
              <w:r w:rsidR="00F10F51" w:rsidRPr="00F10F51">
                <w:rPr>
                  <w:rFonts w:ascii="標楷體" w:eastAsia="標楷體" w:hAnsi="標楷體"/>
                </w:rPr>
                <w:t>3</w:t>
              </w:r>
            </w:ins>
            <w:ins w:id="24043" w:author="Fegie" w:date="2021-04-28T19:21:00Z">
              <w:r w:rsidRPr="00F10F51">
                <w:rPr>
                  <w:rFonts w:ascii="標楷體" w:eastAsia="標楷體" w:hAnsi="標楷體"/>
                </w:rPr>
                <w:t xml:space="preserve">. </w:t>
              </w:r>
              <w:r w:rsidRPr="00F10F51"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 w:rsidRPr="00F10F51">
                <w:rPr>
                  <w:rFonts w:ascii="標楷體" w:eastAsia="標楷體" w:hAnsi="標楷體"/>
                </w:rPr>
                <w:t>,</w:t>
              </w:r>
              <w:r w:rsidRPr="00F10F51"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11B33EF2" w14:textId="11680256" w:rsidR="003F6E6A" w:rsidRDefault="001A37C9" w:rsidP="00C1400F">
            <w:pPr>
              <w:rPr>
                <w:ins w:id="24044" w:author="Fegie" w:date="2021-04-29T14:41:00Z"/>
                <w:rFonts w:ascii="標楷體" w:eastAsia="標楷體" w:hAnsi="標楷體"/>
              </w:rPr>
            </w:pPr>
            <w:ins w:id="24045" w:author="Fegie" w:date="2021-04-28T19:21:00Z">
              <w:r w:rsidRPr="00F10F51">
                <w:rPr>
                  <w:rFonts w:ascii="標楷體" w:eastAsia="標楷體" w:hAnsi="標楷體"/>
                </w:rPr>
                <w:t xml:space="preserve">   (1).</w:t>
              </w:r>
            </w:ins>
            <w:ins w:id="24046" w:author="Fegie" w:date="2021-04-29T14:28:00Z">
              <w:r w:rsidR="00A35EEF" w:rsidRPr="00F10F51">
                <w:rPr>
                  <w:rFonts w:ascii="標楷體" w:eastAsia="標楷體" w:hAnsi="標楷體" w:hint="eastAsia"/>
                </w:rPr>
                <w:t>客戶識別碼</w:t>
              </w:r>
            </w:ins>
            <w:ins w:id="24047" w:author="Fegie" w:date="2021-04-28T19:21:00Z">
              <w:r w:rsidRPr="00F10F51">
                <w:rPr>
                  <w:rFonts w:ascii="標楷體" w:eastAsia="標楷體" w:hAnsi="標楷體"/>
                </w:rPr>
                <w:t>(</w:t>
              </w:r>
            </w:ins>
            <w:ins w:id="24048" w:author="Fegie" w:date="2021-04-29T14:28:00Z">
              <w:r w:rsidR="00A35EEF" w:rsidRPr="00F10F51">
                <w:rPr>
                  <w:rFonts w:ascii="標楷體" w:eastAsia="標楷體" w:hAnsi="標楷體"/>
                </w:rPr>
                <w:t>C</w:t>
              </w:r>
            </w:ins>
            <w:ins w:id="24049" w:author="Fegie" w:date="2021-04-29T14:29:00Z">
              <w:r w:rsidR="00A35EEF" w:rsidRPr="00F10F51">
                <w:rPr>
                  <w:rFonts w:ascii="標楷體" w:eastAsia="標楷體" w:hAnsi="標楷體"/>
                </w:rPr>
                <w:t>u</w:t>
              </w:r>
              <w:r w:rsidR="00A35EEF">
                <w:rPr>
                  <w:rFonts w:ascii="標楷體" w:eastAsia="標楷體" w:hAnsi="標楷體"/>
                </w:rPr>
                <w:t>stUKey</w:t>
              </w:r>
            </w:ins>
            <w:ins w:id="24050" w:author="Fegie" w:date="2021-04-28T19:21:00Z">
              <w:r>
                <w:rPr>
                  <w:rFonts w:ascii="標楷體" w:eastAsia="標楷體" w:hAnsi="標楷體" w:hint="eastAsia"/>
                </w:rPr>
                <w:t>)</w:t>
              </w:r>
              <w:r>
                <w:rPr>
                  <w:rFonts w:ascii="標楷體" w:eastAsia="標楷體" w:hAnsi="標楷體"/>
                </w:rPr>
                <w:t xml:space="preserve"> = </w:t>
              </w:r>
              <w:r>
                <w:rPr>
                  <w:rFonts w:ascii="標楷體" w:eastAsia="標楷體" w:hAnsi="標楷體" w:hint="eastAsia"/>
                </w:rPr>
                <w:t>輸入條件「</w:t>
              </w:r>
            </w:ins>
            <w:ins w:id="24051" w:author="Fegie" w:date="2021-04-29T14:42:00Z">
              <w:r w:rsidR="003F6E6A">
                <w:rPr>
                  <w:rFonts w:ascii="標楷體" w:eastAsia="標楷體" w:hAnsi="標楷體" w:hint="eastAsia"/>
                </w:rPr>
                <w:t>統一編號</w:t>
              </w:r>
            </w:ins>
            <w:ins w:id="24052" w:author="Fegie" w:date="2021-04-28T19:21:00Z">
              <w:r>
                <w:rPr>
                  <w:rFonts w:ascii="標楷體" w:eastAsia="標楷體" w:hAnsi="標楷體" w:hint="eastAsia"/>
                </w:rPr>
                <w:t>」</w:t>
              </w:r>
            </w:ins>
          </w:p>
          <w:p w14:paraId="234E88BD" w14:textId="74FEA4FF" w:rsidR="003F6E6A" w:rsidRDefault="003F6E6A" w:rsidP="00C1400F">
            <w:pPr>
              <w:rPr>
                <w:ins w:id="24053" w:author="Fegie" w:date="2021-04-29T14:42:00Z"/>
                <w:rFonts w:ascii="標楷體" w:eastAsia="標楷體" w:hAnsi="標楷體"/>
              </w:rPr>
            </w:pPr>
            <w:ins w:id="24054" w:author="Fegie" w:date="2021-04-29T14:41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    </w:t>
              </w:r>
              <w:r>
                <w:rPr>
                  <w:rFonts w:ascii="標楷體" w:eastAsia="標楷體" w:hAnsi="標楷體" w:hint="eastAsia"/>
                </w:rPr>
                <w:t>之客戶識別碼(</w:t>
              </w:r>
              <w:r>
                <w:rPr>
                  <w:rFonts w:ascii="標楷體" w:eastAsia="標楷體" w:hAnsi="標楷體"/>
                </w:rPr>
                <w:t>CustMain.CustUKey)</w:t>
              </w:r>
            </w:ins>
          </w:p>
          <w:p w14:paraId="3392B8C9" w14:textId="3B1E7B74" w:rsidR="003F6E6A" w:rsidRDefault="003F6E6A" w:rsidP="003F6E6A">
            <w:pPr>
              <w:rPr>
                <w:ins w:id="24055" w:author="Fegie" w:date="2021-04-29T14:42:00Z"/>
                <w:rFonts w:ascii="標楷體" w:eastAsia="標楷體" w:hAnsi="標楷體"/>
              </w:rPr>
            </w:pPr>
            <w:ins w:id="24056" w:author="Fegie" w:date="2021-04-29T14:42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(2).</w:t>
              </w:r>
              <w:r>
                <w:rPr>
                  <w:rFonts w:ascii="標楷體" w:eastAsia="標楷體" w:hAnsi="標楷體" w:hint="eastAsia"/>
                </w:rPr>
                <w:t>客戶識別碼(</w:t>
              </w:r>
              <w:r>
                <w:rPr>
                  <w:rFonts w:ascii="標楷體" w:eastAsia="標楷體" w:hAnsi="標楷體"/>
                </w:rPr>
                <w:t>CustUKey</w:t>
              </w:r>
              <w:r>
                <w:rPr>
                  <w:rFonts w:ascii="標楷體" w:eastAsia="標楷體" w:hAnsi="標楷體" w:hint="eastAsia"/>
                </w:rPr>
                <w:t>)</w:t>
              </w:r>
              <w:r>
                <w:rPr>
                  <w:rFonts w:ascii="標楷體" w:eastAsia="標楷體" w:hAnsi="標楷體"/>
                </w:rPr>
                <w:t xml:space="preserve"> = </w:t>
              </w:r>
              <w:r>
                <w:rPr>
                  <w:rFonts w:ascii="標楷體" w:eastAsia="標楷體" w:hAnsi="標楷體" w:hint="eastAsia"/>
                </w:rPr>
                <w:t>輸入條件「戶號」</w:t>
              </w:r>
            </w:ins>
          </w:p>
          <w:p w14:paraId="680CBC9A" w14:textId="1E9596CD" w:rsidR="003F6E6A" w:rsidRDefault="003F6E6A" w:rsidP="00C1400F">
            <w:pPr>
              <w:rPr>
                <w:ins w:id="24057" w:author="Fegie" w:date="2021-04-29T14:41:00Z"/>
                <w:rFonts w:ascii="標楷體" w:eastAsia="標楷體" w:hAnsi="標楷體"/>
              </w:rPr>
            </w:pPr>
            <w:ins w:id="24058" w:author="Fegie" w:date="2021-04-29T14:42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    </w:t>
              </w:r>
              <w:r>
                <w:rPr>
                  <w:rFonts w:ascii="標楷體" w:eastAsia="標楷體" w:hAnsi="標楷體" w:hint="eastAsia"/>
                </w:rPr>
                <w:t>之客戶識別碼(</w:t>
              </w:r>
              <w:r>
                <w:rPr>
                  <w:rFonts w:ascii="標楷體" w:eastAsia="標楷體" w:hAnsi="標楷體"/>
                </w:rPr>
                <w:t>CustMain.CustUKey)</w:t>
              </w:r>
            </w:ins>
          </w:p>
          <w:p w14:paraId="0A1929AE" w14:textId="7EB5EBC6" w:rsidR="001A37C9" w:rsidRPr="00BA4B70" w:rsidRDefault="001A37C9" w:rsidP="00C1400F">
            <w:pPr>
              <w:rPr>
                <w:ins w:id="24059" w:author="Fegie" w:date="2021-04-28T19:21:00Z"/>
                <w:rFonts w:ascii="標楷體" w:eastAsia="標楷體" w:hAnsi="標楷體"/>
              </w:rPr>
            </w:pPr>
            <w:ins w:id="24060" w:author="Fegie" w:date="2021-04-28T19:21:00Z">
              <w:del w:id="24061" w:author="st1" w:date="2021-05-06T11:04:00Z">
                <w:r w:rsidDel="00F10F51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24062" w:author="st1" w:date="2021-05-06T11:04:00Z">
              <w:r w:rsidR="00F10F51">
                <w:rPr>
                  <w:rFonts w:ascii="標楷體" w:eastAsia="標楷體" w:hAnsi="標楷體"/>
                </w:rPr>
                <w:t>4</w:t>
              </w:r>
            </w:ins>
            <w:ins w:id="24063" w:author="Fegie" w:date="2021-04-28T19:21:00Z"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 xml:space="preserve"> </w:t>
              </w:r>
              <w:r>
                <w:rPr>
                  <w:rFonts w:ascii="標楷體" w:eastAsia="標楷體" w:hAnsi="標楷體" w:hint="eastAsia"/>
                </w:rPr>
                <w:t>資料排序:「</w:t>
              </w:r>
            </w:ins>
            <w:ins w:id="24064" w:author="Fegie" w:date="2021-04-29T14:30:00Z">
              <w:r w:rsidR="00A35EEF">
                <w:rPr>
                  <w:rFonts w:ascii="標楷體" w:eastAsia="標楷體" w:hAnsi="標楷體" w:hint="eastAsia"/>
                </w:rPr>
                <w:t>建檔</w:t>
              </w:r>
            </w:ins>
            <w:ins w:id="24065" w:author="Fegie" w:date="2021-04-28T19:21:00Z">
              <w:r>
                <w:rPr>
                  <w:rFonts w:ascii="標楷體" w:eastAsia="標楷體" w:hAnsi="標楷體" w:hint="eastAsia"/>
                </w:rPr>
                <w:t>日期」由</w:t>
              </w:r>
            </w:ins>
            <w:ins w:id="24066" w:author="Fegie" w:date="2021-04-29T14:30:00Z">
              <w:r w:rsidR="00A35EEF">
                <w:rPr>
                  <w:rFonts w:ascii="標楷體" w:eastAsia="標楷體" w:hAnsi="標楷體" w:hint="eastAsia"/>
                </w:rPr>
                <w:t>小</w:t>
              </w:r>
            </w:ins>
            <w:ins w:id="24067" w:author="Fegie" w:date="2021-04-28T19:21:00Z">
              <w:r>
                <w:rPr>
                  <w:rFonts w:ascii="標楷體" w:eastAsia="標楷體" w:hAnsi="標楷體" w:hint="eastAsia"/>
                </w:rPr>
                <w:t>至</w:t>
              </w:r>
            </w:ins>
            <w:ins w:id="24068" w:author="Fegie" w:date="2021-04-29T14:30:00Z">
              <w:r w:rsidR="00A35EEF">
                <w:rPr>
                  <w:rFonts w:ascii="標楷體" w:eastAsia="標楷體" w:hAnsi="標楷體" w:hint="eastAsia"/>
                </w:rPr>
                <w:t>大</w:t>
              </w:r>
            </w:ins>
            <w:ins w:id="24069" w:author="Fegie" w:date="2021-04-28T19:21:00Z">
              <w:r>
                <w:rPr>
                  <w:rFonts w:ascii="標楷體" w:eastAsia="標楷體" w:hAnsi="標楷體" w:hint="eastAsia"/>
                </w:rPr>
                <w:t>排序</w:t>
              </w:r>
            </w:ins>
          </w:p>
        </w:tc>
      </w:tr>
      <w:tr w:rsidR="001A37C9" w:rsidRPr="00AF1A82" w14:paraId="5FD2A0DB" w14:textId="77777777" w:rsidTr="00C1400F">
        <w:trPr>
          <w:trHeight w:val="321"/>
          <w:ins w:id="24070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17C296" w14:textId="77777777" w:rsidR="001A37C9" w:rsidRPr="00AF1A82" w:rsidRDefault="001A37C9" w:rsidP="00C1400F">
            <w:pPr>
              <w:rPr>
                <w:ins w:id="24071" w:author="Fegie" w:date="2021-04-28T19:21:00Z"/>
                <w:rFonts w:ascii="標楷體" w:eastAsia="標楷體" w:hAnsi="標楷體"/>
                <w:lang w:eastAsia="x-none"/>
              </w:rPr>
            </w:pPr>
            <w:ins w:id="24072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90CB43" w14:textId="77777777" w:rsidR="001A37C9" w:rsidRPr="00AF1A82" w:rsidRDefault="001A37C9" w:rsidP="00C1400F">
            <w:pPr>
              <w:rPr>
                <w:ins w:id="24073" w:author="Fegie" w:date="2021-04-28T19:21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0572A537" w14:textId="77777777" w:rsidTr="00C1400F">
        <w:trPr>
          <w:trHeight w:val="1311"/>
          <w:ins w:id="24074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71D165" w14:textId="77777777" w:rsidR="001A37C9" w:rsidRPr="00AF1A82" w:rsidRDefault="001A37C9" w:rsidP="00C1400F">
            <w:pPr>
              <w:rPr>
                <w:ins w:id="24075" w:author="Fegie" w:date="2021-04-28T19:21:00Z"/>
                <w:rFonts w:ascii="標楷體" w:eastAsia="標楷體" w:hAnsi="標楷體"/>
                <w:lang w:eastAsia="x-none"/>
              </w:rPr>
            </w:pPr>
            <w:ins w:id="24076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7ACF61" w14:textId="77777777" w:rsidR="001A37C9" w:rsidRPr="00AF1A82" w:rsidRDefault="001A37C9" w:rsidP="00C1400F">
            <w:pPr>
              <w:rPr>
                <w:ins w:id="24077" w:author="Fegie" w:date="2021-04-28T19:21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335D12F3" w14:textId="77777777" w:rsidTr="00C1400F">
        <w:trPr>
          <w:trHeight w:val="278"/>
          <w:ins w:id="24078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38F4D1" w14:textId="77777777" w:rsidR="001A37C9" w:rsidRPr="00AF1A82" w:rsidRDefault="001A37C9" w:rsidP="00C1400F">
            <w:pPr>
              <w:rPr>
                <w:ins w:id="24079" w:author="Fegie" w:date="2021-04-28T19:21:00Z"/>
                <w:rFonts w:ascii="標楷體" w:eastAsia="標楷體" w:hAnsi="標楷體"/>
                <w:lang w:eastAsia="x-none"/>
              </w:rPr>
            </w:pPr>
            <w:ins w:id="24080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14B47E" w14:textId="77777777" w:rsidR="001A37C9" w:rsidRPr="00AF1A82" w:rsidRDefault="001A37C9" w:rsidP="00C1400F">
            <w:pPr>
              <w:rPr>
                <w:ins w:id="24081" w:author="Fegie" w:date="2021-04-28T19:21:00Z"/>
                <w:rFonts w:ascii="標楷體" w:eastAsia="標楷體" w:hAnsi="標楷體"/>
                <w:lang w:eastAsia="x-none"/>
              </w:rPr>
            </w:pPr>
            <w:ins w:id="24082" w:author="Fegie" w:date="2021-04-28T19:21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1A37C9" w:rsidRPr="00AF1A82" w14:paraId="54B78F66" w14:textId="77777777" w:rsidTr="00C1400F">
        <w:trPr>
          <w:trHeight w:val="358"/>
          <w:ins w:id="24083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ACD191" w14:textId="77777777" w:rsidR="001A37C9" w:rsidRPr="00AF1A82" w:rsidRDefault="001A37C9" w:rsidP="00C1400F">
            <w:pPr>
              <w:rPr>
                <w:ins w:id="24084" w:author="Fegie" w:date="2021-04-28T19:21:00Z"/>
                <w:rFonts w:ascii="標楷體" w:eastAsia="標楷體" w:hAnsi="標楷體"/>
                <w:lang w:eastAsia="x-none"/>
              </w:rPr>
            </w:pPr>
            <w:ins w:id="24085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F0609F" w14:textId="77777777" w:rsidR="001A37C9" w:rsidRPr="00AF1A82" w:rsidRDefault="001A37C9" w:rsidP="00C1400F">
            <w:pPr>
              <w:rPr>
                <w:ins w:id="24086" w:author="Fegie" w:date="2021-04-28T19:21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2178D47A" w14:textId="77777777" w:rsidTr="00C1400F">
        <w:trPr>
          <w:trHeight w:val="278"/>
          <w:ins w:id="24087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051B84" w14:textId="77777777" w:rsidR="001A37C9" w:rsidRPr="00AF1A82" w:rsidRDefault="001A37C9" w:rsidP="00C1400F">
            <w:pPr>
              <w:rPr>
                <w:ins w:id="24088" w:author="Fegie" w:date="2021-04-28T19:21:00Z"/>
                <w:rFonts w:ascii="標楷體" w:eastAsia="標楷體" w:hAnsi="標楷體"/>
                <w:lang w:eastAsia="x-none"/>
              </w:rPr>
            </w:pPr>
            <w:ins w:id="24089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BFD5A2A" w14:textId="77777777" w:rsidR="001A37C9" w:rsidRPr="00AF1A82" w:rsidRDefault="001A37C9" w:rsidP="00C1400F">
            <w:pPr>
              <w:rPr>
                <w:ins w:id="24090" w:author="Fegie" w:date="2021-04-28T19:21:00Z"/>
                <w:rFonts w:ascii="標楷體" w:eastAsia="標楷體" w:hAnsi="標楷體"/>
                <w:lang w:eastAsia="x-none"/>
              </w:rPr>
            </w:pPr>
          </w:p>
        </w:tc>
      </w:tr>
    </w:tbl>
    <w:p w14:paraId="337C1048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24091" w:author="Fegie" w:date="2021-04-28T19:21:00Z"/>
        </w:rPr>
      </w:pPr>
    </w:p>
    <w:p w14:paraId="39896A55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4092" w:author="Fegie" w:date="2021-04-28T19:21:00Z"/>
        </w:rPr>
      </w:pPr>
      <w:ins w:id="24093" w:author="Fegie" w:date="2021-04-28T19:21:00Z">
        <w:r>
          <w:rPr>
            <w:rFonts w:hint="eastAsia"/>
          </w:rP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A37C9" w14:paraId="778B145A" w14:textId="77777777" w:rsidTr="000140B5">
        <w:trPr>
          <w:ins w:id="24094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C0FFFD" w14:textId="77777777" w:rsidR="001A37C9" w:rsidRDefault="001A37C9" w:rsidP="00C1400F">
            <w:pPr>
              <w:jc w:val="center"/>
              <w:rPr>
                <w:ins w:id="24095" w:author="Fegie" w:date="2021-04-28T19:21:00Z"/>
                <w:rFonts w:ascii="標楷體" w:eastAsia="標楷體" w:hAnsi="標楷體"/>
              </w:rPr>
            </w:pPr>
            <w:ins w:id="24096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298731" w14:textId="77777777" w:rsidR="001A37C9" w:rsidRDefault="001A37C9" w:rsidP="00C1400F">
            <w:pPr>
              <w:jc w:val="center"/>
              <w:rPr>
                <w:ins w:id="24097" w:author="Fegie" w:date="2021-04-28T19:21:00Z"/>
                <w:rFonts w:ascii="標楷體" w:eastAsia="標楷體" w:hAnsi="標楷體"/>
              </w:rPr>
            </w:pPr>
            <w:ins w:id="24098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344D6D" w14:textId="77777777" w:rsidR="001A37C9" w:rsidRDefault="001A37C9" w:rsidP="00C1400F">
            <w:pPr>
              <w:jc w:val="center"/>
              <w:rPr>
                <w:ins w:id="24099" w:author="Fegie" w:date="2021-04-28T19:21:00Z"/>
                <w:rFonts w:ascii="標楷體" w:eastAsia="標楷體" w:hAnsi="標楷體"/>
              </w:rPr>
            </w:pPr>
            <w:ins w:id="24100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1A37C9" w14:paraId="6860BF06" w14:textId="77777777" w:rsidTr="00C1400F">
        <w:trPr>
          <w:ins w:id="24101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8C505" w14:textId="77777777" w:rsidR="001A37C9" w:rsidRDefault="001A37C9" w:rsidP="00C1400F">
            <w:pPr>
              <w:jc w:val="center"/>
              <w:rPr>
                <w:ins w:id="24102" w:author="Fegie" w:date="2021-04-28T19:21:00Z"/>
                <w:rFonts w:ascii="標楷體" w:eastAsia="標楷體" w:hAnsi="標楷體"/>
              </w:rPr>
            </w:pPr>
            <w:ins w:id="24103" w:author="Fegie" w:date="2021-04-28T19:2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B2243" w14:textId="09433C9D" w:rsidR="001A37C9" w:rsidRDefault="00987C75" w:rsidP="00C1400F">
            <w:pPr>
              <w:rPr>
                <w:ins w:id="24104" w:author="Fegie" w:date="2021-04-28T19:21:00Z"/>
                <w:rFonts w:ascii="標楷體" w:eastAsia="標楷體" w:hAnsi="標楷體"/>
              </w:rPr>
            </w:pPr>
            <w:ins w:id="24105" w:author="Fegie" w:date="2021-04-29T11:06:00Z">
              <w:r>
                <w:rPr>
                  <w:rFonts w:ascii="標楷體" w:eastAsia="標楷體" w:hAnsi="標楷體" w:hint="eastAsia"/>
                </w:rPr>
                <w:t>C</w:t>
              </w:r>
            </w:ins>
            <w:ins w:id="24106" w:author="Fegie" w:date="2021-04-29T11:07:00Z">
              <w:r>
                <w:rPr>
                  <w:rFonts w:ascii="標楷體" w:eastAsia="標楷體" w:hAnsi="標楷體" w:hint="eastAsia"/>
                </w:rPr>
                <w:t>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E4F31" w14:textId="31529881" w:rsidR="001A37C9" w:rsidRDefault="00987C75" w:rsidP="00C1400F">
            <w:pPr>
              <w:rPr>
                <w:ins w:id="24107" w:author="Fegie" w:date="2021-04-28T19:21:00Z"/>
                <w:rFonts w:ascii="標楷體" w:eastAsia="標楷體" w:hAnsi="標楷體"/>
              </w:rPr>
            </w:pPr>
            <w:ins w:id="24108" w:author="Fegie" w:date="2021-04-29T11:08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  <w:tr w:rsidR="001A37C9" w14:paraId="1A86A15B" w14:textId="77777777" w:rsidTr="00C1400F">
        <w:trPr>
          <w:ins w:id="24109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D3A2B" w14:textId="77777777" w:rsidR="001A37C9" w:rsidRDefault="001A37C9" w:rsidP="00C1400F">
            <w:pPr>
              <w:jc w:val="center"/>
              <w:rPr>
                <w:ins w:id="24110" w:author="Fegie" w:date="2021-04-28T19:21:00Z"/>
                <w:rFonts w:ascii="標楷體" w:eastAsia="標楷體" w:hAnsi="標楷體"/>
              </w:rPr>
            </w:pPr>
            <w:ins w:id="24111" w:author="Fegie" w:date="2021-04-28T19:2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D8086" w14:textId="71C55F3E" w:rsidR="001A37C9" w:rsidRDefault="00987C75" w:rsidP="00C1400F">
            <w:pPr>
              <w:rPr>
                <w:ins w:id="24112" w:author="Fegie" w:date="2021-04-28T19:21:00Z"/>
                <w:rFonts w:ascii="標楷體" w:eastAsia="標楷體" w:hAnsi="標楷體"/>
              </w:rPr>
            </w:pPr>
            <w:ins w:id="24113" w:author="Fegie" w:date="2021-04-29T11:07:00Z">
              <w:r>
                <w:rPr>
                  <w:rFonts w:ascii="標楷體" w:eastAsia="標楷體" w:hAnsi="標楷體"/>
                </w:rPr>
                <w:t>CustTelNo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88D04" w14:textId="0E94E941" w:rsidR="001A37C9" w:rsidRDefault="00987C75" w:rsidP="00C1400F">
            <w:pPr>
              <w:rPr>
                <w:ins w:id="24114" w:author="Fegie" w:date="2021-04-28T19:21:00Z"/>
                <w:rFonts w:ascii="標楷體" w:eastAsia="標楷體" w:hAnsi="標楷體"/>
                <w:lang w:eastAsia="zh-HK"/>
              </w:rPr>
            </w:pPr>
            <w:ins w:id="24115" w:author="Fegie" w:date="2021-04-29T11:08:00Z">
              <w:r>
                <w:rPr>
                  <w:rFonts w:ascii="標楷體" w:eastAsia="標楷體" w:hAnsi="標楷體" w:hint="eastAsia"/>
                  <w:lang w:eastAsia="zh-HK"/>
                </w:rPr>
                <w:t>客戶聯絡電話檔</w:t>
              </w:r>
            </w:ins>
          </w:p>
        </w:tc>
      </w:tr>
      <w:tr w:rsidR="001A37C9" w14:paraId="66BE510E" w14:textId="77777777" w:rsidTr="00C1400F">
        <w:trPr>
          <w:ins w:id="24116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DDCD" w14:textId="77777777" w:rsidR="001A37C9" w:rsidRDefault="001A37C9" w:rsidP="00C1400F">
            <w:pPr>
              <w:jc w:val="center"/>
              <w:rPr>
                <w:ins w:id="24117" w:author="Fegie" w:date="2021-04-28T19:21:00Z"/>
                <w:rFonts w:ascii="標楷體" w:eastAsia="標楷體" w:hAnsi="標楷體"/>
              </w:rPr>
            </w:pPr>
            <w:ins w:id="24118" w:author="Fegie" w:date="2021-04-28T19:2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1CEBA" w14:textId="7B650147" w:rsidR="001A37C9" w:rsidRDefault="00987C75" w:rsidP="00C1400F">
            <w:pPr>
              <w:rPr>
                <w:ins w:id="24119" w:author="Fegie" w:date="2021-04-28T19:21:00Z"/>
                <w:rFonts w:ascii="標楷體" w:eastAsia="標楷體" w:hAnsi="標楷體"/>
              </w:rPr>
            </w:pPr>
            <w:ins w:id="24120" w:author="Fegie" w:date="2021-04-29T11:07:00Z">
              <w:r>
                <w:rPr>
                  <w:rFonts w:ascii="標楷體" w:eastAsia="標楷體" w:hAnsi="標楷體"/>
                </w:rPr>
                <w:t>CdEmp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47376" w14:textId="6C072A9A" w:rsidR="001A37C9" w:rsidRDefault="005159DE" w:rsidP="00C1400F">
            <w:pPr>
              <w:rPr>
                <w:ins w:id="24121" w:author="Fegie" w:date="2021-04-28T19:21:00Z"/>
                <w:rFonts w:ascii="標楷體" w:eastAsia="標楷體" w:hAnsi="標楷體"/>
                <w:lang w:eastAsia="zh-HK"/>
              </w:rPr>
            </w:pPr>
            <w:ins w:id="24122" w:author="Fegie" w:date="2021-04-29T11:10:00Z">
              <w:r>
                <w:rPr>
                  <w:rFonts w:ascii="標楷體" w:eastAsia="標楷體" w:hAnsi="標楷體" w:hint="eastAsia"/>
                  <w:lang w:eastAsia="zh-HK"/>
                </w:rPr>
                <w:t>員工資料</w:t>
              </w:r>
            </w:ins>
            <w:ins w:id="24123" w:author="Fegie" w:date="2021-04-28T19:21:00Z">
              <w:r w:rsidR="001A37C9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1A37C9" w14:paraId="5434591C" w14:textId="77777777" w:rsidTr="00C1400F">
        <w:trPr>
          <w:ins w:id="24124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6219" w14:textId="77777777" w:rsidR="001A37C9" w:rsidRDefault="001A37C9" w:rsidP="00C1400F">
            <w:pPr>
              <w:jc w:val="center"/>
              <w:rPr>
                <w:ins w:id="24125" w:author="Fegie" w:date="2021-04-28T19:21:00Z"/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83505" w14:textId="77777777" w:rsidR="001A37C9" w:rsidRDefault="001A37C9" w:rsidP="00C1400F">
            <w:pPr>
              <w:rPr>
                <w:ins w:id="24126" w:author="Fegie" w:date="2021-04-28T19:21:00Z"/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6D5C8" w14:textId="77777777" w:rsidR="001A37C9" w:rsidRDefault="001A37C9" w:rsidP="00C1400F">
            <w:pPr>
              <w:rPr>
                <w:ins w:id="24127" w:author="Fegie" w:date="2021-04-28T19:21:00Z"/>
                <w:rFonts w:ascii="標楷體" w:eastAsia="標楷體" w:hAnsi="標楷體"/>
              </w:rPr>
            </w:pPr>
          </w:p>
        </w:tc>
      </w:tr>
    </w:tbl>
    <w:p w14:paraId="774B5FF5" w14:textId="77777777" w:rsidR="001A37C9" w:rsidRPr="00AF1A82" w:rsidRDefault="001A37C9" w:rsidP="001A37C9">
      <w:pPr>
        <w:rPr>
          <w:ins w:id="24128" w:author="Fegie" w:date="2021-04-28T19:21:00Z"/>
          <w:rFonts w:ascii="標楷體" w:eastAsia="標楷體" w:hAnsi="標楷體"/>
          <w:lang w:eastAsia="x-none"/>
        </w:rPr>
      </w:pPr>
    </w:p>
    <w:p w14:paraId="21AD4393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24129" w:author="Fegie" w:date="2021-04-28T19:21:00Z"/>
          <w:rFonts w:ascii="標楷體" w:eastAsia="標楷體" w:hAnsi="標楷體"/>
          <w:sz w:val="26"/>
          <w:szCs w:val="26"/>
          <w:lang w:eastAsia="x-none"/>
        </w:rPr>
      </w:pPr>
      <w:ins w:id="24130" w:author="Fegie" w:date="2021-04-28T19:21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UI畫面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0F0624C3" w14:textId="77777777" w:rsidR="001A37C9" w:rsidRPr="00AF1A82" w:rsidRDefault="001A37C9" w:rsidP="001A37C9">
      <w:pPr>
        <w:ind w:left="458" w:firstLine="480"/>
        <w:rPr>
          <w:ins w:id="24131" w:author="Fegie" w:date="2021-04-28T19:21:00Z"/>
          <w:rFonts w:ascii="標楷體" w:eastAsia="標楷體" w:hAnsi="標楷體"/>
          <w:lang w:eastAsia="x-none"/>
        </w:rPr>
      </w:pPr>
      <w:ins w:id="24132" w:author="Fegie" w:date="2021-04-28T19:21:00Z">
        <w:r w:rsidRPr="00AF1A82">
          <w:rPr>
            <w:rFonts w:ascii="標楷體" w:eastAsia="標楷體" w:hAnsi="標楷體" w:hint="eastAsia"/>
            <w:lang w:eastAsia="x-none"/>
          </w:rPr>
          <w:t>輸入畫面：</w:t>
        </w:r>
      </w:ins>
    </w:p>
    <w:p w14:paraId="79BD15D1" w14:textId="235E7FB4" w:rsidR="001A37C9" w:rsidRPr="00AF1A82" w:rsidRDefault="005159DE" w:rsidP="001A37C9">
      <w:pPr>
        <w:rPr>
          <w:ins w:id="24133" w:author="Fegie" w:date="2021-04-28T19:21:00Z"/>
          <w:rFonts w:ascii="標楷體" w:eastAsia="標楷體" w:hAnsi="標楷體"/>
          <w:lang w:eastAsia="x-none"/>
        </w:rPr>
      </w:pPr>
      <w:ins w:id="24134" w:author="Fegie" w:date="2021-04-29T11:14:00Z">
        <w:r>
          <w:rPr>
            <w:noProof/>
          </w:rPr>
          <w:drawing>
            <wp:inline distT="0" distB="0" distL="0" distR="0" wp14:anchorId="7B55E31F" wp14:editId="134298C4">
              <wp:extent cx="6479540" cy="1477010"/>
              <wp:effectExtent l="0" t="0" r="0" b="0"/>
              <wp:docPr id="46" name="圖片 4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4770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4135" w:author="Fegie" w:date="2021-04-28T19:21:00Z">
        <w:r w:rsidR="001A37C9" w:rsidDel="00305047">
          <w:rPr>
            <w:noProof/>
          </w:rPr>
          <w:t xml:space="preserve"> </w:t>
        </w:r>
      </w:ins>
    </w:p>
    <w:p w14:paraId="65FAEFFB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4136" w:author="Fegie" w:date="2021-04-28T19:21:00Z"/>
        </w:rPr>
      </w:pPr>
      <w:ins w:id="24137" w:author="Fegie" w:date="2021-04-28T19:21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rPr>
            <w:rFonts w:hint="eastAsia"/>
          </w:rPr>
          <w:t>:</w:t>
        </w:r>
      </w:ins>
    </w:p>
    <w:p w14:paraId="66D5502A" w14:textId="77777777" w:rsidR="001A37C9" w:rsidRDefault="001A37C9" w:rsidP="001A37C9">
      <w:pPr>
        <w:rPr>
          <w:ins w:id="24138" w:author="Fegie" w:date="2021-04-28T19:21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A37C9" w14:paraId="588323DA" w14:textId="77777777" w:rsidTr="000140B5">
        <w:trPr>
          <w:ins w:id="24139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714F40" w14:textId="77777777" w:rsidR="001A37C9" w:rsidRDefault="001A37C9" w:rsidP="00C1400F">
            <w:pPr>
              <w:jc w:val="center"/>
              <w:rPr>
                <w:ins w:id="24140" w:author="Fegie" w:date="2021-04-28T19:21:00Z"/>
                <w:rFonts w:ascii="標楷體" w:eastAsia="標楷體" w:hAnsi="標楷體"/>
              </w:rPr>
            </w:pPr>
            <w:ins w:id="24141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lastRenderedPageBreak/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FA049F" w14:textId="77777777" w:rsidR="001A37C9" w:rsidRDefault="001A37C9" w:rsidP="00C1400F">
            <w:pPr>
              <w:jc w:val="center"/>
              <w:rPr>
                <w:ins w:id="24142" w:author="Fegie" w:date="2021-04-28T19:21:00Z"/>
                <w:rFonts w:ascii="標楷體" w:eastAsia="標楷體" w:hAnsi="標楷體"/>
              </w:rPr>
            </w:pPr>
            <w:ins w:id="24143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3900E58" w14:textId="77777777" w:rsidR="001A37C9" w:rsidRDefault="001A37C9" w:rsidP="00C1400F">
            <w:pPr>
              <w:jc w:val="center"/>
              <w:rPr>
                <w:ins w:id="24144" w:author="Fegie" w:date="2021-04-28T19:21:00Z"/>
                <w:rFonts w:ascii="標楷體" w:eastAsia="標楷體" w:hAnsi="標楷體"/>
              </w:rPr>
            </w:pPr>
            <w:ins w:id="24145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2B16F9" w14:paraId="547AFD9E" w14:textId="77777777" w:rsidTr="00C1400F">
        <w:trPr>
          <w:ins w:id="24146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352E3" w14:textId="77777777" w:rsidR="001A37C9" w:rsidRPr="002B16F9" w:rsidRDefault="001A37C9" w:rsidP="00C1400F">
            <w:pPr>
              <w:jc w:val="center"/>
              <w:rPr>
                <w:ins w:id="24147" w:author="Fegie" w:date="2021-04-28T19:21:00Z"/>
                <w:rFonts w:ascii="標楷體" w:eastAsia="標楷體" w:hAnsi="標楷體"/>
                <w:lang w:eastAsia="zh-HK"/>
              </w:rPr>
            </w:pPr>
            <w:ins w:id="24148" w:author="Fegie" w:date="2021-04-28T19:21:00Z">
              <w:r w:rsidRPr="002B16F9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FAF80" w14:textId="77777777" w:rsidR="001A37C9" w:rsidRPr="002B16F9" w:rsidRDefault="001A37C9" w:rsidP="00C1400F">
            <w:pPr>
              <w:rPr>
                <w:ins w:id="24149" w:author="Fegie" w:date="2021-04-28T19:21:00Z"/>
                <w:rFonts w:ascii="標楷體" w:eastAsia="標楷體" w:hAnsi="標楷體"/>
                <w:lang w:eastAsia="zh-HK"/>
              </w:rPr>
            </w:pPr>
            <w:ins w:id="24150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C7D98" w14:textId="77777777" w:rsidR="001A37C9" w:rsidRPr="002B16F9" w:rsidRDefault="001A37C9" w:rsidP="00C1400F">
            <w:pPr>
              <w:rPr>
                <w:ins w:id="24151" w:author="Fegie" w:date="2021-04-28T19:21:00Z"/>
                <w:rFonts w:ascii="標楷體" w:eastAsia="標楷體" w:hAnsi="標楷體"/>
                <w:lang w:eastAsia="zh-HK"/>
              </w:rPr>
            </w:pPr>
            <w:ins w:id="24152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1A37C9" w:rsidRPr="002B16F9" w14:paraId="7EE7E6B0" w14:textId="77777777" w:rsidTr="00C1400F">
        <w:trPr>
          <w:ins w:id="24153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08898" w14:textId="77777777" w:rsidR="001A37C9" w:rsidRPr="002B16F9" w:rsidRDefault="001A37C9" w:rsidP="00C1400F">
            <w:pPr>
              <w:jc w:val="center"/>
              <w:rPr>
                <w:ins w:id="24154" w:author="Fegie" w:date="2021-04-28T19:21:00Z"/>
                <w:rFonts w:ascii="標楷體" w:eastAsia="標楷體" w:hAnsi="標楷體"/>
              </w:rPr>
            </w:pPr>
            <w:ins w:id="24155" w:author="Fegie" w:date="2021-04-28T19:21:00Z">
              <w:r w:rsidRPr="002B16F9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4DBCD" w14:textId="77777777" w:rsidR="001A37C9" w:rsidRPr="002B16F9" w:rsidRDefault="001A37C9" w:rsidP="00C1400F">
            <w:pPr>
              <w:rPr>
                <w:ins w:id="24156" w:author="Fegie" w:date="2021-04-28T19:21:00Z"/>
                <w:rFonts w:ascii="標楷體" w:eastAsia="標楷體" w:hAnsi="標楷體"/>
                <w:lang w:eastAsia="zh-HK"/>
              </w:rPr>
            </w:pPr>
            <w:ins w:id="24157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1243B" w14:textId="77777777" w:rsidR="001A37C9" w:rsidRPr="002B16F9" w:rsidRDefault="001A37C9" w:rsidP="00C1400F">
            <w:pPr>
              <w:rPr>
                <w:ins w:id="24158" w:author="Fegie" w:date="2021-04-28T19:21:00Z"/>
                <w:rFonts w:ascii="標楷體" w:eastAsia="標楷體" w:hAnsi="標楷體"/>
                <w:lang w:eastAsia="zh-HK"/>
              </w:rPr>
            </w:pPr>
            <w:ins w:id="24159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1A37C9" w:rsidRPr="002B16F9" w14:paraId="55757783" w14:textId="77777777" w:rsidTr="00C1400F">
        <w:trPr>
          <w:ins w:id="24160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9E680" w14:textId="77777777" w:rsidR="001A37C9" w:rsidRPr="002B16F9" w:rsidRDefault="001A37C9" w:rsidP="00C1400F">
            <w:pPr>
              <w:jc w:val="center"/>
              <w:rPr>
                <w:ins w:id="24161" w:author="Fegie" w:date="2021-04-28T19:21:00Z"/>
                <w:rFonts w:ascii="標楷體" w:eastAsia="標楷體" w:hAnsi="標楷體"/>
              </w:rPr>
            </w:pPr>
            <w:ins w:id="24162" w:author="Fegie" w:date="2021-04-28T19:21:00Z">
              <w:r w:rsidRPr="002B16F9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C7A04" w14:textId="77777777" w:rsidR="001A37C9" w:rsidRPr="002B16F9" w:rsidRDefault="001A37C9" w:rsidP="00C1400F">
            <w:pPr>
              <w:rPr>
                <w:ins w:id="24163" w:author="Fegie" w:date="2021-04-28T19:21:00Z"/>
                <w:rFonts w:ascii="標楷體" w:eastAsia="標楷體" w:hAnsi="標楷體"/>
                <w:lang w:eastAsia="zh-HK"/>
              </w:rPr>
            </w:pPr>
            <w:ins w:id="24164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/>
                </w:rPr>
                <w:t>/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1CA29" w14:textId="77777777" w:rsidR="001A37C9" w:rsidRPr="002B16F9" w:rsidRDefault="001A37C9" w:rsidP="00C1400F">
            <w:pPr>
              <w:rPr>
                <w:ins w:id="24165" w:author="Fegie" w:date="2021-04-28T19:21:00Z"/>
                <w:rFonts w:ascii="標楷體" w:eastAsia="標楷體" w:hAnsi="標楷體"/>
                <w:lang w:eastAsia="zh-HK"/>
              </w:rPr>
            </w:pPr>
            <w:ins w:id="24166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  <w:tr w:rsidR="001A37C9" w:rsidRPr="002B16F9" w14:paraId="16DFFC90" w14:textId="77777777" w:rsidTr="00C1400F">
        <w:trPr>
          <w:ins w:id="24167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6B6BB" w14:textId="77777777" w:rsidR="001A37C9" w:rsidRPr="002B16F9" w:rsidRDefault="001A37C9" w:rsidP="00C1400F">
            <w:pPr>
              <w:jc w:val="center"/>
              <w:rPr>
                <w:ins w:id="24168" w:author="Fegie" w:date="2021-04-28T19:21:00Z"/>
                <w:rFonts w:ascii="標楷體" w:eastAsia="標楷體" w:hAnsi="標楷體"/>
              </w:rPr>
            </w:pPr>
            <w:ins w:id="24169" w:author="Fegie" w:date="2021-04-28T19:21:00Z">
              <w:r w:rsidRPr="002B16F9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CEB1D" w14:textId="77777777" w:rsidR="001A37C9" w:rsidRPr="002B16F9" w:rsidRDefault="001A37C9" w:rsidP="00C1400F">
            <w:pPr>
              <w:rPr>
                <w:ins w:id="24170" w:author="Fegie" w:date="2021-04-28T19:21:00Z"/>
                <w:rFonts w:ascii="標楷體" w:eastAsia="標楷體" w:hAnsi="標楷體"/>
                <w:lang w:eastAsia="zh-HK"/>
              </w:rPr>
            </w:pPr>
            <w:ins w:id="24171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4A6CE" w14:textId="668D14BA" w:rsidR="001A37C9" w:rsidRPr="002B16F9" w:rsidRDefault="001A37C9" w:rsidP="00C1400F">
            <w:pPr>
              <w:rPr>
                <w:ins w:id="24172" w:author="Fegie" w:date="2021-04-28T19:21:00Z"/>
                <w:rFonts w:ascii="標楷體" w:eastAsia="標楷體" w:hAnsi="標楷體"/>
                <w:lang w:eastAsia="zh-HK"/>
              </w:rPr>
            </w:pPr>
            <w:ins w:id="24173" w:author="Fegie" w:date="2021-04-28T19:21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</w:ins>
            <w:ins w:id="24174" w:author="Fegie" w:date="2021-04-29T11:15:00Z">
              <w:r w:rsidR="005159DE">
                <w:rPr>
                  <w:rFonts w:ascii="標楷體" w:eastAsia="標楷體" w:hAnsi="標楷體" w:hint="eastAsia"/>
                  <w:color w:val="000000" w:themeColor="text1"/>
                </w:rPr>
                <w:t>1105顧客聯絡電話維護</w:t>
              </w:r>
            </w:ins>
            <w:ins w:id="24175" w:author="Fegie" w:date="2021-04-28T19:21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24176" w:author="Fegie" w:date="2021-04-29T11:15:00Z">
              <w:r w:rsidR="005159DE">
                <w:rPr>
                  <w:rFonts w:ascii="標楷體" w:eastAsia="標楷體" w:hAnsi="標楷體" w:hint="eastAsia"/>
                  <w:lang w:eastAsia="zh-HK"/>
                </w:rPr>
                <w:t>顧客聯絡電話</w:t>
              </w:r>
            </w:ins>
          </w:p>
        </w:tc>
      </w:tr>
    </w:tbl>
    <w:p w14:paraId="5537CA1F" w14:textId="77777777" w:rsidR="001A37C9" w:rsidRDefault="001A37C9" w:rsidP="001A37C9">
      <w:pPr>
        <w:rPr>
          <w:ins w:id="24177" w:author="Fegie" w:date="2021-04-28T19:21:00Z"/>
        </w:rPr>
      </w:pPr>
    </w:p>
    <w:p w14:paraId="5851E6CB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24178" w:author="Fegie" w:date="2021-04-28T19:21:00Z"/>
          <w:rFonts w:ascii="標楷體" w:eastAsia="標楷體" w:hAnsi="標楷體"/>
          <w:sz w:val="26"/>
          <w:szCs w:val="26"/>
          <w:lang w:eastAsia="x-none"/>
        </w:rPr>
      </w:pPr>
      <w:ins w:id="24179" w:author="Fegie" w:date="2021-04-28T19:21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1A37C9" w:rsidRPr="00AF1A82" w14:paraId="5A804EF7" w14:textId="77777777" w:rsidTr="000140B5">
        <w:trPr>
          <w:trHeight w:val="388"/>
          <w:jc w:val="center"/>
          <w:ins w:id="24180" w:author="Fegie" w:date="2021-04-28T19:21:00Z"/>
        </w:trPr>
        <w:tc>
          <w:tcPr>
            <w:tcW w:w="516" w:type="dxa"/>
            <w:vMerge w:val="restart"/>
            <w:shd w:val="clear" w:color="auto" w:fill="F3F3F3"/>
          </w:tcPr>
          <w:p w14:paraId="590FEA4A" w14:textId="77777777" w:rsidR="001A37C9" w:rsidRPr="00AF1A82" w:rsidRDefault="001A37C9" w:rsidP="00C1400F">
            <w:pPr>
              <w:rPr>
                <w:ins w:id="24181" w:author="Fegie" w:date="2021-04-28T19:21:00Z"/>
                <w:rFonts w:ascii="標楷體" w:eastAsia="標楷體" w:hAnsi="標楷體"/>
                <w:lang w:eastAsia="x-none"/>
              </w:rPr>
            </w:pPr>
            <w:ins w:id="24182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</w:ins>
          </w:p>
        </w:tc>
        <w:tc>
          <w:tcPr>
            <w:tcW w:w="1586" w:type="dxa"/>
            <w:vMerge w:val="restart"/>
            <w:shd w:val="clear" w:color="auto" w:fill="F3F3F3"/>
          </w:tcPr>
          <w:p w14:paraId="529BEBFA" w14:textId="77777777" w:rsidR="001A37C9" w:rsidRPr="00AF1A82" w:rsidRDefault="001A37C9" w:rsidP="00C1400F">
            <w:pPr>
              <w:rPr>
                <w:ins w:id="24183" w:author="Fegie" w:date="2021-04-28T19:21:00Z"/>
                <w:rFonts w:ascii="標楷體" w:eastAsia="標楷體" w:hAnsi="標楷體"/>
                <w:lang w:eastAsia="x-none"/>
              </w:rPr>
            </w:pPr>
            <w:ins w:id="24184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</w:ins>
          </w:p>
        </w:tc>
        <w:tc>
          <w:tcPr>
            <w:tcW w:w="5636" w:type="dxa"/>
            <w:gridSpan w:val="5"/>
            <w:shd w:val="clear" w:color="auto" w:fill="F3F3F3"/>
          </w:tcPr>
          <w:p w14:paraId="42B8C085" w14:textId="77777777" w:rsidR="001A37C9" w:rsidRPr="00AF1A82" w:rsidRDefault="001A37C9" w:rsidP="00C1400F">
            <w:pPr>
              <w:jc w:val="center"/>
              <w:rPr>
                <w:ins w:id="24185" w:author="Fegie" w:date="2021-04-28T19:21:00Z"/>
                <w:rFonts w:ascii="標楷體" w:eastAsia="標楷體" w:hAnsi="標楷體"/>
                <w:lang w:eastAsia="x-none"/>
              </w:rPr>
            </w:pPr>
            <w:ins w:id="24186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</w:ins>
          </w:p>
        </w:tc>
        <w:tc>
          <w:tcPr>
            <w:tcW w:w="2682" w:type="dxa"/>
            <w:vMerge w:val="restart"/>
            <w:shd w:val="clear" w:color="auto" w:fill="F3F3F3"/>
          </w:tcPr>
          <w:p w14:paraId="44BE7AF8" w14:textId="77777777" w:rsidR="001A37C9" w:rsidRPr="00AF1A82" w:rsidRDefault="001A37C9" w:rsidP="00C1400F">
            <w:pPr>
              <w:rPr>
                <w:ins w:id="24187" w:author="Fegie" w:date="2021-04-28T19:21:00Z"/>
                <w:rFonts w:ascii="標楷體" w:eastAsia="標楷體" w:hAnsi="標楷體"/>
                <w:lang w:eastAsia="x-none"/>
              </w:rPr>
            </w:pPr>
            <w:ins w:id="24188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</w:ins>
          </w:p>
        </w:tc>
      </w:tr>
      <w:tr w:rsidR="001A37C9" w:rsidRPr="00AF1A82" w14:paraId="6679EA29" w14:textId="77777777" w:rsidTr="000140B5">
        <w:trPr>
          <w:trHeight w:val="244"/>
          <w:jc w:val="center"/>
          <w:ins w:id="24189" w:author="Fegie" w:date="2021-04-28T19:21:00Z"/>
        </w:trPr>
        <w:tc>
          <w:tcPr>
            <w:tcW w:w="516" w:type="dxa"/>
            <w:vMerge/>
            <w:shd w:val="clear" w:color="auto" w:fill="F3F3F3"/>
          </w:tcPr>
          <w:p w14:paraId="07622F87" w14:textId="77777777" w:rsidR="001A37C9" w:rsidRPr="00AF1A82" w:rsidRDefault="001A37C9" w:rsidP="00C1400F">
            <w:pPr>
              <w:rPr>
                <w:ins w:id="24190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6" w:type="dxa"/>
            <w:vMerge/>
            <w:shd w:val="clear" w:color="auto" w:fill="F3F3F3"/>
          </w:tcPr>
          <w:p w14:paraId="5CC600B1" w14:textId="77777777" w:rsidR="001A37C9" w:rsidRPr="00AF1A82" w:rsidRDefault="001A37C9" w:rsidP="00C1400F">
            <w:pPr>
              <w:rPr>
                <w:ins w:id="24191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35" w:type="dxa"/>
            <w:shd w:val="clear" w:color="auto" w:fill="F3F3F3"/>
          </w:tcPr>
          <w:p w14:paraId="33157E69" w14:textId="7172D026" w:rsidR="001A37C9" w:rsidRPr="00AF1A82" w:rsidRDefault="001A37C9" w:rsidP="00C1400F">
            <w:pPr>
              <w:rPr>
                <w:ins w:id="24192" w:author="Fegie" w:date="2021-04-28T19:21:00Z"/>
                <w:rFonts w:ascii="標楷體" w:eastAsia="標楷體" w:hAnsi="標楷體"/>
                <w:lang w:eastAsia="x-none"/>
              </w:rPr>
            </w:pPr>
            <w:ins w:id="24193" w:author="Fegie" w:date="2021-04-28T19:21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</w:t>
              </w:r>
              <w:del w:id="24194" w:author="張嘉榮" w:date="2021-05-26T15:45:00Z">
                <w:r w:rsidRPr="00AF1A82" w:rsidDel="00FC6242">
                  <w:rPr>
                    <w:rFonts w:ascii="標楷體" w:eastAsia="標楷體" w:hAnsi="標楷體" w:hint="eastAsia"/>
                    <w:lang w:eastAsia="x-none"/>
                  </w:rPr>
                  <w:delText>型態</w:delText>
                </w:r>
              </w:del>
              <w:r w:rsidRPr="00AF1A82">
                <w:rPr>
                  <w:rFonts w:ascii="標楷體" w:eastAsia="標楷體" w:hAnsi="標楷體" w:hint="eastAsia"/>
                  <w:lang w:eastAsia="x-none"/>
                </w:rPr>
                <w:t>長度</w:t>
              </w:r>
            </w:ins>
          </w:p>
        </w:tc>
        <w:tc>
          <w:tcPr>
            <w:tcW w:w="1559" w:type="dxa"/>
            <w:shd w:val="clear" w:color="auto" w:fill="F3F3F3"/>
          </w:tcPr>
          <w:p w14:paraId="5A9F6280" w14:textId="77777777" w:rsidR="001A37C9" w:rsidRPr="00AF1A82" w:rsidRDefault="001A37C9" w:rsidP="00C1400F">
            <w:pPr>
              <w:rPr>
                <w:ins w:id="24195" w:author="Fegie" w:date="2021-04-28T19:21:00Z"/>
                <w:rFonts w:ascii="標楷體" w:eastAsia="標楷體" w:hAnsi="標楷體"/>
                <w:lang w:eastAsia="x-none"/>
              </w:rPr>
            </w:pPr>
            <w:ins w:id="24196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</w:ins>
          </w:p>
        </w:tc>
        <w:tc>
          <w:tcPr>
            <w:tcW w:w="1105" w:type="dxa"/>
            <w:shd w:val="clear" w:color="auto" w:fill="F3F3F3"/>
          </w:tcPr>
          <w:p w14:paraId="2F92B8F8" w14:textId="77777777" w:rsidR="001A37C9" w:rsidRPr="00AF1A82" w:rsidRDefault="001A37C9" w:rsidP="00C1400F">
            <w:pPr>
              <w:rPr>
                <w:ins w:id="24197" w:author="Fegie" w:date="2021-04-28T19:21:00Z"/>
                <w:rFonts w:ascii="標楷體" w:eastAsia="標楷體" w:hAnsi="標楷體"/>
                <w:lang w:eastAsia="x-none"/>
              </w:rPr>
            </w:pPr>
            <w:ins w:id="24198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</w:ins>
          </w:p>
        </w:tc>
        <w:tc>
          <w:tcPr>
            <w:tcW w:w="742" w:type="dxa"/>
            <w:shd w:val="clear" w:color="auto" w:fill="F3F3F3"/>
          </w:tcPr>
          <w:p w14:paraId="2ACECE39" w14:textId="77777777" w:rsidR="001A37C9" w:rsidRPr="00AF1A82" w:rsidRDefault="001A37C9" w:rsidP="00C1400F">
            <w:pPr>
              <w:rPr>
                <w:ins w:id="24199" w:author="Fegie" w:date="2021-04-28T19:21:00Z"/>
                <w:rFonts w:ascii="標楷體" w:eastAsia="標楷體" w:hAnsi="標楷體"/>
                <w:lang w:eastAsia="x-none"/>
              </w:rPr>
            </w:pPr>
            <w:ins w:id="24200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</w:ins>
          </w:p>
        </w:tc>
        <w:tc>
          <w:tcPr>
            <w:tcW w:w="695" w:type="dxa"/>
            <w:shd w:val="clear" w:color="auto" w:fill="F3F3F3"/>
          </w:tcPr>
          <w:p w14:paraId="5ACA2929" w14:textId="77777777" w:rsidR="001A37C9" w:rsidRPr="00AF1A82" w:rsidRDefault="001A37C9" w:rsidP="00C1400F">
            <w:pPr>
              <w:rPr>
                <w:ins w:id="24201" w:author="Fegie" w:date="2021-04-28T19:21:00Z"/>
                <w:rFonts w:ascii="標楷體" w:eastAsia="標楷體" w:hAnsi="標楷體"/>
                <w:lang w:eastAsia="x-none"/>
              </w:rPr>
            </w:pPr>
            <w:ins w:id="24202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ins>
          </w:p>
        </w:tc>
        <w:tc>
          <w:tcPr>
            <w:tcW w:w="2682" w:type="dxa"/>
            <w:vMerge/>
            <w:shd w:val="clear" w:color="auto" w:fill="BFBFBF" w:themeFill="background1" w:themeFillShade="BF"/>
          </w:tcPr>
          <w:p w14:paraId="1899FC8A" w14:textId="77777777" w:rsidR="001A37C9" w:rsidRPr="00AF1A82" w:rsidRDefault="001A37C9" w:rsidP="00C1400F">
            <w:pPr>
              <w:rPr>
                <w:ins w:id="24203" w:author="Fegie" w:date="2021-04-28T19:21:00Z"/>
                <w:rFonts w:ascii="標楷體" w:eastAsia="標楷體" w:hAnsi="標楷體"/>
                <w:lang w:eastAsia="x-none"/>
              </w:rPr>
            </w:pPr>
          </w:p>
        </w:tc>
      </w:tr>
      <w:tr w:rsidR="00404141" w:rsidRPr="00AF1A82" w14:paraId="6DF46230" w14:textId="77777777" w:rsidTr="0038619D">
        <w:trPr>
          <w:trHeight w:val="244"/>
          <w:jc w:val="center"/>
          <w:ins w:id="24204" w:author="Fegie" w:date="2021-04-28T19:21:00Z"/>
        </w:trPr>
        <w:tc>
          <w:tcPr>
            <w:tcW w:w="516" w:type="dxa"/>
          </w:tcPr>
          <w:p w14:paraId="6E19114A" w14:textId="77777777" w:rsidR="00404141" w:rsidRPr="00AF1A82" w:rsidRDefault="00404141" w:rsidP="00C1400F">
            <w:pPr>
              <w:rPr>
                <w:ins w:id="24205" w:author="Fegie" w:date="2021-04-28T19:21:00Z"/>
                <w:rFonts w:ascii="標楷體" w:eastAsia="標楷體" w:hAnsi="標楷體"/>
                <w:lang w:eastAsia="x-none"/>
              </w:rPr>
            </w:pPr>
            <w:ins w:id="24206" w:author="Fegie" w:date="2021-04-28T19:21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586" w:type="dxa"/>
          </w:tcPr>
          <w:p w14:paraId="52B94163" w14:textId="05515B2A" w:rsidR="00404141" w:rsidRPr="00AF1A82" w:rsidRDefault="00404141" w:rsidP="00C1400F">
            <w:pPr>
              <w:rPr>
                <w:ins w:id="24207" w:author="Fegie" w:date="2021-04-28T19:21:00Z"/>
                <w:rFonts w:ascii="標楷體" w:eastAsia="標楷體" w:hAnsi="標楷體"/>
                <w:lang w:eastAsia="x-none"/>
              </w:rPr>
            </w:pPr>
            <w:ins w:id="24208" w:author="Fegie" w:date="2021-04-29T11:23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535" w:type="dxa"/>
          </w:tcPr>
          <w:p w14:paraId="280E5665" w14:textId="01181D93" w:rsidR="00404141" w:rsidRPr="00AF1A82" w:rsidRDefault="00404141" w:rsidP="00C1400F">
            <w:pPr>
              <w:rPr>
                <w:ins w:id="24209" w:author="Fegie" w:date="2021-04-28T19:21:00Z"/>
                <w:rFonts w:ascii="標楷體" w:eastAsia="標楷體" w:hAnsi="標楷體"/>
                <w:lang w:eastAsia="x-none"/>
              </w:rPr>
            </w:pPr>
            <w:ins w:id="24210" w:author="Fegie" w:date="2021-04-28T19:21:00Z">
              <w:del w:id="24211" w:author="家榮 張" w:date="2021-05-06T18:52:00Z">
                <w:r w:rsidRPr="00AF1A82" w:rsidDel="00A7651D">
                  <w:rPr>
                    <w:rFonts w:ascii="標楷體" w:eastAsia="標楷體" w:hAnsi="標楷體" w:hint="eastAsia"/>
                  </w:rPr>
                  <w:delText>X(</w:delText>
                </w:r>
              </w:del>
            </w:ins>
            <w:ins w:id="24212" w:author="Fegie" w:date="2021-04-29T11:24:00Z">
              <w:del w:id="24213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10</w:delText>
                </w:r>
              </w:del>
            </w:ins>
            <w:ins w:id="24214" w:author="Fegie" w:date="2021-04-28T19:21:00Z">
              <w:del w:id="24215" w:author="家榮 張" w:date="2021-05-06T18:52:00Z">
                <w:r w:rsidRPr="00AF1A82"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4216" w:author="家榮 張" w:date="2021-05-06T18:52:00Z">
              <w:r w:rsidR="00A7651D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559" w:type="dxa"/>
          </w:tcPr>
          <w:p w14:paraId="49153BF4" w14:textId="77777777" w:rsidR="00404141" w:rsidRPr="00AF1A82" w:rsidRDefault="00404141" w:rsidP="00C1400F">
            <w:pPr>
              <w:rPr>
                <w:ins w:id="24217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4EA9E29F" w14:textId="77777777" w:rsidR="00404141" w:rsidRPr="00AF1A82" w:rsidRDefault="00404141" w:rsidP="00C1400F">
            <w:pPr>
              <w:rPr>
                <w:ins w:id="24218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6667C593" w14:textId="6CC904F3" w:rsidR="00404141" w:rsidRPr="00AF1A82" w:rsidRDefault="00404141" w:rsidP="00C1400F">
            <w:pPr>
              <w:rPr>
                <w:ins w:id="24219" w:author="Fegie" w:date="2021-04-28T19:21:00Z"/>
                <w:rFonts w:ascii="標楷體" w:eastAsia="標楷體" w:hAnsi="標楷體"/>
                <w:lang w:eastAsia="x-none"/>
              </w:rPr>
            </w:pPr>
            <w:ins w:id="24220" w:author="Fegie" w:date="2021-05-05T15:4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5" w:type="dxa"/>
          </w:tcPr>
          <w:p w14:paraId="3613941C" w14:textId="649F0B7A" w:rsidR="00404141" w:rsidRPr="00AF1A82" w:rsidRDefault="00404141" w:rsidP="00C1400F">
            <w:pPr>
              <w:rPr>
                <w:ins w:id="24221" w:author="Fegie" w:date="2021-04-28T19:21:00Z"/>
                <w:rFonts w:ascii="標楷體" w:eastAsia="標楷體" w:hAnsi="標楷體"/>
                <w:lang w:eastAsia="x-none"/>
              </w:rPr>
            </w:pPr>
            <w:ins w:id="24222" w:author="Fegie" w:date="2021-05-05T15:4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2" w:type="dxa"/>
          </w:tcPr>
          <w:p w14:paraId="017E8222" w14:textId="56D5E71C" w:rsidR="00404141" w:rsidRPr="00521307" w:rsidRDefault="00521307">
            <w:pPr>
              <w:rPr>
                <w:ins w:id="24223" w:author="家榮 張" w:date="2021-05-18T09:34:00Z"/>
                <w:rFonts w:ascii="標楷體" w:eastAsia="標楷體" w:hAnsi="標楷體"/>
                <w:rPrChange w:id="24224" w:author="家榮 張" w:date="2021-05-18T09:34:00Z">
                  <w:rPr>
                    <w:ins w:id="24225" w:author="家榮 張" w:date="2021-05-18T09:34:00Z"/>
                  </w:rPr>
                </w:rPrChange>
              </w:rPr>
            </w:pPr>
            <w:ins w:id="24226" w:author="家榮 張" w:date="2021-05-18T09:34:00Z">
              <w:r>
                <w:rPr>
                  <w:rFonts w:ascii="標楷體" w:eastAsia="標楷體" w:hAnsi="標楷體"/>
                </w:rPr>
                <w:t>1.</w:t>
              </w:r>
            </w:ins>
            <w:ins w:id="24227" w:author="Fegie" w:date="2021-05-05T15:48:00Z">
              <w:del w:id="24228" w:author="家榮 張" w:date="2021-05-18T09:34:00Z">
                <w:r w:rsidR="00404141" w:rsidRPr="00521307" w:rsidDel="00521307">
                  <w:rPr>
                    <w:rFonts w:ascii="標楷體" w:eastAsia="標楷體" w:hAnsi="標楷體"/>
                    <w:rPrChange w:id="24229" w:author="家榮 張" w:date="2021-05-18T09:34:00Z">
                      <w:rPr/>
                    </w:rPrChange>
                  </w:rPr>
                  <w:delText>1.</w:delText>
                </w:r>
              </w:del>
              <w:r w:rsidR="00404141" w:rsidRPr="00521307">
                <w:rPr>
                  <w:rFonts w:ascii="標楷體" w:eastAsia="標楷體" w:hAnsi="標楷體" w:hint="eastAsia"/>
                  <w:rPrChange w:id="24230" w:author="家榮 張" w:date="2021-05-18T09:34:00Z">
                    <w:rPr>
                      <w:rFonts w:hint="eastAsia"/>
                    </w:rPr>
                  </w:rPrChange>
                </w:rPr>
                <w:t>自行輸入</w:t>
              </w:r>
            </w:ins>
          </w:p>
          <w:p w14:paraId="0AAFA89B" w14:textId="77777777" w:rsidR="00521307" w:rsidRDefault="00521307" w:rsidP="00521307">
            <w:pPr>
              <w:rPr>
                <w:ins w:id="24231" w:author="家榮 張" w:date="2021-05-18T09:34:00Z"/>
                <w:rFonts w:ascii="標楷體" w:eastAsia="標楷體" w:hAnsi="標楷體"/>
              </w:rPr>
            </w:pPr>
            <w:ins w:id="24232" w:author="家榮 張" w:date="2021-05-18T09:3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4801ABA1" w14:textId="029E36F9" w:rsidR="00521307" w:rsidRPr="00521307" w:rsidRDefault="00521307">
            <w:pPr>
              <w:rPr>
                <w:ins w:id="24233" w:author="Fegie" w:date="2021-05-05T15:48:00Z"/>
                <w:rFonts w:ascii="標楷體" w:eastAsia="標楷體" w:hAnsi="標楷體"/>
                <w:rPrChange w:id="24234" w:author="家榮 張" w:date="2021-05-18T09:34:00Z">
                  <w:rPr>
                    <w:ins w:id="24235" w:author="Fegie" w:date="2021-05-05T15:48:00Z"/>
                  </w:rPr>
                </w:rPrChange>
              </w:rPr>
            </w:pPr>
            <w:ins w:id="24236" w:author="家榮 張" w:date="2021-05-18T09:34:00Z">
              <w:r>
                <w:rPr>
                  <w:rFonts w:ascii="標楷體" w:eastAsia="標楷體" w:hAnsi="標楷體"/>
                </w:rPr>
                <w:t>A(ID_UNINO,0,#CustId)</w:t>
              </w:r>
            </w:ins>
          </w:p>
          <w:p w14:paraId="03E7C81B" w14:textId="6085C493" w:rsidR="00404141" w:rsidRPr="00F016DE" w:rsidRDefault="00521307">
            <w:pPr>
              <w:tabs>
                <w:tab w:val="center" w:pos="1233"/>
              </w:tabs>
              <w:rPr>
                <w:ins w:id="24237" w:author="Fegie" w:date="2021-04-28T19:21:00Z"/>
                <w:rFonts w:ascii="標楷體" w:eastAsia="標楷體" w:hAnsi="標楷體"/>
                <w:rPrChange w:id="24238" w:author="Fegie" w:date="2021-04-29T11:28:00Z">
                  <w:rPr>
                    <w:ins w:id="24239" w:author="Fegie" w:date="2021-04-28T19:21:00Z"/>
                  </w:rPr>
                </w:rPrChange>
              </w:rPr>
              <w:pPrChange w:id="24240" w:author="Fegie" w:date="2021-04-29T11:28:00Z">
                <w:pPr/>
              </w:pPrChange>
            </w:pPr>
            <w:ins w:id="24241" w:author="家榮 張" w:date="2021-05-18T09:34:00Z">
              <w:r>
                <w:rPr>
                  <w:rFonts w:ascii="標楷體" w:eastAsia="標楷體" w:hAnsi="標楷體"/>
                </w:rPr>
                <w:t>3</w:t>
              </w:r>
            </w:ins>
            <w:ins w:id="24242" w:author="Fegie" w:date="2021-05-05T15:48:00Z">
              <w:del w:id="24243" w:author="家榮 張" w:date="2021-05-18T09:34:00Z">
                <w:r w:rsidR="00404141" w:rsidDel="00521307">
                  <w:rPr>
                    <w:rFonts w:ascii="標楷體" w:eastAsia="標楷體" w:hAnsi="標楷體" w:hint="eastAsia"/>
                  </w:rPr>
                  <w:delText>2</w:delText>
                </w:r>
              </w:del>
              <w:r w:rsidR="00404141">
                <w:rPr>
                  <w:rFonts w:ascii="標楷體" w:eastAsia="標楷體" w:hAnsi="標楷體" w:hint="eastAsia"/>
                </w:rPr>
                <w:t>.二選一輸入</w:t>
              </w:r>
            </w:ins>
          </w:p>
        </w:tc>
      </w:tr>
      <w:tr w:rsidR="00404141" w:rsidRPr="00AF1A82" w14:paraId="2D64F94C" w14:textId="77777777" w:rsidTr="0038619D">
        <w:trPr>
          <w:trHeight w:val="244"/>
          <w:jc w:val="center"/>
          <w:ins w:id="24244" w:author="Fegie" w:date="2021-05-05T15:47:00Z"/>
        </w:trPr>
        <w:tc>
          <w:tcPr>
            <w:tcW w:w="516" w:type="dxa"/>
          </w:tcPr>
          <w:p w14:paraId="43E18085" w14:textId="77777777" w:rsidR="00404141" w:rsidRPr="00AF1A82" w:rsidRDefault="00404141" w:rsidP="00C1400F">
            <w:pPr>
              <w:rPr>
                <w:ins w:id="24245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6" w:type="dxa"/>
          </w:tcPr>
          <w:p w14:paraId="3D0C3606" w14:textId="44B66170" w:rsidR="00404141" w:rsidRDefault="00404141" w:rsidP="00C1400F">
            <w:pPr>
              <w:rPr>
                <w:ins w:id="24246" w:author="Fegie" w:date="2021-05-05T15:47:00Z"/>
                <w:rFonts w:ascii="標楷體" w:eastAsia="標楷體" w:hAnsi="標楷體"/>
              </w:rPr>
            </w:pPr>
            <w:ins w:id="24247" w:author="Fegie" w:date="2021-05-05T15:47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535" w:type="dxa"/>
          </w:tcPr>
          <w:p w14:paraId="18815781" w14:textId="7B580F5E" w:rsidR="00404141" w:rsidRPr="00AF1A82" w:rsidRDefault="00404141" w:rsidP="00C1400F">
            <w:pPr>
              <w:rPr>
                <w:ins w:id="24248" w:author="Fegie" w:date="2021-05-05T15:47:00Z"/>
                <w:rFonts w:ascii="標楷體" w:eastAsia="標楷體" w:hAnsi="標楷體"/>
              </w:rPr>
            </w:pPr>
            <w:ins w:id="24249" w:author="Fegie" w:date="2021-05-05T15:47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559" w:type="dxa"/>
          </w:tcPr>
          <w:p w14:paraId="3506A2BE" w14:textId="77777777" w:rsidR="00404141" w:rsidRPr="00AF1A82" w:rsidRDefault="00404141" w:rsidP="00C1400F">
            <w:pPr>
              <w:rPr>
                <w:ins w:id="24250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5A9E1350" w14:textId="77777777" w:rsidR="00404141" w:rsidRPr="00AF1A82" w:rsidRDefault="00404141" w:rsidP="00C1400F">
            <w:pPr>
              <w:rPr>
                <w:ins w:id="24251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7D57B80E" w14:textId="77777777" w:rsidR="00404141" w:rsidRDefault="00404141" w:rsidP="00C1400F">
            <w:pPr>
              <w:rPr>
                <w:ins w:id="24252" w:author="Fegie" w:date="2021-05-05T15:47:00Z"/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293CE2AE" w14:textId="77777777" w:rsidR="00404141" w:rsidRDefault="00404141" w:rsidP="00C1400F">
            <w:pPr>
              <w:rPr>
                <w:ins w:id="24253" w:author="Fegie" w:date="2021-05-05T15:47:00Z"/>
                <w:rFonts w:ascii="標楷體" w:eastAsia="標楷體" w:hAnsi="標楷體"/>
              </w:rPr>
            </w:pPr>
          </w:p>
        </w:tc>
        <w:tc>
          <w:tcPr>
            <w:tcW w:w="2682" w:type="dxa"/>
          </w:tcPr>
          <w:p w14:paraId="1FD0EEC7" w14:textId="7241FA4F" w:rsidR="00404141" w:rsidRDefault="00404141">
            <w:pPr>
              <w:tabs>
                <w:tab w:val="center" w:pos="1233"/>
              </w:tabs>
              <w:rPr>
                <w:ins w:id="24254" w:author="Fegie" w:date="2021-05-05T15:47:00Z"/>
                <w:rFonts w:ascii="標楷體" w:eastAsia="標楷體" w:hAnsi="標楷體"/>
              </w:rPr>
            </w:pPr>
            <w:ins w:id="24255" w:author="Fegie" w:date="2021-05-05T15:49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</w:t>
              </w:r>
            </w:ins>
            <w:ins w:id="24256" w:author="Fegie" w:date="2021-05-05T15:52:00Z">
              <w:r>
                <w:rPr>
                  <w:rFonts w:ascii="標楷體" w:eastAsia="標楷體" w:hAnsi="標楷體" w:hint="eastAsia"/>
                  <w:lang w:eastAsia="zh-HK"/>
                </w:rPr>
                <w:t>「</w:t>
              </w:r>
            </w:ins>
            <w:ins w:id="24257" w:author="Fegie" w:date="2021-05-05T15:49:00Z">
              <w:r>
                <w:rPr>
                  <w:rFonts w:ascii="標楷體" w:eastAsia="標楷體" w:hAnsi="標楷體" w:hint="eastAsia"/>
                  <w:lang w:eastAsia="zh-HK"/>
                </w:rPr>
                <w:t>統</w:t>
              </w:r>
            </w:ins>
            <w:ins w:id="24258" w:author="Fegie" w:date="2021-05-05T15:50:00Z">
              <w:r>
                <w:rPr>
                  <w:rFonts w:ascii="標楷體" w:eastAsia="標楷體" w:hAnsi="標楷體" w:hint="eastAsia"/>
                  <w:lang w:eastAsia="zh-HK"/>
                </w:rPr>
                <w:t>一</w:t>
              </w:r>
            </w:ins>
            <w:ins w:id="24259" w:author="Fegie" w:date="2021-05-05T15:49:00Z">
              <w:r>
                <w:rPr>
                  <w:rFonts w:ascii="標楷體" w:eastAsia="標楷體" w:hAnsi="標楷體" w:hint="eastAsia"/>
                  <w:lang w:eastAsia="zh-HK"/>
                </w:rPr>
                <w:t>編</w:t>
              </w:r>
            </w:ins>
            <w:ins w:id="24260" w:author="Fegie" w:date="2021-05-05T15:50:00Z">
              <w:r>
                <w:rPr>
                  <w:rFonts w:ascii="標楷體" w:eastAsia="標楷體" w:hAnsi="標楷體" w:hint="eastAsia"/>
                  <w:lang w:eastAsia="zh-HK"/>
                </w:rPr>
                <w:t>號</w:t>
              </w:r>
            </w:ins>
            <w:ins w:id="24261" w:author="Fegie" w:date="2021-05-05T15:53:00Z">
              <w:r>
                <w:rPr>
                  <w:rFonts w:ascii="標楷體" w:eastAsia="標楷體" w:hAnsi="標楷體" w:hint="eastAsia"/>
                  <w:lang w:eastAsia="zh-HK"/>
                </w:rPr>
                <w:t>」</w:t>
              </w:r>
            </w:ins>
          </w:p>
        </w:tc>
      </w:tr>
      <w:tr w:rsidR="00404141" w:rsidRPr="00AF1A82" w14:paraId="3D5A19F5" w14:textId="77777777" w:rsidTr="0038619D">
        <w:trPr>
          <w:trHeight w:val="244"/>
          <w:jc w:val="center"/>
          <w:ins w:id="24262" w:author="Fegie" w:date="2021-04-28T19:21:00Z"/>
        </w:trPr>
        <w:tc>
          <w:tcPr>
            <w:tcW w:w="516" w:type="dxa"/>
          </w:tcPr>
          <w:p w14:paraId="5367B5FC" w14:textId="77777777" w:rsidR="00404141" w:rsidRPr="00AF1A82" w:rsidRDefault="00404141" w:rsidP="00C1400F">
            <w:pPr>
              <w:rPr>
                <w:ins w:id="24263" w:author="Fegie" w:date="2021-04-28T19:21:00Z"/>
                <w:rFonts w:ascii="標楷體" w:eastAsia="標楷體" w:hAnsi="標楷體"/>
              </w:rPr>
            </w:pPr>
            <w:ins w:id="24264" w:author="Fegie" w:date="2021-04-28T19:2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586" w:type="dxa"/>
          </w:tcPr>
          <w:p w14:paraId="4CBD69C6" w14:textId="1F45F797" w:rsidR="00404141" w:rsidRPr="00AF1A82" w:rsidRDefault="00404141" w:rsidP="00C1400F">
            <w:pPr>
              <w:rPr>
                <w:ins w:id="24265" w:author="Fegie" w:date="2021-04-28T19:21:00Z"/>
                <w:rFonts w:ascii="標楷體" w:eastAsia="標楷體" w:hAnsi="標楷體"/>
              </w:rPr>
            </w:pPr>
            <w:ins w:id="24266" w:author="Fegie" w:date="2021-04-29T11:23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535" w:type="dxa"/>
          </w:tcPr>
          <w:p w14:paraId="198FB9FB" w14:textId="08D02B42" w:rsidR="00404141" w:rsidRPr="00AF1A82" w:rsidRDefault="00404141" w:rsidP="00C1400F">
            <w:pPr>
              <w:rPr>
                <w:ins w:id="24267" w:author="Fegie" w:date="2021-04-28T19:21:00Z"/>
                <w:rFonts w:ascii="標楷體" w:eastAsia="標楷體" w:hAnsi="標楷體"/>
              </w:rPr>
            </w:pPr>
            <w:ins w:id="24268" w:author="Fegie" w:date="2021-04-29T11:25:00Z">
              <w:del w:id="24269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ins w:id="24270" w:author="Fegie" w:date="2021-04-28T19:21:00Z">
              <w:del w:id="24271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(0</w:delText>
                </w:r>
              </w:del>
            </w:ins>
            <w:ins w:id="24272" w:author="Fegie" w:date="2021-04-29T11:25:00Z">
              <w:del w:id="24273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24274" w:author="Fegie" w:date="2021-04-28T19:21:00Z">
              <w:del w:id="24275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4276" w:author="家榮 張" w:date="2021-05-06T18:52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559" w:type="dxa"/>
          </w:tcPr>
          <w:p w14:paraId="39DE9EFC" w14:textId="77777777" w:rsidR="00404141" w:rsidRPr="00AF1A82" w:rsidRDefault="00404141" w:rsidP="00C1400F">
            <w:pPr>
              <w:rPr>
                <w:ins w:id="24277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2D48129C" w14:textId="77777777" w:rsidR="00404141" w:rsidRPr="00AF1A82" w:rsidRDefault="00404141" w:rsidP="00C1400F">
            <w:pPr>
              <w:rPr>
                <w:ins w:id="24278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40FEC470" w14:textId="60B36DB5" w:rsidR="00404141" w:rsidRPr="00AF1A82" w:rsidRDefault="00404141" w:rsidP="00C1400F">
            <w:pPr>
              <w:rPr>
                <w:ins w:id="24279" w:author="Fegie" w:date="2021-04-28T19:21:00Z"/>
                <w:rFonts w:ascii="標楷體" w:eastAsia="標楷體" w:hAnsi="標楷體"/>
                <w:lang w:eastAsia="x-none"/>
              </w:rPr>
            </w:pPr>
            <w:ins w:id="24280" w:author="Fegie" w:date="2021-05-05T15:4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5" w:type="dxa"/>
          </w:tcPr>
          <w:p w14:paraId="08C2C765" w14:textId="577F41BD" w:rsidR="00404141" w:rsidRDefault="00404141" w:rsidP="00C1400F">
            <w:pPr>
              <w:rPr>
                <w:ins w:id="24281" w:author="Fegie" w:date="2021-04-28T19:21:00Z"/>
                <w:rFonts w:ascii="標楷體" w:eastAsia="標楷體" w:hAnsi="標楷體"/>
              </w:rPr>
            </w:pPr>
            <w:ins w:id="24282" w:author="Fegie" w:date="2021-05-05T15:4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2" w:type="dxa"/>
          </w:tcPr>
          <w:p w14:paraId="29B6D620" w14:textId="3F5E1C0C" w:rsidR="00404141" w:rsidRPr="00521307" w:rsidRDefault="00521307">
            <w:pPr>
              <w:rPr>
                <w:ins w:id="24283" w:author="家榮 張" w:date="2021-05-18T09:34:00Z"/>
                <w:rFonts w:ascii="標楷體" w:eastAsia="標楷體" w:hAnsi="標楷體"/>
                <w:rPrChange w:id="24284" w:author="家榮 張" w:date="2021-05-18T09:35:00Z">
                  <w:rPr>
                    <w:ins w:id="24285" w:author="家榮 張" w:date="2021-05-18T09:34:00Z"/>
                  </w:rPr>
                </w:rPrChange>
              </w:rPr>
            </w:pPr>
            <w:ins w:id="24286" w:author="家榮 張" w:date="2021-05-18T09:35:00Z">
              <w:r>
                <w:rPr>
                  <w:rFonts w:ascii="標楷體" w:eastAsia="標楷體" w:hAnsi="標楷體"/>
                </w:rPr>
                <w:t>1.</w:t>
              </w:r>
            </w:ins>
            <w:ins w:id="24287" w:author="Fegie" w:date="2021-05-05T15:48:00Z">
              <w:del w:id="24288" w:author="家榮 張" w:date="2021-05-18T09:34:00Z">
                <w:r w:rsidR="00404141" w:rsidRPr="00521307" w:rsidDel="00521307">
                  <w:rPr>
                    <w:rFonts w:ascii="標楷體" w:eastAsia="標楷體" w:hAnsi="標楷體"/>
                    <w:rPrChange w:id="24289" w:author="家榮 張" w:date="2021-05-18T09:35:00Z">
                      <w:rPr/>
                    </w:rPrChange>
                  </w:rPr>
                  <w:delText>1.</w:delText>
                </w:r>
              </w:del>
              <w:r w:rsidR="00404141" w:rsidRPr="00521307">
                <w:rPr>
                  <w:rFonts w:ascii="標楷體" w:eastAsia="標楷體" w:hAnsi="標楷體" w:hint="eastAsia"/>
                  <w:rPrChange w:id="24290" w:author="家榮 張" w:date="2021-05-18T09:35:00Z">
                    <w:rPr>
                      <w:rFonts w:hint="eastAsia"/>
                    </w:rPr>
                  </w:rPrChange>
                </w:rPr>
                <w:t>自行輸入</w:t>
              </w:r>
            </w:ins>
          </w:p>
          <w:p w14:paraId="1C62F34E" w14:textId="12F2791A" w:rsidR="000B3B3E" w:rsidRDefault="00521307" w:rsidP="00521307">
            <w:pPr>
              <w:rPr>
                <w:ins w:id="24291" w:author="家榮 張" w:date="2021-05-18T09:36:00Z"/>
                <w:rFonts w:ascii="標楷體" w:eastAsia="標楷體" w:hAnsi="標楷體"/>
              </w:rPr>
            </w:pPr>
            <w:ins w:id="24292" w:author="家榮 張" w:date="2021-05-18T09:3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24293" w:author="家榮 張" w:date="2021-05-18T09:36:00Z">
              <w:r w:rsidR="000B3B3E"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54E768E2" w14:textId="68082AE8" w:rsidR="00521307" w:rsidRPr="00521307" w:rsidRDefault="00521307">
            <w:pPr>
              <w:rPr>
                <w:ins w:id="24294" w:author="Fegie" w:date="2021-05-05T15:48:00Z"/>
                <w:rFonts w:ascii="標楷體" w:eastAsia="標楷體" w:hAnsi="標楷體"/>
                <w:rPrChange w:id="24295" w:author="家榮 張" w:date="2021-05-18T09:34:00Z">
                  <w:rPr>
                    <w:ins w:id="24296" w:author="Fegie" w:date="2021-05-05T15:48:00Z"/>
                  </w:rPr>
                </w:rPrChange>
              </w:rPr>
            </w:pPr>
            <w:ins w:id="24297" w:author="家榮 張" w:date="2021-05-18T09:35:00Z">
              <w:r>
                <w:rPr>
                  <w:rFonts w:ascii="標楷體" w:eastAsia="標楷體" w:hAnsi="標楷體"/>
                </w:rPr>
                <w:t>IF(#CustNo == “”,V(P,</w:t>
              </w:r>
              <w:r>
                <w:rPr>
                  <w:rFonts w:ascii="標楷體" w:eastAsia="標楷體" w:hAnsi="標楷體" w:hint="eastAsia"/>
                </w:rPr>
                <w:t>統編、戶號請擇一輸入</w:t>
              </w:r>
            </w:ins>
            <w:ins w:id="24298" w:author="家榮 張" w:date="2021-05-18T09:36:00Z">
              <w:r>
                <w:rPr>
                  <w:rFonts w:ascii="標楷體" w:eastAsia="標楷體" w:hAnsi="標楷體" w:hint="eastAsia"/>
                </w:rPr>
                <w:t>。</w:t>
              </w:r>
            </w:ins>
            <w:ins w:id="24299" w:author="家榮 張" w:date="2021-05-18T09:35:00Z">
              <w:r>
                <w:rPr>
                  <w:rFonts w:ascii="標楷體" w:eastAsia="標楷體" w:hAnsi="標楷體"/>
                </w:rPr>
                <w:t>)</w:t>
              </w:r>
            </w:ins>
            <w:ins w:id="24300" w:author="家榮 張" w:date="2021-05-18T09:36:00Z">
              <w:r>
                <w:rPr>
                  <w:rFonts w:ascii="標楷體" w:eastAsia="標楷體" w:hAnsi="標楷體"/>
                </w:rPr>
                <w:t>,V(2,0))</w:t>
              </w:r>
            </w:ins>
          </w:p>
          <w:p w14:paraId="336824D7" w14:textId="23AB919D" w:rsidR="00404141" w:rsidRPr="00404141" w:rsidRDefault="000B3B3E">
            <w:pPr>
              <w:rPr>
                <w:ins w:id="24301" w:author="Fegie" w:date="2021-04-28T19:21:00Z"/>
                <w:rFonts w:ascii="標楷體" w:eastAsia="標楷體" w:hAnsi="標楷體"/>
                <w:rPrChange w:id="24302" w:author="Fegie" w:date="2021-05-05T15:48:00Z">
                  <w:rPr>
                    <w:ins w:id="24303" w:author="Fegie" w:date="2021-04-28T19:21:00Z"/>
                  </w:rPr>
                </w:rPrChange>
              </w:rPr>
            </w:pPr>
            <w:ins w:id="24304" w:author="家榮 張" w:date="2021-05-18T09:36:00Z">
              <w:r>
                <w:rPr>
                  <w:rFonts w:ascii="標楷體" w:eastAsia="標楷體" w:hAnsi="標楷體"/>
                </w:rPr>
                <w:t>3</w:t>
              </w:r>
            </w:ins>
            <w:ins w:id="24305" w:author="Fegie" w:date="2021-05-05T15:48:00Z">
              <w:del w:id="24306" w:author="家榮 張" w:date="2021-05-18T09:36:00Z">
                <w:r w:rsidR="00404141" w:rsidDel="000B3B3E">
                  <w:rPr>
                    <w:rFonts w:ascii="標楷體" w:eastAsia="標楷體" w:hAnsi="標楷體" w:hint="eastAsia"/>
                  </w:rPr>
                  <w:delText>2</w:delText>
                </w:r>
              </w:del>
              <w:r w:rsidR="00404141">
                <w:rPr>
                  <w:rFonts w:ascii="標楷體" w:eastAsia="標楷體" w:hAnsi="標楷體" w:hint="eastAsia"/>
                </w:rPr>
                <w:t>.二選一輸入</w:t>
              </w:r>
            </w:ins>
          </w:p>
        </w:tc>
      </w:tr>
      <w:tr w:rsidR="00404141" w:rsidRPr="00AF1A82" w14:paraId="659B4B10" w14:textId="77777777" w:rsidTr="0038619D">
        <w:trPr>
          <w:trHeight w:val="244"/>
          <w:jc w:val="center"/>
          <w:ins w:id="24307" w:author="Fegie" w:date="2021-05-05T15:47:00Z"/>
        </w:trPr>
        <w:tc>
          <w:tcPr>
            <w:tcW w:w="516" w:type="dxa"/>
          </w:tcPr>
          <w:p w14:paraId="1B42A9BE" w14:textId="77777777" w:rsidR="00404141" w:rsidRDefault="00404141" w:rsidP="00404141">
            <w:pPr>
              <w:rPr>
                <w:ins w:id="24308" w:author="Fegie" w:date="2021-05-05T15:47:00Z"/>
                <w:rFonts w:ascii="標楷體" w:eastAsia="標楷體" w:hAnsi="標楷體"/>
              </w:rPr>
            </w:pPr>
          </w:p>
        </w:tc>
        <w:tc>
          <w:tcPr>
            <w:tcW w:w="1586" w:type="dxa"/>
          </w:tcPr>
          <w:p w14:paraId="67769A1D" w14:textId="13962D78" w:rsidR="00404141" w:rsidRDefault="00404141" w:rsidP="00404141">
            <w:pPr>
              <w:rPr>
                <w:ins w:id="24309" w:author="Fegie" w:date="2021-05-05T15:47:00Z"/>
                <w:rFonts w:ascii="標楷體" w:eastAsia="標楷體" w:hAnsi="標楷體"/>
              </w:rPr>
            </w:pPr>
            <w:ins w:id="24310" w:author="Fegie" w:date="2021-05-05T15:48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535" w:type="dxa"/>
          </w:tcPr>
          <w:p w14:paraId="4C033E4D" w14:textId="035B2046" w:rsidR="00404141" w:rsidRDefault="00404141" w:rsidP="00404141">
            <w:pPr>
              <w:rPr>
                <w:ins w:id="24311" w:author="Fegie" w:date="2021-05-05T15:47:00Z"/>
                <w:rFonts w:ascii="標楷體" w:eastAsia="標楷體" w:hAnsi="標楷體"/>
              </w:rPr>
            </w:pPr>
            <w:ins w:id="24312" w:author="Fegie" w:date="2021-05-05T15:48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559" w:type="dxa"/>
          </w:tcPr>
          <w:p w14:paraId="3379DBCD" w14:textId="77777777" w:rsidR="00404141" w:rsidRPr="00AF1A82" w:rsidRDefault="00404141" w:rsidP="00404141">
            <w:pPr>
              <w:rPr>
                <w:ins w:id="24313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64F21A6B" w14:textId="77777777" w:rsidR="00404141" w:rsidRPr="00AF1A82" w:rsidRDefault="00404141" w:rsidP="00404141">
            <w:pPr>
              <w:rPr>
                <w:ins w:id="24314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36EC57A2" w14:textId="77777777" w:rsidR="00404141" w:rsidRPr="00AF1A82" w:rsidRDefault="00404141" w:rsidP="00404141">
            <w:pPr>
              <w:rPr>
                <w:ins w:id="24315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</w:tcPr>
          <w:p w14:paraId="23EAB6BF" w14:textId="77777777" w:rsidR="00404141" w:rsidRDefault="00404141" w:rsidP="00404141">
            <w:pPr>
              <w:rPr>
                <w:ins w:id="24316" w:author="Fegie" w:date="2021-05-05T15:47:00Z"/>
                <w:rFonts w:ascii="標楷體" w:eastAsia="標楷體" w:hAnsi="標楷體"/>
              </w:rPr>
            </w:pPr>
          </w:p>
        </w:tc>
        <w:tc>
          <w:tcPr>
            <w:tcW w:w="2682" w:type="dxa"/>
          </w:tcPr>
          <w:p w14:paraId="7E718F81" w14:textId="6E8DFFEF" w:rsidR="00404141" w:rsidRDefault="00404141" w:rsidP="00404141">
            <w:pPr>
              <w:rPr>
                <w:ins w:id="24317" w:author="Fegie" w:date="2021-05-05T15:47:00Z"/>
                <w:rFonts w:ascii="標楷體" w:eastAsia="標楷體" w:hAnsi="標楷體"/>
              </w:rPr>
            </w:pPr>
            <w:ins w:id="24318" w:author="Fegie" w:date="2021-05-05T15:50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</w:t>
              </w:r>
            </w:ins>
            <w:ins w:id="24319" w:author="Fegie" w:date="2021-05-05T15:52:00Z">
              <w:r>
                <w:rPr>
                  <w:rFonts w:ascii="標楷體" w:eastAsia="標楷體" w:hAnsi="標楷體" w:hint="eastAsia"/>
                  <w:lang w:eastAsia="zh-HK"/>
                </w:rPr>
                <w:t>「</w:t>
              </w:r>
            </w:ins>
            <w:ins w:id="24320" w:author="Fegie" w:date="2021-05-05T15:50:00Z">
              <w:r>
                <w:rPr>
                  <w:rFonts w:ascii="標楷體" w:eastAsia="標楷體" w:hAnsi="標楷體" w:hint="eastAsia"/>
                  <w:lang w:eastAsia="zh-HK"/>
                </w:rPr>
                <w:t>戶號</w:t>
              </w:r>
            </w:ins>
            <w:ins w:id="24321" w:author="Fegie" w:date="2021-05-05T15:52:00Z">
              <w:r>
                <w:rPr>
                  <w:rFonts w:ascii="標楷體" w:eastAsia="標楷體" w:hAnsi="標楷體" w:hint="eastAsia"/>
                  <w:lang w:eastAsia="zh-HK"/>
                </w:rPr>
                <w:t>」</w:t>
              </w:r>
            </w:ins>
          </w:p>
        </w:tc>
      </w:tr>
    </w:tbl>
    <w:p w14:paraId="44A29B47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24322" w:author="Fegie" w:date="2021-04-28T19:21:00Z"/>
        </w:rPr>
      </w:pPr>
    </w:p>
    <w:p w14:paraId="2D2BD361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4323" w:author="Fegie" w:date="2021-04-28T19:21:00Z"/>
        </w:rPr>
      </w:pPr>
      <w:ins w:id="24324" w:author="Fegie" w:date="2021-04-28T19:21:00Z">
        <w:r>
          <w:rPr>
            <w:rFonts w:hint="eastAsia"/>
          </w:rPr>
          <w:t>輸出畫面</w:t>
        </w:r>
        <w:r>
          <w:rPr>
            <w:rFonts w:hint="eastAsia"/>
          </w:rPr>
          <w:t>:</w:t>
        </w:r>
      </w:ins>
    </w:p>
    <w:p w14:paraId="0558E8E3" w14:textId="5F555E2A" w:rsidR="001A37C9" w:rsidRPr="00BA4B70" w:rsidRDefault="00A92FB4" w:rsidP="001A37C9">
      <w:pPr>
        <w:rPr>
          <w:ins w:id="24325" w:author="Fegie" w:date="2021-04-28T19:21:00Z"/>
        </w:rPr>
      </w:pPr>
      <w:ins w:id="24326" w:author="Fegie" w:date="2021-04-29T15:28:00Z">
        <w:r>
          <w:rPr>
            <w:noProof/>
          </w:rPr>
          <w:drawing>
            <wp:inline distT="0" distB="0" distL="0" distR="0" wp14:anchorId="690A4E9E" wp14:editId="7A55CCD7">
              <wp:extent cx="6479540" cy="1196975"/>
              <wp:effectExtent l="0" t="0" r="0" b="0"/>
              <wp:docPr id="55" name="圖片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1969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EEB0C3B" w14:textId="77777777" w:rsidR="001A37C9" w:rsidRDefault="001A37C9" w:rsidP="001A37C9">
      <w:pPr>
        <w:rPr>
          <w:ins w:id="24327" w:author="Fegie" w:date="2021-04-28T19:21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  <w:tblGridChange w:id="24328">
          <w:tblGrid>
            <w:gridCol w:w="704"/>
            <w:gridCol w:w="1020"/>
            <w:gridCol w:w="1701"/>
            <w:gridCol w:w="3456"/>
            <w:gridCol w:w="3539"/>
          </w:tblGrid>
        </w:tblGridChange>
      </w:tblGrid>
      <w:tr w:rsidR="001A37C9" w14:paraId="1E39F01D" w14:textId="77777777" w:rsidTr="000140B5">
        <w:trPr>
          <w:tblHeader/>
          <w:ins w:id="24329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40FD03" w14:textId="77777777" w:rsidR="001A37C9" w:rsidRDefault="001A37C9" w:rsidP="00C1400F">
            <w:pPr>
              <w:jc w:val="center"/>
              <w:rPr>
                <w:ins w:id="24330" w:author="Fegie" w:date="2021-04-28T19:21:00Z"/>
                <w:rFonts w:ascii="標楷體" w:eastAsia="標楷體" w:hAnsi="標楷體"/>
                <w:lang w:eastAsia="zh-HK"/>
              </w:rPr>
            </w:pPr>
            <w:ins w:id="24331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37442B" w14:textId="77777777" w:rsidR="001A37C9" w:rsidRDefault="001A37C9" w:rsidP="00C1400F">
            <w:pPr>
              <w:jc w:val="center"/>
              <w:rPr>
                <w:ins w:id="24332" w:author="Fegie" w:date="2021-04-28T19:21:00Z"/>
                <w:rFonts w:ascii="標楷體" w:eastAsia="標楷體" w:hAnsi="標楷體"/>
                <w:lang w:eastAsia="zh-HK"/>
              </w:rPr>
            </w:pPr>
            <w:ins w:id="24333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3EE491" w14:textId="77777777" w:rsidR="001A37C9" w:rsidRDefault="001A37C9" w:rsidP="00C1400F">
            <w:pPr>
              <w:jc w:val="center"/>
              <w:rPr>
                <w:ins w:id="24334" w:author="Fegie" w:date="2021-04-28T19:21:00Z"/>
                <w:rFonts w:ascii="標楷體" w:eastAsia="標楷體" w:hAnsi="標楷體"/>
                <w:lang w:eastAsia="zh-HK"/>
              </w:rPr>
            </w:pPr>
            <w:ins w:id="24335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D331F7" w14:textId="77777777" w:rsidR="001A37C9" w:rsidRDefault="001A37C9" w:rsidP="00C1400F">
            <w:pPr>
              <w:jc w:val="center"/>
              <w:rPr>
                <w:ins w:id="24336" w:author="Fegie" w:date="2021-04-28T19:21:00Z"/>
                <w:rFonts w:ascii="標楷體" w:eastAsia="標楷體" w:hAnsi="標楷體"/>
              </w:rPr>
            </w:pPr>
            <w:ins w:id="24337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930BFC6" w14:textId="77777777" w:rsidR="001A37C9" w:rsidRDefault="001A37C9" w:rsidP="00C1400F">
            <w:pPr>
              <w:jc w:val="center"/>
              <w:rPr>
                <w:ins w:id="24338" w:author="Fegie" w:date="2021-04-28T19:21:00Z"/>
                <w:rFonts w:ascii="標楷體" w:eastAsia="標楷體" w:hAnsi="標楷體"/>
                <w:lang w:eastAsia="zh-HK"/>
              </w:rPr>
            </w:pPr>
            <w:ins w:id="24339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AD05A2" w14:paraId="34E5629F" w14:textId="77777777" w:rsidTr="00C1400F">
        <w:trPr>
          <w:ins w:id="24340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D5291" w14:textId="77777777" w:rsidR="001A37C9" w:rsidRPr="00AD05A2" w:rsidRDefault="001A37C9" w:rsidP="00C1400F">
            <w:pPr>
              <w:jc w:val="center"/>
              <w:rPr>
                <w:ins w:id="24341" w:author="Fegie" w:date="2021-04-28T19:21:00Z"/>
                <w:rFonts w:ascii="標楷體" w:eastAsia="標楷體" w:hAnsi="標楷體"/>
                <w:lang w:eastAsia="zh-HK"/>
              </w:rPr>
            </w:pPr>
            <w:ins w:id="24342" w:author="Fegie" w:date="2021-04-28T19:21:00Z">
              <w:r w:rsidRPr="00AD05A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549D7" w14:textId="77777777" w:rsidR="001A37C9" w:rsidRPr="00AD05A2" w:rsidRDefault="001A37C9" w:rsidP="00C1400F">
            <w:pPr>
              <w:jc w:val="center"/>
              <w:rPr>
                <w:ins w:id="24343" w:author="Fegie" w:date="2021-04-28T19:21:00Z"/>
                <w:rFonts w:ascii="標楷體" w:eastAsia="標楷體" w:hAnsi="標楷體"/>
                <w:lang w:eastAsia="zh-HK"/>
              </w:rPr>
            </w:pPr>
            <w:ins w:id="24344" w:author="Fegie" w:date="2021-04-28T19:2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E6353" w14:textId="77777777" w:rsidR="001A37C9" w:rsidRPr="00AD05A2" w:rsidRDefault="001A37C9" w:rsidP="00C1400F">
            <w:pPr>
              <w:rPr>
                <w:ins w:id="24345" w:author="Fegie" w:date="2021-04-28T19:21:00Z"/>
                <w:rFonts w:ascii="標楷體" w:eastAsia="標楷體" w:hAnsi="標楷體"/>
                <w:lang w:eastAsia="zh-HK"/>
              </w:rPr>
            </w:pPr>
            <w:ins w:id="24346" w:author="Fegie" w:date="2021-04-28T19:21:00Z">
              <w:r w:rsidRPr="00AD05A2"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0CB2" w14:textId="77777777" w:rsidR="001A37C9" w:rsidRPr="00AD05A2" w:rsidRDefault="001A37C9" w:rsidP="00C1400F">
            <w:pPr>
              <w:rPr>
                <w:ins w:id="24347" w:author="Fegie" w:date="2021-04-28T19:21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4BC37" w14:textId="12EA6796" w:rsidR="001A37C9" w:rsidRPr="00AD05A2" w:rsidRDefault="001A37C9" w:rsidP="00C1400F">
            <w:pPr>
              <w:rPr>
                <w:ins w:id="24348" w:author="Fegie" w:date="2021-04-28T19:21:00Z"/>
                <w:rFonts w:ascii="標楷體" w:eastAsia="標楷體" w:hAnsi="標楷體"/>
                <w:lang w:eastAsia="zh-HK"/>
              </w:rPr>
            </w:pPr>
            <w:ins w:id="24349" w:author="Fegie" w:date="2021-04-28T19:21:00Z">
              <w:r w:rsidRPr="00AD05A2">
                <w:rPr>
                  <w:rFonts w:ascii="標楷體" w:eastAsia="標楷體" w:hAnsi="標楷體"/>
                </w:rPr>
                <w:t>1.</w:t>
              </w:r>
              <w:r w:rsidRPr="00AD05A2">
                <w:rPr>
                  <w:rFonts w:ascii="標楷體" w:eastAsia="標楷體" w:hAnsi="標楷體" w:hint="eastAsia"/>
                  <w:lang w:eastAsia="zh-HK"/>
                </w:rPr>
                <w:t>修改當筆</w:t>
              </w:r>
            </w:ins>
            <w:ins w:id="24350" w:author="Fegie" w:date="2021-04-29T14:47:00Z">
              <w:r w:rsidR="005A7114">
                <w:rPr>
                  <w:rFonts w:ascii="標楷體" w:eastAsia="標楷體" w:hAnsi="標楷體" w:hint="eastAsia"/>
                  <w:lang w:eastAsia="zh-HK"/>
                </w:rPr>
                <w:t>顧客</w:t>
              </w:r>
              <w:r w:rsidR="005A7114">
                <w:rPr>
                  <w:rFonts w:ascii="標楷體" w:eastAsia="標楷體" w:hAnsi="標楷體" w:hint="eastAsia"/>
                  <w:color w:val="000000" w:themeColor="text1"/>
                </w:rPr>
                <w:t>聯絡電話</w:t>
              </w:r>
            </w:ins>
            <w:ins w:id="24351" w:author="Fegie" w:date="2021-04-28T19:21:00Z">
              <w:r w:rsidRPr="00AD05A2">
                <w:rPr>
                  <w:rFonts w:ascii="標楷體" w:eastAsia="標楷體" w:hAnsi="標楷體"/>
                </w:rPr>
                <w:t>,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lastRenderedPageBreak/>
                <w:t>至【</w:t>
              </w:r>
            </w:ins>
            <w:ins w:id="24352" w:author="Fegie" w:date="2021-04-29T13:56:00Z">
              <w:r w:rsidR="004F7593">
                <w:rPr>
                  <w:rFonts w:ascii="標楷體" w:eastAsia="標楷體" w:hAnsi="標楷體" w:hint="eastAsia"/>
                  <w:color w:val="000000" w:themeColor="text1"/>
                </w:rPr>
                <w:t>L110</w:t>
              </w:r>
            </w:ins>
            <w:ins w:id="24353" w:author="Fegie" w:date="2021-04-29T14:48:00Z">
              <w:r w:rsidR="00136352">
                <w:rPr>
                  <w:rFonts w:ascii="標楷體" w:eastAsia="標楷體" w:hAnsi="標楷體" w:hint="eastAsia"/>
                  <w:color w:val="000000" w:themeColor="text1"/>
                </w:rPr>
                <w:t>5</w:t>
              </w:r>
            </w:ins>
            <w:ins w:id="24354" w:author="Fegie" w:date="2021-04-29T13:56:00Z">
              <w:r w:rsidR="004F7593">
                <w:rPr>
                  <w:rFonts w:ascii="標楷體" w:eastAsia="標楷體" w:hAnsi="標楷體" w:hint="eastAsia"/>
                  <w:color w:val="000000" w:themeColor="text1"/>
                </w:rPr>
                <w:t>顧客聯絡電話維護</w:t>
              </w:r>
            </w:ins>
            <w:ins w:id="24355" w:author="Fegie" w:date="2021-04-28T19:21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供修改</w:t>
              </w:r>
            </w:ins>
            <w:ins w:id="24356" w:author="Fegie" w:date="2021-04-29T13:57:00Z">
              <w:r w:rsidR="004F7593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顧客聯絡電話資料</w:t>
              </w:r>
            </w:ins>
          </w:p>
        </w:tc>
      </w:tr>
      <w:tr w:rsidR="004F7593" w14:paraId="7AC4590F" w14:textId="77777777" w:rsidTr="002770AB">
        <w:tblPrEx>
          <w:tblW w:w="0" w:type="auto"/>
          <w:tblPrExChange w:id="24357" w:author="Fegie" w:date="2021-04-29T11:46:00Z">
            <w:tblPrEx>
              <w:tblW w:w="0" w:type="auto"/>
            </w:tblPrEx>
          </w:tblPrExChange>
        </w:tblPrEx>
        <w:trPr>
          <w:ins w:id="24358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359" w:author="Fegie" w:date="2021-04-29T11:46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77E5B24" w14:textId="11EE6A2E" w:rsidR="004F7593" w:rsidRDefault="004157E6" w:rsidP="004F7593">
            <w:pPr>
              <w:jc w:val="center"/>
              <w:rPr>
                <w:ins w:id="24360" w:author="Fegie" w:date="2021-04-28T19:21:00Z"/>
                <w:rFonts w:ascii="標楷體" w:eastAsia="標楷體" w:hAnsi="標楷體"/>
              </w:rPr>
            </w:pPr>
            <w:ins w:id="24361" w:author="Fegie" w:date="2021-04-29T14:07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362" w:author="Fegie" w:date="2021-04-29T11:46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57B75C7" w14:textId="77777777" w:rsidR="004F7593" w:rsidRDefault="004F7593" w:rsidP="004F7593">
            <w:pPr>
              <w:jc w:val="center"/>
              <w:rPr>
                <w:ins w:id="24363" w:author="Fegie" w:date="2021-04-28T19:21:00Z"/>
                <w:rFonts w:ascii="標楷體" w:eastAsia="標楷體" w:hAnsi="標楷體"/>
                <w:lang w:eastAsia="zh-HK"/>
              </w:rPr>
            </w:pPr>
            <w:ins w:id="24364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365" w:author="Fegie" w:date="2021-04-29T11:46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C623D51" w14:textId="56FF16B2" w:rsidR="004F7593" w:rsidRDefault="004F7593" w:rsidP="004F7593">
            <w:pPr>
              <w:rPr>
                <w:ins w:id="24366" w:author="Fegie" w:date="2021-04-28T19:21:00Z"/>
                <w:rFonts w:ascii="標楷體" w:eastAsia="標楷體" w:hAnsi="標楷體"/>
                <w:lang w:eastAsia="zh-HK"/>
              </w:rPr>
            </w:pPr>
            <w:ins w:id="24367" w:author="Fegie" w:date="2021-04-29T11:45:00Z">
              <w:r>
                <w:rPr>
                  <w:rFonts w:ascii="標楷體" w:eastAsia="標楷體" w:hAnsi="標楷體" w:hint="eastAsia"/>
                  <w:lang w:eastAsia="zh-HK"/>
                </w:rPr>
                <w:t>電話種類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68" w:author="Fegie" w:date="2021-04-29T11:46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2F44ED" w14:textId="6FCE6A3D" w:rsidR="004F7593" w:rsidRDefault="004F7593" w:rsidP="004F7593">
            <w:pPr>
              <w:rPr>
                <w:ins w:id="24369" w:author="Fegie" w:date="2021-04-29T14:05:00Z"/>
                <w:rFonts w:ascii="標楷體" w:eastAsia="標楷體" w:hAnsi="標楷體" w:cs="細明體"/>
                <w:spacing w:val="15"/>
                <w:kern w:val="0"/>
              </w:rPr>
            </w:pPr>
            <w:ins w:id="24370" w:author="Fegie" w:date="2021-04-29T14:0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1.Cu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stTelNo.T</w:t>
              </w:r>
            </w:ins>
            <w:ins w:id="24371" w:author="Fegie" w:date="2021-04-29T14:06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elTypeCode</w:t>
              </w:r>
            </w:ins>
          </w:p>
          <w:p w14:paraId="63475350" w14:textId="77777777" w:rsidR="004F7593" w:rsidRDefault="004F7593" w:rsidP="004F7593">
            <w:pPr>
              <w:rPr>
                <w:ins w:id="24372" w:author="Fegie" w:date="2021-04-29T14:05:00Z"/>
                <w:rFonts w:ascii="標楷體" w:eastAsia="標楷體" w:hAnsi="標楷體" w:cs="細明體"/>
                <w:spacing w:val="15"/>
                <w:kern w:val="0"/>
              </w:rPr>
            </w:pPr>
            <w:ins w:id="24373" w:author="Fegie" w:date="2021-04-29T14:0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2.下拉選單</w:t>
              </w:r>
            </w:ins>
          </w:p>
          <w:p w14:paraId="3D240ABE" w14:textId="7B27371B" w:rsidR="007F0982" w:rsidRPr="00831FEB" w:rsidDel="00831FEB" w:rsidRDefault="004F7593">
            <w:pPr>
              <w:rPr>
                <w:ins w:id="24374" w:author="家榮 張" w:date="2021-05-06T19:34:00Z"/>
                <w:del w:id="24375" w:author="家榮 張" w:date="2021-05-06T19:34:00Z"/>
                <w:rStyle w:val="a7"/>
                <w:rFonts w:ascii="標楷體" w:eastAsia="標楷體" w:hAnsi="標楷體" w:cs="細明體"/>
                <w:spacing w:val="15"/>
                <w:kern w:val="0"/>
                <w:lang w:eastAsia="zh-HK"/>
              </w:rPr>
            </w:pPr>
            <w:ins w:id="24376" w:author="Fegie" w:date="2021-04-29T14:0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 xml:space="preserve">  (</w:t>
              </w:r>
            </w:ins>
            <w:ins w:id="24377" w:author="Fegie" w:date="2021-04-29T14:49:00Z">
              <w:r w:rsidR="00136352">
                <w:rPr>
                  <w:rFonts w:ascii="標楷體" w:eastAsia="標楷體" w:hAnsi="標楷體" w:cs="細明體"/>
                  <w:spacing w:val="15"/>
                  <w:kern w:val="0"/>
                </w:rPr>
                <w:t>TelTypeCode</w:t>
              </w:r>
            </w:ins>
            <w:ins w:id="24378" w:author="Fegie" w:date="2021-04-29T14:0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4379" w:author="家榮 張" w:date="2021-05-06T19:34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"_(8).附件8"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7F0982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24380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</w:delText>
                </w:r>
              </w:del>
            </w:ins>
          </w:p>
          <w:p w14:paraId="4FD72717" w14:textId="0053B772" w:rsidR="004F7593" w:rsidRPr="004F7593" w:rsidRDefault="007F0982">
            <w:pPr>
              <w:rPr>
                <w:ins w:id="24381" w:author="Fegie" w:date="2021-04-28T19:21:00Z"/>
                <w:rFonts w:ascii="標楷體" w:eastAsia="標楷體" w:hAnsi="標楷體" w:cs="細明體"/>
                <w:spacing w:val="15"/>
                <w:kern w:val="0"/>
                <w:rPrChange w:id="24382" w:author="Fegie" w:date="2021-04-29T14:05:00Z">
                  <w:rPr>
                    <w:ins w:id="24383" w:author="Fegie" w:date="2021-04-28T19:21:00Z"/>
                    <w:rFonts w:ascii="標楷體" w:eastAsia="標楷體" w:hAnsi="標楷體"/>
                    <w:lang w:eastAsia="zh-HK"/>
                  </w:rPr>
                </w:rPrChange>
              </w:rPr>
            </w:pPr>
            <w:ins w:id="24384" w:author="家榮 張" w:date="2021-05-06T19:34:00Z">
              <w:del w:id="24385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</w:rPr>
                  <w:delText xml:space="preserve">  </w:delText>
                </w:r>
                <w:r w:rsidR="004F7593"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8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4386" w:author="Fegie" w:date="2021-04-29T14:05:00Z">
              <w:r w:rsidR="004F7593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87" w:author="Fegie" w:date="2021-04-29T11:46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036EF5" w14:textId="4A5D0436" w:rsidR="004F7593" w:rsidRDefault="004F7593" w:rsidP="004F7593">
            <w:pPr>
              <w:rPr>
                <w:ins w:id="24388" w:author="Fegie" w:date="2021-04-28T19:21:00Z"/>
                <w:rFonts w:ascii="標楷體" w:eastAsia="標楷體" w:hAnsi="標楷體"/>
                <w:lang w:eastAsia="zh-HK"/>
              </w:rPr>
            </w:pPr>
            <w:ins w:id="24389" w:author="Fegie" w:date="2021-04-29T14:06:00Z">
              <w:r>
                <w:rPr>
                  <w:rFonts w:ascii="標楷體" w:eastAsia="標楷體" w:hAnsi="標楷體" w:hint="eastAsia"/>
                  <w:lang w:eastAsia="zh-HK"/>
                </w:rPr>
                <w:t>電話種類</w:t>
              </w:r>
            </w:ins>
          </w:p>
        </w:tc>
      </w:tr>
      <w:tr w:rsidR="004157E6" w14:paraId="5AD593BC" w14:textId="77777777" w:rsidTr="002770AB">
        <w:trPr>
          <w:ins w:id="24390" w:author="Fegie" w:date="2021-04-29T14:07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5CB57" w14:textId="396C69FC" w:rsidR="004157E6" w:rsidRDefault="004157E6" w:rsidP="004F7593">
            <w:pPr>
              <w:jc w:val="center"/>
              <w:rPr>
                <w:ins w:id="24391" w:author="Fegie" w:date="2021-04-29T14:07:00Z"/>
                <w:rFonts w:ascii="標楷體" w:eastAsia="標楷體" w:hAnsi="標楷體"/>
              </w:rPr>
            </w:pPr>
            <w:ins w:id="24392" w:author="Fegie" w:date="2021-04-29T14:07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6A451" w14:textId="7D7F4ADC" w:rsidR="004157E6" w:rsidRDefault="004157E6" w:rsidP="004F7593">
            <w:pPr>
              <w:jc w:val="center"/>
              <w:rPr>
                <w:ins w:id="24393" w:author="Fegie" w:date="2021-04-29T14:07:00Z"/>
                <w:rFonts w:ascii="標楷體" w:eastAsia="標楷體" w:hAnsi="標楷體"/>
                <w:lang w:eastAsia="zh-HK"/>
              </w:rPr>
            </w:pPr>
            <w:ins w:id="24394" w:author="Fegie" w:date="2021-04-29T14:08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A9DDA" w14:textId="54583AFC" w:rsidR="004157E6" w:rsidRDefault="007A72BF" w:rsidP="004F7593">
            <w:pPr>
              <w:rPr>
                <w:ins w:id="24395" w:author="Fegie" w:date="2021-04-29T14:07:00Z"/>
                <w:rFonts w:ascii="標楷體" w:eastAsia="標楷體" w:hAnsi="標楷體"/>
                <w:lang w:eastAsia="zh-HK"/>
              </w:rPr>
            </w:pPr>
            <w:ins w:id="24396" w:author="Fegie" w:date="2021-04-29T14:08:00Z">
              <w:r>
                <w:rPr>
                  <w:rFonts w:ascii="標楷體" w:eastAsia="標楷體" w:hAnsi="標楷體" w:hint="eastAsia"/>
                  <w:lang w:eastAsia="zh-HK"/>
                </w:rPr>
                <w:t>電話號碼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FD391" w14:textId="77777777" w:rsidR="004157E6" w:rsidRDefault="00091E21" w:rsidP="004F7593">
            <w:pPr>
              <w:rPr>
                <w:ins w:id="24397" w:author="Fegie" w:date="2021-04-29T15:02:00Z"/>
                <w:rFonts w:ascii="標楷體" w:eastAsia="標楷體" w:hAnsi="標楷體" w:cs="細明體"/>
                <w:spacing w:val="15"/>
                <w:kern w:val="0"/>
              </w:rPr>
            </w:pPr>
            <w:ins w:id="24398" w:author="Fegie" w:date="2021-04-29T15:0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stTelNo.TelArea</w:t>
              </w:r>
            </w:ins>
          </w:p>
          <w:p w14:paraId="7538D73A" w14:textId="77777777" w:rsidR="00091E21" w:rsidRDefault="00091E21" w:rsidP="004F7593">
            <w:pPr>
              <w:rPr>
                <w:ins w:id="24399" w:author="Fegie" w:date="2021-04-29T15:02:00Z"/>
                <w:rFonts w:ascii="標楷體" w:eastAsia="標楷體" w:hAnsi="標楷體" w:cs="細明體"/>
                <w:spacing w:val="15"/>
                <w:kern w:val="0"/>
              </w:rPr>
            </w:pPr>
            <w:ins w:id="24400" w:author="Fegie" w:date="2021-04-29T15:0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stTelNo.TelNo</w:t>
              </w:r>
            </w:ins>
          </w:p>
          <w:p w14:paraId="19A699A7" w14:textId="6302EED5" w:rsidR="00091E21" w:rsidRDefault="00091E21" w:rsidP="004F7593">
            <w:pPr>
              <w:rPr>
                <w:ins w:id="24401" w:author="Fegie" w:date="2021-04-29T14:07:00Z"/>
                <w:rFonts w:ascii="標楷體" w:eastAsia="標楷體" w:hAnsi="標楷體" w:cs="細明體"/>
                <w:spacing w:val="15"/>
                <w:kern w:val="0"/>
              </w:rPr>
            </w:pPr>
            <w:ins w:id="24402" w:author="Fegie" w:date="2021-04-29T15:0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stTelNo.TelExt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14D0C" w14:textId="14B4AC56" w:rsidR="004157E6" w:rsidRDefault="00091E21" w:rsidP="004F7593">
            <w:pPr>
              <w:rPr>
                <w:ins w:id="24403" w:author="Fegie" w:date="2021-04-29T14:07:00Z"/>
                <w:rFonts w:ascii="標楷體" w:eastAsia="標楷體" w:hAnsi="標楷體"/>
                <w:lang w:eastAsia="zh-HK"/>
              </w:rPr>
            </w:pPr>
            <w:ins w:id="24404" w:author="Fegie" w:date="2021-04-29T15:03:00Z">
              <w:r>
                <w:rPr>
                  <w:rFonts w:ascii="標楷體" w:eastAsia="標楷體" w:hAnsi="標楷體" w:hint="eastAsia"/>
                  <w:lang w:eastAsia="zh-HK"/>
                </w:rPr>
                <w:t>電話種類為</w:t>
              </w:r>
              <w:r>
                <w:rPr>
                  <w:rFonts w:ascii="標楷體" w:eastAsia="標楷體" w:hAnsi="標楷體" w:hint="eastAsia"/>
                </w:rPr>
                <w:t>03</w:t>
              </w:r>
              <w:r>
                <w:rPr>
                  <w:rFonts w:ascii="標楷體" w:eastAsia="標楷體" w:hAnsi="標楷體" w:hint="eastAsia"/>
                  <w:lang w:eastAsia="zh-HK"/>
                </w:rPr>
                <w:t>或</w:t>
              </w:r>
              <w:r>
                <w:rPr>
                  <w:rFonts w:ascii="標楷體" w:eastAsia="標楷體" w:hAnsi="標楷體" w:hint="eastAsia"/>
                </w:rPr>
                <w:t>0</w:t>
              </w:r>
            </w:ins>
            <w:ins w:id="24405" w:author="Fegie" w:date="2021-05-02T16:53:00Z">
              <w:r w:rsidR="00E4077C">
                <w:rPr>
                  <w:rFonts w:ascii="標楷體" w:eastAsia="標楷體" w:hAnsi="標楷體" w:hint="eastAsia"/>
                </w:rPr>
                <w:t>5</w:t>
              </w:r>
            </w:ins>
            <w:ins w:id="24406" w:author="Fegie" w:date="2021-04-29T15:03:00Z">
              <w:r>
                <w:rPr>
                  <w:rFonts w:ascii="標楷體" w:eastAsia="標楷體" w:hAnsi="標楷體" w:hint="eastAsia"/>
                  <w:lang w:eastAsia="zh-HK"/>
                </w:rPr>
                <w:t>時，只</w:t>
              </w:r>
            </w:ins>
            <w:ins w:id="24407" w:author="Fegie" w:date="2021-04-29T15:28:00Z">
              <w:r w:rsidR="00A92FB4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  <w:ins w:id="24408" w:author="Fegie" w:date="2021-04-29T15:03:00Z">
              <w:r>
                <w:rPr>
                  <w:rFonts w:ascii="標楷體" w:eastAsia="標楷體" w:hAnsi="標楷體" w:hint="eastAsia"/>
                </w:rPr>
                <w:t>T</w:t>
              </w:r>
              <w:r>
                <w:rPr>
                  <w:rFonts w:ascii="標楷體" w:eastAsia="標楷體" w:hAnsi="標楷體" w:hint="eastAsia"/>
                  <w:lang w:eastAsia="zh-HK"/>
                </w:rPr>
                <w:t>e</w:t>
              </w:r>
              <w:r>
                <w:rPr>
                  <w:rFonts w:ascii="標楷體" w:eastAsia="標楷體" w:hAnsi="標楷體"/>
                  <w:lang w:eastAsia="zh-HK"/>
                </w:rPr>
                <w:t>lNo</w:t>
              </w:r>
            </w:ins>
            <w:ins w:id="24409" w:author="Fegie" w:date="2021-04-29T15:28:00Z">
              <w:r w:rsidR="00A92FB4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4F7593" w14:paraId="2572C01E" w14:textId="77777777" w:rsidTr="002770AB">
        <w:tblPrEx>
          <w:tblW w:w="0" w:type="auto"/>
          <w:tblPrExChange w:id="24410" w:author="Fegie" w:date="2021-04-29T11:46:00Z">
            <w:tblPrEx>
              <w:tblW w:w="0" w:type="auto"/>
            </w:tblPrEx>
          </w:tblPrExChange>
        </w:tblPrEx>
        <w:trPr>
          <w:ins w:id="24411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412" w:author="Fegie" w:date="2021-04-29T11:46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9998D28" w14:textId="19407593" w:rsidR="004F7593" w:rsidRDefault="0008417A" w:rsidP="004F7593">
            <w:pPr>
              <w:jc w:val="center"/>
              <w:rPr>
                <w:ins w:id="24413" w:author="Fegie" w:date="2021-04-28T19:21:00Z"/>
                <w:rFonts w:ascii="標楷體" w:eastAsia="標楷體" w:hAnsi="標楷體"/>
              </w:rPr>
            </w:pPr>
            <w:ins w:id="24414" w:author="Fegie" w:date="2021-04-29T15:10:00Z"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415" w:author="Fegie" w:date="2021-04-29T11:46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2C92958" w14:textId="77777777" w:rsidR="004F7593" w:rsidRDefault="004F7593" w:rsidP="004F7593">
            <w:pPr>
              <w:jc w:val="center"/>
              <w:rPr>
                <w:ins w:id="24416" w:author="Fegie" w:date="2021-04-28T19:21:00Z"/>
                <w:rFonts w:ascii="標楷體" w:eastAsia="標楷體" w:hAnsi="標楷體"/>
                <w:lang w:eastAsia="zh-HK"/>
              </w:rPr>
            </w:pPr>
            <w:ins w:id="24417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418" w:author="Fegie" w:date="2021-04-29T11:46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A4411CD" w14:textId="4C5D42B3" w:rsidR="004F7593" w:rsidRDefault="004F7593" w:rsidP="004F7593">
            <w:pPr>
              <w:rPr>
                <w:ins w:id="24419" w:author="Fegie" w:date="2021-04-28T19:21:00Z"/>
                <w:rFonts w:ascii="標楷體" w:eastAsia="標楷體" w:hAnsi="標楷體"/>
                <w:lang w:eastAsia="zh-HK"/>
              </w:rPr>
            </w:pPr>
            <w:ins w:id="24420" w:author="Fegie" w:date="2021-04-29T11:45:00Z">
              <w:r>
                <w:rPr>
                  <w:rFonts w:ascii="標楷體" w:eastAsia="標楷體" w:hAnsi="標楷體" w:hint="eastAsia"/>
                  <w:lang w:eastAsia="zh-HK"/>
                </w:rPr>
                <w:t>與借款人關係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21" w:author="Fegie" w:date="2021-04-29T11:46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C4E6E0" w14:textId="54165844" w:rsidR="004F7593" w:rsidRPr="004878CA" w:rsidRDefault="004878CA">
            <w:pPr>
              <w:rPr>
                <w:ins w:id="24422" w:author="Fegie" w:date="2021-04-29T15:11:00Z"/>
                <w:rFonts w:ascii="標楷體" w:eastAsia="標楷體" w:hAnsi="標楷體"/>
                <w:lang w:eastAsia="zh-HK"/>
                <w:rPrChange w:id="24423" w:author="Fegie" w:date="2021-04-29T15:12:00Z">
                  <w:rPr>
                    <w:ins w:id="24424" w:author="Fegie" w:date="2021-04-29T15:11:00Z"/>
                    <w:lang w:eastAsia="zh-HK"/>
                  </w:rPr>
                </w:rPrChange>
              </w:rPr>
            </w:pPr>
            <w:ins w:id="24425" w:author="Fegie" w:date="2021-04-29T15:12:00Z">
              <w:r>
                <w:rPr>
                  <w:rFonts w:ascii="標楷體" w:eastAsia="標楷體" w:hAnsi="標楷體"/>
                  <w:lang w:eastAsia="zh-HK"/>
                </w:rPr>
                <w:t>1.</w:t>
              </w:r>
            </w:ins>
            <w:ins w:id="24426" w:author="Fegie" w:date="2021-04-29T15:11:00Z">
              <w:r w:rsidRPr="004878CA">
                <w:rPr>
                  <w:rFonts w:ascii="標楷體" w:eastAsia="標楷體" w:hAnsi="標楷體"/>
                  <w:lang w:eastAsia="zh-HK"/>
                  <w:rPrChange w:id="24427" w:author="Fegie" w:date="2021-04-29T15:12:00Z">
                    <w:rPr>
                      <w:lang w:eastAsia="zh-HK"/>
                    </w:rPr>
                  </w:rPrChange>
                </w:rPr>
                <w:t>CustTelNo.RelationCode</w:t>
              </w:r>
            </w:ins>
          </w:p>
          <w:p w14:paraId="29D86A16" w14:textId="24B4ABCA" w:rsidR="004878CA" w:rsidRDefault="004878CA" w:rsidP="004878CA">
            <w:pPr>
              <w:rPr>
                <w:ins w:id="24428" w:author="Fegie" w:date="2021-04-29T15:12:00Z"/>
                <w:rFonts w:ascii="標楷體" w:eastAsia="標楷體" w:hAnsi="標楷體" w:cs="細明體"/>
                <w:spacing w:val="15"/>
                <w:kern w:val="0"/>
              </w:rPr>
            </w:pPr>
            <w:ins w:id="24429" w:author="Fegie" w:date="2021-04-29T15:12:00Z">
              <w:r>
                <w:rPr>
                  <w:rFonts w:ascii="標楷體" w:eastAsia="標楷體" w:hAnsi="標楷體" w:hint="eastAsia"/>
                  <w:lang w:eastAsia="zh-HK"/>
                </w:rPr>
                <w:t>2</w:t>
              </w:r>
              <w:r>
                <w:rPr>
                  <w:rFonts w:ascii="標楷體" w:eastAsia="標楷體" w:hAnsi="標楷體"/>
                  <w:lang w:eastAsia="zh-HK"/>
                </w:rPr>
                <w:t>.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</w:t>
              </w:r>
            </w:ins>
          </w:p>
          <w:p w14:paraId="3F1919E8" w14:textId="58A8022B" w:rsidR="007F0982" w:rsidRPr="00831FEB" w:rsidDel="00831FEB" w:rsidRDefault="004878CA" w:rsidP="00831FEB">
            <w:pPr>
              <w:rPr>
                <w:ins w:id="24430" w:author="家榮 張" w:date="2021-05-06T19:35:00Z"/>
                <w:del w:id="24431" w:author="家榮 張" w:date="2021-05-06T19:34:00Z"/>
                <w:rStyle w:val="a7"/>
                <w:rFonts w:ascii="標楷體" w:eastAsia="標楷體" w:hAnsi="標楷體" w:cs="細明體"/>
                <w:spacing w:val="15"/>
                <w:kern w:val="0"/>
              </w:rPr>
            </w:pPr>
            <w:ins w:id="24432" w:author="Fegie" w:date="2021-04-29T15:1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 xml:space="preserve">  (</w:t>
              </w:r>
            </w:ins>
            <w:ins w:id="24433" w:author="Fegie" w:date="2021-04-29T15:13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RelationCode</w:t>
              </w:r>
            </w:ins>
            <w:ins w:id="24434" w:author="Fegie" w:date="2021-04-29T15:1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4435" w:author="家榮 張" w:date="2021-05-06T19:35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"_(9).附件9"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7F0982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</w:t>
              </w:r>
              <w:del w:id="24436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</w:delText>
                </w:r>
              </w:del>
            </w:ins>
          </w:p>
          <w:p w14:paraId="071DDF8C" w14:textId="77777777" w:rsidR="00831FEB" w:rsidRPr="00831FEB" w:rsidRDefault="00831FEB">
            <w:pPr>
              <w:rPr>
                <w:ins w:id="24437" w:author="家榮 張" w:date="2021-05-06T19:35:00Z"/>
                <w:rStyle w:val="a7"/>
                <w:rFonts w:ascii="標楷體" w:eastAsia="標楷體" w:hAnsi="標楷體" w:cs="細明體"/>
                <w:spacing w:val="15"/>
                <w:kern w:val="0"/>
                <w:lang w:eastAsia="zh-HK"/>
              </w:rPr>
            </w:pPr>
          </w:p>
          <w:p w14:paraId="106BB0A1" w14:textId="3B6E3B3D" w:rsidR="004878CA" w:rsidRPr="004878CA" w:rsidRDefault="007F0982">
            <w:pPr>
              <w:rPr>
                <w:ins w:id="24438" w:author="Fegie" w:date="2021-04-28T19:21:00Z"/>
                <w:rFonts w:ascii="標楷體" w:eastAsia="標楷體" w:hAnsi="標楷體"/>
                <w:lang w:eastAsia="zh-HK"/>
                <w:rPrChange w:id="24439" w:author="Fegie" w:date="2021-04-29T15:12:00Z">
                  <w:rPr>
                    <w:ins w:id="24440" w:author="Fegie" w:date="2021-04-28T19:21:00Z"/>
                    <w:lang w:eastAsia="zh-HK"/>
                  </w:rPr>
                </w:rPrChange>
              </w:rPr>
            </w:pPr>
            <w:ins w:id="24441" w:author="家榮 張" w:date="2021-05-06T19:35:00Z">
              <w:del w:id="24442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</w:rPr>
                  <w:delText xml:space="preserve">  </w:delText>
                </w:r>
              </w:del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 xml:space="preserve">  -</w:t>
              </w:r>
              <w:del w:id="24443" w:author="家榮 張" w:date="2021-05-06T19:34:00Z">
                <w:r w:rsidR="004878CA"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9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4444" w:author="Fegie" w:date="2021-04-29T15:12:00Z">
              <w:r w:rsidR="004878CA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45" w:author="Fegie" w:date="2021-04-29T11:46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63CB16" w14:textId="4A226247" w:rsidR="004F7593" w:rsidRDefault="004157E6" w:rsidP="004F7593">
            <w:pPr>
              <w:rPr>
                <w:ins w:id="24446" w:author="Fegie" w:date="2021-04-28T19:21:00Z"/>
                <w:rFonts w:ascii="標楷體" w:eastAsia="標楷體" w:hAnsi="標楷體"/>
                <w:lang w:eastAsia="zh-HK"/>
              </w:rPr>
            </w:pPr>
            <w:ins w:id="24447" w:author="Fegie" w:date="2021-04-29T14:06:00Z">
              <w:r>
                <w:rPr>
                  <w:rFonts w:ascii="標楷體" w:eastAsia="標楷體" w:hAnsi="標楷體" w:hint="eastAsia"/>
                  <w:lang w:eastAsia="zh-HK"/>
                </w:rPr>
                <w:t>與借款人關係</w:t>
              </w:r>
            </w:ins>
          </w:p>
        </w:tc>
      </w:tr>
      <w:tr w:rsidR="004F7593" w14:paraId="36E9A55D" w14:textId="77777777" w:rsidTr="002770AB">
        <w:tblPrEx>
          <w:tblW w:w="0" w:type="auto"/>
          <w:tblPrExChange w:id="24448" w:author="Fegie" w:date="2021-04-29T11:46:00Z">
            <w:tblPrEx>
              <w:tblW w:w="0" w:type="auto"/>
            </w:tblPrEx>
          </w:tblPrExChange>
        </w:tblPrEx>
        <w:trPr>
          <w:ins w:id="24449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450" w:author="Fegie" w:date="2021-04-29T11:46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E41106C" w14:textId="18016876" w:rsidR="004F7593" w:rsidRDefault="0008417A" w:rsidP="004F7593">
            <w:pPr>
              <w:jc w:val="center"/>
              <w:rPr>
                <w:ins w:id="24451" w:author="Fegie" w:date="2021-04-28T19:21:00Z"/>
                <w:rFonts w:ascii="標楷體" w:eastAsia="標楷體" w:hAnsi="標楷體"/>
              </w:rPr>
            </w:pPr>
            <w:ins w:id="24452" w:author="Fegie" w:date="2021-04-29T15:10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453" w:author="Fegie" w:date="2021-04-29T11:46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11FCAAF" w14:textId="77777777" w:rsidR="004F7593" w:rsidRDefault="004F7593" w:rsidP="004F7593">
            <w:pPr>
              <w:jc w:val="center"/>
              <w:rPr>
                <w:ins w:id="24454" w:author="Fegie" w:date="2021-04-28T19:21:00Z"/>
                <w:rFonts w:ascii="標楷體" w:eastAsia="標楷體" w:hAnsi="標楷體"/>
                <w:lang w:eastAsia="zh-HK"/>
              </w:rPr>
            </w:pPr>
            <w:ins w:id="24455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456" w:author="Fegie" w:date="2021-04-29T11:46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BAF9868" w14:textId="0792F142" w:rsidR="004F7593" w:rsidRDefault="004F7593" w:rsidP="004F7593">
            <w:pPr>
              <w:rPr>
                <w:ins w:id="24457" w:author="Fegie" w:date="2021-04-28T19:21:00Z"/>
                <w:rFonts w:ascii="標楷體" w:eastAsia="標楷體" w:hAnsi="標楷體"/>
                <w:lang w:eastAsia="zh-HK"/>
              </w:rPr>
            </w:pPr>
            <w:ins w:id="24458" w:author="Fegie" w:date="2021-04-29T11:45:00Z">
              <w:r>
                <w:rPr>
                  <w:rFonts w:ascii="標楷體" w:eastAsia="標楷體" w:hAnsi="標楷體" w:hint="eastAsia"/>
                  <w:lang w:eastAsia="zh-HK"/>
                </w:rPr>
                <w:t>聯絡人姓名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59" w:author="Fegie" w:date="2021-04-29T11:46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7698C9" w14:textId="046D6B77" w:rsidR="004F7593" w:rsidRDefault="006E0063" w:rsidP="004F7593">
            <w:pPr>
              <w:rPr>
                <w:ins w:id="24460" w:author="Fegie" w:date="2021-04-28T19:21:00Z"/>
                <w:rFonts w:ascii="標楷體" w:eastAsia="標楷體" w:hAnsi="標楷體"/>
                <w:lang w:eastAsia="zh-HK"/>
              </w:rPr>
            </w:pPr>
            <w:ins w:id="24461" w:author="Fegie" w:date="2021-04-29T15:19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</w:t>
              </w:r>
            </w:ins>
            <w:ins w:id="24462" w:author="Fegie" w:date="2021-04-29T15:20:00Z">
              <w:r>
                <w:rPr>
                  <w:rFonts w:ascii="標楷體" w:eastAsia="標楷體" w:hAnsi="標楷體"/>
                  <w:lang w:eastAsia="zh-HK"/>
                </w:rPr>
                <w:t>.LiaisonName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63" w:author="Fegie" w:date="2021-04-29T11:46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D02A0A" w14:textId="5ECDF977" w:rsidR="004F7593" w:rsidRDefault="006E0063" w:rsidP="004F7593">
            <w:pPr>
              <w:rPr>
                <w:ins w:id="24464" w:author="Fegie" w:date="2021-04-28T19:21:00Z"/>
                <w:rFonts w:ascii="標楷體" w:eastAsia="標楷體" w:hAnsi="標楷體"/>
                <w:lang w:eastAsia="zh-HK"/>
              </w:rPr>
            </w:pPr>
            <w:ins w:id="24465" w:author="Fegie" w:date="2021-04-29T15:22:00Z">
              <w:r>
                <w:rPr>
                  <w:rFonts w:ascii="標楷體" w:eastAsia="標楷體" w:hAnsi="標楷體" w:hint="eastAsia"/>
                  <w:lang w:eastAsia="zh-HK"/>
                </w:rPr>
                <w:t>聯絡人姓名</w:t>
              </w:r>
            </w:ins>
          </w:p>
        </w:tc>
      </w:tr>
      <w:tr w:rsidR="004F7593" w14:paraId="47EBDE5B" w14:textId="77777777" w:rsidTr="00C1400F">
        <w:trPr>
          <w:ins w:id="24466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9B1A2" w14:textId="7D5CEAE7" w:rsidR="004F7593" w:rsidRDefault="0008417A" w:rsidP="004F7593">
            <w:pPr>
              <w:jc w:val="center"/>
              <w:rPr>
                <w:ins w:id="24467" w:author="Fegie" w:date="2021-04-28T19:21:00Z"/>
                <w:rFonts w:ascii="標楷體" w:eastAsia="標楷體" w:hAnsi="標楷體"/>
              </w:rPr>
            </w:pPr>
            <w:ins w:id="24468" w:author="Fegie" w:date="2021-04-29T15:10:00Z"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06D51" w14:textId="77777777" w:rsidR="004F7593" w:rsidRDefault="004F7593" w:rsidP="004F7593">
            <w:pPr>
              <w:jc w:val="center"/>
              <w:rPr>
                <w:ins w:id="24469" w:author="Fegie" w:date="2021-04-28T19:21:00Z"/>
                <w:rFonts w:ascii="標楷體" w:eastAsia="標楷體" w:hAnsi="標楷體"/>
                <w:lang w:eastAsia="zh-HK"/>
              </w:rPr>
            </w:pPr>
            <w:ins w:id="24470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E919E" w14:textId="15466538" w:rsidR="004F7593" w:rsidRDefault="004F7593" w:rsidP="004F7593">
            <w:pPr>
              <w:rPr>
                <w:ins w:id="24471" w:author="Fegie" w:date="2021-04-28T19:21:00Z"/>
                <w:rFonts w:ascii="標楷體" w:eastAsia="標楷體" w:hAnsi="標楷體"/>
                <w:lang w:eastAsia="zh-HK"/>
              </w:rPr>
            </w:pPr>
            <w:ins w:id="24472" w:author="Fegie" w:date="2021-04-29T11:45:00Z">
              <w:r>
                <w:rPr>
                  <w:rFonts w:ascii="標楷體" w:eastAsia="標楷體" w:hAnsi="標楷體" w:hint="eastAsia"/>
                  <w:lang w:eastAsia="zh-HK"/>
                </w:rPr>
                <w:t>異動人員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864" w14:textId="0CF5BC48" w:rsidR="004F7593" w:rsidRDefault="006E0063" w:rsidP="004F7593">
            <w:pPr>
              <w:rPr>
                <w:ins w:id="24473" w:author="Fegie" w:date="2021-04-28T19:21:00Z"/>
                <w:rFonts w:ascii="標楷體" w:eastAsia="標楷體" w:hAnsi="標楷體"/>
                <w:color w:val="FF0000"/>
              </w:rPr>
            </w:pPr>
            <w:ins w:id="24474" w:author="Fegie" w:date="2021-04-29T15:20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ustTelNo.LastUpdateEmpNo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7170C" w14:textId="7EC4E6C7" w:rsidR="004F7593" w:rsidRDefault="006E0063" w:rsidP="004F7593">
            <w:pPr>
              <w:rPr>
                <w:ins w:id="24475" w:author="Fegie" w:date="2021-04-28T19:21:00Z"/>
                <w:rFonts w:ascii="標楷體" w:eastAsia="標楷體" w:hAnsi="標楷體"/>
                <w:lang w:eastAsia="zh-HK"/>
              </w:rPr>
            </w:pPr>
            <w:ins w:id="24476" w:author="Fegie" w:date="2021-04-29T15:22:00Z">
              <w:r>
                <w:rPr>
                  <w:rFonts w:ascii="標楷體" w:eastAsia="標楷體" w:hAnsi="標楷體" w:hint="eastAsia"/>
                  <w:lang w:eastAsia="zh-HK"/>
                </w:rPr>
                <w:t>異動人員</w:t>
              </w:r>
            </w:ins>
          </w:p>
        </w:tc>
      </w:tr>
      <w:tr w:rsidR="004F7593" w14:paraId="6853744B" w14:textId="77777777" w:rsidTr="00C1400F">
        <w:trPr>
          <w:ins w:id="24477" w:author="Fegie" w:date="2021-04-29T11:5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3A11" w14:textId="31F2A74A" w:rsidR="004F7593" w:rsidRDefault="0008417A" w:rsidP="004F7593">
            <w:pPr>
              <w:jc w:val="center"/>
              <w:rPr>
                <w:ins w:id="24478" w:author="Fegie" w:date="2021-04-29T11:50:00Z"/>
                <w:rFonts w:ascii="標楷體" w:eastAsia="標楷體" w:hAnsi="標楷體"/>
              </w:rPr>
            </w:pPr>
            <w:ins w:id="24479" w:author="Fegie" w:date="2021-04-29T15:10:00Z"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C7A1E" w14:textId="6796FF26" w:rsidR="004F7593" w:rsidRDefault="004F7593" w:rsidP="004F7593">
            <w:pPr>
              <w:jc w:val="center"/>
              <w:rPr>
                <w:ins w:id="24480" w:author="Fegie" w:date="2021-04-29T11:50:00Z"/>
                <w:rFonts w:ascii="標楷體" w:eastAsia="標楷體" w:hAnsi="標楷體"/>
                <w:lang w:eastAsia="zh-HK"/>
              </w:rPr>
            </w:pPr>
            <w:ins w:id="24481" w:author="Fegie" w:date="2021-04-29T11:5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7F81" w14:textId="1886620F" w:rsidR="004F7593" w:rsidRDefault="004F7593" w:rsidP="004F7593">
            <w:pPr>
              <w:rPr>
                <w:ins w:id="24482" w:author="Fegie" w:date="2021-04-29T11:50:00Z"/>
                <w:rFonts w:ascii="標楷體" w:eastAsia="標楷體" w:hAnsi="標楷體"/>
                <w:lang w:eastAsia="zh-HK"/>
              </w:rPr>
            </w:pPr>
            <w:ins w:id="24483" w:author="Fegie" w:date="2021-04-29T11:50:00Z">
              <w:r>
                <w:rPr>
                  <w:rFonts w:ascii="標楷體" w:eastAsia="標楷體" w:hAnsi="標楷體" w:hint="eastAsia"/>
                  <w:lang w:eastAsia="zh-HK"/>
                </w:rPr>
                <w:t>異動時間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950F3" w14:textId="796E25A2" w:rsidR="004F7593" w:rsidRDefault="006E0063" w:rsidP="004F7593">
            <w:pPr>
              <w:rPr>
                <w:ins w:id="24484" w:author="Fegie" w:date="2021-04-29T11:50:00Z"/>
                <w:rFonts w:ascii="標楷體" w:eastAsia="標楷體" w:hAnsi="標楷體"/>
                <w:color w:val="FF0000"/>
              </w:rPr>
            </w:pPr>
            <w:ins w:id="24485" w:author="Fegie" w:date="2021-04-29T15:20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ustTelNo.Last</w:t>
              </w:r>
            </w:ins>
            <w:ins w:id="24486" w:author="Fegie" w:date="2021-04-29T15:21:00Z">
              <w:r>
                <w:rPr>
                  <w:rFonts w:ascii="標楷體" w:eastAsia="標楷體" w:hAnsi="標楷體"/>
                  <w:lang w:eastAsia="zh-HK"/>
                </w:rPr>
                <w:t>Update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795B" w14:textId="7837E522" w:rsidR="004F7593" w:rsidRDefault="006E0063" w:rsidP="004F7593">
            <w:pPr>
              <w:rPr>
                <w:ins w:id="24487" w:author="Fegie" w:date="2021-04-29T11:50:00Z"/>
                <w:rFonts w:ascii="標楷體" w:eastAsia="標楷體" w:hAnsi="標楷體"/>
                <w:lang w:eastAsia="zh-HK"/>
              </w:rPr>
            </w:pPr>
            <w:ins w:id="24488" w:author="Fegie" w:date="2021-04-29T15:22:00Z">
              <w:r>
                <w:rPr>
                  <w:rFonts w:ascii="標楷體" w:eastAsia="標楷體" w:hAnsi="標楷體" w:hint="eastAsia"/>
                  <w:lang w:eastAsia="zh-HK"/>
                </w:rPr>
                <w:t>異動時間</w:t>
              </w:r>
            </w:ins>
          </w:p>
        </w:tc>
      </w:tr>
      <w:tr w:rsidR="004F7593" w14:paraId="1888D4B0" w14:textId="77777777" w:rsidTr="00C1400F">
        <w:trPr>
          <w:ins w:id="24489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E2F57" w14:textId="4BDE37BC" w:rsidR="004F7593" w:rsidRDefault="0008417A" w:rsidP="004F7593">
            <w:pPr>
              <w:jc w:val="center"/>
              <w:rPr>
                <w:ins w:id="24490" w:author="Fegie" w:date="2021-04-28T19:21:00Z"/>
                <w:rFonts w:ascii="標楷體" w:eastAsia="標楷體" w:hAnsi="標楷體"/>
              </w:rPr>
            </w:pPr>
            <w:ins w:id="24491" w:author="Fegie" w:date="2021-04-29T15:10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E4C3" w14:textId="77777777" w:rsidR="004F7593" w:rsidRDefault="004F7593" w:rsidP="004F7593">
            <w:pPr>
              <w:jc w:val="center"/>
              <w:rPr>
                <w:ins w:id="24492" w:author="Fegie" w:date="2021-04-28T19:21:00Z"/>
                <w:rFonts w:ascii="標楷體" w:eastAsia="標楷體" w:hAnsi="標楷體"/>
                <w:lang w:eastAsia="zh-HK"/>
              </w:rPr>
            </w:pPr>
            <w:ins w:id="24493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E39C" w14:textId="620FD5F4" w:rsidR="004F7593" w:rsidRDefault="004F7593" w:rsidP="004F7593">
            <w:pPr>
              <w:rPr>
                <w:ins w:id="24494" w:author="Fegie" w:date="2021-04-28T19:21:00Z"/>
                <w:rFonts w:ascii="標楷體" w:eastAsia="標楷體" w:hAnsi="標楷體"/>
                <w:lang w:eastAsia="zh-HK"/>
              </w:rPr>
            </w:pPr>
            <w:ins w:id="24495" w:author="Fegie" w:date="2021-04-29T11:46:00Z">
              <w:r>
                <w:rPr>
                  <w:rFonts w:ascii="標楷體" w:eastAsia="標楷體" w:hAnsi="標楷體" w:hint="eastAsia"/>
                  <w:lang w:eastAsia="zh-HK"/>
                </w:rPr>
                <w:t>啟用記號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69830" w14:textId="29FDEBA7" w:rsidR="004F7593" w:rsidRPr="00BA4B70" w:rsidRDefault="006E0063" w:rsidP="004F7593">
            <w:pPr>
              <w:rPr>
                <w:ins w:id="24496" w:author="Fegie" w:date="2021-04-28T19:21:00Z"/>
                <w:rFonts w:ascii="標楷體" w:eastAsia="標楷體" w:hAnsi="標楷體"/>
                <w:color w:val="000000" w:themeColor="text1"/>
              </w:rPr>
            </w:pPr>
            <w:ins w:id="24497" w:author="Fegie" w:date="2021-04-29T15:21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ustTelNo.Enable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2BF8" w14:textId="57552258" w:rsidR="004F7593" w:rsidRDefault="006E0063" w:rsidP="004F7593">
            <w:pPr>
              <w:rPr>
                <w:ins w:id="24498" w:author="Fegie" w:date="2021-04-28T19:21:00Z"/>
                <w:rFonts w:ascii="標楷體" w:eastAsia="標楷體" w:hAnsi="標楷體"/>
                <w:lang w:eastAsia="zh-HK"/>
              </w:rPr>
            </w:pPr>
            <w:ins w:id="24499" w:author="Fegie" w:date="2021-04-29T15:22:00Z">
              <w:r>
                <w:rPr>
                  <w:rFonts w:ascii="標楷體" w:eastAsia="標楷體" w:hAnsi="標楷體" w:hint="eastAsia"/>
                  <w:lang w:eastAsia="zh-HK"/>
                </w:rPr>
                <w:t>啟用記號</w:t>
              </w:r>
            </w:ins>
          </w:p>
        </w:tc>
      </w:tr>
      <w:tr w:rsidR="004F7593" w14:paraId="35F0CB0D" w14:textId="77777777" w:rsidTr="00C1400F">
        <w:trPr>
          <w:ins w:id="24500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426B3" w14:textId="73B9D3FB" w:rsidR="004F7593" w:rsidRDefault="0008417A" w:rsidP="004F7593">
            <w:pPr>
              <w:jc w:val="center"/>
              <w:rPr>
                <w:ins w:id="24501" w:author="Fegie" w:date="2021-04-28T19:21:00Z"/>
                <w:rFonts w:ascii="標楷體" w:eastAsia="標楷體" w:hAnsi="標楷體"/>
              </w:rPr>
            </w:pPr>
            <w:ins w:id="24502" w:author="Fegie" w:date="2021-04-29T15:10:00Z"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D74CC" w14:textId="77777777" w:rsidR="004F7593" w:rsidRDefault="004F7593" w:rsidP="004F7593">
            <w:pPr>
              <w:jc w:val="center"/>
              <w:rPr>
                <w:ins w:id="24503" w:author="Fegie" w:date="2021-04-28T19:21:00Z"/>
                <w:rFonts w:ascii="標楷體" w:eastAsia="標楷體" w:hAnsi="標楷體"/>
                <w:lang w:eastAsia="zh-HK"/>
              </w:rPr>
            </w:pPr>
            <w:ins w:id="24504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92CD" w14:textId="2E490098" w:rsidR="004F7593" w:rsidRDefault="004F7593" w:rsidP="004F7593">
            <w:pPr>
              <w:rPr>
                <w:ins w:id="24505" w:author="Fegie" w:date="2021-04-28T19:21:00Z"/>
                <w:rFonts w:ascii="標楷體" w:eastAsia="標楷體" w:hAnsi="標楷體"/>
                <w:lang w:eastAsia="zh-HK"/>
              </w:rPr>
            </w:pPr>
            <w:ins w:id="24506" w:author="Fegie" w:date="2021-04-29T11:46:00Z">
              <w:r>
                <w:rPr>
                  <w:rFonts w:ascii="標楷體" w:eastAsia="標楷體" w:hAnsi="標楷體" w:hint="eastAsia"/>
                  <w:lang w:eastAsia="zh-HK"/>
                </w:rPr>
                <w:t>異動原因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6BA31" w14:textId="03EA8C79" w:rsidR="004F7593" w:rsidRPr="006E0063" w:rsidRDefault="006E0063">
            <w:pPr>
              <w:rPr>
                <w:ins w:id="24507" w:author="Fegie" w:date="2021-04-29T15:22:00Z"/>
                <w:rFonts w:ascii="標楷體" w:eastAsia="標楷體" w:hAnsi="標楷體"/>
                <w:lang w:eastAsia="zh-HK"/>
                <w:rPrChange w:id="24508" w:author="Fegie" w:date="2021-04-29T15:22:00Z">
                  <w:rPr>
                    <w:ins w:id="24509" w:author="Fegie" w:date="2021-04-29T15:22:00Z"/>
                    <w:lang w:eastAsia="zh-HK"/>
                  </w:rPr>
                </w:rPrChange>
              </w:rPr>
            </w:pPr>
            <w:ins w:id="24510" w:author="Fegie" w:date="2021-04-29T15:22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4511" w:author="Fegie" w:date="2021-04-29T15:21:00Z">
              <w:r w:rsidRPr="006E0063">
                <w:rPr>
                  <w:rFonts w:ascii="標楷體" w:eastAsia="標楷體" w:hAnsi="標楷體"/>
                  <w:lang w:eastAsia="zh-HK"/>
                  <w:rPrChange w:id="24512" w:author="Fegie" w:date="2021-04-29T15:22:00Z">
                    <w:rPr>
                      <w:lang w:eastAsia="zh-HK"/>
                    </w:rPr>
                  </w:rPrChange>
                </w:rPr>
                <w:t>CustTelNo.TelChgRsnCode</w:t>
              </w:r>
            </w:ins>
          </w:p>
          <w:p w14:paraId="48BE88B2" w14:textId="02664A60" w:rsidR="006E0063" w:rsidRDefault="006E0063" w:rsidP="006E0063">
            <w:pPr>
              <w:rPr>
                <w:ins w:id="24513" w:author="Fegie" w:date="2021-04-29T15:22:00Z"/>
                <w:rFonts w:ascii="標楷體" w:eastAsia="標楷體" w:hAnsi="標楷體" w:cs="細明體"/>
                <w:spacing w:val="15"/>
                <w:kern w:val="0"/>
              </w:rPr>
            </w:pPr>
            <w:ins w:id="24514" w:author="Fegie" w:date="2021-04-29T15:22:00Z">
              <w:r>
                <w:rPr>
                  <w:rFonts w:ascii="標楷體" w:eastAsia="標楷體" w:hAnsi="標楷體" w:hint="eastAsia"/>
                  <w:color w:val="000000" w:themeColor="text1"/>
                </w:rPr>
                <w:t>2.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</w:t>
              </w:r>
            </w:ins>
          </w:p>
          <w:p w14:paraId="4D118AEA" w14:textId="26701EAC" w:rsidR="007F0982" w:rsidRPr="00831FEB" w:rsidRDefault="006E0063" w:rsidP="006E0063">
            <w:pPr>
              <w:rPr>
                <w:ins w:id="24515" w:author="家榮 張" w:date="2021-05-06T19:35:00Z"/>
                <w:rStyle w:val="a7"/>
                <w:rFonts w:ascii="標楷體" w:eastAsia="標楷體" w:hAnsi="標楷體" w:cs="細明體"/>
                <w:spacing w:val="15"/>
                <w:kern w:val="0"/>
              </w:rPr>
            </w:pPr>
            <w:ins w:id="24516" w:author="Fegie" w:date="2021-04-29T15:2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 xml:space="preserve">  (Te</w:t>
              </w:r>
            </w:ins>
            <w:ins w:id="24517" w:author="Fegie" w:date="2021-04-29T15:23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lChgRsnCode</w:t>
              </w:r>
            </w:ins>
            <w:ins w:id="24518" w:author="Fegie" w:date="2021-04-29T15:2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4519" w:author="家榮 張" w:date="2021-05-06T19:35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"_(10).附件10"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7F0982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</w:t>
              </w:r>
            </w:ins>
          </w:p>
          <w:p w14:paraId="134A6A0A" w14:textId="19E2C488" w:rsidR="006E0063" w:rsidRPr="006E0063" w:rsidRDefault="007F0982">
            <w:pPr>
              <w:rPr>
                <w:ins w:id="24520" w:author="Fegie" w:date="2021-04-28T19:21:00Z"/>
                <w:rFonts w:ascii="標楷體" w:eastAsia="標楷體" w:hAnsi="標楷體"/>
                <w:color w:val="000000" w:themeColor="text1"/>
                <w:rPrChange w:id="24521" w:author="Fegie" w:date="2021-04-29T15:22:00Z">
                  <w:rPr>
                    <w:ins w:id="24522" w:author="Fegie" w:date="2021-04-28T19:21:00Z"/>
                  </w:rPr>
                </w:rPrChange>
              </w:rPr>
            </w:pPr>
            <w:ins w:id="24523" w:author="家榮 張" w:date="2021-05-06T19:35:00Z"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 xml:space="preserve">  </w:t>
              </w:r>
              <w:del w:id="24524" w:author="家榮 張" w:date="2021-05-06T19:35:00Z">
                <w:r w:rsidR="006E0063"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</w:delText>
                </w:r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單</w:delText>
                </w:r>
              </w:del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-</w:t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10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4525" w:author="Fegie" w:date="2021-04-29T15:22:00Z">
              <w:r w:rsidR="006E0063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B184" w14:textId="43B96A00" w:rsidR="004F7593" w:rsidRDefault="006E0063" w:rsidP="004F7593">
            <w:pPr>
              <w:rPr>
                <w:ins w:id="24526" w:author="Fegie" w:date="2021-04-28T19:21:00Z"/>
                <w:rFonts w:ascii="標楷體" w:eastAsia="標楷體" w:hAnsi="標楷體"/>
                <w:lang w:eastAsia="zh-HK"/>
              </w:rPr>
            </w:pPr>
            <w:ins w:id="24527" w:author="Fegie" w:date="2021-04-29T15:22:00Z">
              <w:r>
                <w:rPr>
                  <w:rFonts w:ascii="標楷體" w:eastAsia="標楷體" w:hAnsi="標楷體" w:hint="eastAsia"/>
                  <w:lang w:eastAsia="zh-HK"/>
                </w:rPr>
                <w:t>異動原因</w:t>
              </w:r>
            </w:ins>
          </w:p>
        </w:tc>
      </w:tr>
      <w:tr w:rsidR="004F7593" w14:paraId="302C4065" w14:textId="77777777" w:rsidTr="00C1400F">
        <w:trPr>
          <w:ins w:id="24528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A911B" w14:textId="1DFF3EFD" w:rsidR="004F7593" w:rsidRDefault="004F7593" w:rsidP="004F7593">
            <w:pPr>
              <w:jc w:val="center"/>
              <w:rPr>
                <w:ins w:id="24529" w:author="Fegie" w:date="2021-04-28T19:21:00Z"/>
                <w:rFonts w:ascii="標楷體" w:eastAsia="標楷體" w:hAnsi="標楷體"/>
              </w:rPr>
            </w:pPr>
            <w:ins w:id="24530" w:author="Fegie" w:date="2021-04-28T19:2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4531" w:author="Fegie" w:date="2021-04-29T15:10:00Z">
              <w:r w:rsidR="0008417A"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9B6A" w14:textId="77777777" w:rsidR="004F7593" w:rsidRDefault="004F7593" w:rsidP="004F7593">
            <w:pPr>
              <w:jc w:val="center"/>
              <w:rPr>
                <w:ins w:id="24532" w:author="Fegie" w:date="2021-04-28T19:21:00Z"/>
                <w:rFonts w:ascii="標楷體" w:eastAsia="標楷體" w:hAnsi="標楷體"/>
                <w:lang w:eastAsia="zh-HK"/>
              </w:rPr>
            </w:pPr>
            <w:ins w:id="24533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0CD8" w14:textId="160C27AE" w:rsidR="004F7593" w:rsidRDefault="004F7593" w:rsidP="004F7593">
            <w:pPr>
              <w:rPr>
                <w:ins w:id="24534" w:author="Fegie" w:date="2021-04-28T19:21:00Z"/>
                <w:rFonts w:ascii="標楷體" w:eastAsia="標楷體" w:hAnsi="標楷體"/>
                <w:lang w:eastAsia="zh-HK"/>
              </w:rPr>
            </w:pPr>
            <w:ins w:id="24535" w:author="Fegie" w:date="2021-04-29T11:46:00Z">
              <w:r>
                <w:rPr>
                  <w:rFonts w:ascii="標楷體" w:eastAsia="標楷體" w:hAnsi="標楷體" w:hint="eastAsia"/>
                  <w:lang w:eastAsia="zh-HK"/>
                </w:rPr>
                <w:t>備註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A46C" w14:textId="64FAF9DF" w:rsidR="004F7593" w:rsidRPr="00BA4B70" w:rsidRDefault="006E0063" w:rsidP="004F7593">
            <w:pPr>
              <w:rPr>
                <w:ins w:id="24536" w:author="Fegie" w:date="2021-04-28T19:21:00Z"/>
                <w:rFonts w:ascii="標楷體" w:eastAsia="標楷體" w:hAnsi="標楷體"/>
                <w:color w:val="000000" w:themeColor="text1"/>
              </w:rPr>
            </w:pPr>
            <w:ins w:id="24537" w:author="Fegie" w:date="2021-04-29T15:21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ustTelNo.Rmk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7091" w14:textId="44494687" w:rsidR="004F7593" w:rsidRDefault="006E0063" w:rsidP="004F7593">
            <w:pPr>
              <w:rPr>
                <w:ins w:id="24538" w:author="Fegie" w:date="2021-04-28T19:21:00Z"/>
                <w:rFonts w:ascii="標楷體" w:eastAsia="標楷體" w:hAnsi="標楷體"/>
                <w:lang w:eastAsia="zh-HK"/>
              </w:rPr>
            </w:pPr>
            <w:ins w:id="24539" w:author="Fegie" w:date="2021-04-29T15:21:00Z">
              <w:r>
                <w:rPr>
                  <w:rFonts w:ascii="標楷體" w:eastAsia="標楷體" w:hAnsi="標楷體" w:hint="eastAsia"/>
                  <w:lang w:eastAsia="zh-HK"/>
                </w:rPr>
                <w:t>備註</w:t>
              </w:r>
            </w:ins>
          </w:p>
        </w:tc>
      </w:tr>
      <w:tr w:rsidR="004F7593" w14:paraId="2EEFB0A4" w14:textId="77777777" w:rsidTr="00C1400F">
        <w:trPr>
          <w:ins w:id="24540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F34BD" w14:textId="6B427243" w:rsidR="004F7593" w:rsidRDefault="004F7593" w:rsidP="004F7593">
            <w:pPr>
              <w:jc w:val="center"/>
              <w:rPr>
                <w:ins w:id="24541" w:author="Fegie" w:date="2021-04-28T19:21:00Z"/>
                <w:rFonts w:ascii="標楷體" w:eastAsia="標楷體" w:hAnsi="標楷體"/>
              </w:rPr>
            </w:pPr>
            <w:ins w:id="24542" w:author="Fegie" w:date="2021-04-28T19:2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4543" w:author="Fegie" w:date="2021-04-29T15:10:00Z">
              <w:r w:rsidR="0008417A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70C87" w14:textId="77777777" w:rsidR="004F7593" w:rsidRDefault="004F7593" w:rsidP="004F7593">
            <w:pPr>
              <w:jc w:val="center"/>
              <w:rPr>
                <w:ins w:id="24544" w:author="Fegie" w:date="2021-04-28T19:21:00Z"/>
                <w:rFonts w:ascii="標楷體" w:eastAsia="標楷體" w:hAnsi="標楷體"/>
                <w:lang w:eastAsia="zh-HK"/>
              </w:rPr>
            </w:pPr>
            <w:ins w:id="24545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87707" w14:textId="07F472F9" w:rsidR="004F7593" w:rsidRDefault="004F7593" w:rsidP="004F7593">
            <w:pPr>
              <w:rPr>
                <w:ins w:id="24546" w:author="Fegie" w:date="2021-04-28T19:21:00Z"/>
                <w:rFonts w:ascii="標楷體" w:eastAsia="標楷體" w:hAnsi="標楷體"/>
                <w:lang w:eastAsia="zh-HK"/>
              </w:rPr>
            </w:pPr>
            <w:ins w:id="24547" w:author="Fegie" w:date="2021-04-29T11:46:00Z">
              <w:r>
                <w:rPr>
                  <w:rFonts w:ascii="標楷體" w:eastAsia="標楷體" w:hAnsi="標楷體" w:hint="eastAsia"/>
                  <w:lang w:eastAsia="zh-HK"/>
                </w:rPr>
                <w:t>停用原因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B152C" w14:textId="6CC8D1E9" w:rsidR="004F7593" w:rsidRDefault="006E0063" w:rsidP="004F7593">
            <w:pPr>
              <w:rPr>
                <w:ins w:id="24548" w:author="Fegie" w:date="2021-04-28T19:21:00Z"/>
                <w:rFonts w:ascii="標楷體" w:eastAsia="標楷體" w:hAnsi="標楷體"/>
                <w:color w:val="FF0000"/>
              </w:rPr>
            </w:pPr>
            <w:ins w:id="24549" w:author="Fegie" w:date="2021-04-29T15:21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ustTelNo.StopReason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F35C" w14:textId="5345593D" w:rsidR="004F7593" w:rsidRDefault="006E0063" w:rsidP="004F7593">
            <w:pPr>
              <w:rPr>
                <w:ins w:id="24550" w:author="Fegie" w:date="2021-04-28T19:21:00Z"/>
                <w:rFonts w:ascii="標楷體" w:eastAsia="標楷體" w:hAnsi="標楷體"/>
                <w:lang w:eastAsia="zh-HK"/>
              </w:rPr>
            </w:pPr>
            <w:ins w:id="24551" w:author="Fegie" w:date="2021-04-29T15:21:00Z">
              <w:r>
                <w:rPr>
                  <w:rFonts w:ascii="標楷體" w:eastAsia="標楷體" w:hAnsi="標楷體" w:hint="eastAsia"/>
                  <w:lang w:eastAsia="zh-HK"/>
                </w:rPr>
                <w:t>停用原因</w:t>
              </w:r>
            </w:ins>
          </w:p>
        </w:tc>
      </w:tr>
    </w:tbl>
    <w:p w14:paraId="70E84A9C" w14:textId="3EB96C52" w:rsidR="004878CA" w:rsidRDefault="004878CA">
      <w:pPr>
        <w:widowControl/>
        <w:rPr>
          <w:ins w:id="24552" w:author="Fegie" w:date="2021-04-29T15:10:00Z"/>
          <w:rFonts w:eastAsia="標楷體"/>
          <w:sz w:val="32"/>
          <w:szCs w:val="20"/>
        </w:rPr>
      </w:pPr>
    </w:p>
    <w:p w14:paraId="6A7D66D2" w14:textId="77777777" w:rsidR="004878CA" w:rsidRDefault="004878CA">
      <w:pPr>
        <w:widowControl/>
        <w:rPr>
          <w:ins w:id="24553" w:author="Fegie" w:date="2021-04-29T15:10:00Z"/>
          <w:rFonts w:eastAsia="標楷體"/>
          <w:sz w:val="32"/>
          <w:szCs w:val="20"/>
        </w:rPr>
      </w:pPr>
      <w:ins w:id="24554" w:author="Fegie" w:date="2021-04-29T15:10:00Z">
        <w:r>
          <w:rPr>
            <w:rFonts w:eastAsia="標楷體"/>
            <w:sz w:val="32"/>
            <w:szCs w:val="20"/>
          </w:rPr>
          <w:br w:type="page"/>
        </w:r>
      </w:ins>
    </w:p>
    <w:p w14:paraId="46BA5E6D" w14:textId="083FB319" w:rsidR="00736F37" w:rsidRDefault="00736F37" w:rsidP="001B4B49">
      <w:pPr>
        <w:pStyle w:val="3"/>
        <w:numPr>
          <w:ilvl w:val="2"/>
          <w:numId w:val="54"/>
        </w:numPr>
        <w:rPr>
          <w:ins w:id="24555" w:author="Fegie" w:date="2021-05-02T00:05:00Z"/>
        </w:rPr>
      </w:pPr>
      <w:ins w:id="24556" w:author="Fegie" w:date="2021-05-02T00:01:00Z">
        <w:r>
          <w:rPr>
            <w:rFonts w:hint="eastAsia"/>
          </w:rPr>
          <w:lastRenderedPageBreak/>
          <w:t>L</w:t>
        </w:r>
        <w:r>
          <w:t xml:space="preserve">1105  </w:t>
        </w:r>
        <w:r>
          <w:rPr>
            <w:rFonts w:hint="eastAsia"/>
          </w:rPr>
          <w:t>顧客聯絡電話維護</w:t>
        </w:r>
      </w:ins>
      <w:r w:rsidR="000F5B6C">
        <w:rPr>
          <w:rFonts w:hint="eastAsia"/>
        </w:rPr>
        <w:t xml:space="preserve"> </w:t>
      </w:r>
      <w:ins w:id="24557" w:author="Fegie" w:date="2021-05-05T16:25:00Z">
        <w:r w:rsidR="00C817AE">
          <w:rPr>
            <w:rFonts w:hAnsi="標楷體" w:hint="eastAsia"/>
          </w:rPr>
          <w:t>***</w:t>
        </w:r>
      </w:ins>
    </w:p>
    <w:p w14:paraId="344580B9" w14:textId="77777777" w:rsidR="00736F37" w:rsidRDefault="00736F37" w:rsidP="00736F37">
      <w:pPr>
        <w:pStyle w:val="15"/>
        <w:numPr>
          <w:ilvl w:val="0"/>
          <w:numId w:val="55"/>
        </w:numPr>
        <w:ind w:left="1418"/>
        <w:rPr>
          <w:ins w:id="24558" w:author="Fegie" w:date="2021-05-02T00:06:00Z"/>
        </w:rPr>
      </w:pPr>
      <w:ins w:id="24559" w:author="Fegie" w:date="2021-05-02T00:06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736F37" w14:paraId="748D2EC9" w14:textId="77777777" w:rsidTr="00736F37">
        <w:trPr>
          <w:trHeight w:val="277"/>
          <w:ins w:id="24560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968070E" w14:textId="77777777" w:rsidR="00736F37" w:rsidRDefault="00736F37">
            <w:pPr>
              <w:rPr>
                <w:ins w:id="24561" w:author="Fegie" w:date="2021-05-02T00:06:00Z"/>
                <w:rFonts w:ascii="標楷體" w:eastAsia="標楷體" w:hAnsi="標楷體"/>
              </w:rPr>
            </w:pPr>
            <w:ins w:id="24562" w:author="Fegie" w:date="2021-05-02T00:06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E399B9" w14:textId="5A96D261" w:rsidR="00736F37" w:rsidRDefault="001B4B49">
            <w:pPr>
              <w:rPr>
                <w:ins w:id="24563" w:author="Fegie" w:date="2021-05-02T00:06:00Z"/>
                <w:rFonts w:ascii="標楷體" w:eastAsia="標楷體" w:hAnsi="標楷體"/>
              </w:rPr>
            </w:pPr>
            <w:ins w:id="24564" w:author="Fegie" w:date="2021-05-02T00:15:00Z">
              <w:r>
                <w:rPr>
                  <w:rFonts w:ascii="標楷體" w:eastAsia="標楷體" w:hAnsi="標楷體" w:hint="eastAsia"/>
                </w:rPr>
                <w:t>顧客聯絡電話</w:t>
              </w:r>
            </w:ins>
            <w:ins w:id="24565" w:author="Fegie" w:date="2021-05-02T00:06:00Z">
              <w:r w:rsidR="00736F37">
                <w:rPr>
                  <w:rFonts w:ascii="標楷體" w:eastAsia="標楷體" w:hAnsi="標楷體" w:hint="eastAsia"/>
                </w:rPr>
                <w:t>維護</w:t>
              </w:r>
            </w:ins>
          </w:p>
        </w:tc>
      </w:tr>
      <w:tr w:rsidR="00736F37" w14:paraId="0EBA8BDC" w14:textId="77777777" w:rsidTr="00736F37">
        <w:trPr>
          <w:trHeight w:val="277"/>
          <w:ins w:id="24566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748DA64" w14:textId="77777777" w:rsidR="00736F37" w:rsidRDefault="00736F37">
            <w:pPr>
              <w:rPr>
                <w:ins w:id="24567" w:author="Fegie" w:date="2021-05-02T00:06:00Z"/>
                <w:rFonts w:ascii="標楷體" w:eastAsia="標楷體" w:hAnsi="標楷體"/>
              </w:rPr>
            </w:pPr>
            <w:ins w:id="24568" w:author="Fegie" w:date="2021-05-02T00:06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EF1474" w14:textId="752F039D" w:rsidR="00736F37" w:rsidRDefault="00736F37">
            <w:pPr>
              <w:rPr>
                <w:ins w:id="24569" w:author="Fegie" w:date="2021-05-02T00:06:00Z"/>
                <w:rFonts w:ascii="標楷體" w:eastAsia="標楷體" w:hAnsi="標楷體"/>
              </w:rPr>
            </w:pPr>
            <w:ins w:id="24570" w:author="Fegie" w:date="2021-05-02T00:06:00Z">
              <w:r>
                <w:rPr>
                  <w:rFonts w:ascii="標楷體" w:eastAsia="標楷體" w:hAnsi="標楷體" w:hint="eastAsia"/>
                </w:rPr>
                <w:t>1.維護</w:t>
              </w:r>
            </w:ins>
            <w:ins w:id="24571" w:author="Fegie" w:date="2021-05-02T00:18:00Z">
              <w:r w:rsidR="00B1772F">
                <w:rPr>
                  <w:rFonts w:ascii="標楷體" w:eastAsia="標楷體" w:hAnsi="標楷體" w:hint="eastAsia"/>
                </w:rPr>
                <w:t>顧客聯絡電話。</w:t>
              </w:r>
            </w:ins>
          </w:p>
          <w:p w14:paraId="1EF09616" w14:textId="012AB996" w:rsidR="00736F37" w:rsidRDefault="00736F37">
            <w:pPr>
              <w:rPr>
                <w:ins w:id="24572" w:author="Fegie" w:date="2021-05-02T00:06:00Z"/>
                <w:rFonts w:ascii="標楷體" w:eastAsia="標楷體" w:hAnsi="標楷體"/>
              </w:rPr>
            </w:pPr>
            <w:ins w:id="24573" w:author="Fegie" w:date="2021-05-02T00:06:00Z">
              <w:r>
                <w:rPr>
                  <w:rFonts w:ascii="標楷體" w:eastAsia="標楷體" w:hAnsi="標楷體" w:hint="eastAsia"/>
                </w:rPr>
                <w:t>2.需由入口交易「L</w:t>
              </w:r>
            </w:ins>
            <w:ins w:id="24574" w:author="Fegie" w:date="2021-05-02T00:18:00Z">
              <w:r w:rsidR="00B1772F">
                <w:rPr>
                  <w:rFonts w:ascii="標楷體" w:eastAsia="標楷體" w:hAnsi="標楷體" w:hint="eastAsia"/>
                </w:rPr>
                <w:t>1905</w:t>
              </w:r>
            </w:ins>
            <w:ins w:id="24575" w:author="Fegie" w:date="2021-05-02T00:06:00Z"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  <w:ins w:id="24576" w:author="Fegie" w:date="2021-05-02T00:18:00Z">
              <w:r w:rsidR="00B1772F">
                <w:rPr>
                  <w:rFonts w:ascii="標楷體" w:eastAsia="標楷體" w:hAnsi="標楷體" w:hint="eastAsia"/>
                </w:rPr>
                <w:t>顧客聯絡電話</w:t>
              </w:r>
            </w:ins>
            <w:ins w:id="24577" w:author="Fegie" w:date="2021-05-02T00:06:00Z">
              <w:r>
                <w:rPr>
                  <w:rFonts w:ascii="標楷體" w:eastAsia="標楷體" w:hAnsi="標楷體" w:hint="eastAsia"/>
                </w:rPr>
                <w:t>查詢」進入</w:t>
              </w:r>
            </w:ins>
          </w:p>
        </w:tc>
      </w:tr>
      <w:tr w:rsidR="00736F37" w14:paraId="4ECBD564" w14:textId="77777777" w:rsidTr="00736F37">
        <w:trPr>
          <w:trHeight w:val="773"/>
          <w:ins w:id="24578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941D70" w14:textId="77777777" w:rsidR="00736F37" w:rsidRDefault="00736F37">
            <w:pPr>
              <w:rPr>
                <w:ins w:id="24579" w:author="Fegie" w:date="2021-05-02T00:06:00Z"/>
                <w:rFonts w:ascii="標楷體" w:eastAsia="標楷體" w:hAnsi="標楷體"/>
              </w:rPr>
            </w:pPr>
            <w:ins w:id="24580" w:author="Fegie" w:date="2021-05-02T00:06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3A131A" w14:textId="34459FEE" w:rsidR="00736F37" w:rsidRDefault="00736F37">
            <w:pPr>
              <w:ind w:left="240" w:hangingChars="100" w:hanging="240"/>
              <w:rPr>
                <w:ins w:id="24581" w:author="Fegie" w:date="2021-05-02T00:06:00Z"/>
                <w:rFonts w:ascii="標楷體" w:eastAsia="標楷體" w:hAnsi="標楷體"/>
              </w:rPr>
            </w:pPr>
            <w:ins w:id="24582" w:author="Fegie" w:date="2021-05-02T00:06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4583" w:author="st1" w:date="2021-05-06T11:05:00Z">
              <w:r w:rsidR="00F10F51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  <w:ins w:id="24584" w:author="Fegie" w:date="2021-05-02T00:06:00Z">
              <w:del w:id="24585" w:author="st1" w:date="2021-05-06T11:05:00Z">
                <w:r w:rsidRPr="00B1772F" w:rsidDel="00F10F51">
                  <w:rPr>
                    <w:rFonts w:ascii="標楷體" w:eastAsia="標楷體" w:hAnsi="標楷體" w:hint="eastAsia"/>
                    <w:color w:val="FF0000"/>
                    <w:rPrChange w:id="24586" w:author="Fegie" w:date="2021-05-02T00:19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</w:delText>
                </w:r>
              </w:del>
            </w:ins>
            <w:ins w:id="24587" w:author="Fegie" w:date="2021-05-02T00:18:00Z">
              <w:del w:id="24588" w:author="st1" w:date="2021-05-06T11:05:00Z">
                <w:r w:rsidR="00B1772F" w:rsidRPr="00B1772F" w:rsidDel="00F10F51">
                  <w:rPr>
                    <w:rFonts w:ascii="標楷體" w:eastAsia="標楷體" w:hAnsi="標楷體" w:hint="eastAsia"/>
                    <w:color w:val="FF0000"/>
                    <w:rPrChange w:id="24589" w:author="Fegie" w:date="2021-05-02T00:19:00Z">
                      <w:rPr>
                        <w:rFonts w:ascii="標楷體" w:eastAsia="標楷體" w:hAnsi="標楷體" w:hint="eastAsia"/>
                      </w:rPr>
                    </w:rPrChange>
                  </w:rPr>
                  <w:delText>流程</w:delText>
                </w:r>
              </w:del>
            </w:ins>
            <w:ins w:id="24590" w:author="Fegie" w:date="2021-05-02T00:06:00Z">
              <w:del w:id="24591" w:author="st1" w:date="2021-05-06T11:05:00Z">
                <w:r w:rsidDel="00F10F51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54FB95E0" w14:textId="00A148B5" w:rsidR="00736F37" w:rsidRDefault="00736F37">
            <w:pPr>
              <w:rPr>
                <w:ins w:id="24592" w:author="Fegie" w:date="2021-05-02T00:06:00Z"/>
                <w:rFonts w:ascii="標楷體" w:eastAsia="標楷體" w:hAnsi="標楷體"/>
              </w:rPr>
            </w:pPr>
            <w:ins w:id="24593" w:author="Fegie" w:date="2021-05-02T00:06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ins w:id="24594" w:author="Fegie" w:date="2021-05-02T00:23:00Z">
              <w:r w:rsidR="00B1772F">
                <w:rPr>
                  <w:rFonts w:ascii="標楷體" w:eastAsia="標楷體" w:hAnsi="標楷體" w:hint="eastAsia"/>
                </w:rPr>
                <w:t>客戶聯絡電話</w:t>
              </w:r>
            </w:ins>
            <w:ins w:id="24595" w:author="Fegie" w:date="2021-05-02T00:06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24596" w:author="Fegie" w:date="2021-05-02T00:23:00Z">
              <w:r w:rsidR="00B1772F">
                <w:rPr>
                  <w:rFonts w:ascii="標楷體" w:eastAsia="標楷體" w:hAnsi="標楷體"/>
                </w:rPr>
                <w:t>CustTelNo</w:t>
              </w:r>
            </w:ins>
            <w:ins w:id="24597" w:author="Fegie" w:date="2021-05-02T00:06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52B18C83" w14:textId="77777777" w:rsidR="00736F37" w:rsidRDefault="00736F37">
            <w:pPr>
              <w:rPr>
                <w:ins w:id="24598" w:author="Fegie" w:date="2021-05-02T00:06:00Z"/>
                <w:rFonts w:ascii="標楷體" w:eastAsia="標楷體" w:hAnsi="標楷體"/>
                <w:lang w:eastAsia="zh-HK"/>
              </w:rPr>
            </w:pPr>
            <w:ins w:id="24599" w:author="Fegie" w:date="2021-05-02T00:06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00686B24" w14:textId="134593F7" w:rsidR="00736F37" w:rsidRDefault="00736F37">
            <w:pPr>
              <w:rPr>
                <w:ins w:id="24600" w:author="Fegie" w:date="2021-05-02T00:06:00Z"/>
                <w:rFonts w:ascii="標楷體" w:eastAsia="標楷體" w:hAnsi="標楷體"/>
                <w:lang w:eastAsia="zh-HK"/>
              </w:rPr>
            </w:pPr>
            <w:ins w:id="24601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24602" w:author="Fegie" w:date="2021-05-02T00:28:00Z">
              <w:r w:rsidR="0000053E">
                <w:rPr>
                  <w:rFonts w:ascii="標楷體" w:eastAsia="標楷體" w:hAnsi="標楷體" w:hint="eastAsia"/>
                  <w:lang w:eastAsia="zh-HK"/>
                </w:rPr>
                <w:t>客戶聯絡電話</w:t>
              </w:r>
            </w:ins>
          </w:p>
          <w:p w14:paraId="36D61AB8" w14:textId="73291F71" w:rsidR="00736F37" w:rsidRDefault="00736F37">
            <w:pPr>
              <w:rPr>
                <w:ins w:id="24603" w:author="Fegie" w:date="2021-05-02T00:06:00Z"/>
                <w:rFonts w:ascii="標楷體" w:eastAsia="標楷體" w:hAnsi="標楷體"/>
                <w:lang w:eastAsia="zh-HK"/>
              </w:rPr>
            </w:pPr>
            <w:ins w:id="24604" w:author="Fegie" w:date="2021-05-02T00:06:00Z">
              <w:r>
                <w:rPr>
                  <w:rFonts w:ascii="標楷體" w:eastAsia="標楷體" w:hAnsi="標楷體" w:hint="eastAsia"/>
                </w:rPr>
                <w:t xml:space="preserve">  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24605" w:author="Fegie" w:date="2021-05-02T00:28:00Z">
              <w:r w:rsidR="0000053E">
                <w:rPr>
                  <w:rFonts w:ascii="標楷體" w:eastAsia="標楷體" w:hAnsi="標楷體" w:hint="eastAsia"/>
                  <w:lang w:eastAsia="zh-HK"/>
                </w:rPr>
                <w:t>客戶聯絡電話</w:t>
              </w:r>
            </w:ins>
          </w:p>
        </w:tc>
      </w:tr>
      <w:tr w:rsidR="00736F37" w14:paraId="4B6773F3" w14:textId="77777777" w:rsidTr="00736F37">
        <w:trPr>
          <w:trHeight w:val="321"/>
          <w:ins w:id="24606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CC64147" w14:textId="77777777" w:rsidR="00736F37" w:rsidRDefault="00736F37">
            <w:pPr>
              <w:rPr>
                <w:ins w:id="24607" w:author="Fegie" w:date="2021-05-02T00:06:00Z"/>
                <w:rFonts w:ascii="標楷體" w:eastAsia="標楷體" w:hAnsi="標楷體"/>
              </w:rPr>
            </w:pPr>
            <w:ins w:id="24608" w:author="Fegie" w:date="2021-05-02T00:06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C34CD5" w14:textId="77777777" w:rsidR="00736F37" w:rsidRDefault="00736F37">
            <w:pPr>
              <w:rPr>
                <w:ins w:id="24609" w:author="Fegie" w:date="2021-05-02T00:06:00Z"/>
                <w:rFonts w:ascii="標楷體" w:eastAsia="標楷體" w:hAnsi="標楷體"/>
              </w:rPr>
            </w:pPr>
          </w:p>
        </w:tc>
      </w:tr>
      <w:tr w:rsidR="00736F37" w14:paraId="17636C76" w14:textId="77777777" w:rsidTr="00736F37">
        <w:trPr>
          <w:trHeight w:val="1311"/>
          <w:ins w:id="24610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AD812AF" w14:textId="77777777" w:rsidR="00736F37" w:rsidRDefault="00736F37">
            <w:pPr>
              <w:rPr>
                <w:ins w:id="24611" w:author="Fegie" w:date="2021-05-02T00:06:00Z"/>
                <w:rFonts w:ascii="標楷體" w:eastAsia="標楷體" w:hAnsi="標楷體"/>
              </w:rPr>
            </w:pPr>
            <w:ins w:id="24612" w:author="Fegie" w:date="2021-05-02T00:06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EA87AA" w14:textId="77777777" w:rsidR="00736F37" w:rsidRDefault="00736F37">
            <w:pPr>
              <w:rPr>
                <w:ins w:id="24613" w:author="Fegie" w:date="2021-05-02T00:06:00Z"/>
                <w:rFonts w:ascii="標楷體" w:eastAsia="標楷體" w:hAnsi="標楷體"/>
              </w:rPr>
            </w:pPr>
          </w:p>
        </w:tc>
      </w:tr>
      <w:tr w:rsidR="00736F37" w14:paraId="73469219" w14:textId="77777777" w:rsidTr="00736F37">
        <w:trPr>
          <w:trHeight w:val="278"/>
          <w:ins w:id="24614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C44AD54" w14:textId="77777777" w:rsidR="00736F37" w:rsidRDefault="00736F37">
            <w:pPr>
              <w:rPr>
                <w:ins w:id="24615" w:author="Fegie" w:date="2021-05-02T00:06:00Z"/>
                <w:rFonts w:ascii="標楷體" w:eastAsia="標楷體" w:hAnsi="標楷體"/>
              </w:rPr>
            </w:pPr>
            <w:ins w:id="24616" w:author="Fegie" w:date="2021-05-02T00:06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A4DC6" w14:textId="77777777" w:rsidR="00736F37" w:rsidRDefault="00736F37">
            <w:pPr>
              <w:rPr>
                <w:ins w:id="24617" w:author="Fegie" w:date="2021-05-02T00:06:00Z"/>
                <w:rFonts w:ascii="標楷體" w:eastAsia="標楷體" w:hAnsi="標楷體"/>
              </w:rPr>
            </w:pPr>
          </w:p>
        </w:tc>
      </w:tr>
      <w:tr w:rsidR="00736F37" w14:paraId="34DF71D6" w14:textId="77777777" w:rsidTr="00736F37">
        <w:trPr>
          <w:trHeight w:val="358"/>
          <w:ins w:id="24618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5FBBDF" w14:textId="77777777" w:rsidR="00736F37" w:rsidRDefault="00736F37">
            <w:pPr>
              <w:rPr>
                <w:ins w:id="24619" w:author="Fegie" w:date="2021-05-02T00:06:00Z"/>
                <w:rFonts w:ascii="標楷體" w:eastAsia="標楷體" w:hAnsi="標楷體"/>
              </w:rPr>
            </w:pPr>
            <w:ins w:id="24620" w:author="Fegie" w:date="2021-05-02T00:06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B73E56" w14:textId="77777777" w:rsidR="00736F37" w:rsidRDefault="00736F37">
            <w:pPr>
              <w:rPr>
                <w:ins w:id="24621" w:author="Fegie" w:date="2021-05-02T00:06:00Z"/>
                <w:rFonts w:ascii="標楷體" w:eastAsia="標楷體" w:hAnsi="標楷體"/>
              </w:rPr>
            </w:pPr>
            <w:ins w:id="24622" w:author="Fegie" w:date="2021-05-02T00:06:00Z">
              <w:r>
                <w:rPr>
                  <w:rFonts w:ascii="標楷體" w:eastAsia="標楷體" w:hAnsi="標楷體" w:hint="eastAsia"/>
                </w:rPr>
                <w:t>1.修改時，異動內容會記錄於「資料變更紀錄檔(TxDataLog)」，可至「L6932 資料變更交易查詢」查詢異動內容</w:t>
              </w:r>
            </w:ins>
          </w:p>
        </w:tc>
      </w:tr>
      <w:tr w:rsidR="00736F37" w14:paraId="098ADB95" w14:textId="77777777" w:rsidTr="00736F37">
        <w:trPr>
          <w:trHeight w:val="278"/>
          <w:ins w:id="24623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1EFDAC" w14:textId="77777777" w:rsidR="00736F37" w:rsidRDefault="00736F37">
            <w:pPr>
              <w:rPr>
                <w:ins w:id="24624" w:author="Fegie" w:date="2021-05-02T00:06:00Z"/>
                <w:rFonts w:ascii="標楷體" w:eastAsia="標楷體" w:hAnsi="標楷體"/>
              </w:rPr>
            </w:pPr>
            <w:ins w:id="24625" w:author="Fegie" w:date="2021-05-02T00:06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F6B501" w14:textId="77777777" w:rsidR="00736F37" w:rsidRDefault="00736F37">
            <w:pPr>
              <w:rPr>
                <w:ins w:id="24626" w:author="Fegie" w:date="2021-05-02T00:06:00Z"/>
                <w:rFonts w:ascii="標楷體" w:eastAsia="標楷體" w:hAnsi="標楷體"/>
              </w:rPr>
            </w:pPr>
          </w:p>
        </w:tc>
      </w:tr>
    </w:tbl>
    <w:p w14:paraId="2F168C1E" w14:textId="77777777" w:rsidR="00736F37" w:rsidRDefault="00736F37" w:rsidP="00736F37">
      <w:pPr>
        <w:rPr>
          <w:ins w:id="24627" w:author="Fegie" w:date="2021-05-02T00:06:00Z"/>
          <w:rFonts w:ascii="標楷體" w:eastAsia="標楷體" w:hAnsi="標楷體"/>
        </w:rPr>
      </w:pPr>
    </w:p>
    <w:p w14:paraId="0F0A1C17" w14:textId="77777777" w:rsidR="00736F37" w:rsidRDefault="00736F37" w:rsidP="00736F37">
      <w:pPr>
        <w:pStyle w:val="a"/>
        <w:numPr>
          <w:ilvl w:val="0"/>
          <w:numId w:val="55"/>
        </w:numPr>
        <w:spacing w:before="0"/>
        <w:ind w:left="1418"/>
        <w:rPr>
          <w:ins w:id="24628" w:author="Fegie" w:date="2021-05-02T00:06:00Z"/>
        </w:rPr>
      </w:pPr>
      <w:ins w:id="24629" w:author="Fegie" w:date="2021-05-02T00:06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736F37" w14:paraId="2C4C9FAD" w14:textId="77777777" w:rsidTr="000140B5">
        <w:trPr>
          <w:ins w:id="24630" w:author="Fegie" w:date="2021-05-02T00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E452E2" w14:textId="77777777" w:rsidR="00736F37" w:rsidRDefault="00736F37">
            <w:pPr>
              <w:jc w:val="center"/>
              <w:rPr>
                <w:ins w:id="24631" w:author="Fegie" w:date="2021-05-02T00:06:00Z"/>
                <w:rFonts w:ascii="標楷體" w:eastAsia="標楷體" w:hAnsi="標楷體"/>
              </w:rPr>
            </w:pPr>
            <w:ins w:id="24632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4C683D" w14:textId="77777777" w:rsidR="00736F37" w:rsidRDefault="00736F37">
            <w:pPr>
              <w:jc w:val="center"/>
              <w:rPr>
                <w:ins w:id="24633" w:author="Fegie" w:date="2021-05-02T00:06:00Z"/>
                <w:rFonts w:ascii="標楷體" w:eastAsia="標楷體" w:hAnsi="標楷體"/>
              </w:rPr>
            </w:pPr>
            <w:ins w:id="24634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7D895" w14:textId="77777777" w:rsidR="00736F37" w:rsidRDefault="00736F37">
            <w:pPr>
              <w:jc w:val="center"/>
              <w:rPr>
                <w:ins w:id="24635" w:author="Fegie" w:date="2021-05-02T00:06:00Z"/>
                <w:rFonts w:ascii="標楷體" w:eastAsia="標楷體" w:hAnsi="標楷體"/>
              </w:rPr>
            </w:pPr>
            <w:ins w:id="24636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736F37" w14:paraId="6FE7EB2B" w14:textId="77777777" w:rsidTr="00736F37">
        <w:trPr>
          <w:ins w:id="24637" w:author="Fegie" w:date="2021-05-02T00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677A2" w14:textId="77777777" w:rsidR="00736F37" w:rsidRDefault="00736F37">
            <w:pPr>
              <w:jc w:val="center"/>
              <w:rPr>
                <w:ins w:id="24638" w:author="Fegie" w:date="2021-05-02T00:06:00Z"/>
                <w:rFonts w:ascii="標楷體" w:eastAsia="標楷體" w:hAnsi="標楷體"/>
              </w:rPr>
            </w:pPr>
            <w:ins w:id="24639" w:author="Fegie" w:date="2021-05-02T00:0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835C7" w14:textId="6A2F0D21" w:rsidR="00736F37" w:rsidRDefault="0000053E">
            <w:pPr>
              <w:rPr>
                <w:ins w:id="24640" w:author="Fegie" w:date="2021-05-02T00:06:00Z"/>
                <w:rFonts w:ascii="標楷體" w:eastAsia="標楷體" w:hAnsi="標楷體"/>
              </w:rPr>
            </w:pPr>
            <w:ins w:id="24641" w:author="Fegie" w:date="2021-05-02T00:29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3E869" w14:textId="1E21D6A2" w:rsidR="00736F37" w:rsidRDefault="0000053E">
            <w:pPr>
              <w:rPr>
                <w:ins w:id="24642" w:author="Fegie" w:date="2021-05-02T00:06:00Z"/>
                <w:rFonts w:ascii="標楷體" w:eastAsia="標楷體" w:hAnsi="標楷體"/>
              </w:rPr>
            </w:pPr>
            <w:ins w:id="24643" w:author="Fegie" w:date="2021-05-02T00:31:00Z">
              <w:r>
                <w:rPr>
                  <w:rFonts w:ascii="標楷體" w:eastAsia="標楷體" w:hAnsi="標楷體" w:hint="eastAsia"/>
                  <w:lang w:eastAsia="zh-HK"/>
                </w:rPr>
                <w:t>客戶資料主</w:t>
              </w:r>
            </w:ins>
            <w:ins w:id="24644" w:author="Fegie" w:date="2021-05-02T00:06:00Z">
              <w:r w:rsidR="00736F37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736F37" w14:paraId="2497B879" w14:textId="77777777" w:rsidTr="00736F37">
        <w:trPr>
          <w:ins w:id="24645" w:author="Fegie" w:date="2021-05-02T00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5C789" w14:textId="77777777" w:rsidR="00736F37" w:rsidRDefault="00736F37">
            <w:pPr>
              <w:jc w:val="center"/>
              <w:rPr>
                <w:ins w:id="24646" w:author="Fegie" w:date="2021-05-02T00:06:00Z"/>
                <w:rFonts w:ascii="標楷體" w:eastAsia="標楷體" w:hAnsi="標楷體"/>
              </w:rPr>
            </w:pPr>
            <w:ins w:id="24647" w:author="Fegie" w:date="2021-05-02T00:0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49070" w14:textId="65D8C727" w:rsidR="00736F37" w:rsidRDefault="0000053E">
            <w:pPr>
              <w:rPr>
                <w:ins w:id="24648" w:author="Fegie" w:date="2021-05-02T00:06:00Z"/>
                <w:rFonts w:ascii="標楷體" w:eastAsia="標楷體" w:hAnsi="標楷體"/>
              </w:rPr>
            </w:pPr>
            <w:ins w:id="24649" w:author="Fegie" w:date="2021-05-02T00:29:00Z">
              <w:r>
                <w:rPr>
                  <w:rFonts w:ascii="標楷體" w:eastAsia="標楷體" w:hAnsi="標楷體"/>
                </w:rPr>
                <w:t>CustTelNo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5DEF9" w14:textId="2025163B" w:rsidR="00736F37" w:rsidRDefault="0000053E">
            <w:pPr>
              <w:rPr>
                <w:ins w:id="24650" w:author="Fegie" w:date="2021-05-02T00:06:00Z"/>
                <w:rFonts w:ascii="標楷體" w:eastAsia="標楷體" w:hAnsi="標楷體"/>
              </w:rPr>
            </w:pPr>
            <w:ins w:id="24651" w:author="Fegie" w:date="2021-05-02T00:30:00Z">
              <w:r>
                <w:rPr>
                  <w:rFonts w:ascii="標楷體" w:eastAsia="標楷體" w:hAnsi="標楷體" w:hint="eastAsia"/>
                  <w:lang w:eastAsia="zh-HK"/>
                </w:rPr>
                <w:t>客戶聯絡電話檔</w:t>
              </w:r>
            </w:ins>
          </w:p>
        </w:tc>
      </w:tr>
    </w:tbl>
    <w:p w14:paraId="19C6E902" w14:textId="7E87266D" w:rsidR="00736F37" w:rsidDel="00B06BCC" w:rsidRDefault="00736F37" w:rsidP="00736F37">
      <w:pPr>
        <w:rPr>
          <w:ins w:id="24652" w:author="Fegie" w:date="2021-05-02T00:06:00Z"/>
          <w:del w:id="24653" w:author="家榮 張" w:date="2021-05-17T10:47:00Z"/>
          <w:rFonts w:ascii="標楷體" w:eastAsia="標楷體" w:hAnsi="標楷體"/>
        </w:rPr>
      </w:pPr>
    </w:p>
    <w:p w14:paraId="7EE5BEC0" w14:textId="1295BCB9" w:rsidR="00736F37" w:rsidDel="00B06BCC" w:rsidRDefault="00736F37">
      <w:pPr>
        <w:pStyle w:val="15"/>
        <w:tabs>
          <w:tab w:val="left" w:pos="2448"/>
        </w:tabs>
        <w:ind w:left="0" w:firstLine="0"/>
        <w:rPr>
          <w:ins w:id="24654" w:author="Fegie" w:date="2021-05-02T00:06:00Z"/>
          <w:del w:id="24655" w:author="家榮 張" w:date="2021-05-17T10:46:00Z"/>
        </w:rPr>
        <w:pPrChange w:id="24656" w:author="家榮 張" w:date="2021-05-17T10:46:00Z">
          <w:pPr>
            <w:pStyle w:val="15"/>
            <w:numPr>
              <w:numId w:val="55"/>
            </w:numPr>
            <w:ind w:left="1418"/>
          </w:pPr>
        </w:pPrChange>
      </w:pPr>
      <w:ins w:id="24657" w:author="Fegie" w:date="2021-05-02T00:06:00Z">
        <w:del w:id="24658" w:author="家榮 張" w:date="2021-05-17T10:46:00Z">
          <w:r w:rsidDel="00B06BCC">
            <w:rPr>
              <w:rFonts w:hint="eastAsia"/>
            </w:rPr>
            <w:delText>UI畫面</w:delText>
          </w:r>
        </w:del>
      </w:ins>
    </w:p>
    <w:p w14:paraId="4ED3C176" w14:textId="12CE2C07" w:rsidR="00736F37" w:rsidDel="00B06BCC" w:rsidRDefault="00736F37">
      <w:pPr>
        <w:pStyle w:val="15"/>
        <w:tabs>
          <w:tab w:val="left" w:pos="2448"/>
        </w:tabs>
        <w:rPr>
          <w:ins w:id="24659" w:author="Fegie" w:date="2021-05-02T00:06:00Z"/>
          <w:del w:id="24660" w:author="家榮 張" w:date="2021-05-17T10:46:00Z"/>
          <w:noProof/>
        </w:rPr>
        <w:pPrChange w:id="24661" w:author="家榮 張" w:date="2021-05-17T10:47:00Z">
          <w:pPr/>
        </w:pPrChange>
      </w:pPr>
      <w:ins w:id="24662" w:author="Fegie" w:date="2021-05-02T00:06:00Z">
        <w:del w:id="24663" w:author="家榮 張" w:date="2021-05-17T10:47:00Z">
          <w:r w:rsidDel="00B06BCC">
            <w:rPr>
              <w:noProof/>
            </w:rPr>
            <w:delText xml:space="preserve"> </w:delText>
          </w:r>
        </w:del>
      </w:ins>
      <w:ins w:id="24664" w:author="Fegie" w:date="2021-05-02T00:31:00Z">
        <w:del w:id="24665" w:author="家榮 張" w:date="2021-05-17T10:46:00Z">
          <w:r w:rsidR="00D8560B" w:rsidDel="00B06BCC">
            <w:rPr>
              <w:noProof/>
            </w:rPr>
            <w:drawing>
              <wp:inline distT="0" distB="0" distL="0" distR="0" wp14:anchorId="3084C5F7" wp14:editId="4EE2D3F7">
                <wp:extent cx="6479540" cy="2551430"/>
                <wp:effectExtent l="0" t="0" r="0" b="0"/>
                <wp:docPr id="82" name="圖片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551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2CB1B37F" w14:textId="317CFFD3" w:rsidR="00736F37" w:rsidDel="00B06BCC" w:rsidRDefault="00736F37">
      <w:pPr>
        <w:pStyle w:val="15"/>
        <w:rPr>
          <w:ins w:id="24666" w:author="Fegie" w:date="2021-05-02T00:06:00Z"/>
          <w:del w:id="24667" w:author="家榮 張" w:date="2021-05-17T10:46:00Z"/>
        </w:rPr>
        <w:pPrChange w:id="24668" w:author="家榮 張" w:date="2021-05-17T10:47:00Z">
          <w:pPr>
            <w:pStyle w:val="a"/>
            <w:numPr>
              <w:numId w:val="55"/>
            </w:numPr>
            <w:tabs>
              <w:tab w:val="clear" w:pos="1559"/>
            </w:tabs>
            <w:spacing w:before="0"/>
            <w:ind w:left="1418" w:hanging="480"/>
          </w:pPr>
        </w:pPrChange>
      </w:pPr>
      <w:ins w:id="24669" w:author="Fegie" w:date="2021-05-02T00:06:00Z">
        <w:del w:id="24670" w:author="家榮 張" w:date="2021-05-17T10:46:00Z">
          <w:r w:rsidDel="00B06BCC">
            <w:rPr>
              <w:rFonts w:hint="eastAsia"/>
            </w:rPr>
            <w:delText>輸入畫面</w:delText>
          </w:r>
          <w:r w:rsidDel="00B06BCC">
            <w:rPr>
              <w:rFonts w:hint="eastAsia"/>
              <w:lang w:eastAsia="zh-HK"/>
            </w:rPr>
            <w:delText>按鈕</w:delText>
          </w:r>
          <w:r w:rsidDel="00B06BCC">
            <w:rPr>
              <w:rFonts w:hint="eastAsia"/>
            </w:rPr>
            <w:delText>說明</w:delText>
          </w:r>
        </w:del>
      </w:ins>
    </w:p>
    <w:p w14:paraId="383FCAA1" w14:textId="236F065D" w:rsidR="00736F37" w:rsidDel="00B06BCC" w:rsidRDefault="00736F37">
      <w:pPr>
        <w:pStyle w:val="15"/>
        <w:rPr>
          <w:ins w:id="24671" w:author="Fegie" w:date="2021-05-02T00:06:00Z"/>
          <w:del w:id="24672" w:author="家榮 張" w:date="2021-05-17T10:46:00Z"/>
        </w:rPr>
        <w:pPrChange w:id="24673" w:author="家榮 張" w:date="2021-05-17T10:47:00Z">
          <w:pPr/>
        </w:pPrChange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736F37" w:rsidDel="00B06BCC" w14:paraId="5309775C" w14:textId="4FE88BAA" w:rsidTr="00736F37">
        <w:trPr>
          <w:ins w:id="24674" w:author="Fegie" w:date="2021-05-02T00:06:00Z"/>
          <w:del w:id="24675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24D64E0" w14:textId="2ECE83A3" w:rsidR="00736F37" w:rsidDel="00B06BCC" w:rsidRDefault="00736F37">
            <w:pPr>
              <w:pStyle w:val="15"/>
              <w:rPr>
                <w:ins w:id="24676" w:author="Fegie" w:date="2021-05-02T00:06:00Z"/>
                <w:del w:id="24677" w:author="家榮 張" w:date="2021-05-17T10:46:00Z"/>
              </w:rPr>
              <w:pPrChange w:id="24678" w:author="家榮 張" w:date="2021-05-17T10:47:00Z">
                <w:pPr>
                  <w:jc w:val="center"/>
                </w:pPr>
              </w:pPrChange>
            </w:pPr>
            <w:ins w:id="24679" w:author="Fegie" w:date="2021-05-02T00:06:00Z">
              <w:del w:id="24680" w:author="家榮 張" w:date="2021-05-17T10:46:00Z">
                <w:r w:rsidDel="00B06BCC">
                  <w:rPr>
                    <w:rFonts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E238571" w14:textId="73AF1460" w:rsidR="00736F37" w:rsidDel="00B06BCC" w:rsidRDefault="00736F37">
            <w:pPr>
              <w:pStyle w:val="15"/>
              <w:rPr>
                <w:ins w:id="24681" w:author="Fegie" w:date="2021-05-02T00:06:00Z"/>
                <w:del w:id="24682" w:author="家榮 張" w:date="2021-05-17T10:46:00Z"/>
              </w:rPr>
              <w:pPrChange w:id="24683" w:author="家榮 張" w:date="2021-05-17T10:47:00Z">
                <w:pPr>
                  <w:jc w:val="center"/>
                </w:pPr>
              </w:pPrChange>
            </w:pPr>
            <w:ins w:id="24684" w:author="Fegie" w:date="2021-05-02T00:06:00Z">
              <w:del w:id="24685" w:author="家榮 張" w:date="2021-05-17T10:46:00Z">
                <w:r w:rsidDel="00B06BCC">
                  <w:rPr>
                    <w:rFonts w:hint="eastAsia"/>
                    <w:lang w:eastAsia="zh-HK"/>
                  </w:rPr>
                  <w:delText>按鈕名稱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3C3365D" w14:textId="06E9BC46" w:rsidR="00736F37" w:rsidDel="00B06BCC" w:rsidRDefault="00736F37">
            <w:pPr>
              <w:pStyle w:val="15"/>
              <w:rPr>
                <w:ins w:id="24686" w:author="Fegie" w:date="2021-05-02T00:06:00Z"/>
                <w:del w:id="24687" w:author="家榮 張" w:date="2021-05-17T10:46:00Z"/>
              </w:rPr>
              <w:pPrChange w:id="24688" w:author="家榮 張" w:date="2021-05-17T10:47:00Z">
                <w:pPr>
                  <w:jc w:val="center"/>
                </w:pPr>
              </w:pPrChange>
            </w:pPr>
            <w:ins w:id="24689" w:author="Fegie" w:date="2021-05-02T00:06:00Z">
              <w:del w:id="24690" w:author="家榮 張" w:date="2021-05-17T10:46:00Z">
                <w:r w:rsidDel="00B06BCC">
                  <w:rPr>
                    <w:rFonts w:hint="eastAsia"/>
                    <w:lang w:eastAsia="zh-HK"/>
                  </w:rPr>
                  <w:delText>功能說明</w:delText>
                </w:r>
              </w:del>
            </w:ins>
          </w:p>
        </w:tc>
      </w:tr>
      <w:tr w:rsidR="00736F37" w:rsidDel="00B06BCC" w14:paraId="17CD468F" w14:textId="2E4B7AEE" w:rsidTr="00736F37">
        <w:trPr>
          <w:ins w:id="24691" w:author="Fegie" w:date="2021-05-02T00:06:00Z"/>
          <w:del w:id="24692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4DBA4" w14:textId="4CDD637E" w:rsidR="00736F37" w:rsidDel="00B06BCC" w:rsidRDefault="00736F37">
            <w:pPr>
              <w:pStyle w:val="15"/>
              <w:rPr>
                <w:ins w:id="24693" w:author="Fegie" w:date="2021-05-02T00:06:00Z"/>
                <w:del w:id="24694" w:author="家榮 張" w:date="2021-05-17T10:46:00Z"/>
                <w:lang w:eastAsia="zh-HK"/>
              </w:rPr>
              <w:pPrChange w:id="24695" w:author="家榮 張" w:date="2021-05-17T10:47:00Z">
                <w:pPr>
                  <w:jc w:val="center"/>
                </w:pPr>
              </w:pPrChange>
            </w:pPr>
            <w:ins w:id="24696" w:author="Fegie" w:date="2021-05-02T00:06:00Z">
              <w:del w:id="24697" w:author="家榮 張" w:date="2021-05-17T10:46:00Z">
                <w:r w:rsidDel="00B06BCC">
                  <w:rPr>
                    <w:rFonts w:hint="eastAsia"/>
                  </w:rPr>
                  <w:delText>1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AE689" w14:textId="52295BCC" w:rsidR="00736F37" w:rsidDel="00B06BCC" w:rsidRDefault="00736F37">
            <w:pPr>
              <w:pStyle w:val="15"/>
              <w:rPr>
                <w:ins w:id="24698" w:author="Fegie" w:date="2021-05-02T00:06:00Z"/>
                <w:del w:id="24699" w:author="家榮 張" w:date="2021-05-17T10:46:00Z"/>
                <w:lang w:eastAsia="zh-HK"/>
              </w:rPr>
              <w:pPrChange w:id="24700" w:author="家榮 張" w:date="2021-05-17T10:47:00Z">
                <w:pPr/>
              </w:pPrChange>
            </w:pPr>
            <w:ins w:id="24701" w:author="Fegie" w:date="2021-05-02T00:06:00Z">
              <w:del w:id="24702" w:author="家榮 張" w:date="2021-05-17T10:46:00Z">
                <w:r w:rsidDel="00B06BCC">
                  <w:rPr>
                    <w:rFonts w:hint="eastAsia"/>
                    <w:lang w:eastAsia="zh-HK"/>
                  </w:rPr>
                  <w:delText>新增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B0C4E" w14:textId="704954EB" w:rsidR="00736F37" w:rsidDel="00B06BCC" w:rsidRDefault="00736F37">
            <w:pPr>
              <w:pStyle w:val="15"/>
              <w:rPr>
                <w:ins w:id="24703" w:author="Fegie" w:date="2021-05-02T00:06:00Z"/>
                <w:del w:id="24704" w:author="家榮 張" w:date="2021-05-17T10:46:00Z"/>
                <w:lang w:eastAsia="zh-HK"/>
              </w:rPr>
              <w:pPrChange w:id="24705" w:author="家榮 張" w:date="2021-05-17T10:47:00Z">
                <w:pPr/>
              </w:pPrChange>
            </w:pPr>
            <w:ins w:id="24706" w:author="Fegie" w:date="2021-05-02T00:06:00Z">
              <w:del w:id="24707" w:author="家榮 張" w:date="2021-05-17T10:46:00Z">
                <w:r w:rsidDel="00B06BCC">
                  <w:rPr>
                    <w:rFonts w:hint="eastAsia"/>
                  </w:rPr>
                  <w:delText>1.【</w:delText>
                </w:r>
              </w:del>
            </w:ins>
            <w:ins w:id="24708" w:author="Fegie" w:date="2021-05-02T01:35:00Z">
              <w:del w:id="24709" w:author="家榮 張" w:date="2021-05-17T10:46:00Z">
                <w:r w:rsidR="008B5D75" w:rsidDel="00B06BCC">
                  <w:rPr>
                    <w:rFonts w:hint="eastAsia"/>
                  </w:rPr>
                  <w:delText xml:space="preserve">L1905 </w:delText>
                </w:r>
                <w:r w:rsidR="008B5D75" w:rsidDel="00B06BCC">
                  <w:rPr>
                    <w:rFonts w:hint="eastAsia"/>
                    <w:lang w:eastAsia="zh-HK"/>
                  </w:rPr>
                  <w:delText>顧客聯絡電話查詢</w:delText>
                </w:r>
              </w:del>
            </w:ins>
            <w:ins w:id="24710" w:author="Fegie" w:date="2021-05-02T00:06:00Z">
              <w:del w:id="24711" w:author="家榮 張" w:date="2021-05-17T10:46:00Z">
                <w:r w:rsidDel="00B06BCC">
                  <w:rPr>
                    <w:rFonts w:hint="eastAsia"/>
                  </w:rPr>
                  <w:delText>】</w:delText>
                </w:r>
                <w:r w:rsidDel="00B06BCC">
                  <w:rPr>
                    <w:rFonts w:hint="eastAsia"/>
                    <w:lang w:eastAsia="zh-HK"/>
                  </w:rPr>
                  <w:delText>功能</w:delText>
                </w:r>
                <w:r w:rsidDel="00B06BCC">
                  <w:rPr>
                    <w:rFonts w:hint="eastAsia"/>
                  </w:rPr>
                  <w:delText>點「</w:delText>
                </w:r>
                <w:r w:rsidDel="00B06BCC">
                  <w:rPr>
                    <w:rFonts w:hint="eastAsia"/>
                    <w:lang w:eastAsia="zh-HK"/>
                  </w:rPr>
                  <w:delText>新增</w:delText>
                </w:r>
                <w:r w:rsidDel="00B06BCC">
                  <w:rPr>
                    <w:rFonts w:hint="eastAsia"/>
                  </w:rPr>
                  <w:delText>」</w:delText>
                </w:r>
                <w:r w:rsidDel="00B06BCC">
                  <w:rPr>
                    <w:rFonts w:hint="eastAsia"/>
                    <w:lang w:eastAsia="zh-HK"/>
                  </w:rPr>
                  <w:delText>時顯示</w:delText>
                </w:r>
                <w:r w:rsidDel="00B06BCC">
                  <w:rPr>
                    <w:rFonts w:hint="eastAsia"/>
                  </w:rPr>
                  <w:delText>。</w:delText>
                </w:r>
              </w:del>
            </w:ins>
          </w:p>
          <w:p w14:paraId="67A3F3CF" w14:textId="5C2FBBFB" w:rsidR="00736F37" w:rsidDel="00B06BCC" w:rsidRDefault="00736F37">
            <w:pPr>
              <w:pStyle w:val="15"/>
              <w:rPr>
                <w:ins w:id="24712" w:author="Fegie" w:date="2021-05-02T00:06:00Z"/>
                <w:del w:id="24713" w:author="家榮 張" w:date="2021-05-17T10:46:00Z"/>
                <w:lang w:eastAsia="zh-HK"/>
              </w:rPr>
              <w:pPrChange w:id="24714" w:author="家榮 張" w:date="2021-05-17T10:47:00Z">
                <w:pPr/>
              </w:pPrChange>
            </w:pPr>
            <w:ins w:id="24715" w:author="Fegie" w:date="2021-05-02T00:06:00Z">
              <w:del w:id="24716" w:author="家榮 張" w:date="2021-05-17T10:46:00Z">
                <w:r w:rsidDel="00B06BCC">
                  <w:rPr>
                    <w:rFonts w:hint="eastAsia"/>
                  </w:rPr>
                  <w:delText>2.</w:delText>
                </w:r>
                <w:r w:rsidDel="00B06BCC">
                  <w:rPr>
                    <w:rFonts w:hint="eastAsia"/>
                    <w:lang w:eastAsia="zh-HK"/>
                  </w:rPr>
                  <w:delText>執行新增</w:delText>
                </w:r>
              </w:del>
            </w:ins>
            <w:ins w:id="24717" w:author="Fegie" w:date="2021-05-02T01:36:00Z">
              <w:del w:id="24718" w:author="家榮 張" w:date="2021-05-17T10:46:00Z">
                <w:r w:rsidR="002901C9" w:rsidDel="00B06BCC">
                  <w:rPr>
                    <w:rFonts w:hint="eastAsia"/>
                    <w:lang w:eastAsia="zh-HK"/>
                  </w:rPr>
                  <w:delText>顧客聯絡電話</w:delText>
                </w:r>
              </w:del>
            </w:ins>
            <w:ins w:id="24719" w:author="Fegie" w:date="2021-05-02T00:06:00Z">
              <w:del w:id="24720" w:author="家榮 張" w:date="2021-05-17T10:46:00Z">
                <w:r w:rsidDel="00B06BCC">
                  <w:rPr>
                    <w:rFonts w:hint="eastAsia"/>
                    <w:lang w:eastAsia="zh-HK"/>
                  </w:rPr>
                  <w:delText>資料</w:delText>
                </w:r>
                <w:r w:rsidDel="00B06BCC">
                  <w:rPr>
                    <w:rFonts w:hint="eastAsia"/>
                  </w:rPr>
                  <w:delText>。</w:delText>
                </w:r>
              </w:del>
            </w:ins>
          </w:p>
        </w:tc>
      </w:tr>
      <w:tr w:rsidR="00736F37" w:rsidDel="00B06BCC" w14:paraId="306108A9" w14:textId="3FABE37C" w:rsidTr="00736F37">
        <w:trPr>
          <w:ins w:id="24721" w:author="Fegie" w:date="2021-05-02T00:06:00Z"/>
          <w:del w:id="24722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8A72E" w14:textId="44917D14" w:rsidR="00736F37" w:rsidDel="00B06BCC" w:rsidRDefault="00736F37">
            <w:pPr>
              <w:pStyle w:val="15"/>
              <w:rPr>
                <w:ins w:id="24723" w:author="Fegie" w:date="2021-05-02T00:06:00Z"/>
                <w:del w:id="24724" w:author="家榮 張" w:date="2021-05-17T10:46:00Z"/>
              </w:rPr>
              <w:pPrChange w:id="24725" w:author="家榮 張" w:date="2021-05-17T10:47:00Z">
                <w:pPr>
                  <w:jc w:val="center"/>
                </w:pPr>
              </w:pPrChange>
            </w:pPr>
            <w:ins w:id="24726" w:author="Fegie" w:date="2021-05-02T00:06:00Z">
              <w:del w:id="24727" w:author="家榮 張" w:date="2021-05-17T10:46:00Z">
                <w:r w:rsidDel="00B06BCC">
                  <w:rPr>
                    <w:rFonts w:hint="eastAsia"/>
                  </w:rPr>
                  <w:delText>2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25147" w14:textId="4EF9BB8C" w:rsidR="00736F37" w:rsidDel="00B06BCC" w:rsidRDefault="00736F37">
            <w:pPr>
              <w:pStyle w:val="15"/>
              <w:rPr>
                <w:ins w:id="24728" w:author="Fegie" w:date="2021-05-02T00:06:00Z"/>
                <w:del w:id="24729" w:author="家榮 張" w:date="2021-05-17T10:46:00Z"/>
                <w:lang w:eastAsia="zh-HK"/>
              </w:rPr>
              <w:pPrChange w:id="24730" w:author="家榮 張" w:date="2021-05-17T10:47:00Z">
                <w:pPr/>
              </w:pPrChange>
            </w:pPr>
            <w:ins w:id="24731" w:author="Fegie" w:date="2021-05-02T00:06:00Z">
              <w:del w:id="24732" w:author="家榮 張" w:date="2021-05-17T10:46:00Z">
                <w:r w:rsidDel="00B06BCC">
                  <w:rPr>
                    <w:rFonts w:hint="eastAsia"/>
                    <w:lang w:eastAsia="zh-HK"/>
                  </w:rPr>
                  <w:delText>修改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4C1CB" w14:textId="4F33F292" w:rsidR="00736F37" w:rsidDel="00B06BCC" w:rsidRDefault="00736F37">
            <w:pPr>
              <w:pStyle w:val="15"/>
              <w:rPr>
                <w:ins w:id="24733" w:author="Fegie" w:date="2021-05-02T00:06:00Z"/>
                <w:del w:id="24734" w:author="家榮 張" w:date="2021-05-17T10:46:00Z"/>
                <w:lang w:eastAsia="zh-HK"/>
              </w:rPr>
              <w:pPrChange w:id="24735" w:author="家榮 張" w:date="2021-05-17T10:47:00Z">
                <w:pPr/>
              </w:pPrChange>
            </w:pPr>
            <w:ins w:id="24736" w:author="Fegie" w:date="2021-05-02T00:06:00Z">
              <w:del w:id="24737" w:author="家榮 張" w:date="2021-05-17T10:46:00Z">
                <w:r w:rsidDel="00B06BCC">
                  <w:rPr>
                    <w:rFonts w:hint="eastAsia"/>
                  </w:rPr>
                  <w:delText>1.【</w:delText>
                </w:r>
              </w:del>
            </w:ins>
            <w:ins w:id="24738" w:author="Fegie" w:date="2021-05-02T01:35:00Z">
              <w:del w:id="24739" w:author="家榮 張" w:date="2021-05-17T10:46:00Z">
                <w:r w:rsidR="008B5D75" w:rsidDel="00B06BCC">
                  <w:rPr>
                    <w:rFonts w:hint="eastAsia"/>
                  </w:rPr>
                  <w:delText xml:space="preserve">L1905 </w:delText>
                </w:r>
                <w:r w:rsidR="008B5D75" w:rsidDel="00B06BCC">
                  <w:rPr>
                    <w:rFonts w:hint="eastAsia"/>
                    <w:lang w:eastAsia="zh-HK"/>
                  </w:rPr>
                  <w:delText>顧客聯絡電話查詢</w:delText>
                </w:r>
              </w:del>
            </w:ins>
            <w:ins w:id="24740" w:author="Fegie" w:date="2021-05-02T00:06:00Z">
              <w:del w:id="24741" w:author="家榮 張" w:date="2021-05-17T10:46:00Z">
                <w:r w:rsidDel="00B06BCC">
                  <w:rPr>
                    <w:rFonts w:hint="eastAsia"/>
                  </w:rPr>
                  <w:delText>】</w:delText>
                </w:r>
                <w:r w:rsidDel="00B06BCC">
                  <w:rPr>
                    <w:rFonts w:hint="eastAsia"/>
                    <w:lang w:eastAsia="zh-HK"/>
                  </w:rPr>
                  <w:delText>功能</w:delText>
                </w:r>
                <w:r w:rsidDel="00B06BCC">
                  <w:rPr>
                    <w:rFonts w:hint="eastAsia"/>
                  </w:rPr>
                  <w:delText>點「</w:delText>
                </w:r>
                <w:r w:rsidDel="00B06BCC">
                  <w:rPr>
                    <w:rFonts w:hint="eastAsia"/>
                    <w:lang w:eastAsia="zh-HK"/>
                  </w:rPr>
                  <w:delText>修改</w:delText>
                </w:r>
                <w:r w:rsidDel="00B06BCC">
                  <w:rPr>
                    <w:rFonts w:hint="eastAsia"/>
                  </w:rPr>
                  <w:delText>」</w:delText>
                </w:r>
                <w:r w:rsidDel="00B06BCC">
                  <w:rPr>
                    <w:rFonts w:hint="eastAsia"/>
                    <w:lang w:eastAsia="zh-HK"/>
                  </w:rPr>
                  <w:delText>時顯示</w:delText>
                </w:r>
                <w:r w:rsidDel="00B06BCC">
                  <w:rPr>
                    <w:rFonts w:hint="eastAsia"/>
                  </w:rPr>
                  <w:delText>。</w:delText>
                </w:r>
              </w:del>
            </w:ins>
          </w:p>
          <w:p w14:paraId="0C0B8103" w14:textId="5BF0CB16" w:rsidR="00736F37" w:rsidDel="00B06BCC" w:rsidRDefault="00736F37">
            <w:pPr>
              <w:pStyle w:val="15"/>
              <w:rPr>
                <w:ins w:id="24742" w:author="Fegie" w:date="2021-05-02T00:06:00Z"/>
                <w:del w:id="24743" w:author="家榮 張" w:date="2021-05-17T10:46:00Z"/>
                <w:lang w:eastAsia="zh-HK"/>
              </w:rPr>
              <w:pPrChange w:id="24744" w:author="家榮 張" w:date="2021-05-17T10:47:00Z">
                <w:pPr/>
              </w:pPrChange>
            </w:pPr>
            <w:ins w:id="24745" w:author="Fegie" w:date="2021-05-02T00:06:00Z">
              <w:del w:id="24746" w:author="家榮 張" w:date="2021-05-17T10:46:00Z">
                <w:r w:rsidDel="00B06BCC">
                  <w:rPr>
                    <w:rFonts w:hint="eastAsia"/>
                  </w:rPr>
                  <w:delText>2.</w:delText>
                </w:r>
                <w:r w:rsidDel="00B06BCC">
                  <w:rPr>
                    <w:rFonts w:hint="eastAsia"/>
                    <w:lang w:eastAsia="zh-HK"/>
                  </w:rPr>
                  <w:delText>功能修改時顯示</w:delText>
                </w:r>
                <w:r w:rsidDel="00B06BCC">
                  <w:rPr>
                    <w:rFonts w:hint="eastAsia"/>
                  </w:rPr>
                  <w:delText>,</w:delText>
                </w:r>
                <w:r w:rsidDel="00B06BCC">
                  <w:rPr>
                    <w:rFonts w:hint="eastAsia"/>
                    <w:lang w:eastAsia="zh-HK"/>
                  </w:rPr>
                  <w:delText>執行修改</w:delText>
                </w:r>
              </w:del>
            </w:ins>
            <w:ins w:id="24747" w:author="Fegie" w:date="2021-05-02T01:36:00Z">
              <w:del w:id="24748" w:author="家榮 張" w:date="2021-05-17T10:46:00Z">
                <w:r w:rsidR="002901C9" w:rsidDel="00B06BCC">
                  <w:rPr>
                    <w:rFonts w:hint="eastAsia"/>
                    <w:lang w:eastAsia="zh-HK"/>
                  </w:rPr>
                  <w:delText>顧客聯絡電話</w:delText>
                </w:r>
              </w:del>
            </w:ins>
            <w:ins w:id="24749" w:author="Fegie" w:date="2021-05-02T00:06:00Z">
              <w:del w:id="24750" w:author="家榮 張" w:date="2021-05-17T10:46:00Z">
                <w:r w:rsidDel="00B06BCC">
                  <w:rPr>
                    <w:rFonts w:hint="eastAsia"/>
                    <w:lang w:eastAsia="zh-HK"/>
                  </w:rPr>
                  <w:delText>資料</w:delText>
                </w:r>
              </w:del>
            </w:ins>
          </w:p>
        </w:tc>
      </w:tr>
      <w:tr w:rsidR="00736F37" w:rsidDel="00B06BCC" w14:paraId="0AF87ACF" w14:textId="5F0D8543" w:rsidTr="00736F37">
        <w:trPr>
          <w:ins w:id="24751" w:author="Fegie" w:date="2021-05-02T00:06:00Z"/>
          <w:del w:id="24752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A3BE8" w14:textId="5EB40714" w:rsidR="00736F37" w:rsidDel="00B06BCC" w:rsidRDefault="00D8560B">
            <w:pPr>
              <w:pStyle w:val="15"/>
              <w:rPr>
                <w:ins w:id="24753" w:author="Fegie" w:date="2021-05-02T00:06:00Z"/>
                <w:del w:id="24754" w:author="家榮 張" w:date="2021-05-17T10:46:00Z"/>
              </w:rPr>
              <w:pPrChange w:id="24755" w:author="家榮 張" w:date="2021-05-17T10:47:00Z">
                <w:pPr>
                  <w:jc w:val="center"/>
                </w:pPr>
              </w:pPrChange>
            </w:pPr>
            <w:ins w:id="24756" w:author="Fegie" w:date="2021-05-02T00:32:00Z">
              <w:del w:id="24757" w:author="家榮 張" w:date="2021-05-17T10:46:00Z">
                <w:r w:rsidDel="00B06BCC">
                  <w:rPr>
                    <w:rFonts w:hint="eastAsia"/>
                  </w:rPr>
                  <w:delText>3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92613" w14:textId="4A8CAEF3" w:rsidR="00736F37" w:rsidDel="00B06BCC" w:rsidRDefault="00736F37">
            <w:pPr>
              <w:pStyle w:val="15"/>
              <w:rPr>
                <w:ins w:id="24758" w:author="Fegie" w:date="2021-05-02T00:06:00Z"/>
                <w:del w:id="24759" w:author="家榮 張" w:date="2021-05-17T10:46:00Z"/>
                <w:lang w:eastAsia="zh-HK"/>
              </w:rPr>
              <w:pPrChange w:id="24760" w:author="家榮 張" w:date="2021-05-17T10:47:00Z">
                <w:pPr/>
              </w:pPrChange>
            </w:pPr>
            <w:ins w:id="24761" w:author="Fegie" w:date="2021-05-02T00:06:00Z">
              <w:del w:id="24762" w:author="家榮 張" w:date="2021-05-17T10:46:00Z">
                <w:r w:rsidDel="00B06BCC">
                  <w:rPr>
                    <w:rFonts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664DD" w14:textId="04BCEE45" w:rsidR="00736F37" w:rsidDel="00B06BCC" w:rsidRDefault="00736F37">
            <w:pPr>
              <w:pStyle w:val="15"/>
              <w:rPr>
                <w:ins w:id="24763" w:author="Fegie" w:date="2021-05-02T00:06:00Z"/>
                <w:del w:id="24764" w:author="家榮 張" w:date="2021-05-17T10:46:00Z"/>
                <w:lang w:eastAsia="zh-HK"/>
              </w:rPr>
              <w:pPrChange w:id="24765" w:author="家榮 張" w:date="2021-05-17T10:47:00Z">
                <w:pPr/>
              </w:pPrChange>
            </w:pPr>
            <w:ins w:id="24766" w:author="Fegie" w:date="2021-05-02T00:06:00Z">
              <w:del w:id="24767" w:author="家榮 張" w:date="2021-05-17T10:46:00Z">
                <w:r w:rsidDel="00B06BCC">
                  <w:rPr>
                    <w:rFonts w:hint="eastAsia"/>
                    <w:lang w:eastAsia="zh-HK"/>
                  </w:rPr>
                  <w:delText>關閉此畫面</w:delText>
                </w:r>
              </w:del>
            </w:ins>
          </w:p>
        </w:tc>
      </w:tr>
      <w:tr w:rsidR="00736F37" w:rsidDel="00B06BCC" w14:paraId="37B5D3DB" w14:textId="7F5BDC3B" w:rsidTr="00736F37">
        <w:trPr>
          <w:ins w:id="24768" w:author="Fegie" w:date="2021-05-02T00:06:00Z"/>
          <w:del w:id="24769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C08E0" w14:textId="315E2820" w:rsidR="00736F37" w:rsidDel="00B06BCC" w:rsidRDefault="00D8560B">
            <w:pPr>
              <w:pStyle w:val="15"/>
              <w:rPr>
                <w:ins w:id="24770" w:author="Fegie" w:date="2021-05-02T00:06:00Z"/>
                <w:del w:id="24771" w:author="家榮 張" w:date="2021-05-17T10:46:00Z"/>
              </w:rPr>
              <w:pPrChange w:id="24772" w:author="家榮 張" w:date="2021-05-17T10:47:00Z">
                <w:pPr>
                  <w:jc w:val="center"/>
                </w:pPr>
              </w:pPrChange>
            </w:pPr>
            <w:ins w:id="24773" w:author="Fegie" w:date="2021-05-02T00:33:00Z">
              <w:del w:id="24774" w:author="家榮 張" w:date="2021-05-17T10:46:00Z">
                <w:r w:rsidDel="00B06BCC">
                  <w:rPr>
                    <w:rFonts w:hint="eastAsia"/>
                  </w:rPr>
                  <w:delText>4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D63A0" w14:textId="29872D6D" w:rsidR="00736F37" w:rsidDel="00B06BCC" w:rsidRDefault="00736F37">
            <w:pPr>
              <w:pStyle w:val="15"/>
              <w:rPr>
                <w:ins w:id="24775" w:author="Fegie" w:date="2021-05-02T00:06:00Z"/>
                <w:del w:id="24776" w:author="家榮 張" w:date="2021-05-17T10:46:00Z"/>
                <w:lang w:eastAsia="zh-HK"/>
              </w:rPr>
              <w:pPrChange w:id="24777" w:author="家榮 張" w:date="2021-05-17T10:47:00Z">
                <w:pPr/>
              </w:pPrChange>
            </w:pPr>
            <w:ins w:id="24778" w:author="Fegie" w:date="2021-05-02T00:06:00Z">
              <w:del w:id="24779" w:author="家榮 張" w:date="2021-05-17T10:46:00Z">
                <w:r w:rsidDel="00B06BCC">
                  <w:rPr>
                    <w:rFonts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3BA7B" w14:textId="5058F27F" w:rsidR="00736F37" w:rsidDel="00B06BCC" w:rsidRDefault="00736F37">
            <w:pPr>
              <w:pStyle w:val="15"/>
              <w:rPr>
                <w:ins w:id="24780" w:author="Fegie" w:date="2021-05-02T00:06:00Z"/>
                <w:del w:id="24781" w:author="家榮 張" w:date="2021-05-17T10:46:00Z"/>
                <w:lang w:eastAsia="zh-HK"/>
              </w:rPr>
              <w:pPrChange w:id="24782" w:author="家榮 張" w:date="2021-05-17T10:47:00Z">
                <w:pPr/>
              </w:pPrChange>
            </w:pPr>
            <w:ins w:id="24783" w:author="Fegie" w:date="2021-05-02T00:06:00Z">
              <w:del w:id="24784" w:author="家榮 張" w:date="2021-05-17T10:46:00Z">
                <w:r w:rsidDel="00B06BCC">
                  <w:rPr>
                    <w:rFonts w:hint="eastAsia"/>
                    <w:lang w:eastAsia="zh-HK"/>
                  </w:rPr>
                  <w:delText>功能新增且交易成功時顯示</w:delText>
                </w:r>
                <w:r w:rsidDel="00B06BCC">
                  <w:rPr>
                    <w:rFonts w:hint="eastAsia"/>
                  </w:rPr>
                  <w:delText>,</w:delText>
                </w:r>
                <w:r w:rsidDel="00B06BCC">
                  <w:rPr>
                    <w:rFonts w:hint="eastAsia"/>
                    <w:lang w:eastAsia="zh-HK"/>
                  </w:rPr>
                  <w:delText>重新輸入另一筆</w:delText>
                </w:r>
              </w:del>
            </w:ins>
            <w:ins w:id="24785" w:author="Fegie" w:date="2021-05-04T16:18:00Z">
              <w:del w:id="24786" w:author="家榮 張" w:date="2021-05-17T10:46:00Z">
                <w:r w:rsidR="00F66AF6" w:rsidDel="00B06BCC">
                  <w:rPr>
                    <w:rFonts w:hint="eastAsia"/>
                    <w:lang w:eastAsia="zh-HK"/>
                  </w:rPr>
                  <w:delText>客戶聯絡電話</w:delText>
                </w:r>
              </w:del>
            </w:ins>
          </w:p>
        </w:tc>
      </w:tr>
    </w:tbl>
    <w:p w14:paraId="558D43DC" w14:textId="021CCB6F" w:rsidR="00736F37" w:rsidDel="00B06BCC" w:rsidRDefault="00736F37">
      <w:pPr>
        <w:pStyle w:val="15"/>
        <w:rPr>
          <w:ins w:id="24787" w:author="Fegie" w:date="2021-05-02T00:06:00Z"/>
          <w:del w:id="24788" w:author="家榮 張" w:date="2021-05-17T10:46:00Z"/>
        </w:rPr>
        <w:pPrChange w:id="24789" w:author="家榮 張" w:date="2021-05-17T10:47:00Z">
          <w:pPr/>
        </w:pPrChange>
      </w:pPr>
    </w:p>
    <w:p w14:paraId="27713DD1" w14:textId="2D14635C" w:rsidR="00736F37" w:rsidDel="00B06BCC" w:rsidRDefault="00736F37">
      <w:pPr>
        <w:pStyle w:val="15"/>
        <w:rPr>
          <w:ins w:id="24790" w:author="Fegie" w:date="2021-05-02T00:06:00Z"/>
          <w:del w:id="24791" w:author="家榮 張" w:date="2021-05-17T10:46:00Z"/>
        </w:rPr>
        <w:pPrChange w:id="24792" w:author="家榮 張" w:date="2021-05-17T10:47:00Z">
          <w:pPr>
            <w:pStyle w:val="15"/>
            <w:numPr>
              <w:numId w:val="55"/>
            </w:numPr>
            <w:ind w:left="1418"/>
          </w:pPr>
        </w:pPrChange>
      </w:pPr>
      <w:ins w:id="24793" w:author="Fegie" w:date="2021-05-02T00:06:00Z">
        <w:del w:id="24794" w:author="家榮 張" w:date="2021-05-17T10:46:00Z">
          <w:r w:rsidDel="00B06BCC">
            <w:rPr>
              <w:rFonts w:hint="eastAsia"/>
            </w:rPr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6"/>
        <w:gridCol w:w="563"/>
        <w:gridCol w:w="1013"/>
        <w:gridCol w:w="563"/>
        <w:gridCol w:w="3220"/>
        <w:gridCol w:w="563"/>
        <w:gridCol w:w="676"/>
        <w:gridCol w:w="3146"/>
      </w:tblGrid>
      <w:tr w:rsidR="00736F37" w:rsidDel="00B06BCC" w14:paraId="2AD7563E" w14:textId="08843520" w:rsidTr="0084250E">
        <w:trPr>
          <w:trHeight w:val="388"/>
          <w:jc w:val="center"/>
          <w:ins w:id="24795" w:author="Fegie" w:date="2021-05-02T00:06:00Z"/>
          <w:del w:id="24796" w:author="家榮 張" w:date="2021-05-17T10:46:00Z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E5D4E2C" w14:textId="327CE2A6" w:rsidR="00736F37" w:rsidDel="00B06BCC" w:rsidRDefault="00736F37">
            <w:pPr>
              <w:pStyle w:val="15"/>
              <w:rPr>
                <w:ins w:id="24797" w:author="Fegie" w:date="2021-05-02T00:06:00Z"/>
                <w:del w:id="24798" w:author="家榮 張" w:date="2021-05-17T10:46:00Z"/>
              </w:rPr>
              <w:pPrChange w:id="24799" w:author="家榮 張" w:date="2021-05-17T10:47:00Z">
                <w:pPr/>
              </w:pPrChange>
            </w:pPr>
            <w:ins w:id="24800" w:author="Fegie" w:date="2021-05-02T00:06:00Z">
              <w:del w:id="24801" w:author="家榮 張" w:date="2021-05-17T10:46:00Z">
                <w:r w:rsidDel="00B06BCC">
                  <w:rPr>
                    <w:rFonts w:hint="eastAsia"/>
                  </w:rPr>
                  <w:delText>序號</w:delText>
                </w:r>
              </w:del>
            </w:ins>
          </w:p>
        </w:tc>
        <w:tc>
          <w:tcPr>
            <w:tcW w:w="8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C8CC042" w14:textId="049E2B64" w:rsidR="00736F37" w:rsidDel="00B06BCC" w:rsidRDefault="00736F37">
            <w:pPr>
              <w:pStyle w:val="15"/>
              <w:rPr>
                <w:ins w:id="24802" w:author="Fegie" w:date="2021-05-02T00:06:00Z"/>
                <w:del w:id="24803" w:author="家榮 張" w:date="2021-05-17T10:46:00Z"/>
              </w:rPr>
              <w:pPrChange w:id="24804" w:author="家榮 張" w:date="2021-05-17T10:47:00Z">
                <w:pPr/>
              </w:pPrChange>
            </w:pPr>
            <w:ins w:id="24805" w:author="Fegie" w:date="2021-05-02T00:06:00Z">
              <w:del w:id="24806" w:author="家榮 張" w:date="2021-05-17T10:46:00Z">
                <w:r w:rsidDel="00B06BCC">
                  <w:rPr>
                    <w:rFonts w:hint="eastAsia"/>
                  </w:rPr>
                  <w:delText>欄位</w:delText>
                </w:r>
              </w:del>
            </w:ins>
          </w:p>
        </w:tc>
        <w:tc>
          <w:tcPr>
            <w:tcW w:w="556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EB86862" w14:textId="09BE968C" w:rsidR="00736F37" w:rsidDel="00B06BCC" w:rsidRDefault="00736F37">
            <w:pPr>
              <w:pStyle w:val="15"/>
              <w:rPr>
                <w:ins w:id="24807" w:author="Fegie" w:date="2021-05-02T00:06:00Z"/>
                <w:del w:id="24808" w:author="家榮 張" w:date="2021-05-17T10:46:00Z"/>
              </w:rPr>
              <w:pPrChange w:id="24809" w:author="家榮 張" w:date="2021-05-17T10:47:00Z">
                <w:pPr>
                  <w:jc w:val="center"/>
                </w:pPr>
              </w:pPrChange>
            </w:pPr>
            <w:ins w:id="24810" w:author="Fegie" w:date="2021-05-02T00:06:00Z">
              <w:del w:id="24811" w:author="家榮 張" w:date="2021-05-17T10:46:00Z">
                <w:r w:rsidDel="00B06BCC">
                  <w:rPr>
                    <w:rFonts w:hint="eastAsia"/>
                  </w:rPr>
                  <w:delText>說明</w:delText>
                </w:r>
              </w:del>
            </w:ins>
          </w:p>
        </w:tc>
        <w:tc>
          <w:tcPr>
            <w:tcW w:w="342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3897195" w14:textId="3D51DC7B" w:rsidR="00736F37" w:rsidDel="00B06BCC" w:rsidRDefault="00736F37">
            <w:pPr>
              <w:pStyle w:val="15"/>
              <w:rPr>
                <w:ins w:id="24812" w:author="Fegie" w:date="2021-05-02T00:06:00Z"/>
                <w:del w:id="24813" w:author="家榮 張" w:date="2021-05-17T10:46:00Z"/>
              </w:rPr>
              <w:pPrChange w:id="24814" w:author="家榮 張" w:date="2021-05-17T10:47:00Z">
                <w:pPr/>
              </w:pPrChange>
            </w:pPr>
            <w:ins w:id="24815" w:author="Fegie" w:date="2021-05-02T00:06:00Z">
              <w:del w:id="24816" w:author="家榮 張" w:date="2021-05-17T10:46:00Z">
                <w:r w:rsidDel="00B06BCC">
                  <w:rPr>
                    <w:rFonts w:hint="eastAsia"/>
                  </w:rPr>
                  <w:delText>處理邏輯及注意事項</w:delText>
                </w:r>
              </w:del>
            </w:ins>
          </w:p>
        </w:tc>
      </w:tr>
      <w:tr w:rsidR="004D4780" w:rsidDel="00B06BCC" w14:paraId="4E4A7A2E" w14:textId="1D4354A9" w:rsidTr="0084250E">
        <w:trPr>
          <w:trHeight w:val="244"/>
          <w:jc w:val="center"/>
          <w:ins w:id="24817" w:author="Fegie" w:date="2021-05-02T00:06:00Z"/>
          <w:del w:id="24818" w:author="家榮 張" w:date="2021-05-17T10:46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145EB1" w14:textId="52F6C951" w:rsidR="00736F37" w:rsidDel="00B06BCC" w:rsidRDefault="00736F37">
            <w:pPr>
              <w:pStyle w:val="15"/>
              <w:rPr>
                <w:ins w:id="24819" w:author="Fegie" w:date="2021-05-02T00:06:00Z"/>
                <w:del w:id="24820" w:author="家榮 張" w:date="2021-05-17T10:46:00Z"/>
              </w:rPr>
              <w:pPrChange w:id="24821" w:author="家榮 張" w:date="2021-05-17T10:47:00Z">
                <w:pPr>
                  <w:widowControl/>
                </w:pPr>
              </w:pPrChange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181CC" w14:textId="60960735" w:rsidR="00736F37" w:rsidDel="00B06BCC" w:rsidRDefault="00736F37">
            <w:pPr>
              <w:pStyle w:val="15"/>
              <w:rPr>
                <w:ins w:id="24822" w:author="Fegie" w:date="2021-05-02T00:06:00Z"/>
                <w:del w:id="24823" w:author="家榮 張" w:date="2021-05-17T10:46:00Z"/>
              </w:rPr>
              <w:pPrChange w:id="24824" w:author="家榮 張" w:date="2021-05-17T10:47:00Z">
                <w:pPr>
                  <w:widowControl/>
                </w:pPr>
              </w:pPrChange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D5D2C40" w14:textId="5E2BD50C" w:rsidR="00736F37" w:rsidDel="00B06BCC" w:rsidRDefault="00736F37">
            <w:pPr>
              <w:pStyle w:val="15"/>
              <w:rPr>
                <w:ins w:id="24825" w:author="Fegie" w:date="2021-05-02T00:06:00Z"/>
                <w:del w:id="24826" w:author="家榮 張" w:date="2021-05-17T10:46:00Z"/>
              </w:rPr>
              <w:pPrChange w:id="24827" w:author="家榮 張" w:date="2021-05-17T10:47:00Z">
                <w:pPr/>
              </w:pPrChange>
            </w:pPr>
            <w:ins w:id="24828" w:author="Fegie" w:date="2021-05-02T00:06:00Z">
              <w:del w:id="24829" w:author="家榮 張" w:date="2021-05-17T10:46:00Z">
                <w:r w:rsidDel="00B06BCC">
                  <w:rPr>
                    <w:rFonts w:hint="eastAsia"/>
                  </w:rPr>
                  <w:delText>資料型態長度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A77757C" w14:textId="55AFEA70" w:rsidR="00736F37" w:rsidDel="00B06BCC" w:rsidRDefault="00736F37">
            <w:pPr>
              <w:pStyle w:val="15"/>
              <w:rPr>
                <w:ins w:id="24830" w:author="Fegie" w:date="2021-05-02T00:06:00Z"/>
                <w:del w:id="24831" w:author="家榮 張" w:date="2021-05-17T10:46:00Z"/>
              </w:rPr>
              <w:pPrChange w:id="24832" w:author="家榮 張" w:date="2021-05-17T10:47:00Z">
                <w:pPr/>
              </w:pPrChange>
            </w:pPr>
            <w:ins w:id="24833" w:author="Fegie" w:date="2021-05-02T00:06:00Z">
              <w:del w:id="24834" w:author="家榮 張" w:date="2021-05-17T10:46:00Z">
                <w:r w:rsidDel="00B06BCC">
                  <w:rPr>
                    <w:rFonts w:hint="eastAsia"/>
                  </w:rPr>
                  <w:delText>預設值</w:delText>
                </w:r>
              </w:del>
            </w:ins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3E2E58C" w14:textId="184A5B49" w:rsidR="00736F37" w:rsidDel="00B06BCC" w:rsidRDefault="00736F37">
            <w:pPr>
              <w:pStyle w:val="15"/>
              <w:rPr>
                <w:ins w:id="24835" w:author="Fegie" w:date="2021-05-02T00:06:00Z"/>
                <w:del w:id="24836" w:author="家榮 張" w:date="2021-05-17T10:46:00Z"/>
              </w:rPr>
              <w:pPrChange w:id="24837" w:author="家榮 張" w:date="2021-05-17T10:47:00Z">
                <w:pPr/>
              </w:pPrChange>
            </w:pPr>
            <w:ins w:id="24838" w:author="Fegie" w:date="2021-05-02T00:06:00Z">
              <w:del w:id="24839" w:author="家榮 張" w:date="2021-05-17T10:46:00Z">
                <w:r w:rsidDel="00B06BCC">
                  <w:rPr>
                    <w:rFonts w:hint="eastAsia"/>
                  </w:rPr>
                  <w:delText>選單內容</w:delText>
                </w:r>
              </w:del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28CFAFD" w14:textId="544912C1" w:rsidR="00736F37" w:rsidDel="00B06BCC" w:rsidRDefault="00736F37">
            <w:pPr>
              <w:pStyle w:val="15"/>
              <w:rPr>
                <w:ins w:id="24840" w:author="Fegie" w:date="2021-05-02T00:06:00Z"/>
                <w:del w:id="24841" w:author="家榮 張" w:date="2021-05-17T10:46:00Z"/>
              </w:rPr>
              <w:pPrChange w:id="24842" w:author="家榮 張" w:date="2021-05-17T10:47:00Z">
                <w:pPr/>
              </w:pPrChange>
            </w:pPr>
            <w:ins w:id="24843" w:author="Fegie" w:date="2021-05-02T00:06:00Z">
              <w:del w:id="24844" w:author="家榮 張" w:date="2021-05-17T10:46:00Z">
                <w:r w:rsidDel="00B06BCC">
                  <w:rPr>
                    <w:rFonts w:hint="eastAsia"/>
                  </w:rPr>
                  <w:delText>必填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5856831" w14:textId="390323CC" w:rsidR="00736F37" w:rsidDel="00B06BCC" w:rsidRDefault="00736F37">
            <w:pPr>
              <w:pStyle w:val="15"/>
              <w:rPr>
                <w:ins w:id="24845" w:author="Fegie" w:date="2021-05-02T00:06:00Z"/>
                <w:del w:id="24846" w:author="家榮 張" w:date="2021-05-17T10:46:00Z"/>
              </w:rPr>
              <w:pPrChange w:id="24847" w:author="家榮 張" w:date="2021-05-17T10:47:00Z">
                <w:pPr/>
              </w:pPrChange>
            </w:pPr>
            <w:ins w:id="24848" w:author="Fegie" w:date="2021-05-02T00:06:00Z">
              <w:del w:id="24849" w:author="家榮 張" w:date="2021-05-17T10:46:00Z">
                <w:r w:rsidDel="00B06BCC">
                  <w:rPr>
                    <w:rFonts w:hint="eastAsia"/>
                  </w:rPr>
                  <w:delText>R/W</w:delText>
                </w:r>
              </w:del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B070F" w14:textId="488123B3" w:rsidR="00736F37" w:rsidDel="00B06BCC" w:rsidRDefault="00736F37">
            <w:pPr>
              <w:pStyle w:val="15"/>
              <w:rPr>
                <w:ins w:id="24850" w:author="Fegie" w:date="2021-05-02T00:06:00Z"/>
                <w:del w:id="24851" w:author="家榮 張" w:date="2021-05-17T10:46:00Z"/>
              </w:rPr>
              <w:pPrChange w:id="24852" w:author="家榮 張" w:date="2021-05-17T10:47:00Z">
                <w:pPr>
                  <w:widowControl/>
                </w:pPr>
              </w:pPrChange>
            </w:pPr>
          </w:p>
        </w:tc>
      </w:tr>
      <w:tr w:rsidR="004D4780" w:rsidDel="00B06BCC" w14:paraId="366985BD" w14:textId="778468CC" w:rsidTr="0084250E">
        <w:trPr>
          <w:trHeight w:val="291"/>
          <w:jc w:val="center"/>
          <w:ins w:id="24853" w:author="Fegie" w:date="2021-05-02T00:06:00Z"/>
          <w:del w:id="24854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E053D" w14:textId="7744E45F" w:rsidR="00736F37" w:rsidDel="00B06BCC" w:rsidRDefault="00736F37">
            <w:pPr>
              <w:pStyle w:val="15"/>
              <w:rPr>
                <w:ins w:id="24855" w:author="Fegie" w:date="2021-05-02T00:06:00Z"/>
                <w:del w:id="24856" w:author="家榮 張" w:date="2021-05-17T10:46:00Z"/>
              </w:rPr>
              <w:pPrChange w:id="24857" w:author="家榮 張" w:date="2021-05-17T10:47:00Z">
                <w:pPr/>
              </w:pPrChange>
            </w:pPr>
            <w:ins w:id="24858" w:author="Fegie" w:date="2021-05-02T00:06:00Z">
              <w:del w:id="24859" w:author="家榮 張" w:date="2021-05-17T10:46:00Z">
                <w:r w:rsidDel="00B06BCC">
                  <w:rPr>
                    <w:rFonts w:hint="eastAsia"/>
                  </w:rPr>
                  <w:delText>1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BB66C" w14:textId="1ABC611D" w:rsidR="00736F37" w:rsidDel="00B06BCC" w:rsidRDefault="00736F37">
            <w:pPr>
              <w:pStyle w:val="15"/>
              <w:rPr>
                <w:ins w:id="24860" w:author="Fegie" w:date="2021-05-02T00:06:00Z"/>
                <w:del w:id="24861" w:author="家榮 張" w:date="2021-05-17T10:46:00Z"/>
              </w:rPr>
              <w:pPrChange w:id="24862" w:author="家榮 張" w:date="2021-05-17T10:47:00Z">
                <w:pPr/>
              </w:pPrChange>
            </w:pPr>
            <w:ins w:id="24863" w:author="Fegie" w:date="2021-05-02T00:06:00Z">
              <w:del w:id="24864" w:author="家榮 張" w:date="2021-05-17T10:46:00Z">
                <w:r w:rsidDel="00B06BCC">
                  <w:rPr>
                    <w:rFonts w:hint="eastAsia"/>
                  </w:rPr>
                  <w:delText>功能選項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2F17" w14:textId="47E64364" w:rsidR="00736F37" w:rsidDel="00B06BCC" w:rsidRDefault="00736F37">
            <w:pPr>
              <w:pStyle w:val="15"/>
              <w:rPr>
                <w:ins w:id="24865" w:author="Fegie" w:date="2021-05-02T00:06:00Z"/>
                <w:del w:id="24866" w:author="家榮 張" w:date="2021-05-17T10:46:00Z"/>
              </w:rPr>
              <w:pPrChange w:id="24867" w:author="家榮 張" w:date="2021-05-17T10:47:00Z">
                <w:pPr/>
              </w:pPrChange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567BD" w14:textId="67B43376" w:rsidR="00736F37" w:rsidDel="00B06BCC" w:rsidRDefault="00736F37">
            <w:pPr>
              <w:pStyle w:val="15"/>
              <w:rPr>
                <w:ins w:id="24868" w:author="Fegie" w:date="2021-05-02T00:06:00Z"/>
                <w:del w:id="24869" w:author="家榮 張" w:date="2021-05-17T10:46:00Z"/>
              </w:rPr>
              <w:pPrChange w:id="24870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98418" w14:textId="0727116F" w:rsidR="00736F37" w:rsidDel="00B06BCC" w:rsidRDefault="00736F37">
            <w:pPr>
              <w:pStyle w:val="15"/>
              <w:rPr>
                <w:ins w:id="24871" w:author="Fegie" w:date="2021-05-02T00:06:00Z"/>
                <w:del w:id="24872" w:author="家榮 張" w:date="2021-05-17T10:46:00Z"/>
              </w:rPr>
              <w:pPrChange w:id="24873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D5CAC" w14:textId="00D48175" w:rsidR="00736F37" w:rsidDel="00B06BCC" w:rsidRDefault="00736F37">
            <w:pPr>
              <w:pStyle w:val="15"/>
              <w:rPr>
                <w:ins w:id="24874" w:author="Fegie" w:date="2021-05-02T00:06:00Z"/>
                <w:del w:id="24875" w:author="家榮 張" w:date="2021-05-17T10:46:00Z"/>
              </w:rPr>
              <w:pPrChange w:id="24876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8DEB2" w14:textId="384026CD" w:rsidR="00736F37" w:rsidDel="00B06BCC" w:rsidRDefault="00736F37">
            <w:pPr>
              <w:pStyle w:val="15"/>
              <w:rPr>
                <w:ins w:id="24877" w:author="Fegie" w:date="2021-05-02T00:06:00Z"/>
                <w:del w:id="24878" w:author="家榮 張" w:date="2021-05-17T10:46:00Z"/>
              </w:rPr>
              <w:pPrChange w:id="24879" w:author="家榮 張" w:date="2021-05-17T10:47:00Z">
                <w:pPr/>
              </w:pPrChange>
            </w:pPr>
            <w:ins w:id="24880" w:author="Fegie" w:date="2021-05-02T00:06:00Z">
              <w:del w:id="24881" w:author="家榮 張" w:date="2021-05-17T10:46:00Z">
                <w:r w:rsidDel="00B06BCC">
                  <w:rPr>
                    <w:rFonts w:hint="eastAsia"/>
                  </w:rPr>
                  <w:delText>R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40C96" w14:textId="5101FA5F" w:rsidR="00736F37" w:rsidDel="00B06BCC" w:rsidRDefault="00736F37">
            <w:pPr>
              <w:pStyle w:val="15"/>
              <w:rPr>
                <w:ins w:id="24882" w:author="Fegie" w:date="2021-05-02T00:06:00Z"/>
                <w:del w:id="24883" w:author="家榮 張" w:date="2021-05-17T10:46:00Z"/>
              </w:rPr>
              <w:pPrChange w:id="24884" w:author="家榮 張" w:date="2021-05-17T10:47:00Z">
                <w:pPr/>
              </w:pPrChange>
            </w:pPr>
            <w:ins w:id="24885" w:author="Fegie" w:date="2021-05-02T00:06:00Z">
              <w:del w:id="24886" w:author="家榮 張" w:date="2021-05-17T10:46:00Z">
                <w:r w:rsidDel="00B06BCC">
                  <w:rPr>
                    <w:rFonts w:hint="eastAsia"/>
                  </w:rPr>
                  <w:delText>自動顯示</w:delText>
                </w:r>
              </w:del>
            </w:ins>
          </w:p>
          <w:p w14:paraId="424399A1" w14:textId="131A6AEB" w:rsidR="00736F37" w:rsidDel="00B06BCC" w:rsidRDefault="00736F37">
            <w:pPr>
              <w:pStyle w:val="15"/>
              <w:rPr>
                <w:ins w:id="24887" w:author="Fegie" w:date="2021-05-02T00:06:00Z"/>
                <w:del w:id="24888" w:author="家榮 張" w:date="2021-05-17T10:46:00Z"/>
              </w:rPr>
              <w:pPrChange w:id="24889" w:author="家榮 張" w:date="2021-05-17T10:47:00Z">
                <w:pPr/>
              </w:pPrChange>
            </w:pPr>
            <w:ins w:id="24890" w:author="Fegie" w:date="2021-05-02T00:06:00Z">
              <w:del w:id="24891" w:author="家榮 張" w:date="2021-05-17T10:46:00Z">
                <w:r w:rsidDel="00B06BCC">
                  <w:rPr>
                    <w:rFonts w:hint="eastAsia"/>
                    <w:lang w:eastAsia="zh-HK"/>
                  </w:rPr>
                  <w:delText>新增、修改</w:delText>
                </w:r>
              </w:del>
            </w:ins>
          </w:p>
        </w:tc>
      </w:tr>
      <w:tr w:rsidR="00404141" w:rsidDel="00B06BCC" w14:paraId="395047C6" w14:textId="093D22A4" w:rsidTr="0084250E">
        <w:trPr>
          <w:trHeight w:val="291"/>
          <w:jc w:val="center"/>
          <w:ins w:id="24892" w:author="Fegie" w:date="2021-05-02T00:06:00Z"/>
          <w:del w:id="24893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C6BBF" w14:textId="2136E229" w:rsidR="00404141" w:rsidDel="00B06BCC" w:rsidRDefault="00404141">
            <w:pPr>
              <w:pStyle w:val="15"/>
              <w:rPr>
                <w:ins w:id="24894" w:author="Fegie" w:date="2021-05-02T00:06:00Z"/>
                <w:del w:id="24895" w:author="家榮 張" w:date="2021-05-17T10:46:00Z"/>
              </w:rPr>
              <w:pPrChange w:id="24896" w:author="家榮 張" w:date="2021-05-17T10:47:00Z">
                <w:pPr/>
              </w:pPrChange>
            </w:pPr>
            <w:ins w:id="24897" w:author="Fegie" w:date="2021-05-02T00:06:00Z">
              <w:del w:id="24898" w:author="家榮 張" w:date="2021-05-17T10:46:00Z">
                <w:r w:rsidDel="00B06BCC">
                  <w:rPr>
                    <w:rFonts w:hint="eastAsia"/>
                  </w:rPr>
                  <w:delText>2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E27D2" w14:textId="74EF0CEE" w:rsidR="00404141" w:rsidDel="00B06BCC" w:rsidRDefault="00404141">
            <w:pPr>
              <w:pStyle w:val="15"/>
              <w:rPr>
                <w:ins w:id="24899" w:author="Fegie" w:date="2021-05-02T00:06:00Z"/>
                <w:del w:id="24900" w:author="家榮 張" w:date="2021-05-17T10:46:00Z"/>
              </w:rPr>
              <w:pPrChange w:id="24901" w:author="家榮 張" w:date="2021-05-17T10:47:00Z">
                <w:pPr/>
              </w:pPrChange>
            </w:pPr>
            <w:ins w:id="24902" w:author="Fegie" w:date="2021-05-02T00:33:00Z">
              <w:del w:id="24903" w:author="家榮 張" w:date="2021-05-17T10:46:00Z">
                <w:r w:rsidDel="00B06BCC">
                  <w:rPr>
                    <w:rFonts w:hint="eastAsia"/>
                  </w:rPr>
                  <w:delText>戶號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A8E49" w14:textId="728E7118" w:rsidR="00404141" w:rsidDel="00B06BCC" w:rsidRDefault="00404141">
            <w:pPr>
              <w:pStyle w:val="15"/>
              <w:rPr>
                <w:ins w:id="24904" w:author="Fegie" w:date="2021-05-02T00:06:00Z"/>
                <w:del w:id="24905" w:author="家榮 張" w:date="2021-05-17T10:46:00Z"/>
              </w:rPr>
              <w:pPrChange w:id="24906" w:author="家榮 張" w:date="2021-05-17T10:47:00Z">
                <w:pPr/>
              </w:pPrChange>
            </w:pPr>
            <w:ins w:id="24907" w:author="Fegie" w:date="2021-05-02T00:37:00Z">
              <w:del w:id="24908" w:author="家榮 張" w:date="2021-05-06T18:52:00Z">
                <w:r w:rsidDel="00A7651D">
                  <w:rPr>
                    <w:rFonts w:hint="eastAsia"/>
                  </w:rPr>
                  <w:delText>9(07)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6F0C" w14:textId="5D95985C" w:rsidR="00404141" w:rsidDel="00B06BCC" w:rsidRDefault="00404141">
            <w:pPr>
              <w:pStyle w:val="15"/>
              <w:rPr>
                <w:ins w:id="24909" w:author="Fegie" w:date="2021-05-02T00:06:00Z"/>
                <w:del w:id="24910" w:author="家榮 張" w:date="2021-05-17T10:46:00Z"/>
              </w:rPr>
              <w:pPrChange w:id="24911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DE1BF" w14:textId="4F02D7F7" w:rsidR="00404141" w:rsidDel="00B06BCC" w:rsidRDefault="00404141">
            <w:pPr>
              <w:pStyle w:val="15"/>
              <w:rPr>
                <w:ins w:id="24912" w:author="Fegie" w:date="2021-05-02T00:06:00Z"/>
                <w:del w:id="24913" w:author="家榮 張" w:date="2021-05-17T10:46:00Z"/>
              </w:rPr>
              <w:pPrChange w:id="24914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DA33AE" w14:textId="6CD5F84A" w:rsidR="00404141" w:rsidDel="00B06BCC" w:rsidRDefault="006305EA">
            <w:pPr>
              <w:pStyle w:val="15"/>
              <w:rPr>
                <w:ins w:id="24915" w:author="Fegie" w:date="2021-05-02T00:06:00Z"/>
                <w:del w:id="24916" w:author="家榮 張" w:date="2021-05-17T10:46:00Z"/>
              </w:rPr>
              <w:pPrChange w:id="24917" w:author="家榮 張" w:date="2021-05-17T10:47:00Z">
                <w:pPr/>
              </w:pPrChange>
            </w:pPr>
            <w:ins w:id="24918" w:author="Fegie" w:date="2021-05-05T15:55:00Z">
              <w:del w:id="24919" w:author="家榮 張" w:date="2021-05-17T10:46:00Z">
                <w:r w:rsidDel="00B06BCC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9FD6523" w14:textId="761C4129" w:rsidR="00404141" w:rsidDel="00B06BCC" w:rsidRDefault="006305EA">
            <w:pPr>
              <w:pStyle w:val="15"/>
              <w:rPr>
                <w:ins w:id="24920" w:author="Fegie" w:date="2021-05-02T00:06:00Z"/>
                <w:del w:id="24921" w:author="家榮 張" w:date="2021-05-17T10:46:00Z"/>
              </w:rPr>
              <w:pPrChange w:id="24922" w:author="家榮 張" w:date="2021-05-17T10:47:00Z">
                <w:pPr/>
              </w:pPrChange>
            </w:pPr>
            <w:ins w:id="24923" w:author="Fegie" w:date="2021-05-05T15:55:00Z">
              <w:del w:id="24924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9740831" w14:textId="2CA9DE07" w:rsidR="00404141" w:rsidDel="00B06BCC" w:rsidRDefault="00404141">
            <w:pPr>
              <w:pStyle w:val="15"/>
              <w:rPr>
                <w:ins w:id="24925" w:author="Fegie" w:date="2021-05-05T15:51:00Z"/>
                <w:del w:id="24926" w:author="家榮 張" w:date="2021-05-17T10:46:00Z"/>
              </w:rPr>
              <w:pPrChange w:id="24927" w:author="家榮 張" w:date="2021-05-17T10:47:00Z">
                <w:pPr/>
              </w:pPrChange>
            </w:pPr>
            <w:ins w:id="24928" w:author="Fegie" w:date="2021-05-05T15:51:00Z">
              <w:del w:id="24929" w:author="家榮 張" w:date="2021-05-17T10:46:00Z">
                <w:r w:rsidDel="00B06BCC">
                  <w:rPr>
                    <w:rFonts w:hint="eastAsia"/>
                  </w:rPr>
                  <w:delText>1.「新增」時，二選一輸入</w:delText>
                </w:r>
              </w:del>
            </w:ins>
          </w:p>
          <w:p w14:paraId="536B190A" w14:textId="602634C8" w:rsidR="00404141" w:rsidDel="00B06BCC" w:rsidRDefault="00404141">
            <w:pPr>
              <w:pStyle w:val="15"/>
              <w:rPr>
                <w:ins w:id="24930" w:author="Fegie" w:date="2021-05-05T15:51:00Z"/>
                <w:del w:id="24931" w:author="家榮 張" w:date="2021-05-17T10:46:00Z"/>
              </w:rPr>
              <w:pPrChange w:id="24932" w:author="家榮 張" w:date="2021-05-17T10:47:00Z">
                <w:pPr>
                  <w:ind w:left="226" w:hangingChars="94" w:hanging="226"/>
                </w:pPr>
              </w:pPrChange>
            </w:pPr>
            <w:ins w:id="24933" w:author="Fegie" w:date="2021-05-05T15:51:00Z">
              <w:del w:id="24934" w:author="家榮 張" w:date="2021-05-17T10:46:00Z">
                <w:r w:rsidDel="00B06BCC">
                  <w:rPr>
                    <w:rFonts w:hint="eastAsia"/>
                  </w:rPr>
                  <w:delText>2.其他功能時，自動顯示原值，不可修改</w:delText>
                </w:r>
              </w:del>
            </w:ins>
          </w:p>
          <w:p w14:paraId="6D322F5F" w14:textId="4C4B8BC0" w:rsidR="00404141" w:rsidDel="00B06BCC" w:rsidRDefault="00404141">
            <w:pPr>
              <w:pStyle w:val="15"/>
              <w:rPr>
                <w:ins w:id="24935" w:author="Fegie" w:date="2021-05-02T00:06:00Z"/>
                <w:del w:id="24936" w:author="家榮 張" w:date="2021-05-17T10:46:00Z"/>
              </w:rPr>
              <w:pPrChange w:id="24937" w:author="家榮 張" w:date="2021-05-17T10:47:00Z">
                <w:pPr/>
              </w:pPrChange>
            </w:pPr>
            <w:ins w:id="24938" w:author="Fegie" w:date="2021-05-05T15:51:00Z">
              <w:del w:id="24939" w:author="家榮 張" w:date="2021-05-17T10:46:00Z">
                <w:r w:rsidDel="00B06BCC">
                  <w:rPr>
                    <w:rFonts w:hint="eastAsia"/>
                  </w:rPr>
                  <w:delText>3.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</w:rPr>
                  <w:delText>.</w:delText>
                </w:r>
                <w:r w:rsidDel="00B06BCC">
                  <w:delText>CustUKey</w:delText>
                </w:r>
              </w:del>
            </w:ins>
          </w:p>
        </w:tc>
      </w:tr>
      <w:tr w:rsidR="00404141" w:rsidDel="00B06BCC" w14:paraId="5E263A33" w14:textId="15D0813E" w:rsidTr="0084250E">
        <w:trPr>
          <w:trHeight w:val="291"/>
          <w:jc w:val="center"/>
          <w:ins w:id="24940" w:author="Fegie" w:date="2021-05-05T15:51:00Z"/>
          <w:del w:id="24941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8B428" w14:textId="0966918C" w:rsidR="00404141" w:rsidDel="00B06BCC" w:rsidRDefault="00404141">
            <w:pPr>
              <w:pStyle w:val="15"/>
              <w:rPr>
                <w:ins w:id="24942" w:author="Fegie" w:date="2021-05-05T15:51:00Z"/>
                <w:del w:id="24943" w:author="家榮 張" w:date="2021-05-17T10:46:00Z"/>
              </w:rPr>
              <w:pPrChange w:id="24944" w:author="家榮 張" w:date="2021-05-17T10:47:00Z">
                <w:pPr/>
              </w:pPrChange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3D58" w14:textId="40D2B780" w:rsidR="00404141" w:rsidDel="00B06BCC" w:rsidRDefault="00404141">
            <w:pPr>
              <w:pStyle w:val="15"/>
              <w:rPr>
                <w:ins w:id="24945" w:author="Fegie" w:date="2021-05-05T15:51:00Z"/>
                <w:del w:id="24946" w:author="家榮 張" w:date="2021-05-17T10:46:00Z"/>
              </w:rPr>
              <w:pPrChange w:id="24947" w:author="家榮 張" w:date="2021-05-17T10:47:00Z">
                <w:pPr/>
              </w:pPrChange>
            </w:pPr>
            <w:ins w:id="24948" w:author="Fegie" w:date="2021-05-05T15:52:00Z">
              <w:del w:id="24949" w:author="家榮 張" w:date="2021-05-17T10:46:00Z">
                <w:r w:rsidDel="00B06BCC">
                  <w:rPr>
                    <w:rFonts w:hint="eastAsia"/>
                  </w:rPr>
                  <w:delText>瀏覽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23880" w14:textId="349C47BF" w:rsidR="00404141" w:rsidDel="00B06BCC" w:rsidRDefault="00404141">
            <w:pPr>
              <w:pStyle w:val="15"/>
              <w:rPr>
                <w:ins w:id="24950" w:author="Fegie" w:date="2021-05-05T15:51:00Z"/>
                <w:del w:id="24951" w:author="家榮 張" w:date="2021-05-17T10:46:00Z"/>
              </w:rPr>
              <w:pPrChange w:id="24952" w:author="家榮 張" w:date="2021-05-17T10:47:00Z">
                <w:pPr/>
              </w:pPrChange>
            </w:pPr>
            <w:ins w:id="24953" w:author="Fegie" w:date="2021-05-05T15:52:00Z">
              <w:del w:id="24954" w:author="家榮 張" w:date="2021-05-17T10:46:00Z">
                <w:r w:rsidDel="00B06BCC">
                  <w:rPr>
                    <w:rFonts w:hint="eastAsia"/>
                  </w:rPr>
                  <w:delText>按鈕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770C" w14:textId="6A793D54" w:rsidR="00404141" w:rsidDel="00B06BCC" w:rsidRDefault="00404141">
            <w:pPr>
              <w:pStyle w:val="15"/>
              <w:rPr>
                <w:ins w:id="24955" w:author="Fegie" w:date="2021-05-05T15:51:00Z"/>
                <w:del w:id="24956" w:author="家榮 張" w:date="2021-05-17T10:46:00Z"/>
              </w:rPr>
              <w:pPrChange w:id="24957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B417" w14:textId="4832C2A4" w:rsidR="00404141" w:rsidDel="00B06BCC" w:rsidRDefault="00404141">
            <w:pPr>
              <w:pStyle w:val="15"/>
              <w:rPr>
                <w:ins w:id="24958" w:author="Fegie" w:date="2021-05-05T15:51:00Z"/>
                <w:del w:id="24959" w:author="家榮 張" w:date="2021-05-17T10:46:00Z"/>
              </w:rPr>
              <w:pPrChange w:id="24960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CEC10E" w14:textId="5E61E278" w:rsidR="00404141" w:rsidDel="00B06BCC" w:rsidRDefault="00404141">
            <w:pPr>
              <w:pStyle w:val="15"/>
              <w:rPr>
                <w:ins w:id="24961" w:author="Fegie" w:date="2021-05-05T15:51:00Z"/>
                <w:del w:id="24962" w:author="家榮 張" w:date="2021-05-17T10:46:00Z"/>
              </w:rPr>
              <w:pPrChange w:id="24963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D102BE" w14:textId="6C3A0E13" w:rsidR="00404141" w:rsidDel="00B06BCC" w:rsidRDefault="00404141">
            <w:pPr>
              <w:pStyle w:val="15"/>
              <w:rPr>
                <w:ins w:id="24964" w:author="Fegie" w:date="2021-05-05T15:51:00Z"/>
                <w:del w:id="24965" w:author="家榮 張" w:date="2021-05-17T10:46:00Z"/>
              </w:rPr>
              <w:pPrChange w:id="24966" w:author="家榮 張" w:date="2021-05-17T10:47:00Z">
                <w:pPr/>
              </w:pPrChange>
            </w:pPr>
          </w:p>
        </w:tc>
        <w:tc>
          <w:tcPr>
            <w:tcW w:w="3427" w:type="dxa"/>
            <w:tcBorders>
              <w:left w:val="single" w:sz="4" w:space="0" w:color="auto"/>
              <w:right w:val="single" w:sz="4" w:space="0" w:color="auto"/>
            </w:tcBorders>
          </w:tcPr>
          <w:p w14:paraId="1A62DF89" w14:textId="7696E4B2" w:rsidR="00404141" w:rsidDel="00B06BCC" w:rsidRDefault="00404141">
            <w:pPr>
              <w:pStyle w:val="15"/>
              <w:rPr>
                <w:ins w:id="24967" w:author="Fegie" w:date="2021-05-05T15:51:00Z"/>
                <w:del w:id="24968" w:author="家榮 張" w:date="2021-05-17T10:46:00Z"/>
              </w:rPr>
              <w:pPrChange w:id="24969" w:author="家榮 張" w:date="2021-05-17T10:47:00Z">
                <w:pPr/>
              </w:pPrChange>
            </w:pPr>
            <w:ins w:id="24970" w:author="Fegie" w:date="2021-05-05T15:52:00Z">
              <w:del w:id="24971" w:author="家榮 張" w:date="2021-05-17T10:46:00Z">
                <w:r w:rsidRPr="00BA4B70" w:rsidDel="00B06BCC">
                  <w:rPr>
                    <w:rFonts w:hint="eastAsia"/>
                    <w:color w:val="000000" w:themeColor="text1"/>
                  </w:rPr>
                  <w:delText>連結至【</w:delText>
                </w:r>
                <w:r w:rsidRPr="00BA4B70" w:rsidDel="00B06BCC">
                  <w:rPr>
                    <w:color w:val="000000" w:themeColor="text1"/>
                  </w:rPr>
                  <w:delText>L</w:delText>
                </w:r>
                <w:r w:rsidDel="00B06BCC">
                  <w:rPr>
                    <w:rFonts w:hint="eastAsia"/>
                    <w:color w:val="000000" w:themeColor="text1"/>
                  </w:rPr>
                  <w:delText>1001顧客明細資料查詢</w:delText>
                </w:r>
                <w:r w:rsidRPr="00BA4B70" w:rsidDel="00B06BCC">
                  <w:rPr>
                    <w:rFonts w:hint="eastAsia"/>
                    <w:color w:val="000000" w:themeColor="text1"/>
                  </w:rPr>
                  <w:delText>】，</w:delText>
                </w:r>
                <w:r w:rsidRPr="002B16F9" w:rsidDel="00B06BCC">
                  <w:rPr>
                    <w:rFonts w:hint="eastAsia"/>
                    <w:lang w:eastAsia="zh-HK"/>
                  </w:rPr>
                  <w:delText>供</w:delText>
                </w:r>
                <w:r w:rsidDel="00B06BCC">
                  <w:rPr>
                    <w:rFonts w:hint="eastAsia"/>
                    <w:lang w:eastAsia="zh-HK"/>
                  </w:rPr>
                  <w:delText>查詢並帶回「戶號」</w:delText>
                </w:r>
              </w:del>
            </w:ins>
          </w:p>
        </w:tc>
      </w:tr>
      <w:tr w:rsidR="00404141" w:rsidDel="00B06BCC" w14:paraId="116D74A4" w14:textId="055B4D92" w:rsidTr="0084250E">
        <w:trPr>
          <w:trHeight w:val="291"/>
          <w:jc w:val="center"/>
          <w:ins w:id="24972" w:author="Fegie" w:date="2021-05-02T00:06:00Z"/>
          <w:del w:id="24973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E3EEF" w14:textId="08AFB2A3" w:rsidR="00404141" w:rsidDel="00B06BCC" w:rsidRDefault="00404141">
            <w:pPr>
              <w:pStyle w:val="15"/>
              <w:rPr>
                <w:ins w:id="24974" w:author="Fegie" w:date="2021-05-02T00:06:00Z"/>
                <w:del w:id="24975" w:author="家榮 張" w:date="2021-05-17T10:46:00Z"/>
              </w:rPr>
              <w:pPrChange w:id="24976" w:author="家榮 張" w:date="2021-05-17T10:47:00Z">
                <w:pPr/>
              </w:pPrChange>
            </w:pPr>
            <w:ins w:id="24977" w:author="Fegie" w:date="2021-05-02T00:06:00Z">
              <w:del w:id="24978" w:author="家榮 張" w:date="2021-05-17T10:46:00Z">
                <w:r w:rsidDel="00B06BCC">
                  <w:rPr>
                    <w:rFonts w:hint="eastAsia"/>
                  </w:rPr>
                  <w:delText>3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4606" w14:textId="4F50CA87" w:rsidR="00404141" w:rsidDel="00B06BCC" w:rsidRDefault="00404141">
            <w:pPr>
              <w:pStyle w:val="15"/>
              <w:rPr>
                <w:ins w:id="24979" w:author="Fegie" w:date="2021-05-02T00:06:00Z"/>
                <w:del w:id="24980" w:author="家榮 張" w:date="2021-05-17T10:46:00Z"/>
              </w:rPr>
              <w:pPrChange w:id="24981" w:author="家榮 張" w:date="2021-05-17T10:47:00Z">
                <w:pPr/>
              </w:pPrChange>
            </w:pPr>
            <w:ins w:id="24982" w:author="Fegie" w:date="2021-05-02T00:33:00Z">
              <w:del w:id="24983" w:author="家榮 張" w:date="2021-05-17T10:46:00Z">
                <w:r w:rsidDel="00B06BCC">
                  <w:rPr>
                    <w:rFonts w:hint="eastAsia"/>
                  </w:rPr>
                  <w:delText>統一編號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F693" w14:textId="7F3A5F19" w:rsidR="00404141" w:rsidDel="00B06BCC" w:rsidRDefault="00404141">
            <w:pPr>
              <w:pStyle w:val="15"/>
              <w:rPr>
                <w:ins w:id="24984" w:author="Fegie" w:date="2021-05-02T00:06:00Z"/>
                <w:del w:id="24985" w:author="家榮 張" w:date="2021-05-17T10:46:00Z"/>
              </w:rPr>
              <w:pPrChange w:id="24986" w:author="家榮 張" w:date="2021-05-17T10:47:00Z">
                <w:pPr/>
              </w:pPrChange>
            </w:pPr>
            <w:ins w:id="24987" w:author="Fegie" w:date="2021-05-02T00:37:00Z">
              <w:del w:id="24988" w:author="家榮 張" w:date="2021-05-06T18:52:00Z">
                <w:r w:rsidDel="00A7651D">
                  <w:rPr>
                    <w:rFonts w:hint="eastAsia"/>
                  </w:rPr>
                  <w:delText>X(10)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B2730" w14:textId="7D5F50F8" w:rsidR="00404141" w:rsidDel="00B06BCC" w:rsidRDefault="00404141">
            <w:pPr>
              <w:pStyle w:val="15"/>
              <w:rPr>
                <w:ins w:id="24989" w:author="Fegie" w:date="2021-05-02T00:06:00Z"/>
                <w:del w:id="24990" w:author="家榮 張" w:date="2021-05-17T10:46:00Z"/>
              </w:rPr>
              <w:pPrChange w:id="24991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48B6" w14:textId="4CB222EB" w:rsidR="00404141" w:rsidDel="00B06BCC" w:rsidRDefault="00404141">
            <w:pPr>
              <w:pStyle w:val="15"/>
              <w:rPr>
                <w:ins w:id="24992" w:author="Fegie" w:date="2021-05-02T00:06:00Z"/>
                <w:del w:id="24993" w:author="家榮 張" w:date="2021-05-17T10:46:00Z"/>
              </w:rPr>
              <w:pPrChange w:id="24994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133BA" w14:textId="37B44088" w:rsidR="00404141" w:rsidDel="00B06BCC" w:rsidRDefault="006305EA">
            <w:pPr>
              <w:pStyle w:val="15"/>
              <w:rPr>
                <w:ins w:id="24995" w:author="Fegie" w:date="2021-05-02T00:06:00Z"/>
                <w:del w:id="24996" w:author="家榮 張" w:date="2021-05-17T10:46:00Z"/>
              </w:rPr>
              <w:pPrChange w:id="24997" w:author="家榮 張" w:date="2021-05-17T10:47:00Z">
                <w:pPr/>
              </w:pPrChange>
            </w:pPr>
            <w:ins w:id="24998" w:author="Fegie" w:date="2021-05-05T15:55:00Z">
              <w:del w:id="24999" w:author="家榮 張" w:date="2021-05-17T10:46:00Z">
                <w:r w:rsidDel="00B06BCC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A3697" w14:textId="72104FD1" w:rsidR="00404141" w:rsidDel="00B06BCC" w:rsidRDefault="006305EA">
            <w:pPr>
              <w:pStyle w:val="15"/>
              <w:rPr>
                <w:ins w:id="25000" w:author="Fegie" w:date="2021-05-02T00:06:00Z"/>
                <w:del w:id="25001" w:author="家榮 張" w:date="2021-05-17T10:46:00Z"/>
              </w:rPr>
              <w:pPrChange w:id="25002" w:author="家榮 張" w:date="2021-05-17T10:47:00Z">
                <w:pPr/>
              </w:pPrChange>
            </w:pPr>
            <w:ins w:id="25003" w:author="Fegie" w:date="2021-05-05T15:55:00Z">
              <w:del w:id="25004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1CF28" w14:textId="768949BB" w:rsidR="00404141" w:rsidDel="00B06BCC" w:rsidRDefault="00404141">
            <w:pPr>
              <w:pStyle w:val="15"/>
              <w:rPr>
                <w:ins w:id="25005" w:author="Fegie" w:date="2021-05-05T15:51:00Z"/>
                <w:del w:id="25006" w:author="家榮 張" w:date="2021-05-17T10:46:00Z"/>
              </w:rPr>
              <w:pPrChange w:id="25007" w:author="家榮 張" w:date="2021-05-17T10:47:00Z">
                <w:pPr/>
              </w:pPrChange>
            </w:pPr>
            <w:ins w:id="25008" w:author="Fegie" w:date="2021-05-05T15:51:00Z">
              <w:del w:id="25009" w:author="家榮 張" w:date="2021-05-17T10:46:00Z">
                <w:r w:rsidDel="00B06BCC">
                  <w:rPr>
                    <w:rFonts w:hint="eastAsia"/>
                  </w:rPr>
                  <w:delText>1.「新增」時，二選一輸入</w:delText>
                </w:r>
              </w:del>
            </w:ins>
          </w:p>
          <w:p w14:paraId="7A64F3C4" w14:textId="576D91E1" w:rsidR="00404141" w:rsidDel="00B06BCC" w:rsidRDefault="00404141">
            <w:pPr>
              <w:pStyle w:val="15"/>
              <w:rPr>
                <w:ins w:id="25010" w:author="Fegie" w:date="2021-05-05T15:51:00Z"/>
                <w:del w:id="25011" w:author="家榮 張" w:date="2021-05-17T10:46:00Z"/>
              </w:rPr>
              <w:pPrChange w:id="25012" w:author="家榮 張" w:date="2021-05-17T10:47:00Z">
                <w:pPr>
                  <w:ind w:left="226" w:hangingChars="94" w:hanging="226"/>
                </w:pPr>
              </w:pPrChange>
            </w:pPr>
            <w:ins w:id="25013" w:author="Fegie" w:date="2021-05-05T15:51:00Z">
              <w:del w:id="25014" w:author="家榮 張" w:date="2021-05-17T10:46:00Z">
                <w:r w:rsidDel="00B06BCC">
                  <w:rPr>
                    <w:rFonts w:hint="eastAsia"/>
                  </w:rPr>
                  <w:delText>2.其他功能時，自動顯示原值，不可修改</w:delText>
                </w:r>
              </w:del>
            </w:ins>
          </w:p>
          <w:p w14:paraId="3F4D3EC2" w14:textId="1620DA16" w:rsidR="00404141" w:rsidDel="00B06BCC" w:rsidRDefault="00404141">
            <w:pPr>
              <w:pStyle w:val="15"/>
              <w:rPr>
                <w:ins w:id="25015" w:author="Fegie" w:date="2021-05-02T00:06:00Z"/>
                <w:del w:id="25016" w:author="家榮 張" w:date="2021-05-17T10:46:00Z"/>
              </w:rPr>
              <w:pPrChange w:id="25017" w:author="家榮 張" w:date="2021-05-17T10:47:00Z">
                <w:pPr/>
              </w:pPrChange>
            </w:pPr>
            <w:ins w:id="25018" w:author="Fegie" w:date="2021-05-05T15:51:00Z">
              <w:del w:id="25019" w:author="家榮 張" w:date="2021-05-17T10:46:00Z">
                <w:r w:rsidDel="00B06BCC">
                  <w:rPr>
                    <w:rFonts w:hint="eastAsia"/>
                  </w:rPr>
                  <w:delText>3.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</w:rPr>
                  <w:delText>.</w:delText>
                </w:r>
                <w:r w:rsidDel="00B06BCC">
                  <w:delText>CustUKey</w:delText>
                </w:r>
              </w:del>
            </w:ins>
          </w:p>
        </w:tc>
      </w:tr>
      <w:tr w:rsidR="00404141" w:rsidDel="00B06BCC" w14:paraId="793FCD2D" w14:textId="59AEDF0A" w:rsidTr="0084250E">
        <w:trPr>
          <w:trHeight w:val="291"/>
          <w:jc w:val="center"/>
          <w:ins w:id="25020" w:author="Fegie" w:date="2021-05-05T15:51:00Z"/>
          <w:del w:id="25021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07670" w14:textId="1ABB89C5" w:rsidR="00404141" w:rsidDel="00B06BCC" w:rsidRDefault="00404141">
            <w:pPr>
              <w:pStyle w:val="15"/>
              <w:rPr>
                <w:ins w:id="25022" w:author="Fegie" w:date="2021-05-05T15:51:00Z"/>
                <w:del w:id="25023" w:author="家榮 張" w:date="2021-05-17T10:46:00Z"/>
              </w:rPr>
              <w:pPrChange w:id="25024" w:author="家榮 張" w:date="2021-05-17T10:47:00Z">
                <w:pPr/>
              </w:pPrChange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8F70" w14:textId="6A4C6EFB" w:rsidR="00404141" w:rsidDel="00B06BCC" w:rsidRDefault="00404141">
            <w:pPr>
              <w:pStyle w:val="15"/>
              <w:rPr>
                <w:ins w:id="25025" w:author="Fegie" w:date="2021-05-05T15:51:00Z"/>
                <w:del w:id="25026" w:author="家榮 張" w:date="2021-05-17T10:46:00Z"/>
              </w:rPr>
              <w:pPrChange w:id="25027" w:author="家榮 張" w:date="2021-05-17T10:47:00Z">
                <w:pPr/>
              </w:pPrChange>
            </w:pPr>
            <w:ins w:id="25028" w:author="Fegie" w:date="2021-05-05T15:52:00Z">
              <w:del w:id="25029" w:author="家榮 張" w:date="2021-05-17T10:46:00Z">
                <w:r w:rsidDel="00B06BCC">
                  <w:rPr>
                    <w:rFonts w:hint="eastAsia"/>
                  </w:rPr>
                  <w:delText>瀏覽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792FA" w14:textId="7078E303" w:rsidR="00404141" w:rsidDel="00B06BCC" w:rsidRDefault="00404141">
            <w:pPr>
              <w:pStyle w:val="15"/>
              <w:rPr>
                <w:ins w:id="25030" w:author="Fegie" w:date="2021-05-05T15:51:00Z"/>
                <w:del w:id="25031" w:author="家榮 張" w:date="2021-05-17T10:46:00Z"/>
              </w:rPr>
              <w:pPrChange w:id="25032" w:author="家榮 張" w:date="2021-05-17T10:47:00Z">
                <w:pPr/>
              </w:pPrChange>
            </w:pPr>
            <w:ins w:id="25033" w:author="Fegie" w:date="2021-05-05T15:52:00Z">
              <w:del w:id="25034" w:author="家榮 張" w:date="2021-05-17T10:46:00Z">
                <w:r w:rsidDel="00B06BCC">
                  <w:rPr>
                    <w:rFonts w:hint="eastAsia"/>
                  </w:rPr>
                  <w:delText>按鈕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E721D" w14:textId="68A9D6E2" w:rsidR="00404141" w:rsidDel="00B06BCC" w:rsidRDefault="00404141">
            <w:pPr>
              <w:pStyle w:val="15"/>
              <w:rPr>
                <w:ins w:id="25035" w:author="Fegie" w:date="2021-05-05T15:51:00Z"/>
                <w:del w:id="25036" w:author="家榮 張" w:date="2021-05-17T10:46:00Z"/>
              </w:rPr>
              <w:pPrChange w:id="25037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8E97" w14:textId="56A5926A" w:rsidR="00404141" w:rsidDel="00B06BCC" w:rsidRDefault="00404141">
            <w:pPr>
              <w:pStyle w:val="15"/>
              <w:rPr>
                <w:ins w:id="25038" w:author="Fegie" w:date="2021-05-05T15:51:00Z"/>
                <w:del w:id="25039" w:author="家榮 張" w:date="2021-05-17T10:46:00Z"/>
                <w:rFonts w:cs="細明體"/>
                <w:spacing w:val="15"/>
                <w:kern w:val="0"/>
              </w:rPr>
              <w:pPrChange w:id="25040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F858" w14:textId="28EEBF15" w:rsidR="00404141" w:rsidDel="00B06BCC" w:rsidRDefault="00404141">
            <w:pPr>
              <w:pStyle w:val="15"/>
              <w:rPr>
                <w:ins w:id="25041" w:author="Fegie" w:date="2021-05-05T15:51:00Z"/>
                <w:del w:id="25042" w:author="家榮 張" w:date="2021-05-17T10:46:00Z"/>
              </w:rPr>
              <w:pPrChange w:id="25043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2185F" w14:textId="6A25428C" w:rsidR="00404141" w:rsidDel="00B06BCC" w:rsidRDefault="00404141">
            <w:pPr>
              <w:pStyle w:val="15"/>
              <w:rPr>
                <w:ins w:id="25044" w:author="Fegie" w:date="2021-05-05T15:51:00Z"/>
                <w:del w:id="25045" w:author="家榮 張" w:date="2021-05-17T10:46:00Z"/>
              </w:rPr>
              <w:pPrChange w:id="25046" w:author="家榮 張" w:date="2021-05-17T10:47:00Z">
                <w:pPr/>
              </w:pPrChange>
            </w:pPr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A42B" w14:textId="73C4A305" w:rsidR="00404141" w:rsidDel="00B06BCC" w:rsidRDefault="00404141">
            <w:pPr>
              <w:pStyle w:val="15"/>
              <w:rPr>
                <w:ins w:id="25047" w:author="Fegie" w:date="2021-05-05T15:51:00Z"/>
                <w:del w:id="25048" w:author="家榮 張" w:date="2021-05-17T10:46:00Z"/>
                <w:color w:val="000000" w:themeColor="text1"/>
              </w:rPr>
              <w:pPrChange w:id="25049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050" w:author="Fegie" w:date="2021-05-05T15:52:00Z">
              <w:del w:id="25051" w:author="家榮 張" w:date="2021-05-17T10:46:00Z">
                <w:r w:rsidRPr="00BA4B70" w:rsidDel="00B06BCC">
                  <w:rPr>
                    <w:rFonts w:hint="eastAsia"/>
                    <w:color w:val="000000" w:themeColor="text1"/>
                  </w:rPr>
                  <w:delText>連結至【</w:delText>
                </w:r>
                <w:r w:rsidRPr="00BA4B70" w:rsidDel="00B06BCC">
                  <w:rPr>
                    <w:color w:val="000000" w:themeColor="text1"/>
                  </w:rPr>
                  <w:delText>L</w:delText>
                </w:r>
                <w:r w:rsidDel="00B06BCC">
                  <w:rPr>
                    <w:rFonts w:hint="eastAsia"/>
                    <w:color w:val="000000" w:themeColor="text1"/>
                  </w:rPr>
                  <w:delText>1001顧客明細資料查詢</w:delText>
                </w:r>
                <w:r w:rsidRPr="00BA4B70" w:rsidDel="00B06BCC">
                  <w:rPr>
                    <w:rFonts w:hint="eastAsia"/>
                    <w:color w:val="000000" w:themeColor="text1"/>
                  </w:rPr>
                  <w:delText>】，</w:delText>
                </w:r>
                <w:r w:rsidRPr="002B16F9" w:rsidDel="00B06BCC">
                  <w:rPr>
                    <w:rFonts w:hint="eastAsia"/>
                    <w:lang w:eastAsia="zh-HK"/>
                  </w:rPr>
                  <w:delText>供</w:delText>
                </w:r>
                <w:r w:rsidDel="00B06BCC">
                  <w:rPr>
                    <w:rFonts w:hint="eastAsia"/>
                    <w:lang w:eastAsia="zh-HK"/>
                  </w:rPr>
                  <w:delText>查詢並帶回「統一編號」</w:delText>
                </w:r>
              </w:del>
            </w:ins>
          </w:p>
        </w:tc>
      </w:tr>
      <w:tr w:rsidR="00404141" w:rsidDel="00B06BCC" w14:paraId="334800F7" w14:textId="42E692BD" w:rsidTr="0084250E">
        <w:trPr>
          <w:trHeight w:val="291"/>
          <w:jc w:val="center"/>
          <w:ins w:id="25052" w:author="Fegie" w:date="2021-05-02T00:06:00Z"/>
          <w:del w:id="25053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07B17" w14:textId="7A4CB3A8" w:rsidR="00404141" w:rsidDel="00B06BCC" w:rsidRDefault="00404141">
            <w:pPr>
              <w:pStyle w:val="15"/>
              <w:rPr>
                <w:ins w:id="25054" w:author="Fegie" w:date="2021-05-02T00:06:00Z"/>
                <w:del w:id="25055" w:author="家榮 張" w:date="2021-05-17T10:46:00Z"/>
              </w:rPr>
              <w:pPrChange w:id="25056" w:author="家榮 張" w:date="2021-05-17T10:47:00Z">
                <w:pPr/>
              </w:pPrChange>
            </w:pPr>
            <w:ins w:id="25057" w:author="Fegie" w:date="2021-05-02T00:06:00Z">
              <w:del w:id="25058" w:author="家榮 張" w:date="2021-05-17T10:46:00Z">
                <w:r w:rsidDel="00B06BCC">
                  <w:rPr>
                    <w:rFonts w:hint="eastAsia"/>
                  </w:rPr>
                  <w:delText>4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EEE16" w14:textId="52EE16FA" w:rsidR="00404141" w:rsidDel="00B06BCC" w:rsidRDefault="00404141">
            <w:pPr>
              <w:pStyle w:val="15"/>
              <w:rPr>
                <w:ins w:id="25059" w:author="Fegie" w:date="2021-05-02T00:06:00Z"/>
                <w:del w:id="25060" w:author="家榮 張" w:date="2021-05-17T10:46:00Z"/>
              </w:rPr>
              <w:pPrChange w:id="25061" w:author="家榮 張" w:date="2021-05-17T10:47:00Z">
                <w:pPr/>
              </w:pPrChange>
            </w:pPr>
            <w:ins w:id="25062" w:author="Fegie" w:date="2021-05-02T00:33:00Z">
              <w:del w:id="25063" w:author="家榮 張" w:date="2021-05-17T10:46:00Z">
                <w:r w:rsidDel="00B06BCC">
                  <w:rPr>
                    <w:rFonts w:hint="eastAsia"/>
                  </w:rPr>
                  <w:delText>電話種類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7578" w14:textId="44F592FA" w:rsidR="00404141" w:rsidDel="00B06BCC" w:rsidRDefault="00404141">
            <w:pPr>
              <w:pStyle w:val="15"/>
              <w:rPr>
                <w:ins w:id="25064" w:author="Fegie" w:date="2021-05-02T00:06:00Z"/>
                <w:del w:id="25065" w:author="家榮 張" w:date="2021-05-17T10:46:00Z"/>
              </w:rPr>
              <w:pPrChange w:id="25066" w:author="家榮 張" w:date="2021-05-17T10:47:00Z">
                <w:pPr/>
              </w:pPrChange>
            </w:pPr>
            <w:ins w:id="25067" w:author="Fegie" w:date="2021-05-02T00:44:00Z">
              <w:del w:id="25068" w:author="家榮 張" w:date="2021-05-06T18:52:00Z">
                <w:r w:rsidDel="00A7651D">
                  <w:rPr>
                    <w:rFonts w:hint="eastAsia"/>
                  </w:rPr>
                  <w:delText>X</w:delText>
                </w:r>
              </w:del>
            </w:ins>
            <w:ins w:id="25069" w:author="Fegie" w:date="2021-05-02T00:42:00Z">
              <w:del w:id="25070" w:author="家榮 張" w:date="2021-05-06T18:52:00Z">
                <w:r w:rsidDel="00A7651D">
                  <w:rPr>
                    <w:rFonts w:hint="eastAsia"/>
                  </w:rPr>
                  <w:delText>(</w:delText>
                </w:r>
              </w:del>
            </w:ins>
            <w:ins w:id="25071" w:author="Fegie" w:date="2021-05-02T00:43:00Z">
              <w:del w:id="25072" w:author="家榮 張" w:date="2021-05-06T18:52:00Z">
                <w:r w:rsidDel="00A7651D">
                  <w:rPr>
                    <w:rFonts w:hint="eastAsia"/>
                  </w:rPr>
                  <w:delText>02</w:delText>
                </w:r>
              </w:del>
            </w:ins>
            <w:ins w:id="25073" w:author="Fegie" w:date="2021-05-02T00:42:00Z">
              <w:del w:id="25074" w:author="家榮 張" w:date="2021-05-06T18:52:00Z">
                <w:r w:rsidDel="00A7651D">
                  <w:rPr>
                    <w:rFonts w:hint="eastAsia"/>
                  </w:rPr>
                  <w:delText>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4E44" w14:textId="1C144EAC" w:rsidR="00404141" w:rsidDel="00B06BCC" w:rsidRDefault="00404141">
            <w:pPr>
              <w:pStyle w:val="15"/>
              <w:rPr>
                <w:ins w:id="25075" w:author="Fegie" w:date="2021-05-02T00:06:00Z"/>
                <w:del w:id="25076" w:author="家榮 張" w:date="2021-05-17T10:46:00Z"/>
              </w:rPr>
              <w:pPrChange w:id="25077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26017" w14:textId="6B49B092" w:rsidR="00404141" w:rsidRPr="00860FA5" w:rsidDel="00B06BCC" w:rsidRDefault="007F0982">
            <w:pPr>
              <w:pStyle w:val="15"/>
              <w:rPr>
                <w:ins w:id="25078" w:author="Fegie" w:date="2021-05-02T00:06:00Z"/>
                <w:del w:id="25079" w:author="家榮 張" w:date="2021-05-17T10:46:00Z"/>
                <w:rFonts w:cs="細明體"/>
                <w:spacing w:val="15"/>
                <w:kern w:val="0"/>
                <w:rPrChange w:id="25080" w:author="Fegie" w:date="2021-05-02T00:55:00Z">
                  <w:rPr>
                    <w:ins w:id="25081" w:author="Fegie" w:date="2021-05-02T00:06:00Z"/>
                    <w:del w:id="25082" w:author="家榮 張" w:date="2021-05-17T10:46:00Z"/>
                    <w:rFonts w:ascii="標楷體" w:eastAsia="標楷體" w:hAnsi="標楷體"/>
                  </w:rPr>
                </w:rPrChange>
              </w:rPr>
              <w:pPrChange w:id="25083" w:author="家榮 張" w:date="2021-05-17T10:47:00Z">
                <w:pPr/>
              </w:pPrChange>
            </w:pPr>
            <w:ins w:id="25084" w:author="Fegie" w:date="2021-05-05T16:50:00Z">
              <w:del w:id="25085" w:author="家榮 張" w:date="2021-05-17T10:46:00Z">
                <w:r w:rsidDel="00B06BCC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  <w:r w:rsidDel="00B06BCC">
                  <w:rPr>
                    <w:rFonts w:cs="細明體"/>
                    <w:spacing w:val="15"/>
                    <w:kern w:val="0"/>
                  </w:rPr>
                  <w:delText>TelTypeCode</w:delText>
                </w:r>
                <w:r w:rsidDel="00B06BCC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D46F2" w14:textId="15862535" w:rsidR="00404141" w:rsidDel="00B06BCC" w:rsidRDefault="006305EA">
            <w:pPr>
              <w:pStyle w:val="15"/>
              <w:rPr>
                <w:ins w:id="25086" w:author="Fegie" w:date="2021-05-02T00:06:00Z"/>
                <w:del w:id="25087" w:author="家榮 張" w:date="2021-05-17T10:46:00Z"/>
              </w:rPr>
              <w:pPrChange w:id="25088" w:author="家榮 張" w:date="2021-05-17T10:47:00Z">
                <w:pPr/>
              </w:pPrChange>
            </w:pPr>
            <w:ins w:id="25089" w:author="Fegie" w:date="2021-05-05T15:55:00Z">
              <w:del w:id="25090" w:author="家榮 張" w:date="2021-05-17T10:46:00Z">
                <w:r w:rsidDel="00B06BCC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77DAB" w14:textId="0EC97FE8" w:rsidR="00404141" w:rsidDel="00B06BCC" w:rsidRDefault="00404141">
            <w:pPr>
              <w:pStyle w:val="15"/>
              <w:rPr>
                <w:ins w:id="25091" w:author="Fegie" w:date="2021-05-02T00:06:00Z"/>
                <w:del w:id="25092" w:author="家榮 張" w:date="2021-05-17T10:46:00Z"/>
              </w:rPr>
              <w:pPrChange w:id="25093" w:author="家榮 張" w:date="2021-05-17T10:47:00Z">
                <w:pPr/>
              </w:pPrChange>
            </w:pPr>
            <w:ins w:id="25094" w:author="Fegie" w:date="2021-05-02T00:48:00Z">
              <w:del w:id="25095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D0E5E" w14:textId="2DBD7503" w:rsidR="00404141" w:rsidDel="00B06BCC" w:rsidRDefault="00404141">
            <w:pPr>
              <w:pStyle w:val="15"/>
              <w:rPr>
                <w:ins w:id="25096" w:author="Fegie" w:date="2021-05-02T00:52:00Z"/>
                <w:del w:id="25097" w:author="家榮 張" w:date="2021-05-17T10:46:00Z"/>
                <w:color w:val="000000" w:themeColor="text1"/>
              </w:rPr>
              <w:pPrChange w:id="25098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099" w:author="Fegie" w:date="2021-05-02T00:52:00Z">
              <w:del w:id="25100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1.「新增」時,必須輸入</w:delText>
                </w:r>
              </w:del>
            </w:ins>
          </w:p>
          <w:p w14:paraId="65ED1199" w14:textId="63D3950D" w:rsidR="00404141" w:rsidDel="00B06BCC" w:rsidRDefault="00404141">
            <w:pPr>
              <w:pStyle w:val="15"/>
              <w:rPr>
                <w:ins w:id="25101" w:author="Fegie" w:date="2021-05-02T00:58:00Z"/>
                <w:del w:id="25102" w:author="家榮 張" w:date="2021-05-17T10:46:00Z"/>
                <w:color w:val="000000" w:themeColor="text1"/>
              </w:rPr>
              <w:pPrChange w:id="25103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104" w:author="Fegie" w:date="2021-05-02T00:52:00Z">
              <w:del w:id="25105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2.「修改」時,自動顯示原值,可以修改</w:delText>
                </w:r>
              </w:del>
            </w:ins>
          </w:p>
          <w:p w14:paraId="5B240891" w14:textId="38A5AD2E" w:rsidR="00404141" w:rsidDel="00B06BCC" w:rsidRDefault="00404141">
            <w:pPr>
              <w:pStyle w:val="15"/>
              <w:rPr>
                <w:ins w:id="25106" w:author="Fegie" w:date="2021-05-02T00:52:00Z"/>
                <w:del w:id="25107" w:author="家榮 張" w:date="2021-05-17T10:46:00Z"/>
                <w:color w:val="000000" w:themeColor="text1"/>
              </w:rPr>
              <w:pPrChange w:id="25108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109" w:author="Fegie" w:date="2021-05-02T00:58:00Z">
              <w:del w:id="25110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3.</w:delText>
                </w:r>
              </w:del>
            </w:ins>
            <w:ins w:id="25111" w:author="Fegie" w:date="2021-05-02T00:59:00Z">
              <w:del w:id="25112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若</w:delText>
                </w:r>
              </w:del>
            </w:ins>
            <w:ins w:id="25113" w:author="Fegie" w:date="2021-05-02T01:03:00Z">
              <w:del w:id="25114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「</w:delText>
                </w:r>
              </w:del>
            </w:ins>
            <w:ins w:id="25115" w:author="Fegie" w:date="2021-05-02T00:59:00Z">
              <w:del w:id="25116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電話種類</w:delText>
                </w:r>
              </w:del>
            </w:ins>
            <w:ins w:id="25117" w:author="Fegie" w:date="2021-05-02T01:03:00Z">
              <w:del w:id="25118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」</w:delText>
                </w:r>
              </w:del>
            </w:ins>
            <w:ins w:id="25119" w:author="Fegie" w:date="2021-05-02T00:59:00Z">
              <w:del w:id="25120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為09時，畫面</w:delText>
                </w:r>
              </w:del>
            </w:ins>
            <w:ins w:id="25121" w:author="Fegie" w:date="2021-05-02T01:03:00Z">
              <w:del w:id="25122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「</w:delText>
                </w:r>
              </w:del>
            </w:ins>
            <w:ins w:id="25123" w:author="Fegie" w:date="2021-05-02T00:59:00Z">
              <w:del w:id="25124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電話號碼</w:delText>
                </w:r>
              </w:del>
            </w:ins>
            <w:ins w:id="25125" w:author="Fegie" w:date="2021-05-02T01:03:00Z">
              <w:del w:id="25126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」</w:delText>
                </w:r>
              </w:del>
            </w:ins>
            <w:ins w:id="25127" w:author="Fegie" w:date="2021-05-02T00:59:00Z">
              <w:del w:id="25128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改為X(20)之格式</w:delText>
                </w:r>
              </w:del>
            </w:ins>
          </w:p>
          <w:p w14:paraId="3CBCD519" w14:textId="68B35591" w:rsidR="00404141" w:rsidRPr="005A3850" w:rsidDel="00B06BCC" w:rsidRDefault="00404141">
            <w:pPr>
              <w:pStyle w:val="15"/>
              <w:rPr>
                <w:ins w:id="25129" w:author="Fegie" w:date="2021-05-02T00:06:00Z"/>
                <w:del w:id="25130" w:author="家榮 張" w:date="2021-05-17T10:46:00Z"/>
                <w:color w:val="000000" w:themeColor="text1"/>
                <w:rPrChange w:id="25131" w:author="Fegie" w:date="2021-05-02T00:58:00Z">
                  <w:rPr>
                    <w:ins w:id="25132" w:author="Fegie" w:date="2021-05-02T00:06:00Z"/>
                    <w:del w:id="25133" w:author="家榮 張" w:date="2021-05-17T10:46:00Z"/>
                    <w:rFonts w:ascii="標楷體" w:eastAsia="標楷體" w:hAnsi="標楷體"/>
                  </w:rPr>
                </w:rPrChange>
              </w:rPr>
              <w:pPrChange w:id="25134" w:author="家榮 張" w:date="2021-05-17T10:47:00Z">
                <w:pPr/>
              </w:pPrChange>
            </w:pPr>
            <w:ins w:id="25135" w:author="Fegie" w:date="2021-05-02T00:58:00Z">
              <w:del w:id="25136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4</w:delText>
                </w:r>
              </w:del>
            </w:ins>
            <w:ins w:id="25137" w:author="張家榮" w:date="2021-05-06T11:13:00Z">
              <w:del w:id="25138" w:author="家榮 張" w:date="2021-05-17T10:46:00Z">
                <w:r w:rsidR="0084250E" w:rsidDel="00B06BCC">
                  <w:rPr>
                    <w:rFonts w:hint="eastAsia"/>
                    <w:color w:val="000000" w:themeColor="text1"/>
                  </w:rPr>
                  <w:delText>3</w:delText>
                </w:r>
              </w:del>
            </w:ins>
            <w:ins w:id="25139" w:author="Fegie" w:date="2021-05-02T00:52:00Z">
              <w:del w:id="25140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  <w:r w:rsidDel="00B06BCC">
                  <w:rPr>
                    <w:color w:val="000000" w:themeColor="text1"/>
                  </w:rPr>
                  <w:delText>TelTypeCode</w:delText>
                </w:r>
              </w:del>
            </w:ins>
          </w:p>
        </w:tc>
      </w:tr>
      <w:tr w:rsidR="009722E1" w:rsidDel="00B06BCC" w14:paraId="4EEA7589" w14:textId="70351990" w:rsidTr="0084250E">
        <w:trPr>
          <w:trHeight w:val="291"/>
          <w:jc w:val="center"/>
          <w:ins w:id="25141" w:author="st1" w:date="2021-05-06T11:08:00Z"/>
          <w:del w:id="25142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92018" w14:textId="424A96E0" w:rsidR="009722E1" w:rsidDel="00B06BCC" w:rsidRDefault="009722E1">
            <w:pPr>
              <w:pStyle w:val="15"/>
              <w:rPr>
                <w:ins w:id="25143" w:author="st1" w:date="2021-05-06T11:08:00Z"/>
                <w:del w:id="25144" w:author="家榮 張" w:date="2021-05-17T10:46:00Z"/>
              </w:rPr>
              <w:pPrChange w:id="25145" w:author="家榮 張" w:date="2021-05-17T10:47:00Z">
                <w:pPr/>
              </w:pPrChange>
            </w:pPr>
            <w:ins w:id="25146" w:author="st1" w:date="2021-05-06T11:08:00Z">
              <w:del w:id="25147" w:author="家榮 張" w:date="2021-05-17T10:46:00Z">
                <w:r w:rsidDel="00B06BCC">
                  <w:rPr>
                    <w:rFonts w:hint="eastAsia"/>
                  </w:rPr>
                  <w:delText>5.1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1365F" w14:textId="634A755F" w:rsidR="009722E1" w:rsidDel="00B06BCC" w:rsidRDefault="009722E1">
            <w:pPr>
              <w:pStyle w:val="15"/>
              <w:rPr>
                <w:ins w:id="25148" w:author="st1" w:date="2021-05-06T11:08:00Z"/>
                <w:del w:id="25149" w:author="家榮 張" w:date="2021-05-17T10:46:00Z"/>
              </w:rPr>
              <w:pPrChange w:id="25150" w:author="家榮 張" w:date="2021-05-17T10:47:00Z">
                <w:pPr/>
              </w:pPrChange>
            </w:pPr>
            <w:ins w:id="25151" w:author="張家榮" w:date="2021-05-06T11:18:00Z">
              <w:del w:id="25152" w:author="家榮 張" w:date="2021-05-17T10:46:00Z">
                <w:r w:rsidDel="00B06BCC">
                  <w:rPr>
                    <w:rFonts w:hint="eastAsia"/>
                  </w:rPr>
                  <w:delText>電話號碼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FCBE1" w14:textId="3A859DB8" w:rsidR="009722E1" w:rsidDel="00B06BCC" w:rsidRDefault="009722E1">
            <w:pPr>
              <w:pStyle w:val="15"/>
              <w:rPr>
                <w:ins w:id="25153" w:author="st1" w:date="2021-05-06T11:08:00Z"/>
                <w:del w:id="25154" w:author="家榮 張" w:date="2021-05-17T10:46:00Z"/>
              </w:rPr>
              <w:pPrChange w:id="25155" w:author="家榮 張" w:date="2021-05-17T10:47:00Z">
                <w:pPr/>
              </w:pPrChange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C3" w14:textId="33007E60" w:rsidR="009722E1" w:rsidDel="00B06BCC" w:rsidRDefault="009722E1">
            <w:pPr>
              <w:pStyle w:val="15"/>
              <w:rPr>
                <w:ins w:id="25156" w:author="st1" w:date="2021-05-06T11:08:00Z"/>
                <w:del w:id="25157" w:author="家榮 張" w:date="2021-05-17T10:46:00Z"/>
              </w:rPr>
              <w:pPrChange w:id="25158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7B35" w14:textId="34FCFD3F" w:rsidR="009722E1" w:rsidDel="00B06BCC" w:rsidRDefault="009722E1">
            <w:pPr>
              <w:pStyle w:val="15"/>
              <w:rPr>
                <w:ins w:id="25159" w:author="st1" w:date="2021-05-06T11:08:00Z"/>
                <w:del w:id="25160" w:author="家榮 張" w:date="2021-05-17T10:46:00Z"/>
                <w:rFonts w:cs="細明體"/>
                <w:spacing w:val="15"/>
                <w:kern w:val="0"/>
              </w:rPr>
              <w:pPrChange w:id="25161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A7107" w14:textId="688C2197" w:rsidR="009722E1" w:rsidDel="00B06BCC" w:rsidRDefault="009722E1">
            <w:pPr>
              <w:pStyle w:val="15"/>
              <w:rPr>
                <w:ins w:id="25162" w:author="st1" w:date="2021-05-06T11:08:00Z"/>
                <w:del w:id="25163" w:author="家榮 張" w:date="2021-05-17T10:46:00Z"/>
              </w:rPr>
              <w:pPrChange w:id="25164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EEC0B" w14:textId="62F1978A" w:rsidR="009722E1" w:rsidDel="00B06BCC" w:rsidRDefault="009722E1">
            <w:pPr>
              <w:pStyle w:val="15"/>
              <w:rPr>
                <w:ins w:id="25165" w:author="st1" w:date="2021-05-06T11:08:00Z"/>
                <w:del w:id="25166" w:author="家榮 張" w:date="2021-05-17T10:46:00Z"/>
              </w:rPr>
              <w:pPrChange w:id="25167" w:author="家榮 張" w:date="2021-05-17T10:47:00Z">
                <w:pPr/>
              </w:pPrChange>
            </w:pPr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316F2" w14:textId="098F9009" w:rsidR="009722E1" w:rsidDel="00B06BCC" w:rsidRDefault="009722E1">
            <w:pPr>
              <w:pStyle w:val="15"/>
              <w:rPr>
                <w:ins w:id="25168" w:author="張家榮" w:date="2021-05-06T11:19:00Z"/>
                <w:del w:id="25169" w:author="家榮 張" w:date="2021-05-17T10:46:00Z"/>
                <w:color w:val="000000" w:themeColor="text1"/>
              </w:rPr>
              <w:pPrChange w:id="25170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171" w:author="張家榮" w:date="2021-05-06T11:18:00Z">
              <w:del w:id="25172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1.「電話種類」為非09時使用格式</w:delText>
                </w:r>
              </w:del>
            </w:ins>
          </w:p>
          <w:p w14:paraId="77B586F8" w14:textId="0200BB73" w:rsidR="009722E1" w:rsidRPr="009722E1" w:rsidDel="00B06BCC" w:rsidRDefault="009722E1">
            <w:pPr>
              <w:pStyle w:val="15"/>
              <w:rPr>
                <w:ins w:id="25173" w:author="張家榮" w:date="2021-05-06T11:19:00Z"/>
                <w:del w:id="25174" w:author="家榮 張" w:date="2021-05-17T10:46:00Z"/>
                <w:rPrChange w:id="25175" w:author="張家榮" w:date="2021-05-06T11:19:00Z">
                  <w:rPr>
                    <w:ins w:id="25176" w:author="張家榮" w:date="2021-05-06T11:19:00Z"/>
                    <w:del w:id="25177" w:author="家榮 張" w:date="2021-05-17T10:46:00Z"/>
                    <w:rFonts w:ascii="標楷體" w:eastAsia="標楷體" w:hAnsi="標楷體"/>
                    <w:color w:val="000000" w:themeColor="text1"/>
                  </w:rPr>
                </w:rPrChange>
              </w:rPr>
              <w:pPrChange w:id="25178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179" w:author="張家榮" w:date="2021-05-06T11:19:00Z">
              <w:del w:id="25180" w:author="家榮 張" w:date="2021-05-17T10:46:00Z">
                <w:r w:rsidDel="00B06BCC">
                  <w:rPr>
                    <w:rFonts w:hint="eastAsia"/>
                  </w:rPr>
                  <w:delText>2.「新增」時必須輸入</w:delText>
                </w:r>
              </w:del>
            </w:ins>
          </w:p>
          <w:p w14:paraId="3BC64F8A" w14:textId="72628CFE" w:rsidR="009722E1" w:rsidDel="00B06BCC" w:rsidRDefault="009722E1">
            <w:pPr>
              <w:pStyle w:val="15"/>
              <w:rPr>
                <w:ins w:id="25181" w:author="張家榮" w:date="2021-05-06T11:19:00Z"/>
                <w:del w:id="25182" w:author="家榮 張" w:date="2021-05-17T10:46:00Z"/>
              </w:rPr>
              <w:pPrChange w:id="25183" w:author="家榮 張" w:date="2021-05-17T10:47:00Z">
                <w:pPr>
                  <w:ind w:left="226" w:hangingChars="94" w:hanging="226"/>
                </w:pPr>
              </w:pPrChange>
            </w:pPr>
            <w:ins w:id="25184" w:author="張家榮" w:date="2021-05-06T11:19:00Z">
              <w:del w:id="25185" w:author="家榮 張" w:date="2021-05-17T10:46:00Z">
                <w:r w:rsidDel="00B06BCC">
                  <w:rPr>
                    <w:rFonts w:hint="eastAsia"/>
                  </w:rPr>
                  <w:delText>3.「修改」時，自動顯示原值，可以修改</w:delText>
                </w:r>
              </w:del>
            </w:ins>
          </w:p>
          <w:p w14:paraId="41E64011" w14:textId="74306167" w:rsidR="009722E1" w:rsidDel="00B06BCC" w:rsidRDefault="009722E1">
            <w:pPr>
              <w:pStyle w:val="15"/>
              <w:rPr>
                <w:ins w:id="25186" w:author="張家榮" w:date="2021-05-06T11:19:00Z"/>
                <w:del w:id="25187" w:author="家榮 張" w:date="2021-05-17T10:46:00Z"/>
              </w:rPr>
              <w:pPrChange w:id="25188" w:author="家榮 張" w:date="2021-05-17T10:47:00Z">
                <w:pPr/>
              </w:pPrChange>
            </w:pPr>
            <w:ins w:id="25189" w:author="張家榮" w:date="2021-05-06T11:20:00Z">
              <w:del w:id="25190" w:author="家榮 張" w:date="2021-05-17T10:46:00Z">
                <w:r w:rsidDel="00B06BCC">
                  <w:rPr>
                    <w:rFonts w:hint="eastAsia"/>
                  </w:rPr>
                  <w:delText>4</w:delText>
                </w:r>
              </w:del>
            </w:ins>
            <w:ins w:id="25191" w:author="張家榮" w:date="2021-05-06T11:19:00Z">
              <w:del w:id="25192" w:author="家榮 張" w:date="2021-05-17T10:46:00Z">
                <w:r w:rsidDel="00B06BCC">
                  <w:delText>.</w:delText>
                </w:r>
                <w:r w:rsidDel="00B06BCC">
                  <w:rPr>
                    <w:rFonts w:hint="eastAsia"/>
                  </w:rPr>
                  <w:delText>「電話種類」為03或05時，</w:delText>
                </w:r>
              </w:del>
            </w:ins>
          </w:p>
          <w:p w14:paraId="340214F3" w14:textId="3100366F" w:rsidR="009722E1" w:rsidRPr="009722E1" w:rsidDel="00B06BCC" w:rsidRDefault="009722E1">
            <w:pPr>
              <w:pStyle w:val="15"/>
              <w:rPr>
                <w:ins w:id="25193" w:author="st1" w:date="2021-05-06T11:08:00Z"/>
                <w:del w:id="25194" w:author="家榮 張" w:date="2021-05-17T10:46:00Z"/>
                <w:rPrChange w:id="25195" w:author="張家榮" w:date="2021-05-06T11:19:00Z">
                  <w:rPr>
                    <w:ins w:id="25196" w:author="st1" w:date="2021-05-06T11:08:00Z"/>
                    <w:del w:id="25197" w:author="家榮 張" w:date="2021-05-17T10:46:00Z"/>
                    <w:rFonts w:ascii="標楷體" w:eastAsia="標楷體" w:hAnsi="標楷體"/>
                    <w:color w:val="000000" w:themeColor="text1"/>
                  </w:rPr>
                </w:rPrChange>
              </w:rPr>
              <w:pPrChange w:id="25198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199" w:author="張家榮" w:date="2021-05-06T11:19:00Z">
              <w:del w:id="25200" w:author="家榮 張" w:date="2021-05-17T10:46:00Z">
                <w:r w:rsidDel="00B06BCC">
                  <w:rPr>
                    <w:rFonts w:hint="eastAsia"/>
                  </w:rPr>
                  <w:delText xml:space="preserve">  只需輸入「電話號碼」</w:delText>
                </w:r>
              </w:del>
            </w:ins>
          </w:p>
        </w:tc>
      </w:tr>
      <w:tr w:rsidR="009722E1" w:rsidDel="00B06BCC" w14:paraId="2F19E6FD" w14:textId="20A9D621" w:rsidTr="0084250E">
        <w:trPr>
          <w:trHeight w:val="291"/>
          <w:jc w:val="center"/>
          <w:ins w:id="25201" w:author="Fegie" w:date="2021-05-02T00:43:00Z"/>
          <w:del w:id="25202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78CCD" w14:textId="08F9CAE1" w:rsidR="009722E1" w:rsidDel="00B06BCC" w:rsidRDefault="009722E1">
            <w:pPr>
              <w:pStyle w:val="15"/>
              <w:rPr>
                <w:ins w:id="25203" w:author="Fegie" w:date="2021-05-02T00:43:00Z"/>
                <w:del w:id="25204" w:author="家榮 張" w:date="2021-05-17T10:46:00Z"/>
              </w:rPr>
              <w:pPrChange w:id="25205" w:author="家榮 張" w:date="2021-05-17T10:47:00Z">
                <w:pPr/>
              </w:pPrChange>
            </w:pPr>
            <w:ins w:id="25206" w:author="Fegie" w:date="2021-05-02T00:44:00Z">
              <w:del w:id="25207" w:author="家榮 張" w:date="2021-05-17T10:46:00Z">
                <w:r w:rsidDel="00B06BCC">
                  <w:rPr>
                    <w:rFonts w:hint="eastAsia"/>
                  </w:rPr>
                  <w:delText>5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18385" w14:textId="73AE8F1D" w:rsidR="009722E1" w:rsidDel="00B06BCC" w:rsidRDefault="009722E1">
            <w:pPr>
              <w:pStyle w:val="15"/>
              <w:rPr>
                <w:ins w:id="25208" w:author="Fegie" w:date="2021-05-02T00:43:00Z"/>
                <w:del w:id="25209" w:author="家榮 張" w:date="2021-05-17T10:46:00Z"/>
              </w:rPr>
              <w:pPrChange w:id="25210" w:author="家榮 張" w:date="2021-05-17T10:47:00Z">
                <w:pPr/>
              </w:pPrChange>
            </w:pPr>
            <w:ins w:id="25211" w:author="Fegie" w:date="2021-05-02T00:43:00Z">
              <w:del w:id="25212" w:author="家榮 張" w:date="2021-05-17T10:46:00Z">
                <w:r w:rsidDel="00B06BCC">
                  <w:rPr>
                    <w:rFonts w:hint="eastAsia"/>
                  </w:rPr>
                  <w:delText>電話區碼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F4023" w14:textId="66F3D12B" w:rsidR="009722E1" w:rsidDel="00B06BCC" w:rsidRDefault="009722E1">
            <w:pPr>
              <w:pStyle w:val="15"/>
              <w:rPr>
                <w:ins w:id="25213" w:author="Fegie" w:date="2021-05-02T00:43:00Z"/>
                <w:del w:id="25214" w:author="家榮 張" w:date="2021-05-17T10:46:00Z"/>
              </w:rPr>
              <w:pPrChange w:id="25215" w:author="家榮 張" w:date="2021-05-17T10:47:00Z">
                <w:pPr/>
              </w:pPrChange>
            </w:pPr>
            <w:ins w:id="25216" w:author="Fegie" w:date="2021-05-02T00:44:00Z">
              <w:del w:id="25217" w:author="家榮 張" w:date="2021-05-06T18:52:00Z">
                <w:r w:rsidDel="00A7651D">
                  <w:rPr>
                    <w:rFonts w:hint="eastAsia"/>
                  </w:rPr>
                  <w:delText>X(05)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48BF" w14:textId="32AC4AF8" w:rsidR="009722E1" w:rsidDel="00B06BCC" w:rsidRDefault="009722E1">
            <w:pPr>
              <w:pStyle w:val="15"/>
              <w:rPr>
                <w:ins w:id="25218" w:author="Fegie" w:date="2021-05-02T00:43:00Z"/>
                <w:del w:id="25219" w:author="家榮 張" w:date="2021-05-17T10:46:00Z"/>
              </w:rPr>
              <w:pPrChange w:id="25220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F8C8B" w14:textId="16C4D899" w:rsidR="009722E1" w:rsidDel="00B06BCC" w:rsidRDefault="009722E1">
            <w:pPr>
              <w:pStyle w:val="15"/>
              <w:rPr>
                <w:ins w:id="25221" w:author="Fegie" w:date="2021-05-02T00:43:00Z"/>
                <w:del w:id="25222" w:author="家榮 張" w:date="2021-05-17T10:46:00Z"/>
              </w:rPr>
              <w:pPrChange w:id="25223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FA36F" w14:textId="18B62A85" w:rsidR="009722E1" w:rsidDel="00B06BCC" w:rsidRDefault="009722E1">
            <w:pPr>
              <w:pStyle w:val="15"/>
              <w:rPr>
                <w:ins w:id="25224" w:author="Fegie" w:date="2021-05-02T00:43:00Z"/>
                <w:del w:id="25225" w:author="家榮 張" w:date="2021-05-17T10:46:00Z"/>
              </w:rPr>
              <w:pPrChange w:id="25226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DCBBE" w14:textId="0895AD2E" w:rsidR="009722E1" w:rsidDel="00B06BCC" w:rsidRDefault="009722E1">
            <w:pPr>
              <w:pStyle w:val="15"/>
              <w:rPr>
                <w:ins w:id="25227" w:author="Fegie" w:date="2021-05-02T00:43:00Z"/>
                <w:del w:id="25228" w:author="家榮 張" w:date="2021-05-17T10:46:00Z"/>
              </w:rPr>
              <w:pPrChange w:id="25229" w:author="家榮 張" w:date="2021-05-17T10:47:00Z">
                <w:pPr/>
              </w:pPrChange>
            </w:pPr>
            <w:ins w:id="25230" w:author="Fegie" w:date="2021-05-02T00:48:00Z">
              <w:del w:id="25231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40BB5C" w14:textId="36DB93C6" w:rsidR="009722E1" w:rsidDel="00B06BCC" w:rsidRDefault="009722E1">
            <w:pPr>
              <w:pStyle w:val="15"/>
              <w:rPr>
                <w:ins w:id="25232" w:author="Fegie" w:date="2021-05-02T00:50:00Z"/>
                <w:del w:id="25233" w:author="家榮 張" w:date="2021-05-17T10:46:00Z"/>
              </w:rPr>
              <w:pPrChange w:id="25234" w:author="家榮 張" w:date="2021-05-17T10:47:00Z">
                <w:pPr/>
              </w:pPrChange>
            </w:pPr>
            <w:ins w:id="25235" w:author="張家榮" w:date="2021-05-06T11:20:00Z">
              <w:del w:id="25236" w:author="家榮 張" w:date="2021-05-17T10:46:00Z">
                <w:r w:rsidDel="00B06BCC">
                  <w:delText>1.CustTelNo</w:delText>
                </w:r>
                <w:r w:rsidDel="00B06BCC">
                  <w:rPr>
                    <w:rFonts w:hint="eastAsia"/>
                  </w:rPr>
                  <w:delText>.</w:delText>
                </w:r>
                <w:r w:rsidDel="00B06BCC">
                  <w:delText>TelArea</w:delText>
                </w:r>
                <w:r w:rsidDel="00B06BCC">
                  <w:rPr>
                    <w:rFonts w:hint="eastAsia"/>
                  </w:rPr>
                  <w:delText xml:space="preserve"> </w:delText>
                </w:r>
              </w:del>
            </w:ins>
            <w:ins w:id="25237" w:author="Fegie" w:date="2021-05-02T00:50:00Z">
              <w:del w:id="25238" w:author="家榮 張" w:date="2021-05-17T10:46:00Z">
                <w:r w:rsidDel="00B06BCC">
                  <w:rPr>
                    <w:rFonts w:hint="eastAsia"/>
                  </w:rPr>
                  <w:delText>1.「新增」時必須輸入</w:delText>
                </w:r>
              </w:del>
            </w:ins>
          </w:p>
          <w:p w14:paraId="11607365" w14:textId="41B1EA75" w:rsidR="009722E1" w:rsidDel="00B06BCC" w:rsidRDefault="009722E1">
            <w:pPr>
              <w:pStyle w:val="15"/>
              <w:rPr>
                <w:ins w:id="25239" w:author="Fegie" w:date="2021-05-02T00:58:00Z"/>
                <w:del w:id="25240" w:author="家榮 張" w:date="2021-05-17T10:46:00Z"/>
              </w:rPr>
              <w:pPrChange w:id="25241" w:author="家榮 張" w:date="2021-05-17T10:47:00Z">
                <w:pPr>
                  <w:ind w:left="226" w:hangingChars="94" w:hanging="226"/>
                </w:pPr>
              </w:pPrChange>
            </w:pPr>
            <w:ins w:id="25242" w:author="Fegie" w:date="2021-05-02T00:50:00Z">
              <w:del w:id="25243" w:author="家榮 張" w:date="2021-05-17T10:46:00Z">
                <w:r w:rsidDel="00B06BCC">
                  <w:rPr>
                    <w:rFonts w:hint="eastAsia"/>
                  </w:rPr>
                  <w:delText>2.「修改」時，自動顯示原值，可以修改</w:delText>
                </w:r>
              </w:del>
            </w:ins>
          </w:p>
          <w:p w14:paraId="38C8209F" w14:textId="237F0396" w:rsidR="009722E1" w:rsidDel="00B06BCC" w:rsidRDefault="009722E1">
            <w:pPr>
              <w:pStyle w:val="15"/>
              <w:rPr>
                <w:ins w:id="25244" w:author="Fegie" w:date="2021-05-02T01:04:00Z"/>
                <w:del w:id="25245" w:author="家榮 張" w:date="2021-05-17T10:46:00Z"/>
              </w:rPr>
              <w:pPrChange w:id="25246" w:author="家榮 張" w:date="2021-05-17T10:47:00Z">
                <w:pPr/>
              </w:pPrChange>
            </w:pPr>
            <w:ins w:id="25247" w:author="Fegie" w:date="2021-05-02T00:58:00Z">
              <w:del w:id="25248" w:author="家榮 張" w:date="2021-05-17T10:46:00Z">
                <w:r w:rsidDel="00B06BCC">
                  <w:rPr>
                    <w:rFonts w:hint="eastAsia"/>
                  </w:rPr>
                  <w:delText>3</w:delText>
                </w:r>
                <w:r w:rsidDel="00B06BCC">
                  <w:delText>.</w:delText>
                </w:r>
              </w:del>
            </w:ins>
            <w:ins w:id="25249" w:author="Fegie" w:date="2021-05-02T01:04:00Z">
              <w:del w:id="25250" w:author="家榮 張" w:date="2021-05-17T10:46:00Z">
                <w:r w:rsidDel="00B06BCC">
                  <w:rPr>
                    <w:rFonts w:hint="eastAsia"/>
                  </w:rPr>
                  <w:delText>「</w:delText>
                </w:r>
              </w:del>
            </w:ins>
            <w:ins w:id="25251" w:author="Fegie" w:date="2021-05-02T00:58:00Z">
              <w:del w:id="25252" w:author="家榮 張" w:date="2021-05-17T10:46:00Z">
                <w:r w:rsidDel="00B06BCC">
                  <w:rPr>
                    <w:rFonts w:hint="eastAsia"/>
                  </w:rPr>
                  <w:delText>電話種類</w:delText>
                </w:r>
              </w:del>
            </w:ins>
            <w:ins w:id="25253" w:author="Fegie" w:date="2021-05-02T01:04:00Z">
              <w:del w:id="25254" w:author="家榮 張" w:date="2021-05-17T10:46:00Z">
                <w:r w:rsidDel="00B06BCC">
                  <w:rPr>
                    <w:rFonts w:hint="eastAsia"/>
                  </w:rPr>
                  <w:delText>」</w:delText>
                </w:r>
              </w:del>
            </w:ins>
            <w:ins w:id="25255" w:author="Fegie" w:date="2021-05-02T00:58:00Z">
              <w:del w:id="25256" w:author="家榮 張" w:date="2021-05-17T10:46:00Z">
                <w:r w:rsidDel="00B06BCC">
                  <w:rPr>
                    <w:rFonts w:hint="eastAsia"/>
                  </w:rPr>
                  <w:delText>為03或05時，</w:delText>
                </w:r>
              </w:del>
            </w:ins>
          </w:p>
          <w:p w14:paraId="5B434128" w14:textId="656F81B8" w:rsidR="009722E1" w:rsidDel="00B06BCC" w:rsidRDefault="009722E1">
            <w:pPr>
              <w:pStyle w:val="15"/>
              <w:rPr>
                <w:ins w:id="25257" w:author="Fegie" w:date="2021-05-02T00:50:00Z"/>
                <w:del w:id="25258" w:author="家榮 張" w:date="2021-05-17T10:46:00Z"/>
              </w:rPr>
              <w:pPrChange w:id="25259" w:author="家榮 張" w:date="2021-05-17T10:47:00Z">
                <w:pPr>
                  <w:ind w:left="226" w:hangingChars="94" w:hanging="226"/>
                </w:pPr>
              </w:pPrChange>
            </w:pPr>
            <w:ins w:id="25260" w:author="Fegie" w:date="2021-05-02T01:04:00Z">
              <w:del w:id="25261" w:author="家榮 張" w:date="2021-05-17T10:46:00Z">
                <w:r w:rsidDel="00B06BCC">
                  <w:rPr>
                    <w:rFonts w:hint="eastAsia"/>
                  </w:rPr>
                  <w:delText xml:space="preserve">  </w:delText>
                </w:r>
              </w:del>
            </w:ins>
            <w:ins w:id="25262" w:author="Fegie" w:date="2021-05-02T00:58:00Z">
              <w:del w:id="25263" w:author="家榮 張" w:date="2021-05-17T10:46:00Z">
                <w:r w:rsidDel="00B06BCC">
                  <w:rPr>
                    <w:rFonts w:hint="eastAsia"/>
                  </w:rPr>
                  <w:delText>只需輸入</w:delText>
                </w:r>
              </w:del>
            </w:ins>
            <w:ins w:id="25264" w:author="Fegie" w:date="2021-05-02T01:04:00Z">
              <w:del w:id="25265" w:author="家榮 張" w:date="2021-05-17T10:46:00Z">
                <w:r w:rsidDel="00B06BCC">
                  <w:rPr>
                    <w:rFonts w:hint="eastAsia"/>
                  </w:rPr>
                  <w:delText>「</w:delText>
                </w:r>
              </w:del>
            </w:ins>
            <w:ins w:id="25266" w:author="Fegie" w:date="2021-05-02T00:58:00Z">
              <w:del w:id="25267" w:author="家榮 張" w:date="2021-05-17T10:46:00Z">
                <w:r w:rsidDel="00B06BCC">
                  <w:rPr>
                    <w:rFonts w:hint="eastAsia"/>
                  </w:rPr>
                  <w:delText>電話號碼</w:delText>
                </w:r>
              </w:del>
            </w:ins>
            <w:ins w:id="25268" w:author="Fegie" w:date="2021-05-02T01:04:00Z">
              <w:del w:id="25269" w:author="家榮 張" w:date="2021-05-17T10:46:00Z">
                <w:r w:rsidDel="00B06BCC">
                  <w:rPr>
                    <w:rFonts w:hint="eastAsia"/>
                  </w:rPr>
                  <w:delText>」</w:delText>
                </w:r>
              </w:del>
            </w:ins>
          </w:p>
          <w:p w14:paraId="23E307F0" w14:textId="6CE2A92A" w:rsidR="009722E1" w:rsidDel="00B06BCC" w:rsidRDefault="009722E1">
            <w:pPr>
              <w:pStyle w:val="15"/>
              <w:rPr>
                <w:ins w:id="25270" w:author="Fegie" w:date="2021-05-02T00:53:00Z"/>
                <w:del w:id="25271" w:author="家榮 張" w:date="2021-05-17T10:46:00Z"/>
              </w:rPr>
              <w:pPrChange w:id="25272" w:author="家榮 張" w:date="2021-05-17T10:47:00Z">
                <w:pPr/>
              </w:pPrChange>
            </w:pPr>
            <w:ins w:id="25273" w:author="Fegie" w:date="2021-05-02T00:58:00Z">
              <w:del w:id="25274" w:author="家榮 張" w:date="2021-05-17T10:46:00Z">
                <w:r w:rsidDel="00B06BCC">
                  <w:rPr>
                    <w:rFonts w:hint="eastAsia"/>
                  </w:rPr>
                  <w:delText>4</w:delText>
                </w:r>
              </w:del>
            </w:ins>
            <w:ins w:id="25275" w:author="Fegie" w:date="2021-05-02T00:50:00Z">
              <w:del w:id="25276" w:author="家榮 張" w:date="2021-05-17T10:46:00Z">
                <w:r w:rsidDel="00B06BCC">
                  <w:rPr>
                    <w:rFonts w:hint="eastAsia"/>
                  </w:rPr>
                  <w:delText>.</w:delText>
                </w:r>
              </w:del>
            </w:ins>
            <w:ins w:id="25277" w:author="Fegie" w:date="2021-05-02T00:53:00Z">
              <w:del w:id="25278" w:author="家榮 張" w:date="2021-05-17T10:46:00Z">
                <w:r w:rsidDel="00B06BCC">
                  <w:delText>CustTelNo</w:delText>
                </w:r>
              </w:del>
            </w:ins>
            <w:ins w:id="25279" w:author="Fegie" w:date="2021-05-02T00:50:00Z">
              <w:del w:id="25280" w:author="家榮 張" w:date="2021-05-17T10:46:00Z">
                <w:r w:rsidDel="00B06BCC">
                  <w:rPr>
                    <w:rFonts w:hint="eastAsia"/>
                  </w:rPr>
                  <w:delText>.</w:delText>
                </w:r>
              </w:del>
            </w:ins>
            <w:ins w:id="25281" w:author="Fegie" w:date="2021-05-02T00:53:00Z">
              <w:del w:id="25282" w:author="家榮 張" w:date="2021-05-17T10:46:00Z">
                <w:r w:rsidDel="00B06BCC">
                  <w:delText>TelArea</w:delText>
                </w:r>
              </w:del>
            </w:ins>
          </w:p>
          <w:p w14:paraId="7145500F" w14:textId="7319FB74" w:rsidR="009722E1" w:rsidDel="00B06BCC" w:rsidRDefault="009722E1">
            <w:pPr>
              <w:pStyle w:val="15"/>
              <w:rPr>
                <w:ins w:id="25283" w:author="Fegie" w:date="2021-05-02T00:53:00Z"/>
                <w:del w:id="25284" w:author="家榮 張" w:date="2021-05-17T10:46:00Z"/>
              </w:rPr>
              <w:pPrChange w:id="25285" w:author="家榮 張" w:date="2021-05-17T10:47:00Z">
                <w:pPr/>
              </w:pPrChange>
            </w:pPr>
            <w:ins w:id="25286" w:author="Fegie" w:date="2021-05-02T00:58:00Z">
              <w:del w:id="25287" w:author="家榮 張" w:date="2021-05-17T10:46:00Z">
                <w:r w:rsidDel="00B06BCC">
                  <w:rPr>
                    <w:rFonts w:hint="eastAsia"/>
                  </w:rPr>
                  <w:delText>5</w:delText>
                </w:r>
              </w:del>
            </w:ins>
            <w:ins w:id="25288" w:author="Fegie" w:date="2021-05-02T00:53:00Z">
              <w:del w:id="25289" w:author="家榮 張" w:date="2021-05-17T10:46:00Z">
                <w:r w:rsidDel="00B06BCC">
                  <w:delText>.CustTelNo.TelNo</w:delText>
                </w:r>
              </w:del>
            </w:ins>
          </w:p>
          <w:p w14:paraId="4CBDF983" w14:textId="274F1A1F" w:rsidR="009722E1" w:rsidDel="00B06BCC" w:rsidRDefault="009722E1">
            <w:pPr>
              <w:pStyle w:val="15"/>
              <w:rPr>
                <w:ins w:id="25290" w:author="Fegie" w:date="2021-05-02T00:43:00Z"/>
                <w:del w:id="25291" w:author="家榮 張" w:date="2021-05-17T10:46:00Z"/>
              </w:rPr>
              <w:pPrChange w:id="25292" w:author="家榮 張" w:date="2021-05-17T10:47:00Z">
                <w:pPr/>
              </w:pPrChange>
            </w:pPr>
            <w:ins w:id="25293" w:author="Fegie" w:date="2021-05-02T00:58:00Z">
              <w:del w:id="25294" w:author="家榮 張" w:date="2021-05-17T10:46:00Z">
                <w:r w:rsidDel="00B06BCC">
                  <w:rPr>
                    <w:rFonts w:hint="eastAsia"/>
                  </w:rPr>
                  <w:delText>6</w:delText>
                </w:r>
              </w:del>
            </w:ins>
            <w:ins w:id="25295" w:author="Fegie" w:date="2021-05-02T00:53:00Z">
              <w:del w:id="25296" w:author="家榮 張" w:date="2021-05-17T10:46:00Z">
                <w:r w:rsidDel="00B06BCC">
                  <w:delText>.CustTelNo.TelExt</w:delText>
                </w:r>
              </w:del>
            </w:ins>
          </w:p>
        </w:tc>
      </w:tr>
      <w:tr w:rsidR="009722E1" w:rsidDel="00B06BCC" w14:paraId="564D1DF7" w14:textId="651D619A" w:rsidTr="00AE14E1">
        <w:trPr>
          <w:trHeight w:val="291"/>
          <w:jc w:val="center"/>
          <w:ins w:id="25297" w:author="Fegie" w:date="2021-05-02T00:06:00Z"/>
          <w:del w:id="25298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D83F" w14:textId="43A423A6" w:rsidR="009722E1" w:rsidDel="00B06BCC" w:rsidRDefault="009722E1">
            <w:pPr>
              <w:pStyle w:val="15"/>
              <w:rPr>
                <w:ins w:id="25299" w:author="Fegie" w:date="2021-05-02T00:06:00Z"/>
                <w:del w:id="25300" w:author="家榮 張" w:date="2021-05-17T10:46:00Z"/>
              </w:rPr>
              <w:pPrChange w:id="25301" w:author="家榮 張" w:date="2021-05-17T10:47:00Z">
                <w:pPr/>
              </w:pPrChange>
            </w:pPr>
            <w:ins w:id="25302" w:author="Fegie" w:date="2021-05-02T00:44:00Z">
              <w:del w:id="25303" w:author="家榮 張" w:date="2021-05-17T10:46:00Z">
                <w:r w:rsidDel="00B06BCC">
                  <w:rPr>
                    <w:rFonts w:hint="eastAsia"/>
                  </w:rPr>
                  <w:delText>6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9E4E4" w14:textId="119D2BC2" w:rsidR="009722E1" w:rsidDel="00B06BCC" w:rsidRDefault="009722E1">
            <w:pPr>
              <w:pStyle w:val="15"/>
              <w:rPr>
                <w:ins w:id="25304" w:author="Fegie" w:date="2021-05-02T00:06:00Z"/>
                <w:del w:id="25305" w:author="家榮 張" w:date="2021-05-17T10:46:00Z"/>
              </w:rPr>
              <w:pPrChange w:id="25306" w:author="家榮 張" w:date="2021-05-17T10:47:00Z">
                <w:pPr/>
              </w:pPrChange>
            </w:pPr>
            <w:ins w:id="25307" w:author="Fegie" w:date="2021-05-02T00:34:00Z">
              <w:del w:id="25308" w:author="家榮 張" w:date="2021-05-17T10:46:00Z">
                <w:r w:rsidDel="00B06BCC">
                  <w:rPr>
                    <w:rFonts w:hint="eastAsia"/>
                  </w:rPr>
                  <w:delText>電話號碼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EF058" w14:textId="22428DF7" w:rsidR="009722E1" w:rsidDel="00B06BCC" w:rsidRDefault="009722E1">
            <w:pPr>
              <w:pStyle w:val="15"/>
              <w:rPr>
                <w:ins w:id="25309" w:author="Fegie" w:date="2021-05-02T00:06:00Z"/>
                <w:del w:id="25310" w:author="家榮 張" w:date="2021-05-17T10:46:00Z"/>
              </w:rPr>
              <w:pPrChange w:id="25311" w:author="家榮 張" w:date="2021-05-17T10:47:00Z">
                <w:pPr/>
              </w:pPrChange>
            </w:pPr>
            <w:ins w:id="25312" w:author="Fegie" w:date="2021-05-02T00:43:00Z">
              <w:del w:id="25313" w:author="家榮 張" w:date="2021-05-06T18:52:00Z">
                <w:r w:rsidDel="00A7651D">
                  <w:rPr>
                    <w:rFonts w:hint="eastAsia"/>
                  </w:rPr>
                  <w:delText>X(10)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740ED" w14:textId="6E4D0256" w:rsidR="009722E1" w:rsidDel="00B06BCC" w:rsidRDefault="009722E1">
            <w:pPr>
              <w:pStyle w:val="15"/>
              <w:rPr>
                <w:ins w:id="25314" w:author="Fegie" w:date="2021-05-02T00:06:00Z"/>
                <w:del w:id="25315" w:author="家榮 張" w:date="2021-05-17T10:46:00Z"/>
              </w:rPr>
              <w:pPrChange w:id="25316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29F97" w14:textId="1B5F93A2" w:rsidR="009722E1" w:rsidDel="00B06BCC" w:rsidRDefault="009722E1">
            <w:pPr>
              <w:pStyle w:val="15"/>
              <w:rPr>
                <w:ins w:id="25317" w:author="Fegie" w:date="2021-05-02T00:06:00Z"/>
                <w:del w:id="25318" w:author="家榮 張" w:date="2021-05-17T10:46:00Z"/>
              </w:rPr>
              <w:pPrChange w:id="25319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0F04" w14:textId="2F2A25B5" w:rsidR="009722E1" w:rsidDel="00B06BCC" w:rsidRDefault="009722E1">
            <w:pPr>
              <w:pStyle w:val="15"/>
              <w:rPr>
                <w:ins w:id="25320" w:author="Fegie" w:date="2021-05-02T00:06:00Z"/>
                <w:del w:id="25321" w:author="家榮 張" w:date="2021-05-17T10:46:00Z"/>
              </w:rPr>
              <w:pPrChange w:id="25322" w:author="家榮 張" w:date="2021-05-17T10:47:00Z">
                <w:pPr/>
              </w:pPrChange>
            </w:pPr>
            <w:ins w:id="25323" w:author="Fegie" w:date="2021-05-05T15:55:00Z">
              <w:del w:id="25324" w:author="家榮 張" w:date="2021-05-17T10:46:00Z">
                <w:r w:rsidDel="00B06BCC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9D7E9" w14:textId="24AE816F" w:rsidR="009722E1" w:rsidDel="00B06BCC" w:rsidRDefault="009722E1">
            <w:pPr>
              <w:pStyle w:val="15"/>
              <w:rPr>
                <w:ins w:id="25325" w:author="Fegie" w:date="2021-05-02T00:06:00Z"/>
                <w:del w:id="25326" w:author="家榮 張" w:date="2021-05-17T10:46:00Z"/>
              </w:rPr>
              <w:pPrChange w:id="25327" w:author="家榮 張" w:date="2021-05-17T10:47:00Z">
                <w:pPr/>
              </w:pPrChange>
            </w:pPr>
            <w:ins w:id="25328" w:author="Fegie" w:date="2021-05-02T00:48:00Z">
              <w:del w:id="25329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left w:val="single" w:sz="4" w:space="0" w:color="auto"/>
              <w:right w:val="single" w:sz="4" w:space="0" w:color="auto"/>
            </w:tcBorders>
          </w:tcPr>
          <w:p w14:paraId="1ABCC137" w14:textId="2C58C8D5" w:rsidR="009722E1" w:rsidDel="00B06BCC" w:rsidRDefault="009722E1">
            <w:pPr>
              <w:pStyle w:val="15"/>
              <w:rPr>
                <w:ins w:id="25330" w:author="Fegie" w:date="2021-05-02T00:06:00Z"/>
                <w:del w:id="25331" w:author="家榮 張" w:date="2021-05-17T10:46:00Z"/>
              </w:rPr>
              <w:pPrChange w:id="25332" w:author="家榮 張" w:date="2021-05-17T10:47:00Z">
                <w:pPr/>
              </w:pPrChange>
            </w:pPr>
            <w:ins w:id="25333" w:author="張家榮" w:date="2021-05-06T11:20:00Z">
              <w:del w:id="25334" w:author="家榮 張" w:date="2021-05-17T10:46:00Z">
                <w:r w:rsidDel="00B06BCC">
                  <w:rPr>
                    <w:rFonts w:hint="eastAsia"/>
                  </w:rPr>
                  <w:delText>2</w:delText>
                </w:r>
                <w:r w:rsidDel="00B06BCC">
                  <w:delText>.CustTelNo.TelNo</w:delText>
                </w:r>
              </w:del>
            </w:ins>
          </w:p>
        </w:tc>
      </w:tr>
      <w:tr w:rsidR="009722E1" w:rsidDel="00B06BCC" w14:paraId="0020D504" w14:textId="2ED3A0D2" w:rsidTr="0084250E">
        <w:trPr>
          <w:trHeight w:val="291"/>
          <w:jc w:val="center"/>
          <w:ins w:id="25335" w:author="Fegie" w:date="2021-05-02T00:43:00Z"/>
          <w:del w:id="25336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D05C7" w14:textId="43B788CA" w:rsidR="009722E1" w:rsidDel="00B06BCC" w:rsidRDefault="009722E1">
            <w:pPr>
              <w:pStyle w:val="15"/>
              <w:rPr>
                <w:ins w:id="25337" w:author="Fegie" w:date="2021-05-02T00:43:00Z"/>
                <w:del w:id="25338" w:author="家榮 張" w:date="2021-05-17T10:46:00Z"/>
              </w:rPr>
              <w:pPrChange w:id="25339" w:author="家榮 張" w:date="2021-05-17T10:47:00Z">
                <w:pPr/>
              </w:pPrChange>
            </w:pPr>
            <w:ins w:id="25340" w:author="Fegie" w:date="2021-05-02T00:44:00Z">
              <w:del w:id="25341" w:author="家榮 張" w:date="2021-05-17T10:46:00Z">
                <w:r w:rsidDel="00B06BCC">
                  <w:rPr>
                    <w:rFonts w:hint="eastAsia"/>
                  </w:rPr>
                  <w:delText>7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88D1" w14:textId="33F4AF5A" w:rsidR="009722E1" w:rsidDel="00B06BCC" w:rsidRDefault="009722E1">
            <w:pPr>
              <w:pStyle w:val="15"/>
              <w:rPr>
                <w:ins w:id="25342" w:author="Fegie" w:date="2021-05-02T00:43:00Z"/>
                <w:del w:id="25343" w:author="家榮 張" w:date="2021-05-17T10:46:00Z"/>
              </w:rPr>
              <w:pPrChange w:id="25344" w:author="家榮 張" w:date="2021-05-17T10:47:00Z">
                <w:pPr/>
              </w:pPrChange>
            </w:pPr>
            <w:ins w:id="25345" w:author="Fegie" w:date="2021-05-02T00:44:00Z">
              <w:del w:id="25346" w:author="家榮 張" w:date="2021-05-17T10:46:00Z">
                <w:r w:rsidDel="00B06BCC">
                  <w:rPr>
                    <w:rFonts w:hint="eastAsia"/>
                  </w:rPr>
                  <w:delText>分機號碼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BED9" w14:textId="5B90B7EB" w:rsidR="009722E1" w:rsidDel="00B06BCC" w:rsidRDefault="009722E1">
            <w:pPr>
              <w:pStyle w:val="15"/>
              <w:rPr>
                <w:ins w:id="25347" w:author="Fegie" w:date="2021-05-02T00:43:00Z"/>
                <w:del w:id="25348" w:author="家榮 張" w:date="2021-05-17T10:46:00Z"/>
              </w:rPr>
              <w:pPrChange w:id="25349" w:author="家榮 張" w:date="2021-05-17T10:47:00Z">
                <w:pPr/>
              </w:pPrChange>
            </w:pPr>
            <w:ins w:id="25350" w:author="Fegie" w:date="2021-05-02T00:44:00Z">
              <w:del w:id="25351" w:author="家榮 張" w:date="2021-05-06T18:52:00Z">
                <w:r w:rsidDel="00A7651D">
                  <w:rPr>
                    <w:rFonts w:hint="eastAsia"/>
                  </w:rPr>
                  <w:delText>X(05)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A6DAA" w14:textId="59EC91FA" w:rsidR="009722E1" w:rsidDel="00B06BCC" w:rsidRDefault="009722E1">
            <w:pPr>
              <w:pStyle w:val="15"/>
              <w:rPr>
                <w:ins w:id="25352" w:author="Fegie" w:date="2021-05-02T00:43:00Z"/>
                <w:del w:id="25353" w:author="家榮 張" w:date="2021-05-17T10:46:00Z"/>
              </w:rPr>
              <w:pPrChange w:id="25354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DDCA4" w14:textId="63A91B54" w:rsidR="009722E1" w:rsidDel="00B06BCC" w:rsidRDefault="009722E1">
            <w:pPr>
              <w:pStyle w:val="15"/>
              <w:rPr>
                <w:ins w:id="25355" w:author="Fegie" w:date="2021-05-02T00:43:00Z"/>
                <w:del w:id="25356" w:author="家榮 張" w:date="2021-05-17T10:46:00Z"/>
              </w:rPr>
              <w:pPrChange w:id="25357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636CE" w14:textId="698A5ADA" w:rsidR="009722E1" w:rsidDel="00B06BCC" w:rsidRDefault="009722E1">
            <w:pPr>
              <w:pStyle w:val="15"/>
              <w:rPr>
                <w:ins w:id="25358" w:author="Fegie" w:date="2021-05-02T00:43:00Z"/>
                <w:del w:id="25359" w:author="家榮 張" w:date="2021-05-17T10:46:00Z"/>
              </w:rPr>
              <w:pPrChange w:id="25360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12B4B" w14:textId="66FD4832" w:rsidR="009722E1" w:rsidDel="00B06BCC" w:rsidRDefault="009722E1">
            <w:pPr>
              <w:pStyle w:val="15"/>
              <w:rPr>
                <w:ins w:id="25361" w:author="Fegie" w:date="2021-05-02T00:43:00Z"/>
                <w:del w:id="25362" w:author="家榮 張" w:date="2021-05-17T10:46:00Z"/>
              </w:rPr>
              <w:pPrChange w:id="25363" w:author="家榮 張" w:date="2021-05-17T10:47:00Z">
                <w:pPr/>
              </w:pPrChange>
            </w:pPr>
            <w:ins w:id="25364" w:author="Fegie" w:date="2021-05-02T00:48:00Z">
              <w:del w:id="25365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6A767" w14:textId="0E535AEB" w:rsidR="009722E1" w:rsidDel="00B06BCC" w:rsidRDefault="009722E1">
            <w:pPr>
              <w:pStyle w:val="15"/>
              <w:rPr>
                <w:ins w:id="25366" w:author="Fegie" w:date="2021-05-02T00:43:00Z"/>
                <w:del w:id="25367" w:author="家榮 張" w:date="2021-05-17T10:46:00Z"/>
              </w:rPr>
              <w:pPrChange w:id="25368" w:author="家榮 張" w:date="2021-05-17T10:47:00Z">
                <w:pPr/>
              </w:pPrChange>
            </w:pPr>
            <w:ins w:id="25369" w:author="張家榮" w:date="2021-05-06T11:20:00Z">
              <w:del w:id="25370" w:author="家榮 張" w:date="2021-05-17T10:46:00Z">
                <w:r w:rsidDel="00B06BCC">
                  <w:rPr>
                    <w:rFonts w:hint="eastAsia"/>
                  </w:rPr>
                  <w:delText>3</w:delText>
                </w:r>
                <w:r w:rsidDel="00B06BCC">
                  <w:delText>.CustTelNo.TelExt</w:delText>
                </w:r>
              </w:del>
            </w:ins>
          </w:p>
        </w:tc>
      </w:tr>
      <w:tr w:rsidR="009722E1" w:rsidDel="00B06BCC" w14:paraId="3A2202DB" w14:textId="4A06AF7D" w:rsidTr="0084250E">
        <w:trPr>
          <w:trHeight w:val="291"/>
          <w:jc w:val="center"/>
          <w:ins w:id="25371" w:author="st1" w:date="2021-05-06T11:09:00Z"/>
          <w:del w:id="25372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69D98" w14:textId="6C41D475" w:rsidR="009722E1" w:rsidDel="00B06BCC" w:rsidRDefault="009722E1">
            <w:pPr>
              <w:pStyle w:val="15"/>
              <w:rPr>
                <w:ins w:id="25373" w:author="st1" w:date="2021-05-06T11:09:00Z"/>
                <w:del w:id="25374" w:author="家榮 張" w:date="2021-05-17T10:46:00Z"/>
              </w:rPr>
              <w:pPrChange w:id="25375" w:author="家榮 張" w:date="2021-05-17T10:47:00Z">
                <w:pPr/>
              </w:pPrChange>
            </w:pPr>
            <w:ins w:id="25376" w:author="st1" w:date="2021-05-06T11:09:00Z">
              <w:del w:id="25377" w:author="家榮 張" w:date="2021-05-17T10:46:00Z">
                <w:r w:rsidDel="00B06BCC">
                  <w:rPr>
                    <w:rFonts w:hint="eastAsia"/>
                  </w:rPr>
                  <w:delText>5.2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8DB23" w14:textId="34806E96" w:rsidR="009722E1" w:rsidDel="00B06BCC" w:rsidRDefault="009722E1">
            <w:pPr>
              <w:pStyle w:val="15"/>
              <w:rPr>
                <w:ins w:id="25378" w:author="st1" w:date="2021-05-06T11:09:00Z"/>
                <w:del w:id="25379" w:author="家榮 張" w:date="2021-05-17T10:46:00Z"/>
              </w:rPr>
              <w:pPrChange w:id="25380" w:author="家榮 張" w:date="2021-05-17T10:47:00Z">
                <w:pPr/>
              </w:pPrChange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B9E91" w14:textId="3E1F417D" w:rsidR="009722E1" w:rsidDel="00B06BCC" w:rsidRDefault="009722E1">
            <w:pPr>
              <w:pStyle w:val="15"/>
              <w:rPr>
                <w:ins w:id="25381" w:author="st1" w:date="2021-05-06T11:09:00Z"/>
                <w:del w:id="25382" w:author="家榮 張" w:date="2021-05-17T10:46:00Z"/>
              </w:rPr>
              <w:pPrChange w:id="25383" w:author="家榮 張" w:date="2021-05-17T10:47:00Z">
                <w:pPr/>
              </w:pPrChange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D3C6" w14:textId="50203FCF" w:rsidR="009722E1" w:rsidDel="00B06BCC" w:rsidRDefault="009722E1">
            <w:pPr>
              <w:pStyle w:val="15"/>
              <w:rPr>
                <w:ins w:id="25384" w:author="st1" w:date="2021-05-06T11:09:00Z"/>
                <w:del w:id="25385" w:author="家榮 張" w:date="2021-05-17T10:46:00Z"/>
              </w:rPr>
              <w:pPrChange w:id="25386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F4E7D" w14:textId="003CDB85" w:rsidR="009722E1" w:rsidDel="00B06BCC" w:rsidRDefault="009722E1">
            <w:pPr>
              <w:pStyle w:val="15"/>
              <w:rPr>
                <w:ins w:id="25387" w:author="st1" w:date="2021-05-06T11:09:00Z"/>
                <w:del w:id="25388" w:author="家榮 張" w:date="2021-05-17T10:46:00Z"/>
              </w:rPr>
              <w:pPrChange w:id="25389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2D91E" w14:textId="39BE1F56" w:rsidR="009722E1" w:rsidDel="00B06BCC" w:rsidRDefault="009722E1">
            <w:pPr>
              <w:pStyle w:val="15"/>
              <w:rPr>
                <w:ins w:id="25390" w:author="st1" w:date="2021-05-06T11:09:00Z"/>
                <w:del w:id="25391" w:author="家榮 張" w:date="2021-05-17T10:46:00Z"/>
              </w:rPr>
              <w:pPrChange w:id="25392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02737" w14:textId="4DC4EB8D" w:rsidR="009722E1" w:rsidDel="00B06BCC" w:rsidRDefault="009722E1">
            <w:pPr>
              <w:pStyle w:val="15"/>
              <w:rPr>
                <w:ins w:id="25393" w:author="st1" w:date="2021-05-06T11:09:00Z"/>
                <w:del w:id="25394" w:author="家榮 張" w:date="2021-05-17T10:46:00Z"/>
              </w:rPr>
              <w:pPrChange w:id="25395" w:author="家榮 張" w:date="2021-05-17T10:47:00Z">
                <w:pPr/>
              </w:pPrChange>
            </w:pPr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6895" w14:textId="168D6920" w:rsidR="009722E1" w:rsidDel="00B06BCC" w:rsidRDefault="009722E1">
            <w:pPr>
              <w:pStyle w:val="15"/>
              <w:rPr>
                <w:ins w:id="25396" w:author="st1" w:date="2021-05-06T11:09:00Z"/>
                <w:del w:id="25397" w:author="家榮 張" w:date="2021-05-17T10:46:00Z"/>
              </w:rPr>
              <w:pPrChange w:id="25398" w:author="家榮 張" w:date="2021-05-17T10:47:00Z">
                <w:pPr/>
              </w:pPrChange>
            </w:pPr>
          </w:p>
        </w:tc>
      </w:tr>
      <w:tr w:rsidR="009722E1" w:rsidDel="00B06BCC" w14:paraId="72AF8BF9" w14:textId="4076EA63" w:rsidTr="0084250E">
        <w:trPr>
          <w:trHeight w:val="291"/>
          <w:jc w:val="center"/>
          <w:ins w:id="25399" w:author="張家榮" w:date="2021-05-06T11:10:00Z"/>
          <w:del w:id="25400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061A6" w14:textId="476776AB" w:rsidR="009722E1" w:rsidDel="00B06BCC" w:rsidRDefault="009722E1">
            <w:pPr>
              <w:pStyle w:val="15"/>
              <w:rPr>
                <w:ins w:id="25401" w:author="張家榮" w:date="2021-05-06T11:10:00Z"/>
                <w:del w:id="25402" w:author="家榮 張" w:date="2021-05-17T10:46:00Z"/>
              </w:rPr>
              <w:pPrChange w:id="25403" w:author="家榮 張" w:date="2021-05-17T10:47:00Z">
                <w:pPr/>
              </w:pPrChange>
            </w:pPr>
            <w:ins w:id="25404" w:author="張家榮" w:date="2021-05-06T11:17:00Z">
              <w:del w:id="25405" w:author="家榮 張" w:date="2021-05-17T10:46:00Z">
                <w:r w:rsidDel="00B06BCC">
                  <w:rPr>
                    <w:rFonts w:hint="eastAsia"/>
                  </w:rPr>
                  <w:delText>5.2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EBE7" w14:textId="2B897DE2" w:rsidR="009722E1" w:rsidDel="00B06BCC" w:rsidRDefault="009722E1">
            <w:pPr>
              <w:pStyle w:val="15"/>
              <w:rPr>
                <w:ins w:id="25406" w:author="張家榮" w:date="2021-05-06T11:10:00Z"/>
                <w:del w:id="25407" w:author="家榮 張" w:date="2021-05-17T10:46:00Z"/>
              </w:rPr>
              <w:pPrChange w:id="25408" w:author="家榮 張" w:date="2021-05-17T10:47:00Z">
                <w:pPr/>
              </w:pPrChange>
            </w:pPr>
            <w:ins w:id="25409" w:author="張家榮" w:date="2021-05-06T11:10:00Z">
              <w:del w:id="25410" w:author="家榮 張" w:date="2021-05-17T10:46:00Z">
                <w:r w:rsidDel="00B06BCC">
                  <w:rPr>
                    <w:rFonts w:hint="eastAsia"/>
                  </w:rPr>
                  <w:delText>電話號碼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CEB83" w14:textId="5CEE9677" w:rsidR="009722E1" w:rsidDel="00B06BCC" w:rsidRDefault="009722E1">
            <w:pPr>
              <w:pStyle w:val="15"/>
              <w:rPr>
                <w:ins w:id="25411" w:author="張家榮" w:date="2021-05-06T11:10:00Z"/>
                <w:del w:id="25412" w:author="家榮 張" w:date="2021-05-17T10:46:00Z"/>
              </w:rPr>
              <w:pPrChange w:id="25413" w:author="家榮 張" w:date="2021-05-17T10:47:00Z">
                <w:pPr/>
              </w:pPrChange>
            </w:pPr>
            <w:ins w:id="25414" w:author="張家榮" w:date="2021-05-06T11:10:00Z">
              <w:del w:id="25415" w:author="家榮 張" w:date="2021-05-06T18:52:00Z">
                <w:r w:rsidDel="00A7651D">
                  <w:rPr>
                    <w:rFonts w:hint="eastAsia"/>
                  </w:rPr>
                  <w:delText>X(20)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3DE54" w14:textId="480F2D38" w:rsidR="009722E1" w:rsidDel="00B06BCC" w:rsidRDefault="009722E1">
            <w:pPr>
              <w:pStyle w:val="15"/>
              <w:rPr>
                <w:ins w:id="25416" w:author="張家榮" w:date="2021-05-06T11:10:00Z"/>
                <w:del w:id="25417" w:author="家榮 張" w:date="2021-05-17T10:46:00Z"/>
              </w:rPr>
              <w:pPrChange w:id="25418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4F8E8" w14:textId="09469CF5" w:rsidR="009722E1" w:rsidDel="00B06BCC" w:rsidRDefault="009722E1">
            <w:pPr>
              <w:pStyle w:val="15"/>
              <w:rPr>
                <w:ins w:id="25419" w:author="張家榮" w:date="2021-05-06T11:10:00Z"/>
                <w:del w:id="25420" w:author="家榮 張" w:date="2021-05-17T10:46:00Z"/>
              </w:rPr>
              <w:pPrChange w:id="25421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C58F" w14:textId="1E1DCD5C" w:rsidR="009722E1" w:rsidDel="00B06BCC" w:rsidRDefault="009722E1">
            <w:pPr>
              <w:pStyle w:val="15"/>
              <w:rPr>
                <w:ins w:id="25422" w:author="張家榮" w:date="2021-05-06T11:10:00Z"/>
                <w:del w:id="25423" w:author="家榮 張" w:date="2021-05-17T10:46:00Z"/>
              </w:rPr>
              <w:pPrChange w:id="25424" w:author="家榮 張" w:date="2021-05-17T10:47:00Z">
                <w:pPr/>
              </w:pPrChange>
            </w:pPr>
            <w:ins w:id="25425" w:author="張家榮" w:date="2021-05-06T11:12:00Z">
              <w:del w:id="25426" w:author="家榮 張" w:date="2021-05-17T10:46:00Z">
                <w:r w:rsidDel="00B06BCC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BA4A" w14:textId="7D902C38" w:rsidR="009722E1" w:rsidDel="00B06BCC" w:rsidRDefault="009722E1">
            <w:pPr>
              <w:pStyle w:val="15"/>
              <w:rPr>
                <w:ins w:id="25427" w:author="張家榮" w:date="2021-05-06T11:10:00Z"/>
                <w:del w:id="25428" w:author="家榮 張" w:date="2021-05-17T10:46:00Z"/>
              </w:rPr>
              <w:pPrChange w:id="25429" w:author="家榮 張" w:date="2021-05-17T10:47:00Z">
                <w:pPr/>
              </w:pPrChange>
            </w:pPr>
            <w:ins w:id="25430" w:author="張家榮" w:date="2021-05-06T11:12:00Z">
              <w:del w:id="25431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2442B" w14:textId="5D8C45EF" w:rsidR="009722E1" w:rsidDel="00B06BCC" w:rsidRDefault="009722E1">
            <w:pPr>
              <w:pStyle w:val="15"/>
              <w:rPr>
                <w:ins w:id="25432" w:author="張家榮" w:date="2021-05-06T11:21:00Z"/>
                <w:del w:id="25433" w:author="家榮 張" w:date="2021-05-17T10:46:00Z"/>
                <w:color w:val="000000" w:themeColor="text1"/>
              </w:rPr>
              <w:pPrChange w:id="25434" w:author="家榮 張" w:date="2021-05-17T10:47:00Z">
                <w:pPr/>
              </w:pPrChange>
            </w:pPr>
            <w:ins w:id="25435" w:author="張家榮" w:date="2021-05-06T11:12:00Z">
              <w:del w:id="25436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1.「電話種類」為09</w:delText>
                </w:r>
              </w:del>
            </w:ins>
            <w:ins w:id="25437" w:author="張家榮" w:date="2021-05-06T11:17:00Z">
              <w:del w:id="25438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時使用</w:delText>
                </w:r>
              </w:del>
            </w:ins>
            <w:ins w:id="25439" w:author="張家榮" w:date="2021-05-06T11:18:00Z">
              <w:del w:id="25440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格式</w:delText>
                </w:r>
              </w:del>
            </w:ins>
          </w:p>
          <w:p w14:paraId="6D680B5F" w14:textId="7E5B5F27" w:rsidR="00895188" w:rsidRPr="0040565B" w:rsidDel="00B06BCC" w:rsidRDefault="00895188">
            <w:pPr>
              <w:pStyle w:val="15"/>
              <w:rPr>
                <w:ins w:id="25441" w:author="張家榮" w:date="2021-05-06T11:21:00Z"/>
                <w:del w:id="25442" w:author="家榮 張" w:date="2021-05-17T10:46:00Z"/>
              </w:rPr>
              <w:pPrChange w:id="25443" w:author="家榮 張" w:date="2021-05-17T10:47:00Z">
                <w:pPr/>
              </w:pPrChange>
            </w:pPr>
            <w:ins w:id="25444" w:author="張家榮" w:date="2021-05-06T11:21:00Z">
              <w:del w:id="25445" w:author="家榮 張" w:date="2021-05-17T10:46:00Z">
                <w:r w:rsidDel="00B06BCC">
                  <w:rPr>
                    <w:rFonts w:hint="eastAsia"/>
                  </w:rPr>
                  <w:delText>2.「新增」時必須輸入</w:delText>
                </w:r>
              </w:del>
            </w:ins>
          </w:p>
          <w:p w14:paraId="1F85F87D" w14:textId="4D277744" w:rsidR="00895188" w:rsidDel="00B06BCC" w:rsidRDefault="00895188">
            <w:pPr>
              <w:pStyle w:val="15"/>
              <w:rPr>
                <w:ins w:id="25446" w:author="張家榮" w:date="2021-05-06T11:22:00Z"/>
                <w:del w:id="25447" w:author="家榮 張" w:date="2021-05-17T10:46:00Z"/>
              </w:rPr>
              <w:pPrChange w:id="25448" w:author="家榮 張" w:date="2021-05-17T10:47:00Z">
                <w:pPr/>
              </w:pPrChange>
            </w:pPr>
            <w:ins w:id="25449" w:author="張家榮" w:date="2021-05-06T11:21:00Z">
              <w:del w:id="25450" w:author="家榮 張" w:date="2021-05-17T10:46:00Z">
                <w:r w:rsidDel="00B06BCC">
                  <w:rPr>
                    <w:rFonts w:hint="eastAsia"/>
                  </w:rPr>
                  <w:delText>3.「修改」時，自動顯示原值，可以修改</w:delText>
                </w:r>
              </w:del>
            </w:ins>
          </w:p>
          <w:p w14:paraId="0A736F8B" w14:textId="4569F5F7" w:rsidR="00F7271C" w:rsidDel="00B06BCC" w:rsidRDefault="009B50FA">
            <w:pPr>
              <w:pStyle w:val="15"/>
              <w:rPr>
                <w:ins w:id="25451" w:author="張家榮" w:date="2021-05-06T11:24:00Z"/>
                <w:del w:id="25452" w:author="家榮 張" w:date="2021-05-17T10:46:00Z"/>
              </w:rPr>
              <w:pPrChange w:id="25453" w:author="家榮 張" w:date="2021-05-17T10:47:00Z">
                <w:pPr/>
              </w:pPrChange>
            </w:pPr>
            <w:ins w:id="25454" w:author="張家榮" w:date="2021-05-06T11:22:00Z">
              <w:del w:id="25455" w:author="家榮 張" w:date="2021-05-17T10:46:00Z">
                <w:r w:rsidDel="00B06BCC">
                  <w:rPr>
                    <w:rFonts w:hint="eastAsia"/>
                  </w:rPr>
                  <w:delText>4</w:delText>
                </w:r>
                <w:r w:rsidDel="00B06BCC">
                  <w:delText>.</w:delText>
                </w:r>
              </w:del>
            </w:ins>
            <w:ins w:id="25456" w:author="張家榮" w:date="2021-05-06T11:24:00Z">
              <w:del w:id="25457" w:author="家榮 張" w:date="2021-05-17T10:46:00Z">
                <w:r w:rsidR="00F7271C" w:rsidDel="00B06BCC">
                  <w:rPr>
                    <w:rFonts w:hint="eastAsia"/>
                  </w:rPr>
                  <w:delText>拆分紀錄至以下欄位:</w:delText>
                </w:r>
              </w:del>
            </w:ins>
          </w:p>
          <w:p w14:paraId="41B4865F" w14:textId="6785ABCF" w:rsidR="009B50FA" w:rsidDel="00B06BCC" w:rsidRDefault="009B50FA">
            <w:pPr>
              <w:pStyle w:val="15"/>
              <w:rPr>
                <w:ins w:id="25458" w:author="張家榮" w:date="2021-05-06T11:22:00Z"/>
                <w:del w:id="25459" w:author="家榮 張" w:date="2021-05-17T10:46:00Z"/>
              </w:rPr>
              <w:pPrChange w:id="25460" w:author="家榮 張" w:date="2021-05-17T10:47:00Z">
                <w:pPr/>
              </w:pPrChange>
            </w:pPr>
            <w:ins w:id="25461" w:author="張家榮" w:date="2021-05-06T11:22:00Z">
              <w:del w:id="25462" w:author="家榮 張" w:date="2021-05-17T10:46:00Z">
                <w:r w:rsidDel="00B06BCC">
                  <w:delText>CustTelNo</w:delText>
                </w:r>
                <w:r w:rsidDel="00B06BCC">
                  <w:rPr>
                    <w:rFonts w:hint="eastAsia"/>
                  </w:rPr>
                  <w:delText>.</w:delText>
                </w:r>
                <w:r w:rsidDel="00B06BCC">
                  <w:delText>TelArea</w:delText>
                </w:r>
              </w:del>
            </w:ins>
            <w:ins w:id="25463" w:author="張家榮" w:date="2021-05-06T11:24:00Z">
              <w:del w:id="25464" w:author="家榮 張" w:date="2021-05-17T10:46:00Z">
                <w:r w:rsidR="00F7271C" w:rsidDel="00B06BCC">
                  <w:rPr>
                    <w:rFonts w:hint="eastAsia"/>
                  </w:rPr>
                  <w:delText>(5)</w:delText>
                </w:r>
              </w:del>
            </w:ins>
            <w:ins w:id="25465" w:author="張家榮" w:date="2021-05-06T11:23:00Z">
              <w:del w:id="25466" w:author="家榮 張" w:date="2021-05-17T10:46:00Z">
                <w:r w:rsidR="00F7271C" w:rsidDel="00B06BCC">
                  <w:delText>+</w:delText>
                </w:r>
              </w:del>
            </w:ins>
          </w:p>
          <w:p w14:paraId="795769EC" w14:textId="382866ED" w:rsidR="009B50FA" w:rsidDel="00B06BCC" w:rsidRDefault="009B50FA">
            <w:pPr>
              <w:pStyle w:val="15"/>
              <w:rPr>
                <w:ins w:id="25467" w:author="張家榮" w:date="2021-05-06T11:22:00Z"/>
                <w:del w:id="25468" w:author="家榮 張" w:date="2021-05-17T10:46:00Z"/>
              </w:rPr>
              <w:pPrChange w:id="25469" w:author="家榮 張" w:date="2021-05-17T10:47:00Z">
                <w:pPr/>
              </w:pPrChange>
            </w:pPr>
            <w:ins w:id="25470" w:author="張家榮" w:date="2021-05-06T11:22:00Z">
              <w:del w:id="25471" w:author="家榮 張" w:date="2021-05-17T10:46:00Z">
                <w:r w:rsidDel="00B06BCC">
                  <w:delText>CustTelNo</w:delText>
                </w:r>
                <w:r w:rsidDel="00B06BCC">
                  <w:rPr>
                    <w:rFonts w:hint="eastAsia"/>
                  </w:rPr>
                  <w:delText>.</w:delText>
                </w:r>
                <w:r w:rsidDel="00B06BCC">
                  <w:delText>TelNo</w:delText>
                </w:r>
              </w:del>
            </w:ins>
            <w:ins w:id="25472" w:author="張家榮" w:date="2021-05-06T11:24:00Z">
              <w:del w:id="25473" w:author="家榮 張" w:date="2021-05-17T10:46:00Z">
                <w:r w:rsidR="00F7271C" w:rsidDel="00B06BCC">
                  <w:rPr>
                    <w:rFonts w:hint="eastAsia"/>
                  </w:rPr>
                  <w:delText>(10)</w:delText>
                </w:r>
              </w:del>
            </w:ins>
            <w:ins w:id="25474" w:author="張家榮" w:date="2021-05-06T11:23:00Z">
              <w:del w:id="25475" w:author="家榮 張" w:date="2021-05-17T10:46:00Z">
                <w:r w:rsidR="00F7271C" w:rsidDel="00B06BCC">
                  <w:delText>+</w:delText>
                </w:r>
              </w:del>
            </w:ins>
          </w:p>
          <w:p w14:paraId="33D7A3B1" w14:textId="5BF0D060" w:rsidR="009B50FA" w:rsidRPr="00895188" w:rsidDel="00B06BCC" w:rsidRDefault="009B50FA">
            <w:pPr>
              <w:pStyle w:val="15"/>
              <w:rPr>
                <w:ins w:id="25476" w:author="張家榮" w:date="2021-05-06T11:10:00Z"/>
                <w:del w:id="25477" w:author="家榮 張" w:date="2021-05-17T10:46:00Z"/>
                <w:color w:val="000000" w:themeColor="text1"/>
                <w:rPrChange w:id="25478" w:author="張家榮" w:date="2021-05-06T11:21:00Z">
                  <w:rPr>
                    <w:ins w:id="25479" w:author="張家榮" w:date="2021-05-06T11:10:00Z"/>
                    <w:del w:id="25480" w:author="家榮 張" w:date="2021-05-17T10:46:00Z"/>
                    <w:rFonts w:ascii="標楷體" w:eastAsia="標楷體" w:hAnsi="標楷體"/>
                  </w:rPr>
                </w:rPrChange>
              </w:rPr>
              <w:pPrChange w:id="25481" w:author="家榮 張" w:date="2021-05-17T10:47:00Z">
                <w:pPr/>
              </w:pPrChange>
            </w:pPr>
            <w:ins w:id="25482" w:author="張家榮" w:date="2021-05-06T11:22:00Z">
              <w:del w:id="25483" w:author="家榮 張" w:date="2021-05-17T10:46:00Z">
                <w:r w:rsidDel="00B06BCC">
                  <w:delText>CustTelNo</w:delText>
                </w:r>
                <w:r w:rsidDel="00B06BCC">
                  <w:rPr>
                    <w:rFonts w:hint="eastAsia"/>
                  </w:rPr>
                  <w:delText>.</w:delText>
                </w:r>
                <w:r w:rsidDel="00B06BCC">
                  <w:delText>TelExt</w:delText>
                </w:r>
              </w:del>
            </w:ins>
            <w:ins w:id="25484" w:author="張家榮" w:date="2021-05-06T11:24:00Z">
              <w:del w:id="25485" w:author="家榮 張" w:date="2021-05-17T10:46:00Z">
                <w:r w:rsidR="00F7271C" w:rsidDel="00B06BCC">
                  <w:rPr>
                    <w:rFonts w:hint="eastAsia"/>
                  </w:rPr>
                  <w:delText>(5)</w:delText>
                </w:r>
              </w:del>
            </w:ins>
          </w:p>
        </w:tc>
      </w:tr>
      <w:tr w:rsidR="009722E1" w:rsidDel="00B06BCC" w14:paraId="066ACC2F" w14:textId="021B4716" w:rsidTr="0084250E">
        <w:trPr>
          <w:trHeight w:val="291"/>
          <w:jc w:val="center"/>
          <w:ins w:id="25486" w:author="Fegie" w:date="2021-05-02T00:06:00Z"/>
          <w:del w:id="25487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37567" w14:textId="514F4378" w:rsidR="009722E1" w:rsidDel="00B06BCC" w:rsidRDefault="009722E1">
            <w:pPr>
              <w:pStyle w:val="15"/>
              <w:rPr>
                <w:ins w:id="25488" w:author="Fegie" w:date="2021-05-02T00:06:00Z"/>
                <w:del w:id="25489" w:author="家榮 張" w:date="2021-05-17T10:46:00Z"/>
              </w:rPr>
              <w:pPrChange w:id="25490" w:author="家榮 張" w:date="2021-05-17T10:47:00Z">
                <w:pPr/>
              </w:pPrChange>
            </w:pPr>
            <w:ins w:id="25491" w:author="Fegie" w:date="2021-05-02T00:44:00Z">
              <w:del w:id="25492" w:author="家榮 張" w:date="2021-05-17T10:46:00Z">
                <w:r w:rsidDel="00B06BCC">
                  <w:rPr>
                    <w:rFonts w:hint="eastAsia"/>
                  </w:rPr>
                  <w:delText>8</w:delText>
                </w:r>
              </w:del>
            </w:ins>
            <w:ins w:id="25493" w:author="張家榮" w:date="2021-05-06T11:21:00Z">
              <w:del w:id="25494" w:author="家榮 張" w:date="2021-05-17T10:46:00Z">
                <w:r w:rsidR="00841AC1" w:rsidDel="00B06BCC">
                  <w:delText>6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BE71B" w14:textId="633F5D5F" w:rsidR="009722E1" w:rsidDel="00B06BCC" w:rsidRDefault="009722E1">
            <w:pPr>
              <w:pStyle w:val="15"/>
              <w:rPr>
                <w:ins w:id="25495" w:author="Fegie" w:date="2021-05-02T00:06:00Z"/>
                <w:del w:id="25496" w:author="家榮 張" w:date="2021-05-17T10:46:00Z"/>
              </w:rPr>
              <w:pPrChange w:id="25497" w:author="家榮 張" w:date="2021-05-17T10:47:00Z">
                <w:pPr/>
              </w:pPrChange>
            </w:pPr>
            <w:ins w:id="25498" w:author="Fegie" w:date="2021-05-02T00:34:00Z">
              <w:del w:id="25499" w:author="家榮 張" w:date="2021-05-17T10:46:00Z">
                <w:r w:rsidDel="00B06BCC">
                  <w:rPr>
                    <w:rFonts w:hint="eastAsia"/>
                  </w:rPr>
                  <w:delText>異動原因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C5DC" w14:textId="139AEEF8" w:rsidR="009722E1" w:rsidDel="00B06BCC" w:rsidRDefault="009722E1">
            <w:pPr>
              <w:pStyle w:val="15"/>
              <w:rPr>
                <w:ins w:id="25500" w:author="Fegie" w:date="2021-05-02T00:06:00Z"/>
                <w:del w:id="25501" w:author="家榮 張" w:date="2021-05-17T10:46:00Z"/>
              </w:rPr>
              <w:pPrChange w:id="25502" w:author="家榮 張" w:date="2021-05-17T10:47:00Z">
                <w:pPr/>
              </w:pPrChange>
            </w:pPr>
            <w:ins w:id="25503" w:author="Fegie" w:date="2021-05-02T00:44:00Z">
              <w:del w:id="25504" w:author="家榮 張" w:date="2021-05-06T18:52:00Z">
                <w:r w:rsidDel="00A7651D">
                  <w:rPr>
                    <w:rFonts w:hint="eastAsia"/>
                  </w:rPr>
                  <w:delText>X(02)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5499" w14:textId="39CE6374" w:rsidR="009722E1" w:rsidDel="00B06BCC" w:rsidRDefault="009722E1">
            <w:pPr>
              <w:pStyle w:val="15"/>
              <w:rPr>
                <w:ins w:id="25505" w:author="Fegie" w:date="2021-05-02T00:06:00Z"/>
                <w:del w:id="25506" w:author="家榮 張" w:date="2021-05-17T10:46:00Z"/>
              </w:rPr>
              <w:pPrChange w:id="25507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65CF4" w14:textId="17A24A15" w:rsidR="009722E1" w:rsidDel="00B06BCC" w:rsidRDefault="009722E1">
            <w:pPr>
              <w:pStyle w:val="15"/>
              <w:rPr>
                <w:ins w:id="25508" w:author="Fegie" w:date="2021-05-02T00:06:00Z"/>
                <w:del w:id="25509" w:author="家榮 張" w:date="2021-05-17T10:46:00Z"/>
              </w:rPr>
              <w:pPrChange w:id="25510" w:author="家榮 張" w:date="2021-05-17T10:47:00Z">
                <w:pPr/>
              </w:pPrChange>
            </w:pPr>
            <w:ins w:id="25511" w:author="Fegie" w:date="2021-05-02T00:55:00Z">
              <w:del w:id="25512" w:author="家榮 張" w:date="2021-05-17T10:46:00Z">
                <w:r w:rsidDel="00B06BCC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  <w:r w:rsidDel="00B06BCC">
                  <w:rPr>
                    <w:rFonts w:cs="細明體"/>
                    <w:spacing w:val="15"/>
                    <w:kern w:val="0"/>
                  </w:rPr>
                  <w:delText>TelChgRsnCode</w:delText>
                </w:r>
                <w:r w:rsidDel="00B06BCC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E1B7" w14:textId="624727C0" w:rsidR="009722E1" w:rsidDel="00B06BCC" w:rsidRDefault="009722E1">
            <w:pPr>
              <w:pStyle w:val="15"/>
              <w:rPr>
                <w:ins w:id="25513" w:author="Fegie" w:date="2021-05-02T00:06:00Z"/>
                <w:del w:id="25514" w:author="家榮 張" w:date="2021-05-17T10:46:00Z"/>
              </w:rPr>
              <w:pPrChange w:id="25515" w:author="家榮 張" w:date="2021-05-17T10:47:00Z">
                <w:pPr/>
              </w:pPrChange>
            </w:pPr>
            <w:ins w:id="25516" w:author="Fegie" w:date="2021-05-05T15:55:00Z">
              <w:del w:id="25517" w:author="家榮 張" w:date="2021-05-17T10:46:00Z">
                <w:r w:rsidDel="00B06BCC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82B08" w14:textId="7447F4B6" w:rsidR="009722E1" w:rsidDel="00B06BCC" w:rsidRDefault="009722E1">
            <w:pPr>
              <w:pStyle w:val="15"/>
              <w:rPr>
                <w:ins w:id="25518" w:author="Fegie" w:date="2021-05-02T00:06:00Z"/>
                <w:del w:id="25519" w:author="家榮 張" w:date="2021-05-17T10:46:00Z"/>
              </w:rPr>
              <w:pPrChange w:id="25520" w:author="家榮 張" w:date="2021-05-17T10:47:00Z">
                <w:pPr/>
              </w:pPrChange>
            </w:pPr>
            <w:ins w:id="25521" w:author="Fegie" w:date="2021-05-02T00:48:00Z">
              <w:del w:id="25522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647CF" w14:textId="301D7731" w:rsidR="009722E1" w:rsidDel="00B06BCC" w:rsidRDefault="009722E1">
            <w:pPr>
              <w:pStyle w:val="15"/>
              <w:rPr>
                <w:ins w:id="25523" w:author="Fegie" w:date="2021-05-02T00:54:00Z"/>
                <w:del w:id="25524" w:author="家榮 張" w:date="2021-05-17T10:46:00Z"/>
                <w:color w:val="000000" w:themeColor="text1"/>
              </w:rPr>
              <w:pPrChange w:id="25525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526" w:author="Fegie" w:date="2021-05-02T00:54:00Z">
              <w:del w:id="25527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1.「新增」時,必須輸入</w:delText>
                </w:r>
              </w:del>
            </w:ins>
          </w:p>
          <w:p w14:paraId="648D8C5D" w14:textId="2CE487E1" w:rsidR="009722E1" w:rsidDel="00B06BCC" w:rsidRDefault="009722E1">
            <w:pPr>
              <w:pStyle w:val="15"/>
              <w:rPr>
                <w:ins w:id="25528" w:author="Fegie" w:date="2021-05-02T00:54:00Z"/>
                <w:del w:id="25529" w:author="家榮 張" w:date="2021-05-17T10:46:00Z"/>
                <w:color w:val="000000" w:themeColor="text1"/>
              </w:rPr>
              <w:pPrChange w:id="25530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531" w:author="Fegie" w:date="2021-05-02T00:54:00Z">
              <w:del w:id="25532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2.「修改」時,自動顯示原值,可以修改</w:delText>
                </w:r>
              </w:del>
            </w:ins>
          </w:p>
          <w:p w14:paraId="0BC7ADFF" w14:textId="120FC593" w:rsidR="009722E1" w:rsidDel="00B06BCC" w:rsidRDefault="009722E1">
            <w:pPr>
              <w:pStyle w:val="15"/>
              <w:rPr>
                <w:ins w:id="25533" w:author="Fegie" w:date="2021-05-02T00:06:00Z"/>
                <w:del w:id="25534" w:author="家榮 張" w:date="2021-05-17T10:46:00Z"/>
              </w:rPr>
              <w:pPrChange w:id="25535" w:author="家榮 張" w:date="2021-05-17T10:47:00Z">
                <w:pPr/>
              </w:pPrChange>
            </w:pPr>
            <w:ins w:id="25536" w:author="Fegie" w:date="2021-05-02T00:54:00Z">
              <w:del w:id="25537" w:author="家榮 張" w:date="2021-05-17T10:46:00Z">
                <w:r w:rsidDel="00B06BCC">
                  <w:rPr>
                    <w:color w:val="000000" w:themeColor="text1"/>
                  </w:rPr>
                  <w:delText>3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</w:del>
            </w:ins>
            <w:ins w:id="25538" w:author="Fegie" w:date="2021-05-02T00:55:00Z">
              <w:del w:id="25539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T</w:delText>
                </w:r>
                <w:r w:rsidDel="00B06BCC">
                  <w:rPr>
                    <w:color w:val="000000" w:themeColor="text1"/>
                  </w:rPr>
                  <w:delText>elChgRsnCode</w:delText>
                </w:r>
              </w:del>
            </w:ins>
          </w:p>
        </w:tc>
      </w:tr>
      <w:tr w:rsidR="009722E1" w:rsidDel="00B06BCC" w14:paraId="1C61BA45" w14:textId="0D1F40C5" w:rsidTr="0084250E">
        <w:trPr>
          <w:trHeight w:val="291"/>
          <w:jc w:val="center"/>
          <w:ins w:id="25540" w:author="Fegie" w:date="2021-05-02T00:06:00Z"/>
          <w:del w:id="25541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7D18F" w14:textId="775C8904" w:rsidR="009722E1" w:rsidDel="00B06BCC" w:rsidRDefault="009722E1">
            <w:pPr>
              <w:pStyle w:val="15"/>
              <w:rPr>
                <w:ins w:id="25542" w:author="Fegie" w:date="2021-05-02T00:06:00Z"/>
                <w:del w:id="25543" w:author="家榮 張" w:date="2021-05-17T10:46:00Z"/>
              </w:rPr>
              <w:pPrChange w:id="25544" w:author="家榮 張" w:date="2021-05-17T10:47:00Z">
                <w:pPr/>
              </w:pPrChange>
            </w:pPr>
            <w:ins w:id="25545" w:author="Fegie" w:date="2021-05-02T00:44:00Z">
              <w:del w:id="25546" w:author="家榮 張" w:date="2021-05-17T10:46:00Z">
                <w:r w:rsidDel="00B06BCC">
                  <w:rPr>
                    <w:rFonts w:hint="eastAsia"/>
                  </w:rPr>
                  <w:delText>9</w:delText>
                </w:r>
              </w:del>
            </w:ins>
            <w:ins w:id="25547" w:author="張家榮" w:date="2021-05-06T11:21:00Z">
              <w:del w:id="25548" w:author="家榮 張" w:date="2021-05-17T10:46:00Z">
                <w:r w:rsidR="00841AC1" w:rsidDel="00B06BCC">
                  <w:delText>7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F3469" w14:textId="3528B2E1" w:rsidR="009722E1" w:rsidDel="00B06BCC" w:rsidRDefault="009722E1">
            <w:pPr>
              <w:pStyle w:val="15"/>
              <w:rPr>
                <w:ins w:id="25549" w:author="Fegie" w:date="2021-05-02T00:06:00Z"/>
                <w:del w:id="25550" w:author="家榮 張" w:date="2021-05-17T10:46:00Z"/>
              </w:rPr>
              <w:pPrChange w:id="25551" w:author="家榮 張" w:date="2021-05-17T10:47:00Z">
                <w:pPr/>
              </w:pPrChange>
            </w:pPr>
            <w:ins w:id="25552" w:author="Fegie" w:date="2021-05-02T00:34:00Z">
              <w:del w:id="25553" w:author="家榮 張" w:date="2021-05-17T10:46:00Z">
                <w:r w:rsidDel="00B06BCC">
                  <w:rPr>
                    <w:rFonts w:hint="eastAsia"/>
                  </w:rPr>
                  <w:delText>與借款人關係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A9BB4" w14:textId="779BB4D8" w:rsidR="009722E1" w:rsidDel="00B06BCC" w:rsidRDefault="009722E1">
            <w:pPr>
              <w:pStyle w:val="15"/>
              <w:rPr>
                <w:ins w:id="25554" w:author="Fegie" w:date="2021-05-02T00:06:00Z"/>
                <w:del w:id="25555" w:author="家榮 張" w:date="2021-05-17T10:46:00Z"/>
              </w:rPr>
              <w:pPrChange w:id="25556" w:author="家榮 張" w:date="2021-05-17T10:47:00Z">
                <w:pPr/>
              </w:pPrChange>
            </w:pPr>
            <w:ins w:id="25557" w:author="Fegie" w:date="2021-05-02T00:45:00Z">
              <w:del w:id="25558" w:author="家榮 張" w:date="2021-05-06T18:52:00Z">
                <w:r w:rsidDel="00A7651D">
                  <w:rPr>
                    <w:rFonts w:hint="eastAsia"/>
                  </w:rPr>
                  <w:delText>X(02)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1019" w14:textId="2B75BEA0" w:rsidR="009722E1" w:rsidDel="00B06BCC" w:rsidRDefault="009722E1">
            <w:pPr>
              <w:pStyle w:val="15"/>
              <w:rPr>
                <w:ins w:id="25559" w:author="Fegie" w:date="2021-05-02T00:06:00Z"/>
                <w:del w:id="25560" w:author="家榮 張" w:date="2021-05-17T10:46:00Z"/>
              </w:rPr>
              <w:pPrChange w:id="25561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A6266" w14:textId="25FF539B" w:rsidR="009722E1" w:rsidDel="00B06BCC" w:rsidRDefault="009722E1">
            <w:pPr>
              <w:pStyle w:val="15"/>
              <w:rPr>
                <w:ins w:id="25562" w:author="Fegie" w:date="2021-05-02T00:06:00Z"/>
                <w:del w:id="25563" w:author="家榮 張" w:date="2021-05-17T10:46:00Z"/>
              </w:rPr>
              <w:pPrChange w:id="25564" w:author="家榮 張" w:date="2021-05-17T10:47:00Z">
                <w:pPr/>
              </w:pPrChange>
            </w:pPr>
            <w:ins w:id="25565" w:author="Fegie" w:date="2021-05-02T00:55:00Z">
              <w:del w:id="25566" w:author="家榮 張" w:date="2021-05-17T10:46:00Z">
                <w:r w:rsidDel="00B06BCC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</w:del>
            </w:ins>
            <w:ins w:id="25567" w:author="Fegie" w:date="2021-05-02T00:56:00Z">
              <w:del w:id="25568" w:author="家榮 張" w:date="2021-05-17T10:46:00Z">
                <w:r w:rsidDel="00B06BCC">
                  <w:rPr>
                    <w:rFonts w:cs="細明體"/>
                    <w:spacing w:val="15"/>
                    <w:kern w:val="0"/>
                  </w:rPr>
                  <w:delText>RelationCode</w:delText>
                </w:r>
              </w:del>
            </w:ins>
            <w:ins w:id="25569" w:author="Fegie" w:date="2021-05-02T00:55:00Z">
              <w:del w:id="25570" w:author="家榮 張" w:date="2021-05-17T10:46:00Z">
                <w:r w:rsidDel="00B06BCC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DE2A9" w14:textId="4F3726D7" w:rsidR="009722E1" w:rsidDel="00B06BCC" w:rsidRDefault="009722E1">
            <w:pPr>
              <w:pStyle w:val="15"/>
              <w:rPr>
                <w:ins w:id="25571" w:author="Fegie" w:date="2021-05-02T00:06:00Z"/>
                <w:del w:id="25572" w:author="家榮 張" w:date="2021-05-17T10:46:00Z"/>
              </w:rPr>
              <w:pPrChange w:id="25573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2DB0" w14:textId="71ACF356" w:rsidR="009722E1" w:rsidDel="00B06BCC" w:rsidRDefault="009722E1">
            <w:pPr>
              <w:pStyle w:val="15"/>
              <w:rPr>
                <w:ins w:id="25574" w:author="Fegie" w:date="2021-05-02T00:06:00Z"/>
                <w:del w:id="25575" w:author="家榮 張" w:date="2021-05-17T10:46:00Z"/>
              </w:rPr>
              <w:pPrChange w:id="25576" w:author="家榮 張" w:date="2021-05-17T10:47:00Z">
                <w:pPr/>
              </w:pPrChange>
            </w:pPr>
            <w:ins w:id="25577" w:author="Fegie" w:date="2021-05-02T00:48:00Z">
              <w:del w:id="25578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AA497" w14:textId="4558DE10" w:rsidR="009722E1" w:rsidDel="00B06BCC" w:rsidRDefault="009722E1">
            <w:pPr>
              <w:pStyle w:val="15"/>
              <w:rPr>
                <w:ins w:id="25579" w:author="Fegie" w:date="2021-05-02T00:54:00Z"/>
                <w:del w:id="25580" w:author="家榮 張" w:date="2021-05-17T10:46:00Z"/>
                <w:color w:val="000000" w:themeColor="text1"/>
              </w:rPr>
              <w:pPrChange w:id="25581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582" w:author="Fegie" w:date="2021-05-02T00:54:00Z">
              <w:del w:id="25583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1.「新增」時,</w:delText>
                </w:r>
              </w:del>
            </w:ins>
            <w:ins w:id="25584" w:author="Fegie" w:date="2021-05-02T01:01:00Z">
              <w:del w:id="25585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 xml:space="preserve"> 可以</w:delText>
                </w:r>
              </w:del>
            </w:ins>
            <w:ins w:id="25586" w:author="Fegie" w:date="2021-05-02T00:54:00Z">
              <w:del w:id="25587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輸入</w:delText>
                </w:r>
              </w:del>
            </w:ins>
          </w:p>
          <w:p w14:paraId="78F90759" w14:textId="27909BFB" w:rsidR="009722E1" w:rsidDel="00B06BCC" w:rsidRDefault="009722E1">
            <w:pPr>
              <w:pStyle w:val="15"/>
              <w:rPr>
                <w:ins w:id="25588" w:author="Fegie" w:date="2021-05-02T01:02:00Z"/>
                <w:del w:id="25589" w:author="家榮 張" w:date="2021-05-17T10:46:00Z"/>
                <w:color w:val="000000" w:themeColor="text1"/>
              </w:rPr>
              <w:pPrChange w:id="25590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591" w:author="Fegie" w:date="2021-05-02T00:54:00Z">
              <w:del w:id="25592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2.「修改」時,自動顯示原值,可以修改</w:delText>
                </w:r>
              </w:del>
            </w:ins>
          </w:p>
          <w:p w14:paraId="6789950E" w14:textId="07BA19D2" w:rsidR="009722E1" w:rsidDel="00B06BCC" w:rsidRDefault="009722E1">
            <w:pPr>
              <w:pStyle w:val="15"/>
              <w:rPr>
                <w:ins w:id="25593" w:author="Fegie" w:date="2021-05-02T00:54:00Z"/>
                <w:del w:id="25594" w:author="家榮 張" w:date="2021-05-17T10:46:00Z"/>
                <w:color w:val="000000" w:themeColor="text1"/>
              </w:rPr>
              <w:pPrChange w:id="25595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596" w:author="Fegie" w:date="2021-05-02T01:02:00Z">
              <w:del w:id="25597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3.可輸入空白</w:delText>
                </w:r>
              </w:del>
            </w:ins>
          </w:p>
          <w:p w14:paraId="6E6E6691" w14:textId="5BC419D1" w:rsidR="009722E1" w:rsidDel="00B06BCC" w:rsidRDefault="009722E1">
            <w:pPr>
              <w:pStyle w:val="15"/>
              <w:rPr>
                <w:ins w:id="25598" w:author="Fegie" w:date="2021-05-02T00:06:00Z"/>
                <w:del w:id="25599" w:author="家榮 張" w:date="2021-05-17T10:46:00Z"/>
              </w:rPr>
              <w:pPrChange w:id="25600" w:author="家榮 張" w:date="2021-05-17T10:47:00Z">
                <w:pPr/>
              </w:pPrChange>
            </w:pPr>
            <w:ins w:id="25601" w:author="Fegie" w:date="2021-05-02T01:02:00Z">
              <w:del w:id="25602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4</w:delText>
                </w:r>
              </w:del>
            </w:ins>
            <w:ins w:id="25603" w:author="Fegie" w:date="2021-05-02T00:54:00Z">
              <w:del w:id="25604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</w:del>
            </w:ins>
            <w:ins w:id="25605" w:author="Fegie" w:date="2021-05-02T00:56:00Z">
              <w:del w:id="25606" w:author="家榮 張" w:date="2021-05-17T10:46:00Z">
                <w:r w:rsidDel="00B06BCC">
                  <w:rPr>
                    <w:color w:val="000000" w:themeColor="text1"/>
                  </w:rPr>
                  <w:delText>RelationCOde</w:delText>
                </w:r>
              </w:del>
            </w:ins>
          </w:p>
        </w:tc>
      </w:tr>
      <w:tr w:rsidR="009722E1" w:rsidDel="00B06BCC" w14:paraId="224AC225" w14:textId="37687CC1" w:rsidTr="0084250E">
        <w:trPr>
          <w:trHeight w:val="291"/>
          <w:jc w:val="center"/>
          <w:ins w:id="25607" w:author="Fegie" w:date="2021-05-02T00:06:00Z"/>
          <w:del w:id="25608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3AAA0" w14:textId="13EE9F6F" w:rsidR="009722E1" w:rsidDel="00B06BCC" w:rsidRDefault="009722E1">
            <w:pPr>
              <w:pStyle w:val="15"/>
              <w:rPr>
                <w:ins w:id="25609" w:author="Fegie" w:date="2021-05-02T00:06:00Z"/>
                <w:del w:id="25610" w:author="家榮 張" w:date="2021-05-17T10:46:00Z"/>
              </w:rPr>
              <w:pPrChange w:id="25611" w:author="家榮 張" w:date="2021-05-17T10:47:00Z">
                <w:pPr/>
              </w:pPrChange>
            </w:pPr>
            <w:ins w:id="25612" w:author="Fegie" w:date="2021-05-02T00:44:00Z">
              <w:del w:id="25613" w:author="家榮 張" w:date="2021-05-17T10:46:00Z">
                <w:r w:rsidDel="00B06BCC">
                  <w:rPr>
                    <w:rFonts w:hint="eastAsia"/>
                  </w:rPr>
                  <w:delText>10</w:delText>
                </w:r>
              </w:del>
            </w:ins>
            <w:ins w:id="25614" w:author="張家榮" w:date="2021-05-06T11:21:00Z">
              <w:del w:id="25615" w:author="家榮 張" w:date="2021-05-17T10:46:00Z">
                <w:r w:rsidR="00841AC1" w:rsidDel="00B06BCC">
                  <w:delText>8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B9DC" w14:textId="438552C1" w:rsidR="009722E1" w:rsidDel="00B06BCC" w:rsidRDefault="009722E1">
            <w:pPr>
              <w:pStyle w:val="15"/>
              <w:rPr>
                <w:ins w:id="25616" w:author="Fegie" w:date="2021-05-02T00:06:00Z"/>
                <w:del w:id="25617" w:author="家榮 張" w:date="2021-05-17T10:46:00Z"/>
              </w:rPr>
              <w:pPrChange w:id="25618" w:author="家榮 張" w:date="2021-05-17T10:47:00Z">
                <w:pPr/>
              </w:pPrChange>
            </w:pPr>
            <w:ins w:id="25619" w:author="Fegie" w:date="2021-05-02T00:34:00Z">
              <w:del w:id="25620" w:author="家榮 張" w:date="2021-05-17T10:46:00Z">
                <w:r w:rsidDel="00B06BCC">
                  <w:rPr>
                    <w:rFonts w:hint="eastAsia"/>
                  </w:rPr>
                  <w:delText>聯絡人姓名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D89A" w14:textId="4D0127BC" w:rsidR="009722E1" w:rsidDel="00B06BCC" w:rsidRDefault="009722E1">
            <w:pPr>
              <w:pStyle w:val="15"/>
              <w:rPr>
                <w:ins w:id="25621" w:author="Fegie" w:date="2021-05-02T00:06:00Z"/>
                <w:del w:id="25622" w:author="家榮 張" w:date="2021-05-17T10:46:00Z"/>
              </w:rPr>
              <w:pPrChange w:id="25623" w:author="家榮 張" w:date="2021-05-17T10:47:00Z">
                <w:pPr/>
              </w:pPrChange>
            </w:pPr>
            <w:ins w:id="25624" w:author="Fegie" w:date="2021-05-02T00:45:00Z">
              <w:del w:id="25625" w:author="家榮 張" w:date="2021-05-06T18:52:00Z">
                <w:r w:rsidDel="00A7651D">
                  <w:rPr>
                    <w:rFonts w:hint="eastAsia"/>
                  </w:rPr>
                  <w:delText>X(100)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D882D" w14:textId="405E260C" w:rsidR="009722E1" w:rsidDel="00B06BCC" w:rsidRDefault="009722E1">
            <w:pPr>
              <w:pStyle w:val="15"/>
              <w:rPr>
                <w:ins w:id="25626" w:author="Fegie" w:date="2021-05-02T00:06:00Z"/>
                <w:del w:id="25627" w:author="家榮 張" w:date="2021-05-17T10:46:00Z"/>
              </w:rPr>
              <w:pPrChange w:id="25628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E0654" w14:textId="76E67086" w:rsidR="009722E1" w:rsidDel="00B06BCC" w:rsidRDefault="009722E1">
            <w:pPr>
              <w:pStyle w:val="15"/>
              <w:rPr>
                <w:ins w:id="25629" w:author="Fegie" w:date="2021-05-02T00:06:00Z"/>
                <w:del w:id="25630" w:author="家榮 張" w:date="2021-05-17T10:46:00Z"/>
              </w:rPr>
              <w:pPrChange w:id="25631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5B881" w14:textId="0177C08A" w:rsidR="009722E1" w:rsidDel="00B06BCC" w:rsidRDefault="009722E1">
            <w:pPr>
              <w:pStyle w:val="15"/>
              <w:rPr>
                <w:ins w:id="25632" w:author="Fegie" w:date="2021-05-02T00:06:00Z"/>
                <w:del w:id="25633" w:author="家榮 張" w:date="2021-05-17T10:46:00Z"/>
              </w:rPr>
              <w:pPrChange w:id="25634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0D99" w14:textId="3BE5DE88" w:rsidR="009722E1" w:rsidDel="00B06BCC" w:rsidRDefault="009722E1">
            <w:pPr>
              <w:pStyle w:val="15"/>
              <w:rPr>
                <w:ins w:id="25635" w:author="Fegie" w:date="2021-05-02T00:06:00Z"/>
                <w:del w:id="25636" w:author="家榮 張" w:date="2021-05-17T10:46:00Z"/>
              </w:rPr>
              <w:pPrChange w:id="25637" w:author="家榮 張" w:date="2021-05-17T10:47:00Z">
                <w:pPr/>
              </w:pPrChange>
            </w:pPr>
            <w:ins w:id="25638" w:author="Fegie" w:date="2021-05-02T00:48:00Z">
              <w:del w:id="25639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C16C" w14:textId="024DE842" w:rsidR="009722E1" w:rsidDel="00B06BCC" w:rsidRDefault="009722E1">
            <w:pPr>
              <w:pStyle w:val="15"/>
              <w:rPr>
                <w:ins w:id="25640" w:author="Fegie" w:date="2021-05-02T00:54:00Z"/>
                <w:del w:id="25641" w:author="家榮 張" w:date="2021-05-17T10:46:00Z"/>
                <w:color w:val="000000" w:themeColor="text1"/>
              </w:rPr>
              <w:pPrChange w:id="25642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643" w:author="Fegie" w:date="2021-05-02T00:54:00Z">
              <w:del w:id="25644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1.「新增」時,</w:delText>
                </w:r>
              </w:del>
            </w:ins>
            <w:ins w:id="25645" w:author="Fegie" w:date="2021-05-02T01:01:00Z">
              <w:del w:id="25646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 xml:space="preserve"> 可以</w:delText>
                </w:r>
              </w:del>
            </w:ins>
            <w:ins w:id="25647" w:author="Fegie" w:date="2021-05-02T00:54:00Z">
              <w:del w:id="25648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輸入</w:delText>
                </w:r>
              </w:del>
            </w:ins>
          </w:p>
          <w:p w14:paraId="5B3B3E33" w14:textId="143F2414" w:rsidR="009722E1" w:rsidDel="00B06BCC" w:rsidRDefault="009722E1">
            <w:pPr>
              <w:pStyle w:val="15"/>
              <w:rPr>
                <w:ins w:id="25649" w:author="Fegie" w:date="2021-05-02T01:00:00Z"/>
                <w:del w:id="25650" w:author="家榮 張" w:date="2021-05-17T10:46:00Z"/>
                <w:color w:val="000000" w:themeColor="text1"/>
              </w:rPr>
              <w:pPrChange w:id="25651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652" w:author="Fegie" w:date="2021-05-02T00:54:00Z">
              <w:del w:id="25653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2.「修改」時,自動顯示原值,可以修改</w:delText>
                </w:r>
              </w:del>
            </w:ins>
          </w:p>
          <w:p w14:paraId="7D2E6640" w14:textId="1643E5F8" w:rsidR="009722E1" w:rsidDel="00B06BCC" w:rsidRDefault="009722E1">
            <w:pPr>
              <w:pStyle w:val="15"/>
              <w:rPr>
                <w:ins w:id="25654" w:author="Fegie" w:date="2021-05-02T00:54:00Z"/>
                <w:del w:id="25655" w:author="家榮 張" w:date="2021-05-17T10:46:00Z"/>
                <w:color w:val="000000" w:themeColor="text1"/>
              </w:rPr>
              <w:pPrChange w:id="25656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657" w:author="Fegie" w:date="2021-05-02T01:00:00Z">
              <w:del w:id="25658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3.若與借款人關係為00則不避輸入</w:delText>
                </w:r>
              </w:del>
            </w:ins>
          </w:p>
          <w:p w14:paraId="604A6D2A" w14:textId="15F371FC" w:rsidR="009722E1" w:rsidDel="00B06BCC" w:rsidRDefault="009722E1">
            <w:pPr>
              <w:pStyle w:val="15"/>
              <w:rPr>
                <w:ins w:id="25659" w:author="Fegie" w:date="2021-05-02T00:06:00Z"/>
                <w:del w:id="25660" w:author="家榮 張" w:date="2021-05-17T10:46:00Z"/>
              </w:rPr>
              <w:pPrChange w:id="25661" w:author="家榮 張" w:date="2021-05-17T10:47:00Z">
                <w:pPr/>
              </w:pPrChange>
            </w:pPr>
            <w:ins w:id="25662" w:author="Fegie" w:date="2021-05-02T01:00:00Z">
              <w:del w:id="25663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4</w:delText>
                </w:r>
              </w:del>
            </w:ins>
            <w:ins w:id="25664" w:author="Fegie" w:date="2021-05-02T00:54:00Z">
              <w:del w:id="25665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</w:del>
            </w:ins>
            <w:ins w:id="25666" w:author="Fegie" w:date="2021-05-02T00:56:00Z">
              <w:del w:id="25667" w:author="家榮 張" w:date="2021-05-17T10:46:00Z">
                <w:r w:rsidDel="00B06BCC">
                  <w:rPr>
                    <w:color w:val="000000" w:themeColor="text1"/>
                  </w:rPr>
                  <w:delText>LiaisonName</w:delText>
                </w:r>
              </w:del>
            </w:ins>
          </w:p>
        </w:tc>
      </w:tr>
      <w:tr w:rsidR="009722E1" w:rsidDel="00B06BCC" w14:paraId="334CF7ED" w14:textId="5A886F0B" w:rsidTr="0084250E">
        <w:trPr>
          <w:trHeight w:val="291"/>
          <w:jc w:val="center"/>
          <w:ins w:id="25668" w:author="Fegie" w:date="2021-05-02T00:06:00Z"/>
          <w:del w:id="25669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6CFC6" w14:textId="6B641C0C" w:rsidR="009722E1" w:rsidDel="00B06BCC" w:rsidRDefault="009722E1">
            <w:pPr>
              <w:pStyle w:val="15"/>
              <w:rPr>
                <w:ins w:id="25670" w:author="Fegie" w:date="2021-05-02T00:06:00Z"/>
                <w:del w:id="25671" w:author="家榮 張" w:date="2021-05-17T10:46:00Z"/>
              </w:rPr>
              <w:pPrChange w:id="25672" w:author="家榮 張" w:date="2021-05-17T10:47:00Z">
                <w:pPr/>
              </w:pPrChange>
            </w:pPr>
            <w:ins w:id="25673" w:author="Fegie" w:date="2021-05-02T00:44:00Z">
              <w:del w:id="25674" w:author="家榮 張" w:date="2021-05-17T10:46:00Z">
                <w:r w:rsidDel="00B06BCC">
                  <w:rPr>
                    <w:rFonts w:hint="eastAsia"/>
                  </w:rPr>
                  <w:delText>11</w:delText>
                </w:r>
              </w:del>
            </w:ins>
            <w:ins w:id="25675" w:author="張家榮" w:date="2021-05-06T11:21:00Z">
              <w:del w:id="25676" w:author="家榮 張" w:date="2021-05-17T10:46:00Z">
                <w:r w:rsidR="00841AC1" w:rsidDel="00B06BCC">
                  <w:delText>9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D999A" w14:textId="3D673CC9" w:rsidR="009722E1" w:rsidDel="00B06BCC" w:rsidRDefault="009722E1">
            <w:pPr>
              <w:pStyle w:val="15"/>
              <w:rPr>
                <w:ins w:id="25677" w:author="Fegie" w:date="2021-05-02T00:06:00Z"/>
                <w:del w:id="25678" w:author="家榮 張" w:date="2021-05-17T10:46:00Z"/>
              </w:rPr>
              <w:pPrChange w:id="25679" w:author="家榮 張" w:date="2021-05-17T10:47:00Z">
                <w:pPr/>
              </w:pPrChange>
            </w:pPr>
            <w:ins w:id="25680" w:author="Fegie" w:date="2021-05-02T00:34:00Z">
              <w:del w:id="25681" w:author="家榮 張" w:date="2021-05-17T10:46:00Z">
                <w:r w:rsidDel="00B06BCC">
                  <w:rPr>
                    <w:rFonts w:hint="eastAsia"/>
                  </w:rPr>
                  <w:delText>備註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A6509" w14:textId="0AE00A03" w:rsidR="009722E1" w:rsidDel="00B06BCC" w:rsidRDefault="009722E1">
            <w:pPr>
              <w:pStyle w:val="15"/>
              <w:rPr>
                <w:ins w:id="25682" w:author="Fegie" w:date="2021-05-02T00:06:00Z"/>
                <w:del w:id="25683" w:author="家榮 張" w:date="2021-05-17T10:46:00Z"/>
              </w:rPr>
              <w:pPrChange w:id="25684" w:author="家榮 張" w:date="2021-05-17T10:47:00Z">
                <w:pPr/>
              </w:pPrChange>
            </w:pPr>
            <w:ins w:id="25685" w:author="Fegie" w:date="2021-05-02T00:45:00Z">
              <w:del w:id="25686" w:author="家榮 張" w:date="2021-05-06T18:52:00Z">
                <w:r w:rsidDel="00A7651D">
                  <w:rPr>
                    <w:rFonts w:hint="eastAsia"/>
                  </w:rPr>
                  <w:delText>X(40)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2FE09" w14:textId="4FECD41B" w:rsidR="009722E1" w:rsidDel="00B06BCC" w:rsidRDefault="009722E1">
            <w:pPr>
              <w:pStyle w:val="15"/>
              <w:rPr>
                <w:ins w:id="25687" w:author="Fegie" w:date="2021-05-02T00:06:00Z"/>
                <w:del w:id="25688" w:author="家榮 張" w:date="2021-05-17T10:46:00Z"/>
              </w:rPr>
              <w:pPrChange w:id="25689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6B2C" w14:textId="4B91E06E" w:rsidR="009722E1" w:rsidDel="00B06BCC" w:rsidRDefault="009722E1">
            <w:pPr>
              <w:pStyle w:val="15"/>
              <w:rPr>
                <w:ins w:id="25690" w:author="Fegie" w:date="2021-05-02T00:06:00Z"/>
                <w:del w:id="25691" w:author="家榮 張" w:date="2021-05-17T10:46:00Z"/>
              </w:rPr>
              <w:pPrChange w:id="25692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450E5" w14:textId="365BC6E2" w:rsidR="009722E1" w:rsidDel="00B06BCC" w:rsidRDefault="009722E1">
            <w:pPr>
              <w:pStyle w:val="15"/>
              <w:rPr>
                <w:ins w:id="25693" w:author="Fegie" w:date="2021-05-02T00:06:00Z"/>
                <w:del w:id="25694" w:author="家榮 張" w:date="2021-05-17T10:46:00Z"/>
              </w:rPr>
              <w:pPrChange w:id="25695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6033" w14:textId="14B7F2E8" w:rsidR="009722E1" w:rsidDel="00B06BCC" w:rsidRDefault="009722E1">
            <w:pPr>
              <w:pStyle w:val="15"/>
              <w:rPr>
                <w:ins w:id="25696" w:author="Fegie" w:date="2021-05-02T00:06:00Z"/>
                <w:del w:id="25697" w:author="家榮 張" w:date="2021-05-17T10:46:00Z"/>
              </w:rPr>
              <w:pPrChange w:id="25698" w:author="家榮 張" w:date="2021-05-17T10:47:00Z">
                <w:pPr/>
              </w:pPrChange>
            </w:pPr>
            <w:ins w:id="25699" w:author="Fegie" w:date="2021-05-02T00:48:00Z">
              <w:del w:id="25700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E906C" w14:textId="0184FF3E" w:rsidR="009722E1" w:rsidDel="00B06BCC" w:rsidRDefault="009722E1">
            <w:pPr>
              <w:pStyle w:val="15"/>
              <w:rPr>
                <w:ins w:id="25701" w:author="Fegie" w:date="2021-05-02T00:54:00Z"/>
                <w:del w:id="25702" w:author="家榮 張" w:date="2021-05-17T10:46:00Z"/>
                <w:color w:val="000000" w:themeColor="text1"/>
              </w:rPr>
              <w:pPrChange w:id="25703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704" w:author="Fegie" w:date="2021-05-02T00:54:00Z">
              <w:del w:id="25705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1.「新增」時,</w:delText>
                </w:r>
              </w:del>
            </w:ins>
            <w:ins w:id="25706" w:author="Fegie" w:date="2021-05-02T01:01:00Z">
              <w:del w:id="25707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可以</w:delText>
                </w:r>
              </w:del>
            </w:ins>
            <w:ins w:id="25708" w:author="Fegie" w:date="2021-05-02T00:54:00Z">
              <w:del w:id="25709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輸入</w:delText>
                </w:r>
              </w:del>
            </w:ins>
          </w:p>
          <w:p w14:paraId="04275DB9" w14:textId="18BB11F0" w:rsidR="009722E1" w:rsidDel="00B06BCC" w:rsidRDefault="009722E1">
            <w:pPr>
              <w:pStyle w:val="15"/>
              <w:rPr>
                <w:ins w:id="25710" w:author="Fegie" w:date="2021-05-02T00:54:00Z"/>
                <w:del w:id="25711" w:author="家榮 張" w:date="2021-05-17T10:46:00Z"/>
                <w:color w:val="000000" w:themeColor="text1"/>
              </w:rPr>
              <w:pPrChange w:id="25712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713" w:author="Fegie" w:date="2021-05-02T00:54:00Z">
              <w:del w:id="25714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2.「修改」時,自動顯示原值,可以修改</w:delText>
                </w:r>
              </w:del>
            </w:ins>
          </w:p>
          <w:p w14:paraId="5407336E" w14:textId="0E9A8FB9" w:rsidR="009722E1" w:rsidDel="00B06BCC" w:rsidRDefault="009722E1">
            <w:pPr>
              <w:pStyle w:val="15"/>
              <w:rPr>
                <w:ins w:id="25715" w:author="Fegie" w:date="2021-05-02T00:06:00Z"/>
                <w:del w:id="25716" w:author="家榮 張" w:date="2021-05-17T10:46:00Z"/>
              </w:rPr>
              <w:pPrChange w:id="25717" w:author="家榮 張" w:date="2021-05-17T10:47:00Z">
                <w:pPr/>
              </w:pPrChange>
            </w:pPr>
            <w:ins w:id="25718" w:author="Fegie" w:date="2021-05-02T00:54:00Z">
              <w:del w:id="25719" w:author="家榮 張" w:date="2021-05-17T10:46:00Z">
                <w:r w:rsidDel="00B06BCC">
                  <w:rPr>
                    <w:color w:val="000000" w:themeColor="text1"/>
                  </w:rPr>
                  <w:delText>3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</w:del>
            </w:ins>
            <w:ins w:id="25720" w:author="Fegie" w:date="2021-05-02T00:56:00Z">
              <w:del w:id="25721" w:author="家榮 張" w:date="2021-05-17T10:46:00Z">
                <w:r w:rsidDel="00B06BCC">
                  <w:rPr>
                    <w:color w:val="000000" w:themeColor="text1"/>
                  </w:rPr>
                  <w:delText>Rmk</w:delText>
                </w:r>
              </w:del>
            </w:ins>
          </w:p>
        </w:tc>
      </w:tr>
      <w:tr w:rsidR="009722E1" w:rsidDel="00B06BCC" w14:paraId="5754D8A1" w14:textId="60C5E633" w:rsidTr="0084250E">
        <w:trPr>
          <w:trHeight w:val="291"/>
          <w:jc w:val="center"/>
          <w:ins w:id="25722" w:author="Fegie" w:date="2021-05-02T00:06:00Z"/>
          <w:del w:id="25723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00755" w14:textId="6C564C36" w:rsidR="009722E1" w:rsidDel="00B06BCC" w:rsidRDefault="009722E1">
            <w:pPr>
              <w:pStyle w:val="15"/>
              <w:rPr>
                <w:ins w:id="25724" w:author="Fegie" w:date="2021-05-02T00:06:00Z"/>
                <w:del w:id="25725" w:author="家榮 張" w:date="2021-05-17T10:46:00Z"/>
              </w:rPr>
              <w:pPrChange w:id="25726" w:author="家榮 張" w:date="2021-05-17T10:47:00Z">
                <w:pPr/>
              </w:pPrChange>
            </w:pPr>
            <w:ins w:id="25727" w:author="Fegie" w:date="2021-05-02T00:06:00Z">
              <w:del w:id="25728" w:author="家榮 張" w:date="2021-05-17T10:46:00Z">
                <w:r w:rsidDel="00B06BCC">
                  <w:rPr>
                    <w:rFonts w:hint="eastAsia"/>
                  </w:rPr>
                  <w:delText>1</w:delText>
                </w:r>
              </w:del>
            </w:ins>
            <w:ins w:id="25729" w:author="Fegie" w:date="2021-05-02T00:44:00Z">
              <w:del w:id="25730" w:author="家榮 張" w:date="2021-05-17T10:46:00Z">
                <w:r w:rsidDel="00B06BCC">
                  <w:rPr>
                    <w:rFonts w:hint="eastAsia"/>
                  </w:rPr>
                  <w:delText>2</w:delText>
                </w:r>
              </w:del>
            </w:ins>
            <w:ins w:id="25731" w:author="張家榮" w:date="2021-05-06T11:21:00Z">
              <w:del w:id="25732" w:author="家榮 張" w:date="2021-05-17T10:46:00Z">
                <w:r w:rsidR="00841AC1" w:rsidDel="00B06BCC">
                  <w:delText>0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FF41" w14:textId="0A6B7014" w:rsidR="009722E1" w:rsidDel="00B06BCC" w:rsidRDefault="009722E1">
            <w:pPr>
              <w:pStyle w:val="15"/>
              <w:rPr>
                <w:ins w:id="25733" w:author="Fegie" w:date="2021-05-02T00:06:00Z"/>
                <w:del w:id="25734" w:author="家榮 張" w:date="2021-05-17T10:46:00Z"/>
              </w:rPr>
              <w:pPrChange w:id="25735" w:author="家榮 張" w:date="2021-05-17T10:47:00Z">
                <w:pPr/>
              </w:pPrChange>
            </w:pPr>
            <w:ins w:id="25736" w:author="Fegie" w:date="2021-05-02T00:34:00Z">
              <w:del w:id="25737" w:author="家榮 張" w:date="2021-05-17T10:46:00Z">
                <w:r w:rsidDel="00B06BCC">
                  <w:rPr>
                    <w:rFonts w:hint="eastAsia"/>
                  </w:rPr>
                  <w:delText>啟用記號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E1D02" w14:textId="540C07ED" w:rsidR="009722E1" w:rsidDel="00B06BCC" w:rsidRDefault="009722E1">
            <w:pPr>
              <w:pStyle w:val="15"/>
              <w:rPr>
                <w:ins w:id="25738" w:author="Fegie" w:date="2021-05-02T00:06:00Z"/>
                <w:del w:id="25739" w:author="家榮 張" w:date="2021-05-17T10:46:00Z"/>
              </w:rPr>
              <w:pPrChange w:id="25740" w:author="家榮 張" w:date="2021-05-17T10:47:00Z">
                <w:pPr/>
              </w:pPrChange>
            </w:pPr>
            <w:ins w:id="25741" w:author="Fegie" w:date="2021-05-02T00:45:00Z">
              <w:del w:id="25742" w:author="家榮 張" w:date="2021-05-06T18:52:00Z">
                <w:r w:rsidDel="00A7651D">
                  <w:rPr>
                    <w:rFonts w:hint="eastAsia"/>
                  </w:rPr>
                  <w:delText>X(01)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B98A4" w14:textId="6C9902C9" w:rsidR="009722E1" w:rsidDel="00B06BCC" w:rsidRDefault="009722E1">
            <w:pPr>
              <w:pStyle w:val="15"/>
              <w:rPr>
                <w:ins w:id="25743" w:author="Fegie" w:date="2021-05-02T00:06:00Z"/>
                <w:del w:id="25744" w:author="家榮 張" w:date="2021-05-17T10:46:00Z"/>
              </w:rPr>
              <w:pPrChange w:id="25745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86EC" w14:textId="4AE3A678" w:rsidR="009722E1" w:rsidDel="00B06BCC" w:rsidRDefault="009722E1">
            <w:pPr>
              <w:pStyle w:val="15"/>
              <w:rPr>
                <w:ins w:id="25746" w:author="Fegie" w:date="2021-05-02T00:06:00Z"/>
                <w:del w:id="25747" w:author="家榮 張" w:date="2021-05-17T10:46:00Z"/>
              </w:rPr>
              <w:pPrChange w:id="25748" w:author="家榮 張" w:date="2021-05-17T10:47:00Z">
                <w:pPr/>
              </w:pPrChange>
            </w:pPr>
            <w:ins w:id="25749" w:author="Fegie" w:date="2021-05-02T00:57:00Z">
              <w:del w:id="25750" w:author="家榮 張" w:date="2021-05-17T10:46:00Z">
                <w:r w:rsidDel="00B06BCC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  <w:r w:rsidDel="00B06BCC">
                  <w:rPr>
                    <w:rFonts w:cs="細明體"/>
                    <w:spacing w:val="15"/>
                    <w:kern w:val="0"/>
                  </w:rPr>
                  <w:delText>EnableFg</w:delText>
                </w:r>
                <w:r w:rsidDel="00B06BCC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E02E" w14:textId="43ACCECE" w:rsidR="009722E1" w:rsidDel="00B06BCC" w:rsidRDefault="009722E1">
            <w:pPr>
              <w:pStyle w:val="15"/>
              <w:rPr>
                <w:ins w:id="25751" w:author="Fegie" w:date="2021-05-02T00:06:00Z"/>
                <w:del w:id="25752" w:author="家榮 張" w:date="2021-05-17T10:46:00Z"/>
              </w:rPr>
              <w:pPrChange w:id="25753" w:author="家榮 張" w:date="2021-05-17T10:47:00Z">
                <w:pPr/>
              </w:pPrChange>
            </w:pPr>
            <w:ins w:id="25754" w:author="Fegie" w:date="2021-05-05T15:55:00Z">
              <w:del w:id="25755" w:author="家榮 張" w:date="2021-05-17T10:46:00Z">
                <w:r w:rsidDel="00B06BCC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C1363" w14:textId="5DA3F0F8" w:rsidR="009722E1" w:rsidDel="00B06BCC" w:rsidRDefault="009722E1">
            <w:pPr>
              <w:pStyle w:val="15"/>
              <w:rPr>
                <w:ins w:id="25756" w:author="Fegie" w:date="2021-05-02T00:06:00Z"/>
                <w:del w:id="25757" w:author="家榮 張" w:date="2021-05-17T10:46:00Z"/>
              </w:rPr>
              <w:pPrChange w:id="25758" w:author="家榮 張" w:date="2021-05-17T10:47:00Z">
                <w:pPr/>
              </w:pPrChange>
            </w:pPr>
            <w:ins w:id="25759" w:author="Fegie" w:date="2021-05-02T00:48:00Z">
              <w:del w:id="25760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BEB" w14:textId="41EF6529" w:rsidR="009722E1" w:rsidDel="00B06BCC" w:rsidRDefault="009722E1">
            <w:pPr>
              <w:pStyle w:val="15"/>
              <w:rPr>
                <w:ins w:id="25761" w:author="Fegie" w:date="2021-05-02T00:54:00Z"/>
                <w:del w:id="25762" w:author="家榮 張" w:date="2021-05-17T10:46:00Z"/>
                <w:color w:val="000000" w:themeColor="text1"/>
              </w:rPr>
              <w:pPrChange w:id="25763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764" w:author="Fegie" w:date="2021-05-02T00:54:00Z">
              <w:del w:id="25765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1.「新增」時,必須輸入</w:delText>
                </w:r>
              </w:del>
            </w:ins>
          </w:p>
          <w:p w14:paraId="04792EE8" w14:textId="4866A4C9" w:rsidR="009722E1" w:rsidDel="00B06BCC" w:rsidRDefault="009722E1">
            <w:pPr>
              <w:pStyle w:val="15"/>
              <w:rPr>
                <w:ins w:id="25766" w:author="Fegie" w:date="2021-05-02T00:54:00Z"/>
                <w:del w:id="25767" w:author="家榮 張" w:date="2021-05-17T10:46:00Z"/>
                <w:color w:val="000000" w:themeColor="text1"/>
              </w:rPr>
              <w:pPrChange w:id="25768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769" w:author="Fegie" w:date="2021-05-02T00:54:00Z">
              <w:del w:id="25770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2.「修改」時,自動顯示原值,可以修改</w:delText>
                </w:r>
              </w:del>
            </w:ins>
          </w:p>
          <w:p w14:paraId="5606A0D4" w14:textId="06EA2CD0" w:rsidR="009722E1" w:rsidDel="00B06BCC" w:rsidRDefault="009722E1">
            <w:pPr>
              <w:pStyle w:val="15"/>
              <w:rPr>
                <w:ins w:id="25771" w:author="Fegie" w:date="2021-05-02T00:06:00Z"/>
                <w:del w:id="25772" w:author="家榮 張" w:date="2021-05-17T10:46:00Z"/>
              </w:rPr>
              <w:pPrChange w:id="25773" w:author="家榮 張" w:date="2021-05-17T10:47:00Z">
                <w:pPr/>
              </w:pPrChange>
            </w:pPr>
            <w:ins w:id="25774" w:author="Fegie" w:date="2021-05-02T00:54:00Z">
              <w:del w:id="25775" w:author="家榮 張" w:date="2021-05-17T10:46:00Z">
                <w:r w:rsidDel="00B06BCC">
                  <w:rPr>
                    <w:color w:val="000000" w:themeColor="text1"/>
                  </w:rPr>
                  <w:delText>3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</w:del>
            </w:ins>
            <w:ins w:id="25776" w:author="Fegie" w:date="2021-05-02T00:57:00Z">
              <w:del w:id="25777" w:author="家榮 張" w:date="2021-05-17T10:46:00Z">
                <w:r w:rsidDel="00B06BCC">
                  <w:rPr>
                    <w:color w:val="000000" w:themeColor="text1"/>
                  </w:rPr>
                  <w:delText>Enable</w:delText>
                </w:r>
              </w:del>
            </w:ins>
          </w:p>
        </w:tc>
      </w:tr>
      <w:tr w:rsidR="009722E1" w:rsidDel="00B06BCC" w14:paraId="0DD01132" w14:textId="0E5EADB4" w:rsidTr="0084250E">
        <w:trPr>
          <w:trHeight w:val="291"/>
          <w:jc w:val="center"/>
          <w:ins w:id="25778" w:author="Fegie" w:date="2021-05-02T00:06:00Z"/>
          <w:del w:id="25779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77CBD" w14:textId="6EDA81D7" w:rsidR="009722E1" w:rsidDel="00B06BCC" w:rsidRDefault="009722E1">
            <w:pPr>
              <w:pStyle w:val="15"/>
              <w:rPr>
                <w:ins w:id="25780" w:author="Fegie" w:date="2021-05-02T00:06:00Z"/>
                <w:del w:id="25781" w:author="家榮 張" w:date="2021-05-17T10:46:00Z"/>
              </w:rPr>
              <w:pPrChange w:id="25782" w:author="家榮 張" w:date="2021-05-17T10:47:00Z">
                <w:pPr/>
              </w:pPrChange>
            </w:pPr>
            <w:ins w:id="25783" w:author="Fegie" w:date="2021-05-02T00:06:00Z">
              <w:del w:id="25784" w:author="家榮 張" w:date="2021-05-17T10:46:00Z">
                <w:r w:rsidDel="00B06BCC">
                  <w:rPr>
                    <w:rFonts w:hint="eastAsia"/>
                  </w:rPr>
                  <w:delText>1</w:delText>
                </w:r>
              </w:del>
            </w:ins>
            <w:ins w:id="25785" w:author="Fegie" w:date="2021-05-02T00:44:00Z">
              <w:del w:id="25786" w:author="家榮 張" w:date="2021-05-17T10:46:00Z">
                <w:r w:rsidDel="00B06BCC">
                  <w:rPr>
                    <w:rFonts w:hint="eastAsia"/>
                  </w:rPr>
                  <w:delText>3</w:delText>
                </w:r>
              </w:del>
            </w:ins>
            <w:ins w:id="25787" w:author="張家榮" w:date="2021-05-06T11:21:00Z">
              <w:del w:id="25788" w:author="家榮 張" w:date="2021-05-17T10:46:00Z">
                <w:r w:rsidR="00841AC1" w:rsidDel="00B06BCC">
                  <w:delText>1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6036" w14:textId="48636350" w:rsidR="009722E1" w:rsidDel="00B06BCC" w:rsidRDefault="009722E1">
            <w:pPr>
              <w:pStyle w:val="15"/>
              <w:rPr>
                <w:ins w:id="25789" w:author="Fegie" w:date="2021-05-02T00:06:00Z"/>
                <w:del w:id="25790" w:author="家榮 張" w:date="2021-05-17T10:46:00Z"/>
              </w:rPr>
              <w:pPrChange w:id="25791" w:author="家榮 張" w:date="2021-05-17T10:47:00Z">
                <w:pPr/>
              </w:pPrChange>
            </w:pPr>
            <w:ins w:id="25792" w:author="Fegie" w:date="2021-05-02T00:34:00Z">
              <w:del w:id="25793" w:author="家榮 張" w:date="2021-05-17T10:46:00Z">
                <w:r w:rsidDel="00B06BCC">
                  <w:rPr>
                    <w:rFonts w:hint="eastAsia"/>
                  </w:rPr>
                  <w:delText>停用原因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CD3B4" w14:textId="341C1F7B" w:rsidR="009722E1" w:rsidDel="00B06BCC" w:rsidRDefault="009722E1">
            <w:pPr>
              <w:pStyle w:val="15"/>
              <w:rPr>
                <w:ins w:id="25794" w:author="Fegie" w:date="2021-05-02T00:06:00Z"/>
                <w:del w:id="25795" w:author="家榮 張" w:date="2021-05-17T10:46:00Z"/>
              </w:rPr>
              <w:pPrChange w:id="25796" w:author="家榮 張" w:date="2021-05-17T10:47:00Z">
                <w:pPr/>
              </w:pPrChange>
            </w:pPr>
            <w:ins w:id="25797" w:author="Fegie" w:date="2021-05-02T00:45:00Z">
              <w:del w:id="25798" w:author="家榮 張" w:date="2021-05-06T18:52:00Z">
                <w:r w:rsidDel="00A7651D">
                  <w:rPr>
                    <w:rFonts w:hint="eastAsia"/>
                  </w:rPr>
                  <w:delText>X(40)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2834C" w14:textId="35F08B99" w:rsidR="009722E1" w:rsidDel="00B06BCC" w:rsidRDefault="009722E1">
            <w:pPr>
              <w:pStyle w:val="15"/>
              <w:rPr>
                <w:ins w:id="25799" w:author="Fegie" w:date="2021-05-02T00:06:00Z"/>
                <w:del w:id="25800" w:author="家榮 張" w:date="2021-05-17T10:46:00Z"/>
              </w:rPr>
              <w:pPrChange w:id="25801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3CB74" w14:textId="68284538" w:rsidR="009722E1" w:rsidDel="00B06BCC" w:rsidRDefault="009722E1">
            <w:pPr>
              <w:pStyle w:val="15"/>
              <w:rPr>
                <w:ins w:id="25802" w:author="Fegie" w:date="2021-05-02T00:06:00Z"/>
                <w:del w:id="25803" w:author="家榮 張" w:date="2021-05-17T10:46:00Z"/>
              </w:rPr>
              <w:pPrChange w:id="25804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120F8" w14:textId="6BF470F9" w:rsidR="009722E1" w:rsidDel="00B06BCC" w:rsidRDefault="009722E1">
            <w:pPr>
              <w:pStyle w:val="15"/>
              <w:rPr>
                <w:ins w:id="25805" w:author="Fegie" w:date="2021-05-02T00:06:00Z"/>
                <w:del w:id="25806" w:author="家榮 張" w:date="2021-05-17T10:46:00Z"/>
              </w:rPr>
              <w:pPrChange w:id="25807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A9F71" w14:textId="3C39F88A" w:rsidR="009722E1" w:rsidDel="00B06BCC" w:rsidRDefault="009722E1">
            <w:pPr>
              <w:pStyle w:val="15"/>
              <w:rPr>
                <w:ins w:id="25808" w:author="Fegie" w:date="2021-05-02T00:06:00Z"/>
                <w:del w:id="25809" w:author="家榮 張" w:date="2021-05-17T10:46:00Z"/>
              </w:rPr>
              <w:pPrChange w:id="25810" w:author="家榮 張" w:date="2021-05-17T10:47:00Z">
                <w:pPr/>
              </w:pPrChange>
            </w:pPr>
            <w:ins w:id="25811" w:author="Fegie" w:date="2021-05-02T00:48:00Z">
              <w:del w:id="25812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359AC" w14:textId="3CEE147D" w:rsidR="009722E1" w:rsidDel="00B06BCC" w:rsidRDefault="009722E1">
            <w:pPr>
              <w:pStyle w:val="15"/>
              <w:rPr>
                <w:ins w:id="25813" w:author="Fegie" w:date="2021-05-02T00:54:00Z"/>
                <w:del w:id="25814" w:author="家榮 張" w:date="2021-05-17T10:46:00Z"/>
                <w:color w:val="000000" w:themeColor="text1"/>
              </w:rPr>
              <w:pPrChange w:id="25815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816" w:author="Fegie" w:date="2021-05-02T00:54:00Z">
              <w:del w:id="25817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1.「新增」時,必須輸入</w:delText>
                </w:r>
              </w:del>
            </w:ins>
          </w:p>
          <w:p w14:paraId="2EC3F0B7" w14:textId="5F160C36" w:rsidR="009722E1" w:rsidDel="00B06BCC" w:rsidRDefault="009722E1">
            <w:pPr>
              <w:pStyle w:val="15"/>
              <w:rPr>
                <w:ins w:id="25818" w:author="Fegie" w:date="2021-05-02T00:54:00Z"/>
                <w:del w:id="25819" w:author="家榮 張" w:date="2021-05-17T10:46:00Z"/>
                <w:color w:val="000000" w:themeColor="text1"/>
              </w:rPr>
              <w:pPrChange w:id="25820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5821" w:author="Fegie" w:date="2021-05-02T00:54:00Z">
              <w:del w:id="25822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2.「修改」時,自動顯示原值,可以修改</w:delText>
                </w:r>
              </w:del>
            </w:ins>
          </w:p>
          <w:p w14:paraId="6F438EF4" w14:textId="39626237" w:rsidR="009722E1" w:rsidDel="00B06BCC" w:rsidRDefault="009722E1">
            <w:pPr>
              <w:pStyle w:val="15"/>
              <w:rPr>
                <w:ins w:id="25823" w:author="Fegie" w:date="2021-05-02T00:06:00Z"/>
                <w:del w:id="25824" w:author="家榮 張" w:date="2021-05-17T10:46:00Z"/>
              </w:rPr>
              <w:pPrChange w:id="25825" w:author="家榮 張" w:date="2021-05-17T10:47:00Z">
                <w:pPr/>
              </w:pPrChange>
            </w:pPr>
            <w:ins w:id="25826" w:author="Fegie" w:date="2021-05-02T00:54:00Z">
              <w:del w:id="25827" w:author="家榮 張" w:date="2021-05-17T10:46:00Z">
                <w:r w:rsidDel="00B06BCC">
                  <w:rPr>
                    <w:color w:val="000000" w:themeColor="text1"/>
                  </w:rPr>
                  <w:delText>3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</w:del>
            </w:ins>
            <w:ins w:id="25828" w:author="Fegie" w:date="2021-05-02T00:57:00Z">
              <w:del w:id="25829" w:author="家榮 張" w:date="2021-05-17T10:46:00Z">
                <w:r w:rsidDel="00B06BCC">
                  <w:rPr>
                    <w:color w:val="000000" w:themeColor="text1"/>
                  </w:rPr>
                  <w:delText>StopReason</w:delText>
                </w:r>
              </w:del>
            </w:ins>
          </w:p>
        </w:tc>
      </w:tr>
    </w:tbl>
    <w:p w14:paraId="0A3EF2DE" w14:textId="237CE47C" w:rsidR="00736F37" w:rsidDel="00B06BCC" w:rsidRDefault="00736F37">
      <w:pPr>
        <w:pStyle w:val="15"/>
        <w:rPr>
          <w:ins w:id="25830" w:author="Fegie" w:date="2021-05-02T00:06:00Z"/>
          <w:del w:id="25831" w:author="家榮 張" w:date="2021-05-17T10:46:00Z"/>
        </w:rPr>
        <w:pPrChange w:id="25832" w:author="家榮 張" w:date="2021-05-17T10:47:00Z">
          <w:pPr/>
        </w:pPrChange>
      </w:pPr>
    </w:p>
    <w:p w14:paraId="2BF7DB15" w14:textId="1EBF7695" w:rsidR="00736F37" w:rsidRDefault="00736F37">
      <w:pPr>
        <w:pStyle w:val="15"/>
        <w:rPr>
          <w:ins w:id="25833" w:author="Fegie" w:date="2021-05-02T00:06:00Z"/>
        </w:rPr>
        <w:pPrChange w:id="25834" w:author="家榮 張" w:date="2021-05-17T10:47:00Z">
          <w:pPr/>
        </w:pPrChange>
      </w:pPr>
      <w:ins w:id="25835" w:author="Fegie" w:date="2021-05-02T00:06:00Z">
        <w:del w:id="25836" w:author="家榮 張" w:date="2021-05-17T10:46:00Z">
          <w:r w:rsidDel="00B06BCC">
            <w:rPr>
              <w:rFonts w:hint="eastAsia"/>
            </w:rPr>
            <w:br w:type="page"/>
          </w:r>
        </w:del>
      </w:ins>
    </w:p>
    <w:p w14:paraId="6CED8F8C" w14:textId="35A5A35A" w:rsidR="00B06BCC" w:rsidRDefault="00B06BCC">
      <w:pPr>
        <w:pStyle w:val="4"/>
        <w:numPr>
          <w:ilvl w:val="0"/>
          <w:numId w:val="0"/>
        </w:numPr>
        <w:ind w:left="1134"/>
        <w:rPr>
          <w:ins w:id="25837" w:author="家榮 張" w:date="2021-05-17T10:46:00Z"/>
        </w:rPr>
        <w:pPrChange w:id="25838" w:author="家榮 張" w:date="2021-05-17T10:46:00Z">
          <w:pPr>
            <w:pStyle w:val="4"/>
            <w:numPr>
              <w:ilvl w:val="0"/>
              <w:numId w:val="0"/>
            </w:numPr>
            <w:tabs>
              <w:tab w:val="clear" w:pos="1440"/>
            </w:tabs>
            <w:ind w:left="0" w:firstLine="0"/>
          </w:pPr>
        </w:pPrChange>
      </w:pPr>
      <w:ins w:id="25839" w:author="家榮 張" w:date="2021-05-17T10:46:00Z">
        <w:r>
          <w:rPr>
            <w:rFonts w:hint="eastAsia"/>
          </w:rPr>
          <w:t>A.</w:t>
        </w:r>
      </w:ins>
      <w:ins w:id="25840" w:author="家榮 張" w:date="2021-05-17T10:41:00Z">
        <w:r>
          <w:t>UI</w:t>
        </w:r>
        <w:r>
          <w:rPr>
            <w:rFonts w:hint="eastAsia"/>
          </w:rPr>
          <w:t>畫面</w:t>
        </w:r>
        <w:r>
          <w:rPr>
            <w:rFonts w:hint="eastAsia"/>
          </w:rPr>
          <w:t>(</w:t>
        </w:r>
        <w:r>
          <w:rPr>
            <w:rFonts w:hint="eastAsia"/>
          </w:rPr>
          <w:t>新增</w:t>
        </w:r>
        <w:r>
          <w:rPr>
            <w:rFonts w:hint="eastAsia"/>
          </w:rPr>
          <w:t>)</w:t>
        </w:r>
      </w:ins>
    </w:p>
    <w:p w14:paraId="48BB6172" w14:textId="77777777" w:rsidR="00B06BCC" w:rsidRDefault="00B06BCC" w:rsidP="00B06BCC">
      <w:pPr>
        <w:rPr>
          <w:ins w:id="25841" w:author="家榮 張" w:date="2021-05-17T10:46:00Z"/>
          <w:noProof/>
        </w:rPr>
      </w:pPr>
      <w:ins w:id="25842" w:author="家榮 張" w:date="2021-05-17T10:46:00Z">
        <w:r>
          <w:rPr>
            <w:noProof/>
          </w:rPr>
          <w:lastRenderedPageBreak/>
          <w:drawing>
            <wp:inline distT="0" distB="0" distL="0" distR="0" wp14:anchorId="2622530A" wp14:editId="0DD86547">
              <wp:extent cx="6479540" cy="2551430"/>
              <wp:effectExtent l="0" t="0" r="0" b="0"/>
              <wp:docPr id="99" name="圖片 9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5514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7961EC4" w14:textId="77777777" w:rsidR="00B06BCC" w:rsidRDefault="00B06BCC" w:rsidP="00B06BCC">
      <w:pPr>
        <w:pStyle w:val="a"/>
        <w:numPr>
          <w:ilvl w:val="0"/>
          <w:numId w:val="55"/>
        </w:numPr>
        <w:spacing w:before="0"/>
        <w:ind w:left="1418"/>
        <w:rPr>
          <w:ins w:id="25843" w:author="家榮 張" w:date="2021-05-17T10:46:00Z"/>
        </w:rPr>
      </w:pPr>
      <w:ins w:id="25844" w:author="家榮 張" w:date="2021-05-17T10:46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35272291" w14:textId="77777777" w:rsidR="00B06BCC" w:rsidRDefault="00B06BCC" w:rsidP="00B06BCC">
      <w:pPr>
        <w:rPr>
          <w:ins w:id="25845" w:author="家榮 張" w:date="2021-05-17T10:46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06BCC" w14:paraId="69299E05" w14:textId="77777777" w:rsidTr="000140B5">
        <w:trPr>
          <w:ins w:id="25846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965D497" w14:textId="77777777" w:rsidR="00B06BCC" w:rsidRDefault="00B06BCC" w:rsidP="006127BC">
            <w:pPr>
              <w:jc w:val="center"/>
              <w:rPr>
                <w:ins w:id="25847" w:author="家榮 張" w:date="2021-05-17T10:46:00Z"/>
                <w:rFonts w:ascii="標楷體" w:eastAsia="標楷體" w:hAnsi="標楷體"/>
              </w:rPr>
            </w:pPr>
            <w:ins w:id="25848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997C60" w14:textId="77777777" w:rsidR="00B06BCC" w:rsidRDefault="00B06BCC" w:rsidP="006127BC">
            <w:pPr>
              <w:jc w:val="center"/>
              <w:rPr>
                <w:ins w:id="25849" w:author="家榮 張" w:date="2021-05-17T10:46:00Z"/>
                <w:rFonts w:ascii="標楷體" w:eastAsia="標楷體" w:hAnsi="標楷體"/>
              </w:rPr>
            </w:pPr>
            <w:ins w:id="25850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452859" w14:textId="77777777" w:rsidR="00B06BCC" w:rsidRDefault="00B06BCC" w:rsidP="006127BC">
            <w:pPr>
              <w:jc w:val="center"/>
              <w:rPr>
                <w:ins w:id="25851" w:author="家榮 張" w:date="2021-05-17T10:46:00Z"/>
                <w:rFonts w:ascii="標楷體" w:eastAsia="標楷體" w:hAnsi="標楷體"/>
              </w:rPr>
            </w:pPr>
            <w:ins w:id="25852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B06BCC" w14:paraId="02BA8F65" w14:textId="77777777" w:rsidTr="006127BC">
        <w:trPr>
          <w:ins w:id="25853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0ECA" w14:textId="77777777" w:rsidR="00B06BCC" w:rsidRDefault="00B06BCC" w:rsidP="006127BC">
            <w:pPr>
              <w:jc w:val="center"/>
              <w:rPr>
                <w:ins w:id="25854" w:author="家榮 張" w:date="2021-05-17T10:46:00Z"/>
                <w:rFonts w:ascii="標楷體" w:eastAsia="標楷體" w:hAnsi="標楷體"/>
                <w:lang w:eastAsia="zh-HK"/>
              </w:rPr>
            </w:pPr>
            <w:ins w:id="25855" w:author="家榮 張" w:date="2021-05-17T10:4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44795" w14:textId="77777777" w:rsidR="00B06BCC" w:rsidRDefault="00B06BCC" w:rsidP="006127BC">
            <w:pPr>
              <w:rPr>
                <w:ins w:id="25856" w:author="家榮 張" w:date="2021-05-17T10:46:00Z"/>
                <w:rFonts w:ascii="標楷體" w:eastAsia="標楷體" w:hAnsi="標楷體"/>
                <w:lang w:eastAsia="zh-HK"/>
              </w:rPr>
            </w:pPr>
            <w:ins w:id="25857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ADDB1" w14:textId="77777777" w:rsidR="00B06BCC" w:rsidRDefault="00B06BCC" w:rsidP="006127BC">
            <w:pPr>
              <w:rPr>
                <w:ins w:id="25858" w:author="家榮 張" w:date="2021-05-17T10:46:00Z"/>
                <w:rFonts w:ascii="標楷體" w:eastAsia="標楷體" w:hAnsi="標楷體"/>
                <w:lang w:eastAsia="zh-HK"/>
              </w:rPr>
            </w:pPr>
            <w:ins w:id="25859" w:author="家榮 張" w:date="2021-05-17T10:46:00Z">
              <w:r>
                <w:rPr>
                  <w:rFonts w:ascii="標楷體" w:eastAsia="標楷體" w:hAnsi="標楷體" w:hint="eastAsia"/>
                </w:rPr>
                <w:t xml:space="preserve">1.【L1905 </w:t>
              </w:r>
              <w:r>
                <w:rPr>
                  <w:rFonts w:ascii="標楷體" w:eastAsia="標楷體" w:hAnsi="標楷體" w:hint="eastAsia"/>
                  <w:lang w:eastAsia="zh-HK"/>
                </w:rPr>
                <w:t>顧客聯絡電話查詢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76B7C2D6" w14:textId="77777777" w:rsidR="00B06BCC" w:rsidRDefault="00B06BCC" w:rsidP="006127BC">
            <w:pPr>
              <w:rPr>
                <w:ins w:id="25860" w:author="家榮 張" w:date="2021-05-17T10:46:00Z"/>
                <w:rFonts w:ascii="標楷體" w:eastAsia="標楷體" w:hAnsi="標楷體"/>
                <w:lang w:eastAsia="zh-HK"/>
              </w:rPr>
            </w:pPr>
            <w:ins w:id="25861" w:author="家榮 張" w:date="2021-05-17T10:46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執行新增顧客聯絡電話資料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B06BCC" w14:paraId="44F06CED" w14:textId="77777777" w:rsidTr="006127BC">
        <w:trPr>
          <w:ins w:id="25862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E4B23" w14:textId="39377139" w:rsidR="00B06BCC" w:rsidRDefault="00B06BCC" w:rsidP="006127BC">
            <w:pPr>
              <w:jc w:val="center"/>
              <w:rPr>
                <w:ins w:id="25863" w:author="家榮 張" w:date="2021-05-17T10:46:00Z"/>
                <w:rFonts w:ascii="標楷體" w:eastAsia="標楷體" w:hAnsi="標楷體"/>
              </w:rPr>
            </w:pPr>
            <w:ins w:id="25864" w:author="家榮 張" w:date="2021-05-17T10:52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56F28" w14:textId="77777777" w:rsidR="00B06BCC" w:rsidRDefault="00B06BCC" w:rsidP="006127BC">
            <w:pPr>
              <w:rPr>
                <w:ins w:id="25865" w:author="家榮 張" w:date="2021-05-17T10:46:00Z"/>
                <w:rFonts w:ascii="標楷體" w:eastAsia="標楷體" w:hAnsi="標楷體"/>
                <w:lang w:eastAsia="zh-HK"/>
              </w:rPr>
            </w:pPr>
            <w:ins w:id="25866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62B84" w14:textId="77777777" w:rsidR="00B06BCC" w:rsidRDefault="00B06BCC" w:rsidP="006127BC">
            <w:pPr>
              <w:rPr>
                <w:ins w:id="25867" w:author="家榮 張" w:date="2021-05-17T10:46:00Z"/>
                <w:rFonts w:ascii="標楷體" w:eastAsia="標楷體" w:hAnsi="標楷體"/>
                <w:lang w:eastAsia="zh-HK"/>
              </w:rPr>
            </w:pPr>
            <w:ins w:id="25868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B06BCC" w14:paraId="597A65C4" w14:textId="77777777" w:rsidTr="006127BC">
        <w:trPr>
          <w:ins w:id="25869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F913E" w14:textId="1530B997" w:rsidR="00B06BCC" w:rsidRDefault="00B06BCC" w:rsidP="006127BC">
            <w:pPr>
              <w:jc w:val="center"/>
              <w:rPr>
                <w:ins w:id="25870" w:author="家榮 張" w:date="2021-05-17T10:46:00Z"/>
                <w:rFonts w:ascii="標楷體" w:eastAsia="標楷體" w:hAnsi="標楷體"/>
              </w:rPr>
            </w:pPr>
            <w:ins w:id="25871" w:author="家榮 張" w:date="2021-05-17T10:52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3ECDC" w14:textId="77777777" w:rsidR="00B06BCC" w:rsidRDefault="00B06BCC" w:rsidP="006127BC">
            <w:pPr>
              <w:rPr>
                <w:ins w:id="25872" w:author="家榮 張" w:date="2021-05-17T10:46:00Z"/>
                <w:rFonts w:ascii="標楷體" w:eastAsia="標楷體" w:hAnsi="標楷體"/>
                <w:lang w:eastAsia="zh-HK"/>
              </w:rPr>
            </w:pPr>
            <w:ins w:id="25873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29EFE" w14:textId="77777777" w:rsidR="00B06BCC" w:rsidRDefault="00B06BCC" w:rsidP="006127BC">
            <w:pPr>
              <w:rPr>
                <w:ins w:id="25874" w:author="家榮 張" w:date="2021-05-17T10:46:00Z"/>
                <w:rFonts w:ascii="標楷體" w:eastAsia="標楷體" w:hAnsi="標楷體"/>
                <w:lang w:eastAsia="zh-HK"/>
              </w:rPr>
            </w:pPr>
            <w:ins w:id="25875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重新輸入另一筆客戶聯絡電話</w:t>
              </w:r>
            </w:ins>
          </w:p>
        </w:tc>
      </w:tr>
    </w:tbl>
    <w:p w14:paraId="479EF4D5" w14:textId="77777777" w:rsidR="00B06BCC" w:rsidRDefault="00B06BCC" w:rsidP="00B06BCC">
      <w:pPr>
        <w:rPr>
          <w:ins w:id="25876" w:author="家榮 張" w:date="2021-05-17T10:46:00Z"/>
          <w:rFonts w:ascii="標楷體" w:eastAsia="標楷體" w:hAnsi="標楷體"/>
        </w:rPr>
      </w:pPr>
    </w:p>
    <w:p w14:paraId="3823670C" w14:textId="77777777" w:rsidR="00B06BCC" w:rsidRDefault="00B06BCC" w:rsidP="00B06BCC">
      <w:pPr>
        <w:pStyle w:val="15"/>
        <w:numPr>
          <w:ilvl w:val="0"/>
          <w:numId w:val="55"/>
        </w:numPr>
        <w:ind w:left="1418"/>
        <w:rPr>
          <w:ins w:id="25877" w:author="家榮 張" w:date="2021-05-17T10:46:00Z"/>
        </w:rPr>
      </w:pPr>
      <w:ins w:id="25878" w:author="家榮 張" w:date="2021-05-17T10:46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376"/>
        <w:gridCol w:w="457"/>
        <w:gridCol w:w="377"/>
        <w:gridCol w:w="1842"/>
        <w:gridCol w:w="377"/>
        <w:gridCol w:w="457"/>
        <w:gridCol w:w="6078"/>
      </w:tblGrid>
      <w:tr w:rsidR="006A0DC5" w14:paraId="5FE3E98F" w14:textId="77777777" w:rsidTr="000140B5">
        <w:trPr>
          <w:trHeight w:val="388"/>
          <w:tblHeader/>
          <w:jc w:val="center"/>
          <w:ins w:id="25879" w:author="家榮 張" w:date="2021-05-17T10:46:00Z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34FEC4" w14:textId="77777777" w:rsidR="00B06BCC" w:rsidRDefault="00B06BCC" w:rsidP="006127BC">
            <w:pPr>
              <w:rPr>
                <w:ins w:id="25880" w:author="家榮 張" w:date="2021-05-17T10:46:00Z"/>
                <w:rFonts w:ascii="標楷體" w:eastAsia="標楷體" w:hAnsi="標楷體"/>
              </w:rPr>
            </w:pPr>
            <w:ins w:id="25881" w:author="家榮 張" w:date="2021-05-17T10:46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8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1E8304" w14:textId="77777777" w:rsidR="00B06BCC" w:rsidRDefault="00B06BCC" w:rsidP="006127BC">
            <w:pPr>
              <w:rPr>
                <w:ins w:id="25882" w:author="家榮 張" w:date="2021-05-17T10:46:00Z"/>
                <w:rFonts w:ascii="標楷體" w:eastAsia="標楷體" w:hAnsi="標楷體"/>
              </w:rPr>
            </w:pPr>
            <w:ins w:id="25883" w:author="家榮 張" w:date="2021-05-17T10:46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56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94F3D1" w14:textId="77777777" w:rsidR="00B06BCC" w:rsidRDefault="00B06BCC" w:rsidP="006127BC">
            <w:pPr>
              <w:jc w:val="center"/>
              <w:rPr>
                <w:ins w:id="25884" w:author="家榮 張" w:date="2021-05-17T10:46:00Z"/>
                <w:rFonts w:ascii="標楷體" w:eastAsia="標楷體" w:hAnsi="標楷體"/>
              </w:rPr>
            </w:pPr>
            <w:ins w:id="25885" w:author="家榮 張" w:date="2021-05-17T10:46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42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5A57B6" w14:textId="77777777" w:rsidR="00B06BCC" w:rsidRDefault="00B06BCC" w:rsidP="006127BC">
            <w:pPr>
              <w:rPr>
                <w:ins w:id="25886" w:author="家榮 張" w:date="2021-05-17T10:46:00Z"/>
                <w:rFonts w:ascii="標楷體" w:eastAsia="標楷體" w:hAnsi="標楷體"/>
              </w:rPr>
            </w:pPr>
            <w:ins w:id="25887" w:author="家榮 張" w:date="2021-05-17T10:46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6A0DC5" w14:paraId="0BFFAF20" w14:textId="77777777" w:rsidTr="000140B5">
        <w:trPr>
          <w:trHeight w:val="244"/>
          <w:tblHeader/>
          <w:jc w:val="center"/>
          <w:ins w:id="25888" w:author="家榮 張" w:date="2021-05-17T10:46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840A4F" w14:textId="77777777" w:rsidR="00B06BCC" w:rsidRDefault="00B06BCC" w:rsidP="006127BC">
            <w:pPr>
              <w:widowControl/>
              <w:rPr>
                <w:ins w:id="25889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58C6019" w14:textId="77777777" w:rsidR="00B06BCC" w:rsidRDefault="00B06BCC" w:rsidP="006127BC">
            <w:pPr>
              <w:widowControl/>
              <w:rPr>
                <w:ins w:id="25890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4F9266" w14:textId="27A70F72" w:rsidR="00B06BCC" w:rsidRDefault="00B06BCC" w:rsidP="006127BC">
            <w:pPr>
              <w:rPr>
                <w:ins w:id="25891" w:author="家榮 張" w:date="2021-05-17T10:46:00Z"/>
                <w:rFonts w:ascii="標楷體" w:eastAsia="標楷體" w:hAnsi="標楷體"/>
              </w:rPr>
            </w:pPr>
            <w:ins w:id="25892" w:author="家榮 張" w:date="2021-05-17T10:46:00Z">
              <w:r>
                <w:rPr>
                  <w:rFonts w:ascii="標楷體" w:eastAsia="標楷體" w:hAnsi="標楷體" w:hint="eastAsia"/>
                </w:rPr>
                <w:t>資料</w:t>
              </w:r>
              <w:del w:id="25893" w:author="張嘉榮" w:date="2021-05-26T15:45:00Z">
                <w:r w:rsidDel="00FC6242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8B01B82" w14:textId="77777777" w:rsidR="00B06BCC" w:rsidRDefault="00B06BCC" w:rsidP="006127BC">
            <w:pPr>
              <w:rPr>
                <w:ins w:id="25894" w:author="家榮 張" w:date="2021-05-17T10:46:00Z"/>
                <w:rFonts w:ascii="標楷體" w:eastAsia="標楷體" w:hAnsi="標楷體"/>
              </w:rPr>
            </w:pPr>
            <w:ins w:id="25895" w:author="家榮 張" w:date="2021-05-17T10:46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1C3CDF" w14:textId="77777777" w:rsidR="00B06BCC" w:rsidRDefault="00B06BCC" w:rsidP="006127BC">
            <w:pPr>
              <w:rPr>
                <w:ins w:id="25896" w:author="家榮 張" w:date="2021-05-17T10:46:00Z"/>
                <w:rFonts w:ascii="標楷體" w:eastAsia="標楷體" w:hAnsi="標楷體"/>
              </w:rPr>
            </w:pPr>
            <w:ins w:id="25897" w:author="家榮 張" w:date="2021-05-17T10:46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57E731" w14:textId="77777777" w:rsidR="00B06BCC" w:rsidRDefault="00B06BCC" w:rsidP="006127BC">
            <w:pPr>
              <w:rPr>
                <w:ins w:id="25898" w:author="家榮 張" w:date="2021-05-17T10:46:00Z"/>
                <w:rFonts w:ascii="標楷體" w:eastAsia="標楷體" w:hAnsi="標楷體"/>
              </w:rPr>
            </w:pPr>
            <w:ins w:id="25899" w:author="家榮 張" w:date="2021-05-17T10:46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4D14C6" w14:textId="77777777" w:rsidR="00B06BCC" w:rsidRDefault="00B06BCC" w:rsidP="006127BC">
            <w:pPr>
              <w:rPr>
                <w:ins w:id="25900" w:author="家榮 張" w:date="2021-05-17T10:46:00Z"/>
                <w:rFonts w:ascii="標楷體" w:eastAsia="標楷體" w:hAnsi="標楷體"/>
              </w:rPr>
            </w:pPr>
            <w:ins w:id="25901" w:author="家榮 張" w:date="2021-05-17T10:46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C22BED4" w14:textId="77777777" w:rsidR="00B06BCC" w:rsidRDefault="00B06BCC" w:rsidP="006127BC">
            <w:pPr>
              <w:widowControl/>
              <w:rPr>
                <w:ins w:id="25902" w:author="家榮 張" w:date="2021-05-17T10:46:00Z"/>
                <w:rFonts w:ascii="標楷體" w:eastAsia="標楷體" w:hAnsi="標楷體"/>
              </w:rPr>
            </w:pPr>
          </w:p>
        </w:tc>
      </w:tr>
      <w:tr w:rsidR="006A0DC5" w14:paraId="71A18516" w14:textId="77777777" w:rsidTr="006127BC">
        <w:trPr>
          <w:trHeight w:val="291"/>
          <w:jc w:val="center"/>
          <w:ins w:id="25903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E0583" w14:textId="77777777" w:rsidR="00B06BCC" w:rsidRDefault="00B06BCC" w:rsidP="006127BC">
            <w:pPr>
              <w:rPr>
                <w:ins w:id="25904" w:author="家榮 張" w:date="2021-05-17T10:46:00Z"/>
                <w:rFonts w:ascii="標楷體" w:eastAsia="標楷體" w:hAnsi="標楷體"/>
              </w:rPr>
            </w:pPr>
            <w:ins w:id="25905" w:author="家榮 張" w:date="2021-05-17T10:4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656D8" w14:textId="77777777" w:rsidR="00B06BCC" w:rsidRDefault="00B06BCC" w:rsidP="006127BC">
            <w:pPr>
              <w:rPr>
                <w:ins w:id="25906" w:author="家榮 張" w:date="2021-05-17T10:46:00Z"/>
                <w:rFonts w:ascii="標楷體" w:eastAsia="標楷體" w:hAnsi="標楷體"/>
              </w:rPr>
            </w:pPr>
            <w:ins w:id="25907" w:author="家榮 張" w:date="2021-05-17T10:46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E77CF" w14:textId="77777777" w:rsidR="00B06BCC" w:rsidRDefault="00B06BCC" w:rsidP="006127BC">
            <w:pPr>
              <w:rPr>
                <w:ins w:id="25908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703C8" w14:textId="77777777" w:rsidR="00B06BCC" w:rsidRDefault="00B06BCC" w:rsidP="006127BC">
            <w:pPr>
              <w:rPr>
                <w:ins w:id="25909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909B6" w14:textId="77777777" w:rsidR="00B06BCC" w:rsidRDefault="00B06BCC" w:rsidP="006127BC">
            <w:pPr>
              <w:rPr>
                <w:ins w:id="25910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68733" w14:textId="77777777" w:rsidR="00B06BCC" w:rsidRDefault="00B06BCC" w:rsidP="006127BC">
            <w:pPr>
              <w:rPr>
                <w:ins w:id="25911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D8192" w14:textId="77777777" w:rsidR="00B06BCC" w:rsidRDefault="00B06BCC" w:rsidP="006127BC">
            <w:pPr>
              <w:rPr>
                <w:ins w:id="25912" w:author="家榮 張" w:date="2021-05-17T10:46:00Z"/>
                <w:rFonts w:ascii="標楷體" w:eastAsia="標楷體" w:hAnsi="標楷體"/>
              </w:rPr>
            </w:pPr>
            <w:ins w:id="25913" w:author="家榮 張" w:date="2021-05-17T10:4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6C932" w14:textId="0D6B9324" w:rsidR="00B06BCC" w:rsidRDefault="00B06BCC">
            <w:pPr>
              <w:rPr>
                <w:ins w:id="25914" w:author="家榮 張" w:date="2021-05-17T10:46:00Z"/>
                <w:rFonts w:ascii="標楷體" w:eastAsia="標楷體" w:hAnsi="標楷體"/>
              </w:rPr>
            </w:pPr>
            <w:ins w:id="25915" w:author="家榮 張" w:date="2021-05-17T10:46:00Z">
              <w:r>
                <w:rPr>
                  <w:rFonts w:ascii="標楷體" w:eastAsia="標楷體" w:hAnsi="標楷體" w:hint="eastAsia"/>
                </w:rPr>
                <w:t>自動顯示</w:t>
              </w:r>
            </w:ins>
            <w:ins w:id="25916" w:author="家榮 張" w:date="2021-05-18T11:09:00Z">
              <w:r w:rsidR="005B3753">
                <w:rPr>
                  <w:rFonts w:ascii="標楷體" w:eastAsia="標楷體" w:hAnsi="標楷體" w:hint="eastAsia"/>
                </w:rPr>
                <w:t>「</w:t>
              </w:r>
            </w:ins>
            <w:ins w:id="25917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  <w:ins w:id="25918" w:author="家榮 張" w:date="2021-05-18T11:09:00Z">
              <w:r w:rsidR="005B3753">
                <w:rPr>
                  <w:rFonts w:ascii="標楷體" w:eastAsia="標楷體" w:hAnsi="標楷體" w:hint="eastAsia"/>
                  <w:lang w:eastAsia="zh-HK"/>
                </w:rPr>
                <w:t>」</w:t>
              </w:r>
            </w:ins>
          </w:p>
        </w:tc>
      </w:tr>
      <w:tr w:rsidR="006A0DC5" w14:paraId="65E376B8" w14:textId="77777777" w:rsidTr="006127BC">
        <w:trPr>
          <w:trHeight w:val="291"/>
          <w:jc w:val="center"/>
          <w:ins w:id="25919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B9BFF" w14:textId="77777777" w:rsidR="00B06BCC" w:rsidRDefault="00B06BCC" w:rsidP="006127BC">
            <w:pPr>
              <w:rPr>
                <w:ins w:id="25920" w:author="家榮 張" w:date="2021-05-17T10:46:00Z"/>
                <w:rFonts w:ascii="標楷體" w:eastAsia="標楷體" w:hAnsi="標楷體"/>
              </w:rPr>
            </w:pPr>
            <w:ins w:id="25921" w:author="家榮 張" w:date="2021-05-17T10:4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C5AFC" w14:textId="77777777" w:rsidR="00B06BCC" w:rsidRDefault="00B06BCC" w:rsidP="006127BC">
            <w:pPr>
              <w:rPr>
                <w:ins w:id="25922" w:author="家榮 張" w:date="2021-05-17T10:46:00Z"/>
                <w:rFonts w:ascii="標楷體" w:eastAsia="標楷體" w:hAnsi="標楷體"/>
              </w:rPr>
            </w:pPr>
            <w:ins w:id="25923" w:author="家榮 張" w:date="2021-05-17T10:46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B24C1" w14:textId="77777777" w:rsidR="00B06BCC" w:rsidRDefault="00B06BCC" w:rsidP="006127BC">
            <w:pPr>
              <w:rPr>
                <w:ins w:id="25924" w:author="家榮 張" w:date="2021-05-17T10:46:00Z"/>
                <w:rFonts w:ascii="標楷體" w:eastAsia="標楷體" w:hAnsi="標楷體"/>
              </w:rPr>
            </w:pPr>
            <w:ins w:id="25925" w:author="家榮 張" w:date="2021-05-17T10:46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DC439" w14:textId="77777777" w:rsidR="00B06BCC" w:rsidRDefault="00B06BCC" w:rsidP="006127BC">
            <w:pPr>
              <w:rPr>
                <w:ins w:id="25926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D9CD1" w14:textId="77777777" w:rsidR="00B06BCC" w:rsidRDefault="00B06BCC" w:rsidP="006127BC">
            <w:pPr>
              <w:rPr>
                <w:ins w:id="25927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D75DD29" w14:textId="77777777" w:rsidR="00B06BCC" w:rsidRDefault="00B06BCC" w:rsidP="006127BC">
            <w:pPr>
              <w:rPr>
                <w:ins w:id="25928" w:author="家榮 張" w:date="2021-05-17T10:46:00Z"/>
                <w:rFonts w:ascii="標楷體" w:eastAsia="標楷體" w:hAnsi="標楷體"/>
              </w:rPr>
            </w:pPr>
            <w:ins w:id="25929" w:author="家榮 張" w:date="2021-05-17T10:4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DB24290" w14:textId="77777777" w:rsidR="00B06BCC" w:rsidRDefault="00B06BCC" w:rsidP="006127BC">
            <w:pPr>
              <w:rPr>
                <w:ins w:id="25930" w:author="家榮 張" w:date="2021-05-17T10:46:00Z"/>
                <w:rFonts w:ascii="標楷體" w:eastAsia="標楷體" w:hAnsi="標楷體"/>
              </w:rPr>
            </w:pPr>
            <w:ins w:id="25931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04E8D9" w14:textId="77777777" w:rsidR="00A940C5" w:rsidRDefault="00B06BCC" w:rsidP="006127BC">
            <w:pPr>
              <w:rPr>
                <w:ins w:id="25932" w:author="家榮 張" w:date="2021-05-17T11:35:00Z"/>
                <w:rFonts w:ascii="標楷體" w:eastAsia="標楷體" w:hAnsi="標楷體"/>
              </w:rPr>
            </w:pPr>
            <w:ins w:id="25933" w:author="家榮 張" w:date="2021-05-17T10:46:00Z">
              <w:r>
                <w:rPr>
                  <w:rFonts w:ascii="標楷體" w:eastAsia="標楷體" w:hAnsi="標楷體" w:hint="eastAsia"/>
                </w:rPr>
                <w:t>1.「新增」時，二選一輸入</w:t>
              </w:r>
            </w:ins>
          </w:p>
          <w:p w14:paraId="5F15E448" w14:textId="093A9A4D" w:rsidR="00B06BCC" w:rsidRDefault="00A940C5" w:rsidP="006127BC">
            <w:pPr>
              <w:rPr>
                <w:ins w:id="25934" w:author="家榮 張" w:date="2021-05-17T10:46:00Z"/>
                <w:rFonts w:ascii="標楷體" w:eastAsia="標楷體" w:hAnsi="標楷體"/>
              </w:rPr>
            </w:pPr>
            <w:ins w:id="25935" w:author="家榮 張" w:date="2021-05-17T11:35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5936" w:author="家榮 張" w:date="2021-05-17T10:46:00Z">
              <w:r w:rsidR="00B06BCC">
                <w:rPr>
                  <w:rFonts w:ascii="標楷體" w:eastAsia="標楷體" w:hAnsi="標楷體" w:hint="eastAsia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CustUKey</w:t>
              </w:r>
            </w:ins>
          </w:p>
        </w:tc>
      </w:tr>
      <w:tr w:rsidR="006A0DC5" w14:paraId="52720303" w14:textId="77777777" w:rsidTr="006127BC">
        <w:trPr>
          <w:trHeight w:val="291"/>
          <w:jc w:val="center"/>
          <w:ins w:id="25937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E6581" w14:textId="77777777" w:rsidR="00B06BCC" w:rsidRDefault="00B06BCC" w:rsidP="006127BC">
            <w:pPr>
              <w:rPr>
                <w:ins w:id="25938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8FEF2" w14:textId="77777777" w:rsidR="00B06BCC" w:rsidRDefault="00B06BCC" w:rsidP="006127BC">
            <w:pPr>
              <w:rPr>
                <w:ins w:id="25939" w:author="家榮 張" w:date="2021-05-17T10:46:00Z"/>
                <w:rFonts w:ascii="標楷體" w:eastAsia="標楷體" w:hAnsi="標楷體"/>
              </w:rPr>
            </w:pPr>
            <w:ins w:id="25940" w:author="家榮 張" w:date="2021-05-17T10:46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7823" w14:textId="77777777" w:rsidR="00B06BCC" w:rsidRDefault="00B06BCC" w:rsidP="006127BC">
            <w:pPr>
              <w:rPr>
                <w:ins w:id="25941" w:author="家榮 張" w:date="2021-05-17T10:46:00Z"/>
                <w:rFonts w:ascii="標楷體" w:eastAsia="標楷體" w:hAnsi="標楷體"/>
              </w:rPr>
            </w:pPr>
            <w:ins w:id="25942" w:author="家榮 張" w:date="2021-05-17T10:46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291AF" w14:textId="77777777" w:rsidR="00B06BCC" w:rsidRDefault="00B06BCC" w:rsidP="006127BC">
            <w:pPr>
              <w:rPr>
                <w:ins w:id="25943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BE8A" w14:textId="77777777" w:rsidR="00B06BCC" w:rsidRDefault="00B06BCC" w:rsidP="006127BC">
            <w:pPr>
              <w:rPr>
                <w:ins w:id="25944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DE9976A" w14:textId="77777777" w:rsidR="00B06BCC" w:rsidRDefault="00B06BCC" w:rsidP="006127BC">
            <w:pPr>
              <w:rPr>
                <w:ins w:id="25945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628AD5" w14:textId="77777777" w:rsidR="00B06BCC" w:rsidRDefault="00B06BCC" w:rsidP="006127BC">
            <w:pPr>
              <w:rPr>
                <w:ins w:id="25946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3427" w:type="dxa"/>
            <w:tcBorders>
              <w:left w:val="single" w:sz="4" w:space="0" w:color="auto"/>
              <w:right w:val="single" w:sz="4" w:space="0" w:color="auto"/>
            </w:tcBorders>
          </w:tcPr>
          <w:p w14:paraId="7074F899" w14:textId="77777777" w:rsidR="00B06BCC" w:rsidRDefault="00B06BCC" w:rsidP="006127BC">
            <w:pPr>
              <w:rPr>
                <w:ins w:id="25947" w:author="家榮 張" w:date="2021-05-17T10:46:00Z"/>
                <w:rFonts w:ascii="標楷體" w:eastAsia="標楷體" w:hAnsi="標楷體"/>
              </w:rPr>
            </w:pPr>
            <w:ins w:id="25948" w:author="家榮 張" w:date="2021-05-17T10:46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查詢並帶回「戶號」</w:t>
              </w:r>
            </w:ins>
          </w:p>
        </w:tc>
      </w:tr>
      <w:tr w:rsidR="006A0DC5" w14:paraId="6EE66137" w14:textId="77777777" w:rsidTr="006127BC">
        <w:trPr>
          <w:trHeight w:val="291"/>
          <w:jc w:val="center"/>
          <w:ins w:id="25949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A669F" w14:textId="77777777" w:rsidR="00B06BCC" w:rsidRDefault="00B06BCC" w:rsidP="006127BC">
            <w:pPr>
              <w:rPr>
                <w:ins w:id="25950" w:author="家榮 張" w:date="2021-05-17T10:46:00Z"/>
                <w:rFonts w:ascii="標楷體" w:eastAsia="標楷體" w:hAnsi="標楷體"/>
              </w:rPr>
            </w:pPr>
            <w:ins w:id="25951" w:author="家榮 張" w:date="2021-05-17T10:46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FEE7B" w14:textId="77777777" w:rsidR="00B06BCC" w:rsidRDefault="00B06BCC" w:rsidP="006127BC">
            <w:pPr>
              <w:rPr>
                <w:ins w:id="25952" w:author="家榮 張" w:date="2021-05-17T10:46:00Z"/>
                <w:rFonts w:ascii="標楷體" w:eastAsia="標楷體" w:hAnsi="標楷體"/>
              </w:rPr>
            </w:pPr>
            <w:ins w:id="25953" w:author="家榮 張" w:date="2021-05-17T10:46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C9CF5" w14:textId="77777777" w:rsidR="00B06BCC" w:rsidRDefault="00B06BCC" w:rsidP="006127BC">
            <w:pPr>
              <w:rPr>
                <w:ins w:id="25954" w:author="家榮 張" w:date="2021-05-17T10:46:00Z"/>
                <w:rFonts w:ascii="標楷體" w:eastAsia="標楷體" w:hAnsi="標楷體"/>
              </w:rPr>
            </w:pPr>
            <w:ins w:id="25955" w:author="家榮 張" w:date="2021-05-17T10:46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264A" w14:textId="77777777" w:rsidR="00B06BCC" w:rsidRDefault="00B06BCC" w:rsidP="006127BC">
            <w:pPr>
              <w:rPr>
                <w:ins w:id="25956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FC311" w14:textId="77777777" w:rsidR="00B06BCC" w:rsidRDefault="00B06BCC" w:rsidP="006127BC">
            <w:pPr>
              <w:rPr>
                <w:ins w:id="25957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B4960" w14:textId="77777777" w:rsidR="00B06BCC" w:rsidRDefault="00B06BCC" w:rsidP="006127BC">
            <w:pPr>
              <w:rPr>
                <w:ins w:id="25958" w:author="家榮 張" w:date="2021-05-17T10:46:00Z"/>
                <w:rFonts w:ascii="標楷體" w:eastAsia="標楷體" w:hAnsi="標楷體"/>
              </w:rPr>
            </w:pPr>
            <w:ins w:id="25959" w:author="家榮 張" w:date="2021-05-17T10:4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ADECA" w14:textId="77777777" w:rsidR="00B06BCC" w:rsidRDefault="00B06BCC" w:rsidP="006127BC">
            <w:pPr>
              <w:rPr>
                <w:ins w:id="25960" w:author="家榮 張" w:date="2021-05-17T10:46:00Z"/>
                <w:rFonts w:ascii="標楷體" w:eastAsia="標楷體" w:hAnsi="標楷體"/>
              </w:rPr>
            </w:pPr>
            <w:ins w:id="25961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1A8F9" w14:textId="6872F923" w:rsidR="00B06BCC" w:rsidRDefault="00B06BCC" w:rsidP="006127BC">
            <w:pPr>
              <w:rPr>
                <w:ins w:id="25962" w:author="家榮 張" w:date="2021-05-17T11:35:00Z"/>
                <w:rFonts w:ascii="標楷體" w:eastAsia="標楷體" w:hAnsi="標楷體"/>
              </w:rPr>
            </w:pPr>
            <w:ins w:id="25963" w:author="家榮 張" w:date="2021-05-17T10:46:00Z">
              <w:r>
                <w:rPr>
                  <w:rFonts w:ascii="標楷體" w:eastAsia="標楷體" w:hAnsi="標楷體" w:hint="eastAsia"/>
                </w:rPr>
                <w:t>1.「新增」時，二選一輸入</w:t>
              </w:r>
            </w:ins>
          </w:p>
          <w:p w14:paraId="7D22213C" w14:textId="286BDFAA" w:rsidR="00A940C5" w:rsidRDefault="00A940C5" w:rsidP="00A940C5">
            <w:pPr>
              <w:rPr>
                <w:ins w:id="25964" w:author="家榮 張" w:date="2021-05-17T11:35:00Z"/>
                <w:rFonts w:ascii="標楷體" w:eastAsia="標楷體" w:hAnsi="標楷體"/>
              </w:rPr>
            </w:pPr>
            <w:ins w:id="25965" w:author="家榮 張" w:date="2021-05-17T11:35:00Z">
              <w:r>
                <w:rPr>
                  <w:rFonts w:ascii="標楷體" w:eastAsia="標楷體" w:hAnsi="標楷體" w:hint="eastAsia"/>
                </w:rPr>
                <w:t>2.檢核條件:V(7)A(ID_UNINO,</w:t>
              </w:r>
              <w:r>
                <w:rPr>
                  <w:rFonts w:ascii="標楷體" w:eastAsia="標楷體" w:hAnsi="標楷體"/>
                </w:rPr>
                <w:t>0,#CustId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3AA88AEC" w14:textId="2B40FF6A" w:rsidR="00B06BCC" w:rsidRDefault="00A940C5" w:rsidP="006127BC">
            <w:pPr>
              <w:rPr>
                <w:ins w:id="25966" w:author="家榮 張" w:date="2021-05-17T10:46:00Z"/>
                <w:rFonts w:ascii="標楷體" w:eastAsia="標楷體" w:hAnsi="標楷體"/>
              </w:rPr>
            </w:pPr>
            <w:ins w:id="25967" w:author="家榮 張" w:date="2021-05-17T11:35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5968" w:author="家榮 張" w:date="2021-05-17T10:46:00Z">
              <w:r w:rsidR="00B06BCC">
                <w:rPr>
                  <w:rFonts w:ascii="標楷體" w:eastAsia="標楷體" w:hAnsi="標楷體" w:hint="eastAsia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CustUKey</w:t>
              </w:r>
            </w:ins>
          </w:p>
        </w:tc>
      </w:tr>
      <w:tr w:rsidR="006A0DC5" w14:paraId="2C8CA951" w14:textId="77777777" w:rsidTr="006127BC">
        <w:trPr>
          <w:trHeight w:val="291"/>
          <w:jc w:val="center"/>
          <w:ins w:id="25969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60E3" w14:textId="77777777" w:rsidR="00B06BCC" w:rsidRDefault="00B06BCC" w:rsidP="006127BC">
            <w:pPr>
              <w:rPr>
                <w:ins w:id="25970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D9924" w14:textId="77777777" w:rsidR="00B06BCC" w:rsidRDefault="00B06BCC" w:rsidP="006127BC">
            <w:pPr>
              <w:rPr>
                <w:ins w:id="25971" w:author="家榮 張" w:date="2021-05-17T10:46:00Z"/>
                <w:rFonts w:ascii="標楷體" w:eastAsia="標楷體" w:hAnsi="標楷體"/>
              </w:rPr>
            </w:pPr>
            <w:ins w:id="25972" w:author="家榮 張" w:date="2021-05-17T10:46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8C826" w14:textId="77777777" w:rsidR="00B06BCC" w:rsidRDefault="00B06BCC" w:rsidP="006127BC">
            <w:pPr>
              <w:rPr>
                <w:ins w:id="25973" w:author="家榮 張" w:date="2021-05-17T10:46:00Z"/>
                <w:rFonts w:ascii="標楷體" w:eastAsia="標楷體" w:hAnsi="標楷體"/>
              </w:rPr>
            </w:pPr>
            <w:ins w:id="25974" w:author="家榮 張" w:date="2021-05-17T10:46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36459" w14:textId="77777777" w:rsidR="00B06BCC" w:rsidRDefault="00B06BCC" w:rsidP="006127BC">
            <w:pPr>
              <w:rPr>
                <w:ins w:id="25975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D7EA0" w14:textId="77777777" w:rsidR="00B06BCC" w:rsidRDefault="00B06BCC" w:rsidP="006127BC">
            <w:pPr>
              <w:rPr>
                <w:ins w:id="25976" w:author="家榮 張" w:date="2021-05-17T10:46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A73A" w14:textId="77777777" w:rsidR="00B06BCC" w:rsidRDefault="00B06BCC" w:rsidP="006127BC">
            <w:pPr>
              <w:rPr>
                <w:ins w:id="25977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F3383" w14:textId="77777777" w:rsidR="00B06BCC" w:rsidRDefault="00B06BCC" w:rsidP="006127BC">
            <w:pPr>
              <w:rPr>
                <w:ins w:id="25978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80175" w14:textId="77777777" w:rsidR="00B06BCC" w:rsidRDefault="00B06BCC" w:rsidP="006127BC">
            <w:pPr>
              <w:snapToGrid w:val="0"/>
              <w:ind w:left="238" w:hangingChars="99" w:hanging="238"/>
              <w:rPr>
                <w:ins w:id="25979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5980" w:author="家榮 張" w:date="2021-05-17T10:46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查詢並帶回「統一編號」</w:t>
              </w:r>
            </w:ins>
          </w:p>
        </w:tc>
      </w:tr>
      <w:tr w:rsidR="006A0DC5" w14:paraId="0C836C02" w14:textId="77777777" w:rsidTr="006127BC">
        <w:trPr>
          <w:trHeight w:val="291"/>
          <w:jc w:val="center"/>
          <w:ins w:id="25981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84AAA" w14:textId="77777777" w:rsidR="00B06BCC" w:rsidRDefault="00B06BCC" w:rsidP="006127BC">
            <w:pPr>
              <w:rPr>
                <w:ins w:id="25982" w:author="家榮 張" w:date="2021-05-17T10:46:00Z"/>
                <w:rFonts w:ascii="標楷體" w:eastAsia="標楷體" w:hAnsi="標楷體"/>
              </w:rPr>
            </w:pPr>
            <w:ins w:id="25983" w:author="家榮 張" w:date="2021-05-17T10:46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251E" w14:textId="77777777" w:rsidR="00B06BCC" w:rsidRDefault="00B06BCC" w:rsidP="006127BC">
            <w:pPr>
              <w:rPr>
                <w:ins w:id="25984" w:author="家榮 張" w:date="2021-05-17T10:46:00Z"/>
                <w:rFonts w:ascii="標楷體" w:eastAsia="標楷體" w:hAnsi="標楷體"/>
              </w:rPr>
            </w:pPr>
            <w:ins w:id="25985" w:author="家榮 張" w:date="2021-05-17T10:46:00Z">
              <w:r>
                <w:rPr>
                  <w:rFonts w:ascii="標楷體" w:eastAsia="標楷體" w:hAnsi="標楷體" w:hint="eastAsia"/>
                </w:rPr>
                <w:t>電話種類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D9CB5" w14:textId="77777777" w:rsidR="00B06BCC" w:rsidRDefault="00B06BCC" w:rsidP="006127BC">
            <w:pPr>
              <w:rPr>
                <w:ins w:id="25986" w:author="家榮 張" w:date="2021-05-17T10:46:00Z"/>
                <w:rFonts w:ascii="標楷體" w:eastAsia="標楷體" w:hAnsi="標楷體"/>
              </w:rPr>
            </w:pPr>
            <w:ins w:id="25987" w:author="家榮 張" w:date="2021-05-17T10:4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970E" w14:textId="77777777" w:rsidR="00B06BCC" w:rsidRDefault="00B06BCC" w:rsidP="006127BC">
            <w:pPr>
              <w:rPr>
                <w:ins w:id="25988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CE2FB" w14:textId="77777777" w:rsidR="00B06BCC" w:rsidRPr="00814B1E" w:rsidRDefault="00B06BCC" w:rsidP="006127BC">
            <w:pPr>
              <w:rPr>
                <w:ins w:id="25989" w:author="家榮 張" w:date="2021-05-17T10:46:00Z"/>
                <w:rFonts w:ascii="標楷體" w:eastAsia="標楷體" w:hAnsi="標楷體" w:cs="細明體"/>
                <w:spacing w:val="15"/>
                <w:kern w:val="0"/>
              </w:rPr>
            </w:pPr>
            <w:ins w:id="25990" w:author="家榮 張" w:date="2021-05-17T10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TelTypeCode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"_(8).附件8"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附件-8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8A6F" w14:textId="77777777" w:rsidR="00B06BCC" w:rsidRDefault="00B06BCC" w:rsidP="006127BC">
            <w:pPr>
              <w:rPr>
                <w:ins w:id="25991" w:author="家榮 張" w:date="2021-05-17T10:46:00Z"/>
                <w:rFonts w:ascii="標楷體" w:eastAsia="標楷體" w:hAnsi="標楷體"/>
              </w:rPr>
            </w:pPr>
            <w:ins w:id="25992" w:author="家榮 張" w:date="2021-05-17T10:4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7703D" w14:textId="77777777" w:rsidR="00B06BCC" w:rsidRDefault="00B06BCC" w:rsidP="006127BC">
            <w:pPr>
              <w:rPr>
                <w:ins w:id="25993" w:author="家榮 張" w:date="2021-05-17T10:46:00Z"/>
                <w:rFonts w:ascii="標楷體" w:eastAsia="標楷體" w:hAnsi="標楷體"/>
              </w:rPr>
            </w:pPr>
            <w:ins w:id="25994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97234" w14:textId="225F7759" w:rsidR="00B06BCC" w:rsidRDefault="00B06BCC" w:rsidP="006127BC">
            <w:pPr>
              <w:snapToGrid w:val="0"/>
              <w:ind w:left="238" w:hangingChars="99" w:hanging="238"/>
              <w:rPr>
                <w:ins w:id="25995" w:author="家榮 張" w:date="2021-05-17T11:42:00Z"/>
                <w:rFonts w:ascii="標楷體" w:eastAsia="標楷體" w:hAnsi="標楷體"/>
                <w:color w:val="000000" w:themeColor="text1"/>
              </w:rPr>
            </w:pPr>
            <w:ins w:id="25996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1.「新增」時,必須輸入</w:t>
              </w:r>
            </w:ins>
          </w:p>
          <w:p w14:paraId="1A773AAE" w14:textId="77777777" w:rsidR="00243771" w:rsidRDefault="00A940C5" w:rsidP="00A940C5">
            <w:pPr>
              <w:rPr>
                <w:ins w:id="25997" w:author="家榮 張" w:date="2021-05-17T11:45:00Z"/>
                <w:rFonts w:ascii="標楷體" w:eastAsia="標楷體" w:hAnsi="標楷體"/>
              </w:rPr>
            </w:pPr>
            <w:ins w:id="25998" w:author="家榮 張" w:date="2021-05-17T11:42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1EA2778D" w14:textId="34FD6F5C" w:rsidR="00A940C5" w:rsidRDefault="00243771" w:rsidP="00A940C5">
            <w:pPr>
              <w:rPr>
                <w:ins w:id="25999" w:author="家榮 張" w:date="2021-05-17T11:42:00Z"/>
                <w:rFonts w:ascii="標楷體" w:eastAsia="標楷體" w:hAnsi="標楷體"/>
              </w:rPr>
            </w:pPr>
            <w:ins w:id="26000" w:author="家榮 張" w:date="2021-05-17T11:45:00Z"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  <w:ins w:id="26001" w:author="家榮 張" w:date="2021-05-17T11:42:00Z">
              <w:r w:rsidR="00A940C5">
                <w:rPr>
                  <w:rFonts w:ascii="標楷體" w:eastAsia="標楷體" w:hAnsi="標楷體"/>
                </w:rPr>
                <w:t>V(H,TelTypeCodeHelp)</w:t>
              </w:r>
            </w:ins>
          </w:p>
          <w:p w14:paraId="3B462197" w14:textId="18F13706" w:rsidR="00B06BCC" w:rsidRPr="00814B1E" w:rsidRDefault="00A940C5" w:rsidP="006127BC">
            <w:pPr>
              <w:rPr>
                <w:ins w:id="26002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6003" w:author="家榮 張" w:date="2021-05-17T11:42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</w:ins>
            <w:ins w:id="26004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  <w:color w:val="000000" w:themeColor="text1"/>
                </w:rPr>
                <w:t>TelTypeCode</w:t>
              </w:r>
            </w:ins>
          </w:p>
        </w:tc>
      </w:tr>
      <w:tr w:rsidR="006A0DC5" w14:paraId="1837BA18" w14:textId="77777777" w:rsidTr="006127BC">
        <w:trPr>
          <w:trHeight w:val="291"/>
          <w:jc w:val="center"/>
          <w:ins w:id="26005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34D83" w14:textId="77777777" w:rsidR="00B06BCC" w:rsidRDefault="00B06BCC" w:rsidP="006127BC">
            <w:pPr>
              <w:rPr>
                <w:ins w:id="26006" w:author="家榮 張" w:date="2021-05-17T10:46:00Z"/>
                <w:rFonts w:ascii="標楷體" w:eastAsia="標楷體" w:hAnsi="標楷體"/>
              </w:rPr>
            </w:pPr>
            <w:ins w:id="26007" w:author="家榮 張" w:date="2021-05-17T10:46:00Z">
              <w:r>
                <w:rPr>
                  <w:rFonts w:ascii="標楷體" w:eastAsia="標楷體" w:hAnsi="標楷體" w:hint="eastAsia"/>
                </w:rPr>
                <w:t>5.1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6AB0" w14:textId="77777777" w:rsidR="00B06BCC" w:rsidRDefault="00B06BCC" w:rsidP="006127BC">
            <w:pPr>
              <w:rPr>
                <w:ins w:id="26008" w:author="家榮 張" w:date="2021-05-17T10:46:00Z"/>
                <w:rFonts w:ascii="標楷體" w:eastAsia="標楷體" w:hAnsi="標楷體"/>
              </w:rPr>
            </w:pPr>
            <w:ins w:id="26009" w:author="家榮 張" w:date="2021-05-17T10:46:00Z">
              <w:r>
                <w:rPr>
                  <w:rFonts w:ascii="標楷體" w:eastAsia="標楷體" w:hAnsi="標楷體" w:hint="eastAsia"/>
                </w:rPr>
                <w:t>電話號碼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C272" w14:textId="77777777" w:rsidR="00B06BCC" w:rsidRDefault="00B06BCC" w:rsidP="006127BC">
            <w:pPr>
              <w:rPr>
                <w:ins w:id="26010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E6775" w14:textId="77777777" w:rsidR="00B06BCC" w:rsidRDefault="00B06BCC" w:rsidP="006127BC">
            <w:pPr>
              <w:rPr>
                <w:ins w:id="26011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3B763" w14:textId="77777777" w:rsidR="00B06BCC" w:rsidRDefault="00B06BCC" w:rsidP="006127BC">
            <w:pPr>
              <w:rPr>
                <w:ins w:id="26012" w:author="家榮 張" w:date="2021-05-17T10:46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F4089" w14:textId="77777777" w:rsidR="00B06BCC" w:rsidRDefault="00B06BCC" w:rsidP="006127BC">
            <w:pPr>
              <w:rPr>
                <w:ins w:id="26013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B8D15" w14:textId="77777777" w:rsidR="00B06BCC" w:rsidRDefault="00B06BCC" w:rsidP="006127BC">
            <w:pPr>
              <w:rPr>
                <w:ins w:id="26014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012C8" w14:textId="77777777" w:rsidR="00B06BCC" w:rsidRDefault="00B06BCC" w:rsidP="006127BC">
            <w:pPr>
              <w:snapToGrid w:val="0"/>
              <w:ind w:left="238" w:hangingChars="99" w:hanging="238"/>
              <w:rPr>
                <w:ins w:id="26015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6016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1.「電話種類」為非09時使用格式</w:t>
              </w:r>
            </w:ins>
          </w:p>
          <w:p w14:paraId="79DD4650" w14:textId="7492D8C4" w:rsidR="00B06BCC" w:rsidRPr="00814B1E" w:rsidRDefault="00B06BCC" w:rsidP="006127BC">
            <w:pPr>
              <w:rPr>
                <w:ins w:id="26017" w:author="家榮 張" w:date="2021-05-17T10:46:00Z"/>
                <w:rFonts w:ascii="標楷體" w:eastAsia="標楷體" w:hAnsi="標楷體"/>
              </w:rPr>
            </w:pPr>
            <w:ins w:id="26018" w:author="家榮 張" w:date="2021-05-17T10:46:00Z">
              <w:r>
                <w:rPr>
                  <w:rFonts w:ascii="標楷體" w:eastAsia="標楷體" w:hAnsi="標楷體" w:hint="eastAsia"/>
                </w:rPr>
                <w:t>2.「新增」時必須輸入</w:t>
              </w:r>
            </w:ins>
          </w:p>
          <w:p w14:paraId="083945CF" w14:textId="458D8828" w:rsidR="00B06BCC" w:rsidRPr="00814B1E" w:rsidRDefault="00FB03D1">
            <w:pPr>
              <w:rPr>
                <w:ins w:id="26019" w:author="家榮 張" w:date="2021-05-17T10:46:00Z"/>
                <w:rFonts w:ascii="標楷體" w:eastAsia="標楷體" w:hAnsi="標楷體"/>
              </w:rPr>
            </w:pPr>
            <w:ins w:id="26020" w:author="家榮 張" w:date="2021-05-17T10:58:00Z">
              <w:r>
                <w:rPr>
                  <w:rFonts w:ascii="標楷體" w:eastAsia="標楷體" w:hAnsi="標楷體"/>
                </w:rPr>
                <w:t>3</w:t>
              </w:r>
            </w:ins>
            <w:ins w:id="26021" w:author="家榮 張" w:date="2021-05-17T10:46:00Z">
              <w:r w:rsidR="00B06BCC">
                <w:rPr>
                  <w:rFonts w:ascii="標楷體" w:eastAsia="標楷體" w:hAnsi="標楷體"/>
                </w:rPr>
                <w:t>.</w:t>
              </w:r>
              <w:r w:rsidR="00B06BCC">
                <w:rPr>
                  <w:rFonts w:ascii="標楷體" w:eastAsia="標楷體" w:hAnsi="標楷體" w:hint="eastAsia"/>
                </w:rPr>
                <w:t>「電話種類」為03或05時，只需輸入「電話號碼」</w:t>
              </w:r>
            </w:ins>
          </w:p>
        </w:tc>
      </w:tr>
      <w:tr w:rsidR="006A0DC5" w14:paraId="5DFCAD06" w14:textId="77777777" w:rsidTr="006127BC">
        <w:trPr>
          <w:trHeight w:val="291"/>
          <w:jc w:val="center"/>
          <w:ins w:id="26022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ADE6C" w14:textId="77777777" w:rsidR="00B06BCC" w:rsidRDefault="00B06BCC" w:rsidP="006127BC">
            <w:pPr>
              <w:rPr>
                <w:ins w:id="26023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9573" w14:textId="77777777" w:rsidR="00B06BCC" w:rsidRDefault="00B06BCC" w:rsidP="006127BC">
            <w:pPr>
              <w:rPr>
                <w:ins w:id="26024" w:author="家榮 張" w:date="2021-05-17T10:46:00Z"/>
                <w:rFonts w:ascii="標楷體" w:eastAsia="標楷體" w:hAnsi="標楷體"/>
              </w:rPr>
            </w:pPr>
            <w:ins w:id="26025" w:author="家榮 張" w:date="2021-05-17T10:46:00Z">
              <w:r>
                <w:rPr>
                  <w:rFonts w:ascii="標楷體" w:eastAsia="標楷體" w:hAnsi="標楷體" w:hint="eastAsia"/>
                </w:rPr>
                <w:t>區碼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929CF" w14:textId="77777777" w:rsidR="00B06BCC" w:rsidRDefault="00B06BCC" w:rsidP="006127BC">
            <w:pPr>
              <w:rPr>
                <w:ins w:id="26026" w:author="家榮 張" w:date="2021-05-17T10:46:00Z"/>
                <w:rFonts w:ascii="標楷體" w:eastAsia="標楷體" w:hAnsi="標楷體"/>
              </w:rPr>
            </w:pPr>
            <w:ins w:id="26027" w:author="家榮 張" w:date="2021-05-17T10:46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9330" w14:textId="77777777" w:rsidR="00B06BCC" w:rsidRDefault="00B06BCC" w:rsidP="006127BC">
            <w:pPr>
              <w:rPr>
                <w:ins w:id="26028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C599F" w14:textId="77777777" w:rsidR="00B06BCC" w:rsidRDefault="00B06BCC" w:rsidP="006127BC">
            <w:pPr>
              <w:rPr>
                <w:ins w:id="26029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2A02" w14:textId="77777777" w:rsidR="00B06BCC" w:rsidRDefault="00B06BCC" w:rsidP="006127BC">
            <w:pPr>
              <w:rPr>
                <w:ins w:id="26030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39BAB" w14:textId="77777777" w:rsidR="00B06BCC" w:rsidRDefault="00B06BCC" w:rsidP="006127BC">
            <w:pPr>
              <w:rPr>
                <w:ins w:id="26031" w:author="家榮 張" w:date="2021-05-17T10:46:00Z"/>
                <w:rFonts w:ascii="標楷體" w:eastAsia="標楷體" w:hAnsi="標楷體"/>
              </w:rPr>
            </w:pPr>
            <w:ins w:id="26032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20754F" w14:textId="033E12D5" w:rsidR="00752155" w:rsidRPr="00243771" w:rsidRDefault="00243771">
            <w:pPr>
              <w:rPr>
                <w:ins w:id="26033" w:author="家榮 張" w:date="2021-05-17T11:45:00Z"/>
                <w:rFonts w:ascii="標楷體" w:eastAsia="標楷體" w:hAnsi="標楷體"/>
                <w:rPrChange w:id="26034" w:author="家榮 張" w:date="2021-05-17T11:45:00Z">
                  <w:rPr>
                    <w:ins w:id="26035" w:author="家榮 張" w:date="2021-05-17T11:45:00Z"/>
                  </w:rPr>
                </w:rPrChange>
              </w:rPr>
            </w:pPr>
            <w:ins w:id="26036" w:author="家榮 張" w:date="2021-05-17T11:45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6037" w:author="家榮 張" w:date="2021-05-17T11:02:00Z">
              <w:r w:rsidR="00752155" w:rsidRPr="00243771">
                <w:rPr>
                  <w:rFonts w:ascii="標楷體" w:eastAsia="標楷體" w:hAnsi="標楷體" w:hint="eastAsia"/>
                  <w:rPrChange w:id="26038" w:author="家榮 張" w:date="2021-05-17T11:45:00Z">
                    <w:rPr>
                      <w:rFonts w:hint="eastAsia"/>
                    </w:rPr>
                  </w:rPrChange>
                </w:rPr>
                <w:t>自行輸入</w:t>
              </w:r>
            </w:ins>
          </w:p>
          <w:p w14:paraId="0112880A" w14:textId="77777777" w:rsidR="00243771" w:rsidRDefault="00243771" w:rsidP="00243771">
            <w:pPr>
              <w:rPr>
                <w:ins w:id="26039" w:author="家榮 張" w:date="2021-05-17T11:45:00Z"/>
                <w:rFonts w:ascii="標楷體" w:eastAsia="標楷體" w:hAnsi="標楷體"/>
              </w:rPr>
            </w:pPr>
            <w:ins w:id="26040" w:author="家榮 張" w:date="2021-05-17T11:45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76C5C529" w14:textId="4F564C39" w:rsidR="00243771" w:rsidRPr="00243771" w:rsidRDefault="00243771">
            <w:pPr>
              <w:rPr>
                <w:ins w:id="26041" w:author="家榮 張" w:date="2021-05-17T11:02:00Z"/>
                <w:rFonts w:ascii="標楷體" w:eastAsia="標楷體" w:hAnsi="標楷體"/>
                <w:rPrChange w:id="26042" w:author="家榮 張" w:date="2021-05-17T11:45:00Z">
                  <w:rPr>
                    <w:ins w:id="26043" w:author="家榮 張" w:date="2021-05-17T11:02:00Z"/>
                  </w:rPr>
                </w:rPrChange>
              </w:rPr>
            </w:pPr>
            <w:ins w:id="26044" w:author="家榮 張" w:date="2021-05-17T11:45:00Z">
              <w:r>
                <w:rPr>
                  <w:rFonts w:ascii="標楷體" w:eastAsia="標楷體" w:hAnsi="標楷體" w:hint="eastAsia"/>
                </w:rPr>
                <w:t xml:space="preserve"> C(4</w:t>
              </w:r>
            </w:ins>
            <w:ins w:id="26045" w:author="家榮 張" w:date="2021-05-17T11:47:00Z"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/>
                </w:rPr>
                <w:t>#TelArea,$,V(9)</w:t>
              </w:r>
            </w:ins>
            <w:ins w:id="26046" w:author="家榮 張" w:date="2021-05-17T11:45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7FF7BC38" w14:textId="7C80710F" w:rsidR="00B06BCC" w:rsidRPr="00752155" w:rsidRDefault="00243771">
            <w:pPr>
              <w:rPr>
                <w:ins w:id="26047" w:author="家榮 張" w:date="2021-05-17T10:46:00Z"/>
                <w:rFonts w:ascii="標楷體" w:eastAsia="標楷體" w:hAnsi="標楷體"/>
                <w:rPrChange w:id="26048" w:author="家榮 張" w:date="2021-05-17T11:02:00Z">
                  <w:rPr>
                    <w:ins w:id="26049" w:author="家榮 張" w:date="2021-05-17T10:46:00Z"/>
                  </w:rPr>
                </w:rPrChange>
              </w:rPr>
            </w:pPr>
            <w:ins w:id="26050" w:author="家榮 張" w:date="2021-05-17T11:45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6051" w:author="家榮 張" w:date="2021-05-17T11:02:00Z">
              <w:r w:rsidR="00752155">
                <w:rPr>
                  <w:rFonts w:ascii="標楷體" w:eastAsia="標楷體" w:hAnsi="標楷體"/>
                </w:rPr>
                <w:t>.</w:t>
              </w:r>
            </w:ins>
            <w:ins w:id="26052" w:author="家榮 張" w:date="2021-05-17T10:46:00Z">
              <w:r w:rsidR="00B06BCC" w:rsidRPr="00752155">
                <w:rPr>
                  <w:rFonts w:ascii="標楷體" w:eastAsia="標楷體" w:hAnsi="標楷體"/>
                  <w:rPrChange w:id="26053" w:author="家榮 張" w:date="2021-05-17T11:02:00Z">
                    <w:rPr/>
                  </w:rPrChange>
                </w:rPr>
                <w:t>CustTelNo.TelArea</w:t>
              </w:r>
            </w:ins>
          </w:p>
        </w:tc>
      </w:tr>
      <w:tr w:rsidR="006A0DC5" w14:paraId="30FD1EB1" w14:textId="77777777" w:rsidTr="006127BC">
        <w:trPr>
          <w:trHeight w:val="291"/>
          <w:jc w:val="center"/>
          <w:ins w:id="26054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6A29C" w14:textId="77777777" w:rsidR="00B06BCC" w:rsidRDefault="00B06BCC" w:rsidP="006127BC">
            <w:pPr>
              <w:rPr>
                <w:ins w:id="26055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15EF" w14:textId="77777777" w:rsidR="00B06BCC" w:rsidRDefault="00B06BCC" w:rsidP="006127BC">
            <w:pPr>
              <w:rPr>
                <w:ins w:id="26056" w:author="家榮 張" w:date="2021-05-17T10:46:00Z"/>
                <w:rFonts w:ascii="標楷體" w:eastAsia="標楷體" w:hAnsi="標楷體"/>
              </w:rPr>
            </w:pPr>
            <w:ins w:id="26057" w:author="家榮 張" w:date="2021-05-17T10:46:00Z">
              <w:r>
                <w:rPr>
                  <w:rFonts w:ascii="標楷體" w:eastAsia="標楷體" w:hAnsi="標楷體" w:hint="eastAsia"/>
                </w:rPr>
                <w:t>號碼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B54CF" w14:textId="77777777" w:rsidR="00B06BCC" w:rsidRDefault="00B06BCC" w:rsidP="006127BC">
            <w:pPr>
              <w:rPr>
                <w:ins w:id="26058" w:author="家榮 張" w:date="2021-05-17T10:46:00Z"/>
                <w:rFonts w:ascii="標楷體" w:eastAsia="標楷體" w:hAnsi="標楷體"/>
              </w:rPr>
            </w:pPr>
            <w:ins w:id="26059" w:author="家榮 張" w:date="2021-05-17T10:46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13AA7" w14:textId="77777777" w:rsidR="00B06BCC" w:rsidRDefault="00B06BCC" w:rsidP="006127BC">
            <w:pPr>
              <w:rPr>
                <w:ins w:id="26060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EE03" w14:textId="77777777" w:rsidR="00B06BCC" w:rsidRDefault="00B06BCC" w:rsidP="006127BC">
            <w:pPr>
              <w:rPr>
                <w:ins w:id="26061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EBEA8" w14:textId="77777777" w:rsidR="00B06BCC" w:rsidRDefault="00B06BCC" w:rsidP="006127BC">
            <w:pPr>
              <w:rPr>
                <w:ins w:id="26062" w:author="家榮 張" w:date="2021-05-17T10:46:00Z"/>
                <w:rFonts w:ascii="標楷體" w:eastAsia="標楷體" w:hAnsi="標楷體"/>
              </w:rPr>
            </w:pPr>
            <w:ins w:id="26063" w:author="家榮 張" w:date="2021-05-17T10:4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51D80" w14:textId="77777777" w:rsidR="00B06BCC" w:rsidRDefault="00B06BCC" w:rsidP="006127BC">
            <w:pPr>
              <w:rPr>
                <w:ins w:id="26064" w:author="家榮 張" w:date="2021-05-17T10:46:00Z"/>
                <w:rFonts w:ascii="標楷體" w:eastAsia="標楷體" w:hAnsi="標楷體"/>
              </w:rPr>
            </w:pPr>
            <w:ins w:id="26065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left w:val="single" w:sz="4" w:space="0" w:color="auto"/>
              <w:right w:val="single" w:sz="4" w:space="0" w:color="auto"/>
            </w:tcBorders>
          </w:tcPr>
          <w:p w14:paraId="02C6DA37" w14:textId="2EB6E641" w:rsidR="00752155" w:rsidRPr="00D6765F" w:rsidRDefault="00D6765F">
            <w:pPr>
              <w:rPr>
                <w:ins w:id="26066" w:author="家榮 張" w:date="2021-05-17T17:27:00Z"/>
                <w:rFonts w:ascii="標楷體" w:eastAsia="標楷體" w:hAnsi="標楷體"/>
                <w:rPrChange w:id="26067" w:author="家榮 張" w:date="2021-05-17T17:27:00Z">
                  <w:rPr>
                    <w:ins w:id="26068" w:author="家榮 張" w:date="2021-05-17T17:27:00Z"/>
                  </w:rPr>
                </w:rPrChange>
              </w:rPr>
            </w:pPr>
            <w:ins w:id="26069" w:author="家榮 張" w:date="2021-05-17T17:27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6070" w:author="家榮 張" w:date="2021-05-17T11:01:00Z">
              <w:r w:rsidR="00752155" w:rsidRPr="00D6765F">
                <w:rPr>
                  <w:rFonts w:ascii="標楷體" w:eastAsia="標楷體" w:hAnsi="標楷體" w:hint="eastAsia"/>
                  <w:rPrChange w:id="26071" w:author="家榮 張" w:date="2021-05-17T17:27:00Z">
                    <w:rPr>
                      <w:rFonts w:hint="eastAsia"/>
                    </w:rPr>
                  </w:rPrChange>
                </w:rPr>
                <w:t>必須輸入</w:t>
              </w:r>
            </w:ins>
          </w:p>
          <w:p w14:paraId="4263BEAF" w14:textId="31961D68" w:rsidR="00D6765F" w:rsidRPr="00D6765F" w:rsidRDefault="00D6765F">
            <w:pPr>
              <w:rPr>
                <w:ins w:id="26072" w:author="家榮 張" w:date="2021-05-17T11:01:00Z"/>
                <w:rFonts w:ascii="標楷體" w:eastAsia="標楷體" w:hAnsi="標楷體"/>
                <w:rPrChange w:id="26073" w:author="家榮 張" w:date="2021-05-17T17:27:00Z">
                  <w:rPr>
                    <w:ins w:id="26074" w:author="家榮 張" w:date="2021-05-17T11:01:00Z"/>
                  </w:rPr>
                </w:rPrChange>
              </w:rPr>
            </w:pPr>
            <w:ins w:id="26075" w:author="家榮 張" w:date="2021-05-17T17:27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26076" w:author="家榮 張" w:date="2021-05-17T17:28:00Z">
              <w:r>
                <w:rPr>
                  <w:rFonts w:ascii="標楷體" w:eastAsia="標楷體" w:hAnsi="標楷體" w:hint="eastAsia"/>
                </w:rPr>
                <w:t>檢核條件:V(9)</w:t>
              </w:r>
            </w:ins>
          </w:p>
          <w:p w14:paraId="1A89BBFA" w14:textId="1CE25448" w:rsidR="00B06BCC" w:rsidRDefault="00D6765F" w:rsidP="006127BC">
            <w:pPr>
              <w:rPr>
                <w:ins w:id="26077" w:author="家榮 張" w:date="2021-05-17T10:46:00Z"/>
                <w:rFonts w:ascii="標楷體" w:eastAsia="標楷體" w:hAnsi="標楷體"/>
              </w:rPr>
            </w:pPr>
            <w:ins w:id="26078" w:author="家榮 張" w:date="2021-05-17T17:27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6079" w:author="家榮 張" w:date="2021-05-17T10:46:00Z">
              <w:r w:rsidR="00B06BCC">
                <w:rPr>
                  <w:rFonts w:ascii="標楷體" w:eastAsia="標楷體" w:hAnsi="標楷體"/>
                </w:rPr>
                <w:t>.CustTelNo.TelNo</w:t>
              </w:r>
            </w:ins>
          </w:p>
        </w:tc>
      </w:tr>
      <w:tr w:rsidR="006A0DC5" w14:paraId="6CE5F11D" w14:textId="77777777" w:rsidTr="006127BC">
        <w:trPr>
          <w:trHeight w:val="291"/>
          <w:jc w:val="center"/>
          <w:ins w:id="26080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40F7" w14:textId="77777777" w:rsidR="00752155" w:rsidRDefault="00752155" w:rsidP="00752155">
            <w:pPr>
              <w:rPr>
                <w:ins w:id="26081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4DAD" w14:textId="77777777" w:rsidR="00752155" w:rsidRDefault="00752155" w:rsidP="00752155">
            <w:pPr>
              <w:rPr>
                <w:ins w:id="26082" w:author="家榮 張" w:date="2021-05-17T10:46:00Z"/>
                <w:rFonts w:ascii="標楷體" w:eastAsia="標楷體" w:hAnsi="標楷體"/>
              </w:rPr>
            </w:pPr>
            <w:ins w:id="26083" w:author="家榮 張" w:date="2021-05-17T10:46:00Z">
              <w:r>
                <w:rPr>
                  <w:rFonts w:ascii="標楷體" w:eastAsia="標楷體" w:hAnsi="標楷體" w:hint="eastAsia"/>
                </w:rPr>
                <w:t>號碼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CA8C2" w14:textId="77777777" w:rsidR="00752155" w:rsidRDefault="00752155" w:rsidP="00752155">
            <w:pPr>
              <w:rPr>
                <w:ins w:id="26084" w:author="家榮 張" w:date="2021-05-17T10:46:00Z"/>
                <w:rFonts w:ascii="標楷體" w:eastAsia="標楷體" w:hAnsi="標楷體"/>
              </w:rPr>
            </w:pPr>
            <w:ins w:id="26085" w:author="家榮 張" w:date="2021-05-17T10:46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FC2F" w14:textId="77777777" w:rsidR="00752155" w:rsidRDefault="00752155" w:rsidP="00752155">
            <w:pPr>
              <w:rPr>
                <w:ins w:id="26086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16B84" w14:textId="77777777" w:rsidR="00752155" w:rsidRDefault="00752155" w:rsidP="00752155">
            <w:pPr>
              <w:rPr>
                <w:ins w:id="26087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69BFD" w14:textId="77777777" w:rsidR="00752155" w:rsidRDefault="00752155" w:rsidP="00752155">
            <w:pPr>
              <w:rPr>
                <w:ins w:id="26088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B2E78" w14:textId="77777777" w:rsidR="00752155" w:rsidRDefault="00752155" w:rsidP="00752155">
            <w:pPr>
              <w:rPr>
                <w:ins w:id="26089" w:author="家榮 張" w:date="2021-05-17T10:46:00Z"/>
                <w:rFonts w:ascii="標楷體" w:eastAsia="標楷體" w:hAnsi="標楷體"/>
              </w:rPr>
            </w:pPr>
            <w:ins w:id="26090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7F65" w14:textId="3D94AB9D" w:rsidR="00752155" w:rsidRPr="00D6765F" w:rsidRDefault="00D6765F">
            <w:pPr>
              <w:rPr>
                <w:ins w:id="26091" w:author="家榮 張" w:date="2021-05-17T17:28:00Z"/>
                <w:rFonts w:ascii="標楷體" w:eastAsia="標楷體" w:hAnsi="標楷體"/>
                <w:rPrChange w:id="26092" w:author="家榮 張" w:date="2021-05-17T17:28:00Z">
                  <w:rPr>
                    <w:ins w:id="26093" w:author="家榮 張" w:date="2021-05-17T17:28:00Z"/>
                  </w:rPr>
                </w:rPrChange>
              </w:rPr>
            </w:pPr>
            <w:ins w:id="26094" w:author="家榮 張" w:date="2021-05-17T17:2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6095" w:author="家榮 張" w:date="2021-05-17T11:02:00Z">
              <w:r w:rsidR="00752155" w:rsidRPr="00D6765F">
                <w:rPr>
                  <w:rFonts w:ascii="標楷體" w:eastAsia="標楷體" w:hAnsi="標楷體" w:hint="eastAsia"/>
                  <w:rPrChange w:id="26096" w:author="家榮 張" w:date="2021-05-17T17:28:00Z">
                    <w:rPr>
                      <w:rFonts w:hint="eastAsia"/>
                    </w:rPr>
                  </w:rPrChange>
                </w:rPr>
                <w:t>自行輸入</w:t>
              </w:r>
            </w:ins>
          </w:p>
          <w:p w14:paraId="32E9FB3D" w14:textId="77777777" w:rsidR="00B60EC3" w:rsidRDefault="00D6765F" w:rsidP="00D6765F">
            <w:pPr>
              <w:rPr>
                <w:ins w:id="26097" w:author="家榮 張" w:date="2021-05-17T17:29:00Z"/>
                <w:rFonts w:ascii="標楷體" w:eastAsia="標楷體" w:hAnsi="標楷體"/>
              </w:rPr>
            </w:pPr>
            <w:ins w:id="26098" w:author="家榮 張" w:date="2021-05-17T17:28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0CBFEBF3" w14:textId="6D6C0778" w:rsidR="00D6765F" w:rsidRPr="00814B1E" w:rsidRDefault="00D6765F" w:rsidP="00D6765F">
            <w:pPr>
              <w:rPr>
                <w:ins w:id="26099" w:author="家榮 張" w:date="2021-05-17T17:28:00Z"/>
                <w:rFonts w:ascii="標楷體" w:eastAsia="標楷體" w:hAnsi="標楷體"/>
              </w:rPr>
            </w:pPr>
            <w:ins w:id="26100" w:author="家榮 張" w:date="2021-05-17T17:29:00Z">
              <w:r>
                <w:rPr>
                  <w:rFonts w:ascii="標楷體" w:eastAsia="標楷體" w:hAnsi="標楷體" w:hint="eastAsia"/>
                </w:rPr>
                <w:t xml:space="preserve"> C(4,</w:t>
              </w:r>
              <w:r>
                <w:rPr>
                  <w:rFonts w:ascii="標楷體" w:eastAsia="標楷體" w:hAnsi="標楷體"/>
                </w:rPr>
                <w:t>#</w:t>
              </w:r>
              <w:r w:rsidRPr="00814B1E">
                <w:rPr>
                  <w:rFonts w:ascii="標楷體" w:eastAsia="標楷體" w:hAnsi="標楷體"/>
                </w:rPr>
                <w:t>Tel</w:t>
              </w:r>
              <w:r>
                <w:rPr>
                  <w:rFonts w:ascii="標楷體" w:eastAsia="標楷體" w:hAnsi="標楷體" w:hint="eastAsia"/>
                </w:rPr>
                <w:t>Ex</w:t>
              </w:r>
              <w:r>
                <w:rPr>
                  <w:rFonts w:ascii="標楷體" w:eastAsia="標楷體" w:hAnsi="標楷體"/>
                </w:rPr>
                <w:t>t,$,V(9)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6C82B1A5" w14:textId="42141A1B" w:rsidR="00752155" w:rsidRDefault="00D6765F" w:rsidP="00752155">
            <w:pPr>
              <w:rPr>
                <w:ins w:id="26101" w:author="家榮 張" w:date="2021-05-17T10:46:00Z"/>
                <w:rFonts w:ascii="標楷體" w:eastAsia="標楷體" w:hAnsi="標楷體"/>
              </w:rPr>
            </w:pPr>
            <w:ins w:id="26102" w:author="家榮 張" w:date="2021-05-17T17:28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6103" w:author="家榮 張" w:date="2021-05-17T11:02:00Z">
              <w:r w:rsidR="00752155">
                <w:rPr>
                  <w:rFonts w:ascii="標楷體" w:eastAsia="標楷體" w:hAnsi="標楷體"/>
                </w:rPr>
                <w:t>.</w:t>
              </w:r>
              <w:r w:rsidR="00752155" w:rsidRPr="00814B1E">
                <w:rPr>
                  <w:rFonts w:ascii="標楷體" w:eastAsia="標楷體" w:hAnsi="標楷體"/>
                </w:rPr>
                <w:t>CustTelNo</w:t>
              </w:r>
              <w:r w:rsidR="00752155" w:rsidRPr="00814B1E">
                <w:rPr>
                  <w:rFonts w:ascii="標楷體" w:eastAsia="標楷體" w:hAnsi="標楷體" w:hint="eastAsia"/>
                </w:rPr>
                <w:t>.</w:t>
              </w:r>
              <w:r w:rsidR="00752155" w:rsidRPr="00814B1E">
                <w:rPr>
                  <w:rFonts w:ascii="標楷體" w:eastAsia="標楷體" w:hAnsi="標楷體"/>
                </w:rPr>
                <w:t>Tel</w:t>
              </w:r>
              <w:r w:rsidR="00752155">
                <w:rPr>
                  <w:rFonts w:ascii="標楷體" w:eastAsia="標楷體" w:hAnsi="標楷體" w:hint="eastAsia"/>
                </w:rPr>
                <w:t>Ex</w:t>
              </w:r>
              <w:r w:rsidR="00752155">
                <w:rPr>
                  <w:rFonts w:ascii="標楷體" w:eastAsia="標楷體" w:hAnsi="標楷體"/>
                </w:rPr>
                <w:t>t</w:t>
              </w:r>
            </w:ins>
          </w:p>
        </w:tc>
      </w:tr>
      <w:tr w:rsidR="006A0DC5" w14:paraId="0027186F" w14:textId="77777777" w:rsidTr="006127BC">
        <w:trPr>
          <w:trHeight w:val="291"/>
          <w:jc w:val="center"/>
          <w:ins w:id="26104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FCE36" w14:textId="77777777" w:rsidR="00B06BCC" w:rsidRDefault="00B06BCC" w:rsidP="006127BC">
            <w:pPr>
              <w:rPr>
                <w:ins w:id="26105" w:author="家榮 張" w:date="2021-05-17T10:46:00Z"/>
                <w:rFonts w:ascii="標楷體" w:eastAsia="標楷體" w:hAnsi="標楷體"/>
              </w:rPr>
            </w:pPr>
            <w:ins w:id="26106" w:author="家榮 張" w:date="2021-05-17T10:46:00Z">
              <w:r>
                <w:rPr>
                  <w:rFonts w:ascii="標楷體" w:eastAsia="標楷體" w:hAnsi="標楷體" w:hint="eastAsia"/>
                </w:rPr>
                <w:t>5.2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6BE05" w14:textId="77777777" w:rsidR="00B06BCC" w:rsidRDefault="00B06BCC" w:rsidP="006127BC">
            <w:pPr>
              <w:rPr>
                <w:ins w:id="26107" w:author="家榮 張" w:date="2021-05-17T10:46:00Z"/>
                <w:rFonts w:ascii="標楷體" w:eastAsia="標楷體" w:hAnsi="標楷體"/>
              </w:rPr>
            </w:pPr>
            <w:ins w:id="26108" w:author="家榮 張" w:date="2021-05-17T10:46:00Z">
              <w:r>
                <w:rPr>
                  <w:rFonts w:ascii="標楷體" w:eastAsia="標楷體" w:hAnsi="標楷體" w:hint="eastAsia"/>
                </w:rPr>
                <w:t>電話號碼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47578" w14:textId="77777777" w:rsidR="00B06BCC" w:rsidRDefault="00B06BCC" w:rsidP="006127BC">
            <w:pPr>
              <w:rPr>
                <w:ins w:id="26109" w:author="家榮 張" w:date="2021-05-17T10:46:00Z"/>
                <w:rFonts w:ascii="標楷體" w:eastAsia="標楷體" w:hAnsi="標楷體"/>
              </w:rPr>
            </w:pPr>
            <w:ins w:id="26110" w:author="家榮 張" w:date="2021-05-17T10:46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B6A83" w14:textId="77777777" w:rsidR="00B06BCC" w:rsidRDefault="00B06BCC" w:rsidP="006127BC">
            <w:pPr>
              <w:rPr>
                <w:ins w:id="26111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0F69" w14:textId="77777777" w:rsidR="00B06BCC" w:rsidRDefault="00B06BCC" w:rsidP="006127BC">
            <w:pPr>
              <w:rPr>
                <w:ins w:id="26112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61798" w14:textId="77777777" w:rsidR="00B06BCC" w:rsidRDefault="00B06BCC" w:rsidP="006127BC">
            <w:pPr>
              <w:rPr>
                <w:ins w:id="26113" w:author="家榮 張" w:date="2021-05-17T10:46:00Z"/>
                <w:rFonts w:ascii="標楷體" w:eastAsia="標楷體" w:hAnsi="標楷體"/>
              </w:rPr>
            </w:pPr>
            <w:ins w:id="26114" w:author="家榮 張" w:date="2021-05-17T10:4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40400" w14:textId="77777777" w:rsidR="00B06BCC" w:rsidRDefault="00B06BCC" w:rsidP="006127BC">
            <w:pPr>
              <w:rPr>
                <w:ins w:id="26115" w:author="家榮 張" w:date="2021-05-17T10:46:00Z"/>
                <w:rFonts w:ascii="標楷體" w:eastAsia="標楷體" w:hAnsi="標楷體"/>
              </w:rPr>
            </w:pPr>
            <w:ins w:id="26116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4F6A" w14:textId="77777777" w:rsidR="00B06BCC" w:rsidRDefault="00B06BCC" w:rsidP="006127BC">
            <w:pPr>
              <w:snapToGrid w:val="0"/>
              <w:ind w:left="238" w:hangingChars="99" w:hanging="238"/>
              <w:rPr>
                <w:ins w:id="26117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6118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1.「電話種類」為09時使用格式</w:t>
              </w:r>
            </w:ins>
          </w:p>
          <w:p w14:paraId="11A56011" w14:textId="702D3B2E" w:rsidR="00B06BCC" w:rsidRDefault="00B06BCC" w:rsidP="006127BC">
            <w:pPr>
              <w:rPr>
                <w:ins w:id="26119" w:author="家榮 張" w:date="2021-05-17T17:30:00Z"/>
                <w:rFonts w:ascii="標楷體" w:eastAsia="標楷體" w:hAnsi="標楷體"/>
              </w:rPr>
            </w:pPr>
            <w:ins w:id="26120" w:author="家榮 張" w:date="2021-05-17T10:46:00Z">
              <w:r>
                <w:rPr>
                  <w:rFonts w:ascii="標楷體" w:eastAsia="標楷體" w:hAnsi="標楷體" w:hint="eastAsia"/>
                </w:rPr>
                <w:t>2.「新增」時必須輸入</w:t>
              </w:r>
            </w:ins>
          </w:p>
          <w:p w14:paraId="12444BD3" w14:textId="05179C94" w:rsidR="00662786" w:rsidRPr="0040565B" w:rsidRDefault="00662786" w:rsidP="006127BC">
            <w:pPr>
              <w:rPr>
                <w:ins w:id="26121" w:author="家榮 張" w:date="2021-05-17T10:46:00Z"/>
                <w:rFonts w:ascii="標楷體" w:eastAsia="標楷體" w:hAnsi="標楷體"/>
              </w:rPr>
            </w:pPr>
            <w:ins w:id="26122" w:author="家榮 張" w:date="2021-05-17T17:30:00Z">
              <w:r>
                <w:rPr>
                  <w:rFonts w:ascii="標楷體" w:eastAsia="標楷體" w:hAnsi="標楷體" w:hint="eastAsia"/>
                </w:rPr>
                <w:t>3.檢核條件:</w:t>
              </w:r>
            </w:ins>
            <w:ins w:id="26123" w:author="家榮 張" w:date="2021-05-17T17:31:00Z">
              <w:r>
                <w:rPr>
                  <w:rFonts w:ascii="標楷體" w:eastAsia="標楷體" w:hAnsi="標楷體" w:hint="eastAsia"/>
                </w:rPr>
                <w:t>IF(#Te</w:t>
              </w:r>
              <w:r>
                <w:rPr>
                  <w:rFonts w:ascii="標楷體" w:eastAsia="標楷體" w:hAnsi="標楷體"/>
                </w:rPr>
                <w:t>lTypeCode ==9,V(9),</w:t>
              </w:r>
              <w:r w:rsidR="006906C3">
                <w:rPr>
                  <w:rFonts w:ascii="標楷體" w:eastAsia="標楷體" w:hAnsi="標楷體"/>
                </w:rPr>
                <w:t>S</w:t>
              </w:r>
              <w:r>
                <w:rPr>
                  <w:rFonts w:ascii="標楷體" w:eastAsia="標楷體" w:hAnsi="標楷體"/>
                </w:rPr>
                <w:t>)</w:t>
              </w:r>
            </w:ins>
          </w:p>
          <w:p w14:paraId="44384D0F" w14:textId="3B194653" w:rsidR="00B06BCC" w:rsidRDefault="00662786" w:rsidP="006127BC">
            <w:pPr>
              <w:ind w:left="226" w:hangingChars="94" w:hanging="226"/>
              <w:rPr>
                <w:ins w:id="26124" w:author="家榮 張" w:date="2021-05-17T10:46:00Z"/>
                <w:rFonts w:ascii="標楷體" w:eastAsia="標楷體" w:hAnsi="標楷體"/>
              </w:rPr>
            </w:pPr>
            <w:ins w:id="26125" w:author="家榮 張" w:date="2021-05-17T17:30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26126" w:author="家榮 張" w:date="2021-05-17T10:46:00Z">
              <w:r w:rsidR="00B06BCC">
                <w:rPr>
                  <w:rFonts w:ascii="標楷體" w:eastAsia="標楷體" w:hAnsi="標楷體"/>
                </w:rPr>
                <w:t>.</w:t>
              </w:r>
              <w:r w:rsidR="00B06BCC">
                <w:rPr>
                  <w:rFonts w:ascii="標楷體" w:eastAsia="標楷體" w:hAnsi="標楷體" w:hint="eastAsia"/>
                </w:rPr>
                <w:t>拆分紀錄至以下欄位:</w:t>
              </w:r>
            </w:ins>
          </w:p>
          <w:p w14:paraId="3EF106F9" w14:textId="77777777" w:rsidR="00B06BCC" w:rsidRDefault="00B06BCC" w:rsidP="006127BC">
            <w:pPr>
              <w:ind w:left="226"/>
              <w:rPr>
                <w:ins w:id="26127" w:author="家榮 張" w:date="2021-05-17T10:46:00Z"/>
                <w:rFonts w:ascii="標楷體" w:eastAsia="標楷體" w:hAnsi="標楷體"/>
              </w:rPr>
            </w:pPr>
            <w:ins w:id="26128" w:author="家榮 張" w:date="2021-05-17T10:46:00Z"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TelArea</w:t>
              </w:r>
              <w:r>
                <w:rPr>
                  <w:rFonts w:ascii="標楷體" w:eastAsia="標楷體" w:hAnsi="標楷體" w:hint="eastAsia"/>
                </w:rPr>
                <w:t>(5)</w:t>
              </w:r>
              <w:r>
                <w:rPr>
                  <w:rFonts w:ascii="標楷體" w:eastAsia="標楷體" w:hAnsi="標楷體"/>
                </w:rPr>
                <w:t>+</w:t>
              </w:r>
            </w:ins>
          </w:p>
          <w:p w14:paraId="3FA56615" w14:textId="77777777" w:rsidR="00B06BCC" w:rsidRDefault="00B06BCC" w:rsidP="006127BC">
            <w:pPr>
              <w:ind w:left="226"/>
              <w:rPr>
                <w:ins w:id="26129" w:author="家榮 張" w:date="2021-05-17T10:46:00Z"/>
                <w:rFonts w:ascii="標楷體" w:eastAsia="標楷體" w:hAnsi="標楷體"/>
              </w:rPr>
            </w:pPr>
            <w:ins w:id="26130" w:author="家榮 張" w:date="2021-05-17T10:46:00Z"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TelNo</w:t>
              </w:r>
              <w:r>
                <w:rPr>
                  <w:rFonts w:ascii="標楷體" w:eastAsia="標楷體" w:hAnsi="標楷體" w:hint="eastAsia"/>
                </w:rPr>
                <w:t>(10)</w:t>
              </w:r>
              <w:r>
                <w:rPr>
                  <w:rFonts w:ascii="標楷體" w:eastAsia="標楷體" w:hAnsi="標楷體"/>
                </w:rPr>
                <w:t>+</w:t>
              </w:r>
            </w:ins>
          </w:p>
          <w:p w14:paraId="474A157C" w14:textId="77777777" w:rsidR="00B06BCC" w:rsidRPr="00814B1E" w:rsidRDefault="00B06BCC" w:rsidP="006127BC">
            <w:pPr>
              <w:ind w:left="226"/>
              <w:rPr>
                <w:ins w:id="26131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6132" w:author="家榮 張" w:date="2021-05-17T10:46:00Z"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TelExt</w:t>
              </w:r>
              <w:r>
                <w:rPr>
                  <w:rFonts w:ascii="標楷體" w:eastAsia="標楷體" w:hAnsi="標楷體" w:hint="eastAsia"/>
                </w:rPr>
                <w:t>(5)</w:t>
              </w:r>
            </w:ins>
          </w:p>
        </w:tc>
      </w:tr>
      <w:tr w:rsidR="006A0DC5" w14:paraId="297B6C13" w14:textId="77777777" w:rsidTr="006127BC">
        <w:trPr>
          <w:trHeight w:val="291"/>
          <w:jc w:val="center"/>
          <w:ins w:id="26133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0FA64" w14:textId="77777777" w:rsidR="00B06BCC" w:rsidRDefault="00B06BCC" w:rsidP="006127BC">
            <w:pPr>
              <w:rPr>
                <w:ins w:id="26134" w:author="家榮 張" w:date="2021-05-17T10:46:00Z"/>
                <w:rFonts w:ascii="標楷體" w:eastAsia="標楷體" w:hAnsi="標楷體"/>
              </w:rPr>
            </w:pPr>
            <w:ins w:id="26135" w:author="家榮 張" w:date="2021-05-17T10:46:00Z"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C4A5" w14:textId="77777777" w:rsidR="00B06BCC" w:rsidRDefault="00B06BCC" w:rsidP="006127BC">
            <w:pPr>
              <w:rPr>
                <w:ins w:id="26136" w:author="家榮 張" w:date="2021-05-17T10:46:00Z"/>
                <w:rFonts w:ascii="標楷體" w:eastAsia="標楷體" w:hAnsi="標楷體"/>
              </w:rPr>
            </w:pPr>
            <w:ins w:id="26137" w:author="家榮 張" w:date="2021-05-17T10:46:00Z">
              <w:r>
                <w:rPr>
                  <w:rFonts w:ascii="標楷體" w:eastAsia="標楷體" w:hAnsi="標楷體" w:hint="eastAsia"/>
                </w:rPr>
                <w:t>異動原因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EA89D" w14:textId="77777777" w:rsidR="00B06BCC" w:rsidRDefault="00B06BCC" w:rsidP="006127BC">
            <w:pPr>
              <w:rPr>
                <w:ins w:id="26138" w:author="家榮 張" w:date="2021-05-17T10:46:00Z"/>
                <w:rFonts w:ascii="標楷體" w:eastAsia="標楷體" w:hAnsi="標楷體"/>
              </w:rPr>
            </w:pPr>
            <w:ins w:id="26139" w:author="家榮 張" w:date="2021-05-17T10:4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74B21" w14:textId="77777777" w:rsidR="00B06BCC" w:rsidRDefault="00B06BCC" w:rsidP="006127BC">
            <w:pPr>
              <w:rPr>
                <w:ins w:id="26140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9FE65" w14:textId="77777777" w:rsidR="00B06BCC" w:rsidRDefault="00B06BCC" w:rsidP="006127BC">
            <w:pPr>
              <w:rPr>
                <w:ins w:id="26141" w:author="家榮 張" w:date="2021-05-17T10:46:00Z"/>
                <w:rFonts w:ascii="標楷體" w:eastAsia="標楷體" w:hAnsi="標楷體"/>
              </w:rPr>
            </w:pPr>
            <w:ins w:id="26142" w:author="家榮 張" w:date="2021-05-17T10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TelChgRsnCode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"_(10).附件10"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附件-10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10E27" w14:textId="77777777" w:rsidR="00B06BCC" w:rsidRDefault="00B06BCC" w:rsidP="006127BC">
            <w:pPr>
              <w:rPr>
                <w:ins w:id="26143" w:author="家榮 張" w:date="2021-05-17T10:46:00Z"/>
                <w:rFonts w:ascii="標楷體" w:eastAsia="標楷體" w:hAnsi="標楷體"/>
              </w:rPr>
            </w:pPr>
            <w:ins w:id="26144" w:author="家榮 張" w:date="2021-05-17T10:4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8E77B" w14:textId="77777777" w:rsidR="00B06BCC" w:rsidRDefault="00B06BCC" w:rsidP="006127BC">
            <w:pPr>
              <w:rPr>
                <w:ins w:id="26145" w:author="家榮 張" w:date="2021-05-17T10:46:00Z"/>
                <w:rFonts w:ascii="標楷體" w:eastAsia="標楷體" w:hAnsi="標楷體"/>
              </w:rPr>
            </w:pPr>
            <w:ins w:id="26146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51B8B" w14:textId="35FB48B4" w:rsidR="00B06BCC" w:rsidRDefault="00B06BCC" w:rsidP="006127BC">
            <w:pPr>
              <w:snapToGrid w:val="0"/>
              <w:ind w:left="238" w:hangingChars="99" w:hanging="238"/>
              <w:rPr>
                <w:ins w:id="26147" w:author="家榮 張" w:date="2021-05-17T17:31:00Z"/>
                <w:rFonts w:ascii="標楷體" w:eastAsia="標楷體" w:hAnsi="標楷體"/>
                <w:color w:val="000000" w:themeColor="text1"/>
              </w:rPr>
            </w:pPr>
            <w:ins w:id="26148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1.「新增」時,必須輸入</w:t>
              </w:r>
            </w:ins>
          </w:p>
          <w:p w14:paraId="0420E641" w14:textId="295EC5BD" w:rsidR="006906C3" w:rsidRDefault="006906C3" w:rsidP="006127BC">
            <w:pPr>
              <w:snapToGrid w:val="0"/>
              <w:ind w:left="238" w:hangingChars="99" w:hanging="238"/>
              <w:rPr>
                <w:ins w:id="26149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6150" w:author="家榮 張" w:date="2021-05-17T17:31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</w:ins>
            <w:ins w:id="26151" w:author="家榮 張" w:date="2021-05-17T17:32:00Z"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檢核條件:V(H</w:t>
              </w:r>
            </w:ins>
            <w:ins w:id="26152" w:author="家榮 張" w:date="2021-05-17T17:33:00Z">
              <w:r>
                <w:rPr>
                  <w:rFonts w:ascii="標楷體" w:eastAsia="標楷體" w:hAnsi="標楷體"/>
                  <w:color w:val="000000" w:themeColor="text1"/>
                </w:rPr>
                <w:t>,</w:t>
              </w:r>
            </w:ins>
            <w:ins w:id="26153" w:author="家榮 張" w:date="2021-05-17T17:32:00Z">
              <w:r>
                <w:rPr>
                  <w:rFonts w:ascii="標楷體" w:eastAsia="標楷體" w:hAnsi="標楷體" w:hint="eastAsia"/>
                  <w:color w:val="000000" w:themeColor="text1"/>
                </w:rPr>
                <w:t>#T</w:t>
              </w:r>
            </w:ins>
            <w:ins w:id="26154" w:author="家榮 張" w:date="2021-05-17T17:33:00Z">
              <w:r>
                <w:rPr>
                  <w:rFonts w:ascii="標楷體" w:eastAsia="標楷體" w:hAnsi="標楷體"/>
                  <w:color w:val="000000" w:themeColor="text1"/>
                </w:rPr>
                <w:t>elChgRsnCodeHelp</w:t>
              </w:r>
            </w:ins>
            <w:ins w:id="26155" w:author="家榮 張" w:date="2021-05-17T17:32:00Z">
              <w:r>
                <w:rPr>
                  <w:rFonts w:ascii="標楷體" w:eastAsia="標楷體" w:hAnsi="標楷體" w:hint="eastAsia"/>
                  <w:color w:val="000000" w:themeColor="text1"/>
                </w:rPr>
                <w:t>)</w:t>
              </w:r>
            </w:ins>
          </w:p>
          <w:p w14:paraId="28499239" w14:textId="7CF35EA4" w:rsidR="00B06BCC" w:rsidRDefault="006906C3" w:rsidP="006127BC">
            <w:pPr>
              <w:rPr>
                <w:ins w:id="26156" w:author="家榮 張" w:date="2021-05-17T10:46:00Z"/>
                <w:rFonts w:ascii="標楷體" w:eastAsia="標楷體" w:hAnsi="標楷體"/>
              </w:rPr>
            </w:pPr>
            <w:ins w:id="26157" w:author="家榮 張" w:date="2021-05-17T17:32:00Z">
              <w:r>
                <w:rPr>
                  <w:rFonts w:ascii="標楷體" w:eastAsia="標楷體" w:hAnsi="標楷體" w:hint="eastAsia"/>
                  <w:color w:val="000000" w:themeColor="text1"/>
                </w:rPr>
                <w:t>3</w:t>
              </w:r>
            </w:ins>
            <w:ins w:id="26158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.T</w:t>
              </w:r>
              <w:r w:rsidR="00B06BCC">
                <w:rPr>
                  <w:rFonts w:ascii="標楷體" w:eastAsia="標楷體" w:hAnsi="標楷體"/>
                  <w:color w:val="000000" w:themeColor="text1"/>
                </w:rPr>
                <w:t>elChgRsnCode</w:t>
              </w:r>
            </w:ins>
          </w:p>
        </w:tc>
      </w:tr>
      <w:tr w:rsidR="006A0DC5" w14:paraId="6208632E" w14:textId="77777777" w:rsidTr="006127BC">
        <w:trPr>
          <w:trHeight w:val="291"/>
          <w:jc w:val="center"/>
          <w:ins w:id="26159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DE6CC" w14:textId="77777777" w:rsidR="00B06BCC" w:rsidRDefault="00B06BCC" w:rsidP="006127BC">
            <w:pPr>
              <w:rPr>
                <w:ins w:id="26160" w:author="家榮 張" w:date="2021-05-17T10:46:00Z"/>
                <w:rFonts w:ascii="標楷體" w:eastAsia="標楷體" w:hAnsi="標楷體"/>
              </w:rPr>
            </w:pPr>
            <w:ins w:id="26161" w:author="家榮 張" w:date="2021-05-17T10:46:00Z"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0E68" w14:textId="77777777" w:rsidR="00B06BCC" w:rsidRDefault="00B06BCC" w:rsidP="006127BC">
            <w:pPr>
              <w:rPr>
                <w:ins w:id="26162" w:author="家榮 張" w:date="2021-05-17T10:46:00Z"/>
                <w:rFonts w:ascii="標楷體" w:eastAsia="標楷體" w:hAnsi="標楷體"/>
              </w:rPr>
            </w:pPr>
            <w:ins w:id="26163" w:author="家榮 張" w:date="2021-05-17T10:46:00Z">
              <w:r>
                <w:rPr>
                  <w:rFonts w:ascii="標楷體" w:eastAsia="標楷體" w:hAnsi="標楷體" w:hint="eastAsia"/>
                </w:rPr>
                <w:t>與</w:t>
              </w:r>
              <w:r>
                <w:rPr>
                  <w:rFonts w:ascii="標楷體" w:eastAsia="標楷體" w:hAnsi="標楷體" w:hint="eastAsia"/>
                </w:rPr>
                <w:lastRenderedPageBreak/>
                <w:t>借款人關係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16DA4" w14:textId="77777777" w:rsidR="00B06BCC" w:rsidRDefault="00B06BCC" w:rsidP="006127BC">
            <w:pPr>
              <w:rPr>
                <w:ins w:id="26164" w:author="家榮 張" w:date="2021-05-17T10:46:00Z"/>
                <w:rFonts w:ascii="標楷體" w:eastAsia="標楷體" w:hAnsi="標楷體"/>
              </w:rPr>
            </w:pPr>
            <w:ins w:id="26165" w:author="家榮 張" w:date="2021-05-17T10:46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81FD2" w14:textId="77777777" w:rsidR="00B06BCC" w:rsidRDefault="00B06BCC" w:rsidP="006127BC">
            <w:pPr>
              <w:rPr>
                <w:ins w:id="26166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7CB4" w14:textId="77777777" w:rsidR="00B06BCC" w:rsidRDefault="00B06BCC" w:rsidP="006127BC">
            <w:pPr>
              <w:rPr>
                <w:ins w:id="26167" w:author="家榮 張" w:date="2021-05-17T10:46:00Z"/>
                <w:rFonts w:ascii="標楷體" w:eastAsia="標楷體" w:hAnsi="標楷體"/>
              </w:rPr>
            </w:pPr>
            <w:ins w:id="26168" w:author="家榮 張" w:date="2021-05-17T10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lastRenderedPageBreak/>
                <w:t>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RelationCode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"_(9).附件9"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附件-9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CED3" w14:textId="77777777" w:rsidR="00B06BCC" w:rsidRDefault="00B06BCC" w:rsidP="006127BC">
            <w:pPr>
              <w:rPr>
                <w:ins w:id="26169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8286D" w14:textId="77777777" w:rsidR="00B06BCC" w:rsidRDefault="00B06BCC" w:rsidP="006127BC">
            <w:pPr>
              <w:rPr>
                <w:ins w:id="26170" w:author="家榮 張" w:date="2021-05-17T10:46:00Z"/>
                <w:rFonts w:ascii="標楷體" w:eastAsia="標楷體" w:hAnsi="標楷體"/>
              </w:rPr>
            </w:pPr>
            <w:ins w:id="26171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3CB24" w14:textId="5CB0DC96" w:rsidR="00B06BCC" w:rsidRPr="006A0DC5" w:rsidRDefault="006A0DC5">
            <w:pPr>
              <w:snapToGrid w:val="0"/>
              <w:rPr>
                <w:ins w:id="26172" w:author="家榮 張" w:date="2021-05-17T17:34:00Z"/>
                <w:rFonts w:ascii="標楷體" w:eastAsia="標楷體" w:hAnsi="標楷體"/>
                <w:color w:val="000000" w:themeColor="text1"/>
                <w:rPrChange w:id="26173" w:author="家榮 張" w:date="2021-05-17T17:34:00Z">
                  <w:rPr>
                    <w:ins w:id="26174" w:author="家榮 張" w:date="2021-05-17T17:34:00Z"/>
                  </w:rPr>
                </w:rPrChange>
              </w:rPr>
              <w:pPrChange w:id="26175" w:author="家榮 張" w:date="2021-05-17T17:34:00Z">
                <w:pPr>
                  <w:snapToGrid w:val="0"/>
                  <w:ind w:left="238" w:hangingChars="99" w:hanging="238"/>
                </w:pPr>
              </w:pPrChange>
            </w:pPr>
            <w:ins w:id="26176" w:author="家榮 張" w:date="2021-05-17T17:34:00Z">
              <w:r>
                <w:rPr>
                  <w:rFonts w:ascii="標楷體" w:eastAsia="標楷體" w:hAnsi="標楷體" w:hint="eastAsia"/>
                  <w:color w:val="000000" w:themeColor="text1"/>
                </w:rPr>
                <w:t>1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</w:ins>
            <w:ins w:id="26177" w:author="家榮 張" w:date="2021-05-17T11:08:00Z">
              <w:r w:rsidR="00181A84" w:rsidRPr="006A0DC5">
                <w:rPr>
                  <w:rFonts w:ascii="標楷體" w:eastAsia="標楷體" w:hAnsi="標楷體" w:hint="eastAsia"/>
                  <w:color w:val="000000" w:themeColor="text1"/>
                  <w:rPrChange w:id="26178" w:author="家榮 張" w:date="2021-05-17T17:34:00Z">
                    <w:rPr>
                      <w:rFonts w:hint="eastAsia"/>
                    </w:rPr>
                  </w:rPrChange>
                </w:rPr>
                <w:t>自行</w:t>
              </w:r>
            </w:ins>
            <w:ins w:id="26179" w:author="家榮 張" w:date="2021-05-17T10:46:00Z">
              <w:r w:rsidR="00B06BCC" w:rsidRPr="006A0DC5">
                <w:rPr>
                  <w:rFonts w:ascii="標楷體" w:eastAsia="標楷體" w:hAnsi="標楷體" w:hint="eastAsia"/>
                  <w:color w:val="000000" w:themeColor="text1"/>
                  <w:rPrChange w:id="26180" w:author="家榮 張" w:date="2021-05-17T17:34:00Z">
                    <w:rPr>
                      <w:rFonts w:hint="eastAsia"/>
                    </w:rPr>
                  </w:rPrChange>
                </w:rPr>
                <w:t>輸入</w:t>
              </w:r>
            </w:ins>
          </w:p>
          <w:p w14:paraId="6BC55E75" w14:textId="1CB527F6" w:rsidR="006A0DC5" w:rsidRDefault="006A0DC5" w:rsidP="006A0DC5">
            <w:pPr>
              <w:snapToGrid w:val="0"/>
              <w:ind w:left="238" w:hangingChars="99" w:hanging="238"/>
              <w:rPr>
                <w:ins w:id="26181" w:author="家榮 張" w:date="2021-05-17T17:35:00Z"/>
                <w:rFonts w:ascii="標楷體" w:eastAsia="標楷體" w:hAnsi="標楷體"/>
                <w:color w:val="000000" w:themeColor="text1"/>
              </w:rPr>
            </w:pPr>
            <w:ins w:id="26182" w:author="家榮 張" w:date="2021-05-17T17:34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</w:t>
              </w:r>
            </w:ins>
          </w:p>
          <w:p w14:paraId="6CCACD39" w14:textId="0670219F" w:rsidR="006A0DC5" w:rsidRDefault="006A0DC5" w:rsidP="006A0DC5">
            <w:pPr>
              <w:snapToGrid w:val="0"/>
              <w:ind w:left="238" w:hangingChars="99" w:hanging="238"/>
              <w:rPr>
                <w:ins w:id="26183" w:author="家榮 張" w:date="2021-05-17T17:34:00Z"/>
                <w:rFonts w:ascii="標楷體" w:eastAsia="標楷體" w:hAnsi="標楷體"/>
                <w:color w:val="000000" w:themeColor="text1"/>
              </w:rPr>
            </w:pPr>
            <w:ins w:id="26184" w:author="家榮 張" w:date="2021-05-17T17:35:00Z">
              <w:r>
                <w:rPr>
                  <w:rFonts w:ascii="標楷體" w:eastAsia="標楷體" w:hAnsi="標楷體" w:hint="eastAsia"/>
                  <w:color w:val="000000" w:themeColor="text1"/>
                </w:rPr>
                <w:lastRenderedPageBreak/>
                <w:t xml:space="preserve"> </w:t>
              </w:r>
              <w:r>
                <w:rPr>
                  <w:rFonts w:ascii="標楷體" w:eastAsia="標楷體" w:hAnsi="標楷體"/>
                  <w:color w:val="000000" w:themeColor="text1"/>
                </w:rPr>
                <w:t xml:space="preserve"> IF(#TelTypeCode == “06”||#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Te</w:t>
              </w:r>
              <w:r>
                <w:rPr>
                  <w:rFonts w:ascii="標楷體" w:eastAsia="標楷體" w:hAnsi="標楷體"/>
                  <w:color w:val="000000" w:themeColor="text1"/>
                </w:rPr>
                <w:t>lTypeCode == “09”,V(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H,</w:t>
              </w:r>
            </w:ins>
            <w:ins w:id="26185" w:author="家榮 張" w:date="2021-05-17T17:40:00Z">
              <w:r>
                <w:rPr>
                  <w:rFonts w:ascii="標楷體" w:eastAsia="標楷體" w:hAnsi="標楷體"/>
                  <w:color w:val="000000" w:themeColor="text1"/>
                </w:rPr>
                <w:t>#RelationCode</w:t>
              </w:r>
            </w:ins>
            <w:ins w:id="26186" w:author="家榮 張" w:date="2021-05-17T17:41:00Z">
              <w:r>
                <w:rPr>
                  <w:rFonts w:ascii="標楷體" w:eastAsia="標楷體" w:hAnsi="標楷體"/>
                  <w:color w:val="000000" w:themeColor="text1"/>
                </w:rPr>
                <w:t>Help</w:t>
              </w:r>
            </w:ins>
            <w:ins w:id="26187" w:author="家榮 張" w:date="2021-05-17T17:35:00Z">
              <w:r>
                <w:rPr>
                  <w:rFonts w:ascii="標楷體" w:eastAsia="標楷體" w:hAnsi="標楷體"/>
                  <w:color w:val="000000" w:themeColor="text1"/>
                </w:rPr>
                <w:t>)</w:t>
              </w:r>
            </w:ins>
            <w:ins w:id="26188" w:author="家榮 張" w:date="2021-05-17T17:41:00Z">
              <w:r>
                <w:rPr>
                  <w:rFonts w:ascii="標楷體" w:eastAsia="標楷體" w:hAnsi="標楷體"/>
                  <w:color w:val="000000" w:themeColor="text1"/>
                </w:rPr>
                <w:t>,C(4,#RelationCode,$,V(H,#RelationCodeHelp))</w:t>
              </w:r>
            </w:ins>
          </w:p>
          <w:p w14:paraId="1D65B61E" w14:textId="1B39FAC9" w:rsidR="00B06BCC" w:rsidRDefault="006A0DC5" w:rsidP="006127BC">
            <w:pPr>
              <w:rPr>
                <w:ins w:id="26189" w:author="家榮 張" w:date="2021-05-17T10:46:00Z"/>
                <w:rFonts w:ascii="標楷體" w:eastAsia="標楷體" w:hAnsi="標楷體"/>
              </w:rPr>
            </w:pPr>
            <w:ins w:id="26190" w:author="家榮 張" w:date="2021-05-17T17:34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</w:ins>
            <w:ins w:id="26191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  <w:color w:val="000000" w:themeColor="text1"/>
                </w:rPr>
                <w:t>RelationC</w:t>
              </w:r>
            </w:ins>
            <w:ins w:id="26192" w:author="家榮 張" w:date="2021-05-17T17:42:00Z">
              <w:r w:rsidR="00174462">
                <w:rPr>
                  <w:rFonts w:ascii="標楷體" w:eastAsia="標楷體" w:hAnsi="標楷體"/>
                  <w:color w:val="000000" w:themeColor="text1"/>
                </w:rPr>
                <w:t>o</w:t>
              </w:r>
            </w:ins>
            <w:ins w:id="26193" w:author="家榮 張" w:date="2021-05-17T10:46:00Z">
              <w:r w:rsidR="00B06BCC">
                <w:rPr>
                  <w:rFonts w:ascii="標楷體" w:eastAsia="標楷體" w:hAnsi="標楷體"/>
                  <w:color w:val="000000" w:themeColor="text1"/>
                </w:rPr>
                <w:t>de</w:t>
              </w:r>
            </w:ins>
          </w:p>
        </w:tc>
      </w:tr>
      <w:tr w:rsidR="006A0DC5" w14:paraId="717DAEA5" w14:textId="77777777" w:rsidTr="006127BC">
        <w:trPr>
          <w:trHeight w:val="291"/>
          <w:jc w:val="center"/>
          <w:ins w:id="26194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1C415" w14:textId="77777777" w:rsidR="00B06BCC" w:rsidRDefault="00B06BCC" w:rsidP="006127BC">
            <w:pPr>
              <w:rPr>
                <w:ins w:id="26195" w:author="家榮 張" w:date="2021-05-17T10:46:00Z"/>
                <w:rFonts w:ascii="標楷體" w:eastAsia="標楷體" w:hAnsi="標楷體"/>
              </w:rPr>
            </w:pPr>
            <w:ins w:id="26196" w:author="家榮 張" w:date="2021-05-17T10:46:00Z">
              <w:r>
                <w:rPr>
                  <w:rFonts w:ascii="標楷體" w:eastAsia="標楷體" w:hAnsi="標楷體"/>
                </w:rPr>
                <w:lastRenderedPageBreak/>
                <w:t>8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C5ACE" w14:textId="77777777" w:rsidR="00B06BCC" w:rsidRDefault="00B06BCC" w:rsidP="006127BC">
            <w:pPr>
              <w:rPr>
                <w:ins w:id="26197" w:author="家榮 張" w:date="2021-05-17T10:46:00Z"/>
                <w:rFonts w:ascii="標楷體" w:eastAsia="標楷體" w:hAnsi="標楷體"/>
              </w:rPr>
            </w:pPr>
            <w:ins w:id="26198" w:author="家榮 張" w:date="2021-05-17T10:46:00Z">
              <w:r>
                <w:rPr>
                  <w:rFonts w:ascii="標楷體" w:eastAsia="標楷體" w:hAnsi="標楷體" w:hint="eastAsia"/>
                </w:rPr>
                <w:t>聯絡人姓名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705F" w14:textId="77777777" w:rsidR="00B06BCC" w:rsidRDefault="00B06BCC" w:rsidP="006127BC">
            <w:pPr>
              <w:rPr>
                <w:ins w:id="26199" w:author="家榮 張" w:date="2021-05-17T10:46:00Z"/>
                <w:rFonts w:ascii="標楷體" w:eastAsia="標楷體" w:hAnsi="標楷體"/>
              </w:rPr>
            </w:pPr>
            <w:ins w:id="26200" w:author="家榮 張" w:date="2021-05-17T10:46:00Z">
              <w:r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7B6B1" w14:textId="77777777" w:rsidR="00B06BCC" w:rsidRDefault="00B06BCC" w:rsidP="006127BC">
            <w:pPr>
              <w:rPr>
                <w:ins w:id="26201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7766" w14:textId="77777777" w:rsidR="00B06BCC" w:rsidRDefault="00B06BCC" w:rsidP="006127BC">
            <w:pPr>
              <w:rPr>
                <w:ins w:id="26202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94863" w14:textId="77777777" w:rsidR="00B06BCC" w:rsidRDefault="00B06BCC" w:rsidP="006127BC">
            <w:pPr>
              <w:rPr>
                <w:ins w:id="26203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AF0FB" w14:textId="77777777" w:rsidR="00B06BCC" w:rsidRDefault="00B06BCC" w:rsidP="006127BC">
            <w:pPr>
              <w:rPr>
                <w:ins w:id="26204" w:author="家榮 張" w:date="2021-05-17T10:46:00Z"/>
                <w:rFonts w:ascii="標楷體" w:eastAsia="標楷體" w:hAnsi="標楷體"/>
              </w:rPr>
            </w:pPr>
            <w:ins w:id="26205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BA022" w14:textId="77777777" w:rsidR="00B06BCC" w:rsidRDefault="00B06BCC" w:rsidP="006127BC">
            <w:pPr>
              <w:snapToGrid w:val="0"/>
              <w:ind w:left="238" w:hangingChars="99" w:hanging="238"/>
              <w:rPr>
                <w:ins w:id="26206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6207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 可以輸入</w:t>
              </w:r>
            </w:ins>
          </w:p>
          <w:p w14:paraId="2CF610A5" w14:textId="532A10D0" w:rsidR="00B06BCC" w:rsidRDefault="00181A84" w:rsidP="006127BC">
            <w:pPr>
              <w:snapToGrid w:val="0"/>
              <w:ind w:left="238" w:hangingChars="99" w:hanging="238"/>
              <w:rPr>
                <w:ins w:id="26208" w:author="家榮 張" w:date="2021-05-17T17:48:00Z"/>
                <w:rFonts w:ascii="標楷體" w:eastAsia="標楷體" w:hAnsi="標楷體"/>
                <w:color w:val="000000" w:themeColor="text1"/>
              </w:rPr>
            </w:pPr>
            <w:ins w:id="26209" w:author="家榮 張" w:date="2021-05-17T11:09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</w:ins>
            <w:ins w:id="26210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.若與借款人關係為00則不</w:t>
              </w:r>
            </w:ins>
            <w:ins w:id="26211" w:author="家榮 張" w:date="2021-05-17T11:08:00Z">
              <w:r>
                <w:rPr>
                  <w:rFonts w:ascii="標楷體" w:eastAsia="標楷體" w:hAnsi="標楷體" w:hint="eastAsia"/>
                  <w:color w:val="000000" w:themeColor="text1"/>
                </w:rPr>
                <w:t>必</w:t>
              </w:r>
            </w:ins>
            <w:ins w:id="26212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輸入</w:t>
              </w:r>
            </w:ins>
          </w:p>
          <w:p w14:paraId="0FD3CA77" w14:textId="3CDFEB15" w:rsidR="0016676E" w:rsidRDefault="0016676E" w:rsidP="006127BC">
            <w:pPr>
              <w:snapToGrid w:val="0"/>
              <w:ind w:left="238" w:hangingChars="99" w:hanging="238"/>
              <w:rPr>
                <w:ins w:id="26213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6214" w:author="家榮 張" w:date="2021-05-17T17:48:00Z">
              <w:r>
                <w:rPr>
                  <w:rFonts w:ascii="標楷體" w:eastAsia="標楷體" w:hAnsi="標楷體" w:hint="eastAsia"/>
                  <w:color w:val="000000" w:themeColor="text1"/>
                </w:rPr>
                <w:t>3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</w:t>
              </w:r>
              <w:r>
                <w:rPr>
                  <w:rFonts w:ascii="標楷體" w:eastAsia="標楷體" w:hAnsi="標楷體"/>
                  <w:color w:val="000000" w:themeColor="text1"/>
                </w:rPr>
                <w:t>IF(#TelTypeCod</w:t>
              </w:r>
            </w:ins>
            <w:ins w:id="26215" w:author="家榮 張" w:date="2021-05-17T17:49:00Z">
              <w:r>
                <w:rPr>
                  <w:rFonts w:ascii="標楷體" w:eastAsia="標楷體" w:hAnsi="標楷體"/>
                  <w:color w:val="000000" w:themeColor="text1"/>
                </w:rPr>
                <w:t>e ==”06”||#TelTypeCode==”09”,V(7),$)</w:t>
              </w:r>
            </w:ins>
          </w:p>
          <w:p w14:paraId="76E95C0F" w14:textId="55D6657C" w:rsidR="00B06BCC" w:rsidRDefault="0016676E" w:rsidP="006127BC">
            <w:pPr>
              <w:rPr>
                <w:ins w:id="26216" w:author="家榮 張" w:date="2021-05-17T10:46:00Z"/>
                <w:rFonts w:ascii="標楷體" w:eastAsia="標楷體" w:hAnsi="標楷體"/>
              </w:rPr>
            </w:pPr>
            <w:ins w:id="26217" w:author="家榮 張" w:date="2021-05-17T17:48:00Z">
              <w:r>
                <w:rPr>
                  <w:rFonts w:ascii="標楷體" w:eastAsia="標楷體" w:hAnsi="標楷體" w:hint="eastAsia"/>
                  <w:color w:val="000000" w:themeColor="text1"/>
                </w:rPr>
                <w:t>4</w:t>
              </w:r>
            </w:ins>
            <w:ins w:id="26218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  <w:color w:val="000000" w:themeColor="text1"/>
                </w:rPr>
                <w:t>LiaisonName</w:t>
              </w:r>
            </w:ins>
          </w:p>
        </w:tc>
      </w:tr>
      <w:tr w:rsidR="006A0DC5" w14:paraId="1FF9D7C5" w14:textId="77777777" w:rsidTr="006127BC">
        <w:trPr>
          <w:trHeight w:val="291"/>
          <w:jc w:val="center"/>
          <w:ins w:id="26219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1F23D" w14:textId="77777777" w:rsidR="00B06BCC" w:rsidRDefault="00B06BCC" w:rsidP="006127BC">
            <w:pPr>
              <w:rPr>
                <w:ins w:id="26220" w:author="家榮 張" w:date="2021-05-17T10:46:00Z"/>
                <w:rFonts w:ascii="標楷體" w:eastAsia="標楷體" w:hAnsi="標楷體"/>
              </w:rPr>
            </w:pPr>
            <w:ins w:id="26221" w:author="家榮 張" w:date="2021-05-17T10:46:00Z"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70991" w14:textId="77777777" w:rsidR="00B06BCC" w:rsidRDefault="00B06BCC" w:rsidP="006127BC">
            <w:pPr>
              <w:rPr>
                <w:ins w:id="26222" w:author="家榮 張" w:date="2021-05-17T10:46:00Z"/>
                <w:rFonts w:ascii="標楷體" w:eastAsia="標楷體" w:hAnsi="標楷體"/>
              </w:rPr>
            </w:pPr>
            <w:ins w:id="26223" w:author="家榮 張" w:date="2021-05-17T10:46:00Z">
              <w:r>
                <w:rPr>
                  <w:rFonts w:ascii="標楷體" w:eastAsia="標楷體" w:hAnsi="標楷體" w:hint="eastAsia"/>
                </w:rPr>
                <w:t>備註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6DFCE" w14:textId="77777777" w:rsidR="00B06BCC" w:rsidRDefault="00B06BCC" w:rsidP="006127BC">
            <w:pPr>
              <w:rPr>
                <w:ins w:id="26224" w:author="家榮 張" w:date="2021-05-17T10:46:00Z"/>
                <w:rFonts w:ascii="標楷體" w:eastAsia="標楷體" w:hAnsi="標楷體"/>
              </w:rPr>
            </w:pPr>
            <w:ins w:id="26225" w:author="家榮 張" w:date="2021-05-17T10:46:00Z">
              <w:r>
                <w:rPr>
                  <w:rFonts w:ascii="標楷體" w:eastAsia="標楷體" w:hAnsi="標楷體" w:hint="eastAsia"/>
                </w:rPr>
                <w:t>40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4E3C3" w14:textId="77777777" w:rsidR="00B06BCC" w:rsidRDefault="00B06BCC" w:rsidP="006127BC">
            <w:pPr>
              <w:rPr>
                <w:ins w:id="26226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2887C" w14:textId="77777777" w:rsidR="00B06BCC" w:rsidRDefault="00B06BCC" w:rsidP="006127BC">
            <w:pPr>
              <w:rPr>
                <w:ins w:id="26227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AABF4" w14:textId="77777777" w:rsidR="00B06BCC" w:rsidRDefault="00B06BCC" w:rsidP="006127BC">
            <w:pPr>
              <w:rPr>
                <w:ins w:id="26228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37E3D" w14:textId="77777777" w:rsidR="00B06BCC" w:rsidRDefault="00B06BCC" w:rsidP="006127BC">
            <w:pPr>
              <w:rPr>
                <w:ins w:id="26229" w:author="家榮 張" w:date="2021-05-17T10:46:00Z"/>
                <w:rFonts w:ascii="標楷體" w:eastAsia="標楷體" w:hAnsi="標楷體"/>
              </w:rPr>
            </w:pPr>
            <w:ins w:id="26230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ED8C2" w14:textId="77777777" w:rsidR="00B06BCC" w:rsidRDefault="00B06BCC" w:rsidP="006127BC">
            <w:pPr>
              <w:snapToGrid w:val="0"/>
              <w:ind w:left="238" w:hangingChars="99" w:hanging="238"/>
              <w:rPr>
                <w:ins w:id="26231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6232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1.「新增」時,可以輸入</w:t>
              </w:r>
            </w:ins>
          </w:p>
          <w:p w14:paraId="37610497" w14:textId="234BF01B" w:rsidR="00B06BCC" w:rsidRDefault="00181A84" w:rsidP="006127BC">
            <w:pPr>
              <w:rPr>
                <w:ins w:id="26233" w:author="家榮 張" w:date="2021-05-17T10:46:00Z"/>
                <w:rFonts w:ascii="標楷體" w:eastAsia="標楷體" w:hAnsi="標楷體"/>
              </w:rPr>
            </w:pPr>
            <w:ins w:id="26234" w:author="家榮 張" w:date="2021-05-17T11:09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</w:ins>
            <w:ins w:id="26235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  <w:color w:val="000000" w:themeColor="text1"/>
                </w:rPr>
                <w:t>Rmk</w:t>
              </w:r>
            </w:ins>
          </w:p>
        </w:tc>
      </w:tr>
      <w:tr w:rsidR="006A0DC5" w14:paraId="6F52B5FE" w14:textId="77777777" w:rsidTr="006127BC">
        <w:trPr>
          <w:trHeight w:val="291"/>
          <w:jc w:val="center"/>
          <w:ins w:id="26236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75BE9" w14:textId="77777777" w:rsidR="00B06BCC" w:rsidRDefault="00B06BCC" w:rsidP="006127BC">
            <w:pPr>
              <w:rPr>
                <w:ins w:id="26237" w:author="家榮 張" w:date="2021-05-17T10:46:00Z"/>
                <w:rFonts w:ascii="標楷體" w:eastAsia="標楷體" w:hAnsi="標楷體"/>
              </w:rPr>
            </w:pPr>
            <w:ins w:id="26238" w:author="家榮 張" w:date="2021-05-17T10:46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DCE17" w14:textId="77777777" w:rsidR="00B06BCC" w:rsidRDefault="00B06BCC" w:rsidP="006127BC">
            <w:pPr>
              <w:rPr>
                <w:ins w:id="26239" w:author="家榮 張" w:date="2021-05-17T10:46:00Z"/>
                <w:rFonts w:ascii="標楷體" w:eastAsia="標楷體" w:hAnsi="標楷體"/>
              </w:rPr>
            </w:pPr>
            <w:ins w:id="26240" w:author="家榮 張" w:date="2021-05-17T10:46:00Z">
              <w:r>
                <w:rPr>
                  <w:rFonts w:ascii="標楷體" w:eastAsia="標楷體" w:hAnsi="標楷體" w:hint="eastAsia"/>
                </w:rPr>
                <w:t>啟用記號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81707" w14:textId="77777777" w:rsidR="00B06BCC" w:rsidRDefault="00B06BCC" w:rsidP="006127BC">
            <w:pPr>
              <w:rPr>
                <w:ins w:id="26241" w:author="家榮 張" w:date="2021-05-17T10:46:00Z"/>
                <w:rFonts w:ascii="標楷體" w:eastAsia="標楷體" w:hAnsi="標楷體"/>
              </w:rPr>
            </w:pPr>
            <w:ins w:id="26242" w:author="家榮 張" w:date="2021-05-17T10:4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85D1B" w14:textId="77777777" w:rsidR="00B06BCC" w:rsidRDefault="00B06BCC" w:rsidP="006127BC">
            <w:pPr>
              <w:rPr>
                <w:ins w:id="26243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8AE6C" w14:textId="77777777" w:rsidR="00B06BCC" w:rsidRDefault="00B06BCC" w:rsidP="006127BC">
            <w:pPr>
              <w:rPr>
                <w:ins w:id="26244" w:author="家榮 張" w:date="2021-05-17T10:46:00Z"/>
                <w:rFonts w:ascii="標楷體" w:eastAsia="標楷體" w:hAnsi="標楷體"/>
              </w:rPr>
            </w:pPr>
            <w:ins w:id="26245" w:author="家榮 張" w:date="2021-05-17T10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EnableFg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"_(11).附件11"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11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485E" w14:textId="77777777" w:rsidR="00B06BCC" w:rsidRDefault="00B06BCC" w:rsidP="006127BC">
            <w:pPr>
              <w:rPr>
                <w:ins w:id="26246" w:author="家榮 張" w:date="2021-05-17T10:46:00Z"/>
                <w:rFonts w:ascii="標楷體" w:eastAsia="標楷體" w:hAnsi="標楷體"/>
              </w:rPr>
            </w:pPr>
            <w:ins w:id="26247" w:author="家榮 張" w:date="2021-05-17T10:4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CFD8A" w14:textId="77777777" w:rsidR="00B06BCC" w:rsidRDefault="00B06BCC" w:rsidP="006127BC">
            <w:pPr>
              <w:rPr>
                <w:ins w:id="26248" w:author="家榮 張" w:date="2021-05-17T10:46:00Z"/>
                <w:rFonts w:ascii="標楷體" w:eastAsia="標楷體" w:hAnsi="標楷體"/>
              </w:rPr>
            </w:pPr>
            <w:ins w:id="26249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7643C" w14:textId="770E5DE7" w:rsidR="00B06BCC" w:rsidRDefault="00B06BCC" w:rsidP="006127BC">
            <w:pPr>
              <w:snapToGrid w:val="0"/>
              <w:ind w:left="238" w:hangingChars="99" w:hanging="238"/>
              <w:rPr>
                <w:ins w:id="26250" w:author="家榮 張" w:date="2021-05-17T17:55:00Z"/>
                <w:rFonts w:ascii="標楷體" w:eastAsia="標楷體" w:hAnsi="標楷體"/>
                <w:color w:val="000000" w:themeColor="text1"/>
              </w:rPr>
            </w:pPr>
            <w:ins w:id="26251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1.「新增」時,必須輸入</w:t>
              </w:r>
            </w:ins>
          </w:p>
          <w:p w14:paraId="18AB9299" w14:textId="228126A8" w:rsidR="006F6E1D" w:rsidRDefault="006F6E1D" w:rsidP="006127BC">
            <w:pPr>
              <w:snapToGrid w:val="0"/>
              <w:ind w:left="238" w:hangingChars="99" w:hanging="238"/>
              <w:rPr>
                <w:ins w:id="26252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6253" w:author="家榮 張" w:date="2021-05-17T17:55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</w:t>
              </w:r>
            </w:ins>
            <w:ins w:id="26254" w:author="家榮 張" w:date="2021-05-17T17:56:00Z">
              <w:r>
                <w:rPr>
                  <w:rFonts w:ascii="標楷體" w:eastAsia="標楷體" w:hAnsi="標楷體"/>
                  <w:color w:val="000000" w:themeColor="text1"/>
                </w:rPr>
                <w:t>V(H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,</w:t>
              </w:r>
              <w:r>
                <w:rPr>
                  <w:rFonts w:ascii="標楷體" w:eastAsia="標楷體" w:hAnsi="標楷體"/>
                  <w:color w:val="000000" w:themeColor="text1"/>
                </w:rPr>
                <w:t>#EnablcFgHelp)</w:t>
              </w:r>
            </w:ins>
          </w:p>
          <w:p w14:paraId="5408C3F7" w14:textId="051BB76F" w:rsidR="00B06BCC" w:rsidRDefault="006F6E1D" w:rsidP="006127BC">
            <w:pPr>
              <w:rPr>
                <w:ins w:id="26255" w:author="家榮 張" w:date="2021-05-17T10:46:00Z"/>
                <w:rFonts w:ascii="標楷體" w:eastAsia="標楷體" w:hAnsi="標楷體"/>
              </w:rPr>
            </w:pPr>
            <w:ins w:id="26256" w:author="家榮 張" w:date="2021-05-17T17:55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</w:ins>
            <w:ins w:id="26257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  <w:color w:val="000000" w:themeColor="text1"/>
                </w:rPr>
                <w:t>Enable</w:t>
              </w:r>
            </w:ins>
          </w:p>
        </w:tc>
      </w:tr>
      <w:tr w:rsidR="006A0DC5" w14:paraId="5063F7B2" w14:textId="77777777" w:rsidTr="006127BC">
        <w:trPr>
          <w:trHeight w:val="291"/>
          <w:jc w:val="center"/>
          <w:ins w:id="26258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CB441" w14:textId="77777777" w:rsidR="00B06BCC" w:rsidRDefault="00B06BCC" w:rsidP="006127BC">
            <w:pPr>
              <w:rPr>
                <w:ins w:id="26259" w:author="家榮 張" w:date="2021-05-17T10:46:00Z"/>
                <w:rFonts w:ascii="標楷體" w:eastAsia="標楷體" w:hAnsi="標楷體"/>
              </w:rPr>
            </w:pPr>
            <w:ins w:id="26260" w:author="家榮 張" w:date="2021-05-17T10:46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BF982" w14:textId="77777777" w:rsidR="00B06BCC" w:rsidRDefault="00B06BCC" w:rsidP="006127BC">
            <w:pPr>
              <w:rPr>
                <w:ins w:id="26261" w:author="家榮 張" w:date="2021-05-17T10:46:00Z"/>
                <w:rFonts w:ascii="標楷體" w:eastAsia="標楷體" w:hAnsi="標楷體"/>
              </w:rPr>
            </w:pPr>
            <w:ins w:id="26262" w:author="家榮 張" w:date="2021-05-17T10:46:00Z">
              <w:r>
                <w:rPr>
                  <w:rFonts w:ascii="標楷體" w:eastAsia="標楷體" w:hAnsi="標楷體" w:hint="eastAsia"/>
                </w:rPr>
                <w:t>停用原因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FA62E" w14:textId="77777777" w:rsidR="00B06BCC" w:rsidRDefault="00B06BCC" w:rsidP="006127BC">
            <w:pPr>
              <w:rPr>
                <w:ins w:id="26263" w:author="家榮 張" w:date="2021-05-17T10:46:00Z"/>
                <w:rFonts w:ascii="標楷體" w:eastAsia="標楷體" w:hAnsi="標楷體"/>
              </w:rPr>
            </w:pPr>
            <w:ins w:id="26264" w:author="家榮 張" w:date="2021-05-17T10:46:00Z">
              <w:r>
                <w:rPr>
                  <w:rFonts w:ascii="標楷體" w:eastAsia="標楷體" w:hAnsi="標楷體" w:hint="eastAsia"/>
                </w:rPr>
                <w:t>40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6DDCC" w14:textId="77777777" w:rsidR="00B06BCC" w:rsidRDefault="00B06BCC" w:rsidP="006127BC">
            <w:pPr>
              <w:rPr>
                <w:ins w:id="26265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79F98" w14:textId="77777777" w:rsidR="00B06BCC" w:rsidRDefault="00B06BCC" w:rsidP="006127BC">
            <w:pPr>
              <w:rPr>
                <w:ins w:id="26266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64CF" w14:textId="77777777" w:rsidR="00B06BCC" w:rsidRDefault="00B06BCC" w:rsidP="006127BC">
            <w:pPr>
              <w:rPr>
                <w:ins w:id="26267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223D5" w14:textId="77777777" w:rsidR="00B06BCC" w:rsidRDefault="00B06BCC" w:rsidP="006127BC">
            <w:pPr>
              <w:rPr>
                <w:ins w:id="26268" w:author="家榮 張" w:date="2021-05-17T10:46:00Z"/>
                <w:rFonts w:ascii="標楷體" w:eastAsia="標楷體" w:hAnsi="標楷體"/>
              </w:rPr>
            </w:pPr>
            <w:ins w:id="26269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5528E" w14:textId="55D0CA63" w:rsidR="00B06BCC" w:rsidRDefault="00B06BCC" w:rsidP="006127BC">
            <w:pPr>
              <w:snapToGrid w:val="0"/>
              <w:ind w:left="238" w:hangingChars="99" w:hanging="238"/>
              <w:rPr>
                <w:ins w:id="26270" w:author="家榮 張" w:date="2021-05-17T17:56:00Z"/>
                <w:rFonts w:ascii="標楷體" w:eastAsia="標楷體" w:hAnsi="標楷體"/>
                <w:color w:val="000000" w:themeColor="text1"/>
              </w:rPr>
            </w:pPr>
            <w:ins w:id="26271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1.「</w:t>
              </w:r>
            </w:ins>
            <w:ins w:id="26272" w:author="家榮 張" w:date="2021-05-17T11:29:00Z">
              <w:r w:rsidR="009177FF">
                <w:rPr>
                  <w:rFonts w:ascii="標楷體" w:eastAsia="標楷體" w:hAnsi="標楷體" w:hint="eastAsia"/>
                  <w:color w:val="000000" w:themeColor="text1"/>
                </w:rPr>
                <w:t>啟用記號</w:t>
              </w:r>
            </w:ins>
            <w:ins w:id="26273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」</w:t>
              </w:r>
            </w:ins>
            <w:ins w:id="26274" w:author="家榮 張" w:date="2021-05-17T11:29:00Z">
              <w:r w:rsidR="009177FF">
                <w:rPr>
                  <w:rFonts w:ascii="標楷體" w:eastAsia="標楷體" w:hAnsi="標楷體" w:hint="eastAsia"/>
                  <w:color w:val="000000" w:themeColor="text1"/>
                </w:rPr>
                <w:t>為「N」</w:t>
              </w:r>
            </w:ins>
            <w:ins w:id="26275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時,必須輸入</w:t>
              </w:r>
            </w:ins>
          </w:p>
          <w:p w14:paraId="45F10FB5" w14:textId="06DDE55D" w:rsidR="00AD7DA0" w:rsidRDefault="00AD7DA0" w:rsidP="006127BC">
            <w:pPr>
              <w:snapToGrid w:val="0"/>
              <w:ind w:left="238" w:hangingChars="99" w:hanging="238"/>
              <w:rPr>
                <w:ins w:id="26276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6277" w:author="家榮 張" w:date="2021-05-17T17:56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</w:t>
              </w:r>
              <w:r>
                <w:rPr>
                  <w:rFonts w:ascii="標楷體" w:eastAsia="標楷體" w:hAnsi="標楷體"/>
                  <w:color w:val="000000" w:themeColor="text1"/>
                </w:rPr>
                <w:t>C(5,#Enable,N,</w:t>
              </w:r>
            </w:ins>
            <w:ins w:id="26278" w:author="家榮 張" w:date="2021-05-17T17:57:00Z">
              <w:r>
                <w:rPr>
                  <w:rFonts w:ascii="標楷體" w:eastAsia="標楷體" w:hAnsi="標楷體"/>
                  <w:color w:val="000000" w:themeColor="text1"/>
                </w:rPr>
                <w:t>V(7))</w:t>
              </w:r>
            </w:ins>
          </w:p>
          <w:p w14:paraId="1CD271C9" w14:textId="58F5A78A" w:rsidR="00B06BCC" w:rsidRDefault="006D6E41" w:rsidP="006127BC">
            <w:pPr>
              <w:rPr>
                <w:ins w:id="26279" w:author="家榮 張" w:date="2021-05-17T10:46:00Z"/>
                <w:rFonts w:ascii="標楷體" w:eastAsia="標楷體" w:hAnsi="標楷體"/>
              </w:rPr>
            </w:pPr>
            <w:ins w:id="26280" w:author="家榮 張" w:date="2021-05-17T17:57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</w:ins>
            <w:ins w:id="26281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  <w:color w:val="000000" w:themeColor="text1"/>
                </w:rPr>
                <w:t>StopReason</w:t>
              </w:r>
            </w:ins>
          </w:p>
        </w:tc>
      </w:tr>
    </w:tbl>
    <w:p w14:paraId="1F713D53" w14:textId="4A915FAC" w:rsidR="00B06BCC" w:rsidRDefault="00B06BCC" w:rsidP="00B06BCC">
      <w:pPr>
        <w:pStyle w:val="4"/>
        <w:numPr>
          <w:ilvl w:val="0"/>
          <w:numId w:val="0"/>
        </w:numPr>
        <w:ind w:left="1134"/>
        <w:rPr>
          <w:ins w:id="26282" w:author="家榮 張" w:date="2021-05-17T10:47:00Z"/>
        </w:rPr>
      </w:pPr>
      <w:ins w:id="26283" w:author="家榮 張" w:date="2021-05-17T10:47:00Z">
        <w:r>
          <w:t>B</w:t>
        </w:r>
        <w:r>
          <w:rPr>
            <w:rFonts w:hint="eastAsia"/>
          </w:rPr>
          <w:t>.</w:t>
        </w:r>
        <w:r>
          <w:t>UI</w:t>
        </w:r>
        <w:r>
          <w:rPr>
            <w:rFonts w:hint="eastAsia"/>
          </w:rPr>
          <w:t>畫面</w:t>
        </w:r>
        <w:r>
          <w:rPr>
            <w:rFonts w:hint="eastAsia"/>
          </w:rPr>
          <w:t>(</w:t>
        </w:r>
        <w:r>
          <w:rPr>
            <w:rFonts w:hint="eastAsia"/>
          </w:rPr>
          <w:t>修改</w:t>
        </w:r>
        <w:r>
          <w:rPr>
            <w:rFonts w:hint="eastAsia"/>
          </w:rPr>
          <w:t>)</w:t>
        </w:r>
      </w:ins>
    </w:p>
    <w:p w14:paraId="564A6248" w14:textId="65524D18" w:rsidR="00B06BCC" w:rsidRDefault="00B06BCC" w:rsidP="00B06BCC">
      <w:pPr>
        <w:rPr>
          <w:ins w:id="26284" w:author="家榮 張" w:date="2021-05-17T10:47:00Z"/>
          <w:noProof/>
        </w:rPr>
      </w:pPr>
      <w:ins w:id="26285" w:author="家榮 張" w:date="2021-05-17T10:52:00Z">
        <w:r>
          <w:rPr>
            <w:noProof/>
          </w:rPr>
          <w:drawing>
            <wp:inline distT="0" distB="0" distL="0" distR="0" wp14:anchorId="21646F75" wp14:editId="5B8AA11D">
              <wp:extent cx="6479540" cy="1570355"/>
              <wp:effectExtent l="0" t="0" r="0" b="0"/>
              <wp:docPr id="119" name="圖片 1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5703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EA948C8" w14:textId="77777777" w:rsidR="00B06BCC" w:rsidRDefault="00B06BCC" w:rsidP="00B06BCC">
      <w:pPr>
        <w:pStyle w:val="a"/>
        <w:numPr>
          <w:ilvl w:val="0"/>
          <w:numId w:val="55"/>
        </w:numPr>
        <w:spacing w:before="0"/>
        <w:ind w:left="1418"/>
        <w:rPr>
          <w:ins w:id="26286" w:author="家榮 張" w:date="2021-05-17T10:47:00Z"/>
        </w:rPr>
      </w:pPr>
      <w:ins w:id="26287" w:author="家榮 張" w:date="2021-05-17T10:47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3F5A1EB0" w14:textId="77777777" w:rsidR="00B06BCC" w:rsidRDefault="00B06BCC" w:rsidP="00B06BCC">
      <w:pPr>
        <w:rPr>
          <w:ins w:id="26288" w:author="家榮 張" w:date="2021-05-17T10:47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06BCC" w14:paraId="0C07A0D5" w14:textId="77777777" w:rsidTr="000140B5">
        <w:trPr>
          <w:tblHeader/>
          <w:ins w:id="26289" w:author="家榮 張" w:date="2021-05-17T10:4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580D7E" w14:textId="77777777" w:rsidR="00B06BCC" w:rsidRDefault="00B06BCC" w:rsidP="006127BC">
            <w:pPr>
              <w:jc w:val="center"/>
              <w:rPr>
                <w:ins w:id="26290" w:author="家榮 張" w:date="2021-05-17T10:47:00Z"/>
                <w:rFonts w:ascii="標楷體" w:eastAsia="標楷體" w:hAnsi="標楷體"/>
              </w:rPr>
            </w:pPr>
            <w:ins w:id="26291" w:author="家榮 張" w:date="2021-05-17T10:47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0A8685" w14:textId="77777777" w:rsidR="00B06BCC" w:rsidRDefault="00B06BCC" w:rsidP="006127BC">
            <w:pPr>
              <w:jc w:val="center"/>
              <w:rPr>
                <w:ins w:id="26292" w:author="家榮 張" w:date="2021-05-17T10:47:00Z"/>
                <w:rFonts w:ascii="標楷體" w:eastAsia="標楷體" w:hAnsi="標楷體"/>
              </w:rPr>
            </w:pPr>
            <w:ins w:id="26293" w:author="家榮 張" w:date="2021-05-17T10:47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D77DF2" w14:textId="77777777" w:rsidR="00B06BCC" w:rsidRDefault="00B06BCC" w:rsidP="006127BC">
            <w:pPr>
              <w:jc w:val="center"/>
              <w:rPr>
                <w:ins w:id="26294" w:author="家榮 張" w:date="2021-05-17T10:47:00Z"/>
                <w:rFonts w:ascii="標楷體" w:eastAsia="標楷體" w:hAnsi="標楷體"/>
              </w:rPr>
            </w:pPr>
            <w:ins w:id="26295" w:author="家榮 張" w:date="2021-05-17T10:47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B06BCC" w14:paraId="340AA101" w14:textId="77777777" w:rsidTr="006127BC">
        <w:trPr>
          <w:ins w:id="26296" w:author="家榮 張" w:date="2021-05-17T10:4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636D9" w14:textId="4265F3E9" w:rsidR="00B06BCC" w:rsidRDefault="001B72C4" w:rsidP="006127BC">
            <w:pPr>
              <w:jc w:val="center"/>
              <w:rPr>
                <w:ins w:id="26297" w:author="家榮 張" w:date="2021-05-17T10:47:00Z"/>
                <w:rFonts w:ascii="標楷體" w:eastAsia="標楷體" w:hAnsi="標楷體"/>
              </w:rPr>
            </w:pPr>
            <w:ins w:id="26298" w:author="家榮 張" w:date="2021-05-17T10:5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2DB79" w14:textId="77777777" w:rsidR="00B06BCC" w:rsidRDefault="00B06BCC" w:rsidP="006127BC">
            <w:pPr>
              <w:rPr>
                <w:ins w:id="26299" w:author="家榮 張" w:date="2021-05-17T10:47:00Z"/>
                <w:rFonts w:ascii="標楷體" w:eastAsia="標楷體" w:hAnsi="標楷體"/>
                <w:lang w:eastAsia="zh-HK"/>
              </w:rPr>
            </w:pPr>
            <w:ins w:id="26300" w:author="家榮 張" w:date="2021-05-17T10:47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ABD73" w14:textId="77777777" w:rsidR="00B06BCC" w:rsidRDefault="00B06BCC" w:rsidP="006127BC">
            <w:pPr>
              <w:rPr>
                <w:ins w:id="26301" w:author="家榮 張" w:date="2021-05-17T10:47:00Z"/>
                <w:rFonts w:ascii="標楷體" w:eastAsia="標楷體" w:hAnsi="標楷體"/>
                <w:lang w:eastAsia="zh-HK"/>
              </w:rPr>
            </w:pPr>
            <w:ins w:id="26302" w:author="家榮 張" w:date="2021-05-17T10:47:00Z">
              <w:r>
                <w:rPr>
                  <w:rFonts w:ascii="標楷體" w:eastAsia="標楷體" w:hAnsi="標楷體" w:hint="eastAsia"/>
                </w:rPr>
                <w:t xml:space="preserve">1.【L1905 </w:t>
              </w:r>
              <w:r>
                <w:rPr>
                  <w:rFonts w:ascii="標楷體" w:eastAsia="標楷體" w:hAnsi="標楷體" w:hint="eastAsia"/>
                  <w:lang w:eastAsia="zh-HK"/>
                </w:rPr>
                <w:t>顧客聯絡電話查詢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18A2AE6F" w14:textId="77777777" w:rsidR="00B06BCC" w:rsidRDefault="00B06BCC" w:rsidP="006127BC">
            <w:pPr>
              <w:rPr>
                <w:ins w:id="26303" w:author="家榮 張" w:date="2021-05-17T10:47:00Z"/>
                <w:rFonts w:ascii="標楷體" w:eastAsia="標楷體" w:hAnsi="標楷體"/>
                <w:lang w:eastAsia="zh-HK"/>
              </w:rPr>
            </w:pPr>
            <w:ins w:id="26304" w:author="家榮 張" w:date="2021-05-17T10:47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功能修改時顯示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執行修改顧客聯絡電話資料</w:t>
              </w:r>
            </w:ins>
          </w:p>
        </w:tc>
      </w:tr>
      <w:tr w:rsidR="00B06BCC" w14:paraId="471E017D" w14:textId="77777777" w:rsidTr="006127BC">
        <w:trPr>
          <w:ins w:id="26305" w:author="家榮 張" w:date="2021-05-17T10:4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F848C" w14:textId="5A67DA12" w:rsidR="00B06BCC" w:rsidRDefault="001B72C4" w:rsidP="006127BC">
            <w:pPr>
              <w:jc w:val="center"/>
              <w:rPr>
                <w:ins w:id="26306" w:author="家榮 張" w:date="2021-05-17T10:47:00Z"/>
                <w:rFonts w:ascii="標楷體" w:eastAsia="標楷體" w:hAnsi="標楷體"/>
              </w:rPr>
            </w:pPr>
            <w:ins w:id="26307" w:author="家榮 張" w:date="2021-05-17T10:56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CB8E4" w14:textId="77777777" w:rsidR="00B06BCC" w:rsidRDefault="00B06BCC" w:rsidP="006127BC">
            <w:pPr>
              <w:rPr>
                <w:ins w:id="26308" w:author="家榮 張" w:date="2021-05-17T10:47:00Z"/>
                <w:rFonts w:ascii="標楷體" w:eastAsia="標楷體" w:hAnsi="標楷體"/>
                <w:lang w:eastAsia="zh-HK"/>
              </w:rPr>
            </w:pPr>
            <w:ins w:id="26309" w:author="家榮 張" w:date="2021-05-17T10:47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DC7FD" w14:textId="77777777" w:rsidR="00B06BCC" w:rsidRDefault="00B06BCC" w:rsidP="006127BC">
            <w:pPr>
              <w:rPr>
                <w:ins w:id="26310" w:author="家榮 張" w:date="2021-05-17T10:47:00Z"/>
                <w:rFonts w:ascii="標楷體" w:eastAsia="標楷體" w:hAnsi="標楷體"/>
                <w:lang w:eastAsia="zh-HK"/>
              </w:rPr>
            </w:pPr>
            <w:ins w:id="26311" w:author="家榮 張" w:date="2021-05-17T10:47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</w:tbl>
    <w:p w14:paraId="7ED05A50" w14:textId="77777777" w:rsidR="00B06BCC" w:rsidRDefault="00B06BCC" w:rsidP="00B06BCC">
      <w:pPr>
        <w:rPr>
          <w:ins w:id="26312" w:author="家榮 張" w:date="2021-05-17T10:47:00Z"/>
          <w:rFonts w:ascii="標楷體" w:eastAsia="標楷體" w:hAnsi="標楷體"/>
        </w:rPr>
      </w:pPr>
    </w:p>
    <w:p w14:paraId="1A259DA9" w14:textId="77777777" w:rsidR="00B06BCC" w:rsidRDefault="00B06BCC" w:rsidP="00B06BCC">
      <w:pPr>
        <w:pStyle w:val="15"/>
        <w:numPr>
          <w:ilvl w:val="0"/>
          <w:numId w:val="55"/>
        </w:numPr>
        <w:ind w:left="1418"/>
        <w:rPr>
          <w:ins w:id="26313" w:author="家榮 張" w:date="2021-05-17T10:47:00Z"/>
        </w:rPr>
      </w:pPr>
      <w:ins w:id="26314" w:author="家榮 張" w:date="2021-05-17T10:47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26315" w:author="家榮 張" w:date="2021-05-17T18:04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56"/>
        <w:gridCol w:w="376"/>
        <w:gridCol w:w="457"/>
        <w:gridCol w:w="377"/>
        <w:gridCol w:w="1842"/>
        <w:gridCol w:w="377"/>
        <w:gridCol w:w="457"/>
        <w:gridCol w:w="6078"/>
        <w:tblGridChange w:id="26316">
          <w:tblGrid>
            <w:gridCol w:w="456"/>
            <w:gridCol w:w="376"/>
            <w:gridCol w:w="457"/>
            <w:gridCol w:w="377"/>
            <w:gridCol w:w="1842"/>
            <w:gridCol w:w="377"/>
            <w:gridCol w:w="457"/>
            <w:gridCol w:w="6078"/>
          </w:tblGrid>
        </w:tblGridChange>
      </w:tblGrid>
      <w:tr w:rsidR="00B06BCC" w14:paraId="2D4DBBF2" w14:textId="77777777" w:rsidTr="000140B5">
        <w:trPr>
          <w:trHeight w:val="388"/>
          <w:tblHeader/>
          <w:jc w:val="center"/>
          <w:ins w:id="26317" w:author="家榮 張" w:date="2021-05-17T10:47:00Z"/>
          <w:trPrChange w:id="26318" w:author="家榮 張" w:date="2021-05-17T18:04:00Z">
            <w:trPr>
              <w:trHeight w:val="388"/>
              <w:jc w:val="center"/>
            </w:trPr>
          </w:trPrChange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6319" w:author="家榮 張" w:date="2021-05-17T18:04:00Z">
              <w:tcPr>
                <w:tcW w:w="576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01E13C5" w14:textId="77777777" w:rsidR="00B06BCC" w:rsidRDefault="00B06BCC" w:rsidP="006127BC">
            <w:pPr>
              <w:rPr>
                <w:ins w:id="26320" w:author="家榮 張" w:date="2021-05-17T10:47:00Z"/>
                <w:rFonts w:ascii="標楷體" w:eastAsia="標楷體" w:hAnsi="標楷體"/>
              </w:rPr>
            </w:pPr>
            <w:ins w:id="26321" w:author="家榮 張" w:date="2021-05-17T10:47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6322" w:author="家榮 張" w:date="2021-05-17T18:04:00Z">
              <w:tcPr>
                <w:tcW w:w="848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CE928F6" w14:textId="77777777" w:rsidR="00B06BCC" w:rsidRDefault="00B06BCC" w:rsidP="006127BC">
            <w:pPr>
              <w:rPr>
                <w:ins w:id="26323" w:author="家榮 張" w:date="2021-05-17T10:47:00Z"/>
                <w:rFonts w:ascii="標楷體" w:eastAsia="標楷體" w:hAnsi="標楷體"/>
              </w:rPr>
            </w:pPr>
            <w:ins w:id="26324" w:author="家榮 張" w:date="2021-05-17T10:47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35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6325" w:author="家榮 張" w:date="2021-05-17T18:04:00Z">
              <w:tcPr>
                <w:tcW w:w="5569" w:type="dxa"/>
                <w:gridSpan w:val="5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7D52847" w14:textId="77777777" w:rsidR="00B06BCC" w:rsidRDefault="00B06BCC" w:rsidP="006127BC">
            <w:pPr>
              <w:jc w:val="center"/>
              <w:rPr>
                <w:ins w:id="26326" w:author="家榮 張" w:date="2021-05-17T10:47:00Z"/>
                <w:rFonts w:ascii="標楷體" w:eastAsia="標楷體" w:hAnsi="標楷體"/>
              </w:rPr>
            </w:pPr>
            <w:ins w:id="26327" w:author="家榮 張" w:date="2021-05-17T10:47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60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6328" w:author="家榮 張" w:date="2021-05-17T18:04:00Z">
              <w:tcPr>
                <w:tcW w:w="3427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7770D7F" w14:textId="77777777" w:rsidR="00B06BCC" w:rsidRDefault="00B06BCC" w:rsidP="006127BC">
            <w:pPr>
              <w:rPr>
                <w:ins w:id="26329" w:author="家榮 張" w:date="2021-05-17T10:47:00Z"/>
                <w:rFonts w:ascii="標楷體" w:eastAsia="標楷體" w:hAnsi="標楷體"/>
              </w:rPr>
            </w:pPr>
            <w:ins w:id="26330" w:author="家榮 張" w:date="2021-05-17T10:47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B06BCC" w14:paraId="2969C7BA" w14:textId="77777777" w:rsidTr="000140B5">
        <w:trPr>
          <w:trHeight w:val="244"/>
          <w:tblHeader/>
          <w:jc w:val="center"/>
          <w:ins w:id="26331" w:author="家榮 張" w:date="2021-05-17T10:47:00Z"/>
          <w:trPrChange w:id="26332" w:author="家榮 張" w:date="2021-05-17T18:04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  <w:tcPrChange w:id="26333" w:author="家榮 張" w:date="2021-05-17T18:04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1A3001AB" w14:textId="77777777" w:rsidR="00B06BCC" w:rsidRDefault="00B06BCC" w:rsidP="006127BC">
            <w:pPr>
              <w:widowControl/>
              <w:rPr>
                <w:ins w:id="26334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  <w:tcPrChange w:id="26335" w:author="家榮 張" w:date="2021-05-17T18:04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3EBCACED" w14:textId="77777777" w:rsidR="00B06BCC" w:rsidRDefault="00B06BCC" w:rsidP="006127BC">
            <w:pPr>
              <w:widowControl/>
              <w:rPr>
                <w:ins w:id="26336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6337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742D597" w14:textId="2EB47BA8" w:rsidR="00B06BCC" w:rsidRDefault="00B06BCC" w:rsidP="006127BC">
            <w:pPr>
              <w:rPr>
                <w:ins w:id="26338" w:author="家榮 張" w:date="2021-05-17T10:47:00Z"/>
                <w:rFonts w:ascii="標楷體" w:eastAsia="標楷體" w:hAnsi="標楷體"/>
              </w:rPr>
            </w:pPr>
            <w:ins w:id="26339" w:author="家榮 張" w:date="2021-05-17T10:47:00Z">
              <w:r>
                <w:rPr>
                  <w:rFonts w:ascii="標楷體" w:eastAsia="標楷體" w:hAnsi="標楷體" w:hint="eastAsia"/>
                </w:rPr>
                <w:t>資料</w:t>
              </w:r>
              <w:del w:id="26340" w:author="張嘉榮" w:date="2021-05-26T15:45:00Z">
                <w:r w:rsidDel="00FC6242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6341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A08E55D" w14:textId="77777777" w:rsidR="00B06BCC" w:rsidRDefault="00B06BCC" w:rsidP="006127BC">
            <w:pPr>
              <w:rPr>
                <w:ins w:id="26342" w:author="家榮 張" w:date="2021-05-17T10:47:00Z"/>
                <w:rFonts w:ascii="標楷體" w:eastAsia="標楷體" w:hAnsi="標楷體"/>
              </w:rPr>
            </w:pPr>
            <w:ins w:id="26343" w:author="家榮 張" w:date="2021-05-17T10:47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6344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253DCA8" w14:textId="77777777" w:rsidR="00B06BCC" w:rsidRDefault="00B06BCC" w:rsidP="006127BC">
            <w:pPr>
              <w:rPr>
                <w:ins w:id="26345" w:author="家榮 張" w:date="2021-05-17T10:47:00Z"/>
                <w:rFonts w:ascii="標楷體" w:eastAsia="標楷體" w:hAnsi="標楷體"/>
              </w:rPr>
            </w:pPr>
            <w:ins w:id="26346" w:author="家榮 張" w:date="2021-05-17T10:47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6347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644D187" w14:textId="77777777" w:rsidR="00B06BCC" w:rsidRDefault="00B06BCC" w:rsidP="006127BC">
            <w:pPr>
              <w:rPr>
                <w:ins w:id="26348" w:author="家榮 張" w:date="2021-05-17T10:47:00Z"/>
                <w:rFonts w:ascii="標楷體" w:eastAsia="標楷體" w:hAnsi="標楷體"/>
              </w:rPr>
            </w:pPr>
            <w:ins w:id="26349" w:author="家榮 張" w:date="2021-05-17T10:47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6350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927003D" w14:textId="77777777" w:rsidR="00B06BCC" w:rsidRDefault="00B06BCC" w:rsidP="006127BC">
            <w:pPr>
              <w:rPr>
                <w:ins w:id="26351" w:author="家榮 張" w:date="2021-05-17T10:47:00Z"/>
                <w:rFonts w:ascii="標楷體" w:eastAsia="標楷體" w:hAnsi="標楷體"/>
              </w:rPr>
            </w:pPr>
            <w:ins w:id="26352" w:author="家榮 張" w:date="2021-05-17T10:47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  <w:tcPrChange w:id="26353" w:author="家榮 張" w:date="2021-05-17T18:04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3840CF9F" w14:textId="77777777" w:rsidR="00B06BCC" w:rsidRDefault="00B06BCC" w:rsidP="006127BC">
            <w:pPr>
              <w:widowControl/>
              <w:rPr>
                <w:ins w:id="26354" w:author="家榮 張" w:date="2021-05-17T10:47:00Z"/>
                <w:rFonts w:ascii="標楷體" w:eastAsia="標楷體" w:hAnsi="標楷體"/>
              </w:rPr>
            </w:pPr>
          </w:p>
        </w:tc>
      </w:tr>
      <w:tr w:rsidR="006D6E41" w14:paraId="3C816CF2" w14:textId="77777777" w:rsidTr="00667333">
        <w:trPr>
          <w:trHeight w:val="291"/>
          <w:jc w:val="center"/>
          <w:ins w:id="26355" w:author="家榮 張" w:date="2021-05-17T10:47:00Z"/>
          <w:trPrChange w:id="26356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6357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A1FF08D" w14:textId="77777777" w:rsidR="006D6E41" w:rsidRDefault="006D6E41" w:rsidP="006D6E41">
            <w:pPr>
              <w:rPr>
                <w:ins w:id="26358" w:author="家榮 張" w:date="2021-05-17T10:47:00Z"/>
                <w:rFonts w:ascii="標楷體" w:eastAsia="標楷體" w:hAnsi="標楷體"/>
              </w:rPr>
            </w:pPr>
            <w:ins w:id="26359" w:author="家榮 張" w:date="2021-05-17T10:47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6360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65C4417" w14:textId="77777777" w:rsidR="006D6E41" w:rsidRDefault="006D6E41" w:rsidP="006D6E41">
            <w:pPr>
              <w:rPr>
                <w:ins w:id="26361" w:author="家榮 張" w:date="2021-05-17T10:47:00Z"/>
                <w:rFonts w:ascii="標楷體" w:eastAsia="標楷體" w:hAnsi="標楷體"/>
              </w:rPr>
            </w:pPr>
            <w:ins w:id="26362" w:author="家榮 張" w:date="2021-05-17T10:47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363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ACEB49" w14:textId="77777777" w:rsidR="006D6E41" w:rsidRDefault="006D6E41" w:rsidP="006D6E41">
            <w:pPr>
              <w:rPr>
                <w:ins w:id="26364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365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CB53EB" w14:textId="77777777" w:rsidR="006D6E41" w:rsidRDefault="006D6E41" w:rsidP="006D6E41">
            <w:pPr>
              <w:rPr>
                <w:ins w:id="26366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367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35F36B6" w14:textId="77777777" w:rsidR="006D6E41" w:rsidRDefault="006D6E41" w:rsidP="006D6E41">
            <w:pPr>
              <w:rPr>
                <w:ins w:id="26368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369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C2C3E1" w14:textId="77777777" w:rsidR="006D6E41" w:rsidRDefault="006D6E41" w:rsidP="006D6E41">
            <w:pPr>
              <w:rPr>
                <w:ins w:id="26370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6371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8E14775" w14:textId="77777777" w:rsidR="006D6E41" w:rsidRDefault="006D6E41" w:rsidP="006D6E41">
            <w:pPr>
              <w:rPr>
                <w:ins w:id="26372" w:author="家榮 張" w:date="2021-05-17T10:47:00Z"/>
                <w:rFonts w:ascii="標楷體" w:eastAsia="標楷體" w:hAnsi="標楷體"/>
              </w:rPr>
            </w:pPr>
            <w:ins w:id="26373" w:author="家榮 張" w:date="2021-05-17T10:47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6374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DDE1968" w14:textId="78684C7A" w:rsidR="006D6E41" w:rsidRDefault="006D6E41" w:rsidP="006D6E41">
            <w:pPr>
              <w:rPr>
                <w:ins w:id="26375" w:author="家榮 張" w:date="2021-05-17T10:47:00Z"/>
                <w:rFonts w:ascii="標楷體" w:eastAsia="標楷體" w:hAnsi="標楷體"/>
              </w:rPr>
            </w:pPr>
            <w:ins w:id="26376" w:author="家榮 張" w:date="2021-05-17T17:58:00Z">
              <w:r>
                <w:rPr>
                  <w:rFonts w:ascii="標楷體" w:eastAsia="標楷體" w:hAnsi="標楷體" w:hint="eastAsia"/>
                </w:rPr>
                <w:t>自動顯示</w:t>
              </w:r>
            </w:ins>
            <w:ins w:id="26377" w:author="家榮 張" w:date="2021-05-18T11:09:00Z">
              <w:r w:rsidR="005B3753">
                <w:rPr>
                  <w:rFonts w:ascii="標楷體" w:eastAsia="標楷體" w:hAnsi="標楷體" w:hint="eastAsia"/>
                </w:rPr>
                <w:t>「</w:t>
              </w:r>
            </w:ins>
            <w:ins w:id="26378" w:author="家榮 張" w:date="2021-05-17T18:03:00Z">
              <w:r w:rsidR="00667333">
                <w:rPr>
                  <w:rFonts w:ascii="標楷體" w:eastAsia="標楷體" w:hAnsi="標楷體" w:hint="eastAsia"/>
                </w:rPr>
                <w:t>修改</w:t>
              </w:r>
            </w:ins>
            <w:ins w:id="26379" w:author="家榮 張" w:date="2021-05-18T11:27:00Z">
              <w:r w:rsidR="00ED3F74">
                <w:rPr>
                  <w:rFonts w:ascii="標楷體" w:eastAsia="標楷體" w:hAnsi="標楷體" w:hint="eastAsia"/>
                </w:rPr>
                <w:t>」</w:t>
              </w:r>
            </w:ins>
          </w:p>
        </w:tc>
      </w:tr>
      <w:tr w:rsidR="006D6E41" w14:paraId="31CF7B27" w14:textId="77777777" w:rsidTr="00667333">
        <w:trPr>
          <w:trHeight w:val="291"/>
          <w:jc w:val="center"/>
          <w:ins w:id="26380" w:author="家榮 張" w:date="2021-05-17T10:47:00Z"/>
          <w:trPrChange w:id="26381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6382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C3D424D" w14:textId="77777777" w:rsidR="006D6E41" w:rsidRDefault="006D6E41" w:rsidP="006D6E41">
            <w:pPr>
              <w:rPr>
                <w:ins w:id="26383" w:author="家榮 張" w:date="2021-05-17T10:47:00Z"/>
                <w:rFonts w:ascii="標楷體" w:eastAsia="標楷體" w:hAnsi="標楷體"/>
              </w:rPr>
            </w:pPr>
            <w:ins w:id="26384" w:author="家榮 張" w:date="2021-05-17T10:47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385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255B43" w14:textId="77777777" w:rsidR="006D6E41" w:rsidRDefault="006D6E41" w:rsidP="006D6E41">
            <w:pPr>
              <w:rPr>
                <w:ins w:id="26386" w:author="家榮 張" w:date="2021-05-17T10:47:00Z"/>
                <w:rFonts w:ascii="標楷體" w:eastAsia="標楷體" w:hAnsi="標楷體"/>
              </w:rPr>
            </w:pPr>
            <w:ins w:id="26387" w:author="家榮 張" w:date="2021-05-17T10:47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388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2B0AA1" w14:textId="77777777" w:rsidR="006D6E41" w:rsidRDefault="006D6E41" w:rsidP="006D6E41">
            <w:pPr>
              <w:rPr>
                <w:ins w:id="26389" w:author="家榮 張" w:date="2021-05-17T10:47:00Z"/>
                <w:rFonts w:ascii="標楷體" w:eastAsia="標楷體" w:hAnsi="標楷體"/>
              </w:rPr>
            </w:pPr>
            <w:ins w:id="26390" w:author="家榮 張" w:date="2021-05-17T10:47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391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43B4E7" w14:textId="77777777" w:rsidR="006D6E41" w:rsidRDefault="006D6E41" w:rsidP="006D6E41">
            <w:pPr>
              <w:rPr>
                <w:ins w:id="26392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393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7FE9C5" w14:textId="77777777" w:rsidR="006D6E41" w:rsidRDefault="006D6E41" w:rsidP="006D6E41">
            <w:pPr>
              <w:rPr>
                <w:ins w:id="26394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26395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7D37FAF6" w14:textId="77777777" w:rsidR="006D6E41" w:rsidRDefault="006D6E41" w:rsidP="006D6E41">
            <w:pPr>
              <w:rPr>
                <w:ins w:id="26396" w:author="家榮 張" w:date="2021-05-17T10:47:00Z"/>
                <w:rFonts w:ascii="標楷體" w:eastAsia="標楷體" w:hAnsi="標楷體"/>
              </w:rPr>
            </w:pPr>
            <w:ins w:id="26397" w:author="家榮 張" w:date="2021-05-17T10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26398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67A3ABBF" w14:textId="77777777" w:rsidR="006D6E41" w:rsidRDefault="006D6E41" w:rsidP="006D6E41">
            <w:pPr>
              <w:rPr>
                <w:ins w:id="26399" w:author="家榮 張" w:date="2021-05-17T10:47:00Z"/>
                <w:rFonts w:ascii="標楷體" w:eastAsia="標楷體" w:hAnsi="標楷體"/>
              </w:rPr>
            </w:pPr>
            <w:ins w:id="26400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26401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0116C949" w14:textId="22DAB717" w:rsidR="006D6E41" w:rsidRDefault="006D6E41" w:rsidP="006D6E41">
            <w:pPr>
              <w:rPr>
                <w:ins w:id="26402" w:author="家榮 張" w:date="2021-05-17T17:58:00Z"/>
                <w:rFonts w:ascii="標楷體" w:eastAsia="標楷體" w:hAnsi="標楷體"/>
              </w:rPr>
            </w:pPr>
            <w:ins w:id="26403" w:author="家榮 張" w:date="2021-05-17T17:58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26404" w:author="家榮 張" w:date="2021-05-17T18:03:00Z">
              <w:r w:rsidR="00667333">
                <w:rPr>
                  <w:rFonts w:ascii="標楷體" w:eastAsia="標楷體" w:hAnsi="標楷體" w:hint="eastAsia"/>
                </w:rPr>
                <w:t>修改</w:t>
              </w:r>
            </w:ins>
            <w:ins w:id="26405" w:author="家榮 張" w:date="2021-05-17T17:58:00Z">
              <w:r>
                <w:rPr>
                  <w:rFonts w:ascii="標楷體" w:eastAsia="標楷體" w:hAnsi="標楷體" w:hint="eastAsia"/>
                </w:rPr>
                <w:t>」時，二選一輸入</w:t>
              </w:r>
            </w:ins>
          </w:p>
          <w:p w14:paraId="22ABBF1D" w14:textId="6234B5A8" w:rsidR="006D6E41" w:rsidRDefault="006D6E41" w:rsidP="006D6E41">
            <w:pPr>
              <w:rPr>
                <w:ins w:id="26406" w:author="家榮 張" w:date="2021-05-17T10:47:00Z"/>
                <w:rFonts w:ascii="標楷體" w:eastAsia="標楷體" w:hAnsi="標楷體"/>
              </w:rPr>
            </w:pPr>
            <w:ins w:id="26407" w:author="家榮 張" w:date="2021-05-17T17:5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CustUKey</w:t>
              </w:r>
            </w:ins>
          </w:p>
        </w:tc>
      </w:tr>
      <w:tr w:rsidR="006D6E41" w14:paraId="31D7A70B" w14:textId="77777777" w:rsidTr="00667333">
        <w:trPr>
          <w:trHeight w:val="291"/>
          <w:jc w:val="center"/>
          <w:ins w:id="26408" w:author="家榮 張" w:date="2021-05-17T10:47:00Z"/>
          <w:trPrChange w:id="26409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6410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A9382EB" w14:textId="49B9AA2F" w:rsidR="006D6E41" w:rsidRDefault="00667333" w:rsidP="006D6E41">
            <w:pPr>
              <w:rPr>
                <w:ins w:id="26411" w:author="家榮 張" w:date="2021-05-17T10:47:00Z"/>
                <w:rFonts w:ascii="標楷體" w:eastAsia="標楷體" w:hAnsi="標楷體"/>
              </w:rPr>
            </w:pPr>
            <w:ins w:id="26412" w:author="家榮 張" w:date="2021-05-17T18:04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13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123D58" w14:textId="77777777" w:rsidR="006D6E41" w:rsidRDefault="006D6E41" w:rsidP="006D6E41">
            <w:pPr>
              <w:rPr>
                <w:ins w:id="26414" w:author="家榮 張" w:date="2021-05-17T10:47:00Z"/>
                <w:rFonts w:ascii="標楷體" w:eastAsia="標楷體" w:hAnsi="標楷體"/>
              </w:rPr>
            </w:pPr>
            <w:ins w:id="26415" w:author="家榮 張" w:date="2021-05-17T10:47:00Z">
              <w:r>
                <w:rPr>
                  <w:rFonts w:ascii="標楷體" w:eastAsia="標楷體" w:hAnsi="標楷體" w:hint="eastAsia"/>
                </w:rPr>
                <w:t>電話種類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16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C86036" w14:textId="77777777" w:rsidR="006D6E41" w:rsidRDefault="006D6E41" w:rsidP="006D6E41">
            <w:pPr>
              <w:rPr>
                <w:ins w:id="26417" w:author="家榮 張" w:date="2021-05-17T10:47:00Z"/>
                <w:rFonts w:ascii="標楷體" w:eastAsia="標楷體" w:hAnsi="標楷體"/>
              </w:rPr>
            </w:pPr>
            <w:ins w:id="26418" w:author="家榮 張" w:date="2021-05-17T10:47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19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1FF294" w14:textId="77777777" w:rsidR="006D6E41" w:rsidRDefault="006D6E41" w:rsidP="006D6E41">
            <w:pPr>
              <w:rPr>
                <w:ins w:id="26420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21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A9CE17" w14:textId="77777777" w:rsidR="006D6E41" w:rsidRPr="00814B1E" w:rsidRDefault="006D6E41" w:rsidP="006D6E41">
            <w:pPr>
              <w:rPr>
                <w:ins w:id="26422" w:author="家榮 張" w:date="2021-05-17T10:47:00Z"/>
                <w:rFonts w:ascii="標楷體" w:eastAsia="標楷體" w:hAnsi="標楷體" w:cs="細明體"/>
                <w:spacing w:val="15"/>
                <w:kern w:val="0"/>
              </w:rPr>
            </w:pPr>
            <w:ins w:id="26423" w:author="家榮 張" w:date="2021-05-17T10:4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TelTypeCode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"_(8).附件8"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附件-8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24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9541648" w14:textId="77777777" w:rsidR="006D6E41" w:rsidRDefault="006D6E41" w:rsidP="006D6E41">
            <w:pPr>
              <w:rPr>
                <w:ins w:id="26425" w:author="家榮 張" w:date="2021-05-17T10:47:00Z"/>
                <w:rFonts w:ascii="標楷體" w:eastAsia="標楷體" w:hAnsi="標楷體"/>
              </w:rPr>
            </w:pPr>
            <w:ins w:id="26426" w:author="家榮 張" w:date="2021-05-17T10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27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E79E65" w14:textId="77777777" w:rsidR="006D6E41" w:rsidRDefault="006D6E41" w:rsidP="006D6E41">
            <w:pPr>
              <w:rPr>
                <w:ins w:id="26428" w:author="家榮 張" w:date="2021-05-17T10:47:00Z"/>
                <w:rFonts w:ascii="標楷體" w:eastAsia="標楷體" w:hAnsi="標楷體"/>
              </w:rPr>
            </w:pPr>
            <w:ins w:id="26429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30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1E81AB" w14:textId="2D00D072" w:rsidR="006D6E41" w:rsidRDefault="006D6E41" w:rsidP="006D6E41">
            <w:pPr>
              <w:snapToGrid w:val="0"/>
              <w:ind w:left="238" w:hangingChars="99" w:hanging="238"/>
              <w:rPr>
                <w:ins w:id="26431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6432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1.「</w:t>
              </w:r>
            </w:ins>
            <w:ins w:id="26433" w:author="家榮 張" w:date="2021-05-18T09:14:00Z">
              <w:r w:rsidR="00B41DFE">
                <w:rPr>
                  <w:rFonts w:ascii="標楷體" w:eastAsia="標楷體" w:hAnsi="標楷體" w:hint="eastAsia"/>
                </w:rPr>
                <w:t>修改</w:t>
              </w:r>
            </w:ins>
            <w:ins w:id="26434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」時,必須輸入</w:t>
              </w:r>
            </w:ins>
          </w:p>
          <w:p w14:paraId="65614247" w14:textId="77777777" w:rsidR="006D6E41" w:rsidRDefault="006D6E41" w:rsidP="006D6E41">
            <w:pPr>
              <w:rPr>
                <w:ins w:id="26435" w:author="家榮 張" w:date="2021-05-17T17:58:00Z"/>
                <w:rFonts w:ascii="標楷體" w:eastAsia="標楷體" w:hAnsi="標楷體"/>
              </w:rPr>
            </w:pPr>
            <w:ins w:id="26436" w:author="家榮 張" w:date="2021-05-17T17:58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5F3890BB" w14:textId="77777777" w:rsidR="006D6E41" w:rsidRDefault="006D6E41" w:rsidP="006D6E41">
            <w:pPr>
              <w:rPr>
                <w:ins w:id="26437" w:author="家榮 張" w:date="2021-05-17T17:58:00Z"/>
                <w:rFonts w:ascii="標楷體" w:eastAsia="標楷體" w:hAnsi="標楷體"/>
              </w:rPr>
            </w:pPr>
            <w:ins w:id="26438" w:author="家榮 張" w:date="2021-05-17T17:58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>V(H,TelTypeCodeHelp)</w:t>
              </w:r>
            </w:ins>
          </w:p>
          <w:p w14:paraId="392093EC" w14:textId="18154834" w:rsidR="006D6E41" w:rsidRPr="00814B1E" w:rsidRDefault="006D6E41" w:rsidP="006D6E41">
            <w:pPr>
              <w:rPr>
                <w:ins w:id="26439" w:author="家榮 張" w:date="2021-05-17T10:47:00Z"/>
                <w:rFonts w:ascii="標楷體" w:eastAsia="標楷體" w:hAnsi="標楷體"/>
                <w:color w:val="000000" w:themeColor="text1"/>
              </w:rPr>
            </w:pPr>
            <w:ins w:id="26440" w:author="家榮 張" w:date="2021-05-17T17:58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  <w:color w:val="000000" w:themeColor="text1"/>
                </w:rPr>
                <w:t>TelTypeCode</w:t>
              </w:r>
            </w:ins>
          </w:p>
        </w:tc>
      </w:tr>
      <w:tr w:rsidR="006D6E41" w14:paraId="4C0B0F15" w14:textId="77777777" w:rsidTr="00667333">
        <w:trPr>
          <w:trHeight w:val="291"/>
          <w:jc w:val="center"/>
          <w:ins w:id="26441" w:author="家榮 張" w:date="2021-05-17T10:47:00Z"/>
          <w:trPrChange w:id="26442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43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9301076" w14:textId="108DF3A5" w:rsidR="006D6E41" w:rsidRDefault="00667333" w:rsidP="006D6E41">
            <w:pPr>
              <w:rPr>
                <w:ins w:id="26444" w:author="家榮 張" w:date="2021-05-17T10:47:00Z"/>
                <w:rFonts w:ascii="標楷體" w:eastAsia="標楷體" w:hAnsi="標楷體"/>
              </w:rPr>
            </w:pPr>
            <w:ins w:id="26445" w:author="家榮 張" w:date="2021-05-17T18:04:00Z">
              <w:r>
                <w:rPr>
                  <w:rFonts w:ascii="標楷體" w:eastAsia="標楷體" w:hAnsi="標楷體"/>
                </w:rPr>
                <w:t>4</w:t>
              </w:r>
            </w:ins>
            <w:ins w:id="26446" w:author="家榮 張" w:date="2021-05-17T10:47:00Z">
              <w:r w:rsidR="006D6E41">
                <w:rPr>
                  <w:rFonts w:ascii="標楷體" w:eastAsia="標楷體" w:hAnsi="標楷體" w:hint="eastAsia"/>
                </w:rPr>
                <w:t>.1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47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F452F1" w14:textId="77777777" w:rsidR="006D6E41" w:rsidRDefault="006D6E41" w:rsidP="006D6E41">
            <w:pPr>
              <w:rPr>
                <w:ins w:id="26448" w:author="家榮 張" w:date="2021-05-17T10:47:00Z"/>
                <w:rFonts w:ascii="標楷體" w:eastAsia="標楷體" w:hAnsi="標楷體"/>
              </w:rPr>
            </w:pPr>
            <w:ins w:id="26449" w:author="家榮 張" w:date="2021-05-17T10:47:00Z">
              <w:r>
                <w:rPr>
                  <w:rFonts w:ascii="標楷體" w:eastAsia="標楷體" w:hAnsi="標楷體" w:hint="eastAsia"/>
                </w:rPr>
                <w:t>電話號碼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50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1E9362" w14:textId="77777777" w:rsidR="006D6E41" w:rsidRDefault="006D6E41" w:rsidP="006D6E41">
            <w:pPr>
              <w:rPr>
                <w:ins w:id="26451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52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08FA67" w14:textId="77777777" w:rsidR="006D6E41" w:rsidRDefault="006D6E41" w:rsidP="006D6E41">
            <w:pPr>
              <w:rPr>
                <w:ins w:id="26453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54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7B3F85" w14:textId="77777777" w:rsidR="006D6E41" w:rsidRDefault="006D6E41" w:rsidP="006D6E41">
            <w:pPr>
              <w:rPr>
                <w:ins w:id="26455" w:author="家榮 張" w:date="2021-05-17T10:47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56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40C60F" w14:textId="77777777" w:rsidR="006D6E41" w:rsidRDefault="006D6E41" w:rsidP="006D6E41">
            <w:pPr>
              <w:rPr>
                <w:ins w:id="26457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58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FAE0C6" w14:textId="77777777" w:rsidR="006D6E41" w:rsidRDefault="006D6E41" w:rsidP="006D6E41">
            <w:pPr>
              <w:rPr>
                <w:ins w:id="26459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60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DC0CAE" w14:textId="77777777" w:rsidR="006D6E41" w:rsidRDefault="006D6E41" w:rsidP="006D6E41">
            <w:pPr>
              <w:snapToGrid w:val="0"/>
              <w:ind w:left="238" w:hangingChars="99" w:hanging="238"/>
              <w:rPr>
                <w:ins w:id="26461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6462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1.「電話種類」為非09時使用格式</w:t>
              </w:r>
            </w:ins>
          </w:p>
          <w:p w14:paraId="62DF241C" w14:textId="5B9018AF" w:rsidR="006D6E41" w:rsidRPr="00814B1E" w:rsidRDefault="006D6E41" w:rsidP="006D6E41">
            <w:pPr>
              <w:rPr>
                <w:ins w:id="26463" w:author="家榮 張" w:date="2021-05-17T17:58:00Z"/>
                <w:rFonts w:ascii="標楷體" w:eastAsia="標楷體" w:hAnsi="標楷體"/>
              </w:rPr>
            </w:pPr>
            <w:ins w:id="26464" w:author="家榮 張" w:date="2021-05-17T17:58:00Z">
              <w:r>
                <w:rPr>
                  <w:rFonts w:ascii="標楷體" w:eastAsia="標楷體" w:hAnsi="標楷體" w:hint="eastAsia"/>
                </w:rPr>
                <w:t>2.「</w:t>
              </w:r>
            </w:ins>
            <w:ins w:id="26465" w:author="家榮 張" w:date="2021-05-18T09:14:00Z">
              <w:r w:rsidR="00B41DFE">
                <w:rPr>
                  <w:rFonts w:ascii="標楷體" w:eastAsia="標楷體" w:hAnsi="標楷體" w:hint="eastAsia"/>
                </w:rPr>
                <w:t>修改</w:t>
              </w:r>
            </w:ins>
            <w:ins w:id="26466" w:author="家榮 張" w:date="2021-05-17T17:58:00Z">
              <w:r>
                <w:rPr>
                  <w:rFonts w:ascii="標楷體" w:eastAsia="標楷體" w:hAnsi="標楷體" w:hint="eastAsia"/>
                </w:rPr>
                <w:t>」時必須輸入</w:t>
              </w:r>
            </w:ins>
          </w:p>
          <w:p w14:paraId="3015B69A" w14:textId="25792927" w:rsidR="006D6E41" w:rsidRPr="00814B1E" w:rsidRDefault="006D6E41" w:rsidP="006D6E41">
            <w:pPr>
              <w:rPr>
                <w:ins w:id="26467" w:author="家榮 張" w:date="2021-05-17T10:47:00Z"/>
                <w:rFonts w:ascii="標楷體" w:eastAsia="標楷體" w:hAnsi="標楷體"/>
              </w:rPr>
            </w:pPr>
            <w:ins w:id="26468" w:author="家榮 張" w:date="2021-05-17T17:58:00Z">
              <w:r>
                <w:rPr>
                  <w:rFonts w:ascii="標楷體" w:eastAsia="標楷體" w:hAnsi="標楷體"/>
                </w:rPr>
                <w:t>3.</w:t>
              </w:r>
              <w:r>
                <w:rPr>
                  <w:rFonts w:ascii="標楷體" w:eastAsia="標楷體" w:hAnsi="標楷體" w:hint="eastAsia"/>
                </w:rPr>
                <w:t>「電話種類」為03或05時，只需輸入「電話號碼」</w:t>
              </w:r>
            </w:ins>
          </w:p>
        </w:tc>
      </w:tr>
      <w:tr w:rsidR="006D6E41" w14:paraId="567BFDD2" w14:textId="77777777" w:rsidTr="00667333">
        <w:trPr>
          <w:trHeight w:val="291"/>
          <w:jc w:val="center"/>
          <w:ins w:id="26469" w:author="家榮 張" w:date="2021-05-17T10:47:00Z"/>
          <w:trPrChange w:id="26470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71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4E6A00" w14:textId="77777777" w:rsidR="006D6E41" w:rsidRDefault="006D6E41" w:rsidP="006D6E41">
            <w:pPr>
              <w:rPr>
                <w:ins w:id="26472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73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4565E1" w14:textId="77777777" w:rsidR="006D6E41" w:rsidRDefault="006D6E41" w:rsidP="006D6E41">
            <w:pPr>
              <w:rPr>
                <w:ins w:id="26474" w:author="家榮 張" w:date="2021-05-17T10:47:00Z"/>
                <w:rFonts w:ascii="標楷體" w:eastAsia="標楷體" w:hAnsi="標楷體"/>
              </w:rPr>
            </w:pPr>
            <w:ins w:id="26475" w:author="家榮 張" w:date="2021-05-17T10:47:00Z">
              <w:r>
                <w:rPr>
                  <w:rFonts w:ascii="標楷體" w:eastAsia="標楷體" w:hAnsi="標楷體" w:hint="eastAsia"/>
                </w:rPr>
                <w:t>區碼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76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624773" w14:textId="77777777" w:rsidR="006D6E41" w:rsidRDefault="006D6E41" w:rsidP="006D6E41">
            <w:pPr>
              <w:rPr>
                <w:ins w:id="26477" w:author="家榮 張" w:date="2021-05-17T10:47:00Z"/>
                <w:rFonts w:ascii="標楷體" w:eastAsia="標楷體" w:hAnsi="標楷體"/>
              </w:rPr>
            </w:pPr>
            <w:ins w:id="26478" w:author="家榮 張" w:date="2021-05-17T10:47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79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5BD109" w14:textId="77777777" w:rsidR="006D6E41" w:rsidRDefault="006D6E41" w:rsidP="006D6E41">
            <w:pPr>
              <w:rPr>
                <w:ins w:id="26480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81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6EF9F8" w14:textId="77777777" w:rsidR="006D6E41" w:rsidRDefault="006D6E41" w:rsidP="006D6E41">
            <w:pPr>
              <w:rPr>
                <w:ins w:id="26482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83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7885AD" w14:textId="77777777" w:rsidR="006D6E41" w:rsidRDefault="006D6E41" w:rsidP="006D6E41">
            <w:pPr>
              <w:rPr>
                <w:ins w:id="26484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85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ACF2E5" w14:textId="77777777" w:rsidR="006D6E41" w:rsidRDefault="006D6E41" w:rsidP="006D6E41">
            <w:pPr>
              <w:rPr>
                <w:ins w:id="26486" w:author="家榮 張" w:date="2021-05-17T10:47:00Z"/>
                <w:rFonts w:ascii="標楷體" w:eastAsia="標楷體" w:hAnsi="標楷體"/>
              </w:rPr>
            </w:pPr>
            <w:ins w:id="26487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26488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07C6AE5F" w14:textId="77777777" w:rsidR="006D6E41" w:rsidRPr="00814B1E" w:rsidRDefault="006D6E41" w:rsidP="006D6E41">
            <w:pPr>
              <w:rPr>
                <w:ins w:id="26489" w:author="家榮 張" w:date="2021-05-17T17:58:00Z"/>
                <w:rFonts w:ascii="標楷體" w:eastAsia="標楷體" w:hAnsi="標楷體"/>
              </w:rPr>
            </w:pPr>
            <w:ins w:id="26490" w:author="家榮 張" w:date="2021-05-17T17:58:00Z">
              <w:r>
                <w:rPr>
                  <w:rFonts w:ascii="標楷體" w:eastAsia="標楷體" w:hAnsi="標楷體" w:hint="eastAsia"/>
                </w:rPr>
                <w:t>1.</w:t>
              </w:r>
              <w:r w:rsidRPr="00814B1E">
                <w:rPr>
                  <w:rFonts w:ascii="標楷體" w:eastAsia="標楷體" w:hAnsi="標楷體" w:hint="eastAsia"/>
                </w:rPr>
                <w:t>自行輸入</w:t>
              </w:r>
            </w:ins>
          </w:p>
          <w:p w14:paraId="6C1C2B61" w14:textId="77777777" w:rsidR="006D6E41" w:rsidRDefault="006D6E41" w:rsidP="006D6E41">
            <w:pPr>
              <w:rPr>
                <w:ins w:id="26491" w:author="家榮 張" w:date="2021-05-17T17:58:00Z"/>
                <w:rFonts w:ascii="標楷體" w:eastAsia="標楷體" w:hAnsi="標楷體"/>
              </w:rPr>
            </w:pPr>
            <w:ins w:id="26492" w:author="家榮 張" w:date="2021-05-17T17:58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0FB92346" w14:textId="77777777" w:rsidR="006D6E41" w:rsidRPr="00814B1E" w:rsidRDefault="006D6E41" w:rsidP="006D6E41">
            <w:pPr>
              <w:rPr>
                <w:ins w:id="26493" w:author="家榮 張" w:date="2021-05-17T17:58:00Z"/>
                <w:rFonts w:ascii="標楷體" w:eastAsia="標楷體" w:hAnsi="標楷體"/>
              </w:rPr>
            </w:pPr>
            <w:ins w:id="26494" w:author="家榮 張" w:date="2021-05-17T17:58:00Z">
              <w:r>
                <w:rPr>
                  <w:rFonts w:ascii="標楷體" w:eastAsia="標楷體" w:hAnsi="標楷體" w:hint="eastAsia"/>
                </w:rPr>
                <w:t xml:space="preserve"> C(4,</w:t>
              </w:r>
              <w:r>
                <w:rPr>
                  <w:rFonts w:ascii="標楷體" w:eastAsia="標楷體" w:hAnsi="標楷體"/>
                </w:rPr>
                <w:t>#TelArea,$,V(9)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34EF2C1C" w14:textId="4C8AF1CC" w:rsidR="006D6E41" w:rsidRDefault="006D6E41" w:rsidP="006D6E41">
            <w:pPr>
              <w:rPr>
                <w:ins w:id="26495" w:author="家榮 張" w:date="2021-05-17T10:47:00Z"/>
                <w:rFonts w:ascii="標楷體" w:eastAsia="標楷體" w:hAnsi="標楷體"/>
              </w:rPr>
            </w:pPr>
            <w:ins w:id="26496" w:author="家榮 張" w:date="2021-05-17T17:58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 w:rsidRPr="00814B1E">
                <w:rPr>
                  <w:rFonts w:ascii="標楷體" w:eastAsia="標楷體" w:hAnsi="標楷體"/>
                </w:rPr>
                <w:t>CustTelNo</w:t>
              </w:r>
              <w:r w:rsidRPr="00814B1E">
                <w:rPr>
                  <w:rFonts w:ascii="標楷體" w:eastAsia="標楷體" w:hAnsi="標楷體" w:hint="eastAsia"/>
                </w:rPr>
                <w:t>.</w:t>
              </w:r>
              <w:r w:rsidRPr="00814B1E">
                <w:rPr>
                  <w:rFonts w:ascii="標楷體" w:eastAsia="標楷體" w:hAnsi="標楷體"/>
                </w:rPr>
                <w:t>TelArea</w:t>
              </w:r>
            </w:ins>
          </w:p>
        </w:tc>
      </w:tr>
      <w:tr w:rsidR="006D6E41" w14:paraId="012125A5" w14:textId="77777777" w:rsidTr="00667333">
        <w:trPr>
          <w:trHeight w:val="291"/>
          <w:jc w:val="center"/>
          <w:ins w:id="26497" w:author="家榮 張" w:date="2021-05-17T10:47:00Z"/>
          <w:trPrChange w:id="26498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499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C53E59" w14:textId="77777777" w:rsidR="006D6E41" w:rsidRDefault="006D6E41" w:rsidP="006D6E41">
            <w:pPr>
              <w:rPr>
                <w:ins w:id="26500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01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F5CD19" w14:textId="77777777" w:rsidR="006D6E41" w:rsidRDefault="006D6E41" w:rsidP="006D6E41">
            <w:pPr>
              <w:rPr>
                <w:ins w:id="26502" w:author="家榮 張" w:date="2021-05-17T10:47:00Z"/>
                <w:rFonts w:ascii="標楷體" w:eastAsia="標楷體" w:hAnsi="標楷體"/>
              </w:rPr>
            </w:pPr>
            <w:ins w:id="26503" w:author="家榮 張" w:date="2021-05-17T10:47:00Z">
              <w:r>
                <w:rPr>
                  <w:rFonts w:ascii="標楷體" w:eastAsia="標楷體" w:hAnsi="標楷體" w:hint="eastAsia"/>
                </w:rPr>
                <w:t>號碼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04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CA2028" w14:textId="77777777" w:rsidR="006D6E41" w:rsidRDefault="006D6E41" w:rsidP="006D6E41">
            <w:pPr>
              <w:rPr>
                <w:ins w:id="26505" w:author="家榮 張" w:date="2021-05-17T10:47:00Z"/>
                <w:rFonts w:ascii="標楷體" w:eastAsia="標楷體" w:hAnsi="標楷體"/>
              </w:rPr>
            </w:pPr>
            <w:ins w:id="26506" w:author="家榮 張" w:date="2021-05-17T10:47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07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4083D5" w14:textId="77777777" w:rsidR="006D6E41" w:rsidRDefault="006D6E41" w:rsidP="006D6E41">
            <w:pPr>
              <w:rPr>
                <w:ins w:id="26508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09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0E7266" w14:textId="77777777" w:rsidR="006D6E41" w:rsidRDefault="006D6E41" w:rsidP="006D6E41">
            <w:pPr>
              <w:rPr>
                <w:ins w:id="26510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11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477BBD" w14:textId="77777777" w:rsidR="006D6E41" w:rsidRDefault="006D6E41" w:rsidP="006D6E41">
            <w:pPr>
              <w:rPr>
                <w:ins w:id="26512" w:author="家榮 張" w:date="2021-05-17T10:47:00Z"/>
                <w:rFonts w:ascii="標楷體" w:eastAsia="標楷體" w:hAnsi="標楷體"/>
              </w:rPr>
            </w:pPr>
            <w:ins w:id="26513" w:author="家榮 張" w:date="2021-05-17T10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14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62BC7A" w14:textId="77777777" w:rsidR="006D6E41" w:rsidRDefault="006D6E41" w:rsidP="006D6E41">
            <w:pPr>
              <w:rPr>
                <w:ins w:id="26515" w:author="家榮 張" w:date="2021-05-17T10:47:00Z"/>
                <w:rFonts w:ascii="標楷體" w:eastAsia="標楷體" w:hAnsi="標楷體"/>
              </w:rPr>
            </w:pPr>
            <w:ins w:id="26516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left w:val="single" w:sz="4" w:space="0" w:color="auto"/>
              <w:right w:val="single" w:sz="4" w:space="0" w:color="auto"/>
            </w:tcBorders>
            <w:tcPrChange w:id="26517" w:author="家榮 張" w:date="2021-05-17T18:04:00Z">
              <w:tcPr>
                <w:tcW w:w="3427" w:type="dxa"/>
                <w:tcBorders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11A25DE6" w14:textId="77777777" w:rsidR="006D6E41" w:rsidRPr="00814B1E" w:rsidRDefault="006D6E41" w:rsidP="006D6E41">
            <w:pPr>
              <w:rPr>
                <w:ins w:id="26518" w:author="家榮 張" w:date="2021-05-17T17:58:00Z"/>
                <w:rFonts w:ascii="標楷體" w:eastAsia="標楷體" w:hAnsi="標楷體"/>
              </w:rPr>
            </w:pPr>
            <w:ins w:id="26519" w:author="家榮 張" w:date="2021-05-17T17:58:00Z">
              <w:r>
                <w:rPr>
                  <w:rFonts w:ascii="標楷體" w:eastAsia="標楷體" w:hAnsi="標楷體" w:hint="eastAsia"/>
                </w:rPr>
                <w:t>1.</w:t>
              </w:r>
              <w:r w:rsidRPr="00814B1E">
                <w:rPr>
                  <w:rFonts w:ascii="標楷體" w:eastAsia="標楷體" w:hAnsi="標楷體" w:hint="eastAsia"/>
                </w:rPr>
                <w:t>必須輸入</w:t>
              </w:r>
            </w:ins>
          </w:p>
          <w:p w14:paraId="1CF907D0" w14:textId="77777777" w:rsidR="006D6E41" w:rsidRPr="00814B1E" w:rsidRDefault="006D6E41" w:rsidP="006D6E41">
            <w:pPr>
              <w:rPr>
                <w:ins w:id="26520" w:author="家榮 張" w:date="2021-05-17T17:58:00Z"/>
                <w:rFonts w:ascii="標楷體" w:eastAsia="標楷體" w:hAnsi="標楷體"/>
              </w:rPr>
            </w:pPr>
            <w:ins w:id="26521" w:author="家榮 張" w:date="2021-05-17T17:58:00Z">
              <w:r>
                <w:rPr>
                  <w:rFonts w:ascii="標楷體" w:eastAsia="標楷體" w:hAnsi="標楷體" w:hint="eastAsia"/>
                </w:rPr>
                <w:t>2.檢核條件:V(9)</w:t>
              </w:r>
            </w:ins>
          </w:p>
          <w:p w14:paraId="75E584B6" w14:textId="18AD8670" w:rsidR="006D6E41" w:rsidRDefault="006D6E41" w:rsidP="006D6E41">
            <w:pPr>
              <w:rPr>
                <w:ins w:id="26522" w:author="家榮 張" w:date="2021-05-17T10:47:00Z"/>
                <w:rFonts w:ascii="標楷體" w:eastAsia="標楷體" w:hAnsi="標楷體"/>
              </w:rPr>
            </w:pPr>
            <w:ins w:id="26523" w:author="家榮 張" w:date="2021-05-17T17:58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.CustTelNo.TelNo</w:t>
              </w:r>
            </w:ins>
          </w:p>
        </w:tc>
      </w:tr>
      <w:tr w:rsidR="006D6E41" w14:paraId="3FE32C24" w14:textId="77777777" w:rsidTr="00667333">
        <w:trPr>
          <w:trHeight w:val="291"/>
          <w:jc w:val="center"/>
          <w:ins w:id="26524" w:author="家榮 張" w:date="2021-05-17T10:47:00Z"/>
          <w:trPrChange w:id="26525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26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ADD13A" w14:textId="77777777" w:rsidR="006D6E41" w:rsidRDefault="006D6E41" w:rsidP="006D6E41">
            <w:pPr>
              <w:rPr>
                <w:ins w:id="26527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28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40974D" w14:textId="77777777" w:rsidR="006D6E41" w:rsidRDefault="006D6E41" w:rsidP="006D6E41">
            <w:pPr>
              <w:rPr>
                <w:ins w:id="26529" w:author="家榮 張" w:date="2021-05-17T10:47:00Z"/>
                <w:rFonts w:ascii="標楷體" w:eastAsia="標楷體" w:hAnsi="標楷體"/>
              </w:rPr>
            </w:pPr>
            <w:ins w:id="26530" w:author="家榮 張" w:date="2021-05-17T10:47:00Z">
              <w:r>
                <w:rPr>
                  <w:rFonts w:ascii="標楷體" w:eastAsia="標楷體" w:hAnsi="標楷體" w:hint="eastAsia"/>
                </w:rPr>
                <w:t>號碼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31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F96CAC" w14:textId="77777777" w:rsidR="006D6E41" w:rsidRDefault="006D6E41" w:rsidP="006D6E41">
            <w:pPr>
              <w:rPr>
                <w:ins w:id="26532" w:author="家榮 張" w:date="2021-05-17T10:47:00Z"/>
                <w:rFonts w:ascii="標楷體" w:eastAsia="標楷體" w:hAnsi="標楷體"/>
              </w:rPr>
            </w:pPr>
            <w:ins w:id="26533" w:author="家榮 張" w:date="2021-05-17T10:47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34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CAB429" w14:textId="77777777" w:rsidR="006D6E41" w:rsidRDefault="006D6E41" w:rsidP="006D6E41">
            <w:pPr>
              <w:rPr>
                <w:ins w:id="26535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36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6E7325" w14:textId="77777777" w:rsidR="006D6E41" w:rsidRDefault="006D6E41" w:rsidP="006D6E41">
            <w:pPr>
              <w:rPr>
                <w:ins w:id="26537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38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441BCB" w14:textId="77777777" w:rsidR="006D6E41" w:rsidRDefault="006D6E41" w:rsidP="006D6E41">
            <w:pPr>
              <w:rPr>
                <w:ins w:id="26539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40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EB3449" w14:textId="77777777" w:rsidR="006D6E41" w:rsidRDefault="006D6E41" w:rsidP="006D6E41">
            <w:pPr>
              <w:rPr>
                <w:ins w:id="26541" w:author="家榮 張" w:date="2021-05-17T10:47:00Z"/>
                <w:rFonts w:ascii="標楷體" w:eastAsia="標楷體" w:hAnsi="標楷體"/>
              </w:rPr>
            </w:pPr>
            <w:ins w:id="26542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43" w:author="家榮 張" w:date="2021-05-17T18:04:00Z">
              <w:tcPr>
                <w:tcW w:w="3427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A0DAA6" w14:textId="77777777" w:rsidR="006D6E41" w:rsidRPr="00814B1E" w:rsidRDefault="006D6E41" w:rsidP="006D6E41">
            <w:pPr>
              <w:rPr>
                <w:ins w:id="26544" w:author="家榮 張" w:date="2021-05-17T17:58:00Z"/>
                <w:rFonts w:ascii="標楷體" w:eastAsia="標楷體" w:hAnsi="標楷體"/>
              </w:rPr>
            </w:pPr>
            <w:ins w:id="26545" w:author="家榮 張" w:date="2021-05-17T17:58:00Z">
              <w:r>
                <w:rPr>
                  <w:rFonts w:ascii="標楷體" w:eastAsia="標楷體" w:hAnsi="標楷體" w:hint="eastAsia"/>
                </w:rPr>
                <w:t>1.</w:t>
              </w:r>
              <w:r w:rsidRPr="00814B1E">
                <w:rPr>
                  <w:rFonts w:ascii="標楷體" w:eastAsia="標楷體" w:hAnsi="標楷體" w:hint="eastAsia"/>
                </w:rPr>
                <w:t>自行輸入</w:t>
              </w:r>
            </w:ins>
          </w:p>
          <w:p w14:paraId="11F0BFB7" w14:textId="77777777" w:rsidR="006D6E41" w:rsidRDefault="006D6E41" w:rsidP="006D6E41">
            <w:pPr>
              <w:rPr>
                <w:ins w:id="26546" w:author="家榮 張" w:date="2021-05-17T17:58:00Z"/>
                <w:rFonts w:ascii="標楷體" w:eastAsia="標楷體" w:hAnsi="標楷體"/>
              </w:rPr>
            </w:pPr>
            <w:ins w:id="26547" w:author="家榮 張" w:date="2021-05-17T17:58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5BF785CD" w14:textId="77777777" w:rsidR="006D6E41" w:rsidRPr="00814B1E" w:rsidRDefault="006D6E41" w:rsidP="006D6E41">
            <w:pPr>
              <w:rPr>
                <w:ins w:id="26548" w:author="家榮 張" w:date="2021-05-17T17:58:00Z"/>
                <w:rFonts w:ascii="標楷體" w:eastAsia="標楷體" w:hAnsi="標楷體"/>
              </w:rPr>
            </w:pPr>
            <w:ins w:id="26549" w:author="家榮 張" w:date="2021-05-17T17:58:00Z">
              <w:r>
                <w:rPr>
                  <w:rFonts w:ascii="標楷體" w:eastAsia="標楷體" w:hAnsi="標楷體" w:hint="eastAsia"/>
                </w:rPr>
                <w:t xml:space="preserve"> C(4,</w:t>
              </w:r>
              <w:r>
                <w:rPr>
                  <w:rFonts w:ascii="標楷體" w:eastAsia="標楷體" w:hAnsi="標楷體"/>
                </w:rPr>
                <w:t>#</w:t>
              </w:r>
              <w:r w:rsidRPr="00814B1E">
                <w:rPr>
                  <w:rFonts w:ascii="標楷體" w:eastAsia="標楷體" w:hAnsi="標楷體"/>
                </w:rPr>
                <w:t>Tel</w:t>
              </w:r>
              <w:r>
                <w:rPr>
                  <w:rFonts w:ascii="標楷體" w:eastAsia="標楷體" w:hAnsi="標楷體" w:hint="eastAsia"/>
                </w:rPr>
                <w:t>Ex</w:t>
              </w:r>
              <w:r>
                <w:rPr>
                  <w:rFonts w:ascii="標楷體" w:eastAsia="標楷體" w:hAnsi="標楷體"/>
                </w:rPr>
                <w:t>t,$,V(9)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5941799C" w14:textId="41D4FDC3" w:rsidR="006D6E41" w:rsidRDefault="006D6E41" w:rsidP="006D6E41">
            <w:pPr>
              <w:rPr>
                <w:ins w:id="26550" w:author="家榮 張" w:date="2021-05-17T10:47:00Z"/>
                <w:rFonts w:ascii="標楷體" w:eastAsia="標楷體" w:hAnsi="標楷體"/>
              </w:rPr>
            </w:pPr>
            <w:ins w:id="26551" w:author="家榮 張" w:date="2021-05-17T17:58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 w:rsidRPr="00814B1E">
                <w:rPr>
                  <w:rFonts w:ascii="標楷體" w:eastAsia="標楷體" w:hAnsi="標楷體"/>
                </w:rPr>
                <w:t>CustTelNo</w:t>
              </w:r>
              <w:r w:rsidRPr="00814B1E">
                <w:rPr>
                  <w:rFonts w:ascii="標楷體" w:eastAsia="標楷體" w:hAnsi="標楷體" w:hint="eastAsia"/>
                </w:rPr>
                <w:t>.</w:t>
              </w:r>
              <w:r w:rsidRPr="00814B1E">
                <w:rPr>
                  <w:rFonts w:ascii="標楷體" w:eastAsia="標楷體" w:hAnsi="標楷體"/>
                </w:rPr>
                <w:t>Tel</w:t>
              </w:r>
              <w:r>
                <w:rPr>
                  <w:rFonts w:ascii="標楷體" w:eastAsia="標楷體" w:hAnsi="標楷體" w:hint="eastAsia"/>
                </w:rPr>
                <w:t>Ex</w:t>
              </w:r>
              <w:r>
                <w:rPr>
                  <w:rFonts w:ascii="標楷體" w:eastAsia="標楷體" w:hAnsi="標楷體"/>
                </w:rPr>
                <w:t>t</w:t>
              </w:r>
            </w:ins>
          </w:p>
        </w:tc>
      </w:tr>
      <w:tr w:rsidR="006D6E41" w14:paraId="5476C799" w14:textId="77777777" w:rsidTr="00667333">
        <w:trPr>
          <w:trHeight w:val="291"/>
          <w:jc w:val="center"/>
          <w:ins w:id="26552" w:author="家榮 張" w:date="2021-05-17T10:47:00Z"/>
          <w:trPrChange w:id="26553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54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212C16" w14:textId="0B1B4668" w:rsidR="006D6E41" w:rsidRDefault="00667333" w:rsidP="006D6E41">
            <w:pPr>
              <w:rPr>
                <w:ins w:id="26555" w:author="家榮 張" w:date="2021-05-17T10:47:00Z"/>
                <w:rFonts w:ascii="標楷體" w:eastAsia="標楷體" w:hAnsi="標楷體"/>
              </w:rPr>
            </w:pPr>
            <w:ins w:id="26556" w:author="家榮 張" w:date="2021-05-17T18:04:00Z">
              <w:r>
                <w:rPr>
                  <w:rFonts w:ascii="標楷體" w:eastAsia="標楷體" w:hAnsi="標楷體"/>
                </w:rPr>
                <w:t>4</w:t>
              </w:r>
            </w:ins>
            <w:ins w:id="26557" w:author="家榮 張" w:date="2021-05-17T10:47:00Z">
              <w:r w:rsidR="006D6E41">
                <w:rPr>
                  <w:rFonts w:ascii="標楷體" w:eastAsia="標楷體" w:hAnsi="標楷體" w:hint="eastAsia"/>
                </w:rPr>
                <w:t>.2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58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A4F4A6" w14:textId="77777777" w:rsidR="006D6E41" w:rsidRDefault="006D6E41" w:rsidP="006D6E41">
            <w:pPr>
              <w:rPr>
                <w:ins w:id="26559" w:author="家榮 張" w:date="2021-05-17T10:47:00Z"/>
                <w:rFonts w:ascii="標楷體" w:eastAsia="標楷體" w:hAnsi="標楷體"/>
              </w:rPr>
            </w:pPr>
            <w:ins w:id="26560" w:author="家榮 張" w:date="2021-05-17T10:47:00Z">
              <w:r>
                <w:rPr>
                  <w:rFonts w:ascii="標楷體" w:eastAsia="標楷體" w:hAnsi="標楷體" w:hint="eastAsia"/>
                </w:rPr>
                <w:t>電話號碼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61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B4A6809" w14:textId="77777777" w:rsidR="006D6E41" w:rsidRDefault="006D6E41" w:rsidP="006D6E41">
            <w:pPr>
              <w:rPr>
                <w:ins w:id="26562" w:author="家榮 張" w:date="2021-05-17T10:47:00Z"/>
                <w:rFonts w:ascii="標楷體" w:eastAsia="標楷體" w:hAnsi="標楷體"/>
              </w:rPr>
            </w:pPr>
            <w:ins w:id="26563" w:author="家榮 張" w:date="2021-05-17T10:47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64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85F20C" w14:textId="77777777" w:rsidR="006D6E41" w:rsidRDefault="006D6E41" w:rsidP="006D6E41">
            <w:pPr>
              <w:rPr>
                <w:ins w:id="26565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66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DA3627E" w14:textId="77777777" w:rsidR="006D6E41" w:rsidRDefault="006D6E41" w:rsidP="006D6E41">
            <w:pPr>
              <w:rPr>
                <w:ins w:id="26567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68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065516" w14:textId="77777777" w:rsidR="006D6E41" w:rsidRDefault="006D6E41" w:rsidP="006D6E41">
            <w:pPr>
              <w:rPr>
                <w:ins w:id="26569" w:author="家榮 張" w:date="2021-05-17T10:47:00Z"/>
                <w:rFonts w:ascii="標楷體" w:eastAsia="標楷體" w:hAnsi="標楷體"/>
              </w:rPr>
            </w:pPr>
            <w:ins w:id="26570" w:author="家榮 張" w:date="2021-05-17T10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71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FB261D" w14:textId="77777777" w:rsidR="006D6E41" w:rsidRDefault="006D6E41" w:rsidP="006D6E41">
            <w:pPr>
              <w:rPr>
                <w:ins w:id="26572" w:author="家榮 張" w:date="2021-05-17T10:47:00Z"/>
                <w:rFonts w:ascii="標楷體" w:eastAsia="標楷體" w:hAnsi="標楷體"/>
              </w:rPr>
            </w:pPr>
            <w:ins w:id="26573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74" w:author="家榮 張" w:date="2021-05-17T18:04:00Z">
              <w:tcPr>
                <w:tcW w:w="3427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8817D9B" w14:textId="77777777" w:rsidR="006D6E41" w:rsidRDefault="006D6E41" w:rsidP="006D6E41">
            <w:pPr>
              <w:snapToGrid w:val="0"/>
              <w:ind w:left="238" w:hangingChars="99" w:hanging="238"/>
              <w:rPr>
                <w:ins w:id="26575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6576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1.「電話種類」為09時使用格式</w:t>
              </w:r>
            </w:ins>
          </w:p>
          <w:p w14:paraId="2ABC7BA7" w14:textId="54BB352F" w:rsidR="006D6E41" w:rsidRDefault="006D6E41" w:rsidP="006D6E41">
            <w:pPr>
              <w:rPr>
                <w:ins w:id="26577" w:author="家榮 張" w:date="2021-05-17T17:58:00Z"/>
                <w:rFonts w:ascii="標楷體" w:eastAsia="標楷體" w:hAnsi="標楷體"/>
              </w:rPr>
            </w:pPr>
            <w:ins w:id="26578" w:author="家榮 張" w:date="2021-05-17T17:58:00Z">
              <w:r>
                <w:rPr>
                  <w:rFonts w:ascii="標楷體" w:eastAsia="標楷體" w:hAnsi="標楷體" w:hint="eastAsia"/>
                </w:rPr>
                <w:t>2.「</w:t>
              </w:r>
            </w:ins>
            <w:ins w:id="26579" w:author="家榮 張" w:date="2021-05-18T09:14:00Z">
              <w:r w:rsidR="00B41DFE">
                <w:rPr>
                  <w:rFonts w:ascii="標楷體" w:eastAsia="標楷體" w:hAnsi="標楷體" w:hint="eastAsia"/>
                </w:rPr>
                <w:t>修改</w:t>
              </w:r>
            </w:ins>
            <w:ins w:id="26580" w:author="家榮 張" w:date="2021-05-17T17:58:00Z">
              <w:r>
                <w:rPr>
                  <w:rFonts w:ascii="標楷體" w:eastAsia="標楷體" w:hAnsi="標楷體" w:hint="eastAsia"/>
                </w:rPr>
                <w:t>」時必須輸入</w:t>
              </w:r>
            </w:ins>
          </w:p>
          <w:p w14:paraId="1BE06F11" w14:textId="77777777" w:rsidR="006D6E41" w:rsidRPr="0040565B" w:rsidRDefault="006D6E41" w:rsidP="006D6E41">
            <w:pPr>
              <w:rPr>
                <w:ins w:id="26581" w:author="家榮 張" w:date="2021-05-17T17:58:00Z"/>
                <w:rFonts w:ascii="標楷體" w:eastAsia="標楷體" w:hAnsi="標楷體"/>
              </w:rPr>
            </w:pPr>
            <w:ins w:id="26582" w:author="家榮 張" w:date="2021-05-17T17:58:00Z">
              <w:r>
                <w:rPr>
                  <w:rFonts w:ascii="標楷體" w:eastAsia="標楷體" w:hAnsi="標楷體" w:hint="eastAsia"/>
                </w:rPr>
                <w:t>3.檢核條件:IF(#Te</w:t>
              </w:r>
              <w:r>
                <w:rPr>
                  <w:rFonts w:ascii="標楷體" w:eastAsia="標楷體" w:hAnsi="標楷體"/>
                </w:rPr>
                <w:t>lTypeCode ==9,V(9),S)</w:t>
              </w:r>
            </w:ins>
          </w:p>
          <w:p w14:paraId="0C1197E6" w14:textId="77777777" w:rsidR="006D6E41" w:rsidRDefault="006D6E41" w:rsidP="006D6E41">
            <w:pPr>
              <w:ind w:left="226" w:hangingChars="94" w:hanging="226"/>
              <w:rPr>
                <w:ins w:id="26583" w:author="家榮 張" w:date="2021-05-17T17:58:00Z"/>
                <w:rFonts w:ascii="標楷體" w:eastAsia="標楷體" w:hAnsi="標楷體"/>
              </w:rPr>
            </w:pPr>
            <w:ins w:id="26584" w:author="家榮 張" w:date="2021-05-17T17:58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拆分紀錄至以下欄位:</w:t>
              </w:r>
            </w:ins>
          </w:p>
          <w:p w14:paraId="19FD194A" w14:textId="77777777" w:rsidR="006D6E41" w:rsidRDefault="006D6E41" w:rsidP="006D6E41">
            <w:pPr>
              <w:ind w:left="226"/>
              <w:rPr>
                <w:ins w:id="26585" w:author="家榮 張" w:date="2021-05-17T17:58:00Z"/>
                <w:rFonts w:ascii="標楷體" w:eastAsia="標楷體" w:hAnsi="標楷體"/>
              </w:rPr>
            </w:pPr>
            <w:ins w:id="26586" w:author="家榮 張" w:date="2021-05-17T17:58:00Z">
              <w:r>
                <w:rPr>
                  <w:rFonts w:ascii="標楷體" w:eastAsia="標楷體" w:hAnsi="標楷體"/>
                </w:rPr>
                <w:lastRenderedPageBreak/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TelArea</w:t>
              </w:r>
              <w:r>
                <w:rPr>
                  <w:rFonts w:ascii="標楷體" w:eastAsia="標楷體" w:hAnsi="標楷體" w:hint="eastAsia"/>
                </w:rPr>
                <w:t>(5)</w:t>
              </w:r>
              <w:r>
                <w:rPr>
                  <w:rFonts w:ascii="標楷體" w:eastAsia="標楷體" w:hAnsi="標楷體"/>
                </w:rPr>
                <w:t>+</w:t>
              </w:r>
            </w:ins>
          </w:p>
          <w:p w14:paraId="1DBFF158" w14:textId="77777777" w:rsidR="006D6E41" w:rsidRDefault="006D6E41" w:rsidP="006D6E41">
            <w:pPr>
              <w:ind w:left="226"/>
              <w:rPr>
                <w:ins w:id="26587" w:author="家榮 張" w:date="2021-05-17T17:58:00Z"/>
                <w:rFonts w:ascii="標楷體" w:eastAsia="標楷體" w:hAnsi="標楷體"/>
              </w:rPr>
            </w:pPr>
            <w:ins w:id="26588" w:author="家榮 張" w:date="2021-05-17T17:58:00Z"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TelNo</w:t>
              </w:r>
              <w:r>
                <w:rPr>
                  <w:rFonts w:ascii="標楷體" w:eastAsia="標楷體" w:hAnsi="標楷體" w:hint="eastAsia"/>
                </w:rPr>
                <w:t>(10)</w:t>
              </w:r>
              <w:r>
                <w:rPr>
                  <w:rFonts w:ascii="標楷體" w:eastAsia="標楷體" w:hAnsi="標楷體"/>
                </w:rPr>
                <w:t>+</w:t>
              </w:r>
            </w:ins>
          </w:p>
          <w:p w14:paraId="541F6BC8" w14:textId="679A7F0E" w:rsidR="006D6E41" w:rsidRPr="00814B1E" w:rsidRDefault="006D6E41" w:rsidP="006D6E41">
            <w:pPr>
              <w:ind w:left="226"/>
              <w:rPr>
                <w:ins w:id="26589" w:author="家榮 張" w:date="2021-05-17T10:47:00Z"/>
                <w:rFonts w:ascii="標楷體" w:eastAsia="標楷體" w:hAnsi="標楷體"/>
                <w:color w:val="000000" w:themeColor="text1"/>
              </w:rPr>
            </w:pPr>
            <w:ins w:id="26590" w:author="家榮 張" w:date="2021-05-17T17:58:00Z"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TelExt</w:t>
              </w:r>
              <w:r>
                <w:rPr>
                  <w:rFonts w:ascii="標楷體" w:eastAsia="標楷體" w:hAnsi="標楷體" w:hint="eastAsia"/>
                </w:rPr>
                <w:t>(5)</w:t>
              </w:r>
            </w:ins>
          </w:p>
        </w:tc>
      </w:tr>
      <w:tr w:rsidR="006D6E41" w14:paraId="7CE44014" w14:textId="77777777" w:rsidTr="00667333">
        <w:trPr>
          <w:trHeight w:val="291"/>
          <w:jc w:val="center"/>
          <w:ins w:id="26591" w:author="家榮 張" w:date="2021-05-17T10:47:00Z"/>
          <w:trPrChange w:id="26592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6593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BD420A8" w14:textId="3C5A938C" w:rsidR="006D6E41" w:rsidRDefault="00667333" w:rsidP="006D6E41">
            <w:pPr>
              <w:rPr>
                <w:ins w:id="26594" w:author="家榮 張" w:date="2021-05-17T10:47:00Z"/>
                <w:rFonts w:ascii="標楷體" w:eastAsia="標楷體" w:hAnsi="標楷體"/>
              </w:rPr>
            </w:pPr>
            <w:ins w:id="26595" w:author="家榮 張" w:date="2021-05-17T18:04:00Z">
              <w:r>
                <w:rPr>
                  <w:rFonts w:ascii="標楷體" w:eastAsia="標楷體" w:hAnsi="標楷體" w:hint="eastAsia"/>
                </w:rPr>
                <w:lastRenderedPageBreak/>
                <w:t>5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96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F5B256" w14:textId="77777777" w:rsidR="006D6E41" w:rsidRDefault="006D6E41" w:rsidP="006D6E41">
            <w:pPr>
              <w:rPr>
                <w:ins w:id="26597" w:author="家榮 張" w:date="2021-05-17T10:47:00Z"/>
                <w:rFonts w:ascii="標楷體" w:eastAsia="標楷體" w:hAnsi="標楷體"/>
              </w:rPr>
            </w:pPr>
            <w:ins w:id="26598" w:author="家榮 張" w:date="2021-05-17T10:47:00Z">
              <w:r>
                <w:rPr>
                  <w:rFonts w:ascii="標楷體" w:eastAsia="標楷體" w:hAnsi="標楷體" w:hint="eastAsia"/>
                </w:rPr>
                <w:t>異動原因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599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C756E6" w14:textId="77777777" w:rsidR="006D6E41" w:rsidRDefault="006D6E41" w:rsidP="006D6E41">
            <w:pPr>
              <w:rPr>
                <w:ins w:id="26600" w:author="家榮 張" w:date="2021-05-17T10:47:00Z"/>
                <w:rFonts w:ascii="標楷體" w:eastAsia="標楷體" w:hAnsi="標楷體"/>
              </w:rPr>
            </w:pPr>
            <w:ins w:id="26601" w:author="家榮 張" w:date="2021-05-17T10:47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02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5D7E3C" w14:textId="77777777" w:rsidR="006D6E41" w:rsidRDefault="006D6E41" w:rsidP="006D6E41">
            <w:pPr>
              <w:rPr>
                <w:ins w:id="26603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04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C0A4FC" w14:textId="77777777" w:rsidR="006D6E41" w:rsidRDefault="006D6E41" w:rsidP="006D6E41">
            <w:pPr>
              <w:rPr>
                <w:ins w:id="26605" w:author="家榮 張" w:date="2021-05-17T10:47:00Z"/>
                <w:rFonts w:ascii="標楷體" w:eastAsia="標楷體" w:hAnsi="標楷體"/>
              </w:rPr>
            </w:pPr>
            <w:ins w:id="26606" w:author="家榮 張" w:date="2021-05-17T10:4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TelChgRsnCode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"_(10).附件10"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附件-10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07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85FB37" w14:textId="77777777" w:rsidR="006D6E41" w:rsidRDefault="006D6E41" w:rsidP="006D6E41">
            <w:pPr>
              <w:rPr>
                <w:ins w:id="26608" w:author="家榮 張" w:date="2021-05-17T10:47:00Z"/>
                <w:rFonts w:ascii="標楷體" w:eastAsia="標楷體" w:hAnsi="標楷體"/>
              </w:rPr>
            </w:pPr>
            <w:ins w:id="26609" w:author="家榮 張" w:date="2021-05-17T10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10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033223" w14:textId="77777777" w:rsidR="006D6E41" w:rsidRDefault="006D6E41" w:rsidP="006D6E41">
            <w:pPr>
              <w:rPr>
                <w:ins w:id="26611" w:author="家榮 張" w:date="2021-05-17T10:47:00Z"/>
                <w:rFonts w:ascii="標楷體" w:eastAsia="標楷體" w:hAnsi="標楷體"/>
              </w:rPr>
            </w:pPr>
            <w:ins w:id="26612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13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B36683" w14:textId="6B5206DD" w:rsidR="006D6E41" w:rsidRDefault="006D6E41" w:rsidP="006D6E41">
            <w:pPr>
              <w:snapToGrid w:val="0"/>
              <w:ind w:left="238" w:hangingChars="99" w:hanging="238"/>
              <w:rPr>
                <w:ins w:id="26614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6615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1.「</w:t>
              </w:r>
            </w:ins>
            <w:ins w:id="26616" w:author="家榮 張" w:date="2021-05-18T09:14:00Z">
              <w:r w:rsidR="00B41DFE">
                <w:rPr>
                  <w:rFonts w:ascii="標楷體" w:eastAsia="標楷體" w:hAnsi="標楷體" w:hint="eastAsia"/>
                </w:rPr>
                <w:t>修改</w:t>
              </w:r>
            </w:ins>
            <w:ins w:id="26617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」時,必須輸入</w:t>
              </w:r>
            </w:ins>
          </w:p>
          <w:p w14:paraId="7D704DDC" w14:textId="77777777" w:rsidR="006D6E41" w:rsidRDefault="006D6E41" w:rsidP="006D6E41">
            <w:pPr>
              <w:snapToGrid w:val="0"/>
              <w:ind w:left="238" w:hangingChars="99" w:hanging="238"/>
              <w:rPr>
                <w:ins w:id="26618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6619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檢核條件:V(H</w:t>
              </w:r>
              <w:r>
                <w:rPr>
                  <w:rFonts w:ascii="標楷體" w:eastAsia="標楷體" w:hAnsi="標楷體"/>
                  <w:color w:val="000000" w:themeColor="text1"/>
                </w:rPr>
                <w:t>,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#T</w:t>
              </w:r>
              <w:r>
                <w:rPr>
                  <w:rFonts w:ascii="標楷體" w:eastAsia="標楷體" w:hAnsi="標楷體"/>
                  <w:color w:val="000000" w:themeColor="text1"/>
                </w:rPr>
                <w:t>elChgRsnCodeHelp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)</w:t>
              </w:r>
            </w:ins>
          </w:p>
          <w:p w14:paraId="0466F57C" w14:textId="5867D972" w:rsidR="006D6E41" w:rsidRDefault="006D6E41" w:rsidP="006D6E41">
            <w:pPr>
              <w:rPr>
                <w:ins w:id="26620" w:author="家榮 張" w:date="2021-05-17T10:47:00Z"/>
                <w:rFonts w:ascii="標楷體" w:eastAsia="標楷體" w:hAnsi="標楷體"/>
              </w:rPr>
            </w:pPr>
            <w:ins w:id="26621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3.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.T</w:t>
              </w:r>
              <w:r>
                <w:rPr>
                  <w:rFonts w:ascii="標楷體" w:eastAsia="標楷體" w:hAnsi="標楷體"/>
                  <w:color w:val="000000" w:themeColor="text1"/>
                </w:rPr>
                <w:t>elChgRsnCode</w:t>
              </w:r>
            </w:ins>
          </w:p>
        </w:tc>
      </w:tr>
      <w:tr w:rsidR="006D6E41" w14:paraId="63BBB77E" w14:textId="77777777" w:rsidTr="00667333">
        <w:trPr>
          <w:trHeight w:val="291"/>
          <w:jc w:val="center"/>
          <w:ins w:id="26622" w:author="家榮 張" w:date="2021-05-17T10:47:00Z"/>
          <w:trPrChange w:id="26623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6624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B7B3BA5" w14:textId="63194C13" w:rsidR="006D6E41" w:rsidRDefault="00667333" w:rsidP="006D6E41">
            <w:pPr>
              <w:rPr>
                <w:ins w:id="26625" w:author="家榮 張" w:date="2021-05-17T10:47:00Z"/>
                <w:rFonts w:ascii="標楷體" w:eastAsia="標楷體" w:hAnsi="標楷體"/>
              </w:rPr>
            </w:pPr>
            <w:ins w:id="26626" w:author="家榮 張" w:date="2021-05-17T18:04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27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AC16DD" w14:textId="77777777" w:rsidR="006D6E41" w:rsidRDefault="006D6E41" w:rsidP="006D6E41">
            <w:pPr>
              <w:rPr>
                <w:ins w:id="26628" w:author="家榮 張" w:date="2021-05-17T10:47:00Z"/>
                <w:rFonts w:ascii="標楷體" w:eastAsia="標楷體" w:hAnsi="標楷體"/>
              </w:rPr>
            </w:pPr>
            <w:ins w:id="26629" w:author="家榮 張" w:date="2021-05-17T10:47:00Z">
              <w:r>
                <w:rPr>
                  <w:rFonts w:ascii="標楷體" w:eastAsia="標楷體" w:hAnsi="標楷體" w:hint="eastAsia"/>
                </w:rPr>
                <w:t>與借款人關係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30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F5E1AB" w14:textId="77777777" w:rsidR="006D6E41" w:rsidRDefault="006D6E41" w:rsidP="006D6E41">
            <w:pPr>
              <w:rPr>
                <w:ins w:id="26631" w:author="家榮 張" w:date="2021-05-17T10:47:00Z"/>
                <w:rFonts w:ascii="標楷體" w:eastAsia="標楷體" w:hAnsi="標楷體"/>
              </w:rPr>
            </w:pPr>
            <w:ins w:id="26632" w:author="家榮 張" w:date="2021-05-17T10:47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33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DF3E9B" w14:textId="77777777" w:rsidR="006D6E41" w:rsidRDefault="006D6E41" w:rsidP="006D6E41">
            <w:pPr>
              <w:rPr>
                <w:ins w:id="26634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35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717FD8" w14:textId="77777777" w:rsidR="006D6E41" w:rsidRDefault="006D6E41" w:rsidP="006D6E41">
            <w:pPr>
              <w:rPr>
                <w:ins w:id="26636" w:author="家榮 張" w:date="2021-05-17T10:47:00Z"/>
                <w:rFonts w:ascii="標楷體" w:eastAsia="標楷體" w:hAnsi="標楷體"/>
              </w:rPr>
            </w:pPr>
            <w:ins w:id="26637" w:author="家榮 張" w:date="2021-05-17T10:4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RelationCode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"_(9).附件9"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附件-9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38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4282DF" w14:textId="77777777" w:rsidR="006D6E41" w:rsidRDefault="006D6E41" w:rsidP="006D6E41">
            <w:pPr>
              <w:rPr>
                <w:ins w:id="26639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40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A37329" w14:textId="77777777" w:rsidR="006D6E41" w:rsidRDefault="006D6E41" w:rsidP="006D6E41">
            <w:pPr>
              <w:rPr>
                <w:ins w:id="26641" w:author="家榮 張" w:date="2021-05-17T10:47:00Z"/>
                <w:rFonts w:ascii="標楷體" w:eastAsia="標楷體" w:hAnsi="標楷體"/>
              </w:rPr>
            </w:pPr>
            <w:ins w:id="26642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43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FB1231" w14:textId="77777777" w:rsidR="006D6E41" w:rsidRPr="00814B1E" w:rsidRDefault="006D6E41" w:rsidP="006D6E41">
            <w:pPr>
              <w:snapToGrid w:val="0"/>
              <w:rPr>
                <w:ins w:id="26644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6645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 w:rsidRPr="00814B1E">
                <w:rPr>
                  <w:rFonts w:ascii="標楷體" w:eastAsia="標楷體" w:hAnsi="標楷體" w:hint="eastAsia"/>
                  <w:color w:val="000000" w:themeColor="text1"/>
                </w:rPr>
                <w:t>自行輸入</w:t>
              </w:r>
            </w:ins>
          </w:p>
          <w:p w14:paraId="1AF5DF15" w14:textId="77777777" w:rsidR="006D6E41" w:rsidRDefault="006D6E41" w:rsidP="006D6E41">
            <w:pPr>
              <w:snapToGrid w:val="0"/>
              <w:ind w:left="238" w:hangingChars="99" w:hanging="238"/>
              <w:rPr>
                <w:ins w:id="26646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6647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</w:t>
              </w:r>
            </w:ins>
          </w:p>
          <w:p w14:paraId="657BF714" w14:textId="77777777" w:rsidR="006D6E41" w:rsidRDefault="006D6E41" w:rsidP="006D6E41">
            <w:pPr>
              <w:snapToGrid w:val="0"/>
              <w:ind w:left="238" w:hangingChars="99" w:hanging="238"/>
              <w:rPr>
                <w:ins w:id="26648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6649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</w:t>
              </w:r>
              <w:r>
                <w:rPr>
                  <w:rFonts w:ascii="標楷體" w:eastAsia="標楷體" w:hAnsi="標楷體"/>
                  <w:color w:val="000000" w:themeColor="text1"/>
                </w:rPr>
                <w:t xml:space="preserve"> IF(#TelTypeCode == “06”||#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Te</w:t>
              </w:r>
              <w:r>
                <w:rPr>
                  <w:rFonts w:ascii="標楷體" w:eastAsia="標楷體" w:hAnsi="標楷體"/>
                  <w:color w:val="000000" w:themeColor="text1"/>
                </w:rPr>
                <w:t>lTypeCode == “09”,V(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H,</w:t>
              </w:r>
              <w:r>
                <w:rPr>
                  <w:rFonts w:ascii="標楷體" w:eastAsia="標楷體" w:hAnsi="標楷體"/>
                  <w:color w:val="000000" w:themeColor="text1"/>
                </w:rPr>
                <w:t>#RelationCodeHelp),C(4,#RelationCode,$,V(H,#RelationCodeHelp))</w:t>
              </w:r>
            </w:ins>
          </w:p>
          <w:p w14:paraId="0E15571D" w14:textId="5FC29AEC" w:rsidR="006D6E41" w:rsidRDefault="006D6E41" w:rsidP="006D6E41">
            <w:pPr>
              <w:rPr>
                <w:ins w:id="26650" w:author="家榮 張" w:date="2021-05-17T10:47:00Z"/>
                <w:rFonts w:ascii="標楷體" w:eastAsia="標楷體" w:hAnsi="標楷體"/>
              </w:rPr>
            </w:pPr>
            <w:ins w:id="26651" w:author="家榮 張" w:date="2021-05-17T17:58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  <w:color w:val="000000" w:themeColor="text1"/>
                </w:rPr>
                <w:t>RelationCode</w:t>
              </w:r>
            </w:ins>
          </w:p>
        </w:tc>
      </w:tr>
      <w:tr w:rsidR="006D6E41" w14:paraId="20FA3A77" w14:textId="77777777" w:rsidTr="00667333">
        <w:trPr>
          <w:trHeight w:val="291"/>
          <w:jc w:val="center"/>
          <w:ins w:id="26652" w:author="家榮 張" w:date="2021-05-17T10:47:00Z"/>
          <w:trPrChange w:id="26653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6654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37B5350" w14:textId="2F63B144" w:rsidR="006D6E41" w:rsidRDefault="00667333" w:rsidP="006D6E41">
            <w:pPr>
              <w:rPr>
                <w:ins w:id="26655" w:author="家榮 張" w:date="2021-05-17T10:47:00Z"/>
                <w:rFonts w:ascii="標楷體" w:eastAsia="標楷體" w:hAnsi="標楷體"/>
              </w:rPr>
            </w:pPr>
            <w:ins w:id="26656" w:author="家榮 張" w:date="2021-05-17T18:04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57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37E52D" w14:textId="77777777" w:rsidR="006D6E41" w:rsidRDefault="006D6E41" w:rsidP="006D6E41">
            <w:pPr>
              <w:rPr>
                <w:ins w:id="26658" w:author="家榮 張" w:date="2021-05-17T10:47:00Z"/>
                <w:rFonts w:ascii="標楷體" w:eastAsia="標楷體" w:hAnsi="標楷體"/>
              </w:rPr>
            </w:pPr>
            <w:ins w:id="26659" w:author="家榮 張" w:date="2021-05-17T10:47:00Z">
              <w:r>
                <w:rPr>
                  <w:rFonts w:ascii="標楷體" w:eastAsia="標楷體" w:hAnsi="標楷體" w:hint="eastAsia"/>
                </w:rPr>
                <w:t>聯絡人姓名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60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5FC345" w14:textId="77777777" w:rsidR="006D6E41" w:rsidRDefault="006D6E41" w:rsidP="006D6E41">
            <w:pPr>
              <w:rPr>
                <w:ins w:id="26661" w:author="家榮 張" w:date="2021-05-17T10:47:00Z"/>
                <w:rFonts w:ascii="標楷體" w:eastAsia="標楷體" w:hAnsi="標楷體"/>
              </w:rPr>
            </w:pPr>
            <w:ins w:id="26662" w:author="家榮 張" w:date="2021-05-17T10:47:00Z">
              <w:r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63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D2F253" w14:textId="77777777" w:rsidR="006D6E41" w:rsidRDefault="006D6E41" w:rsidP="006D6E41">
            <w:pPr>
              <w:rPr>
                <w:ins w:id="26664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65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A74632" w14:textId="77777777" w:rsidR="006D6E41" w:rsidRDefault="006D6E41" w:rsidP="006D6E41">
            <w:pPr>
              <w:rPr>
                <w:ins w:id="26666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67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3CE985" w14:textId="77777777" w:rsidR="006D6E41" w:rsidRDefault="006D6E41" w:rsidP="006D6E41">
            <w:pPr>
              <w:rPr>
                <w:ins w:id="26668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69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D768CF" w14:textId="77777777" w:rsidR="006D6E41" w:rsidRDefault="006D6E41" w:rsidP="006D6E41">
            <w:pPr>
              <w:rPr>
                <w:ins w:id="26670" w:author="家榮 張" w:date="2021-05-17T10:47:00Z"/>
                <w:rFonts w:ascii="標楷體" w:eastAsia="標楷體" w:hAnsi="標楷體"/>
              </w:rPr>
            </w:pPr>
            <w:ins w:id="26671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72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6B5618" w14:textId="25EE21EB" w:rsidR="006D6E41" w:rsidRDefault="006D6E41" w:rsidP="006D6E41">
            <w:pPr>
              <w:snapToGrid w:val="0"/>
              <w:ind w:left="238" w:hangingChars="99" w:hanging="238"/>
              <w:rPr>
                <w:ins w:id="26673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6674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1.「</w:t>
              </w:r>
            </w:ins>
            <w:ins w:id="26675" w:author="家榮 張" w:date="2021-05-18T09:14:00Z">
              <w:r w:rsidR="00B41DFE">
                <w:rPr>
                  <w:rFonts w:ascii="標楷體" w:eastAsia="標楷體" w:hAnsi="標楷體" w:hint="eastAsia"/>
                </w:rPr>
                <w:t>修改</w:t>
              </w:r>
            </w:ins>
            <w:ins w:id="26676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」時, 可以輸入</w:t>
              </w:r>
            </w:ins>
          </w:p>
          <w:p w14:paraId="20D2AD0A" w14:textId="77777777" w:rsidR="006D6E41" w:rsidRDefault="006D6E41" w:rsidP="006D6E41">
            <w:pPr>
              <w:snapToGrid w:val="0"/>
              <w:ind w:left="238" w:hangingChars="99" w:hanging="238"/>
              <w:rPr>
                <w:ins w:id="26677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6678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2.若與借款人關係為00則不必輸入</w:t>
              </w:r>
            </w:ins>
          </w:p>
          <w:p w14:paraId="4D4515B3" w14:textId="77777777" w:rsidR="006D6E41" w:rsidRDefault="006D6E41" w:rsidP="006D6E41">
            <w:pPr>
              <w:snapToGrid w:val="0"/>
              <w:ind w:left="238" w:hangingChars="99" w:hanging="238"/>
              <w:rPr>
                <w:ins w:id="26679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6680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3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</w:t>
              </w:r>
              <w:r>
                <w:rPr>
                  <w:rFonts w:ascii="標楷體" w:eastAsia="標楷體" w:hAnsi="標楷體"/>
                  <w:color w:val="000000" w:themeColor="text1"/>
                </w:rPr>
                <w:t>IF(#TelTypeCode ==”06”||#TelTypeCode==”09”,V(7),$)</w:t>
              </w:r>
            </w:ins>
          </w:p>
          <w:p w14:paraId="43AEB8F4" w14:textId="6E5E4F4A" w:rsidR="006D6E41" w:rsidRDefault="006D6E41" w:rsidP="006D6E41">
            <w:pPr>
              <w:rPr>
                <w:ins w:id="26681" w:author="家榮 張" w:date="2021-05-17T10:47:00Z"/>
                <w:rFonts w:ascii="標楷體" w:eastAsia="標楷體" w:hAnsi="標楷體"/>
              </w:rPr>
            </w:pPr>
            <w:ins w:id="26682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4.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  <w:color w:val="000000" w:themeColor="text1"/>
                </w:rPr>
                <w:t>LiaisonName</w:t>
              </w:r>
            </w:ins>
          </w:p>
        </w:tc>
      </w:tr>
      <w:tr w:rsidR="006D6E41" w14:paraId="1D582355" w14:textId="77777777" w:rsidTr="00667333">
        <w:trPr>
          <w:trHeight w:val="291"/>
          <w:jc w:val="center"/>
          <w:ins w:id="26683" w:author="家榮 張" w:date="2021-05-17T10:47:00Z"/>
          <w:trPrChange w:id="26684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6685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AA1A832" w14:textId="2C2DB737" w:rsidR="006D6E41" w:rsidRDefault="00667333" w:rsidP="006D6E41">
            <w:pPr>
              <w:rPr>
                <w:ins w:id="26686" w:author="家榮 張" w:date="2021-05-17T10:47:00Z"/>
                <w:rFonts w:ascii="標楷體" w:eastAsia="標楷體" w:hAnsi="標楷體"/>
              </w:rPr>
            </w:pPr>
            <w:ins w:id="26687" w:author="家榮 張" w:date="2021-05-17T18:04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88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BE4C25" w14:textId="77777777" w:rsidR="006D6E41" w:rsidRDefault="006D6E41" w:rsidP="006D6E41">
            <w:pPr>
              <w:rPr>
                <w:ins w:id="26689" w:author="家榮 張" w:date="2021-05-17T10:47:00Z"/>
                <w:rFonts w:ascii="標楷體" w:eastAsia="標楷體" w:hAnsi="標楷體"/>
              </w:rPr>
            </w:pPr>
            <w:ins w:id="26690" w:author="家榮 張" w:date="2021-05-17T10:47:00Z">
              <w:r>
                <w:rPr>
                  <w:rFonts w:ascii="標楷體" w:eastAsia="標楷體" w:hAnsi="標楷體" w:hint="eastAsia"/>
                </w:rPr>
                <w:t>備註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91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D7C1A4F" w14:textId="77777777" w:rsidR="006D6E41" w:rsidRDefault="006D6E41" w:rsidP="006D6E41">
            <w:pPr>
              <w:rPr>
                <w:ins w:id="26692" w:author="家榮 張" w:date="2021-05-17T10:47:00Z"/>
                <w:rFonts w:ascii="標楷體" w:eastAsia="標楷體" w:hAnsi="標楷體"/>
              </w:rPr>
            </w:pPr>
            <w:ins w:id="26693" w:author="家榮 張" w:date="2021-05-17T10:47:00Z">
              <w:r>
                <w:rPr>
                  <w:rFonts w:ascii="標楷體" w:eastAsia="標楷體" w:hAnsi="標楷體" w:hint="eastAsia"/>
                </w:rPr>
                <w:t>40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94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0A0DA3" w14:textId="77777777" w:rsidR="006D6E41" w:rsidRDefault="006D6E41" w:rsidP="006D6E41">
            <w:pPr>
              <w:rPr>
                <w:ins w:id="26695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96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B9DDE3" w14:textId="77777777" w:rsidR="006D6E41" w:rsidRDefault="006D6E41" w:rsidP="006D6E41">
            <w:pPr>
              <w:rPr>
                <w:ins w:id="26697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98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68225BB" w14:textId="77777777" w:rsidR="006D6E41" w:rsidRDefault="006D6E41" w:rsidP="006D6E41">
            <w:pPr>
              <w:rPr>
                <w:ins w:id="26699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00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EE4FB9" w14:textId="77777777" w:rsidR="006D6E41" w:rsidRDefault="006D6E41" w:rsidP="006D6E41">
            <w:pPr>
              <w:rPr>
                <w:ins w:id="26701" w:author="家榮 張" w:date="2021-05-17T10:47:00Z"/>
                <w:rFonts w:ascii="標楷體" w:eastAsia="標楷體" w:hAnsi="標楷體"/>
              </w:rPr>
            </w:pPr>
            <w:ins w:id="26702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03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8AEA69" w14:textId="5C398FA4" w:rsidR="006D6E41" w:rsidRDefault="006D6E41" w:rsidP="006D6E41">
            <w:pPr>
              <w:snapToGrid w:val="0"/>
              <w:ind w:left="238" w:hangingChars="99" w:hanging="238"/>
              <w:rPr>
                <w:ins w:id="26704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6705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1.「</w:t>
              </w:r>
            </w:ins>
            <w:ins w:id="26706" w:author="家榮 張" w:date="2021-05-18T09:14:00Z">
              <w:r w:rsidR="00B41DFE">
                <w:rPr>
                  <w:rFonts w:ascii="標楷體" w:eastAsia="標楷體" w:hAnsi="標楷體" w:hint="eastAsia"/>
                </w:rPr>
                <w:t>修改</w:t>
              </w:r>
            </w:ins>
            <w:ins w:id="26707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」時,可以輸入</w:t>
              </w:r>
            </w:ins>
          </w:p>
          <w:p w14:paraId="73F51CA0" w14:textId="384F870D" w:rsidR="006D6E41" w:rsidRDefault="006D6E41" w:rsidP="006D6E41">
            <w:pPr>
              <w:rPr>
                <w:ins w:id="26708" w:author="家榮 張" w:date="2021-05-17T10:47:00Z"/>
                <w:rFonts w:ascii="標楷體" w:eastAsia="標楷體" w:hAnsi="標楷體"/>
              </w:rPr>
            </w:pPr>
            <w:ins w:id="26709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2.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  <w:color w:val="000000" w:themeColor="text1"/>
                </w:rPr>
                <w:t>Rmk</w:t>
              </w:r>
            </w:ins>
          </w:p>
        </w:tc>
      </w:tr>
      <w:tr w:rsidR="006D6E41" w14:paraId="5A504B22" w14:textId="77777777" w:rsidTr="00667333">
        <w:trPr>
          <w:trHeight w:val="291"/>
          <w:jc w:val="center"/>
          <w:ins w:id="26710" w:author="家榮 張" w:date="2021-05-17T10:47:00Z"/>
          <w:trPrChange w:id="26711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6712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9503B6F" w14:textId="5D9D72EC" w:rsidR="006D6E41" w:rsidRDefault="00667333" w:rsidP="006D6E41">
            <w:pPr>
              <w:rPr>
                <w:ins w:id="26713" w:author="家榮 張" w:date="2021-05-17T10:47:00Z"/>
                <w:rFonts w:ascii="標楷體" w:eastAsia="標楷體" w:hAnsi="標楷體"/>
              </w:rPr>
            </w:pPr>
            <w:ins w:id="26714" w:author="家榮 張" w:date="2021-05-17T18:04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15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04FD11" w14:textId="77777777" w:rsidR="006D6E41" w:rsidRDefault="006D6E41" w:rsidP="006D6E41">
            <w:pPr>
              <w:rPr>
                <w:ins w:id="26716" w:author="家榮 張" w:date="2021-05-17T10:47:00Z"/>
                <w:rFonts w:ascii="標楷體" w:eastAsia="標楷體" w:hAnsi="標楷體"/>
              </w:rPr>
            </w:pPr>
            <w:ins w:id="26717" w:author="家榮 張" w:date="2021-05-17T10:47:00Z">
              <w:r>
                <w:rPr>
                  <w:rFonts w:ascii="標楷體" w:eastAsia="標楷體" w:hAnsi="標楷體" w:hint="eastAsia"/>
                </w:rPr>
                <w:t>啟用記號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18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6D7D06" w14:textId="77777777" w:rsidR="006D6E41" w:rsidRDefault="006D6E41" w:rsidP="006D6E41">
            <w:pPr>
              <w:rPr>
                <w:ins w:id="26719" w:author="家榮 張" w:date="2021-05-17T10:47:00Z"/>
                <w:rFonts w:ascii="標楷體" w:eastAsia="標楷體" w:hAnsi="標楷體"/>
              </w:rPr>
            </w:pPr>
            <w:ins w:id="26720" w:author="家榮 張" w:date="2021-05-17T10:47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21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620ECB" w14:textId="77777777" w:rsidR="006D6E41" w:rsidRDefault="006D6E41" w:rsidP="006D6E41">
            <w:pPr>
              <w:rPr>
                <w:ins w:id="26722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23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DE63C0" w14:textId="77777777" w:rsidR="006D6E41" w:rsidRDefault="006D6E41" w:rsidP="006D6E41">
            <w:pPr>
              <w:rPr>
                <w:ins w:id="26724" w:author="家榮 張" w:date="2021-05-17T10:47:00Z"/>
                <w:rFonts w:ascii="標楷體" w:eastAsia="標楷體" w:hAnsi="標楷體"/>
              </w:rPr>
            </w:pPr>
            <w:ins w:id="26725" w:author="家榮 張" w:date="2021-05-17T10:4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EnableFg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"_(11).附件11"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11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26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A5AD10" w14:textId="77777777" w:rsidR="006D6E41" w:rsidRDefault="006D6E41" w:rsidP="006D6E41">
            <w:pPr>
              <w:rPr>
                <w:ins w:id="26727" w:author="家榮 張" w:date="2021-05-17T10:47:00Z"/>
                <w:rFonts w:ascii="標楷體" w:eastAsia="標楷體" w:hAnsi="標楷體"/>
              </w:rPr>
            </w:pPr>
            <w:ins w:id="26728" w:author="家榮 張" w:date="2021-05-17T10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29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ED49BA" w14:textId="77777777" w:rsidR="006D6E41" w:rsidRDefault="006D6E41" w:rsidP="006D6E41">
            <w:pPr>
              <w:rPr>
                <w:ins w:id="26730" w:author="家榮 張" w:date="2021-05-17T10:47:00Z"/>
                <w:rFonts w:ascii="標楷體" w:eastAsia="標楷體" w:hAnsi="標楷體"/>
              </w:rPr>
            </w:pPr>
            <w:ins w:id="26731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32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129F8F" w14:textId="2CDAD56D" w:rsidR="006D6E41" w:rsidRDefault="006D6E41" w:rsidP="006D6E41">
            <w:pPr>
              <w:snapToGrid w:val="0"/>
              <w:ind w:left="238" w:hangingChars="99" w:hanging="238"/>
              <w:rPr>
                <w:ins w:id="26733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6734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1.「</w:t>
              </w:r>
            </w:ins>
            <w:ins w:id="26735" w:author="家榮 張" w:date="2021-05-18T09:14:00Z">
              <w:r w:rsidR="00B41DFE">
                <w:rPr>
                  <w:rFonts w:ascii="標楷體" w:eastAsia="標楷體" w:hAnsi="標楷體" w:hint="eastAsia"/>
                </w:rPr>
                <w:t>修改</w:t>
              </w:r>
            </w:ins>
            <w:ins w:id="26736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」時,必須輸入</w:t>
              </w:r>
            </w:ins>
          </w:p>
          <w:p w14:paraId="17800FD0" w14:textId="77777777" w:rsidR="006D6E41" w:rsidRDefault="006D6E41" w:rsidP="006D6E41">
            <w:pPr>
              <w:snapToGrid w:val="0"/>
              <w:ind w:left="238" w:hangingChars="99" w:hanging="238"/>
              <w:rPr>
                <w:ins w:id="26737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6738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</w:t>
              </w:r>
              <w:r>
                <w:rPr>
                  <w:rFonts w:ascii="標楷體" w:eastAsia="標楷體" w:hAnsi="標楷體"/>
                  <w:color w:val="000000" w:themeColor="text1"/>
                </w:rPr>
                <w:t>V(H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,</w:t>
              </w:r>
              <w:r>
                <w:rPr>
                  <w:rFonts w:ascii="標楷體" w:eastAsia="標楷體" w:hAnsi="標楷體"/>
                  <w:color w:val="000000" w:themeColor="text1"/>
                </w:rPr>
                <w:t>#EnablcFgHelp)</w:t>
              </w:r>
            </w:ins>
          </w:p>
          <w:p w14:paraId="3B843775" w14:textId="26EB5064" w:rsidR="006D6E41" w:rsidRDefault="006D6E41" w:rsidP="006D6E41">
            <w:pPr>
              <w:rPr>
                <w:ins w:id="26739" w:author="家榮 張" w:date="2021-05-17T10:47:00Z"/>
                <w:rFonts w:ascii="標楷體" w:eastAsia="標楷體" w:hAnsi="標楷體"/>
              </w:rPr>
            </w:pPr>
            <w:ins w:id="26740" w:author="家榮 張" w:date="2021-05-17T17:58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  <w:color w:val="000000" w:themeColor="text1"/>
                </w:rPr>
                <w:t>Enable</w:t>
              </w:r>
            </w:ins>
          </w:p>
        </w:tc>
      </w:tr>
      <w:tr w:rsidR="006D6E41" w14:paraId="1775ABE2" w14:textId="77777777" w:rsidTr="00667333">
        <w:trPr>
          <w:trHeight w:val="291"/>
          <w:jc w:val="center"/>
          <w:ins w:id="26741" w:author="家榮 張" w:date="2021-05-17T10:47:00Z"/>
          <w:trPrChange w:id="26742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6743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55F4A11" w14:textId="4A78A532" w:rsidR="006D6E41" w:rsidRDefault="006D6E41" w:rsidP="006D6E41">
            <w:pPr>
              <w:rPr>
                <w:ins w:id="26744" w:author="家榮 張" w:date="2021-05-17T10:47:00Z"/>
                <w:rFonts w:ascii="標楷體" w:eastAsia="標楷體" w:hAnsi="標楷體"/>
              </w:rPr>
            </w:pPr>
            <w:ins w:id="26745" w:author="家榮 張" w:date="2021-05-17T10:47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6746" w:author="家榮 張" w:date="2021-05-17T18:04:00Z">
              <w:r w:rsidR="00667333"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47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A94B89" w14:textId="77777777" w:rsidR="006D6E41" w:rsidRDefault="006D6E41" w:rsidP="006D6E41">
            <w:pPr>
              <w:rPr>
                <w:ins w:id="26748" w:author="家榮 張" w:date="2021-05-17T10:47:00Z"/>
                <w:rFonts w:ascii="標楷體" w:eastAsia="標楷體" w:hAnsi="標楷體"/>
              </w:rPr>
            </w:pPr>
            <w:ins w:id="26749" w:author="家榮 張" w:date="2021-05-17T10:47:00Z">
              <w:r>
                <w:rPr>
                  <w:rFonts w:ascii="標楷體" w:eastAsia="標楷體" w:hAnsi="標楷體" w:hint="eastAsia"/>
                </w:rPr>
                <w:t>停用原因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50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C3AD0C" w14:textId="77777777" w:rsidR="006D6E41" w:rsidRDefault="006D6E41" w:rsidP="006D6E41">
            <w:pPr>
              <w:rPr>
                <w:ins w:id="26751" w:author="家榮 張" w:date="2021-05-17T10:47:00Z"/>
                <w:rFonts w:ascii="標楷體" w:eastAsia="標楷體" w:hAnsi="標楷體"/>
              </w:rPr>
            </w:pPr>
            <w:ins w:id="26752" w:author="家榮 張" w:date="2021-05-17T10:47:00Z">
              <w:r>
                <w:rPr>
                  <w:rFonts w:ascii="標楷體" w:eastAsia="標楷體" w:hAnsi="標楷體" w:hint="eastAsia"/>
                </w:rPr>
                <w:t>40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53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D27CDF" w14:textId="77777777" w:rsidR="006D6E41" w:rsidRDefault="006D6E41" w:rsidP="006D6E41">
            <w:pPr>
              <w:rPr>
                <w:ins w:id="26754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55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0D7D36" w14:textId="77777777" w:rsidR="006D6E41" w:rsidRDefault="006D6E41" w:rsidP="006D6E41">
            <w:pPr>
              <w:rPr>
                <w:ins w:id="26756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57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894062" w14:textId="77777777" w:rsidR="006D6E41" w:rsidRDefault="006D6E41" w:rsidP="006D6E41">
            <w:pPr>
              <w:rPr>
                <w:ins w:id="26758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59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77B92F" w14:textId="77777777" w:rsidR="006D6E41" w:rsidRDefault="006D6E41" w:rsidP="006D6E41">
            <w:pPr>
              <w:rPr>
                <w:ins w:id="26760" w:author="家榮 張" w:date="2021-05-17T10:47:00Z"/>
                <w:rFonts w:ascii="標楷體" w:eastAsia="標楷體" w:hAnsi="標楷體"/>
              </w:rPr>
            </w:pPr>
            <w:ins w:id="26761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62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CF036B" w14:textId="77777777" w:rsidR="006D6E41" w:rsidRDefault="006D6E41" w:rsidP="006D6E41">
            <w:pPr>
              <w:snapToGrid w:val="0"/>
              <w:ind w:left="238" w:hangingChars="99" w:hanging="238"/>
              <w:rPr>
                <w:ins w:id="26763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6764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1.「啟用記號」為「N」時,必須輸入</w:t>
              </w:r>
            </w:ins>
          </w:p>
          <w:p w14:paraId="27C2FDC2" w14:textId="77777777" w:rsidR="006D6E41" w:rsidRDefault="006D6E41" w:rsidP="006D6E41">
            <w:pPr>
              <w:snapToGrid w:val="0"/>
              <w:ind w:left="238" w:hangingChars="99" w:hanging="238"/>
              <w:rPr>
                <w:ins w:id="26765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6766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</w:t>
              </w:r>
              <w:r>
                <w:rPr>
                  <w:rFonts w:ascii="標楷體" w:eastAsia="標楷體" w:hAnsi="標楷體"/>
                  <w:color w:val="000000" w:themeColor="text1"/>
                </w:rPr>
                <w:t>C(5,#Enable,N,V(7))</w:t>
              </w:r>
            </w:ins>
          </w:p>
          <w:p w14:paraId="555776CE" w14:textId="7E8DC5CD" w:rsidR="006D6E41" w:rsidRDefault="006D6E41" w:rsidP="006D6E41">
            <w:pPr>
              <w:rPr>
                <w:ins w:id="26767" w:author="家榮 張" w:date="2021-05-17T10:47:00Z"/>
                <w:rFonts w:ascii="標楷體" w:eastAsia="標楷體" w:hAnsi="標楷體"/>
              </w:rPr>
            </w:pPr>
            <w:ins w:id="26768" w:author="家榮 張" w:date="2021-05-17T17:58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  <w:color w:val="000000" w:themeColor="text1"/>
                </w:rPr>
                <w:t>StopReason</w:t>
              </w:r>
            </w:ins>
          </w:p>
        </w:tc>
      </w:tr>
    </w:tbl>
    <w:p w14:paraId="4E19354D" w14:textId="77777777" w:rsidR="00B06BCC" w:rsidRDefault="00B06BCC">
      <w:pPr>
        <w:rPr>
          <w:ins w:id="26769" w:author="家榮 張" w:date="2021-05-17T10:47:00Z"/>
        </w:rPr>
      </w:pPr>
      <w:ins w:id="26770" w:author="家榮 張" w:date="2021-05-17T10:47:00Z">
        <w:r>
          <w:br w:type="page"/>
        </w:r>
      </w:ins>
    </w:p>
    <w:p w14:paraId="7CFE8DAB" w14:textId="76B205CA" w:rsidR="001A37C9" w:rsidRDefault="00926542">
      <w:pPr>
        <w:pStyle w:val="3"/>
        <w:numPr>
          <w:ilvl w:val="2"/>
          <w:numId w:val="54"/>
        </w:numPr>
        <w:rPr>
          <w:ins w:id="26771" w:author="Fegie" w:date="2021-04-28T19:22:00Z"/>
        </w:rPr>
      </w:pPr>
      <w:ins w:id="26772" w:author="Fegie" w:date="2021-04-28T19:07:00Z">
        <w:r>
          <w:rPr>
            <w:rFonts w:hint="eastAsia"/>
          </w:rPr>
          <w:lastRenderedPageBreak/>
          <w:t xml:space="preserve">L1906  </w:t>
        </w:r>
      </w:ins>
      <w:ins w:id="26773" w:author="Fegie" w:date="2021-04-28T19:11:00Z">
        <w:r>
          <w:rPr>
            <w:rFonts w:hint="eastAsia"/>
          </w:rPr>
          <w:t>關聯戶資料查詢</w:t>
        </w:r>
      </w:ins>
      <w:r w:rsidR="000F5B6C">
        <w:rPr>
          <w:rFonts w:hint="eastAsia"/>
        </w:rPr>
        <w:t xml:space="preserve"> </w:t>
      </w:r>
      <w:ins w:id="26774" w:author="Fegie" w:date="2021-05-05T16:25:00Z">
        <w:r w:rsidR="00C817AE">
          <w:rPr>
            <w:rFonts w:hAnsi="標楷體" w:hint="eastAsia"/>
          </w:rPr>
          <w:t>***</w:t>
        </w:r>
      </w:ins>
    </w:p>
    <w:p w14:paraId="7D8BBE2C" w14:textId="77777777" w:rsidR="001A37C9" w:rsidRPr="00AF1A82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6775" w:author="Fegie" w:date="2021-04-28T19:22:00Z"/>
          <w:lang w:eastAsia="x-none"/>
        </w:rPr>
      </w:pPr>
      <w:ins w:id="26776" w:author="Fegie" w:date="2021-04-28T19:22:00Z">
        <w:r>
          <w:rPr>
            <w:rFonts w:hint="eastAsia"/>
          </w:rPr>
          <w:t xml:space="preserve"> </w:t>
        </w:r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A37C9" w:rsidRPr="00AF1A82" w14:paraId="33B75D4B" w14:textId="77777777" w:rsidTr="00C1400F">
        <w:trPr>
          <w:trHeight w:val="277"/>
          <w:ins w:id="26777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0BA321" w14:textId="77777777" w:rsidR="001A37C9" w:rsidRPr="00AF1A82" w:rsidRDefault="001A37C9" w:rsidP="00C1400F">
            <w:pPr>
              <w:rPr>
                <w:ins w:id="26778" w:author="Fegie" w:date="2021-04-28T19:22:00Z"/>
                <w:rFonts w:ascii="標楷體" w:eastAsia="標楷體" w:hAnsi="標楷體"/>
                <w:lang w:eastAsia="x-none"/>
              </w:rPr>
            </w:pPr>
            <w:ins w:id="26779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7E20A6" w14:textId="6A95FB2A" w:rsidR="001A37C9" w:rsidRPr="00AF1A82" w:rsidRDefault="00B17FF4" w:rsidP="00C1400F">
            <w:pPr>
              <w:rPr>
                <w:ins w:id="26780" w:author="Fegie" w:date="2021-04-28T19:22:00Z"/>
                <w:rFonts w:ascii="標楷體" w:eastAsia="標楷體" w:hAnsi="標楷體"/>
                <w:lang w:eastAsia="x-none"/>
              </w:rPr>
            </w:pPr>
            <w:ins w:id="26781" w:author="Fegie" w:date="2021-04-29T16:40:00Z">
              <w:r>
                <w:rPr>
                  <w:rFonts w:ascii="標楷體" w:eastAsia="標楷體" w:hAnsi="標楷體" w:hint="eastAsia"/>
                </w:rPr>
                <w:t>關聯戶</w:t>
              </w:r>
            </w:ins>
            <w:ins w:id="26782" w:author="Fegie" w:date="2021-04-28T19:22:00Z">
              <w:r w:rsidR="001A37C9" w:rsidRPr="00AF1A82">
                <w:rPr>
                  <w:rFonts w:ascii="標楷體" w:eastAsia="標楷體" w:hAnsi="標楷體" w:hint="eastAsia"/>
                  <w:lang w:eastAsia="x-none"/>
                </w:rPr>
                <w:t>資料查詢</w:t>
              </w:r>
            </w:ins>
          </w:p>
        </w:tc>
      </w:tr>
      <w:tr w:rsidR="001A37C9" w:rsidRPr="00AF1A82" w14:paraId="2A330ED7" w14:textId="77777777" w:rsidTr="00C1400F">
        <w:trPr>
          <w:trHeight w:val="277"/>
          <w:ins w:id="26783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82C9AF" w14:textId="77777777" w:rsidR="001A37C9" w:rsidRPr="00AF1A82" w:rsidRDefault="001A37C9" w:rsidP="00C1400F">
            <w:pPr>
              <w:rPr>
                <w:ins w:id="26784" w:author="Fegie" w:date="2021-04-28T19:22:00Z"/>
                <w:rFonts w:ascii="標楷體" w:eastAsia="標楷體" w:hAnsi="標楷體"/>
                <w:lang w:eastAsia="x-none"/>
              </w:rPr>
            </w:pPr>
            <w:ins w:id="26785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800455" w14:textId="7D646093" w:rsidR="001A37C9" w:rsidRPr="00AF1A82" w:rsidRDefault="001A37C9" w:rsidP="00C1400F">
            <w:pPr>
              <w:rPr>
                <w:ins w:id="26786" w:author="Fegie" w:date="2021-04-28T19:22:00Z"/>
                <w:rFonts w:ascii="標楷體" w:eastAsia="標楷體" w:hAnsi="標楷體"/>
                <w:lang w:eastAsia="x-none"/>
              </w:rPr>
            </w:pPr>
            <w:ins w:id="26787" w:author="Fegie" w:date="2021-04-28T19:22:00Z">
              <w:r>
                <w:rPr>
                  <w:rFonts w:ascii="標楷體" w:eastAsia="標楷體" w:hAnsi="標楷體" w:hint="eastAsia"/>
                </w:rPr>
                <w:t>查詢或異動</w:t>
              </w:r>
            </w:ins>
            <w:ins w:id="26788" w:author="Fegie" w:date="2021-04-29T16:40:00Z">
              <w:r w:rsidR="00B17FF4">
                <w:rPr>
                  <w:rFonts w:ascii="標楷體" w:eastAsia="標楷體" w:hAnsi="標楷體" w:hint="eastAsia"/>
                </w:rPr>
                <w:t>關聯戶</w:t>
              </w:r>
            </w:ins>
            <w:ins w:id="26789" w:author="Fegie" w:date="2021-04-28T19:22:00Z">
              <w:r>
                <w:rPr>
                  <w:rFonts w:ascii="標楷體" w:eastAsia="標楷體" w:hAnsi="標楷體" w:hint="eastAsia"/>
                </w:rPr>
                <w:t>資料時</w:t>
              </w:r>
            </w:ins>
          </w:p>
        </w:tc>
      </w:tr>
      <w:tr w:rsidR="001A37C9" w:rsidRPr="00047BAE" w14:paraId="081F0D4B" w14:textId="77777777" w:rsidTr="00C1400F">
        <w:trPr>
          <w:trHeight w:val="773"/>
          <w:ins w:id="26790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CD1F68" w14:textId="77777777" w:rsidR="001A37C9" w:rsidRPr="00047BAE" w:rsidRDefault="001A37C9" w:rsidP="00C1400F">
            <w:pPr>
              <w:rPr>
                <w:ins w:id="26791" w:author="Fegie" w:date="2021-04-28T19:22:00Z"/>
                <w:rFonts w:ascii="標楷體" w:eastAsia="標楷體" w:hAnsi="標楷體"/>
                <w:lang w:eastAsia="x-none"/>
              </w:rPr>
            </w:pPr>
            <w:ins w:id="26792" w:author="Fegie" w:date="2021-04-28T19:22:00Z">
              <w:r w:rsidRPr="00047BAE">
                <w:rPr>
                  <w:rFonts w:ascii="標楷體" w:eastAsia="標楷體" w:hAnsi="標楷體"/>
                  <w:lang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3A8F54" w14:textId="47BBBCB8" w:rsidR="001A37C9" w:rsidRPr="00047BAE" w:rsidRDefault="00047BAE" w:rsidP="00C1400F">
            <w:pPr>
              <w:rPr>
                <w:ins w:id="26793" w:author="Fegie" w:date="2021-04-28T19:22:00Z"/>
                <w:rFonts w:ascii="標楷體" w:eastAsia="標楷體" w:hAnsi="標楷體"/>
              </w:rPr>
            </w:pPr>
            <w:ins w:id="26794" w:author="st1" w:date="2021-05-06T10:55:00Z">
              <w:r w:rsidRPr="00047BAE">
                <w:rPr>
                  <w:rFonts w:ascii="標楷體" w:eastAsia="標楷體" w:hAnsi="標楷體"/>
                  <w:rPrChange w:id="26795" w:author="st1" w:date="2021-05-06T10:55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1.</w:t>
              </w:r>
              <w:r w:rsidRPr="00047BAE">
                <w:rPr>
                  <w:rFonts w:ascii="標楷體" w:eastAsia="標楷體" w:hAnsi="標楷體" w:hint="eastAsia"/>
                </w:rPr>
                <w:t>參考「作業流程</w:t>
              </w:r>
              <w:r w:rsidRPr="00047BAE">
                <w:rPr>
                  <w:rFonts w:ascii="標楷體" w:eastAsia="標楷體" w:hAnsi="標楷體"/>
                </w:rPr>
                <w:t>.客戶作業」</w:t>
              </w:r>
            </w:ins>
            <w:ins w:id="26796" w:author="Fegie" w:date="2021-04-28T19:22:00Z">
              <w:del w:id="26797" w:author="st1" w:date="2021-05-06T10:55:00Z">
                <w:r w:rsidR="001A37C9" w:rsidRPr="00047BAE" w:rsidDel="00047BAE">
                  <w:rPr>
                    <w:rFonts w:ascii="標楷體" w:eastAsia="標楷體" w:hAnsi="標楷體" w:hint="eastAsia"/>
                  </w:rPr>
                  <w:delText>參考流程</w:delText>
                </w:r>
              </w:del>
            </w:ins>
          </w:p>
          <w:p w14:paraId="729145F0" w14:textId="153A55F5" w:rsidR="00B17FF4" w:rsidRPr="00047BAE" w:rsidRDefault="00B17FF4">
            <w:pPr>
              <w:rPr>
                <w:ins w:id="26798" w:author="Fegie" w:date="2021-04-29T16:46:00Z"/>
                <w:rFonts w:ascii="標楷體" w:eastAsia="標楷體" w:hAnsi="標楷體"/>
                <w:rPrChange w:id="26799" w:author="st1" w:date="2021-05-06T10:55:00Z">
                  <w:rPr>
                    <w:ins w:id="26800" w:author="Fegie" w:date="2021-04-29T16:46:00Z"/>
                  </w:rPr>
                </w:rPrChange>
              </w:rPr>
            </w:pPr>
            <w:ins w:id="26801" w:author="Fegie" w:date="2021-04-29T16:47:00Z">
              <w:del w:id="26802" w:author="st1" w:date="2021-05-06T10:55:00Z">
                <w:r w:rsidRPr="00047BAE" w:rsidDel="00047BAE">
                  <w:rPr>
                    <w:rFonts w:ascii="標楷體" w:eastAsia="標楷體" w:hAnsi="標楷體"/>
                  </w:rPr>
                  <w:delText>1</w:delText>
                </w:r>
              </w:del>
            </w:ins>
            <w:ins w:id="26803" w:author="st1" w:date="2021-05-06T10:55:00Z">
              <w:r w:rsidR="00047BAE">
                <w:rPr>
                  <w:rFonts w:ascii="標楷體" w:eastAsia="標楷體" w:hAnsi="標楷體" w:hint="eastAsia"/>
                </w:rPr>
                <w:t>2</w:t>
              </w:r>
            </w:ins>
            <w:ins w:id="26804" w:author="Fegie" w:date="2021-04-29T16:47:00Z">
              <w:r w:rsidRPr="00047BAE">
                <w:rPr>
                  <w:rFonts w:ascii="標楷體" w:eastAsia="標楷體" w:hAnsi="標楷體"/>
                </w:rPr>
                <w:t>.</w:t>
              </w:r>
            </w:ins>
            <w:ins w:id="26805" w:author="Fegie" w:date="2021-04-28T19:22:00Z">
              <w:r w:rsidR="001A37C9" w:rsidRPr="00047BAE">
                <w:rPr>
                  <w:rFonts w:ascii="標楷體" w:eastAsia="標楷體" w:hAnsi="標楷體" w:hint="eastAsia"/>
                  <w:rPrChange w:id="26806" w:author="st1" w:date="2021-05-06T10:55:00Z">
                    <w:rPr>
                      <w:rFonts w:hint="eastAsia"/>
                    </w:rPr>
                  </w:rPrChange>
                </w:rPr>
                <w:t>查詢</w:t>
              </w:r>
            </w:ins>
            <w:ins w:id="26807" w:author="Fegie" w:date="2021-04-29T16:45:00Z">
              <w:r w:rsidRPr="00047BAE">
                <w:rPr>
                  <w:rFonts w:ascii="標楷體" w:eastAsia="標楷體" w:hAnsi="標楷體" w:hint="eastAsia"/>
                  <w:rPrChange w:id="26808" w:author="st1" w:date="2021-05-06T10:55:00Z">
                    <w:rPr>
                      <w:rFonts w:hint="eastAsia"/>
                    </w:rPr>
                  </w:rPrChange>
                </w:rPr>
                <w:t>客戶關係人</w:t>
              </w:r>
              <w:r w:rsidRPr="00047BAE">
                <w:rPr>
                  <w:rFonts w:ascii="標楷體" w:eastAsia="標楷體" w:hAnsi="標楷體"/>
                  <w:rPrChange w:id="26809" w:author="st1" w:date="2021-05-06T10:55:00Z">
                    <w:rPr/>
                  </w:rPrChange>
                </w:rPr>
                <w:t>/</w:t>
              </w:r>
              <w:r w:rsidRPr="00047BAE">
                <w:rPr>
                  <w:rFonts w:ascii="標楷體" w:eastAsia="標楷體" w:hAnsi="標楷體" w:hint="eastAsia"/>
                  <w:rPrChange w:id="26810" w:author="st1" w:date="2021-05-06T10:55:00Z">
                    <w:rPr>
                      <w:rFonts w:hint="eastAsia"/>
                    </w:rPr>
                  </w:rPrChange>
                </w:rPr>
                <w:t>關係企業資料維護主</w:t>
              </w:r>
            </w:ins>
            <w:ins w:id="26811" w:author="Fegie" w:date="2021-04-28T19:22:00Z">
              <w:r w:rsidR="001A37C9" w:rsidRPr="00047BAE">
                <w:rPr>
                  <w:rFonts w:ascii="標楷體" w:eastAsia="標楷體" w:hAnsi="標楷體" w:hint="eastAsia"/>
                  <w:rPrChange w:id="26812" w:author="st1" w:date="2021-05-06T10:55:00Z">
                    <w:rPr>
                      <w:rFonts w:hint="eastAsia"/>
                    </w:rPr>
                  </w:rPrChange>
                </w:rPr>
                <w:t>檔</w:t>
              </w:r>
            </w:ins>
            <w:ins w:id="26813" w:author="Fegie" w:date="2021-04-29T16:45:00Z">
              <w:r w:rsidRPr="00047BAE">
                <w:rPr>
                  <w:rFonts w:ascii="標楷體" w:eastAsia="標楷體" w:hAnsi="標楷體"/>
                  <w:rPrChange w:id="26814" w:author="st1" w:date="2021-05-06T10:55:00Z">
                    <w:rPr/>
                  </w:rPrChange>
                </w:rPr>
                <w:t>(CustRelMain)</w:t>
              </w:r>
            </w:ins>
          </w:p>
          <w:p w14:paraId="22E8F63B" w14:textId="236EE8CF" w:rsidR="00B17FF4" w:rsidRPr="00047BAE" w:rsidRDefault="00B17FF4">
            <w:pPr>
              <w:ind w:left="240" w:hangingChars="100" w:hanging="240"/>
              <w:rPr>
                <w:ins w:id="26815" w:author="Fegie" w:date="2021-04-28T19:22:00Z"/>
                <w:rFonts w:ascii="標楷體" w:eastAsia="標楷體" w:hAnsi="標楷體"/>
                <w:rPrChange w:id="26816" w:author="st1" w:date="2021-05-06T10:55:00Z">
                  <w:rPr>
                    <w:ins w:id="26817" w:author="Fegie" w:date="2021-04-28T19:22:00Z"/>
                  </w:rPr>
                </w:rPrChange>
              </w:rPr>
              <w:pPrChange w:id="26818" w:author="Fegie" w:date="2021-04-29T16:47:00Z">
                <w:pPr/>
              </w:pPrChange>
            </w:pPr>
            <w:ins w:id="26819" w:author="Fegie" w:date="2021-04-29T16:47:00Z">
              <w:r w:rsidRPr="00047BAE">
                <w:rPr>
                  <w:rFonts w:ascii="標楷體" w:eastAsia="標楷體" w:hAnsi="標楷體"/>
                </w:rPr>
                <w:t xml:space="preserve">  </w:t>
              </w:r>
            </w:ins>
            <w:ins w:id="26820" w:author="Fegie" w:date="2021-04-29T16:46:00Z">
              <w:r w:rsidRPr="00047BAE">
                <w:rPr>
                  <w:rFonts w:ascii="標楷體" w:eastAsia="標楷體" w:hAnsi="標楷體" w:hint="eastAsia"/>
                  <w:rPrChange w:id="26821" w:author="st1" w:date="2021-05-06T10:55:00Z">
                    <w:rPr>
                      <w:rFonts w:hint="eastAsia"/>
                    </w:rPr>
                  </w:rPrChange>
                </w:rPr>
                <w:t>與客戶關係人</w:t>
              </w:r>
              <w:r w:rsidRPr="00047BAE">
                <w:rPr>
                  <w:rFonts w:ascii="標楷體" w:eastAsia="標楷體" w:hAnsi="標楷體"/>
                  <w:rPrChange w:id="26822" w:author="st1" w:date="2021-05-06T10:55:00Z">
                    <w:rPr/>
                  </w:rPrChange>
                </w:rPr>
                <w:t>/</w:t>
              </w:r>
              <w:r w:rsidRPr="00047BAE">
                <w:rPr>
                  <w:rFonts w:ascii="標楷體" w:eastAsia="標楷體" w:hAnsi="標楷體" w:hint="eastAsia"/>
                  <w:rPrChange w:id="26823" w:author="st1" w:date="2021-05-06T10:55:00Z">
                    <w:rPr>
                      <w:rFonts w:hint="eastAsia"/>
                    </w:rPr>
                  </w:rPrChange>
                </w:rPr>
                <w:t>關係企業資料維護明細</w:t>
              </w:r>
            </w:ins>
            <w:ins w:id="26824" w:author="Fegie" w:date="2021-04-29T16:47:00Z">
              <w:r w:rsidRPr="00047BAE">
                <w:rPr>
                  <w:rFonts w:ascii="標楷體" w:eastAsia="標楷體" w:hAnsi="標楷體" w:hint="eastAsia"/>
                </w:rPr>
                <w:t>檔</w:t>
              </w:r>
              <w:r w:rsidRPr="00047BAE">
                <w:rPr>
                  <w:rFonts w:ascii="標楷體" w:eastAsia="標楷體" w:hAnsi="標楷體"/>
                </w:rPr>
                <w:t>(CustRelDetail)</w:t>
              </w:r>
            </w:ins>
          </w:p>
          <w:p w14:paraId="7CDE5C48" w14:textId="023F5178" w:rsidR="001A37C9" w:rsidRPr="00047BAE" w:rsidRDefault="00047BAE" w:rsidP="00C1400F">
            <w:pPr>
              <w:rPr>
                <w:ins w:id="26825" w:author="Fegie" w:date="2021-04-28T19:22:00Z"/>
                <w:rFonts w:ascii="標楷體" w:eastAsia="標楷體" w:hAnsi="標楷體"/>
                <w:lang w:eastAsia="zh-HK"/>
              </w:rPr>
            </w:pPr>
            <w:ins w:id="26826" w:author="st1" w:date="2021-05-06T10:55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6827" w:author="Fegie" w:date="2021-04-28T19:22:00Z">
              <w:del w:id="26828" w:author="st1" w:date="2021-05-06T10:55:00Z">
                <w:r w:rsidR="001A37C9" w:rsidRPr="00047BAE" w:rsidDel="00047BAE">
                  <w:rPr>
                    <w:rFonts w:ascii="標楷體" w:eastAsia="標楷體" w:hAnsi="標楷體"/>
                  </w:rPr>
                  <w:delText>2</w:delText>
                </w:r>
              </w:del>
              <w:r w:rsidR="001A37C9" w:rsidRPr="00047BAE">
                <w:rPr>
                  <w:rFonts w:ascii="標楷體" w:eastAsia="標楷體" w:hAnsi="標楷體"/>
                </w:rPr>
                <w:t>.</w:t>
              </w:r>
              <w:del w:id="26829" w:author="st1" w:date="2021-05-06T10:56:00Z">
                <w:r w:rsidR="001A37C9" w:rsidRPr="00047BAE" w:rsidDel="00047BAE">
                  <w:rPr>
                    <w:rFonts w:ascii="標楷體" w:eastAsia="標楷體" w:hAnsi="標楷體"/>
                  </w:rPr>
                  <w:delText xml:space="preserve"> </w:delText>
                </w:r>
              </w:del>
              <w:r w:rsidR="001A37C9" w:rsidRPr="00047BAE"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 w:rsidR="001A37C9" w:rsidRPr="00047BAE">
                <w:rPr>
                  <w:rFonts w:ascii="標楷體" w:eastAsia="標楷體" w:hAnsi="標楷體"/>
                </w:rPr>
                <w:t>,</w:t>
              </w:r>
            </w:ins>
            <w:ins w:id="26830" w:author="Fegie" w:date="2021-04-29T17:13:00Z">
              <w:r w:rsidR="004A1D91" w:rsidRPr="00047BAE">
                <w:rPr>
                  <w:rFonts w:ascii="標楷體" w:eastAsia="標楷體" w:hAnsi="標楷體" w:hint="eastAsia"/>
                </w:rPr>
                <w:t>分兩區塊</w:t>
              </w:r>
            </w:ins>
            <w:ins w:id="26831" w:author="Fegie" w:date="2021-04-28T19:22:00Z">
              <w:r w:rsidR="001A37C9" w:rsidRPr="00047BAE"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79874112" w14:textId="5F5E0C7F" w:rsidR="001A37C9" w:rsidRPr="00047BAE" w:rsidRDefault="001A37C9">
            <w:pPr>
              <w:ind w:left="720" w:hangingChars="300" w:hanging="720"/>
              <w:rPr>
                <w:ins w:id="26832" w:author="Fegie" w:date="2021-04-29T16:53:00Z"/>
                <w:rFonts w:ascii="標楷體" w:eastAsia="標楷體" w:hAnsi="標楷體"/>
              </w:rPr>
              <w:pPrChange w:id="26833" w:author="Fegie" w:date="2021-04-29T16:54:00Z">
                <w:pPr/>
              </w:pPrChange>
            </w:pPr>
            <w:ins w:id="26834" w:author="Fegie" w:date="2021-04-28T19:22:00Z">
              <w:r w:rsidRPr="00047BAE">
                <w:rPr>
                  <w:rFonts w:ascii="標楷體" w:eastAsia="標楷體" w:hAnsi="標楷體"/>
                </w:rPr>
                <w:t xml:space="preserve">   (1).</w:t>
              </w:r>
            </w:ins>
            <w:ins w:id="26835" w:author="Fegie" w:date="2021-04-29T16:53:00Z">
              <w:r w:rsidR="003A4F73" w:rsidRPr="00047BAE">
                <w:rPr>
                  <w:rFonts w:ascii="標楷體" w:eastAsia="標楷體" w:hAnsi="標楷體" w:hint="eastAsia"/>
                </w:rPr>
                <w:t>客戶統編</w:t>
              </w:r>
            </w:ins>
            <w:ins w:id="26836" w:author="Fegie" w:date="2021-04-28T19:22:00Z">
              <w:r w:rsidRPr="00047BAE">
                <w:rPr>
                  <w:rFonts w:ascii="標楷體" w:eastAsia="標楷體" w:hAnsi="標楷體"/>
                </w:rPr>
                <w:t>(</w:t>
              </w:r>
            </w:ins>
            <w:ins w:id="26837" w:author="Fegie" w:date="2021-04-29T16:54:00Z">
              <w:r w:rsidR="003A4F73" w:rsidRPr="00047BAE">
                <w:rPr>
                  <w:rFonts w:ascii="標楷體" w:eastAsia="標楷體" w:hAnsi="標楷體"/>
                </w:rPr>
                <w:t>CustRelMain.</w:t>
              </w:r>
            </w:ins>
            <w:ins w:id="26838" w:author="Fegie" w:date="2021-04-29T16:53:00Z">
              <w:r w:rsidR="003A4F73" w:rsidRPr="00047BAE">
                <w:rPr>
                  <w:rFonts w:ascii="標楷體" w:eastAsia="標楷體" w:hAnsi="標楷體"/>
                </w:rPr>
                <w:t>CustRelId</w:t>
              </w:r>
            </w:ins>
            <w:ins w:id="26839" w:author="Fegie" w:date="2021-04-28T19:22:00Z">
              <w:r w:rsidRPr="00047BAE">
                <w:rPr>
                  <w:rFonts w:ascii="標楷體" w:eastAsia="標楷體" w:hAnsi="標楷體"/>
                </w:rPr>
                <w:t xml:space="preserve">) = </w:t>
              </w:r>
              <w:r w:rsidRPr="00047BAE">
                <w:rPr>
                  <w:rFonts w:ascii="標楷體" w:eastAsia="標楷體" w:hAnsi="標楷體" w:hint="eastAsia"/>
                </w:rPr>
                <w:t>輸入條件「</w:t>
              </w:r>
            </w:ins>
            <w:ins w:id="26840" w:author="Fegie" w:date="2021-04-29T16:53:00Z">
              <w:r w:rsidR="003A4F73" w:rsidRPr="00047BAE">
                <w:rPr>
                  <w:rFonts w:ascii="標楷體" w:eastAsia="標楷體" w:hAnsi="標楷體" w:hint="eastAsia"/>
                </w:rPr>
                <w:t>統一編號</w:t>
              </w:r>
            </w:ins>
            <w:ins w:id="26841" w:author="Fegie" w:date="2021-04-28T19:22:00Z">
              <w:r w:rsidRPr="00047BAE">
                <w:rPr>
                  <w:rFonts w:ascii="標楷體" w:eastAsia="標楷體" w:hAnsi="標楷體" w:hint="eastAsia"/>
                </w:rPr>
                <w:t>」</w:t>
              </w:r>
            </w:ins>
          </w:p>
          <w:p w14:paraId="116CD21E" w14:textId="75229B34" w:rsidR="003A4F73" w:rsidRPr="00047BAE" w:rsidRDefault="003A4F73" w:rsidP="00C1400F">
            <w:pPr>
              <w:rPr>
                <w:ins w:id="26842" w:author="Fegie" w:date="2021-04-29T16:54:00Z"/>
                <w:rFonts w:ascii="標楷體" w:eastAsia="標楷體" w:hAnsi="標楷體"/>
              </w:rPr>
            </w:pPr>
            <w:ins w:id="26843" w:author="Fegie" w:date="2021-04-29T16:53:00Z">
              <w:r w:rsidRPr="00047BAE">
                <w:rPr>
                  <w:rFonts w:ascii="標楷體" w:eastAsia="標楷體" w:hAnsi="標楷體"/>
                </w:rPr>
                <w:t xml:space="preserve">   (2).</w:t>
              </w:r>
            </w:ins>
            <w:ins w:id="26844" w:author="Fegie" w:date="2021-04-29T16:54:00Z">
              <w:r w:rsidRPr="00047BAE">
                <w:rPr>
                  <w:rFonts w:ascii="標楷體" w:eastAsia="標楷體" w:hAnsi="標楷體" w:hint="eastAsia"/>
                </w:rPr>
                <w:t>關係人統編</w:t>
              </w:r>
              <w:r w:rsidRPr="00047BAE">
                <w:rPr>
                  <w:rFonts w:ascii="標楷體" w:eastAsia="標楷體" w:hAnsi="標楷體"/>
                </w:rPr>
                <w:t xml:space="preserve">(CustRelDetail.RelId) = </w:t>
              </w:r>
              <w:r w:rsidRPr="00047BAE">
                <w:rPr>
                  <w:rFonts w:ascii="標楷體" w:eastAsia="標楷體" w:hAnsi="標楷體" w:hint="eastAsia"/>
                </w:rPr>
                <w:t>輸入條件</w:t>
              </w:r>
            </w:ins>
          </w:p>
          <w:p w14:paraId="065ED27B" w14:textId="0945365F" w:rsidR="003A4F73" w:rsidRPr="00047BAE" w:rsidRDefault="003A4F73" w:rsidP="00C1400F">
            <w:pPr>
              <w:rPr>
                <w:ins w:id="26845" w:author="Fegie" w:date="2021-04-28T19:22:00Z"/>
                <w:rFonts w:ascii="標楷體" w:eastAsia="標楷體" w:hAnsi="標楷體"/>
              </w:rPr>
            </w:pPr>
            <w:ins w:id="26846" w:author="Fegie" w:date="2021-04-29T16:54:00Z">
              <w:r w:rsidRPr="00047BAE">
                <w:rPr>
                  <w:rFonts w:ascii="標楷體" w:eastAsia="標楷體" w:hAnsi="標楷體"/>
                </w:rPr>
                <w:t xml:space="preserve">      「統一編號」</w:t>
              </w:r>
            </w:ins>
          </w:p>
          <w:p w14:paraId="54D846C0" w14:textId="46679B27" w:rsidR="001A37C9" w:rsidRPr="00047BAE" w:rsidRDefault="00047BAE">
            <w:pPr>
              <w:rPr>
                <w:ins w:id="26847" w:author="Fegie" w:date="2021-04-28T19:22:00Z"/>
                <w:rFonts w:ascii="標楷體" w:eastAsia="標楷體" w:hAnsi="標楷體"/>
              </w:rPr>
            </w:pPr>
            <w:ins w:id="26848" w:author="st1" w:date="2021-05-06T10:55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26849" w:author="Fegie" w:date="2021-04-28T19:22:00Z">
              <w:del w:id="26850" w:author="st1" w:date="2021-05-06T10:55:00Z">
                <w:r w:rsidR="001A37C9" w:rsidRPr="00047BAE" w:rsidDel="00047BAE">
                  <w:rPr>
                    <w:rFonts w:ascii="標楷體" w:eastAsia="標楷體" w:hAnsi="標楷體"/>
                  </w:rPr>
                  <w:delText>3</w:delText>
                </w:r>
              </w:del>
              <w:r w:rsidR="001A37C9" w:rsidRPr="00047BAE">
                <w:rPr>
                  <w:rFonts w:ascii="標楷體" w:eastAsia="標楷體" w:hAnsi="標楷體"/>
                </w:rPr>
                <w:t>.</w:t>
              </w:r>
              <w:del w:id="26851" w:author="st1" w:date="2021-05-06T10:56:00Z">
                <w:r w:rsidR="001A37C9" w:rsidRPr="00047BAE" w:rsidDel="00047BAE">
                  <w:rPr>
                    <w:rFonts w:ascii="標楷體" w:eastAsia="標楷體" w:hAnsi="標楷體"/>
                  </w:rPr>
                  <w:delText xml:space="preserve"> </w:delText>
                </w:r>
              </w:del>
              <w:r w:rsidR="001A37C9" w:rsidRPr="00047BAE">
                <w:rPr>
                  <w:rFonts w:ascii="標楷體" w:eastAsia="標楷體" w:hAnsi="標楷體" w:hint="eastAsia"/>
                </w:rPr>
                <w:t>資料排序</w:t>
              </w:r>
              <w:r w:rsidR="001A37C9" w:rsidRPr="00047BAE">
                <w:rPr>
                  <w:rFonts w:ascii="標楷體" w:eastAsia="標楷體" w:hAnsi="標楷體"/>
                </w:rPr>
                <w:t>:</w:t>
              </w:r>
            </w:ins>
            <w:ins w:id="26852" w:author="Fegie" w:date="2021-04-29T17:10:00Z">
              <w:r w:rsidR="004A1D91" w:rsidRPr="00047BAE">
                <w:rPr>
                  <w:rFonts w:ascii="標楷體" w:eastAsia="標楷體" w:hAnsi="標楷體" w:hint="eastAsia"/>
                </w:rPr>
                <w:t>各區塊</w:t>
              </w:r>
            </w:ins>
            <w:ins w:id="26853" w:author="Fegie" w:date="2021-04-28T19:22:00Z">
              <w:r w:rsidR="001A37C9" w:rsidRPr="00047BAE">
                <w:rPr>
                  <w:rFonts w:ascii="標楷體" w:eastAsia="標楷體" w:hAnsi="標楷體" w:hint="eastAsia"/>
                </w:rPr>
                <w:t>查詢結果「生效日期」由</w:t>
              </w:r>
            </w:ins>
            <w:ins w:id="26854" w:author="Fegie" w:date="2021-04-29T17:08:00Z">
              <w:r w:rsidR="004A1D91" w:rsidRPr="00047BAE">
                <w:rPr>
                  <w:rFonts w:ascii="標楷體" w:eastAsia="標楷體" w:hAnsi="標楷體" w:hint="eastAsia"/>
                </w:rPr>
                <w:t>小</w:t>
              </w:r>
            </w:ins>
            <w:ins w:id="26855" w:author="Fegie" w:date="2021-04-28T19:22:00Z">
              <w:r w:rsidR="001A37C9" w:rsidRPr="00047BAE">
                <w:rPr>
                  <w:rFonts w:ascii="標楷體" w:eastAsia="標楷體" w:hAnsi="標楷體" w:hint="eastAsia"/>
                </w:rPr>
                <w:t>至</w:t>
              </w:r>
            </w:ins>
            <w:ins w:id="26856" w:author="Fegie" w:date="2021-04-29T17:08:00Z">
              <w:r w:rsidR="004A1D91" w:rsidRPr="00047BAE">
                <w:rPr>
                  <w:rFonts w:ascii="標楷體" w:eastAsia="標楷體" w:hAnsi="標楷體" w:hint="eastAsia"/>
                </w:rPr>
                <w:t>大</w:t>
              </w:r>
            </w:ins>
            <w:ins w:id="26857" w:author="Fegie" w:date="2021-04-28T19:22:00Z">
              <w:r w:rsidR="001A37C9" w:rsidRPr="00047BAE">
                <w:rPr>
                  <w:rFonts w:ascii="標楷體" w:eastAsia="標楷體" w:hAnsi="標楷體" w:hint="eastAsia"/>
                </w:rPr>
                <w:t>排序</w:t>
              </w:r>
            </w:ins>
          </w:p>
        </w:tc>
      </w:tr>
      <w:tr w:rsidR="001A37C9" w:rsidRPr="00AF1A82" w14:paraId="7BAA36BC" w14:textId="77777777" w:rsidTr="00C1400F">
        <w:trPr>
          <w:trHeight w:val="321"/>
          <w:ins w:id="26858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4DAC0C" w14:textId="77777777" w:rsidR="001A37C9" w:rsidRPr="00AF1A82" w:rsidRDefault="001A37C9" w:rsidP="00C1400F">
            <w:pPr>
              <w:rPr>
                <w:ins w:id="26859" w:author="Fegie" w:date="2021-04-28T19:22:00Z"/>
                <w:rFonts w:ascii="標楷體" w:eastAsia="標楷體" w:hAnsi="標楷體"/>
                <w:lang w:eastAsia="x-none"/>
              </w:rPr>
            </w:pPr>
            <w:ins w:id="26860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CE0BE0" w14:textId="77777777" w:rsidR="001A37C9" w:rsidRPr="00AF1A82" w:rsidRDefault="001A37C9" w:rsidP="00C1400F">
            <w:pPr>
              <w:rPr>
                <w:ins w:id="26861" w:author="Fegie" w:date="2021-04-28T19:22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2AC39754" w14:textId="77777777" w:rsidTr="00C1400F">
        <w:trPr>
          <w:trHeight w:val="1311"/>
          <w:ins w:id="26862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02CA80" w14:textId="77777777" w:rsidR="001A37C9" w:rsidRPr="00AF1A82" w:rsidRDefault="001A37C9" w:rsidP="00C1400F">
            <w:pPr>
              <w:rPr>
                <w:ins w:id="26863" w:author="Fegie" w:date="2021-04-28T19:22:00Z"/>
                <w:rFonts w:ascii="標楷體" w:eastAsia="標楷體" w:hAnsi="標楷體"/>
                <w:lang w:eastAsia="x-none"/>
              </w:rPr>
            </w:pPr>
            <w:ins w:id="26864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F6DCA" w14:textId="77777777" w:rsidR="001A37C9" w:rsidRPr="00AF1A82" w:rsidRDefault="001A37C9" w:rsidP="00C1400F">
            <w:pPr>
              <w:rPr>
                <w:ins w:id="26865" w:author="Fegie" w:date="2021-04-28T19:22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6F09D3B2" w14:textId="77777777" w:rsidTr="00C1400F">
        <w:trPr>
          <w:trHeight w:val="278"/>
          <w:ins w:id="26866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914D28" w14:textId="77777777" w:rsidR="001A37C9" w:rsidRPr="00AF1A82" w:rsidRDefault="001A37C9" w:rsidP="00C1400F">
            <w:pPr>
              <w:rPr>
                <w:ins w:id="26867" w:author="Fegie" w:date="2021-04-28T19:22:00Z"/>
                <w:rFonts w:ascii="標楷體" w:eastAsia="標楷體" w:hAnsi="標楷體"/>
                <w:lang w:eastAsia="x-none"/>
              </w:rPr>
            </w:pPr>
            <w:ins w:id="26868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49B0A0" w14:textId="77777777" w:rsidR="001A37C9" w:rsidRPr="00AF1A82" w:rsidRDefault="001A37C9" w:rsidP="00C1400F">
            <w:pPr>
              <w:rPr>
                <w:ins w:id="26869" w:author="Fegie" w:date="2021-04-28T19:22:00Z"/>
                <w:rFonts w:ascii="標楷體" w:eastAsia="標楷體" w:hAnsi="標楷體"/>
                <w:lang w:eastAsia="x-none"/>
              </w:rPr>
            </w:pPr>
            <w:ins w:id="26870" w:author="Fegie" w:date="2021-04-28T19:22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1A37C9" w:rsidRPr="00AF1A82" w14:paraId="6FA5D201" w14:textId="77777777" w:rsidTr="00C1400F">
        <w:trPr>
          <w:trHeight w:val="358"/>
          <w:ins w:id="26871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0B513E" w14:textId="77777777" w:rsidR="001A37C9" w:rsidRPr="00AF1A82" w:rsidRDefault="001A37C9" w:rsidP="00C1400F">
            <w:pPr>
              <w:rPr>
                <w:ins w:id="26872" w:author="Fegie" w:date="2021-04-28T19:22:00Z"/>
                <w:rFonts w:ascii="標楷體" w:eastAsia="標楷體" w:hAnsi="標楷體"/>
                <w:lang w:eastAsia="x-none"/>
              </w:rPr>
            </w:pPr>
            <w:ins w:id="26873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38A1D9" w14:textId="77777777" w:rsidR="001A37C9" w:rsidRPr="00AF1A82" w:rsidRDefault="001A37C9" w:rsidP="00C1400F">
            <w:pPr>
              <w:rPr>
                <w:ins w:id="26874" w:author="Fegie" w:date="2021-04-28T19:22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0D5B5BAD" w14:textId="77777777" w:rsidTr="00C1400F">
        <w:trPr>
          <w:trHeight w:val="278"/>
          <w:ins w:id="26875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7657D7" w14:textId="77777777" w:rsidR="001A37C9" w:rsidRPr="00AF1A82" w:rsidRDefault="001A37C9" w:rsidP="00C1400F">
            <w:pPr>
              <w:rPr>
                <w:ins w:id="26876" w:author="Fegie" w:date="2021-04-28T19:22:00Z"/>
                <w:rFonts w:ascii="標楷體" w:eastAsia="標楷體" w:hAnsi="標楷體"/>
                <w:lang w:eastAsia="x-none"/>
              </w:rPr>
            </w:pPr>
            <w:ins w:id="26877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4A71A" w14:textId="77777777" w:rsidR="001A37C9" w:rsidRPr="00AF1A82" w:rsidRDefault="001A37C9" w:rsidP="00C1400F">
            <w:pPr>
              <w:rPr>
                <w:ins w:id="26878" w:author="Fegie" w:date="2021-04-28T19:22:00Z"/>
                <w:rFonts w:ascii="標楷體" w:eastAsia="標楷體" w:hAnsi="標楷體"/>
                <w:lang w:eastAsia="x-none"/>
              </w:rPr>
            </w:pPr>
          </w:p>
        </w:tc>
      </w:tr>
    </w:tbl>
    <w:p w14:paraId="04D8BD6A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26879" w:author="Fegie" w:date="2021-04-28T19:22:00Z"/>
        </w:rPr>
      </w:pPr>
    </w:p>
    <w:p w14:paraId="09E73C84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6880" w:author="Fegie" w:date="2021-04-28T19:22:00Z"/>
        </w:rPr>
      </w:pPr>
      <w:ins w:id="26881" w:author="Fegie" w:date="2021-04-28T19:22:00Z">
        <w:r>
          <w:rPr>
            <w:rFonts w:hint="eastAsia"/>
          </w:rP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A37C9" w14:paraId="633A5B41" w14:textId="77777777" w:rsidTr="000140B5">
        <w:trPr>
          <w:ins w:id="26882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093F7E" w14:textId="77777777" w:rsidR="001A37C9" w:rsidRDefault="001A37C9" w:rsidP="00C1400F">
            <w:pPr>
              <w:jc w:val="center"/>
              <w:rPr>
                <w:ins w:id="26883" w:author="Fegie" w:date="2021-04-28T19:22:00Z"/>
                <w:rFonts w:ascii="標楷體" w:eastAsia="標楷體" w:hAnsi="標楷體"/>
              </w:rPr>
            </w:pPr>
            <w:ins w:id="26884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D56658" w14:textId="77777777" w:rsidR="001A37C9" w:rsidRDefault="001A37C9" w:rsidP="00C1400F">
            <w:pPr>
              <w:jc w:val="center"/>
              <w:rPr>
                <w:ins w:id="26885" w:author="Fegie" w:date="2021-04-28T19:22:00Z"/>
                <w:rFonts w:ascii="標楷體" w:eastAsia="標楷體" w:hAnsi="標楷體"/>
              </w:rPr>
            </w:pPr>
            <w:ins w:id="26886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DC3FFD4" w14:textId="77777777" w:rsidR="001A37C9" w:rsidRDefault="001A37C9" w:rsidP="00C1400F">
            <w:pPr>
              <w:jc w:val="center"/>
              <w:rPr>
                <w:ins w:id="26887" w:author="Fegie" w:date="2021-04-28T19:22:00Z"/>
                <w:rFonts w:ascii="標楷體" w:eastAsia="標楷體" w:hAnsi="標楷體"/>
              </w:rPr>
            </w:pPr>
            <w:ins w:id="26888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1A37C9" w14:paraId="11D901FD" w14:textId="77777777" w:rsidTr="00C1400F">
        <w:trPr>
          <w:ins w:id="26889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BB48A" w14:textId="77777777" w:rsidR="001A37C9" w:rsidRDefault="001A37C9" w:rsidP="00C1400F">
            <w:pPr>
              <w:jc w:val="center"/>
              <w:rPr>
                <w:ins w:id="26890" w:author="Fegie" w:date="2021-04-28T19:22:00Z"/>
                <w:rFonts w:ascii="標楷體" w:eastAsia="標楷體" w:hAnsi="標楷體"/>
              </w:rPr>
            </w:pPr>
            <w:ins w:id="26891" w:author="Fegie" w:date="2021-04-28T19:22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9E980" w14:textId="71BE6A04" w:rsidR="001A37C9" w:rsidRDefault="003C004D" w:rsidP="00C1400F">
            <w:pPr>
              <w:rPr>
                <w:ins w:id="26892" w:author="Fegie" w:date="2021-04-28T19:22:00Z"/>
                <w:rFonts w:ascii="標楷體" w:eastAsia="標楷體" w:hAnsi="標楷體"/>
              </w:rPr>
            </w:pPr>
            <w:ins w:id="26893" w:author="Fegie" w:date="2021-04-29T17:14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ustRelMain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FA566" w14:textId="7A5A13AD" w:rsidR="001A37C9" w:rsidRDefault="003C004D" w:rsidP="00C1400F">
            <w:pPr>
              <w:rPr>
                <w:ins w:id="26894" w:author="Fegie" w:date="2021-04-28T19:22:00Z"/>
                <w:rFonts w:ascii="標楷體" w:eastAsia="標楷體" w:hAnsi="標楷體"/>
              </w:rPr>
            </w:pPr>
            <w:ins w:id="26895" w:author="Fegie" w:date="2021-04-29T17:14:00Z">
              <w:r w:rsidRPr="007331CF">
                <w:rPr>
                  <w:rFonts w:ascii="標楷體" w:eastAsia="標楷體" w:hAnsi="標楷體" w:hint="eastAsia"/>
                </w:rPr>
                <w:t>客戶關係人/關係企業資料維護主檔</w:t>
              </w:r>
            </w:ins>
          </w:p>
        </w:tc>
      </w:tr>
      <w:tr w:rsidR="001A37C9" w14:paraId="40859E8A" w14:textId="77777777" w:rsidTr="00C1400F">
        <w:trPr>
          <w:ins w:id="26896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E08C6" w14:textId="77777777" w:rsidR="001A37C9" w:rsidRDefault="001A37C9" w:rsidP="00C1400F">
            <w:pPr>
              <w:jc w:val="center"/>
              <w:rPr>
                <w:ins w:id="26897" w:author="Fegie" w:date="2021-04-28T19:22:00Z"/>
                <w:rFonts w:ascii="標楷體" w:eastAsia="標楷體" w:hAnsi="標楷體"/>
              </w:rPr>
            </w:pPr>
            <w:ins w:id="26898" w:author="Fegie" w:date="2021-04-28T19:22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60CE" w14:textId="36B0FEC8" w:rsidR="001A37C9" w:rsidRDefault="003C004D" w:rsidP="00C1400F">
            <w:pPr>
              <w:rPr>
                <w:ins w:id="26899" w:author="Fegie" w:date="2021-04-28T19:22:00Z"/>
                <w:rFonts w:ascii="標楷體" w:eastAsia="標楷體" w:hAnsi="標楷體"/>
              </w:rPr>
            </w:pPr>
            <w:ins w:id="26900" w:author="Fegie" w:date="2021-04-29T17:14:00Z">
              <w:r>
                <w:rPr>
                  <w:rFonts w:ascii="標楷體" w:eastAsia="標楷體" w:hAnsi="標楷體"/>
                </w:rPr>
                <w:t>CustRelDetail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A69C" w14:textId="782C3788" w:rsidR="001A37C9" w:rsidRDefault="003C004D" w:rsidP="00C1400F">
            <w:pPr>
              <w:rPr>
                <w:ins w:id="26901" w:author="Fegie" w:date="2021-04-28T19:22:00Z"/>
                <w:rFonts w:ascii="標楷體" w:eastAsia="標楷體" w:hAnsi="標楷體"/>
                <w:lang w:eastAsia="zh-HK"/>
              </w:rPr>
            </w:pPr>
            <w:ins w:id="26902" w:author="Fegie" w:date="2021-04-29T17:14:00Z">
              <w:r w:rsidRPr="007331CF">
                <w:rPr>
                  <w:rFonts w:ascii="標楷體" w:eastAsia="標楷體" w:hAnsi="標楷體" w:hint="eastAsia"/>
                </w:rPr>
                <w:t>客戶關係人/關係企業資料維護明細</w:t>
              </w:r>
              <w:r>
                <w:rPr>
                  <w:rFonts w:ascii="標楷體" w:eastAsia="標楷體" w:hAnsi="標楷體" w:hint="eastAsia"/>
                </w:rPr>
                <w:t>檔</w:t>
              </w:r>
            </w:ins>
          </w:p>
        </w:tc>
      </w:tr>
      <w:tr w:rsidR="001A37C9" w14:paraId="3DDCCD22" w14:textId="77777777" w:rsidTr="00C1400F">
        <w:trPr>
          <w:ins w:id="26903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FF53D" w14:textId="77777777" w:rsidR="001A37C9" w:rsidRDefault="001A37C9" w:rsidP="00C1400F">
            <w:pPr>
              <w:jc w:val="center"/>
              <w:rPr>
                <w:ins w:id="26904" w:author="Fegie" w:date="2021-04-28T19:22:00Z"/>
                <w:rFonts w:ascii="標楷體" w:eastAsia="標楷體" w:hAnsi="標楷體"/>
              </w:rPr>
            </w:pPr>
            <w:ins w:id="26905" w:author="Fegie" w:date="2021-04-28T19:22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00E96" w14:textId="40D23A70" w:rsidR="001A37C9" w:rsidRDefault="003C004D" w:rsidP="00C1400F">
            <w:pPr>
              <w:rPr>
                <w:ins w:id="26906" w:author="Fegie" w:date="2021-04-28T19:22:00Z"/>
                <w:rFonts w:ascii="標楷體" w:eastAsia="標楷體" w:hAnsi="標楷體"/>
              </w:rPr>
            </w:pPr>
            <w:ins w:id="26907" w:author="Fegie" w:date="2021-04-29T17:13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dEmp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C59C5" w14:textId="143542FA" w:rsidR="001A37C9" w:rsidRDefault="003C004D" w:rsidP="00C1400F">
            <w:pPr>
              <w:rPr>
                <w:ins w:id="26908" w:author="Fegie" w:date="2021-04-28T19:22:00Z"/>
                <w:rFonts w:ascii="標楷體" w:eastAsia="標楷體" w:hAnsi="標楷體"/>
                <w:lang w:eastAsia="zh-HK"/>
              </w:rPr>
            </w:pPr>
            <w:ins w:id="26909" w:author="Fegie" w:date="2021-04-29T17:13:00Z">
              <w:r>
                <w:rPr>
                  <w:rFonts w:ascii="標楷體" w:eastAsia="標楷體" w:hAnsi="標楷體" w:hint="eastAsia"/>
                  <w:lang w:eastAsia="zh-HK"/>
                </w:rPr>
                <w:t>員工資料檔</w:t>
              </w:r>
            </w:ins>
          </w:p>
        </w:tc>
      </w:tr>
      <w:tr w:rsidR="001A37C9" w14:paraId="7A6F0F5F" w14:textId="77777777" w:rsidTr="00C1400F">
        <w:trPr>
          <w:ins w:id="26910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660C6" w14:textId="77777777" w:rsidR="001A37C9" w:rsidRDefault="001A37C9" w:rsidP="00C1400F">
            <w:pPr>
              <w:jc w:val="center"/>
              <w:rPr>
                <w:ins w:id="26911" w:author="Fegie" w:date="2021-04-28T19:22:00Z"/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B7A73" w14:textId="77777777" w:rsidR="001A37C9" w:rsidRDefault="001A37C9" w:rsidP="00C1400F">
            <w:pPr>
              <w:rPr>
                <w:ins w:id="26912" w:author="Fegie" w:date="2021-04-28T19:22:00Z"/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648B" w14:textId="77777777" w:rsidR="001A37C9" w:rsidRDefault="001A37C9" w:rsidP="00C1400F">
            <w:pPr>
              <w:rPr>
                <w:ins w:id="26913" w:author="Fegie" w:date="2021-04-28T19:22:00Z"/>
                <w:rFonts w:ascii="標楷體" w:eastAsia="標楷體" w:hAnsi="標楷體"/>
              </w:rPr>
            </w:pPr>
          </w:p>
        </w:tc>
      </w:tr>
    </w:tbl>
    <w:p w14:paraId="11AD986A" w14:textId="77777777" w:rsidR="001A37C9" w:rsidRPr="00AF1A82" w:rsidRDefault="001A37C9" w:rsidP="001A37C9">
      <w:pPr>
        <w:rPr>
          <w:ins w:id="26914" w:author="Fegie" w:date="2021-04-28T19:22:00Z"/>
          <w:rFonts w:ascii="標楷體" w:eastAsia="標楷體" w:hAnsi="標楷體"/>
          <w:lang w:eastAsia="x-none"/>
        </w:rPr>
      </w:pPr>
    </w:p>
    <w:p w14:paraId="4BBCD95F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26915" w:author="Fegie" w:date="2021-04-28T19:22:00Z"/>
          <w:rFonts w:ascii="標楷體" w:eastAsia="標楷體" w:hAnsi="標楷體"/>
          <w:sz w:val="26"/>
          <w:szCs w:val="26"/>
          <w:lang w:eastAsia="x-none"/>
        </w:rPr>
      </w:pPr>
      <w:ins w:id="26916" w:author="Fegie" w:date="2021-04-28T19:22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UI畫面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45F8331D" w14:textId="39A1229E" w:rsidR="001A37C9" w:rsidRPr="00AF1A82" w:rsidRDefault="00984368" w:rsidP="001A37C9">
      <w:pPr>
        <w:rPr>
          <w:ins w:id="26917" w:author="Fegie" w:date="2021-04-28T19:22:00Z"/>
          <w:rFonts w:ascii="標楷體" w:eastAsia="標楷體" w:hAnsi="標楷體"/>
          <w:lang w:eastAsia="x-none"/>
        </w:rPr>
      </w:pPr>
      <w:ins w:id="26918" w:author="Fegie" w:date="2021-04-29T17:15:00Z">
        <w:r>
          <w:rPr>
            <w:noProof/>
          </w:rPr>
          <w:drawing>
            <wp:inline distT="0" distB="0" distL="0" distR="0" wp14:anchorId="37165881" wp14:editId="2CB4F528">
              <wp:extent cx="6479540" cy="1093470"/>
              <wp:effectExtent l="0" t="0" r="0" b="0"/>
              <wp:docPr id="56" name="圖片 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934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DCDC057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6919" w:author="Fegie" w:date="2021-04-28T19:22:00Z"/>
        </w:rPr>
      </w:pPr>
      <w:ins w:id="26920" w:author="Fegie" w:date="2021-04-28T19:22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rPr>
            <w:rFonts w:hint="eastAsia"/>
          </w:rPr>
          <w:t>:</w:t>
        </w:r>
      </w:ins>
    </w:p>
    <w:p w14:paraId="3958BD85" w14:textId="77777777" w:rsidR="001A37C9" w:rsidRDefault="001A37C9" w:rsidP="001A37C9">
      <w:pPr>
        <w:rPr>
          <w:ins w:id="26921" w:author="Fegie" w:date="2021-04-28T19:22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A37C9" w14:paraId="7559612D" w14:textId="77777777" w:rsidTr="000140B5">
        <w:trPr>
          <w:ins w:id="26922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6B7115" w14:textId="77777777" w:rsidR="001A37C9" w:rsidRDefault="001A37C9" w:rsidP="00C1400F">
            <w:pPr>
              <w:jc w:val="center"/>
              <w:rPr>
                <w:ins w:id="26923" w:author="Fegie" w:date="2021-04-28T19:22:00Z"/>
                <w:rFonts w:ascii="標楷體" w:eastAsia="標楷體" w:hAnsi="標楷體"/>
              </w:rPr>
            </w:pPr>
            <w:ins w:id="26924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DDFD55" w14:textId="77777777" w:rsidR="001A37C9" w:rsidRDefault="001A37C9" w:rsidP="00C1400F">
            <w:pPr>
              <w:jc w:val="center"/>
              <w:rPr>
                <w:ins w:id="26925" w:author="Fegie" w:date="2021-04-28T19:22:00Z"/>
                <w:rFonts w:ascii="標楷體" w:eastAsia="標楷體" w:hAnsi="標楷體"/>
              </w:rPr>
            </w:pPr>
            <w:ins w:id="26926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4C8364" w14:textId="77777777" w:rsidR="001A37C9" w:rsidRDefault="001A37C9" w:rsidP="00C1400F">
            <w:pPr>
              <w:jc w:val="center"/>
              <w:rPr>
                <w:ins w:id="26927" w:author="Fegie" w:date="2021-04-28T19:22:00Z"/>
                <w:rFonts w:ascii="標楷體" w:eastAsia="標楷體" w:hAnsi="標楷體"/>
              </w:rPr>
            </w:pPr>
            <w:ins w:id="26928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2B16F9" w14:paraId="64290002" w14:textId="77777777" w:rsidTr="00C1400F">
        <w:trPr>
          <w:ins w:id="26929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1F0FD" w14:textId="77777777" w:rsidR="001A37C9" w:rsidRPr="002B16F9" w:rsidRDefault="001A37C9" w:rsidP="00C1400F">
            <w:pPr>
              <w:jc w:val="center"/>
              <w:rPr>
                <w:ins w:id="26930" w:author="Fegie" w:date="2021-04-28T19:22:00Z"/>
                <w:rFonts w:ascii="標楷體" w:eastAsia="標楷體" w:hAnsi="標楷體"/>
                <w:lang w:eastAsia="zh-HK"/>
              </w:rPr>
            </w:pPr>
            <w:ins w:id="26931" w:author="Fegie" w:date="2021-04-28T19:22:00Z">
              <w:r w:rsidRPr="002B16F9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6D447" w14:textId="77777777" w:rsidR="001A37C9" w:rsidRPr="002B16F9" w:rsidRDefault="001A37C9" w:rsidP="00C1400F">
            <w:pPr>
              <w:rPr>
                <w:ins w:id="26932" w:author="Fegie" w:date="2021-04-28T19:22:00Z"/>
                <w:rFonts w:ascii="標楷體" w:eastAsia="標楷體" w:hAnsi="標楷體"/>
                <w:lang w:eastAsia="zh-HK"/>
              </w:rPr>
            </w:pPr>
            <w:ins w:id="26933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A94BD" w14:textId="77777777" w:rsidR="001A37C9" w:rsidRPr="002B16F9" w:rsidRDefault="001A37C9" w:rsidP="00C1400F">
            <w:pPr>
              <w:rPr>
                <w:ins w:id="26934" w:author="Fegie" w:date="2021-04-28T19:22:00Z"/>
                <w:rFonts w:ascii="標楷體" w:eastAsia="標楷體" w:hAnsi="標楷體"/>
                <w:lang w:eastAsia="zh-HK"/>
              </w:rPr>
            </w:pPr>
            <w:ins w:id="26935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1A37C9" w:rsidRPr="002B16F9" w14:paraId="112AECFD" w14:textId="77777777" w:rsidTr="00C1400F">
        <w:trPr>
          <w:ins w:id="26936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2358E" w14:textId="77777777" w:rsidR="001A37C9" w:rsidRPr="002B16F9" w:rsidRDefault="001A37C9" w:rsidP="00C1400F">
            <w:pPr>
              <w:jc w:val="center"/>
              <w:rPr>
                <w:ins w:id="26937" w:author="Fegie" w:date="2021-04-28T19:22:00Z"/>
                <w:rFonts w:ascii="標楷體" w:eastAsia="標楷體" w:hAnsi="標楷體"/>
              </w:rPr>
            </w:pPr>
            <w:ins w:id="26938" w:author="Fegie" w:date="2021-04-28T19:22:00Z">
              <w:r w:rsidRPr="002B16F9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D407B" w14:textId="77777777" w:rsidR="001A37C9" w:rsidRPr="002B16F9" w:rsidRDefault="001A37C9" w:rsidP="00C1400F">
            <w:pPr>
              <w:rPr>
                <w:ins w:id="26939" w:author="Fegie" w:date="2021-04-28T19:22:00Z"/>
                <w:rFonts w:ascii="標楷體" w:eastAsia="標楷體" w:hAnsi="標楷體"/>
                <w:lang w:eastAsia="zh-HK"/>
              </w:rPr>
            </w:pPr>
            <w:ins w:id="26940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F9BDC" w14:textId="77777777" w:rsidR="001A37C9" w:rsidRPr="002B16F9" w:rsidRDefault="001A37C9" w:rsidP="00C1400F">
            <w:pPr>
              <w:rPr>
                <w:ins w:id="26941" w:author="Fegie" w:date="2021-04-28T19:22:00Z"/>
                <w:rFonts w:ascii="標楷體" w:eastAsia="標楷體" w:hAnsi="標楷體"/>
                <w:lang w:eastAsia="zh-HK"/>
              </w:rPr>
            </w:pPr>
            <w:ins w:id="26942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1A37C9" w:rsidRPr="002B16F9" w14:paraId="5C732EEB" w14:textId="77777777" w:rsidTr="00C1400F">
        <w:trPr>
          <w:ins w:id="26943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263E0" w14:textId="77777777" w:rsidR="001A37C9" w:rsidRPr="002B16F9" w:rsidRDefault="001A37C9" w:rsidP="00C1400F">
            <w:pPr>
              <w:jc w:val="center"/>
              <w:rPr>
                <w:ins w:id="26944" w:author="Fegie" w:date="2021-04-28T19:22:00Z"/>
                <w:rFonts w:ascii="標楷體" w:eastAsia="標楷體" w:hAnsi="標楷體"/>
              </w:rPr>
            </w:pPr>
            <w:ins w:id="26945" w:author="Fegie" w:date="2021-04-28T19:22:00Z">
              <w:r w:rsidRPr="002B16F9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E6A88" w14:textId="77777777" w:rsidR="001A37C9" w:rsidRPr="002B16F9" w:rsidRDefault="001A37C9" w:rsidP="00C1400F">
            <w:pPr>
              <w:rPr>
                <w:ins w:id="26946" w:author="Fegie" w:date="2021-04-28T19:22:00Z"/>
                <w:rFonts w:ascii="標楷體" w:eastAsia="標楷體" w:hAnsi="標楷體"/>
                <w:lang w:eastAsia="zh-HK"/>
              </w:rPr>
            </w:pPr>
            <w:ins w:id="26947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/>
                </w:rPr>
                <w:t>/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9BB4D" w14:textId="77777777" w:rsidR="001A37C9" w:rsidRPr="002B16F9" w:rsidRDefault="001A37C9" w:rsidP="00C1400F">
            <w:pPr>
              <w:rPr>
                <w:ins w:id="26948" w:author="Fegie" w:date="2021-04-28T19:22:00Z"/>
                <w:rFonts w:ascii="標楷體" w:eastAsia="標楷體" w:hAnsi="標楷體"/>
                <w:lang w:eastAsia="zh-HK"/>
              </w:rPr>
            </w:pPr>
            <w:ins w:id="26949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  <w:tr w:rsidR="001A37C9" w:rsidRPr="002B16F9" w14:paraId="5BD9A0C3" w14:textId="77777777" w:rsidTr="00C1400F">
        <w:trPr>
          <w:ins w:id="26950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E52E" w14:textId="77777777" w:rsidR="001A37C9" w:rsidRPr="002B16F9" w:rsidRDefault="001A37C9" w:rsidP="00C1400F">
            <w:pPr>
              <w:jc w:val="center"/>
              <w:rPr>
                <w:ins w:id="26951" w:author="Fegie" w:date="2021-04-28T19:22:00Z"/>
                <w:rFonts w:ascii="標楷體" w:eastAsia="標楷體" w:hAnsi="標楷體"/>
              </w:rPr>
            </w:pPr>
            <w:ins w:id="26952" w:author="Fegie" w:date="2021-04-28T19:22:00Z">
              <w:r w:rsidRPr="002B16F9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40090" w14:textId="77777777" w:rsidR="001A37C9" w:rsidRPr="002B16F9" w:rsidRDefault="001A37C9" w:rsidP="00C1400F">
            <w:pPr>
              <w:rPr>
                <w:ins w:id="26953" w:author="Fegie" w:date="2021-04-28T19:22:00Z"/>
                <w:rFonts w:ascii="標楷體" w:eastAsia="標楷體" w:hAnsi="標楷體"/>
                <w:lang w:eastAsia="zh-HK"/>
              </w:rPr>
            </w:pPr>
            <w:ins w:id="26954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6488A" w14:textId="7E6AE4F7" w:rsidR="001A37C9" w:rsidRPr="002B16F9" w:rsidRDefault="001A37C9" w:rsidP="00C1400F">
            <w:pPr>
              <w:rPr>
                <w:ins w:id="26955" w:author="Fegie" w:date="2021-04-28T19:22:00Z"/>
                <w:rFonts w:ascii="標楷體" w:eastAsia="標楷體" w:hAnsi="標楷體"/>
                <w:lang w:eastAsia="zh-HK"/>
              </w:rPr>
            </w:pPr>
            <w:ins w:id="26956" w:author="Fegie" w:date="2021-04-28T19:2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</w:ins>
            <w:ins w:id="26957" w:author="Fegie" w:date="2021-04-29T17:15:00Z">
              <w:r w:rsidR="00984368">
                <w:rPr>
                  <w:rFonts w:ascii="標楷體" w:eastAsia="標楷體" w:hAnsi="標楷體"/>
                  <w:color w:val="000000" w:themeColor="text1"/>
                </w:rPr>
                <w:t xml:space="preserve">1106 </w:t>
              </w:r>
            </w:ins>
            <w:ins w:id="26958" w:author="Fegie" w:date="2021-04-29T17:16:00Z">
              <w:r w:rsidR="00984368">
                <w:rPr>
                  <w:rFonts w:ascii="標楷體" w:eastAsia="標楷體" w:hAnsi="標楷體" w:hint="eastAsia"/>
                  <w:color w:val="000000" w:themeColor="text1"/>
                </w:rPr>
                <w:t>關聯戶資料</w:t>
              </w:r>
            </w:ins>
            <w:ins w:id="26959" w:author="Fegie" w:date="2021-04-28T19:2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維護】，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26960" w:author="Fegie" w:date="2021-04-29T17:16:00Z">
              <w:r w:rsidR="00984368">
                <w:rPr>
                  <w:rFonts w:ascii="標楷體" w:eastAsia="標楷體" w:hAnsi="標楷體" w:hint="eastAsia"/>
                  <w:lang w:eastAsia="zh-HK"/>
                </w:rPr>
                <w:t>關聯戶</w:t>
              </w:r>
            </w:ins>
            <w:ins w:id="26961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46F92F62" w14:textId="77777777" w:rsidR="001A37C9" w:rsidRDefault="001A37C9" w:rsidP="001A37C9">
      <w:pPr>
        <w:rPr>
          <w:ins w:id="26962" w:author="Fegie" w:date="2021-04-28T19:22:00Z"/>
        </w:rPr>
      </w:pPr>
    </w:p>
    <w:p w14:paraId="2E45AC85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26963" w:author="Fegie" w:date="2021-04-28T19:22:00Z"/>
          <w:rFonts w:ascii="標楷體" w:eastAsia="標楷體" w:hAnsi="標楷體"/>
          <w:sz w:val="26"/>
          <w:szCs w:val="26"/>
          <w:lang w:eastAsia="x-none"/>
        </w:rPr>
      </w:pPr>
      <w:ins w:id="26964" w:author="Fegie" w:date="2021-04-28T19:22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26965" w:author="Fegie" w:date="2021-04-29T17:18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99"/>
        <w:gridCol w:w="1268"/>
        <w:gridCol w:w="1346"/>
        <w:gridCol w:w="1250"/>
        <w:gridCol w:w="1657"/>
        <w:gridCol w:w="962"/>
        <w:gridCol w:w="702"/>
        <w:gridCol w:w="2736"/>
        <w:tblGridChange w:id="26966">
          <w:tblGrid>
            <w:gridCol w:w="499"/>
            <w:gridCol w:w="3"/>
            <w:gridCol w:w="1265"/>
            <w:gridCol w:w="51"/>
            <w:gridCol w:w="1295"/>
            <w:gridCol w:w="68"/>
            <w:gridCol w:w="1182"/>
            <w:gridCol w:w="114"/>
            <w:gridCol w:w="1543"/>
            <w:gridCol w:w="908"/>
            <w:gridCol w:w="54"/>
            <w:gridCol w:w="620"/>
            <w:gridCol w:w="82"/>
            <w:gridCol w:w="585"/>
            <w:gridCol w:w="2151"/>
          </w:tblGrid>
        </w:tblGridChange>
      </w:tblGrid>
      <w:tr w:rsidR="001A37C9" w:rsidRPr="00AF1A82" w14:paraId="10163EB9" w14:textId="77777777" w:rsidTr="000140B5">
        <w:trPr>
          <w:trHeight w:val="388"/>
          <w:jc w:val="center"/>
          <w:ins w:id="26967" w:author="Fegie" w:date="2021-04-28T19:22:00Z"/>
          <w:trPrChange w:id="26968" w:author="Fegie" w:date="2021-04-29T17:18:00Z">
            <w:trPr>
              <w:trHeight w:val="388"/>
              <w:jc w:val="center"/>
            </w:trPr>
          </w:trPrChange>
        </w:trPr>
        <w:tc>
          <w:tcPr>
            <w:tcW w:w="502" w:type="dxa"/>
            <w:vMerge w:val="restart"/>
            <w:shd w:val="clear" w:color="auto" w:fill="F3F3F3"/>
            <w:tcPrChange w:id="26969" w:author="Fegie" w:date="2021-04-29T17:18:00Z">
              <w:tcPr>
                <w:tcW w:w="519" w:type="dxa"/>
                <w:gridSpan w:val="2"/>
                <w:vMerge w:val="restart"/>
                <w:shd w:val="clear" w:color="auto" w:fill="BFBFBF" w:themeFill="background1" w:themeFillShade="BF"/>
              </w:tcPr>
            </w:tcPrChange>
          </w:tcPr>
          <w:p w14:paraId="41F82835" w14:textId="77777777" w:rsidR="001A37C9" w:rsidRPr="00AF1A82" w:rsidRDefault="001A37C9" w:rsidP="00C1400F">
            <w:pPr>
              <w:rPr>
                <w:ins w:id="26970" w:author="Fegie" w:date="2021-04-28T19:22:00Z"/>
                <w:rFonts w:ascii="標楷體" w:eastAsia="標楷體" w:hAnsi="標楷體"/>
                <w:lang w:eastAsia="x-none"/>
              </w:rPr>
            </w:pPr>
            <w:ins w:id="26971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</w:ins>
          </w:p>
        </w:tc>
        <w:tc>
          <w:tcPr>
            <w:tcW w:w="1316" w:type="dxa"/>
            <w:vMerge w:val="restart"/>
            <w:shd w:val="clear" w:color="auto" w:fill="F3F3F3"/>
            <w:tcPrChange w:id="26972" w:author="Fegie" w:date="2021-04-29T17:18:00Z">
              <w:tcPr>
                <w:tcW w:w="1624" w:type="dxa"/>
                <w:gridSpan w:val="2"/>
                <w:vMerge w:val="restart"/>
                <w:shd w:val="clear" w:color="auto" w:fill="BFBFBF" w:themeFill="background1" w:themeFillShade="BF"/>
              </w:tcPr>
            </w:tcPrChange>
          </w:tcPr>
          <w:p w14:paraId="682B5471" w14:textId="77777777" w:rsidR="001A37C9" w:rsidRPr="00AF1A82" w:rsidRDefault="001A37C9" w:rsidP="00C1400F">
            <w:pPr>
              <w:rPr>
                <w:ins w:id="26973" w:author="Fegie" w:date="2021-04-28T19:22:00Z"/>
                <w:rFonts w:ascii="標楷體" w:eastAsia="標楷體" w:hAnsi="標楷體"/>
                <w:lang w:eastAsia="x-none"/>
              </w:rPr>
            </w:pPr>
            <w:ins w:id="26974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</w:ins>
          </w:p>
        </w:tc>
        <w:tc>
          <w:tcPr>
            <w:tcW w:w="6087" w:type="dxa"/>
            <w:gridSpan w:val="5"/>
            <w:shd w:val="clear" w:color="auto" w:fill="F3F3F3"/>
            <w:tcPrChange w:id="26975" w:author="Fegie" w:date="2021-04-29T17:18:00Z">
              <w:tcPr>
                <w:tcW w:w="5733" w:type="dxa"/>
                <w:gridSpan w:val="10"/>
                <w:shd w:val="clear" w:color="auto" w:fill="BFBFBF" w:themeFill="background1" w:themeFillShade="BF"/>
              </w:tcPr>
            </w:tcPrChange>
          </w:tcPr>
          <w:p w14:paraId="61534F10" w14:textId="77777777" w:rsidR="001A37C9" w:rsidRPr="00AF1A82" w:rsidRDefault="001A37C9" w:rsidP="00C1400F">
            <w:pPr>
              <w:jc w:val="center"/>
              <w:rPr>
                <w:ins w:id="26976" w:author="Fegie" w:date="2021-04-28T19:22:00Z"/>
                <w:rFonts w:ascii="標楷體" w:eastAsia="標楷體" w:hAnsi="標楷體"/>
                <w:lang w:eastAsia="x-none"/>
              </w:rPr>
            </w:pPr>
            <w:ins w:id="26977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</w:ins>
          </w:p>
        </w:tc>
        <w:tc>
          <w:tcPr>
            <w:tcW w:w="2515" w:type="dxa"/>
            <w:vMerge w:val="restart"/>
            <w:shd w:val="clear" w:color="auto" w:fill="F3F3F3"/>
            <w:tcPrChange w:id="26978" w:author="Fegie" w:date="2021-04-29T17:18:00Z">
              <w:tcPr>
                <w:tcW w:w="2758" w:type="dxa"/>
                <w:vMerge w:val="restart"/>
                <w:shd w:val="clear" w:color="auto" w:fill="BFBFBF" w:themeFill="background1" w:themeFillShade="BF"/>
              </w:tcPr>
            </w:tcPrChange>
          </w:tcPr>
          <w:p w14:paraId="540CF4C0" w14:textId="77777777" w:rsidR="001A37C9" w:rsidRPr="00AF1A82" w:rsidRDefault="001A37C9" w:rsidP="00C1400F">
            <w:pPr>
              <w:rPr>
                <w:ins w:id="26979" w:author="Fegie" w:date="2021-04-28T19:22:00Z"/>
                <w:rFonts w:ascii="標楷體" w:eastAsia="標楷體" w:hAnsi="標楷體"/>
                <w:lang w:eastAsia="x-none"/>
              </w:rPr>
            </w:pPr>
            <w:ins w:id="26980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</w:ins>
          </w:p>
        </w:tc>
      </w:tr>
      <w:tr w:rsidR="000140B5" w:rsidRPr="00AF1A82" w14:paraId="70541F9F" w14:textId="77777777" w:rsidTr="000140B5">
        <w:trPr>
          <w:trHeight w:val="244"/>
          <w:jc w:val="center"/>
          <w:ins w:id="26981" w:author="Fegie" w:date="2021-04-28T19:22:00Z"/>
        </w:trPr>
        <w:tc>
          <w:tcPr>
            <w:tcW w:w="502" w:type="dxa"/>
            <w:vMerge/>
            <w:shd w:val="clear" w:color="auto" w:fill="F3F3F3"/>
          </w:tcPr>
          <w:p w14:paraId="4070F1EF" w14:textId="77777777" w:rsidR="001A37C9" w:rsidRPr="00AF1A82" w:rsidRDefault="001A37C9" w:rsidP="00C1400F">
            <w:pPr>
              <w:rPr>
                <w:ins w:id="26982" w:author="Fegie" w:date="2021-04-28T19:2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16" w:type="dxa"/>
            <w:vMerge/>
            <w:shd w:val="clear" w:color="auto" w:fill="F3F3F3"/>
          </w:tcPr>
          <w:p w14:paraId="47FE368A" w14:textId="77777777" w:rsidR="001A37C9" w:rsidRPr="00AF1A82" w:rsidRDefault="001A37C9" w:rsidP="00C1400F">
            <w:pPr>
              <w:rPr>
                <w:ins w:id="26983" w:author="Fegie" w:date="2021-04-28T19:2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63" w:type="dxa"/>
            <w:shd w:val="clear" w:color="auto" w:fill="F3F3F3"/>
          </w:tcPr>
          <w:p w14:paraId="7E7F285E" w14:textId="5FD62F57" w:rsidR="001A37C9" w:rsidRPr="00AF1A82" w:rsidRDefault="001A37C9" w:rsidP="00C1400F">
            <w:pPr>
              <w:rPr>
                <w:ins w:id="26984" w:author="Fegie" w:date="2021-04-28T19:22:00Z"/>
                <w:rFonts w:ascii="標楷體" w:eastAsia="標楷體" w:hAnsi="標楷體"/>
                <w:lang w:eastAsia="x-none"/>
              </w:rPr>
            </w:pPr>
            <w:ins w:id="26985" w:author="Fegie" w:date="2021-04-28T19:22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</w:t>
              </w:r>
              <w:del w:id="26986" w:author="張嘉榮" w:date="2021-05-26T15:46:00Z">
                <w:r w:rsidRPr="00AF1A82" w:rsidDel="0017662D">
                  <w:rPr>
                    <w:rFonts w:ascii="標楷體" w:eastAsia="標楷體" w:hAnsi="標楷體" w:hint="eastAsia"/>
                    <w:lang w:eastAsia="x-none"/>
                  </w:rPr>
                  <w:delText>型態</w:delText>
                </w:r>
              </w:del>
              <w:r w:rsidRPr="00AF1A82">
                <w:rPr>
                  <w:rFonts w:ascii="標楷體" w:eastAsia="標楷體" w:hAnsi="標楷體" w:hint="eastAsia"/>
                  <w:lang w:eastAsia="x-none"/>
                </w:rPr>
                <w:t>長度</w:t>
              </w:r>
            </w:ins>
          </w:p>
        </w:tc>
        <w:tc>
          <w:tcPr>
            <w:tcW w:w="1296" w:type="dxa"/>
            <w:shd w:val="clear" w:color="auto" w:fill="F3F3F3"/>
          </w:tcPr>
          <w:p w14:paraId="6F3C8EFD" w14:textId="77777777" w:rsidR="001A37C9" w:rsidRPr="00AF1A82" w:rsidRDefault="001A37C9" w:rsidP="00C1400F">
            <w:pPr>
              <w:rPr>
                <w:ins w:id="26987" w:author="Fegie" w:date="2021-04-28T19:22:00Z"/>
                <w:rFonts w:ascii="標楷體" w:eastAsia="標楷體" w:hAnsi="標楷體"/>
                <w:lang w:eastAsia="x-none"/>
              </w:rPr>
            </w:pPr>
            <w:ins w:id="26988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</w:ins>
          </w:p>
        </w:tc>
        <w:tc>
          <w:tcPr>
            <w:tcW w:w="1727" w:type="dxa"/>
            <w:shd w:val="clear" w:color="auto" w:fill="F3F3F3"/>
          </w:tcPr>
          <w:p w14:paraId="01466F08" w14:textId="77777777" w:rsidR="001A37C9" w:rsidRPr="00AF1A82" w:rsidRDefault="001A37C9" w:rsidP="00C1400F">
            <w:pPr>
              <w:rPr>
                <w:ins w:id="26989" w:author="Fegie" w:date="2021-04-28T19:22:00Z"/>
                <w:rFonts w:ascii="標楷體" w:eastAsia="標楷體" w:hAnsi="標楷體"/>
                <w:lang w:eastAsia="x-none"/>
              </w:rPr>
            </w:pPr>
            <w:ins w:id="26990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</w:ins>
          </w:p>
        </w:tc>
        <w:tc>
          <w:tcPr>
            <w:tcW w:w="992" w:type="dxa"/>
            <w:shd w:val="clear" w:color="auto" w:fill="F3F3F3"/>
          </w:tcPr>
          <w:p w14:paraId="061E47C6" w14:textId="77777777" w:rsidR="001A37C9" w:rsidRPr="00AF1A82" w:rsidRDefault="001A37C9" w:rsidP="00C1400F">
            <w:pPr>
              <w:rPr>
                <w:ins w:id="26991" w:author="Fegie" w:date="2021-04-28T19:22:00Z"/>
                <w:rFonts w:ascii="標楷體" w:eastAsia="標楷體" w:hAnsi="標楷體"/>
                <w:lang w:eastAsia="x-none"/>
              </w:rPr>
            </w:pPr>
            <w:ins w:id="26992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</w:ins>
          </w:p>
        </w:tc>
        <w:tc>
          <w:tcPr>
            <w:tcW w:w="709" w:type="dxa"/>
            <w:shd w:val="clear" w:color="auto" w:fill="F3F3F3"/>
          </w:tcPr>
          <w:p w14:paraId="52B41D71" w14:textId="77777777" w:rsidR="001A37C9" w:rsidRPr="00AF1A82" w:rsidRDefault="001A37C9" w:rsidP="00C1400F">
            <w:pPr>
              <w:rPr>
                <w:ins w:id="26993" w:author="Fegie" w:date="2021-04-28T19:22:00Z"/>
                <w:rFonts w:ascii="標楷體" w:eastAsia="標楷體" w:hAnsi="標楷體"/>
                <w:lang w:eastAsia="x-none"/>
              </w:rPr>
            </w:pPr>
            <w:ins w:id="26994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ins>
          </w:p>
        </w:tc>
        <w:tc>
          <w:tcPr>
            <w:tcW w:w="2515" w:type="dxa"/>
            <w:vMerge/>
            <w:shd w:val="clear" w:color="auto" w:fill="F3F3F3"/>
          </w:tcPr>
          <w:p w14:paraId="62DA6B52" w14:textId="77777777" w:rsidR="001A37C9" w:rsidRPr="00AF1A82" w:rsidRDefault="001A37C9" w:rsidP="00C1400F">
            <w:pPr>
              <w:rPr>
                <w:ins w:id="26995" w:author="Fegie" w:date="2021-04-28T19:22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78543A61" w14:textId="77777777" w:rsidTr="00984368">
        <w:trPr>
          <w:trHeight w:val="244"/>
          <w:jc w:val="center"/>
          <w:ins w:id="26996" w:author="Fegie" w:date="2021-04-28T19:22:00Z"/>
          <w:trPrChange w:id="26997" w:author="Fegie" w:date="2021-04-29T17:18:00Z">
            <w:trPr>
              <w:trHeight w:val="244"/>
              <w:jc w:val="center"/>
            </w:trPr>
          </w:trPrChange>
        </w:trPr>
        <w:tc>
          <w:tcPr>
            <w:tcW w:w="502" w:type="dxa"/>
            <w:tcPrChange w:id="26998" w:author="Fegie" w:date="2021-04-29T17:18:00Z">
              <w:tcPr>
                <w:tcW w:w="519" w:type="dxa"/>
                <w:gridSpan w:val="2"/>
              </w:tcPr>
            </w:tcPrChange>
          </w:tcPr>
          <w:p w14:paraId="664E1A1C" w14:textId="77777777" w:rsidR="001A37C9" w:rsidRPr="00AF1A82" w:rsidRDefault="001A37C9" w:rsidP="00C1400F">
            <w:pPr>
              <w:rPr>
                <w:ins w:id="26999" w:author="Fegie" w:date="2021-04-28T19:22:00Z"/>
                <w:rFonts w:ascii="標楷體" w:eastAsia="標楷體" w:hAnsi="標楷體"/>
                <w:lang w:eastAsia="x-none"/>
              </w:rPr>
            </w:pPr>
            <w:ins w:id="27000" w:author="Fegie" w:date="2021-04-28T19:22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316" w:type="dxa"/>
            <w:tcPrChange w:id="27001" w:author="Fegie" w:date="2021-04-29T17:18:00Z">
              <w:tcPr>
                <w:tcW w:w="1624" w:type="dxa"/>
                <w:gridSpan w:val="2"/>
              </w:tcPr>
            </w:tcPrChange>
          </w:tcPr>
          <w:p w14:paraId="5D4C8E0B" w14:textId="67300B90" w:rsidR="001A37C9" w:rsidRPr="00AF1A82" w:rsidRDefault="00984368" w:rsidP="00C1400F">
            <w:pPr>
              <w:rPr>
                <w:ins w:id="27002" w:author="Fegie" w:date="2021-04-28T19:22:00Z"/>
                <w:rFonts w:ascii="標楷體" w:eastAsia="標楷體" w:hAnsi="標楷體"/>
                <w:lang w:eastAsia="x-none"/>
              </w:rPr>
            </w:pPr>
            <w:ins w:id="27003" w:author="Fegie" w:date="2021-04-29T17:16:00Z">
              <w:r>
                <w:rPr>
                  <w:rFonts w:ascii="標楷體" w:eastAsia="標楷體" w:hAnsi="標楷體" w:hint="eastAsia"/>
                </w:rPr>
                <w:t>統一編</w:t>
              </w:r>
            </w:ins>
            <w:ins w:id="27004" w:author="Fegie" w:date="2021-04-28T19:22:00Z">
              <w:r w:rsidR="001A37C9" w:rsidRPr="00AF1A82">
                <w:rPr>
                  <w:rFonts w:ascii="標楷體" w:eastAsia="標楷體" w:hAnsi="標楷體" w:hint="eastAsia"/>
                  <w:lang w:eastAsia="x-none"/>
                </w:rPr>
                <w:t>號</w:t>
              </w:r>
            </w:ins>
          </w:p>
        </w:tc>
        <w:tc>
          <w:tcPr>
            <w:tcW w:w="1363" w:type="dxa"/>
            <w:tcPrChange w:id="27005" w:author="Fegie" w:date="2021-04-29T17:18:00Z">
              <w:tcPr>
                <w:tcW w:w="1559" w:type="dxa"/>
                <w:gridSpan w:val="2"/>
              </w:tcPr>
            </w:tcPrChange>
          </w:tcPr>
          <w:p w14:paraId="5CF22F16" w14:textId="4B66C487" w:rsidR="001A37C9" w:rsidRPr="00AF1A82" w:rsidRDefault="001A37C9" w:rsidP="00C1400F">
            <w:pPr>
              <w:rPr>
                <w:ins w:id="27006" w:author="Fegie" w:date="2021-04-28T19:22:00Z"/>
                <w:rFonts w:ascii="標楷體" w:eastAsia="標楷體" w:hAnsi="標楷體"/>
                <w:lang w:eastAsia="x-none"/>
              </w:rPr>
            </w:pPr>
            <w:ins w:id="27007" w:author="Fegie" w:date="2021-04-28T19:22:00Z">
              <w:del w:id="27008" w:author="家榮 張" w:date="2021-05-06T18:53:00Z">
                <w:r w:rsidRPr="00AF1A82" w:rsidDel="00A7651D">
                  <w:rPr>
                    <w:rFonts w:ascii="標楷體" w:eastAsia="標楷體" w:hAnsi="標楷體" w:hint="eastAsia"/>
                  </w:rPr>
                  <w:delText>X(</w:delText>
                </w:r>
              </w:del>
            </w:ins>
            <w:ins w:id="27009" w:author="Fegie" w:date="2021-04-29T17:16:00Z">
              <w:del w:id="27010" w:author="家榮 張" w:date="2021-05-06T18:53:00Z">
                <w:r w:rsidR="00984368" w:rsidDel="00A7651D">
                  <w:rPr>
                    <w:rFonts w:ascii="標楷體" w:eastAsia="標楷體" w:hAnsi="標楷體" w:hint="eastAsia"/>
                  </w:rPr>
                  <w:delText>11</w:delText>
                </w:r>
              </w:del>
            </w:ins>
            <w:ins w:id="27011" w:author="Fegie" w:date="2021-04-28T19:22:00Z">
              <w:del w:id="27012" w:author="家榮 張" w:date="2021-05-06T18:53:00Z">
                <w:r w:rsidRPr="00AF1A82"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7013" w:author="家榮 張" w:date="2021-05-06T18:53:00Z">
              <w:r w:rsidR="00A7651D"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1296" w:type="dxa"/>
            <w:tcPrChange w:id="27014" w:author="Fegie" w:date="2021-04-29T17:18:00Z">
              <w:tcPr>
                <w:tcW w:w="1596" w:type="dxa"/>
                <w:gridSpan w:val="2"/>
              </w:tcPr>
            </w:tcPrChange>
          </w:tcPr>
          <w:p w14:paraId="520538D5" w14:textId="77777777" w:rsidR="001A37C9" w:rsidRPr="00AF1A82" w:rsidRDefault="001A37C9" w:rsidP="00C1400F">
            <w:pPr>
              <w:rPr>
                <w:ins w:id="27015" w:author="Fegie" w:date="2021-04-28T19:2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727" w:type="dxa"/>
            <w:tcPrChange w:id="27016" w:author="Fegie" w:date="2021-04-29T17:18:00Z">
              <w:tcPr>
                <w:tcW w:w="1127" w:type="dxa"/>
                <w:gridSpan w:val="2"/>
              </w:tcPr>
            </w:tcPrChange>
          </w:tcPr>
          <w:p w14:paraId="2D62150D" w14:textId="77777777" w:rsidR="001A37C9" w:rsidRPr="00AF1A82" w:rsidRDefault="001A37C9" w:rsidP="00C1400F">
            <w:pPr>
              <w:rPr>
                <w:ins w:id="27017" w:author="Fegie" w:date="2021-04-28T19:2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992" w:type="dxa"/>
            <w:tcPrChange w:id="27018" w:author="Fegie" w:date="2021-04-29T17:18:00Z">
              <w:tcPr>
                <w:tcW w:w="752" w:type="dxa"/>
                <w:gridSpan w:val="2"/>
              </w:tcPr>
            </w:tcPrChange>
          </w:tcPr>
          <w:p w14:paraId="26CE6D1D" w14:textId="7D02116B" w:rsidR="001A37C9" w:rsidRPr="00AF1A82" w:rsidRDefault="006305EA" w:rsidP="00C1400F">
            <w:pPr>
              <w:rPr>
                <w:ins w:id="27019" w:author="Fegie" w:date="2021-04-28T19:22:00Z"/>
                <w:rFonts w:ascii="標楷體" w:eastAsia="標楷體" w:hAnsi="標楷體"/>
                <w:lang w:eastAsia="x-none"/>
              </w:rPr>
            </w:pPr>
            <w:ins w:id="27020" w:author="Fegie" w:date="2021-05-05T15:55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709" w:type="dxa"/>
            <w:tcPrChange w:id="27021" w:author="Fegie" w:date="2021-04-29T17:18:00Z">
              <w:tcPr>
                <w:tcW w:w="699" w:type="dxa"/>
                <w:gridSpan w:val="2"/>
              </w:tcPr>
            </w:tcPrChange>
          </w:tcPr>
          <w:p w14:paraId="583CBFC2" w14:textId="77777777" w:rsidR="001A37C9" w:rsidRPr="00AF1A82" w:rsidRDefault="001A37C9" w:rsidP="00C1400F">
            <w:pPr>
              <w:rPr>
                <w:ins w:id="27022" w:author="Fegie" w:date="2021-04-28T19:22:00Z"/>
                <w:rFonts w:ascii="標楷體" w:eastAsia="標楷體" w:hAnsi="標楷體"/>
                <w:lang w:eastAsia="x-none"/>
              </w:rPr>
            </w:pPr>
            <w:ins w:id="27023" w:author="Fegie" w:date="2021-04-28T19:22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515" w:type="dxa"/>
            <w:tcPrChange w:id="27024" w:author="Fegie" w:date="2021-04-29T17:18:00Z">
              <w:tcPr>
                <w:tcW w:w="2758" w:type="dxa"/>
              </w:tcPr>
            </w:tcPrChange>
          </w:tcPr>
          <w:p w14:paraId="2D956798" w14:textId="28F78BD1" w:rsidR="001A37C9" w:rsidRPr="00D863BB" w:rsidRDefault="00D863BB">
            <w:pPr>
              <w:rPr>
                <w:ins w:id="27025" w:author="家榮 張" w:date="2021-05-18T09:50:00Z"/>
                <w:rFonts w:ascii="標楷體" w:eastAsia="標楷體" w:hAnsi="標楷體"/>
                <w:rPrChange w:id="27026" w:author="家榮 張" w:date="2021-05-18T09:50:00Z">
                  <w:rPr>
                    <w:ins w:id="27027" w:author="家榮 張" w:date="2021-05-18T09:50:00Z"/>
                  </w:rPr>
                </w:rPrChange>
              </w:rPr>
            </w:pPr>
            <w:ins w:id="27028" w:author="家榮 張" w:date="2021-05-18T09:50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7029" w:author="Fegie" w:date="2021-04-28T19:22:00Z">
              <w:del w:id="27030" w:author="家榮 張" w:date="2021-05-18T09:50:00Z">
                <w:r w:rsidR="001A37C9" w:rsidRPr="00D863BB" w:rsidDel="00D863BB">
                  <w:rPr>
                    <w:rFonts w:ascii="標楷體" w:eastAsia="標楷體" w:hAnsi="標楷體"/>
                    <w:rPrChange w:id="27031" w:author="家榮 張" w:date="2021-05-18T09:50:00Z">
                      <w:rPr/>
                    </w:rPrChange>
                  </w:rPr>
                  <w:delText>1.</w:delText>
                </w:r>
              </w:del>
              <w:r w:rsidR="001A37C9" w:rsidRPr="00D863BB">
                <w:rPr>
                  <w:rFonts w:ascii="標楷體" w:eastAsia="標楷體" w:hAnsi="標楷體" w:hint="eastAsia"/>
                  <w:rPrChange w:id="27032" w:author="家榮 張" w:date="2021-05-18T09:50:00Z">
                    <w:rPr>
                      <w:rFonts w:hint="eastAsia"/>
                    </w:rPr>
                  </w:rPrChange>
                </w:rPr>
                <w:t>自行輸入</w:t>
              </w:r>
            </w:ins>
          </w:p>
          <w:p w14:paraId="32C5ED2D" w14:textId="1C762D56" w:rsidR="00D863BB" w:rsidRDefault="00D863BB" w:rsidP="00D863BB">
            <w:pPr>
              <w:rPr>
                <w:ins w:id="27033" w:author="家榮 張" w:date="2021-05-18T09:50:00Z"/>
                <w:rFonts w:ascii="標楷體" w:eastAsia="標楷體" w:hAnsi="標楷體"/>
              </w:rPr>
            </w:pPr>
            <w:ins w:id="27034" w:author="家榮 張" w:date="2021-05-18T09:50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7CB60212" w14:textId="41A3213E" w:rsidR="00D863BB" w:rsidRDefault="00D863BB" w:rsidP="00D863BB">
            <w:pPr>
              <w:rPr>
                <w:ins w:id="27035" w:author="家榮 張" w:date="2021-05-18T09:51:00Z"/>
                <w:rFonts w:ascii="標楷體" w:eastAsia="標楷體" w:hAnsi="標楷體"/>
              </w:rPr>
            </w:pPr>
            <w:ins w:id="27036" w:author="家榮 張" w:date="2021-05-18T09:50:00Z">
              <w:r>
                <w:rPr>
                  <w:rFonts w:ascii="標楷體" w:eastAsia="標楷體" w:hAnsi="標楷體" w:hint="eastAsia"/>
                </w:rPr>
                <w:t>A(ID_UNINO</w:t>
              </w:r>
              <w:r>
                <w:rPr>
                  <w:rFonts w:ascii="標楷體" w:eastAsia="標楷體" w:hAnsi="標楷體"/>
                </w:rPr>
                <w:t>,0,#</w:t>
              </w:r>
            </w:ins>
            <w:ins w:id="27037" w:author="家榮 張" w:date="2021-05-18T09:51:00Z">
              <w:r>
                <w:rPr>
                  <w:rFonts w:ascii="標楷體" w:eastAsia="標楷體" w:hAnsi="標楷體"/>
                </w:rPr>
                <w:t>CustId</w:t>
              </w:r>
            </w:ins>
            <w:ins w:id="27038" w:author="家榮 張" w:date="2021-05-18T09:50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2A3F12AE" w14:textId="5F6F7BCA" w:rsidR="00D863BB" w:rsidRPr="00D863BB" w:rsidRDefault="00D863BB">
            <w:pPr>
              <w:rPr>
                <w:ins w:id="27039" w:author="Fegie" w:date="2021-04-28T19:22:00Z"/>
                <w:rFonts w:ascii="標楷體" w:eastAsia="標楷體" w:hAnsi="標楷體"/>
                <w:rPrChange w:id="27040" w:author="家榮 張" w:date="2021-05-18T09:50:00Z">
                  <w:rPr>
                    <w:ins w:id="27041" w:author="Fegie" w:date="2021-04-28T19:22:00Z"/>
                  </w:rPr>
                </w:rPrChange>
              </w:rPr>
            </w:pPr>
            <w:ins w:id="27042" w:author="家榮 張" w:date="2021-05-18T09:51:00Z">
              <w:r>
                <w:rPr>
                  <w:rFonts w:ascii="標楷體" w:eastAsia="標楷體" w:hAnsi="標楷體" w:hint="eastAsia"/>
                </w:rPr>
                <w:t>V</w:t>
              </w:r>
              <w:r>
                <w:rPr>
                  <w:rFonts w:ascii="標楷體" w:eastAsia="標楷體" w:hAnsi="標楷體"/>
                </w:rPr>
                <w:t>(7)</w:t>
              </w:r>
            </w:ins>
          </w:p>
          <w:p w14:paraId="2231934B" w14:textId="173CC063" w:rsidR="00984368" w:rsidRDefault="00D863BB" w:rsidP="00984368">
            <w:pPr>
              <w:rPr>
                <w:ins w:id="27043" w:author="Fegie" w:date="2021-04-29T17:17:00Z"/>
                <w:rFonts w:ascii="標楷體" w:eastAsia="標楷體" w:hAnsi="標楷體"/>
              </w:rPr>
            </w:pPr>
            <w:ins w:id="27044" w:author="家榮 張" w:date="2021-05-18T09:50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7045" w:author="Fegie" w:date="2021-04-28T19:22:00Z">
              <w:del w:id="27046" w:author="家榮 張" w:date="2021-05-18T09:50:00Z">
                <w:r w:rsidR="001A37C9" w:rsidDel="00D863BB">
                  <w:rPr>
                    <w:rFonts w:ascii="標楷體" w:eastAsia="標楷體" w:hAnsi="標楷體" w:hint="eastAsia"/>
                  </w:rPr>
                  <w:delText>2</w:delText>
                </w:r>
              </w:del>
              <w:r w:rsidR="001A37C9">
                <w:rPr>
                  <w:rFonts w:ascii="標楷體" w:eastAsia="標楷體" w:hAnsi="標楷體" w:hint="eastAsia"/>
                </w:rPr>
                <w:t>.</w:t>
              </w:r>
            </w:ins>
            <w:ins w:id="27047" w:author="Fegie" w:date="2021-04-29T17:17:00Z">
              <w:r w:rsidR="00984368">
                <w:rPr>
                  <w:rFonts w:ascii="標楷體" w:eastAsia="標楷體" w:hAnsi="標楷體" w:hint="eastAsia"/>
                </w:rPr>
                <w:t>配合Eloan系統</w:t>
              </w:r>
            </w:ins>
          </w:p>
          <w:p w14:paraId="386791E1" w14:textId="258C2898" w:rsidR="001A37C9" w:rsidRPr="00BA4B70" w:rsidRDefault="00984368">
            <w:pPr>
              <w:rPr>
                <w:ins w:id="27048" w:author="Fegie" w:date="2021-04-28T19:22:00Z"/>
                <w:rFonts w:ascii="標楷體" w:eastAsia="標楷體" w:hAnsi="標楷體"/>
              </w:rPr>
            </w:pPr>
            <w:ins w:id="27049" w:author="Fegie" w:date="2021-04-29T17:17:00Z">
              <w:r>
                <w:rPr>
                  <w:rFonts w:ascii="標楷體" w:eastAsia="標楷體" w:hAnsi="標楷體" w:hint="eastAsia"/>
                </w:rPr>
                <w:t xml:space="preserve">  故資料長度為11</w:t>
              </w:r>
              <w:r w:rsidRPr="00BA4B70">
                <w:rPr>
                  <w:rFonts w:ascii="標楷體" w:eastAsia="標楷體" w:hAnsi="標楷體"/>
                </w:rPr>
                <w:t xml:space="preserve"> </w:t>
              </w:r>
            </w:ins>
          </w:p>
        </w:tc>
      </w:tr>
    </w:tbl>
    <w:p w14:paraId="6F4B9B23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27050" w:author="Fegie" w:date="2021-04-28T19:22:00Z"/>
        </w:rPr>
      </w:pPr>
    </w:p>
    <w:p w14:paraId="428B8AB2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7051" w:author="Fegie" w:date="2021-04-28T19:22:00Z"/>
        </w:rPr>
      </w:pPr>
      <w:ins w:id="27052" w:author="Fegie" w:date="2021-04-28T19:22:00Z">
        <w:r>
          <w:rPr>
            <w:rFonts w:hint="eastAsia"/>
          </w:rPr>
          <w:t>輸出畫面</w:t>
        </w:r>
        <w:r>
          <w:rPr>
            <w:rFonts w:hint="eastAsia"/>
          </w:rPr>
          <w:t>:</w:t>
        </w:r>
      </w:ins>
    </w:p>
    <w:p w14:paraId="7E54A79A" w14:textId="5228830C" w:rsidR="001A37C9" w:rsidRPr="00BA4B70" w:rsidRDefault="00876ACC" w:rsidP="001A37C9">
      <w:pPr>
        <w:rPr>
          <w:ins w:id="27053" w:author="Fegie" w:date="2021-04-28T19:22:00Z"/>
        </w:rPr>
      </w:pPr>
      <w:ins w:id="27054" w:author="Fegie" w:date="2021-04-29T17:18:00Z">
        <w:r>
          <w:rPr>
            <w:noProof/>
          </w:rPr>
          <w:drawing>
            <wp:inline distT="0" distB="0" distL="0" distR="0" wp14:anchorId="77384583" wp14:editId="56299AE3">
              <wp:extent cx="6479540" cy="1642745"/>
              <wp:effectExtent l="0" t="0" r="0" b="0"/>
              <wp:docPr id="57" name="圖片 5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642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0AEB017" w14:textId="77777777" w:rsidR="001A37C9" w:rsidRDefault="001A37C9" w:rsidP="001A37C9">
      <w:pPr>
        <w:rPr>
          <w:ins w:id="27055" w:author="Fegie" w:date="2021-04-28T19:22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  <w:tblPrChange w:id="27056" w:author="Fegie" w:date="2021-04-29T18:09:00Z">
          <w:tblPr>
            <w:tblStyle w:val="ac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674"/>
        <w:gridCol w:w="951"/>
        <w:gridCol w:w="1861"/>
        <w:gridCol w:w="3696"/>
        <w:gridCol w:w="3238"/>
        <w:tblGridChange w:id="27057">
          <w:tblGrid>
            <w:gridCol w:w="691"/>
            <w:gridCol w:w="13"/>
            <w:gridCol w:w="977"/>
            <w:gridCol w:w="43"/>
            <w:gridCol w:w="1592"/>
            <w:gridCol w:w="109"/>
            <w:gridCol w:w="3456"/>
            <w:gridCol w:w="131"/>
            <w:gridCol w:w="3408"/>
          </w:tblGrid>
        </w:tblGridChange>
      </w:tblGrid>
      <w:tr w:rsidR="001A37C9" w14:paraId="4C7239B9" w14:textId="77777777" w:rsidTr="000140B5">
        <w:trPr>
          <w:tblHeader/>
          <w:ins w:id="27058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7059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  <w:hideMark/>
              </w:tcPr>
            </w:tcPrChange>
          </w:tcPr>
          <w:p w14:paraId="18A620A0" w14:textId="77777777" w:rsidR="001A37C9" w:rsidRDefault="001A37C9" w:rsidP="00C1400F">
            <w:pPr>
              <w:jc w:val="center"/>
              <w:rPr>
                <w:ins w:id="27060" w:author="Fegie" w:date="2021-04-28T19:22:00Z"/>
                <w:rFonts w:ascii="標楷體" w:eastAsia="標楷體" w:hAnsi="標楷體"/>
                <w:lang w:eastAsia="zh-HK"/>
              </w:rPr>
            </w:pPr>
            <w:ins w:id="27061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7062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  <w:hideMark/>
              </w:tcPr>
            </w:tcPrChange>
          </w:tcPr>
          <w:p w14:paraId="383E4B6E" w14:textId="77777777" w:rsidR="001A37C9" w:rsidRDefault="001A37C9" w:rsidP="00C1400F">
            <w:pPr>
              <w:jc w:val="center"/>
              <w:rPr>
                <w:ins w:id="27063" w:author="Fegie" w:date="2021-04-28T19:22:00Z"/>
                <w:rFonts w:ascii="標楷體" w:eastAsia="標楷體" w:hAnsi="標楷體"/>
                <w:lang w:eastAsia="zh-HK"/>
              </w:rPr>
            </w:pPr>
            <w:ins w:id="27064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7065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  <w:hideMark/>
              </w:tcPr>
            </w:tcPrChange>
          </w:tcPr>
          <w:p w14:paraId="48E0825E" w14:textId="77777777" w:rsidR="001A37C9" w:rsidRDefault="001A37C9" w:rsidP="00C1400F">
            <w:pPr>
              <w:jc w:val="center"/>
              <w:rPr>
                <w:ins w:id="27066" w:author="Fegie" w:date="2021-04-28T19:22:00Z"/>
                <w:rFonts w:ascii="標楷體" w:eastAsia="標楷體" w:hAnsi="標楷體"/>
                <w:lang w:eastAsia="zh-HK"/>
              </w:rPr>
            </w:pPr>
            <w:ins w:id="27067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7068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  <w:hideMark/>
              </w:tcPr>
            </w:tcPrChange>
          </w:tcPr>
          <w:p w14:paraId="67F62DF5" w14:textId="77777777" w:rsidR="001A37C9" w:rsidRDefault="001A37C9" w:rsidP="00C1400F">
            <w:pPr>
              <w:jc w:val="center"/>
              <w:rPr>
                <w:ins w:id="27069" w:author="Fegie" w:date="2021-04-28T19:22:00Z"/>
                <w:rFonts w:ascii="標楷體" w:eastAsia="標楷體" w:hAnsi="標楷體"/>
              </w:rPr>
            </w:pPr>
            <w:ins w:id="27070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  <w:tcPrChange w:id="27071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  <w:hideMark/>
              </w:tcPr>
            </w:tcPrChange>
          </w:tcPr>
          <w:p w14:paraId="6A4DF9BA" w14:textId="77777777" w:rsidR="001A37C9" w:rsidRDefault="001A37C9" w:rsidP="00C1400F">
            <w:pPr>
              <w:jc w:val="center"/>
              <w:rPr>
                <w:ins w:id="27072" w:author="Fegie" w:date="2021-04-28T19:22:00Z"/>
                <w:rFonts w:ascii="標楷體" w:eastAsia="標楷體" w:hAnsi="標楷體"/>
                <w:lang w:eastAsia="zh-HK"/>
              </w:rPr>
            </w:pPr>
            <w:ins w:id="27073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AD05A2" w14:paraId="4A7937D2" w14:textId="77777777" w:rsidTr="00F114E7">
        <w:trPr>
          <w:ins w:id="27074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7075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51D504A" w14:textId="77777777" w:rsidR="001A37C9" w:rsidRPr="00AD05A2" w:rsidRDefault="001A37C9" w:rsidP="00C1400F">
            <w:pPr>
              <w:jc w:val="center"/>
              <w:rPr>
                <w:ins w:id="27076" w:author="Fegie" w:date="2021-04-28T19:22:00Z"/>
                <w:rFonts w:ascii="標楷體" w:eastAsia="標楷體" w:hAnsi="標楷體"/>
                <w:lang w:eastAsia="zh-HK"/>
              </w:rPr>
            </w:pPr>
            <w:ins w:id="27077" w:author="Fegie" w:date="2021-04-28T19:22:00Z">
              <w:r w:rsidRPr="00AD05A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7078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09DF7CE" w14:textId="77777777" w:rsidR="001A37C9" w:rsidRPr="00AD05A2" w:rsidRDefault="001A37C9" w:rsidP="00C1400F">
            <w:pPr>
              <w:jc w:val="center"/>
              <w:rPr>
                <w:ins w:id="27079" w:author="Fegie" w:date="2021-04-28T19:22:00Z"/>
                <w:rFonts w:ascii="標楷體" w:eastAsia="標楷體" w:hAnsi="標楷體"/>
                <w:lang w:eastAsia="zh-HK"/>
              </w:rPr>
            </w:pPr>
            <w:ins w:id="27080" w:author="Fegie" w:date="2021-04-28T19:22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7081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7387A45" w14:textId="77777777" w:rsidR="001A37C9" w:rsidRPr="00AD05A2" w:rsidRDefault="001A37C9" w:rsidP="00C1400F">
            <w:pPr>
              <w:rPr>
                <w:ins w:id="27082" w:author="Fegie" w:date="2021-04-28T19:22:00Z"/>
                <w:rFonts w:ascii="標楷體" w:eastAsia="標楷體" w:hAnsi="標楷體"/>
                <w:lang w:eastAsia="zh-HK"/>
              </w:rPr>
            </w:pPr>
            <w:ins w:id="27083" w:author="Fegie" w:date="2021-04-28T19:22:00Z">
              <w:r w:rsidRPr="00AD05A2"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084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B77A24" w14:textId="77777777" w:rsidR="001A37C9" w:rsidRPr="00AD05A2" w:rsidRDefault="001A37C9" w:rsidP="00C1400F">
            <w:pPr>
              <w:rPr>
                <w:ins w:id="27085" w:author="Fegie" w:date="2021-04-28T19:22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7086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5D57F15" w14:textId="74351EC1" w:rsidR="001A37C9" w:rsidRPr="00AD05A2" w:rsidRDefault="001A37C9" w:rsidP="00C1400F">
            <w:pPr>
              <w:rPr>
                <w:ins w:id="27087" w:author="Fegie" w:date="2021-04-28T19:22:00Z"/>
                <w:rFonts w:ascii="標楷體" w:eastAsia="標楷體" w:hAnsi="標楷體"/>
                <w:lang w:eastAsia="zh-HK"/>
              </w:rPr>
            </w:pPr>
            <w:ins w:id="27088" w:author="Fegie" w:date="2021-04-28T19:22:00Z">
              <w:r w:rsidRPr="00AD05A2">
                <w:rPr>
                  <w:rFonts w:ascii="標楷體" w:eastAsia="標楷體" w:hAnsi="標楷體"/>
                </w:rPr>
                <w:t>1.</w:t>
              </w:r>
              <w:r w:rsidRPr="00AD05A2">
                <w:rPr>
                  <w:rFonts w:ascii="標楷體" w:eastAsia="標楷體" w:hAnsi="標楷體" w:hint="eastAsia"/>
                  <w:lang w:eastAsia="zh-HK"/>
                </w:rPr>
                <w:t>修改當筆</w:t>
              </w:r>
            </w:ins>
            <w:ins w:id="27089" w:author="Fegie" w:date="2021-04-29T17:20:00Z">
              <w:r w:rsidR="00876ACC">
                <w:rPr>
                  <w:rFonts w:ascii="標楷體" w:eastAsia="標楷體" w:hAnsi="標楷體" w:hint="eastAsia"/>
                  <w:lang w:eastAsia="zh-HK"/>
                </w:rPr>
                <w:t>關聯戶</w:t>
              </w:r>
            </w:ins>
            <w:ins w:id="27090" w:author="Fegie" w:date="2021-04-28T19:22:00Z">
              <w:r w:rsidRPr="00AD05A2"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 w:rsidRPr="00AD05A2">
                <w:rPr>
                  <w:rFonts w:ascii="標楷體" w:eastAsia="標楷體" w:hAnsi="標楷體"/>
                </w:rPr>
                <w:t>,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</w:ins>
            <w:ins w:id="27091" w:author="Fegie" w:date="2021-04-29T17:20:00Z">
              <w:r w:rsidR="00876ACC">
                <w:rPr>
                  <w:rFonts w:ascii="標楷體" w:eastAsia="標楷體" w:hAnsi="標楷體" w:hint="eastAsia"/>
                  <w:color w:val="000000" w:themeColor="text1"/>
                </w:rPr>
                <w:t>1106</w:t>
              </w:r>
            </w:ins>
            <w:ins w:id="27092" w:author="Fegie" w:date="2021-04-29T17:21:00Z">
              <w:r w:rsidR="00876ACC">
                <w:rPr>
                  <w:rFonts w:ascii="標楷體" w:eastAsia="標楷體" w:hAnsi="標楷體" w:hint="eastAsia"/>
                  <w:color w:val="000000" w:themeColor="text1"/>
                </w:rPr>
                <w:t>關聯戶資料</w:t>
              </w:r>
            </w:ins>
            <w:ins w:id="27093" w:author="Fegie" w:date="2021-04-28T19:2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維護】，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供修改</w:t>
              </w:r>
            </w:ins>
            <w:ins w:id="27094" w:author="Fegie" w:date="2021-04-29T17:21:00Z">
              <w:r w:rsidR="00876ACC">
                <w:rPr>
                  <w:rFonts w:ascii="標楷體" w:eastAsia="標楷體" w:hAnsi="標楷體" w:hint="eastAsia"/>
                  <w:color w:val="000000" w:themeColor="text1"/>
                </w:rPr>
                <w:t>關聯戶</w:t>
              </w:r>
            </w:ins>
            <w:ins w:id="27095" w:author="Fegie" w:date="2021-04-28T19:22:00Z">
              <w:r w:rsidRPr="00BA4B70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</w:p>
        </w:tc>
      </w:tr>
      <w:tr w:rsidR="001A37C9" w14:paraId="4556EEDC" w14:textId="77777777" w:rsidTr="00F114E7">
        <w:trPr>
          <w:ins w:id="27096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7097" w:author="Fegie" w:date="2021-04-29T18:09:00Z">
              <w:tcPr>
                <w:tcW w:w="70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A6D2EDE" w14:textId="16D4F21B" w:rsidR="001A37C9" w:rsidRDefault="00876ACC" w:rsidP="00C1400F">
            <w:pPr>
              <w:jc w:val="center"/>
              <w:rPr>
                <w:ins w:id="27098" w:author="Fegie" w:date="2021-04-28T19:22:00Z"/>
                <w:rFonts w:ascii="標楷體" w:eastAsia="標楷體" w:hAnsi="標楷體"/>
              </w:rPr>
            </w:pPr>
            <w:ins w:id="27099" w:author="Fegie" w:date="2021-04-29T17:1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7100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9ABCE6B" w14:textId="77777777" w:rsidR="001A37C9" w:rsidRDefault="001A37C9" w:rsidP="00C1400F">
            <w:pPr>
              <w:jc w:val="center"/>
              <w:rPr>
                <w:ins w:id="27101" w:author="Fegie" w:date="2021-04-28T19:22:00Z"/>
                <w:rFonts w:ascii="標楷體" w:eastAsia="標楷體" w:hAnsi="標楷體"/>
                <w:lang w:eastAsia="zh-HK"/>
              </w:rPr>
            </w:pPr>
            <w:ins w:id="27102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03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1ABB90" w14:textId="3637075C" w:rsidR="001A37C9" w:rsidRDefault="00E50C2A" w:rsidP="00C1400F">
            <w:pPr>
              <w:rPr>
                <w:ins w:id="27104" w:author="Fegie" w:date="2021-04-28T19:22:00Z"/>
                <w:rFonts w:ascii="標楷體" w:eastAsia="標楷體" w:hAnsi="標楷體"/>
                <w:lang w:eastAsia="zh-HK"/>
              </w:rPr>
            </w:pPr>
            <w:ins w:id="27105" w:author="Fegie" w:date="2021-04-29T17:31:00Z">
              <w:r>
                <w:rPr>
                  <w:rFonts w:ascii="標楷體" w:eastAsia="標楷體" w:hAnsi="標楷體" w:hint="eastAsia"/>
                  <w:lang w:eastAsia="zh-HK"/>
                </w:rPr>
                <w:t>客戶統編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06" w:author="Fegie" w:date="2021-04-29T18:09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9A2AE1" w14:textId="5372B9C9" w:rsidR="00E00B79" w:rsidRPr="00E00B79" w:rsidRDefault="00E00B79">
            <w:pPr>
              <w:rPr>
                <w:ins w:id="27107" w:author="Fegie" w:date="2021-04-28T19:22:00Z"/>
                <w:rFonts w:ascii="標楷體" w:eastAsia="標楷體" w:hAnsi="標楷體"/>
                <w:lang w:eastAsia="zh-HK"/>
                <w:rPrChange w:id="27108" w:author="Fegie" w:date="2021-04-29T17:44:00Z">
                  <w:rPr>
                    <w:ins w:id="27109" w:author="Fegie" w:date="2021-04-28T19:22:00Z"/>
                    <w:lang w:eastAsia="zh-HK"/>
                  </w:rPr>
                </w:rPrChange>
              </w:rPr>
            </w:pPr>
            <w:ins w:id="27110" w:author="Fegie" w:date="2021-04-29T17:43:00Z">
              <w:r w:rsidRPr="00E00B79">
                <w:rPr>
                  <w:rFonts w:ascii="標楷體" w:eastAsia="標楷體" w:hAnsi="標楷體"/>
                  <w:rPrChange w:id="27111" w:author="Fegie" w:date="2021-04-29T17:44:00Z">
                    <w:rPr/>
                  </w:rPrChange>
                </w:rPr>
                <w:t>C</w:t>
              </w:r>
              <w:r w:rsidRPr="00E00B79">
                <w:rPr>
                  <w:rFonts w:ascii="標楷體" w:eastAsia="標楷體" w:hAnsi="標楷體"/>
                  <w:lang w:eastAsia="zh-HK"/>
                  <w:rPrChange w:id="27112" w:author="Fegie" w:date="2021-04-29T17:44:00Z">
                    <w:rPr>
                      <w:lang w:eastAsia="zh-HK"/>
                    </w:rPr>
                  </w:rPrChange>
                </w:rPr>
                <w:t>ustRelMain.</w:t>
              </w:r>
              <w:r w:rsidRPr="00E00B79">
                <w:rPr>
                  <w:rFonts w:ascii="標楷體" w:eastAsia="標楷體" w:hAnsi="標楷體"/>
                  <w:rPrChange w:id="27113" w:author="Fegie" w:date="2021-04-29T17:44:00Z">
                    <w:rPr/>
                  </w:rPrChange>
                </w:rPr>
                <w:t>C</w:t>
              </w:r>
              <w:r w:rsidRPr="00E00B79">
                <w:rPr>
                  <w:rFonts w:ascii="標楷體" w:eastAsia="標楷體" w:hAnsi="標楷體"/>
                  <w:lang w:eastAsia="zh-HK"/>
                  <w:rPrChange w:id="27114" w:author="Fegie" w:date="2021-04-29T17:44:00Z">
                    <w:rPr>
                      <w:lang w:eastAsia="zh-HK"/>
                    </w:rPr>
                  </w:rPrChange>
                </w:rPr>
                <w:t>ustRelId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15" w:author="Fegie" w:date="2021-04-29T18:09:00Z">
              <w:tcPr>
                <w:tcW w:w="35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6BA99F" w14:textId="18A2BADA" w:rsidR="00C627A3" w:rsidRPr="00C627A3" w:rsidRDefault="007D541B">
            <w:pPr>
              <w:rPr>
                <w:ins w:id="27116" w:author="Fegie" w:date="2021-04-28T19:22:00Z"/>
                <w:rFonts w:ascii="標楷體" w:eastAsia="標楷體" w:hAnsi="標楷體"/>
                <w:lang w:eastAsia="zh-HK"/>
              </w:rPr>
            </w:pPr>
            <w:ins w:id="27117" w:author="Fegie" w:date="2021-04-29T18:07:00Z">
              <w:r>
                <w:rPr>
                  <w:rFonts w:ascii="標楷體" w:eastAsia="標楷體" w:hAnsi="標楷體" w:hint="eastAsia"/>
                  <w:lang w:eastAsia="zh-HK"/>
                </w:rPr>
                <w:t>客戶統編</w:t>
              </w:r>
            </w:ins>
          </w:p>
        </w:tc>
      </w:tr>
      <w:tr w:rsidR="001A37C9" w14:paraId="2B0F59A7" w14:textId="77777777" w:rsidTr="00F114E7">
        <w:trPr>
          <w:ins w:id="27118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7119" w:author="Fegie" w:date="2021-04-29T18:09:00Z">
              <w:tcPr>
                <w:tcW w:w="70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3164D4F" w14:textId="21E41CF0" w:rsidR="001A37C9" w:rsidRDefault="00876ACC" w:rsidP="00C1400F">
            <w:pPr>
              <w:jc w:val="center"/>
              <w:rPr>
                <w:ins w:id="27120" w:author="Fegie" w:date="2021-04-28T19:22:00Z"/>
                <w:rFonts w:ascii="標楷體" w:eastAsia="標楷體" w:hAnsi="標楷體"/>
              </w:rPr>
            </w:pPr>
            <w:ins w:id="27121" w:author="Fegie" w:date="2021-04-29T17:19:00Z"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7122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9A08BF0" w14:textId="77777777" w:rsidR="001A37C9" w:rsidRDefault="001A37C9" w:rsidP="00C1400F">
            <w:pPr>
              <w:jc w:val="center"/>
              <w:rPr>
                <w:ins w:id="27123" w:author="Fegie" w:date="2021-04-28T19:22:00Z"/>
                <w:rFonts w:ascii="標楷體" w:eastAsia="標楷體" w:hAnsi="標楷體"/>
                <w:lang w:eastAsia="zh-HK"/>
              </w:rPr>
            </w:pPr>
            <w:ins w:id="27124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25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2577E4" w14:textId="555E1B95" w:rsidR="001A37C9" w:rsidRDefault="00E50C2A" w:rsidP="00C1400F">
            <w:pPr>
              <w:rPr>
                <w:ins w:id="27126" w:author="Fegie" w:date="2021-04-28T19:22:00Z"/>
                <w:rFonts w:ascii="標楷體" w:eastAsia="標楷體" w:hAnsi="標楷體"/>
                <w:lang w:eastAsia="zh-HK"/>
              </w:rPr>
            </w:pPr>
            <w:ins w:id="27127" w:author="Fegie" w:date="2021-04-29T17:31:00Z">
              <w:r>
                <w:rPr>
                  <w:rFonts w:ascii="標楷體" w:eastAsia="標楷體" w:hAnsi="標楷體" w:hint="eastAsia"/>
                  <w:lang w:eastAsia="zh-HK"/>
                </w:rPr>
                <w:t>客戶名稱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28" w:author="Fegie" w:date="2021-04-29T18:09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75297C" w14:textId="12A86866" w:rsidR="007D541B" w:rsidRPr="007D541B" w:rsidRDefault="007D541B">
            <w:pPr>
              <w:rPr>
                <w:ins w:id="27129" w:author="Fegie" w:date="2021-04-28T19:22:00Z"/>
                <w:rFonts w:ascii="標楷體" w:eastAsia="標楷體" w:hAnsi="標楷體"/>
                <w:lang w:eastAsia="zh-HK"/>
                <w:rPrChange w:id="27130" w:author="Fegie" w:date="2021-04-29T18:04:00Z">
                  <w:rPr>
                    <w:ins w:id="27131" w:author="Fegie" w:date="2021-04-28T19:22:00Z"/>
                    <w:lang w:eastAsia="zh-HK"/>
                  </w:rPr>
                </w:rPrChange>
              </w:rPr>
            </w:pPr>
            <w:ins w:id="27132" w:author="Fegie" w:date="2021-04-29T18:04:00Z">
              <w:r w:rsidRPr="007D541B">
                <w:rPr>
                  <w:rFonts w:ascii="標楷體" w:eastAsia="標楷體" w:hAnsi="標楷體"/>
                  <w:rPrChange w:id="27133" w:author="Fegie" w:date="2021-04-29T18:04:00Z">
                    <w:rPr/>
                  </w:rPrChange>
                </w:rPr>
                <w:t>C</w:t>
              </w:r>
              <w:r w:rsidRPr="007D541B">
                <w:rPr>
                  <w:rFonts w:ascii="標楷體" w:eastAsia="標楷體" w:hAnsi="標楷體"/>
                  <w:lang w:eastAsia="zh-HK"/>
                  <w:rPrChange w:id="27134" w:author="Fegie" w:date="2021-04-29T18:04:00Z">
                    <w:rPr>
                      <w:lang w:eastAsia="zh-HK"/>
                    </w:rPr>
                  </w:rPrChange>
                </w:rPr>
                <w:t>ustRel</w:t>
              </w:r>
              <w:r w:rsidRPr="007D541B">
                <w:rPr>
                  <w:rFonts w:ascii="標楷體" w:eastAsia="標楷體" w:hAnsi="標楷體"/>
                  <w:rPrChange w:id="27135" w:author="Fegie" w:date="2021-04-29T18:04:00Z">
                    <w:rPr/>
                  </w:rPrChange>
                </w:rPr>
                <w:t>M</w:t>
              </w:r>
              <w:r w:rsidRPr="007D541B">
                <w:rPr>
                  <w:rFonts w:ascii="標楷體" w:eastAsia="標楷體" w:hAnsi="標楷體"/>
                  <w:lang w:eastAsia="zh-HK"/>
                  <w:rPrChange w:id="27136" w:author="Fegie" w:date="2021-04-29T18:04:00Z">
                    <w:rPr>
                      <w:lang w:eastAsia="zh-HK"/>
                    </w:rPr>
                  </w:rPrChange>
                </w:rPr>
                <w:t>ain.CustRelName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37" w:author="Fegie" w:date="2021-04-29T18:09:00Z">
              <w:tcPr>
                <w:tcW w:w="35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C57B12" w14:textId="0B2B52BE" w:rsidR="001A37C9" w:rsidRDefault="007D541B" w:rsidP="007D541B">
            <w:pPr>
              <w:rPr>
                <w:ins w:id="27138" w:author="Fegie" w:date="2021-04-28T19:22:00Z"/>
                <w:rFonts w:ascii="標楷體" w:eastAsia="標楷體" w:hAnsi="標楷體"/>
                <w:lang w:eastAsia="zh-HK"/>
              </w:rPr>
            </w:pPr>
            <w:ins w:id="27139" w:author="Fegie" w:date="2021-04-29T18:07:00Z">
              <w:r>
                <w:rPr>
                  <w:rFonts w:ascii="標楷體" w:eastAsia="標楷體" w:hAnsi="標楷體" w:hint="eastAsia"/>
                  <w:lang w:eastAsia="zh-HK"/>
                </w:rPr>
                <w:t>客戶名稱</w:t>
              </w:r>
            </w:ins>
          </w:p>
        </w:tc>
      </w:tr>
      <w:tr w:rsidR="001A37C9" w14:paraId="22B2E31F" w14:textId="77777777" w:rsidTr="00F114E7">
        <w:trPr>
          <w:ins w:id="27140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7141" w:author="Fegie" w:date="2021-04-29T18:09:00Z">
              <w:tcPr>
                <w:tcW w:w="70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6EF15AB" w14:textId="51DA1406" w:rsidR="001A37C9" w:rsidRDefault="00876ACC" w:rsidP="00C1400F">
            <w:pPr>
              <w:jc w:val="center"/>
              <w:rPr>
                <w:ins w:id="27142" w:author="Fegie" w:date="2021-04-28T19:22:00Z"/>
                <w:rFonts w:ascii="標楷體" w:eastAsia="標楷體" w:hAnsi="標楷體"/>
              </w:rPr>
            </w:pPr>
            <w:ins w:id="27143" w:author="Fegie" w:date="2021-04-29T17:19:00Z"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7144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D1EE4DD" w14:textId="77777777" w:rsidR="001A37C9" w:rsidRDefault="001A37C9" w:rsidP="00C1400F">
            <w:pPr>
              <w:jc w:val="center"/>
              <w:rPr>
                <w:ins w:id="27145" w:author="Fegie" w:date="2021-04-28T19:22:00Z"/>
                <w:rFonts w:ascii="標楷體" w:eastAsia="標楷體" w:hAnsi="標楷體"/>
                <w:lang w:eastAsia="zh-HK"/>
              </w:rPr>
            </w:pPr>
            <w:ins w:id="27146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47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3EBE6A" w14:textId="272870C3" w:rsidR="001A37C9" w:rsidRDefault="00E50C2A" w:rsidP="00C1400F">
            <w:pPr>
              <w:rPr>
                <w:ins w:id="27148" w:author="Fegie" w:date="2021-04-28T19:22:00Z"/>
                <w:rFonts w:ascii="標楷體" w:eastAsia="標楷體" w:hAnsi="標楷體"/>
                <w:lang w:eastAsia="zh-HK"/>
              </w:rPr>
            </w:pPr>
            <w:ins w:id="27149" w:author="Fegie" w:date="2021-04-29T17:31:00Z">
              <w:r>
                <w:rPr>
                  <w:rFonts w:ascii="標楷體" w:eastAsia="標楷體" w:hAnsi="標楷體" w:hint="eastAsia"/>
                  <w:lang w:eastAsia="zh-HK"/>
                </w:rPr>
                <w:t>關係別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50" w:author="Fegie" w:date="2021-04-29T18:09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A34440" w14:textId="5E6E92F4" w:rsidR="001A37C9" w:rsidRPr="00033682" w:rsidRDefault="00033682">
            <w:pPr>
              <w:rPr>
                <w:ins w:id="27151" w:author="Fegie" w:date="2021-04-29T18:14:00Z"/>
                <w:rFonts w:ascii="標楷體" w:eastAsia="標楷體" w:hAnsi="標楷體"/>
                <w:lang w:eastAsia="zh-HK"/>
                <w:rPrChange w:id="27152" w:author="Fegie" w:date="2021-04-29T18:14:00Z">
                  <w:rPr>
                    <w:ins w:id="27153" w:author="Fegie" w:date="2021-04-29T18:14:00Z"/>
                    <w:lang w:eastAsia="zh-HK"/>
                  </w:rPr>
                </w:rPrChange>
              </w:rPr>
            </w:pPr>
            <w:ins w:id="27154" w:author="Fegie" w:date="2021-04-29T18:1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7155" w:author="Fegie" w:date="2021-04-29T18:05:00Z">
              <w:r w:rsidR="007D541B" w:rsidRPr="00033682">
                <w:rPr>
                  <w:rFonts w:ascii="標楷體" w:eastAsia="標楷體" w:hAnsi="標楷體"/>
                  <w:lang w:eastAsia="zh-HK"/>
                  <w:rPrChange w:id="27156" w:author="Fegie" w:date="2021-04-29T18:14:00Z">
                    <w:rPr>
                      <w:lang w:eastAsia="zh-HK"/>
                    </w:rPr>
                  </w:rPrChange>
                </w:rPr>
                <w:t>CustRelDetail.</w:t>
              </w:r>
            </w:ins>
            <w:ins w:id="27157" w:author="Fegie" w:date="2021-04-29T18:07:00Z">
              <w:r w:rsidR="007D541B" w:rsidRPr="00033682">
                <w:rPr>
                  <w:rFonts w:ascii="標楷體" w:eastAsia="標楷體" w:hAnsi="標楷體"/>
                  <w:lang w:eastAsia="zh-HK"/>
                  <w:rPrChange w:id="27158" w:author="Fegie" w:date="2021-04-29T18:14:00Z">
                    <w:rPr>
                      <w:lang w:eastAsia="zh-HK"/>
                    </w:rPr>
                  </w:rPrChange>
                </w:rPr>
                <w:t>RelTypeCode</w:t>
              </w:r>
            </w:ins>
          </w:p>
          <w:p w14:paraId="131BB0F7" w14:textId="35FE500A" w:rsidR="00033682" w:rsidRPr="00033682" w:rsidRDefault="00033682">
            <w:pPr>
              <w:rPr>
                <w:ins w:id="27159" w:author="Fegie" w:date="2021-04-28T19:22:00Z"/>
                <w:rFonts w:ascii="標楷體" w:eastAsia="標楷體" w:hAnsi="標楷體"/>
                <w:lang w:eastAsia="zh-HK"/>
                <w:rPrChange w:id="27160" w:author="Fegie" w:date="2021-04-29T18:14:00Z">
                  <w:rPr>
                    <w:ins w:id="27161" w:author="Fegie" w:date="2021-04-28T19:22:00Z"/>
                    <w:lang w:eastAsia="zh-HK"/>
                  </w:rPr>
                </w:rPrChange>
              </w:rPr>
            </w:pPr>
            <w:ins w:id="27162" w:author="Fegie" w:date="2021-04-29T18:1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  (Cu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stRelType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7163" w:author="家榮 張" w:date="2021-05-06T19:36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"_(12).附件12"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27164" w:author="家榮 張" w:date="2021-05-06T19:36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12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7165" w:author="Fegie" w:date="2021-04-29T18:14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66" w:author="Fegie" w:date="2021-04-29T18:09:00Z">
              <w:tcPr>
                <w:tcW w:w="35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60C002" w14:textId="05D4B8C2" w:rsidR="001A37C9" w:rsidRDefault="00F114E7" w:rsidP="00C1400F">
            <w:pPr>
              <w:rPr>
                <w:ins w:id="27167" w:author="Fegie" w:date="2021-04-28T19:22:00Z"/>
                <w:rFonts w:ascii="標楷體" w:eastAsia="標楷體" w:hAnsi="標楷體"/>
                <w:lang w:eastAsia="zh-HK"/>
              </w:rPr>
            </w:pPr>
            <w:ins w:id="27168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關係別</w:t>
              </w:r>
            </w:ins>
          </w:p>
        </w:tc>
      </w:tr>
      <w:tr w:rsidR="001A37C9" w14:paraId="223BD54E" w14:textId="77777777" w:rsidTr="00F114E7">
        <w:trPr>
          <w:ins w:id="27169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70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BFE04C" w14:textId="70D68081" w:rsidR="001A37C9" w:rsidRDefault="00876ACC" w:rsidP="00C1400F">
            <w:pPr>
              <w:jc w:val="center"/>
              <w:rPr>
                <w:ins w:id="27171" w:author="Fegie" w:date="2021-04-28T19:22:00Z"/>
                <w:rFonts w:ascii="標楷體" w:eastAsia="標楷體" w:hAnsi="標楷體"/>
              </w:rPr>
            </w:pPr>
            <w:ins w:id="27172" w:author="Fegie" w:date="2021-04-29T17:19:00Z">
              <w:r>
                <w:rPr>
                  <w:rFonts w:ascii="標楷體" w:eastAsia="標楷體" w:hAnsi="標楷體"/>
                </w:rPr>
                <w:lastRenderedPageBreak/>
                <w:t>5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73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0C9AC1" w14:textId="77777777" w:rsidR="001A37C9" w:rsidRDefault="001A37C9" w:rsidP="00C1400F">
            <w:pPr>
              <w:jc w:val="center"/>
              <w:rPr>
                <w:ins w:id="27174" w:author="Fegie" w:date="2021-04-28T19:22:00Z"/>
                <w:rFonts w:ascii="標楷體" w:eastAsia="標楷體" w:hAnsi="標楷體"/>
                <w:lang w:eastAsia="zh-HK"/>
              </w:rPr>
            </w:pPr>
            <w:ins w:id="27175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76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999B1C" w14:textId="16D6F2E6" w:rsidR="001A37C9" w:rsidRDefault="00E50C2A" w:rsidP="00C1400F">
            <w:pPr>
              <w:rPr>
                <w:ins w:id="27177" w:author="Fegie" w:date="2021-04-28T19:22:00Z"/>
                <w:rFonts w:ascii="標楷體" w:eastAsia="標楷體" w:hAnsi="標楷體"/>
                <w:lang w:eastAsia="zh-HK"/>
              </w:rPr>
            </w:pPr>
            <w:ins w:id="27178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關係人統編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79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E02F1A" w14:textId="348E07E6" w:rsidR="001A37C9" w:rsidRDefault="007D541B" w:rsidP="00C1400F">
            <w:pPr>
              <w:rPr>
                <w:ins w:id="27180" w:author="Fegie" w:date="2021-04-28T19:22:00Z"/>
                <w:rFonts w:ascii="標楷體" w:eastAsia="標楷體" w:hAnsi="標楷體"/>
                <w:color w:val="FF0000"/>
              </w:rPr>
            </w:pPr>
            <w:ins w:id="27181" w:author="Fegie" w:date="2021-04-29T18:05:00Z">
              <w:r>
                <w:rPr>
                  <w:rFonts w:ascii="標楷體" w:eastAsia="標楷體" w:hAnsi="標楷體"/>
                  <w:lang w:eastAsia="zh-HK"/>
                </w:rPr>
                <w:t>CustRelDetail.</w:t>
              </w:r>
            </w:ins>
            <w:ins w:id="27182" w:author="Fegie" w:date="2021-04-29T18:08:00Z"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 w:hint="eastAsia"/>
                  <w:lang w:eastAsia="zh-HK"/>
                </w:rPr>
                <w:t>e</w:t>
              </w:r>
              <w:r>
                <w:rPr>
                  <w:rFonts w:ascii="標楷體" w:eastAsia="標楷體" w:hAnsi="標楷體"/>
                  <w:lang w:eastAsia="zh-HK"/>
                </w:rPr>
                <w:t>lId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83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7BDF8B" w14:textId="3AA58251" w:rsidR="001A37C9" w:rsidRDefault="00F114E7" w:rsidP="00C1400F">
            <w:pPr>
              <w:rPr>
                <w:ins w:id="27184" w:author="Fegie" w:date="2021-04-28T19:22:00Z"/>
                <w:rFonts w:ascii="標楷體" w:eastAsia="標楷體" w:hAnsi="標楷體"/>
                <w:lang w:eastAsia="zh-HK"/>
              </w:rPr>
            </w:pPr>
            <w:ins w:id="27185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關係人統編</w:t>
              </w:r>
            </w:ins>
          </w:p>
        </w:tc>
      </w:tr>
      <w:tr w:rsidR="001A37C9" w14:paraId="779FD3FC" w14:textId="77777777" w:rsidTr="00F114E7">
        <w:trPr>
          <w:ins w:id="27186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87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72C3D6" w14:textId="5F7CA5E2" w:rsidR="001A37C9" w:rsidRDefault="00876ACC" w:rsidP="00C1400F">
            <w:pPr>
              <w:jc w:val="center"/>
              <w:rPr>
                <w:ins w:id="27188" w:author="Fegie" w:date="2021-04-28T19:22:00Z"/>
                <w:rFonts w:ascii="標楷體" w:eastAsia="標楷體" w:hAnsi="標楷體"/>
              </w:rPr>
            </w:pPr>
            <w:ins w:id="27189" w:author="Fegie" w:date="2021-04-29T17:19:00Z"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90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CFD2EB" w14:textId="77777777" w:rsidR="001A37C9" w:rsidRDefault="001A37C9" w:rsidP="00C1400F">
            <w:pPr>
              <w:jc w:val="center"/>
              <w:rPr>
                <w:ins w:id="27191" w:author="Fegie" w:date="2021-04-28T19:22:00Z"/>
                <w:rFonts w:ascii="標楷體" w:eastAsia="標楷體" w:hAnsi="標楷體"/>
                <w:lang w:eastAsia="zh-HK"/>
              </w:rPr>
            </w:pPr>
            <w:ins w:id="27192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93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DB43B0" w14:textId="2EB87199" w:rsidR="001A37C9" w:rsidRDefault="00E50C2A" w:rsidP="00C1400F">
            <w:pPr>
              <w:rPr>
                <w:ins w:id="27194" w:author="Fegie" w:date="2021-04-28T19:22:00Z"/>
                <w:rFonts w:ascii="標楷體" w:eastAsia="標楷體" w:hAnsi="標楷體"/>
                <w:lang w:eastAsia="zh-HK"/>
              </w:rPr>
            </w:pPr>
            <w:ins w:id="27195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關係人名稱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196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C060E5" w14:textId="654DBC64" w:rsidR="001A37C9" w:rsidRPr="00BA4B70" w:rsidRDefault="007D541B" w:rsidP="00C1400F">
            <w:pPr>
              <w:rPr>
                <w:ins w:id="27197" w:author="Fegie" w:date="2021-04-28T19:22:00Z"/>
                <w:rFonts w:ascii="標楷體" w:eastAsia="標楷體" w:hAnsi="標楷體"/>
                <w:color w:val="000000" w:themeColor="text1"/>
              </w:rPr>
            </w:pPr>
            <w:ins w:id="27198" w:author="Fegie" w:date="2021-04-29T18:05:00Z">
              <w:r>
                <w:rPr>
                  <w:rFonts w:ascii="標楷體" w:eastAsia="標楷體" w:hAnsi="標楷體"/>
                  <w:lang w:eastAsia="zh-HK"/>
                </w:rPr>
                <w:t>CustRelDetail.</w:t>
              </w:r>
            </w:ins>
            <w:ins w:id="27199" w:author="Fegie" w:date="2021-04-29T18:07:00Z">
              <w:r>
                <w:rPr>
                  <w:rFonts w:ascii="標楷體" w:eastAsia="標楷體" w:hAnsi="標楷體"/>
                  <w:lang w:eastAsia="zh-HK"/>
                </w:rPr>
                <w:t>RelName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00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52269A" w14:textId="707F5915" w:rsidR="001A37C9" w:rsidRDefault="00F114E7" w:rsidP="00C1400F">
            <w:pPr>
              <w:rPr>
                <w:ins w:id="27201" w:author="Fegie" w:date="2021-04-28T19:22:00Z"/>
                <w:rFonts w:ascii="標楷體" w:eastAsia="標楷體" w:hAnsi="標楷體"/>
                <w:lang w:eastAsia="zh-HK"/>
              </w:rPr>
            </w:pPr>
            <w:ins w:id="27202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關係人名稱</w:t>
              </w:r>
            </w:ins>
          </w:p>
        </w:tc>
      </w:tr>
      <w:tr w:rsidR="001A37C9" w14:paraId="41087DF2" w14:textId="77777777" w:rsidTr="00F114E7">
        <w:trPr>
          <w:ins w:id="27203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04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945612" w14:textId="4B9906C2" w:rsidR="001A37C9" w:rsidRDefault="00876ACC" w:rsidP="00C1400F">
            <w:pPr>
              <w:jc w:val="center"/>
              <w:rPr>
                <w:ins w:id="27205" w:author="Fegie" w:date="2021-04-28T19:22:00Z"/>
                <w:rFonts w:ascii="標楷體" w:eastAsia="標楷體" w:hAnsi="標楷體"/>
              </w:rPr>
            </w:pPr>
            <w:ins w:id="27206" w:author="Fegie" w:date="2021-04-29T17:19:00Z"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07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B6BD30" w14:textId="77777777" w:rsidR="001A37C9" w:rsidRDefault="001A37C9" w:rsidP="00C1400F">
            <w:pPr>
              <w:jc w:val="center"/>
              <w:rPr>
                <w:ins w:id="27208" w:author="Fegie" w:date="2021-04-28T19:22:00Z"/>
                <w:rFonts w:ascii="標楷體" w:eastAsia="標楷體" w:hAnsi="標楷體"/>
                <w:lang w:eastAsia="zh-HK"/>
              </w:rPr>
            </w:pPr>
            <w:ins w:id="27209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10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84D3AC" w14:textId="7E5D0E99" w:rsidR="001A37C9" w:rsidRDefault="00E50C2A" w:rsidP="00C1400F">
            <w:pPr>
              <w:rPr>
                <w:ins w:id="27211" w:author="Fegie" w:date="2021-04-28T19:22:00Z"/>
                <w:rFonts w:ascii="標楷體" w:eastAsia="標楷體" w:hAnsi="標楷體"/>
                <w:lang w:eastAsia="zh-HK"/>
              </w:rPr>
            </w:pPr>
            <w:ins w:id="27212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關係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13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81A45A" w14:textId="78D7412C" w:rsidR="001A37C9" w:rsidRDefault="00033682" w:rsidP="00C1400F">
            <w:pPr>
              <w:rPr>
                <w:ins w:id="27214" w:author="Fegie" w:date="2021-04-29T18:18:00Z"/>
                <w:rFonts w:ascii="標楷體" w:eastAsia="標楷體" w:hAnsi="標楷體"/>
                <w:lang w:eastAsia="zh-HK"/>
              </w:rPr>
            </w:pPr>
            <w:ins w:id="27215" w:author="Fegie" w:date="2021-04-29T18:1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7216" w:author="Fegie" w:date="2021-04-29T18:05:00Z">
              <w:r w:rsidR="007D541B">
                <w:rPr>
                  <w:rFonts w:ascii="標楷體" w:eastAsia="標楷體" w:hAnsi="標楷體"/>
                  <w:lang w:eastAsia="zh-HK"/>
                </w:rPr>
                <w:t>CustRelDetail.</w:t>
              </w:r>
            </w:ins>
            <w:ins w:id="27217" w:author="Fegie" w:date="2021-04-29T18:06:00Z">
              <w:r w:rsidR="007D541B">
                <w:rPr>
                  <w:rFonts w:ascii="標楷體" w:eastAsia="標楷體" w:hAnsi="標楷體"/>
                  <w:lang w:eastAsia="zh-HK"/>
                </w:rPr>
                <w:t>Rel</w:t>
              </w:r>
            </w:ins>
            <w:ins w:id="27218" w:author="Fegie" w:date="2021-04-29T18:08:00Z">
              <w:r w:rsidR="007D541B">
                <w:rPr>
                  <w:rFonts w:ascii="標楷體" w:eastAsia="標楷體" w:hAnsi="標楷體"/>
                  <w:lang w:eastAsia="zh-HK"/>
                </w:rPr>
                <w:t>ationCode</w:t>
              </w:r>
            </w:ins>
          </w:p>
          <w:p w14:paraId="6264C7B5" w14:textId="77777777" w:rsidR="00033682" w:rsidRDefault="00033682" w:rsidP="00033682">
            <w:pPr>
              <w:rPr>
                <w:ins w:id="27219" w:author="Fegie" w:date="2021-04-29T18:18:00Z"/>
                <w:rFonts w:ascii="標楷體" w:eastAsia="標楷體" w:hAnsi="標楷體" w:cs="細明體"/>
                <w:spacing w:val="15"/>
                <w:kern w:val="0"/>
              </w:rPr>
            </w:pPr>
            <w:ins w:id="27220" w:author="Fegie" w:date="2021-04-29T18:1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 xml:space="preserve">2.下拉選單 </w:t>
              </w:r>
            </w:ins>
          </w:p>
          <w:p w14:paraId="15B94348" w14:textId="65099D27" w:rsidR="00033682" w:rsidRPr="00BA4B70" w:rsidRDefault="00033682">
            <w:pPr>
              <w:rPr>
                <w:ins w:id="27221" w:author="Fegie" w:date="2021-04-28T19:22:00Z"/>
                <w:rFonts w:ascii="標楷體" w:eastAsia="標楷體" w:hAnsi="標楷體"/>
                <w:color w:val="000000" w:themeColor="text1"/>
              </w:rPr>
            </w:pPr>
            <w:ins w:id="27222" w:author="Fegie" w:date="2021-04-29T18:1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 xml:space="preserve">  (</w:t>
              </w:r>
            </w:ins>
            <w:ins w:id="27223" w:author="Fegie" w:date="2021-04-29T18:1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stRelationType</w:t>
              </w:r>
            </w:ins>
            <w:ins w:id="27224" w:author="Fegie" w:date="2021-04-29T18:1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7225" w:author="家榮 張" w:date="2021-05-06T19:36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"_(13).附件13"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27226" w:author="家榮 張" w:date="2021-05-06T19:36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</w:t>
              </w:r>
              <w:del w:id="27227" w:author="家榮 張" w:date="2021-05-06T19:36:00Z">
                <w:r w:rsidR="00A40324"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</w:rPr>
                  <w:delText>1</w:delText>
                </w:r>
              </w:del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3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7228" w:author="Fegie" w:date="2021-04-29T18:1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29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56D3CE" w14:textId="74582FCA" w:rsidR="001A37C9" w:rsidRDefault="00F114E7" w:rsidP="00C1400F">
            <w:pPr>
              <w:rPr>
                <w:ins w:id="27230" w:author="Fegie" w:date="2021-04-28T19:22:00Z"/>
                <w:rFonts w:ascii="標楷體" w:eastAsia="標楷體" w:hAnsi="標楷體"/>
                <w:lang w:eastAsia="zh-HK"/>
              </w:rPr>
            </w:pPr>
            <w:ins w:id="27231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關係</w:t>
              </w:r>
            </w:ins>
          </w:p>
        </w:tc>
      </w:tr>
      <w:tr w:rsidR="001A37C9" w14:paraId="700011DA" w14:textId="77777777" w:rsidTr="00F114E7">
        <w:trPr>
          <w:ins w:id="27232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33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D48D58" w14:textId="5817645A" w:rsidR="001A37C9" w:rsidRDefault="00876ACC" w:rsidP="00C1400F">
            <w:pPr>
              <w:jc w:val="center"/>
              <w:rPr>
                <w:ins w:id="27234" w:author="Fegie" w:date="2021-04-28T19:22:00Z"/>
                <w:rFonts w:ascii="標楷體" w:eastAsia="標楷體" w:hAnsi="標楷體"/>
              </w:rPr>
            </w:pPr>
            <w:ins w:id="27235" w:author="Fegie" w:date="2021-04-29T17:19:00Z">
              <w:r>
                <w:rPr>
                  <w:rFonts w:ascii="標楷體" w:eastAsia="標楷體" w:hAnsi="標楷體"/>
                </w:rPr>
                <w:t>8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36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3F6067" w14:textId="77777777" w:rsidR="001A37C9" w:rsidRDefault="001A37C9" w:rsidP="00C1400F">
            <w:pPr>
              <w:jc w:val="center"/>
              <w:rPr>
                <w:ins w:id="27237" w:author="Fegie" w:date="2021-04-28T19:22:00Z"/>
                <w:rFonts w:ascii="標楷體" w:eastAsia="標楷體" w:hAnsi="標楷體"/>
                <w:lang w:eastAsia="zh-HK"/>
              </w:rPr>
            </w:pPr>
            <w:ins w:id="27238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39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623DF0" w14:textId="2BB7A47F" w:rsidR="001A37C9" w:rsidRDefault="00E50C2A" w:rsidP="00C1400F">
            <w:pPr>
              <w:rPr>
                <w:ins w:id="27240" w:author="Fegie" w:date="2021-04-28T19:22:00Z"/>
                <w:rFonts w:ascii="標楷體" w:eastAsia="標楷體" w:hAnsi="標楷體"/>
                <w:lang w:eastAsia="zh-HK"/>
              </w:rPr>
            </w:pPr>
            <w:ins w:id="27241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備註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42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EEF6F5" w14:textId="45C6D675" w:rsidR="001A37C9" w:rsidRPr="00BA4B70" w:rsidRDefault="007D541B" w:rsidP="00C1400F">
            <w:pPr>
              <w:rPr>
                <w:ins w:id="27243" w:author="Fegie" w:date="2021-04-28T19:22:00Z"/>
                <w:rFonts w:ascii="標楷體" w:eastAsia="標楷體" w:hAnsi="標楷體"/>
                <w:color w:val="000000" w:themeColor="text1"/>
              </w:rPr>
            </w:pPr>
            <w:ins w:id="27244" w:author="Fegie" w:date="2021-04-29T18:05:00Z">
              <w:r>
                <w:rPr>
                  <w:rFonts w:ascii="標楷體" w:eastAsia="標楷體" w:hAnsi="標楷體"/>
                  <w:lang w:eastAsia="zh-HK"/>
                </w:rPr>
                <w:t>CustRelDetail.</w:t>
              </w:r>
            </w:ins>
            <w:ins w:id="27245" w:author="Fegie" w:date="2021-04-29T18:06:00Z">
              <w:r>
                <w:rPr>
                  <w:rFonts w:ascii="標楷體" w:eastAsia="標楷體" w:hAnsi="標楷體"/>
                  <w:lang w:eastAsia="zh-HK"/>
                </w:rPr>
                <w:t>Remark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46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84D584" w14:textId="493DFD71" w:rsidR="001A37C9" w:rsidRDefault="00F114E7" w:rsidP="00C1400F">
            <w:pPr>
              <w:rPr>
                <w:ins w:id="27247" w:author="Fegie" w:date="2021-04-28T19:22:00Z"/>
                <w:rFonts w:ascii="標楷體" w:eastAsia="標楷體" w:hAnsi="標楷體"/>
                <w:lang w:eastAsia="zh-HK"/>
              </w:rPr>
            </w:pPr>
            <w:ins w:id="27248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備註</w:t>
              </w:r>
            </w:ins>
          </w:p>
        </w:tc>
      </w:tr>
      <w:tr w:rsidR="001A37C9" w14:paraId="7F7DD46D" w14:textId="77777777" w:rsidTr="00F114E7">
        <w:trPr>
          <w:ins w:id="27249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50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B9BD6C" w14:textId="497F8F71" w:rsidR="001A37C9" w:rsidRDefault="00876ACC" w:rsidP="00C1400F">
            <w:pPr>
              <w:jc w:val="center"/>
              <w:rPr>
                <w:ins w:id="27251" w:author="Fegie" w:date="2021-04-28T19:22:00Z"/>
                <w:rFonts w:ascii="標楷體" w:eastAsia="標楷體" w:hAnsi="標楷體"/>
              </w:rPr>
            </w:pPr>
            <w:ins w:id="27252" w:author="Fegie" w:date="2021-04-29T17:19:00Z"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53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A4C15B" w14:textId="77777777" w:rsidR="001A37C9" w:rsidRDefault="001A37C9" w:rsidP="00C1400F">
            <w:pPr>
              <w:jc w:val="center"/>
              <w:rPr>
                <w:ins w:id="27254" w:author="Fegie" w:date="2021-04-28T19:22:00Z"/>
                <w:rFonts w:ascii="標楷體" w:eastAsia="標楷體" w:hAnsi="標楷體"/>
                <w:lang w:eastAsia="zh-HK"/>
              </w:rPr>
            </w:pPr>
            <w:ins w:id="27255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56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9ABA30" w14:textId="352CEC49" w:rsidR="001A37C9" w:rsidRDefault="00E50C2A" w:rsidP="00C1400F">
            <w:pPr>
              <w:rPr>
                <w:ins w:id="27257" w:author="Fegie" w:date="2021-04-28T19:22:00Z"/>
                <w:rFonts w:ascii="標楷體" w:eastAsia="標楷體" w:hAnsi="標楷體"/>
                <w:lang w:eastAsia="zh-HK"/>
              </w:rPr>
            </w:pPr>
            <w:ins w:id="27258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狀態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59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B679C7" w14:textId="77777777" w:rsidR="001A37C9" w:rsidRDefault="00033682" w:rsidP="00C1400F">
            <w:pPr>
              <w:rPr>
                <w:ins w:id="27260" w:author="Fegie" w:date="2021-04-29T18:19:00Z"/>
                <w:rFonts w:ascii="標楷體" w:eastAsia="標楷體" w:hAnsi="標楷體"/>
                <w:lang w:eastAsia="zh-HK"/>
              </w:rPr>
            </w:pPr>
            <w:ins w:id="27261" w:author="Fegie" w:date="2021-04-29T18:19:00Z">
              <w:r>
                <w:rPr>
                  <w:rFonts w:ascii="標楷體" w:eastAsia="標楷體" w:hAnsi="標楷體"/>
                  <w:lang w:eastAsia="zh-HK"/>
                </w:rPr>
                <w:t>1.</w:t>
              </w:r>
            </w:ins>
            <w:ins w:id="27262" w:author="Fegie" w:date="2021-04-29T18:05:00Z">
              <w:r w:rsidR="007D541B">
                <w:rPr>
                  <w:rFonts w:ascii="標楷體" w:eastAsia="標楷體" w:hAnsi="標楷體"/>
                  <w:lang w:eastAsia="zh-HK"/>
                </w:rPr>
                <w:t>CustRelDetail.</w:t>
              </w:r>
            </w:ins>
            <w:ins w:id="27263" w:author="Fegie" w:date="2021-04-29T18:06:00Z">
              <w:r w:rsidR="007D541B">
                <w:rPr>
                  <w:rFonts w:ascii="標楷體" w:eastAsia="標楷體" w:hAnsi="標楷體"/>
                  <w:lang w:eastAsia="zh-HK"/>
                </w:rPr>
                <w:t>Status</w:t>
              </w:r>
            </w:ins>
          </w:p>
          <w:p w14:paraId="7AE5C67C" w14:textId="1533A154" w:rsidR="00033682" w:rsidRDefault="00033682">
            <w:pPr>
              <w:ind w:left="270" w:hangingChars="100" w:hanging="270"/>
              <w:rPr>
                <w:ins w:id="27264" w:author="Fegie" w:date="2021-04-28T19:22:00Z"/>
                <w:rFonts w:ascii="標楷體" w:eastAsia="標楷體" w:hAnsi="標楷體"/>
                <w:color w:val="FF0000"/>
              </w:rPr>
              <w:pPrChange w:id="27265" w:author="Fegie" w:date="2021-04-29T18:19:00Z">
                <w:pPr/>
              </w:pPrChange>
            </w:pPr>
            <w:ins w:id="27266" w:author="Fegie" w:date="2021-04-29T18:1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2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.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RelStatus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7267" w:author="家榮 張" w:date="2021-05-06T19:36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"_(14).附件14"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27268" w:author="家榮 張" w:date="2021-05-06T19:36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14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7269" w:author="Fegie" w:date="2021-04-29T18:1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70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FC7769" w14:textId="52F13CB9" w:rsidR="001A37C9" w:rsidRDefault="00F114E7" w:rsidP="00C1400F">
            <w:pPr>
              <w:rPr>
                <w:ins w:id="27271" w:author="Fegie" w:date="2021-04-28T19:22:00Z"/>
                <w:rFonts w:ascii="標楷體" w:eastAsia="標楷體" w:hAnsi="標楷體"/>
                <w:lang w:eastAsia="zh-HK"/>
              </w:rPr>
            </w:pPr>
            <w:ins w:id="27272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狀態</w:t>
              </w:r>
            </w:ins>
          </w:p>
        </w:tc>
      </w:tr>
      <w:tr w:rsidR="001A37C9" w14:paraId="361C8BBE" w14:textId="77777777" w:rsidTr="00F114E7">
        <w:trPr>
          <w:ins w:id="27273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74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4B5F46" w14:textId="4A6F3991" w:rsidR="001A37C9" w:rsidRDefault="001A37C9" w:rsidP="00C1400F">
            <w:pPr>
              <w:jc w:val="center"/>
              <w:rPr>
                <w:ins w:id="27275" w:author="Fegie" w:date="2021-04-28T19:22:00Z"/>
                <w:rFonts w:ascii="標楷體" w:eastAsia="標楷體" w:hAnsi="標楷體"/>
              </w:rPr>
            </w:pPr>
            <w:ins w:id="27276" w:author="Fegie" w:date="2021-04-28T19:22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7277" w:author="Fegie" w:date="2021-04-29T17:19:00Z">
              <w:r w:rsidR="00876ACC"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78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92B5B3" w14:textId="77777777" w:rsidR="001A37C9" w:rsidRDefault="001A37C9" w:rsidP="00C1400F">
            <w:pPr>
              <w:jc w:val="center"/>
              <w:rPr>
                <w:ins w:id="27279" w:author="Fegie" w:date="2021-04-28T19:22:00Z"/>
                <w:rFonts w:ascii="標楷體" w:eastAsia="標楷體" w:hAnsi="標楷體"/>
                <w:lang w:eastAsia="zh-HK"/>
              </w:rPr>
            </w:pPr>
            <w:ins w:id="27280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81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5199D9" w14:textId="672A5740" w:rsidR="001A37C9" w:rsidRDefault="00E50C2A" w:rsidP="00C1400F">
            <w:pPr>
              <w:rPr>
                <w:ins w:id="27282" w:author="Fegie" w:date="2021-04-28T19:22:00Z"/>
                <w:rFonts w:ascii="標楷體" w:eastAsia="標楷體" w:hAnsi="標楷體"/>
                <w:lang w:eastAsia="zh-HK"/>
              </w:rPr>
            </w:pPr>
            <w:ins w:id="27283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84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88038E" w14:textId="293CBD43" w:rsidR="001A37C9" w:rsidRDefault="007D541B" w:rsidP="00C1400F">
            <w:pPr>
              <w:rPr>
                <w:ins w:id="27285" w:author="Fegie" w:date="2021-04-28T19:22:00Z"/>
                <w:rFonts w:ascii="標楷體" w:eastAsia="標楷體" w:hAnsi="標楷體"/>
                <w:color w:val="FF0000"/>
              </w:rPr>
            </w:pPr>
            <w:ins w:id="27286" w:author="Fegie" w:date="2021-04-29T18:06:00Z">
              <w:r>
                <w:rPr>
                  <w:rFonts w:ascii="標楷體" w:eastAsia="標楷體" w:hAnsi="標楷體"/>
                  <w:lang w:eastAsia="zh-HK"/>
                </w:rPr>
                <w:t>CustRelDetail.Note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87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3FD43BD" w14:textId="4E1A040C" w:rsidR="001A37C9" w:rsidRDefault="00F114E7" w:rsidP="00C1400F">
            <w:pPr>
              <w:rPr>
                <w:ins w:id="27288" w:author="Fegie" w:date="2021-04-28T19:22:00Z"/>
                <w:rFonts w:ascii="標楷體" w:eastAsia="標楷體" w:hAnsi="標楷體"/>
                <w:lang w:eastAsia="zh-HK"/>
              </w:rPr>
            </w:pPr>
            <w:ins w:id="27289" w:author="Fegie" w:date="2021-04-29T18:09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1A37C9" w14:paraId="08B0BB9E" w14:textId="77777777" w:rsidTr="00F114E7">
        <w:trPr>
          <w:ins w:id="27290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91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29C8F3" w14:textId="498CD255" w:rsidR="001A37C9" w:rsidRDefault="001A37C9" w:rsidP="00C1400F">
            <w:pPr>
              <w:jc w:val="center"/>
              <w:rPr>
                <w:ins w:id="27292" w:author="Fegie" w:date="2021-04-28T19:22:00Z"/>
                <w:rFonts w:ascii="標楷體" w:eastAsia="標楷體" w:hAnsi="標楷體"/>
              </w:rPr>
            </w:pPr>
            <w:ins w:id="27293" w:author="Fegie" w:date="2021-04-28T19:22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7294" w:author="Fegie" w:date="2021-04-29T17:19:00Z">
              <w:r w:rsidR="00876ACC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95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0ECC58" w14:textId="77777777" w:rsidR="001A37C9" w:rsidRDefault="001A37C9" w:rsidP="00C1400F">
            <w:pPr>
              <w:jc w:val="center"/>
              <w:rPr>
                <w:ins w:id="27296" w:author="Fegie" w:date="2021-04-28T19:22:00Z"/>
                <w:rFonts w:ascii="標楷體" w:eastAsia="標楷體" w:hAnsi="標楷體"/>
                <w:lang w:eastAsia="zh-HK"/>
              </w:rPr>
            </w:pPr>
            <w:ins w:id="27297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298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C24367" w14:textId="7F6C4C1D" w:rsidR="001A37C9" w:rsidRDefault="00E50C2A" w:rsidP="00C1400F">
            <w:pPr>
              <w:rPr>
                <w:ins w:id="27299" w:author="Fegie" w:date="2021-04-28T19:22:00Z"/>
                <w:rFonts w:ascii="標楷體" w:eastAsia="標楷體" w:hAnsi="標楷體"/>
                <w:lang w:eastAsia="zh-HK"/>
              </w:rPr>
            </w:pPr>
            <w:ins w:id="27300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建立日期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301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A0C32C" w14:textId="14043C94" w:rsidR="001A37C9" w:rsidRDefault="007D541B" w:rsidP="00C1400F">
            <w:pPr>
              <w:rPr>
                <w:ins w:id="27302" w:author="Fegie" w:date="2021-04-28T19:22:00Z"/>
                <w:rFonts w:ascii="標楷體" w:eastAsia="標楷體" w:hAnsi="標楷體"/>
                <w:color w:val="FF0000"/>
              </w:rPr>
            </w:pPr>
            <w:ins w:id="27303" w:author="Fegie" w:date="2021-04-29T18:06:00Z">
              <w:r>
                <w:rPr>
                  <w:rFonts w:ascii="標楷體" w:eastAsia="標楷體" w:hAnsi="標楷體"/>
                  <w:lang w:eastAsia="zh-HK"/>
                </w:rPr>
                <w:t>CustRelDetail.CreateDate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304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6C5975" w14:textId="70E6E39C" w:rsidR="001A37C9" w:rsidRDefault="00F114E7" w:rsidP="00C1400F">
            <w:pPr>
              <w:rPr>
                <w:ins w:id="27305" w:author="Fegie" w:date="2021-04-28T19:22:00Z"/>
                <w:rFonts w:ascii="標楷體" w:eastAsia="標楷體" w:hAnsi="標楷體"/>
                <w:lang w:eastAsia="zh-HK"/>
              </w:rPr>
            </w:pPr>
            <w:ins w:id="27306" w:author="Fegie" w:date="2021-04-29T18:09:00Z">
              <w:r>
                <w:rPr>
                  <w:rFonts w:ascii="標楷體" w:eastAsia="標楷體" w:hAnsi="標楷體" w:hint="eastAsia"/>
                  <w:lang w:eastAsia="zh-HK"/>
                </w:rPr>
                <w:t>建立日期</w:t>
              </w:r>
            </w:ins>
          </w:p>
        </w:tc>
      </w:tr>
      <w:tr w:rsidR="001A37C9" w14:paraId="68FBD90C" w14:textId="77777777" w:rsidTr="00F114E7">
        <w:trPr>
          <w:ins w:id="27307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308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1A5544" w14:textId="0D16B47D" w:rsidR="001A37C9" w:rsidRDefault="001A37C9" w:rsidP="00C1400F">
            <w:pPr>
              <w:jc w:val="center"/>
              <w:rPr>
                <w:ins w:id="27309" w:author="Fegie" w:date="2021-04-28T19:22:00Z"/>
                <w:rFonts w:ascii="標楷體" w:eastAsia="標楷體" w:hAnsi="標楷體"/>
              </w:rPr>
            </w:pPr>
            <w:ins w:id="27310" w:author="Fegie" w:date="2021-04-28T19:22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7311" w:author="Fegie" w:date="2021-04-29T17:19:00Z">
              <w:r w:rsidR="00876ACC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312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460CBD" w14:textId="77777777" w:rsidR="001A37C9" w:rsidRDefault="001A37C9" w:rsidP="00C1400F">
            <w:pPr>
              <w:jc w:val="center"/>
              <w:rPr>
                <w:ins w:id="27313" w:author="Fegie" w:date="2021-04-28T19:22:00Z"/>
                <w:rFonts w:ascii="標楷體" w:eastAsia="標楷體" w:hAnsi="標楷體"/>
                <w:lang w:eastAsia="zh-HK"/>
              </w:rPr>
            </w:pPr>
            <w:ins w:id="27314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315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636C08" w14:textId="1F1E58A6" w:rsidR="001A37C9" w:rsidRDefault="00E50C2A" w:rsidP="00C1400F">
            <w:pPr>
              <w:rPr>
                <w:ins w:id="27316" w:author="Fegie" w:date="2021-04-28T19:22:00Z"/>
                <w:rFonts w:ascii="標楷體" w:eastAsia="標楷體" w:hAnsi="標楷體"/>
                <w:lang w:eastAsia="zh-HK"/>
              </w:rPr>
            </w:pPr>
            <w:ins w:id="27317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最後修改時間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318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341951" w14:textId="38D39D90" w:rsidR="001A37C9" w:rsidRDefault="007D541B" w:rsidP="00C1400F">
            <w:pPr>
              <w:rPr>
                <w:ins w:id="27319" w:author="Fegie" w:date="2021-04-28T19:22:00Z"/>
                <w:rFonts w:ascii="標楷體" w:eastAsia="標楷體" w:hAnsi="標楷體"/>
                <w:color w:val="FF0000"/>
              </w:rPr>
            </w:pPr>
            <w:ins w:id="27320" w:author="Fegie" w:date="2021-04-29T18:06:00Z">
              <w:r>
                <w:rPr>
                  <w:rFonts w:ascii="標楷體" w:eastAsia="標楷體" w:hAnsi="標楷體"/>
                  <w:lang w:eastAsia="zh-HK"/>
                </w:rPr>
                <w:t>CustRelDetail.LastUpdate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321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BC0AED" w14:textId="3A81B902" w:rsidR="001A37C9" w:rsidRDefault="00F114E7" w:rsidP="00C1400F">
            <w:pPr>
              <w:rPr>
                <w:ins w:id="27322" w:author="Fegie" w:date="2021-04-28T19:22:00Z"/>
                <w:rFonts w:ascii="標楷體" w:eastAsia="標楷體" w:hAnsi="標楷體"/>
                <w:lang w:eastAsia="zh-HK"/>
              </w:rPr>
            </w:pPr>
            <w:ins w:id="27323" w:author="Fegie" w:date="2021-04-29T18:09:00Z">
              <w:r>
                <w:rPr>
                  <w:rFonts w:ascii="標楷體" w:eastAsia="標楷體" w:hAnsi="標楷體" w:hint="eastAsia"/>
                  <w:lang w:eastAsia="zh-HK"/>
                </w:rPr>
                <w:t>最後修改時間</w:t>
              </w:r>
            </w:ins>
          </w:p>
        </w:tc>
      </w:tr>
      <w:tr w:rsidR="001A37C9" w14:paraId="5D007685" w14:textId="77777777" w:rsidTr="00F114E7">
        <w:trPr>
          <w:ins w:id="27324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325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C28EFB" w14:textId="289D1292" w:rsidR="001A37C9" w:rsidRDefault="001A37C9" w:rsidP="00C1400F">
            <w:pPr>
              <w:jc w:val="center"/>
              <w:rPr>
                <w:ins w:id="27326" w:author="Fegie" w:date="2021-04-28T19:22:00Z"/>
                <w:rFonts w:ascii="標楷體" w:eastAsia="標楷體" w:hAnsi="標楷體"/>
              </w:rPr>
            </w:pPr>
            <w:ins w:id="27327" w:author="Fegie" w:date="2021-04-28T19:22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7328" w:author="Fegie" w:date="2021-04-29T17:20:00Z">
              <w:r w:rsidR="00876ACC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329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F4030E" w14:textId="77777777" w:rsidR="001A37C9" w:rsidRDefault="001A37C9" w:rsidP="00C1400F">
            <w:pPr>
              <w:jc w:val="center"/>
              <w:rPr>
                <w:ins w:id="27330" w:author="Fegie" w:date="2021-04-28T19:22:00Z"/>
                <w:rFonts w:ascii="標楷體" w:eastAsia="標楷體" w:hAnsi="標楷體"/>
                <w:lang w:eastAsia="zh-HK"/>
              </w:rPr>
            </w:pPr>
            <w:ins w:id="27331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332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26220D" w14:textId="3DAA0D2E" w:rsidR="001A37C9" w:rsidRDefault="00E50C2A" w:rsidP="00C1400F">
            <w:pPr>
              <w:rPr>
                <w:ins w:id="27333" w:author="Fegie" w:date="2021-04-28T19:22:00Z"/>
                <w:rFonts w:ascii="標楷體" w:eastAsia="標楷體" w:hAnsi="標楷體"/>
                <w:lang w:eastAsia="zh-HK"/>
              </w:rPr>
            </w:pPr>
            <w:ins w:id="27334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最後修改員工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335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F53120" w14:textId="7B0AD574" w:rsidR="001A37C9" w:rsidRDefault="007D541B" w:rsidP="00C1400F">
            <w:pPr>
              <w:rPr>
                <w:ins w:id="27336" w:author="Fegie" w:date="2021-04-28T19:22:00Z"/>
                <w:rFonts w:ascii="標楷體" w:eastAsia="標楷體" w:hAnsi="標楷體"/>
                <w:color w:val="FF0000"/>
              </w:rPr>
            </w:pPr>
            <w:ins w:id="27337" w:author="Fegie" w:date="2021-04-29T18:06:00Z">
              <w:r>
                <w:rPr>
                  <w:rFonts w:ascii="標楷體" w:eastAsia="標楷體" w:hAnsi="標楷體"/>
                  <w:lang w:eastAsia="zh-HK"/>
                </w:rPr>
                <w:t>CustRelDetail.LastUpdateEmpNo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338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6A81C0" w14:textId="458CA6AF" w:rsidR="001A37C9" w:rsidRDefault="00F114E7" w:rsidP="00C1400F">
            <w:pPr>
              <w:rPr>
                <w:ins w:id="27339" w:author="Fegie" w:date="2021-04-28T19:22:00Z"/>
                <w:rFonts w:ascii="標楷體" w:eastAsia="標楷體" w:hAnsi="標楷體"/>
                <w:lang w:eastAsia="zh-HK"/>
              </w:rPr>
            </w:pPr>
            <w:ins w:id="27340" w:author="Fegie" w:date="2021-04-29T18:09:00Z">
              <w:r>
                <w:rPr>
                  <w:rFonts w:ascii="標楷體" w:eastAsia="標楷體" w:hAnsi="標楷體" w:hint="eastAsia"/>
                  <w:lang w:eastAsia="zh-HK"/>
                </w:rPr>
                <w:t>最後修改員工</w:t>
              </w:r>
            </w:ins>
          </w:p>
        </w:tc>
      </w:tr>
    </w:tbl>
    <w:p w14:paraId="1EA6CF08" w14:textId="006246E2" w:rsidR="00D04096" w:rsidRDefault="001A37C9">
      <w:pPr>
        <w:widowControl/>
        <w:rPr>
          <w:ins w:id="27341" w:author="Fegie" w:date="2021-05-02T00:09:00Z"/>
        </w:rPr>
      </w:pPr>
      <w:ins w:id="27342" w:author="Fegie" w:date="2021-04-28T19:22:00Z">
        <w:r>
          <w:br w:type="page"/>
        </w:r>
      </w:ins>
    </w:p>
    <w:p w14:paraId="411E9948" w14:textId="0B7BA0CE" w:rsidR="00D04096" w:rsidRDefault="00D04096" w:rsidP="00D04096">
      <w:pPr>
        <w:pStyle w:val="3"/>
        <w:numPr>
          <w:ilvl w:val="2"/>
          <w:numId w:val="54"/>
        </w:numPr>
        <w:rPr>
          <w:ins w:id="27343" w:author="Fegie" w:date="2021-05-02T00:09:00Z"/>
        </w:rPr>
      </w:pPr>
      <w:ins w:id="27344" w:author="Fegie" w:date="2021-05-02T00:09:00Z">
        <w:r>
          <w:rPr>
            <w:rFonts w:hint="eastAsia"/>
          </w:rPr>
          <w:lastRenderedPageBreak/>
          <w:t>L</w:t>
        </w:r>
        <w:r>
          <w:t>110</w:t>
        </w:r>
        <w:r>
          <w:rPr>
            <w:rFonts w:hint="eastAsia"/>
          </w:rPr>
          <w:t>6</w:t>
        </w:r>
        <w:r>
          <w:t xml:space="preserve">  </w:t>
        </w:r>
        <w:r>
          <w:rPr>
            <w:rFonts w:hint="eastAsia"/>
          </w:rPr>
          <w:t>關聯戶資料維護</w:t>
        </w:r>
      </w:ins>
      <w:r w:rsidR="000F5B6C">
        <w:rPr>
          <w:rFonts w:hint="eastAsia"/>
        </w:rPr>
        <w:t xml:space="preserve"> </w:t>
      </w:r>
      <w:ins w:id="27345" w:author="Fegie" w:date="2021-05-05T16:25:00Z">
        <w:r w:rsidR="00C817AE">
          <w:rPr>
            <w:rFonts w:hAnsi="標楷體" w:hint="eastAsia"/>
          </w:rPr>
          <w:t>***</w:t>
        </w:r>
      </w:ins>
    </w:p>
    <w:p w14:paraId="4DEB376C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7346" w:author="Fegie" w:date="2021-05-02T00:09:00Z"/>
        </w:rPr>
      </w:pPr>
      <w:ins w:id="27347" w:author="Fegie" w:date="2021-05-02T00:09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D04096" w14:paraId="4936FC53" w14:textId="77777777" w:rsidTr="001B4B49">
        <w:trPr>
          <w:trHeight w:val="277"/>
          <w:ins w:id="27348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3BA0306" w14:textId="77777777" w:rsidR="00D04096" w:rsidRDefault="00D04096" w:rsidP="001B4B49">
            <w:pPr>
              <w:rPr>
                <w:ins w:id="27349" w:author="Fegie" w:date="2021-05-02T00:09:00Z"/>
                <w:rFonts w:ascii="標楷體" w:eastAsia="標楷體" w:hAnsi="標楷體"/>
              </w:rPr>
            </w:pPr>
            <w:ins w:id="27350" w:author="Fegie" w:date="2021-05-02T00:09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2E063" w14:textId="1127E9EA" w:rsidR="00D04096" w:rsidRDefault="002D0D18" w:rsidP="001B4B49">
            <w:pPr>
              <w:rPr>
                <w:ins w:id="27351" w:author="Fegie" w:date="2021-05-02T00:09:00Z"/>
                <w:rFonts w:ascii="標楷體" w:eastAsia="標楷體" w:hAnsi="標楷體"/>
              </w:rPr>
            </w:pPr>
            <w:ins w:id="27352" w:author="Fegie" w:date="2021-05-02T16:11:00Z">
              <w:r>
                <w:rPr>
                  <w:rFonts w:ascii="標楷體" w:eastAsia="標楷體" w:hAnsi="標楷體" w:hint="eastAsia"/>
                </w:rPr>
                <w:t>關聯戶資料</w:t>
              </w:r>
            </w:ins>
            <w:ins w:id="27353" w:author="Fegie" w:date="2021-05-02T00:09:00Z">
              <w:r w:rsidR="00D04096">
                <w:rPr>
                  <w:rFonts w:ascii="標楷體" w:eastAsia="標楷體" w:hAnsi="標楷體" w:hint="eastAsia"/>
                </w:rPr>
                <w:t>維護</w:t>
              </w:r>
            </w:ins>
          </w:p>
        </w:tc>
      </w:tr>
      <w:tr w:rsidR="00D04096" w14:paraId="03095BF1" w14:textId="77777777" w:rsidTr="001B4B49">
        <w:trPr>
          <w:trHeight w:val="277"/>
          <w:ins w:id="27354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7AC522" w14:textId="77777777" w:rsidR="00D04096" w:rsidRDefault="00D04096" w:rsidP="001B4B49">
            <w:pPr>
              <w:rPr>
                <w:ins w:id="27355" w:author="Fegie" w:date="2021-05-02T00:09:00Z"/>
                <w:rFonts w:ascii="標楷體" w:eastAsia="標楷體" w:hAnsi="標楷體"/>
              </w:rPr>
            </w:pPr>
            <w:ins w:id="27356" w:author="Fegie" w:date="2021-05-02T00:09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E9800B" w14:textId="23B52DC6" w:rsidR="00D04096" w:rsidRDefault="00D04096" w:rsidP="001B4B49">
            <w:pPr>
              <w:rPr>
                <w:ins w:id="27357" w:author="Fegie" w:date="2021-05-02T00:09:00Z"/>
                <w:rFonts w:ascii="標楷體" w:eastAsia="標楷體" w:hAnsi="標楷體"/>
              </w:rPr>
            </w:pPr>
            <w:ins w:id="27358" w:author="Fegie" w:date="2021-05-02T00:09:00Z">
              <w:r>
                <w:rPr>
                  <w:rFonts w:ascii="標楷體" w:eastAsia="標楷體" w:hAnsi="標楷體" w:hint="eastAsia"/>
                </w:rPr>
                <w:t>1.維護</w:t>
              </w:r>
            </w:ins>
            <w:ins w:id="27359" w:author="Fegie" w:date="2021-05-02T16:12:00Z">
              <w:r w:rsidR="002D0D18">
                <w:rPr>
                  <w:rFonts w:ascii="標楷體" w:eastAsia="標楷體" w:hAnsi="標楷體" w:hint="eastAsia"/>
                </w:rPr>
                <w:t>客戶關聯戶</w:t>
              </w:r>
            </w:ins>
            <w:ins w:id="27360" w:author="Fegie" w:date="2021-05-02T00:09:00Z">
              <w:r>
                <w:rPr>
                  <w:rFonts w:ascii="標楷體" w:eastAsia="標楷體" w:hAnsi="標楷體" w:hint="eastAsia"/>
                </w:rPr>
                <w:t>資料。</w:t>
              </w:r>
            </w:ins>
          </w:p>
          <w:p w14:paraId="1DE205E8" w14:textId="2AD4B3AE" w:rsidR="00D04096" w:rsidRDefault="00D04096" w:rsidP="001B4B49">
            <w:pPr>
              <w:rPr>
                <w:ins w:id="27361" w:author="Fegie" w:date="2021-05-02T00:09:00Z"/>
                <w:rFonts w:ascii="標楷體" w:eastAsia="標楷體" w:hAnsi="標楷體"/>
              </w:rPr>
            </w:pPr>
            <w:ins w:id="27362" w:author="Fegie" w:date="2021-05-02T00:09:00Z">
              <w:r>
                <w:rPr>
                  <w:rFonts w:ascii="標楷體" w:eastAsia="標楷體" w:hAnsi="標楷體" w:hint="eastAsia"/>
                </w:rPr>
                <w:t>2.需由入口交易「</w:t>
              </w:r>
            </w:ins>
            <w:ins w:id="27363" w:author="Fegie" w:date="2021-05-02T16:12:00Z">
              <w:r w:rsidR="002D0D18">
                <w:rPr>
                  <w:rFonts w:ascii="標楷體" w:eastAsia="標楷體" w:hAnsi="標楷體" w:hint="eastAsia"/>
                </w:rPr>
                <w:t>L1906 關聯戶資料查詢</w:t>
              </w:r>
            </w:ins>
            <w:ins w:id="27364" w:author="Fegie" w:date="2021-05-02T00:09:00Z">
              <w:r>
                <w:rPr>
                  <w:rFonts w:ascii="標楷體" w:eastAsia="標楷體" w:hAnsi="標楷體" w:hint="eastAsia"/>
                </w:rPr>
                <w:t>」進入</w:t>
              </w:r>
            </w:ins>
          </w:p>
        </w:tc>
      </w:tr>
      <w:tr w:rsidR="00D04096" w14:paraId="71D46F8C" w14:textId="77777777" w:rsidTr="001B4B49">
        <w:trPr>
          <w:trHeight w:val="773"/>
          <w:ins w:id="27365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18EB0B" w14:textId="77777777" w:rsidR="00D04096" w:rsidRDefault="00D04096" w:rsidP="001B4B49">
            <w:pPr>
              <w:rPr>
                <w:ins w:id="27366" w:author="Fegie" w:date="2021-05-02T00:09:00Z"/>
                <w:rFonts w:ascii="標楷體" w:eastAsia="標楷體" w:hAnsi="標楷體"/>
              </w:rPr>
            </w:pPr>
            <w:ins w:id="27367" w:author="Fegie" w:date="2021-05-02T00:09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FDCB34" w14:textId="04824D60" w:rsidR="00D04096" w:rsidRDefault="00D04096" w:rsidP="001B4B49">
            <w:pPr>
              <w:ind w:left="240" w:hangingChars="100" w:hanging="240"/>
              <w:rPr>
                <w:ins w:id="27368" w:author="Fegie" w:date="2021-05-02T00:09:00Z"/>
                <w:rFonts w:ascii="標楷體" w:eastAsia="標楷體" w:hAnsi="標楷體"/>
              </w:rPr>
            </w:pPr>
            <w:ins w:id="27369" w:author="Fegie" w:date="2021-05-02T00:09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7370" w:author="st1" w:date="2021-05-06T10:56:00Z">
              <w:r w:rsidR="00047BAE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  <w:ins w:id="27371" w:author="Fegie" w:date="2021-05-02T00:09:00Z">
              <w:del w:id="27372" w:author="st1" w:date="2021-05-06T10:56:00Z">
                <w:r w:rsidRPr="002D0D18" w:rsidDel="00047BAE">
                  <w:rPr>
                    <w:rFonts w:ascii="標楷體" w:eastAsia="標楷體" w:hAnsi="標楷體" w:hint="eastAsia"/>
                    <w:color w:val="FF0000"/>
                    <w:rPrChange w:id="27373" w:author="Fegie" w:date="2021-05-02T16:12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參考流程</w:delText>
                </w:r>
                <w:r w:rsidDel="00047BAE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51AA2E64" w14:textId="77777777" w:rsidR="002D0D18" w:rsidRDefault="00D04096" w:rsidP="001B4B49">
            <w:pPr>
              <w:rPr>
                <w:ins w:id="27374" w:author="Fegie" w:date="2021-05-02T16:13:00Z"/>
                <w:rFonts w:ascii="標楷體" w:eastAsia="標楷體" w:hAnsi="標楷體"/>
              </w:rPr>
            </w:pPr>
            <w:ins w:id="27375" w:author="Fegie" w:date="2021-05-02T00:09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ins w:id="27376" w:author="Fegie" w:date="2021-05-02T16:12:00Z">
              <w:r w:rsidR="002D0D18">
                <w:rPr>
                  <w:rFonts w:ascii="標楷體" w:eastAsia="標楷體" w:hAnsi="標楷體" w:hint="eastAsia"/>
                </w:rPr>
                <w:t>客戶關係人/關係企業</w:t>
              </w:r>
            </w:ins>
            <w:ins w:id="27377" w:author="Fegie" w:date="2021-05-02T16:13:00Z">
              <w:r w:rsidR="002D0D18">
                <w:rPr>
                  <w:rFonts w:ascii="標楷體" w:eastAsia="標楷體" w:hAnsi="標楷體" w:hint="eastAsia"/>
                </w:rPr>
                <w:t>資料維護主</w:t>
              </w:r>
            </w:ins>
            <w:ins w:id="27378" w:author="Fegie" w:date="2021-05-02T00:09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27379" w:author="Fegie" w:date="2021-05-02T16:13:00Z">
              <w:r w:rsidR="002D0D18">
                <w:rPr>
                  <w:rFonts w:ascii="標楷體" w:eastAsia="標楷體" w:hAnsi="標楷體"/>
                </w:rPr>
                <w:t>CustRelMain</w:t>
              </w:r>
            </w:ins>
            <w:ins w:id="27380" w:author="Fegie" w:date="2021-05-02T00:09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0269824E" w14:textId="464090C7" w:rsidR="00D04096" w:rsidRDefault="002D0D18">
            <w:pPr>
              <w:ind w:left="240" w:hangingChars="100" w:hanging="240"/>
              <w:rPr>
                <w:ins w:id="27381" w:author="Fegie" w:date="2021-05-02T00:09:00Z"/>
                <w:rFonts w:ascii="標楷體" w:eastAsia="標楷體" w:hAnsi="標楷體"/>
              </w:rPr>
              <w:pPrChange w:id="27382" w:author="Fegie" w:date="2021-05-02T16:14:00Z">
                <w:pPr/>
              </w:pPrChange>
            </w:pPr>
            <w:ins w:id="27383" w:author="Fegie" w:date="2021-05-02T16:13:00Z">
              <w:r>
                <w:rPr>
                  <w:rFonts w:ascii="標楷體" w:eastAsia="標楷體" w:hAnsi="標楷體" w:hint="eastAsia"/>
                </w:rPr>
                <w:t xml:space="preserve">  與客戶關係人/關係企業資料維護明細檔(</w:t>
              </w:r>
              <w:r>
                <w:rPr>
                  <w:rFonts w:ascii="標楷體" w:eastAsia="標楷體" w:hAnsi="標楷體"/>
                </w:rPr>
                <w:t>CustRelDetail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24B899EB" w14:textId="77777777" w:rsidR="00D04096" w:rsidRDefault="00D04096" w:rsidP="001B4B49">
            <w:pPr>
              <w:rPr>
                <w:ins w:id="27384" w:author="Fegie" w:date="2021-05-02T00:09:00Z"/>
                <w:rFonts w:ascii="標楷體" w:eastAsia="標楷體" w:hAnsi="標楷體"/>
                <w:lang w:eastAsia="zh-HK"/>
              </w:rPr>
            </w:pPr>
            <w:ins w:id="27385" w:author="Fegie" w:date="2021-05-02T00:09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58F58CF6" w14:textId="762EDA6F" w:rsidR="00D04096" w:rsidRDefault="00D04096" w:rsidP="001B4B49">
            <w:pPr>
              <w:rPr>
                <w:ins w:id="27386" w:author="Fegie" w:date="2021-05-02T00:09:00Z"/>
                <w:rFonts w:ascii="標楷體" w:eastAsia="標楷體" w:hAnsi="標楷體"/>
                <w:lang w:eastAsia="zh-HK"/>
              </w:rPr>
            </w:pPr>
            <w:ins w:id="27387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27388" w:author="Fegie" w:date="2021-05-02T16:20:00Z">
              <w:r w:rsidR="002D0D18">
                <w:rPr>
                  <w:rFonts w:ascii="標楷體" w:eastAsia="標楷體" w:hAnsi="標楷體" w:hint="eastAsia"/>
                  <w:lang w:eastAsia="zh-HK"/>
                </w:rPr>
                <w:t>客戶關聯戶</w:t>
              </w:r>
            </w:ins>
            <w:ins w:id="27389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434965D5" w14:textId="43108279" w:rsidR="00D04096" w:rsidRDefault="00D04096">
            <w:pPr>
              <w:rPr>
                <w:ins w:id="27390" w:author="Fegie" w:date="2021-05-02T00:09:00Z"/>
                <w:rFonts w:ascii="標楷體" w:eastAsia="標楷體" w:hAnsi="標楷體"/>
                <w:lang w:eastAsia="zh-HK"/>
              </w:rPr>
            </w:pPr>
            <w:ins w:id="27391" w:author="Fegie" w:date="2021-05-02T00:09:00Z">
              <w:r>
                <w:rPr>
                  <w:rFonts w:ascii="標楷體" w:eastAsia="標楷體" w:hAnsi="標楷體" w:hint="eastAsia"/>
                </w:rPr>
                <w:t xml:space="preserve">  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27392" w:author="Fegie" w:date="2021-05-02T16:20:00Z">
              <w:r w:rsidR="002D0D18">
                <w:rPr>
                  <w:rFonts w:ascii="標楷體" w:eastAsia="標楷體" w:hAnsi="標楷體" w:hint="eastAsia"/>
                  <w:lang w:eastAsia="zh-HK"/>
                </w:rPr>
                <w:t>客戶關聯戶</w:t>
              </w:r>
            </w:ins>
            <w:ins w:id="27393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D04096" w14:paraId="76524897" w14:textId="77777777" w:rsidTr="001B4B49">
        <w:trPr>
          <w:trHeight w:val="321"/>
          <w:ins w:id="27394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C83F86" w14:textId="77777777" w:rsidR="00D04096" w:rsidRDefault="00D04096" w:rsidP="001B4B49">
            <w:pPr>
              <w:rPr>
                <w:ins w:id="27395" w:author="Fegie" w:date="2021-05-02T00:09:00Z"/>
                <w:rFonts w:ascii="標楷體" w:eastAsia="標楷體" w:hAnsi="標楷體"/>
              </w:rPr>
            </w:pPr>
            <w:ins w:id="27396" w:author="Fegie" w:date="2021-05-02T00:09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9E6A7" w14:textId="77777777" w:rsidR="00D04096" w:rsidRDefault="00D04096" w:rsidP="001B4B49">
            <w:pPr>
              <w:rPr>
                <w:ins w:id="27397" w:author="Fegie" w:date="2021-05-02T00:09:00Z"/>
                <w:rFonts w:ascii="標楷體" w:eastAsia="標楷體" w:hAnsi="標楷體"/>
              </w:rPr>
            </w:pPr>
          </w:p>
        </w:tc>
      </w:tr>
      <w:tr w:rsidR="00D04096" w14:paraId="750F7CB2" w14:textId="77777777" w:rsidTr="001B4B49">
        <w:trPr>
          <w:trHeight w:val="1311"/>
          <w:ins w:id="27398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DB7C456" w14:textId="77777777" w:rsidR="00D04096" w:rsidRDefault="00D04096" w:rsidP="001B4B49">
            <w:pPr>
              <w:rPr>
                <w:ins w:id="27399" w:author="Fegie" w:date="2021-05-02T00:09:00Z"/>
                <w:rFonts w:ascii="標楷體" w:eastAsia="標楷體" w:hAnsi="標楷體"/>
              </w:rPr>
            </w:pPr>
            <w:ins w:id="27400" w:author="Fegie" w:date="2021-05-02T00:09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6D241F" w14:textId="77777777" w:rsidR="00D04096" w:rsidRDefault="00D04096">
            <w:pPr>
              <w:rPr>
                <w:ins w:id="27401" w:author="Fegie" w:date="2021-05-02T00:09:00Z"/>
                <w:rFonts w:ascii="標楷體" w:eastAsia="標楷體" w:hAnsi="標楷體"/>
              </w:rPr>
            </w:pPr>
          </w:p>
        </w:tc>
      </w:tr>
      <w:tr w:rsidR="00D04096" w14:paraId="66B69E6D" w14:textId="77777777" w:rsidTr="001B4B49">
        <w:trPr>
          <w:trHeight w:val="278"/>
          <w:ins w:id="27402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2FA4C8" w14:textId="77777777" w:rsidR="00D04096" w:rsidRDefault="00D04096" w:rsidP="001B4B49">
            <w:pPr>
              <w:rPr>
                <w:ins w:id="27403" w:author="Fegie" w:date="2021-05-02T00:09:00Z"/>
                <w:rFonts w:ascii="標楷體" w:eastAsia="標楷體" w:hAnsi="標楷體"/>
              </w:rPr>
            </w:pPr>
            <w:ins w:id="27404" w:author="Fegie" w:date="2021-05-02T00:09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1910E" w14:textId="77777777" w:rsidR="00D04096" w:rsidRDefault="00D04096" w:rsidP="001B4B49">
            <w:pPr>
              <w:rPr>
                <w:ins w:id="27405" w:author="Fegie" w:date="2021-05-02T00:09:00Z"/>
                <w:rFonts w:ascii="標楷體" w:eastAsia="標楷體" w:hAnsi="標楷體"/>
              </w:rPr>
            </w:pPr>
          </w:p>
        </w:tc>
      </w:tr>
      <w:tr w:rsidR="00D04096" w14:paraId="2F103F2D" w14:textId="77777777" w:rsidTr="001B4B49">
        <w:trPr>
          <w:trHeight w:val="358"/>
          <w:ins w:id="27406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6E89B5C" w14:textId="77777777" w:rsidR="00D04096" w:rsidRDefault="00D04096" w:rsidP="001B4B49">
            <w:pPr>
              <w:rPr>
                <w:ins w:id="27407" w:author="Fegie" w:date="2021-05-02T00:09:00Z"/>
                <w:rFonts w:ascii="標楷體" w:eastAsia="標楷體" w:hAnsi="標楷體"/>
              </w:rPr>
            </w:pPr>
            <w:ins w:id="27408" w:author="Fegie" w:date="2021-05-02T00:09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9CD125" w14:textId="77777777" w:rsidR="00D04096" w:rsidRDefault="00D04096" w:rsidP="001B4B49">
            <w:pPr>
              <w:rPr>
                <w:ins w:id="27409" w:author="Fegie" w:date="2021-05-02T00:09:00Z"/>
                <w:rFonts w:ascii="標楷體" w:eastAsia="標楷體" w:hAnsi="標楷體"/>
              </w:rPr>
            </w:pPr>
            <w:ins w:id="27410" w:author="Fegie" w:date="2021-05-02T00:09:00Z">
              <w:r>
                <w:rPr>
                  <w:rFonts w:ascii="標楷體" w:eastAsia="標楷體" w:hAnsi="標楷體" w:hint="eastAsia"/>
                </w:rPr>
                <w:t>1.修改時，異動內容會記錄於「資料變更紀錄檔(TxDataLog)」，可至「L6932 資料變更交易查詢」查詢異動內容</w:t>
              </w:r>
            </w:ins>
          </w:p>
        </w:tc>
      </w:tr>
      <w:tr w:rsidR="00D04096" w14:paraId="6A1B334C" w14:textId="77777777" w:rsidTr="001B4B49">
        <w:trPr>
          <w:trHeight w:val="278"/>
          <w:ins w:id="27411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D5466CF" w14:textId="77777777" w:rsidR="00D04096" w:rsidRDefault="00D04096" w:rsidP="001B4B49">
            <w:pPr>
              <w:rPr>
                <w:ins w:id="27412" w:author="Fegie" w:date="2021-05-02T00:09:00Z"/>
                <w:rFonts w:ascii="標楷體" w:eastAsia="標楷體" w:hAnsi="標楷體"/>
              </w:rPr>
            </w:pPr>
            <w:ins w:id="27413" w:author="Fegie" w:date="2021-05-02T00:09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F8D549" w14:textId="77777777" w:rsidR="00D04096" w:rsidRDefault="00D04096" w:rsidP="001B4B49">
            <w:pPr>
              <w:rPr>
                <w:ins w:id="27414" w:author="Fegie" w:date="2021-05-02T00:09:00Z"/>
                <w:rFonts w:ascii="標楷體" w:eastAsia="標楷體" w:hAnsi="標楷體"/>
              </w:rPr>
            </w:pPr>
          </w:p>
        </w:tc>
      </w:tr>
    </w:tbl>
    <w:p w14:paraId="308BEC63" w14:textId="77777777" w:rsidR="00D04096" w:rsidRDefault="00D04096" w:rsidP="00D04096">
      <w:pPr>
        <w:rPr>
          <w:ins w:id="27415" w:author="Fegie" w:date="2021-05-02T00:09:00Z"/>
          <w:rFonts w:ascii="標楷體" w:eastAsia="標楷體" w:hAnsi="標楷體"/>
        </w:rPr>
      </w:pPr>
    </w:p>
    <w:p w14:paraId="02F85C86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7416" w:author="Fegie" w:date="2021-05-02T00:09:00Z"/>
        </w:rPr>
      </w:pPr>
      <w:ins w:id="27417" w:author="Fegie" w:date="2021-05-02T00:09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D04096" w14:paraId="6C8AB0EC" w14:textId="77777777" w:rsidTr="007C070B">
        <w:trPr>
          <w:ins w:id="27418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229E5" w14:textId="77777777" w:rsidR="00D04096" w:rsidRDefault="00D04096" w:rsidP="001B4B49">
            <w:pPr>
              <w:jc w:val="center"/>
              <w:rPr>
                <w:ins w:id="27419" w:author="Fegie" w:date="2021-05-02T00:09:00Z"/>
                <w:rFonts w:ascii="標楷體" w:eastAsia="標楷體" w:hAnsi="標楷體"/>
              </w:rPr>
            </w:pPr>
            <w:ins w:id="27420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0DE5ED" w14:textId="77777777" w:rsidR="00D04096" w:rsidRDefault="00D04096" w:rsidP="001B4B49">
            <w:pPr>
              <w:jc w:val="center"/>
              <w:rPr>
                <w:ins w:id="27421" w:author="Fegie" w:date="2021-05-02T00:09:00Z"/>
                <w:rFonts w:ascii="標楷體" w:eastAsia="標楷體" w:hAnsi="標楷體"/>
              </w:rPr>
            </w:pPr>
            <w:ins w:id="27422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3A7440" w14:textId="77777777" w:rsidR="00D04096" w:rsidRDefault="00D04096" w:rsidP="001B4B49">
            <w:pPr>
              <w:jc w:val="center"/>
              <w:rPr>
                <w:ins w:id="27423" w:author="Fegie" w:date="2021-05-02T00:09:00Z"/>
                <w:rFonts w:ascii="標楷體" w:eastAsia="標楷體" w:hAnsi="標楷體"/>
              </w:rPr>
            </w:pPr>
            <w:ins w:id="27424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D04096" w14:paraId="35E2F929" w14:textId="77777777" w:rsidTr="001B4B49">
        <w:trPr>
          <w:ins w:id="27425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24506" w14:textId="77777777" w:rsidR="00D04096" w:rsidRDefault="00D04096" w:rsidP="001B4B49">
            <w:pPr>
              <w:jc w:val="center"/>
              <w:rPr>
                <w:ins w:id="27426" w:author="Fegie" w:date="2021-05-02T00:09:00Z"/>
                <w:rFonts w:ascii="標楷體" w:eastAsia="標楷體" w:hAnsi="標楷體"/>
              </w:rPr>
            </w:pPr>
            <w:ins w:id="27427" w:author="Fegie" w:date="2021-05-02T00:0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EB141" w14:textId="2B5CD5DB" w:rsidR="00D04096" w:rsidRDefault="002D0D18" w:rsidP="001B4B49">
            <w:pPr>
              <w:rPr>
                <w:ins w:id="27428" w:author="Fegie" w:date="2021-05-02T00:09:00Z"/>
                <w:rFonts w:ascii="標楷體" w:eastAsia="標楷體" w:hAnsi="標楷體"/>
              </w:rPr>
            </w:pPr>
            <w:ins w:id="27429" w:author="Fegie" w:date="2021-05-02T16:21:00Z">
              <w:r>
                <w:rPr>
                  <w:rFonts w:ascii="標楷體" w:eastAsia="標楷體" w:hAnsi="標楷體"/>
                </w:rPr>
                <w:t>CustRelMain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2B552" w14:textId="04C95EED" w:rsidR="00D04096" w:rsidRDefault="002D0D18" w:rsidP="001B4B49">
            <w:pPr>
              <w:rPr>
                <w:ins w:id="27430" w:author="Fegie" w:date="2021-05-02T00:09:00Z"/>
                <w:rFonts w:ascii="標楷體" w:eastAsia="標楷體" w:hAnsi="標楷體"/>
              </w:rPr>
            </w:pPr>
            <w:ins w:id="27431" w:author="Fegie" w:date="2021-05-02T16:21:00Z">
              <w:r>
                <w:rPr>
                  <w:rFonts w:ascii="標楷體" w:eastAsia="標楷體" w:hAnsi="標楷體" w:hint="eastAsia"/>
                </w:rPr>
                <w:t>客戶關係人/關係企業資料維護主檔</w:t>
              </w:r>
            </w:ins>
          </w:p>
        </w:tc>
      </w:tr>
      <w:tr w:rsidR="00D04096" w14:paraId="00A09073" w14:textId="77777777" w:rsidTr="001B4B49">
        <w:trPr>
          <w:ins w:id="27432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D62CC" w14:textId="77777777" w:rsidR="00D04096" w:rsidRDefault="00D04096" w:rsidP="001B4B49">
            <w:pPr>
              <w:jc w:val="center"/>
              <w:rPr>
                <w:ins w:id="27433" w:author="Fegie" w:date="2021-05-02T00:09:00Z"/>
                <w:rFonts w:ascii="標楷體" w:eastAsia="標楷體" w:hAnsi="標楷體"/>
              </w:rPr>
            </w:pPr>
            <w:ins w:id="27434" w:author="Fegie" w:date="2021-05-02T00:0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42232" w14:textId="5BD115FB" w:rsidR="00D04096" w:rsidRDefault="002D0D18" w:rsidP="001B4B49">
            <w:pPr>
              <w:rPr>
                <w:ins w:id="27435" w:author="Fegie" w:date="2021-05-02T00:09:00Z"/>
                <w:rFonts w:ascii="標楷體" w:eastAsia="標楷體" w:hAnsi="標楷體"/>
              </w:rPr>
            </w:pPr>
            <w:ins w:id="27436" w:author="Fegie" w:date="2021-05-02T16:21:00Z">
              <w:r>
                <w:rPr>
                  <w:rFonts w:ascii="標楷體" w:eastAsia="標楷體" w:hAnsi="標楷體"/>
                </w:rPr>
                <w:t>CustRelDetail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0BC32" w14:textId="58D4596C" w:rsidR="00D04096" w:rsidRDefault="002D0D18" w:rsidP="001B4B49">
            <w:pPr>
              <w:rPr>
                <w:ins w:id="27437" w:author="Fegie" w:date="2021-05-02T00:09:00Z"/>
                <w:rFonts w:ascii="標楷體" w:eastAsia="標楷體" w:hAnsi="標楷體"/>
              </w:rPr>
            </w:pPr>
            <w:ins w:id="27438" w:author="Fegie" w:date="2021-05-02T16:21:00Z">
              <w:r>
                <w:rPr>
                  <w:rFonts w:ascii="標楷體" w:eastAsia="標楷體" w:hAnsi="標楷體" w:hint="eastAsia"/>
                </w:rPr>
                <w:t>客戶關係人/關係企業資料維護明細檔</w:t>
              </w:r>
            </w:ins>
          </w:p>
        </w:tc>
      </w:tr>
      <w:tr w:rsidR="00D04096" w14:paraId="1DD44365" w14:textId="77777777" w:rsidTr="001B4B49">
        <w:trPr>
          <w:ins w:id="27439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24DCA" w14:textId="77777777" w:rsidR="00D04096" w:rsidRDefault="00D04096" w:rsidP="001B4B49">
            <w:pPr>
              <w:jc w:val="center"/>
              <w:rPr>
                <w:ins w:id="27440" w:author="Fegie" w:date="2021-05-02T00:09:00Z"/>
                <w:rFonts w:ascii="標楷體" w:eastAsia="標楷體" w:hAnsi="標楷體"/>
              </w:rPr>
            </w:pPr>
            <w:ins w:id="27441" w:author="Fegie" w:date="2021-05-02T00:09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F1932" w14:textId="4CDCE72E" w:rsidR="00D04096" w:rsidRDefault="002D0D18" w:rsidP="001B4B49">
            <w:pPr>
              <w:rPr>
                <w:ins w:id="27442" w:author="Fegie" w:date="2021-05-02T00:09:00Z"/>
                <w:rFonts w:ascii="標楷體" w:eastAsia="標楷體" w:hAnsi="標楷體"/>
              </w:rPr>
            </w:pPr>
            <w:ins w:id="27443" w:author="Fegie" w:date="2021-05-02T16:21:00Z">
              <w:r>
                <w:rPr>
                  <w:rFonts w:ascii="標楷體" w:eastAsia="標楷體" w:hAnsi="標楷體"/>
                </w:rPr>
                <w:t>CustMain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67E33" w14:textId="7545EC69" w:rsidR="00D04096" w:rsidRDefault="002D0D18" w:rsidP="001B4B49">
            <w:pPr>
              <w:rPr>
                <w:ins w:id="27444" w:author="Fegie" w:date="2021-05-02T00:09:00Z"/>
                <w:rFonts w:ascii="標楷體" w:eastAsia="標楷體" w:hAnsi="標楷體"/>
                <w:lang w:eastAsia="zh-HK"/>
              </w:rPr>
            </w:pPr>
            <w:ins w:id="27445" w:author="Fegie" w:date="2021-05-02T16:21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</w:tbl>
    <w:p w14:paraId="732A3D80" w14:textId="497C3D26" w:rsidR="00D04096" w:rsidDel="00996D87" w:rsidRDefault="00D04096" w:rsidP="00D04096">
      <w:pPr>
        <w:rPr>
          <w:ins w:id="27446" w:author="Fegie" w:date="2021-05-02T00:09:00Z"/>
          <w:del w:id="27447" w:author="家榮 張" w:date="2021-05-18T09:56:00Z"/>
          <w:rFonts w:ascii="標楷體" w:eastAsia="標楷體" w:hAnsi="標楷體"/>
        </w:rPr>
      </w:pPr>
    </w:p>
    <w:p w14:paraId="3686401A" w14:textId="73647AC7" w:rsidR="00D04096" w:rsidDel="00996D87" w:rsidRDefault="00D04096">
      <w:pPr>
        <w:pStyle w:val="15"/>
        <w:ind w:left="0" w:firstLine="0"/>
        <w:rPr>
          <w:ins w:id="27448" w:author="Fegie" w:date="2021-05-02T00:09:00Z"/>
          <w:del w:id="27449" w:author="家榮 張" w:date="2021-05-18T09:56:00Z"/>
        </w:rPr>
        <w:pPrChange w:id="27450" w:author="家榮 張" w:date="2021-05-18T09:56:00Z">
          <w:pPr>
            <w:pStyle w:val="15"/>
            <w:numPr>
              <w:numId w:val="55"/>
            </w:numPr>
            <w:ind w:left="1418"/>
          </w:pPr>
        </w:pPrChange>
      </w:pPr>
      <w:ins w:id="27451" w:author="Fegie" w:date="2021-05-02T00:09:00Z">
        <w:del w:id="27452" w:author="家榮 張" w:date="2021-05-18T09:56:00Z">
          <w:r w:rsidDel="00996D87">
            <w:rPr>
              <w:rFonts w:hint="eastAsia"/>
            </w:rPr>
            <w:delText>UI畫面</w:delText>
          </w:r>
        </w:del>
      </w:ins>
    </w:p>
    <w:p w14:paraId="5755EECD" w14:textId="06906001" w:rsidR="00D04096" w:rsidDel="00996D87" w:rsidRDefault="00D04096">
      <w:pPr>
        <w:pStyle w:val="15"/>
        <w:ind w:left="0" w:firstLine="0"/>
        <w:rPr>
          <w:ins w:id="27453" w:author="Fegie" w:date="2021-05-02T00:09:00Z"/>
          <w:del w:id="27454" w:author="家榮 張" w:date="2021-05-18T09:56:00Z"/>
          <w:noProof/>
        </w:rPr>
        <w:pPrChange w:id="27455" w:author="家榮 張" w:date="2021-05-18T09:56:00Z">
          <w:pPr/>
        </w:pPrChange>
      </w:pPr>
      <w:ins w:id="27456" w:author="Fegie" w:date="2021-05-02T00:09:00Z">
        <w:del w:id="27457" w:author="家榮 張" w:date="2021-05-18T09:56:00Z">
          <w:r w:rsidDel="00996D87">
            <w:rPr>
              <w:noProof/>
            </w:rPr>
            <w:delText xml:space="preserve"> </w:delText>
          </w:r>
        </w:del>
      </w:ins>
      <w:ins w:id="27458" w:author="Fegie" w:date="2021-05-02T16:22:00Z">
        <w:del w:id="27459" w:author="家榮 張" w:date="2021-05-18T09:56:00Z">
          <w:r w:rsidR="00D22E5C" w:rsidDel="00996D87">
            <w:rPr>
              <w:noProof/>
            </w:rPr>
            <w:drawing>
              <wp:inline distT="0" distB="0" distL="0" distR="0" wp14:anchorId="561F3F64" wp14:editId="3C15DD1F">
                <wp:extent cx="6479540" cy="3919855"/>
                <wp:effectExtent l="0" t="0" r="0" b="0"/>
                <wp:docPr id="85" name="圖片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3919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16B701A5" w14:textId="206C2676" w:rsidR="00D04096" w:rsidDel="00996D87" w:rsidRDefault="00D04096">
      <w:pPr>
        <w:pStyle w:val="15"/>
        <w:rPr>
          <w:ins w:id="27460" w:author="Fegie" w:date="2021-05-02T00:09:00Z"/>
          <w:del w:id="27461" w:author="家榮 張" w:date="2021-05-18T09:56:00Z"/>
        </w:rPr>
        <w:pPrChange w:id="27462" w:author="家榮 張" w:date="2021-05-18T09:56:00Z">
          <w:pPr>
            <w:pStyle w:val="a"/>
            <w:numPr>
              <w:numId w:val="55"/>
            </w:numPr>
            <w:tabs>
              <w:tab w:val="clear" w:pos="1559"/>
            </w:tabs>
            <w:spacing w:before="0"/>
            <w:ind w:left="1418" w:hanging="480"/>
          </w:pPr>
        </w:pPrChange>
      </w:pPr>
      <w:ins w:id="27463" w:author="Fegie" w:date="2021-05-02T00:09:00Z">
        <w:del w:id="27464" w:author="家榮 張" w:date="2021-05-18T09:56:00Z">
          <w:r w:rsidDel="00996D87">
            <w:rPr>
              <w:rFonts w:hint="eastAsia"/>
            </w:rPr>
            <w:delText>輸入畫面</w:delText>
          </w:r>
          <w:r w:rsidDel="00996D87">
            <w:rPr>
              <w:rFonts w:hint="eastAsia"/>
              <w:lang w:eastAsia="zh-HK"/>
            </w:rPr>
            <w:delText>按鈕</w:delText>
          </w:r>
          <w:r w:rsidDel="00996D87">
            <w:rPr>
              <w:rFonts w:hint="eastAsia"/>
            </w:rPr>
            <w:delText>說明</w:delText>
          </w:r>
        </w:del>
      </w:ins>
    </w:p>
    <w:p w14:paraId="05C6E240" w14:textId="700C4F5C" w:rsidR="00D04096" w:rsidDel="00996D87" w:rsidRDefault="00D04096">
      <w:pPr>
        <w:pStyle w:val="15"/>
        <w:rPr>
          <w:ins w:id="27465" w:author="Fegie" w:date="2021-05-02T00:09:00Z"/>
          <w:del w:id="27466" w:author="家榮 張" w:date="2021-05-18T09:56:00Z"/>
        </w:rPr>
        <w:pPrChange w:id="27467" w:author="家榮 張" w:date="2021-05-18T09:56:00Z">
          <w:pPr/>
        </w:pPrChange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D04096" w:rsidDel="00996D87" w14:paraId="19BC2466" w14:textId="7BCD9331" w:rsidTr="001B4B49">
        <w:trPr>
          <w:ins w:id="27468" w:author="Fegie" w:date="2021-05-02T00:09:00Z"/>
          <w:del w:id="27469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9E2536B" w14:textId="6E9EB8B3" w:rsidR="00D04096" w:rsidDel="00996D87" w:rsidRDefault="00D04096">
            <w:pPr>
              <w:pStyle w:val="15"/>
              <w:rPr>
                <w:ins w:id="27470" w:author="Fegie" w:date="2021-05-02T00:09:00Z"/>
                <w:del w:id="27471" w:author="家榮 張" w:date="2021-05-18T09:56:00Z"/>
              </w:rPr>
              <w:pPrChange w:id="27472" w:author="家榮 張" w:date="2021-05-18T09:56:00Z">
                <w:pPr>
                  <w:jc w:val="center"/>
                </w:pPr>
              </w:pPrChange>
            </w:pPr>
            <w:ins w:id="27473" w:author="Fegie" w:date="2021-05-02T00:09:00Z">
              <w:del w:id="27474" w:author="家榮 張" w:date="2021-05-18T09:56:00Z">
                <w:r w:rsidDel="00996D87">
                  <w:rPr>
                    <w:rFonts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AA7031E" w14:textId="30D77975" w:rsidR="00D04096" w:rsidDel="00996D87" w:rsidRDefault="00D04096">
            <w:pPr>
              <w:pStyle w:val="15"/>
              <w:rPr>
                <w:ins w:id="27475" w:author="Fegie" w:date="2021-05-02T00:09:00Z"/>
                <w:del w:id="27476" w:author="家榮 張" w:date="2021-05-18T09:56:00Z"/>
              </w:rPr>
              <w:pPrChange w:id="27477" w:author="家榮 張" w:date="2021-05-18T09:56:00Z">
                <w:pPr>
                  <w:jc w:val="center"/>
                </w:pPr>
              </w:pPrChange>
            </w:pPr>
            <w:ins w:id="27478" w:author="Fegie" w:date="2021-05-02T00:09:00Z">
              <w:del w:id="27479" w:author="家榮 張" w:date="2021-05-18T09:56:00Z">
                <w:r w:rsidDel="00996D87">
                  <w:rPr>
                    <w:rFonts w:hint="eastAsia"/>
                    <w:lang w:eastAsia="zh-HK"/>
                  </w:rPr>
                  <w:delText>按鈕名稱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42F682C" w14:textId="2A1ED491" w:rsidR="00D04096" w:rsidDel="00996D87" w:rsidRDefault="00D04096">
            <w:pPr>
              <w:pStyle w:val="15"/>
              <w:rPr>
                <w:ins w:id="27480" w:author="Fegie" w:date="2021-05-02T00:09:00Z"/>
                <w:del w:id="27481" w:author="家榮 張" w:date="2021-05-18T09:56:00Z"/>
              </w:rPr>
              <w:pPrChange w:id="27482" w:author="家榮 張" w:date="2021-05-18T09:56:00Z">
                <w:pPr>
                  <w:jc w:val="center"/>
                </w:pPr>
              </w:pPrChange>
            </w:pPr>
            <w:ins w:id="27483" w:author="Fegie" w:date="2021-05-02T00:09:00Z">
              <w:del w:id="27484" w:author="家榮 張" w:date="2021-05-18T09:56:00Z">
                <w:r w:rsidDel="00996D87">
                  <w:rPr>
                    <w:rFonts w:hint="eastAsia"/>
                    <w:lang w:eastAsia="zh-HK"/>
                  </w:rPr>
                  <w:delText>功能說明</w:delText>
                </w:r>
              </w:del>
            </w:ins>
          </w:p>
        </w:tc>
      </w:tr>
      <w:tr w:rsidR="00D04096" w:rsidDel="00996D87" w14:paraId="693FB21A" w14:textId="258525AD" w:rsidTr="001B4B49">
        <w:trPr>
          <w:ins w:id="27485" w:author="Fegie" w:date="2021-05-02T00:09:00Z"/>
          <w:del w:id="27486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D0A4F" w14:textId="1CCF625B" w:rsidR="00D04096" w:rsidDel="00996D87" w:rsidRDefault="00D04096">
            <w:pPr>
              <w:pStyle w:val="15"/>
              <w:rPr>
                <w:ins w:id="27487" w:author="Fegie" w:date="2021-05-02T00:09:00Z"/>
                <w:del w:id="27488" w:author="家榮 張" w:date="2021-05-18T09:56:00Z"/>
                <w:lang w:eastAsia="zh-HK"/>
              </w:rPr>
              <w:pPrChange w:id="27489" w:author="家榮 張" w:date="2021-05-18T09:56:00Z">
                <w:pPr>
                  <w:jc w:val="center"/>
                </w:pPr>
              </w:pPrChange>
            </w:pPr>
            <w:ins w:id="27490" w:author="Fegie" w:date="2021-05-02T00:09:00Z">
              <w:del w:id="27491" w:author="家榮 張" w:date="2021-05-18T09:56:00Z">
                <w:r w:rsidDel="00996D87">
                  <w:rPr>
                    <w:rFonts w:hint="eastAsia"/>
                  </w:rPr>
                  <w:delText>1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16DD1" w14:textId="35B59D28" w:rsidR="00D04096" w:rsidDel="00996D87" w:rsidRDefault="00D04096">
            <w:pPr>
              <w:pStyle w:val="15"/>
              <w:rPr>
                <w:ins w:id="27492" w:author="Fegie" w:date="2021-05-02T00:09:00Z"/>
                <w:del w:id="27493" w:author="家榮 張" w:date="2021-05-18T09:56:00Z"/>
                <w:lang w:eastAsia="zh-HK"/>
              </w:rPr>
              <w:pPrChange w:id="27494" w:author="家榮 張" w:date="2021-05-18T09:56:00Z">
                <w:pPr/>
              </w:pPrChange>
            </w:pPr>
            <w:ins w:id="27495" w:author="Fegie" w:date="2021-05-02T00:09:00Z">
              <w:del w:id="27496" w:author="家榮 張" w:date="2021-05-18T09:56:00Z">
                <w:r w:rsidDel="00996D87">
                  <w:rPr>
                    <w:rFonts w:hint="eastAsia"/>
                    <w:lang w:eastAsia="zh-HK"/>
                  </w:rPr>
                  <w:delText>新增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E9ABB" w14:textId="337F2F9A" w:rsidR="00D04096" w:rsidDel="00996D87" w:rsidRDefault="00D04096">
            <w:pPr>
              <w:pStyle w:val="15"/>
              <w:rPr>
                <w:ins w:id="27497" w:author="Fegie" w:date="2021-05-02T00:09:00Z"/>
                <w:del w:id="27498" w:author="家榮 張" w:date="2021-05-18T09:56:00Z"/>
                <w:lang w:eastAsia="zh-HK"/>
              </w:rPr>
              <w:pPrChange w:id="27499" w:author="家榮 張" w:date="2021-05-18T09:56:00Z">
                <w:pPr/>
              </w:pPrChange>
            </w:pPr>
            <w:ins w:id="27500" w:author="Fegie" w:date="2021-05-02T00:09:00Z">
              <w:del w:id="27501" w:author="家榮 張" w:date="2021-05-18T09:56:00Z">
                <w:r w:rsidDel="00996D87">
                  <w:rPr>
                    <w:rFonts w:hint="eastAsia"/>
                  </w:rPr>
                  <w:delText>1.【</w:delText>
                </w:r>
              </w:del>
            </w:ins>
            <w:ins w:id="27502" w:author="Fegie" w:date="2021-05-02T16:22:00Z">
              <w:del w:id="27503" w:author="家榮 張" w:date="2021-05-18T09:56:00Z">
                <w:r w:rsidR="00D22E5C" w:rsidDel="00996D87">
                  <w:rPr>
                    <w:rFonts w:hint="eastAsia"/>
                  </w:rPr>
                  <w:delText xml:space="preserve">L1906 </w:delText>
                </w:r>
                <w:r w:rsidR="00D22E5C" w:rsidDel="00996D87">
                  <w:rPr>
                    <w:rFonts w:hint="eastAsia"/>
                    <w:lang w:eastAsia="zh-HK"/>
                  </w:rPr>
                  <w:delText>關聯戶資料查詢</w:delText>
                </w:r>
              </w:del>
            </w:ins>
            <w:ins w:id="27504" w:author="Fegie" w:date="2021-05-02T00:09:00Z">
              <w:del w:id="27505" w:author="家榮 張" w:date="2021-05-18T09:56:00Z">
                <w:r w:rsidDel="00996D87">
                  <w:rPr>
                    <w:rFonts w:hint="eastAsia"/>
                  </w:rPr>
                  <w:delText>】</w:delText>
                </w:r>
                <w:r w:rsidDel="00996D87">
                  <w:rPr>
                    <w:rFonts w:hint="eastAsia"/>
                    <w:lang w:eastAsia="zh-HK"/>
                  </w:rPr>
                  <w:delText>功能</w:delText>
                </w:r>
                <w:r w:rsidDel="00996D87">
                  <w:rPr>
                    <w:rFonts w:hint="eastAsia"/>
                  </w:rPr>
                  <w:delText>點「</w:delText>
                </w:r>
                <w:r w:rsidDel="00996D87">
                  <w:rPr>
                    <w:rFonts w:hint="eastAsia"/>
                    <w:lang w:eastAsia="zh-HK"/>
                  </w:rPr>
                  <w:delText>新增</w:delText>
                </w:r>
                <w:r w:rsidDel="00996D87">
                  <w:rPr>
                    <w:rFonts w:hint="eastAsia"/>
                  </w:rPr>
                  <w:delText>」</w:delText>
                </w:r>
                <w:r w:rsidDel="00996D87">
                  <w:rPr>
                    <w:rFonts w:hint="eastAsia"/>
                    <w:lang w:eastAsia="zh-HK"/>
                  </w:rPr>
                  <w:delText>時顯示</w:delText>
                </w:r>
                <w:r w:rsidDel="00996D87">
                  <w:rPr>
                    <w:rFonts w:hint="eastAsia"/>
                  </w:rPr>
                  <w:delText>。</w:delText>
                </w:r>
              </w:del>
            </w:ins>
          </w:p>
          <w:p w14:paraId="6272CD6D" w14:textId="71A01651" w:rsidR="00D04096" w:rsidDel="00996D87" w:rsidRDefault="00D04096">
            <w:pPr>
              <w:pStyle w:val="15"/>
              <w:rPr>
                <w:ins w:id="27506" w:author="Fegie" w:date="2021-05-02T00:09:00Z"/>
                <w:del w:id="27507" w:author="家榮 張" w:date="2021-05-18T09:56:00Z"/>
                <w:lang w:eastAsia="zh-HK"/>
              </w:rPr>
              <w:pPrChange w:id="27508" w:author="家榮 張" w:date="2021-05-18T09:56:00Z">
                <w:pPr/>
              </w:pPrChange>
            </w:pPr>
            <w:ins w:id="27509" w:author="Fegie" w:date="2021-05-02T00:09:00Z">
              <w:del w:id="27510" w:author="家榮 張" w:date="2021-05-18T09:56:00Z">
                <w:r w:rsidDel="00996D87">
                  <w:rPr>
                    <w:rFonts w:hint="eastAsia"/>
                  </w:rPr>
                  <w:delText>2.</w:delText>
                </w:r>
                <w:r w:rsidDel="00996D87">
                  <w:rPr>
                    <w:rFonts w:hint="eastAsia"/>
                    <w:lang w:eastAsia="zh-HK"/>
                  </w:rPr>
                  <w:delText>執行新增</w:delText>
                </w:r>
              </w:del>
            </w:ins>
            <w:ins w:id="27511" w:author="Fegie" w:date="2021-05-02T16:22:00Z">
              <w:del w:id="27512" w:author="家榮 張" w:date="2021-05-18T09:56:00Z">
                <w:r w:rsidR="00D22E5C" w:rsidDel="00996D87">
                  <w:rPr>
                    <w:rFonts w:hint="eastAsia"/>
                    <w:lang w:eastAsia="zh-HK"/>
                  </w:rPr>
                  <w:delText>客戶關聯戶</w:delText>
                </w:r>
              </w:del>
            </w:ins>
            <w:ins w:id="27513" w:author="Fegie" w:date="2021-05-02T00:09:00Z">
              <w:del w:id="27514" w:author="家榮 張" w:date="2021-05-18T09:56:00Z">
                <w:r w:rsidDel="00996D87">
                  <w:rPr>
                    <w:rFonts w:hint="eastAsia"/>
                    <w:lang w:eastAsia="zh-HK"/>
                  </w:rPr>
                  <w:delText>資料</w:delText>
                </w:r>
                <w:r w:rsidDel="00996D87">
                  <w:rPr>
                    <w:rFonts w:hint="eastAsia"/>
                  </w:rPr>
                  <w:delText>。</w:delText>
                </w:r>
              </w:del>
            </w:ins>
          </w:p>
        </w:tc>
      </w:tr>
      <w:tr w:rsidR="00D04096" w:rsidDel="00996D87" w14:paraId="74A4DB9F" w14:textId="3D35021A" w:rsidTr="001B4B49">
        <w:trPr>
          <w:ins w:id="27515" w:author="Fegie" w:date="2021-05-02T00:09:00Z"/>
          <w:del w:id="27516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071AD" w14:textId="142C0741" w:rsidR="00D04096" w:rsidDel="00996D87" w:rsidRDefault="00D04096">
            <w:pPr>
              <w:pStyle w:val="15"/>
              <w:rPr>
                <w:ins w:id="27517" w:author="Fegie" w:date="2021-05-02T00:09:00Z"/>
                <w:del w:id="27518" w:author="家榮 張" w:date="2021-05-18T09:56:00Z"/>
              </w:rPr>
              <w:pPrChange w:id="27519" w:author="家榮 張" w:date="2021-05-18T09:56:00Z">
                <w:pPr>
                  <w:jc w:val="center"/>
                </w:pPr>
              </w:pPrChange>
            </w:pPr>
            <w:ins w:id="27520" w:author="Fegie" w:date="2021-05-02T00:09:00Z">
              <w:del w:id="27521" w:author="家榮 張" w:date="2021-05-18T09:56:00Z">
                <w:r w:rsidDel="00996D87">
                  <w:rPr>
                    <w:rFonts w:hint="eastAsia"/>
                  </w:rPr>
                  <w:delText>2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5D8B4" w14:textId="58665617" w:rsidR="00D04096" w:rsidDel="00996D87" w:rsidRDefault="00D04096">
            <w:pPr>
              <w:pStyle w:val="15"/>
              <w:rPr>
                <w:ins w:id="27522" w:author="Fegie" w:date="2021-05-02T00:09:00Z"/>
                <w:del w:id="27523" w:author="家榮 張" w:date="2021-05-18T09:56:00Z"/>
                <w:lang w:eastAsia="zh-HK"/>
              </w:rPr>
              <w:pPrChange w:id="27524" w:author="家榮 張" w:date="2021-05-18T09:56:00Z">
                <w:pPr/>
              </w:pPrChange>
            </w:pPr>
            <w:ins w:id="27525" w:author="Fegie" w:date="2021-05-02T00:09:00Z">
              <w:del w:id="27526" w:author="家榮 張" w:date="2021-05-18T09:56:00Z">
                <w:r w:rsidDel="00996D87">
                  <w:rPr>
                    <w:rFonts w:hint="eastAsia"/>
                    <w:lang w:eastAsia="zh-HK"/>
                  </w:rPr>
                  <w:delText>修改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76FF1" w14:textId="42A84DE9" w:rsidR="00D04096" w:rsidDel="00996D87" w:rsidRDefault="00D04096">
            <w:pPr>
              <w:pStyle w:val="15"/>
              <w:rPr>
                <w:ins w:id="27527" w:author="Fegie" w:date="2021-05-02T00:09:00Z"/>
                <w:del w:id="27528" w:author="家榮 張" w:date="2021-05-18T09:56:00Z"/>
                <w:lang w:eastAsia="zh-HK"/>
              </w:rPr>
              <w:pPrChange w:id="27529" w:author="家榮 張" w:date="2021-05-18T09:56:00Z">
                <w:pPr/>
              </w:pPrChange>
            </w:pPr>
            <w:ins w:id="27530" w:author="Fegie" w:date="2021-05-02T00:09:00Z">
              <w:del w:id="27531" w:author="家榮 張" w:date="2021-05-18T09:56:00Z">
                <w:r w:rsidDel="00996D87">
                  <w:rPr>
                    <w:rFonts w:hint="eastAsia"/>
                  </w:rPr>
                  <w:delText>1.【</w:delText>
                </w:r>
              </w:del>
            </w:ins>
            <w:ins w:id="27532" w:author="Fegie" w:date="2021-05-02T16:22:00Z">
              <w:del w:id="27533" w:author="家榮 張" w:date="2021-05-18T09:56:00Z">
                <w:r w:rsidR="00D22E5C" w:rsidDel="00996D87">
                  <w:rPr>
                    <w:rFonts w:hint="eastAsia"/>
                  </w:rPr>
                  <w:delText xml:space="preserve">L1906 </w:delText>
                </w:r>
                <w:r w:rsidR="00D22E5C" w:rsidDel="00996D87">
                  <w:rPr>
                    <w:rFonts w:hint="eastAsia"/>
                    <w:lang w:eastAsia="zh-HK"/>
                  </w:rPr>
                  <w:delText>關聯戶資料查詢</w:delText>
                </w:r>
              </w:del>
            </w:ins>
            <w:ins w:id="27534" w:author="Fegie" w:date="2021-05-02T00:09:00Z">
              <w:del w:id="27535" w:author="家榮 張" w:date="2021-05-18T09:56:00Z">
                <w:r w:rsidDel="00996D87">
                  <w:rPr>
                    <w:rFonts w:hint="eastAsia"/>
                  </w:rPr>
                  <w:delText>】</w:delText>
                </w:r>
                <w:r w:rsidDel="00996D87">
                  <w:rPr>
                    <w:rFonts w:hint="eastAsia"/>
                    <w:lang w:eastAsia="zh-HK"/>
                  </w:rPr>
                  <w:delText>功能</w:delText>
                </w:r>
                <w:r w:rsidDel="00996D87">
                  <w:rPr>
                    <w:rFonts w:hint="eastAsia"/>
                  </w:rPr>
                  <w:delText>點「</w:delText>
                </w:r>
                <w:r w:rsidDel="00996D87">
                  <w:rPr>
                    <w:rFonts w:hint="eastAsia"/>
                    <w:lang w:eastAsia="zh-HK"/>
                  </w:rPr>
                  <w:delText>修改</w:delText>
                </w:r>
                <w:r w:rsidDel="00996D87">
                  <w:rPr>
                    <w:rFonts w:hint="eastAsia"/>
                  </w:rPr>
                  <w:delText>」</w:delText>
                </w:r>
                <w:r w:rsidDel="00996D87">
                  <w:rPr>
                    <w:rFonts w:hint="eastAsia"/>
                    <w:lang w:eastAsia="zh-HK"/>
                  </w:rPr>
                  <w:delText>時顯示</w:delText>
                </w:r>
                <w:r w:rsidDel="00996D87">
                  <w:rPr>
                    <w:rFonts w:hint="eastAsia"/>
                  </w:rPr>
                  <w:delText>。</w:delText>
                </w:r>
              </w:del>
            </w:ins>
          </w:p>
          <w:p w14:paraId="471E68BC" w14:textId="7E4F246A" w:rsidR="00D04096" w:rsidDel="00996D87" w:rsidRDefault="00D04096">
            <w:pPr>
              <w:pStyle w:val="15"/>
              <w:rPr>
                <w:ins w:id="27536" w:author="Fegie" w:date="2021-05-02T00:09:00Z"/>
                <w:del w:id="27537" w:author="家榮 張" w:date="2021-05-18T09:56:00Z"/>
                <w:lang w:eastAsia="zh-HK"/>
              </w:rPr>
              <w:pPrChange w:id="27538" w:author="家榮 張" w:date="2021-05-18T09:56:00Z">
                <w:pPr/>
              </w:pPrChange>
            </w:pPr>
            <w:ins w:id="27539" w:author="Fegie" w:date="2021-05-02T00:09:00Z">
              <w:del w:id="27540" w:author="家榮 張" w:date="2021-05-18T09:56:00Z">
                <w:r w:rsidDel="00996D87">
                  <w:rPr>
                    <w:rFonts w:hint="eastAsia"/>
                  </w:rPr>
                  <w:delText>2.</w:delText>
                </w:r>
                <w:r w:rsidDel="00996D87">
                  <w:rPr>
                    <w:rFonts w:hint="eastAsia"/>
                    <w:lang w:eastAsia="zh-HK"/>
                  </w:rPr>
                  <w:delText>功能修改時顯示</w:delText>
                </w:r>
                <w:r w:rsidDel="00996D87">
                  <w:rPr>
                    <w:rFonts w:hint="eastAsia"/>
                  </w:rPr>
                  <w:delText>,</w:delText>
                </w:r>
                <w:r w:rsidDel="00996D87">
                  <w:rPr>
                    <w:rFonts w:hint="eastAsia"/>
                    <w:lang w:eastAsia="zh-HK"/>
                  </w:rPr>
                  <w:delText>執行修改</w:delText>
                </w:r>
              </w:del>
            </w:ins>
            <w:ins w:id="27541" w:author="Fegie" w:date="2021-05-02T16:22:00Z">
              <w:del w:id="27542" w:author="家榮 張" w:date="2021-05-18T09:56:00Z">
                <w:r w:rsidR="00D22E5C" w:rsidDel="00996D87">
                  <w:rPr>
                    <w:rFonts w:hint="eastAsia"/>
                    <w:lang w:eastAsia="zh-HK"/>
                  </w:rPr>
                  <w:delText>客戶關聯戶</w:delText>
                </w:r>
              </w:del>
            </w:ins>
            <w:ins w:id="27543" w:author="Fegie" w:date="2021-05-02T00:09:00Z">
              <w:del w:id="27544" w:author="家榮 張" w:date="2021-05-18T09:56:00Z">
                <w:r w:rsidDel="00996D87">
                  <w:rPr>
                    <w:rFonts w:hint="eastAsia"/>
                    <w:lang w:eastAsia="zh-HK"/>
                  </w:rPr>
                  <w:delText>資料</w:delText>
                </w:r>
              </w:del>
            </w:ins>
          </w:p>
        </w:tc>
      </w:tr>
      <w:tr w:rsidR="00D04096" w:rsidDel="00996D87" w14:paraId="057CA358" w14:textId="44CE00CD" w:rsidTr="001B4B49">
        <w:trPr>
          <w:ins w:id="27545" w:author="Fegie" w:date="2021-05-02T00:09:00Z"/>
          <w:del w:id="27546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BB469" w14:textId="182A5F07" w:rsidR="00D04096" w:rsidDel="00996D87" w:rsidRDefault="00D22E5C">
            <w:pPr>
              <w:pStyle w:val="15"/>
              <w:rPr>
                <w:ins w:id="27547" w:author="Fegie" w:date="2021-05-02T00:09:00Z"/>
                <w:del w:id="27548" w:author="家榮 張" w:date="2021-05-18T09:56:00Z"/>
              </w:rPr>
              <w:pPrChange w:id="27549" w:author="家榮 張" w:date="2021-05-18T09:56:00Z">
                <w:pPr>
                  <w:jc w:val="center"/>
                </w:pPr>
              </w:pPrChange>
            </w:pPr>
            <w:ins w:id="27550" w:author="Fegie" w:date="2021-05-02T16:22:00Z">
              <w:del w:id="27551" w:author="家榮 張" w:date="2021-05-18T09:56:00Z">
                <w:r w:rsidDel="00996D87">
                  <w:rPr>
                    <w:rFonts w:hint="eastAsia"/>
                  </w:rPr>
                  <w:delText>3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4D69E" w14:textId="1C612394" w:rsidR="00D04096" w:rsidDel="00996D87" w:rsidRDefault="00D04096">
            <w:pPr>
              <w:pStyle w:val="15"/>
              <w:rPr>
                <w:ins w:id="27552" w:author="Fegie" w:date="2021-05-02T00:09:00Z"/>
                <w:del w:id="27553" w:author="家榮 張" w:date="2021-05-18T09:56:00Z"/>
                <w:lang w:eastAsia="zh-HK"/>
              </w:rPr>
              <w:pPrChange w:id="27554" w:author="家榮 張" w:date="2021-05-18T09:56:00Z">
                <w:pPr/>
              </w:pPrChange>
            </w:pPr>
            <w:ins w:id="27555" w:author="Fegie" w:date="2021-05-02T00:09:00Z">
              <w:del w:id="27556" w:author="家榮 張" w:date="2021-05-18T09:56:00Z">
                <w:r w:rsidDel="00996D87">
                  <w:rPr>
                    <w:rFonts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A4743" w14:textId="3FB95A67" w:rsidR="00D04096" w:rsidDel="00996D87" w:rsidRDefault="00D04096">
            <w:pPr>
              <w:pStyle w:val="15"/>
              <w:rPr>
                <w:ins w:id="27557" w:author="Fegie" w:date="2021-05-02T00:09:00Z"/>
                <w:del w:id="27558" w:author="家榮 張" w:date="2021-05-18T09:56:00Z"/>
                <w:lang w:eastAsia="zh-HK"/>
              </w:rPr>
              <w:pPrChange w:id="27559" w:author="家榮 張" w:date="2021-05-18T09:56:00Z">
                <w:pPr/>
              </w:pPrChange>
            </w:pPr>
            <w:ins w:id="27560" w:author="Fegie" w:date="2021-05-02T00:09:00Z">
              <w:del w:id="27561" w:author="家榮 張" w:date="2021-05-18T09:56:00Z">
                <w:r w:rsidDel="00996D87">
                  <w:rPr>
                    <w:rFonts w:hint="eastAsia"/>
                    <w:lang w:eastAsia="zh-HK"/>
                  </w:rPr>
                  <w:delText>關閉此查詢畫面</w:delText>
                </w:r>
              </w:del>
            </w:ins>
          </w:p>
        </w:tc>
      </w:tr>
      <w:tr w:rsidR="00D04096" w:rsidDel="00996D87" w14:paraId="7B15E8F3" w14:textId="2800F5AA" w:rsidTr="001B4B49">
        <w:trPr>
          <w:ins w:id="27562" w:author="Fegie" w:date="2021-05-02T00:09:00Z"/>
          <w:del w:id="27563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31DD2" w14:textId="0EA7299B" w:rsidR="00D04096" w:rsidDel="00996D87" w:rsidRDefault="00D22E5C">
            <w:pPr>
              <w:pStyle w:val="15"/>
              <w:rPr>
                <w:ins w:id="27564" w:author="Fegie" w:date="2021-05-02T00:09:00Z"/>
                <w:del w:id="27565" w:author="家榮 張" w:date="2021-05-18T09:56:00Z"/>
              </w:rPr>
              <w:pPrChange w:id="27566" w:author="家榮 張" w:date="2021-05-18T09:56:00Z">
                <w:pPr>
                  <w:jc w:val="center"/>
                </w:pPr>
              </w:pPrChange>
            </w:pPr>
            <w:ins w:id="27567" w:author="Fegie" w:date="2021-05-02T16:22:00Z">
              <w:del w:id="27568" w:author="家榮 張" w:date="2021-05-18T09:56:00Z">
                <w:r w:rsidDel="00996D87">
                  <w:rPr>
                    <w:rFonts w:hint="eastAsia"/>
                  </w:rPr>
                  <w:delText>4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BB344" w14:textId="50543EE3" w:rsidR="00D04096" w:rsidDel="00996D87" w:rsidRDefault="00D04096">
            <w:pPr>
              <w:pStyle w:val="15"/>
              <w:rPr>
                <w:ins w:id="27569" w:author="Fegie" w:date="2021-05-02T00:09:00Z"/>
                <w:del w:id="27570" w:author="家榮 張" w:date="2021-05-18T09:56:00Z"/>
                <w:lang w:eastAsia="zh-HK"/>
              </w:rPr>
              <w:pPrChange w:id="27571" w:author="家榮 張" w:date="2021-05-18T09:56:00Z">
                <w:pPr/>
              </w:pPrChange>
            </w:pPr>
            <w:ins w:id="27572" w:author="Fegie" w:date="2021-05-02T00:09:00Z">
              <w:del w:id="27573" w:author="家榮 張" w:date="2021-05-18T09:56:00Z">
                <w:r w:rsidDel="00996D87">
                  <w:rPr>
                    <w:rFonts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91776" w14:textId="29366D04" w:rsidR="00D04096" w:rsidDel="00996D87" w:rsidRDefault="00D04096">
            <w:pPr>
              <w:pStyle w:val="15"/>
              <w:rPr>
                <w:ins w:id="27574" w:author="Fegie" w:date="2021-05-02T00:09:00Z"/>
                <w:del w:id="27575" w:author="家榮 張" w:date="2021-05-18T09:56:00Z"/>
                <w:lang w:eastAsia="zh-HK"/>
              </w:rPr>
              <w:pPrChange w:id="27576" w:author="家榮 張" w:date="2021-05-18T09:56:00Z">
                <w:pPr/>
              </w:pPrChange>
            </w:pPr>
            <w:ins w:id="27577" w:author="Fegie" w:date="2021-05-02T00:09:00Z">
              <w:del w:id="27578" w:author="家榮 張" w:date="2021-05-18T09:56:00Z">
                <w:r w:rsidDel="00996D87">
                  <w:rPr>
                    <w:rFonts w:hint="eastAsia"/>
                    <w:lang w:eastAsia="zh-HK"/>
                  </w:rPr>
                  <w:delText>功能新增且交易成功時顯示</w:delText>
                </w:r>
                <w:r w:rsidDel="00996D87">
                  <w:rPr>
                    <w:rFonts w:hint="eastAsia"/>
                  </w:rPr>
                  <w:delText>,</w:delText>
                </w:r>
                <w:r w:rsidDel="00996D87">
                  <w:rPr>
                    <w:rFonts w:hint="eastAsia"/>
                    <w:lang w:eastAsia="zh-HK"/>
                  </w:rPr>
                  <w:delText>重新輸入另一筆</w:delText>
                </w:r>
              </w:del>
            </w:ins>
            <w:ins w:id="27579" w:author="Fegie" w:date="2021-05-04T16:18:00Z">
              <w:del w:id="27580" w:author="家榮 張" w:date="2021-05-18T09:56:00Z">
                <w:r w:rsidR="00056590" w:rsidDel="00996D87">
                  <w:rPr>
                    <w:rFonts w:hint="eastAsia"/>
                    <w:lang w:eastAsia="zh-HK"/>
                  </w:rPr>
                  <w:delText>關聯戶</w:delText>
                </w:r>
              </w:del>
            </w:ins>
            <w:ins w:id="27581" w:author="Fegie" w:date="2021-05-02T00:09:00Z">
              <w:del w:id="27582" w:author="家榮 張" w:date="2021-05-18T09:56:00Z">
                <w:r w:rsidDel="00996D87">
                  <w:rPr>
                    <w:rFonts w:hint="eastAsia"/>
                    <w:lang w:eastAsia="zh-HK"/>
                  </w:rPr>
                  <w:delText>資料</w:delText>
                </w:r>
              </w:del>
            </w:ins>
          </w:p>
        </w:tc>
      </w:tr>
    </w:tbl>
    <w:p w14:paraId="12969F60" w14:textId="47DD51F9" w:rsidR="00D04096" w:rsidDel="00996D87" w:rsidRDefault="00D04096">
      <w:pPr>
        <w:pStyle w:val="15"/>
        <w:rPr>
          <w:ins w:id="27583" w:author="Fegie" w:date="2021-05-02T00:09:00Z"/>
          <w:del w:id="27584" w:author="家榮 張" w:date="2021-05-18T09:56:00Z"/>
        </w:rPr>
        <w:pPrChange w:id="27585" w:author="家榮 張" w:date="2021-05-18T09:56:00Z">
          <w:pPr/>
        </w:pPrChange>
      </w:pPr>
    </w:p>
    <w:p w14:paraId="376CEB56" w14:textId="319773D5" w:rsidR="00D04096" w:rsidDel="00996D87" w:rsidRDefault="00D04096">
      <w:pPr>
        <w:pStyle w:val="15"/>
        <w:rPr>
          <w:ins w:id="27586" w:author="Fegie" w:date="2021-05-02T00:09:00Z"/>
          <w:del w:id="27587" w:author="家榮 張" w:date="2021-05-18T09:56:00Z"/>
        </w:rPr>
        <w:pPrChange w:id="27588" w:author="家榮 張" w:date="2021-05-18T09:56:00Z">
          <w:pPr>
            <w:pStyle w:val="15"/>
            <w:numPr>
              <w:numId w:val="55"/>
            </w:numPr>
            <w:ind w:left="1418"/>
          </w:pPr>
        </w:pPrChange>
      </w:pPr>
      <w:ins w:id="27589" w:author="Fegie" w:date="2021-05-02T00:09:00Z">
        <w:del w:id="27590" w:author="家榮 張" w:date="2021-05-18T09:56:00Z">
          <w:r w:rsidDel="00996D87">
            <w:rPr>
              <w:rFonts w:hint="eastAsia"/>
            </w:rPr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27591" w:author="st1" w:date="2021-05-06T10:56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546"/>
        <w:gridCol w:w="545"/>
        <w:gridCol w:w="971"/>
        <w:gridCol w:w="545"/>
        <w:gridCol w:w="3302"/>
        <w:gridCol w:w="545"/>
        <w:gridCol w:w="652"/>
        <w:gridCol w:w="3314"/>
        <w:tblGridChange w:id="27592">
          <w:tblGrid>
            <w:gridCol w:w="464"/>
            <w:gridCol w:w="82"/>
            <w:gridCol w:w="430"/>
            <w:gridCol w:w="115"/>
            <w:gridCol w:w="971"/>
            <w:gridCol w:w="210"/>
            <w:gridCol w:w="335"/>
            <w:gridCol w:w="157"/>
            <w:gridCol w:w="2916"/>
            <w:gridCol w:w="229"/>
            <w:gridCol w:w="239"/>
            <w:gridCol w:w="306"/>
            <w:gridCol w:w="270"/>
            <w:gridCol w:w="382"/>
            <w:gridCol w:w="3314"/>
          </w:tblGrid>
        </w:tblGridChange>
      </w:tblGrid>
      <w:tr w:rsidR="00DA5E5B" w:rsidDel="00996D87" w14:paraId="11C9FEE0" w14:textId="108FDA4F" w:rsidTr="00047BAE">
        <w:trPr>
          <w:trHeight w:val="388"/>
          <w:tblHeader/>
          <w:jc w:val="center"/>
          <w:ins w:id="27593" w:author="Fegie" w:date="2021-05-02T00:09:00Z"/>
          <w:del w:id="27594" w:author="家榮 張" w:date="2021-05-18T09:56:00Z"/>
          <w:trPrChange w:id="27595" w:author="st1" w:date="2021-05-06T10:56:00Z">
            <w:trPr>
              <w:trHeight w:val="388"/>
              <w:jc w:val="center"/>
            </w:trPr>
          </w:trPrChange>
        </w:trPr>
        <w:tc>
          <w:tcPr>
            <w:tcW w:w="46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7596" w:author="st1" w:date="2021-05-06T10:56:00Z">
              <w:tcPr>
                <w:tcW w:w="464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88D0454" w14:textId="28B27CB2" w:rsidR="00D04096" w:rsidDel="00996D87" w:rsidRDefault="00D04096">
            <w:pPr>
              <w:pStyle w:val="15"/>
              <w:rPr>
                <w:ins w:id="27597" w:author="Fegie" w:date="2021-05-02T00:09:00Z"/>
                <w:del w:id="27598" w:author="家榮 張" w:date="2021-05-18T09:56:00Z"/>
              </w:rPr>
              <w:pPrChange w:id="27599" w:author="家榮 張" w:date="2021-05-18T09:56:00Z">
                <w:pPr/>
              </w:pPrChange>
            </w:pPr>
            <w:ins w:id="27600" w:author="Fegie" w:date="2021-05-02T00:09:00Z">
              <w:del w:id="27601" w:author="家榮 張" w:date="2021-05-18T09:56:00Z">
                <w:r w:rsidDel="00996D87">
                  <w:rPr>
                    <w:rFonts w:hint="eastAsia"/>
                  </w:rPr>
                  <w:delText>序號</w:delText>
                </w:r>
              </w:del>
            </w:ins>
          </w:p>
        </w:tc>
        <w:tc>
          <w:tcPr>
            <w:tcW w:w="5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7602" w:author="st1" w:date="2021-05-06T10:56:00Z">
              <w:tcPr>
                <w:tcW w:w="512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4EBEC4D" w14:textId="10D355C9" w:rsidR="00D04096" w:rsidDel="00996D87" w:rsidRDefault="00D04096">
            <w:pPr>
              <w:pStyle w:val="15"/>
              <w:rPr>
                <w:ins w:id="27603" w:author="Fegie" w:date="2021-05-02T00:09:00Z"/>
                <w:del w:id="27604" w:author="家榮 張" w:date="2021-05-18T09:56:00Z"/>
              </w:rPr>
              <w:pPrChange w:id="27605" w:author="家榮 張" w:date="2021-05-18T09:56:00Z">
                <w:pPr/>
              </w:pPrChange>
            </w:pPr>
            <w:ins w:id="27606" w:author="Fegie" w:date="2021-05-02T00:09:00Z">
              <w:del w:id="27607" w:author="家榮 張" w:date="2021-05-18T09:56:00Z">
                <w:r w:rsidDel="00996D87">
                  <w:rPr>
                    <w:rFonts w:hint="eastAsia"/>
                  </w:rPr>
                  <w:delText>欄位</w:delText>
                </w:r>
              </w:del>
            </w:ins>
          </w:p>
        </w:tc>
        <w:tc>
          <w:tcPr>
            <w:tcW w:w="57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7608" w:author="st1" w:date="2021-05-06T10:56:00Z">
              <w:tcPr>
                <w:tcW w:w="5748" w:type="dxa"/>
                <w:gridSpan w:val="10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9D4FB05" w14:textId="7B1BA5B8" w:rsidR="00D04096" w:rsidDel="00996D87" w:rsidRDefault="00D04096">
            <w:pPr>
              <w:pStyle w:val="15"/>
              <w:rPr>
                <w:ins w:id="27609" w:author="Fegie" w:date="2021-05-02T00:09:00Z"/>
                <w:del w:id="27610" w:author="家榮 張" w:date="2021-05-18T09:56:00Z"/>
              </w:rPr>
              <w:pPrChange w:id="27611" w:author="家榮 張" w:date="2021-05-18T09:56:00Z">
                <w:pPr>
                  <w:jc w:val="center"/>
                </w:pPr>
              </w:pPrChange>
            </w:pPr>
            <w:ins w:id="27612" w:author="Fegie" w:date="2021-05-02T00:09:00Z">
              <w:del w:id="27613" w:author="家榮 張" w:date="2021-05-18T09:56:00Z">
                <w:r w:rsidDel="00996D87">
                  <w:rPr>
                    <w:rFonts w:hint="eastAsia"/>
                  </w:rPr>
                  <w:delText>說明</w:delText>
                </w:r>
              </w:del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7614" w:author="st1" w:date="2021-05-06T10:56:00Z">
              <w:tcPr>
                <w:tcW w:w="3696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2AAEDFBC" w14:textId="2B8B0D74" w:rsidR="00D04096" w:rsidDel="00996D87" w:rsidRDefault="00D04096">
            <w:pPr>
              <w:pStyle w:val="15"/>
              <w:rPr>
                <w:ins w:id="27615" w:author="Fegie" w:date="2021-05-02T00:09:00Z"/>
                <w:del w:id="27616" w:author="家榮 張" w:date="2021-05-18T09:56:00Z"/>
              </w:rPr>
              <w:pPrChange w:id="27617" w:author="家榮 張" w:date="2021-05-18T09:56:00Z">
                <w:pPr/>
              </w:pPrChange>
            </w:pPr>
            <w:ins w:id="27618" w:author="Fegie" w:date="2021-05-02T00:09:00Z">
              <w:del w:id="27619" w:author="家榮 張" w:date="2021-05-18T09:56:00Z">
                <w:r w:rsidDel="00996D87">
                  <w:rPr>
                    <w:rFonts w:hint="eastAsia"/>
                  </w:rPr>
                  <w:delText>處理邏輯及注意事項</w:delText>
                </w:r>
              </w:del>
            </w:ins>
          </w:p>
        </w:tc>
      </w:tr>
      <w:tr w:rsidR="00DA5E5B" w:rsidDel="00996D87" w14:paraId="7B593FE8" w14:textId="7B3B53D4" w:rsidTr="00047BAE">
        <w:trPr>
          <w:trHeight w:val="244"/>
          <w:tblHeader/>
          <w:jc w:val="center"/>
          <w:ins w:id="27620" w:author="Fegie" w:date="2021-05-02T00:09:00Z"/>
          <w:del w:id="27621" w:author="家榮 張" w:date="2021-05-18T09:56:00Z"/>
          <w:trPrChange w:id="27622" w:author="st1" w:date="2021-05-06T10:56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27623" w:author="st1" w:date="2021-05-06T10:56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D43871C" w14:textId="79B6C0E4" w:rsidR="00D04096" w:rsidDel="00996D87" w:rsidRDefault="00D04096">
            <w:pPr>
              <w:pStyle w:val="15"/>
              <w:rPr>
                <w:ins w:id="27624" w:author="Fegie" w:date="2021-05-02T00:09:00Z"/>
                <w:del w:id="27625" w:author="家榮 張" w:date="2021-05-18T09:56:00Z"/>
              </w:rPr>
              <w:pPrChange w:id="27626" w:author="家榮 張" w:date="2021-05-18T09:56:00Z">
                <w:pPr>
                  <w:widowControl/>
                </w:pPr>
              </w:pPrChange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27627" w:author="st1" w:date="2021-05-06T10:56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72A2E555" w14:textId="7312F3DF" w:rsidR="00D04096" w:rsidDel="00996D87" w:rsidRDefault="00D04096">
            <w:pPr>
              <w:pStyle w:val="15"/>
              <w:rPr>
                <w:ins w:id="27628" w:author="Fegie" w:date="2021-05-02T00:09:00Z"/>
                <w:del w:id="27629" w:author="家榮 張" w:date="2021-05-18T09:56:00Z"/>
              </w:rPr>
              <w:pPrChange w:id="27630" w:author="家榮 張" w:date="2021-05-18T09:56:00Z">
                <w:pPr>
                  <w:widowControl/>
                </w:pPr>
              </w:pPrChange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7631" w:author="st1" w:date="2021-05-06T10:56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E44D581" w14:textId="7EA3AD32" w:rsidR="00D04096" w:rsidDel="00996D87" w:rsidRDefault="00D04096">
            <w:pPr>
              <w:pStyle w:val="15"/>
              <w:rPr>
                <w:ins w:id="27632" w:author="Fegie" w:date="2021-05-02T00:09:00Z"/>
                <w:del w:id="27633" w:author="家榮 張" w:date="2021-05-18T09:56:00Z"/>
              </w:rPr>
              <w:pPrChange w:id="27634" w:author="家榮 張" w:date="2021-05-18T09:56:00Z">
                <w:pPr/>
              </w:pPrChange>
            </w:pPr>
            <w:ins w:id="27635" w:author="Fegie" w:date="2021-05-02T00:09:00Z">
              <w:del w:id="27636" w:author="家榮 張" w:date="2021-05-18T09:56:00Z">
                <w:r w:rsidDel="00996D87">
                  <w:rPr>
                    <w:rFonts w:hint="eastAsia"/>
                  </w:rPr>
                  <w:delText>資料型態長度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7637" w:author="st1" w:date="2021-05-06T10:56:00Z">
              <w:tcPr>
                <w:tcW w:w="492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1BF97CB" w14:textId="540C67DD" w:rsidR="00D04096" w:rsidDel="00996D87" w:rsidRDefault="00D04096">
            <w:pPr>
              <w:pStyle w:val="15"/>
              <w:rPr>
                <w:ins w:id="27638" w:author="Fegie" w:date="2021-05-02T00:09:00Z"/>
                <w:del w:id="27639" w:author="家榮 張" w:date="2021-05-18T09:56:00Z"/>
              </w:rPr>
              <w:pPrChange w:id="27640" w:author="家榮 張" w:date="2021-05-18T09:56:00Z">
                <w:pPr/>
              </w:pPrChange>
            </w:pPr>
            <w:ins w:id="27641" w:author="Fegie" w:date="2021-05-02T00:09:00Z">
              <w:del w:id="27642" w:author="家榮 張" w:date="2021-05-18T09:56:00Z">
                <w:r w:rsidDel="00996D87">
                  <w:rPr>
                    <w:rFonts w:hint="eastAsia"/>
                  </w:rPr>
                  <w:delText>預設值</w:delText>
                </w:r>
              </w:del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7643" w:author="st1" w:date="2021-05-06T10:5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E2F302C" w14:textId="4D622887" w:rsidR="00D04096" w:rsidDel="00996D87" w:rsidRDefault="00D04096">
            <w:pPr>
              <w:pStyle w:val="15"/>
              <w:rPr>
                <w:ins w:id="27644" w:author="Fegie" w:date="2021-05-02T00:09:00Z"/>
                <w:del w:id="27645" w:author="家榮 張" w:date="2021-05-18T09:56:00Z"/>
              </w:rPr>
              <w:pPrChange w:id="27646" w:author="家榮 張" w:date="2021-05-18T09:56:00Z">
                <w:pPr/>
              </w:pPrChange>
            </w:pPr>
            <w:ins w:id="27647" w:author="Fegie" w:date="2021-05-02T00:09:00Z">
              <w:del w:id="27648" w:author="家榮 張" w:date="2021-05-18T09:56:00Z">
                <w:r w:rsidDel="00996D87">
                  <w:rPr>
                    <w:rFonts w:hint="eastAsia"/>
                  </w:rPr>
                  <w:delText>選單內容</w:delText>
                </w:r>
              </w:del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7649" w:author="st1" w:date="2021-05-06T10:56:00Z">
              <w:tcPr>
                <w:tcW w:w="46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4357D144" w14:textId="72008D8B" w:rsidR="00D04096" w:rsidDel="00996D87" w:rsidRDefault="00D04096">
            <w:pPr>
              <w:pStyle w:val="15"/>
              <w:rPr>
                <w:ins w:id="27650" w:author="Fegie" w:date="2021-05-02T00:09:00Z"/>
                <w:del w:id="27651" w:author="家榮 張" w:date="2021-05-18T09:56:00Z"/>
              </w:rPr>
              <w:pPrChange w:id="27652" w:author="家榮 張" w:date="2021-05-18T09:56:00Z">
                <w:pPr/>
              </w:pPrChange>
            </w:pPr>
            <w:ins w:id="27653" w:author="Fegie" w:date="2021-05-02T00:09:00Z">
              <w:del w:id="27654" w:author="家榮 張" w:date="2021-05-18T09:56:00Z">
                <w:r w:rsidDel="00996D87">
                  <w:rPr>
                    <w:rFonts w:hint="eastAsia"/>
                  </w:rPr>
                  <w:delText>必填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7655" w:author="st1" w:date="2021-05-06T10:56:00Z">
              <w:tcPr>
                <w:tcW w:w="57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B03E9E8" w14:textId="1A6E5265" w:rsidR="00D04096" w:rsidDel="00996D87" w:rsidRDefault="00D04096">
            <w:pPr>
              <w:pStyle w:val="15"/>
              <w:rPr>
                <w:ins w:id="27656" w:author="Fegie" w:date="2021-05-02T00:09:00Z"/>
                <w:del w:id="27657" w:author="家榮 張" w:date="2021-05-18T09:56:00Z"/>
              </w:rPr>
              <w:pPrChange w:id="27658" w:author="家榮 張" w:date="2021-05-18T09:56:00Z">
                <w:pPr/>
              </w:pPrChange>
            </w:pPr>
            <w:ins w:id="27659" w:author="Fegie" w:date="2021-05-02T00:09:00Z">
              <w:del w:id="27660" w:author="家榮 張" w:date="2021-05-18T09:56:00Z">
                <w:r w:rsidDel="00996D87">
                  <w:rPr>
                    <w:rFonts w:hint="eastAsia"/>
                  </w:rPr>
                  <w:delText>R/W</w:delText>
                </w:r>
              </w:del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27661" w:author="st1" w:date="2021-05-06T10:56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03138B6" w14:textId="155BBBAB" w:rsidR="00D04096" w:rsidDel="00996D87" w:rsidRDefault="00D04096">
            <w:pPr>
              <w:pStyle w:val="15"/>
              <w:rPr>
                <w:ins w:id="27662" w:author="Fegie" w:date="2021-05-02T00:09:00Z"/>
                <w:del w:id="27663" w:author="家榮 張" w:date="2021-05-18T09:56:00Z"/>
              </w:rPr>
              <w:pPrChange w:id="27664" w:author="家榮 張" w:date="2021-05-18T09:56:00Z">
                <w:pPr>
                  <w:widowControl/>
                </w:pPr>
              </w:pPrChange>
            </w:pPr>
          </w:p>
        </w:tc>
      </w:tr>
      <w:tr w:rsidR="00DA5E5B" w:rsidDel="00996D87" w14:paraId="7C9BA630" w14:textId="295A4DD4" w:rsidTr="008A7074">
        <w:trPr>
          <w:trHeight w:val="291"/>
          <w:jc w:val="center"/>
          <w:ins w:id="27665" w:author="Fegie" w:date="2021-05-02T00:09:00Z"/>
          <w:del w:id="27666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5A46A" w14:textId="17F0EEDC" w:rsidR="00D04096" w:rsidDel="00996D87" w:rsidRDefault="00D04096">
            <w:pPr>
              <w:pStyle w:val="15"/>
              <w:rPr>
                <w:ins w:id="27667" w:author="Fegie" w:date="2021-05-02T00:09:00Z"/>
                <w:del w:id="27668" w:author="家榮 張" w:date="2021-05-18T09:56:00Z"/>
              </w:rPr>
              <w:pPrChange w:id="27669" w:author="家榮 張" w:date="2021-05-18T09:56:00Z">
                <w:pPr/>
              </w:pPrChange>
            </w:pPr>
            <w:ins w:id="27670" w:author="Fegie" w:date="2021-05-02T00:09:00Z">
              <w:del w:id="27671" w:author="家榮 張" w:date="2021-05-18T09:56:00Z">
                <w:r w:rsidDel="00996D87">
                  <w:rPr>
                    <w:rFonts w:hint="eastAsia"/>
                  </w:rPr>
                  <w:delText>1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14568" w14:textId="7FA2BB79" w:rsidR="00D04096" w:rsidDel="00996D87" w:rsidRDefault="00D04096">
            <w:pPr>
              <w:pStyle w:val="15"/>
              <w:rPr>
                <w:ins w:id="27672" w:author="Fegie" w:date="2021-05-02T00:09:00Z"/>
                <w:del w:id="27673" w:author="家榮 張" w:date="2021-05-18T09:56:00Z"/>
              </w:rPr>
              <w:pPrChange w:id="27674" w:author="家榮 張" w:date="2021-05-18T09:56:00Z">
                <w:pPr/>
              </w:pPrChange>
            </w:pPr>
            <w:ins w:id="27675" w:author="Fegie" w:date="2021-05-02T00:09:00Z">
              <w:del w:id="27676" w:author="家榮 張" w:date="2021-05-18T09:56:00Z">
                <w:r w:rsidDel="00996D87">
                  <w:rPr>
                    <w:rFonts w:hint="eastAsia"/>
                  </w:rPr>
                  <w:delText>功能選項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08AE2" w14:textId="20FF1522" w:rsidR="00D04096" w:rsidDel="00996D87" w:rsidRDefault="00D04096">
            <w:pPr>
              <w:pStyle w:val="15"/>
              <w:rPr>
                <w:ins w:id="27677" w:author="Fegie" w:date="2021-05-02T00:09:00Z"/>
                <w:del w:id="27678" w:author="家榮 張" w:date="2021-05-18T09:56:00Z"/>
              </w:rPr>
              <w:pPrChange w:id="27679" w:author="家榮 張" w:date="2021-05-18T09:56:00Z">
                <w:pPr/>
              </w:pPrChange>
            </w:pPr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CF3B8" w14:textId="74DA7CB6" w:rsidR="00D04096" w:rsidDel="00996D87" w:rsidRDefault="00D04096">
            <w:pPr>
              <w:pStyle w:val="15"/>
              <w:rPr>
                <w:ins w:id="27680" w:author="Fegie" w:date="2021-05-02T00:09:00Z"/>
                <w:del w:id="27681" w:author="家榮 張" w:date="2021-05-18T09:56:00Z"/>
              </w:rPr>
              <w:pPrChange w:id="27682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E97BB" w14:textId="7CEF3744" w:rsidR="00D04096" w:rsidDel="00996D87" w:rsidRDefault="00D04096">
            <w:pPr>
              <w:pStyle w:val="15"/>
              <w:rPr>
                <w:ins w:id="27683" w:author="Fegie" w:date="2021-05-02T00:09:00Z"/>
                <w:del w:id="27684" w:author="家榮 張" w:date="2021-05-18T09:56:00Z"/>
              </w:rPr>
              <w:pPrChange w:id="27685" w:author="家榮 張" w:date="2021-05-18T09:56:00Z">
                <w:pPr/>
              </w:pPrChange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FE27C" w14:textId="0028344D" w:rsidR="00D04096" w:rsidDel="00996D87" w:rsidRDefault="00D04096">
            <w:pPr>
              <w:pStyle w:val="15"/>
              <w:rPr>
                <w:ins w:id="27686" w:author="Fegie" w:date="2021-05-02T00:09:00Z"/>
                <w:del w:id="27687" w:author="家榮 張" w:date="2021-05-18T09:56:00Z"/>
              </w:rPr>
              <w:pPrChange w:id="27688" w:author="家榮 張" w:date="2021-05-18T09:56:00Z">
                <w:pPr/>
              </w:pPrChange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08B22" w14:textId="26B281A9" w:rsidR="00D04096" w:rsidDel="00996D87" w:rsidRDefault="00D04096">
            <w:pPr>
              <w:pStyle w:val="15"/>
              <w:rPr>
                <w:ins w:id="27689" w:author="Fegie" w:date="2021-05-02T00:09:00Z"/>
                <w:del w:id="27690" w:author="家榮 張" w:date="2021-05-18T09:56:00Z"/>
              </w:rPr>
              <w:pPrChange w:id="27691" w:author="家榮 張" w:date="2021-05-18T09:56:00Z">
                <w:pPr/>
              </w:pPrChange>
            </w:pPr>
            <w:ins w:id="27692" w:author="Fegie" w:date="2021-05-02T00:09:00Z">
              <w:del w:id="27693" w:author="家榮 張" w:date="2021-05-18T09:56:00Z">
                <w:r w:rsidDel="00996D87">
                  <w:rPr>
                    <w:rFonts w:hint="eastAsia"/>
                  </w:rPr>
                  <w:delText>R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67A41" w14:textId="079CEFCF" w:rsidR="00D04096" w:rsidDel="00996D87" w:rsidRDefault="00D04096">
            <w:pPr>
              <w:pStyle w:val="15"/>
              <w:rPr>
                <w:ins w:id="27694" w:author="Fegie" w:date="2021-05-02T00:09:00Z"/>
                <w:del w:id="27695" w:author="家榮 張" w:date="2021-05-18T09:56:00Z"/>
              </w:rPr>
              <w:pPrChange w:id="27696" w:author="家榮 張" w:date="2021-05-18T09:56:00Z">
                <w:pPr/>
              </w:pPrChange>
            </w:pPr>
            <w:ins w:id="27697" w:author="Fegie" w:date="2021-05-02T00:09:00Z">
              <w:del w:id="27698" w:author="家榮 張" w:date="2021-05-18T09:56:00Z">
                <w:r w:rsidDel="00996D87">
                  <w:rPr>
                    <w:rFonts w:hint="eastAsia"/>
                  </w:rPr>
                  <w:delText>自動顯示</w:delText>
                </w:r>
              </w:del>
            </w:ins>
          </w:p>
          <w:p w14:paraId="281D06D3" w14:textId="1DAA4D0B" w:rsidR="00D04096" w:rsidDel="00996D87" w:rsidRDefault="00D04096">
            <w:pPr>
              <w:pStyle w:val="15"/>
              <w:rPr>
                <w:ins w:id="27699" w:author="Fegie" w:date="2021-05-02T00:09:00Z"/>
                <w:del w:id="27700" w:author="家榮 張" w:date="2021-05-18T09:56:00Z"/>
              </w:rPr>
              <w:pPrChange w:id="27701" w:author="家榮 張" w:date="2021-05-18T09:56:00Z">
                <w:pPr/>
              </w:pPrChange>
            </w:pPr>
            <w:ins w:id="27702" w:author="Fegie" w:date="2021-05-02T00:09:00Z">
              <w:del w:id="27703" w:author="家榮 張" w:date="2021-05-18T09:56:00Z">
                <w:r w:rsidDel="00996D87">
                  <w:rPr>
                    <w:rFonts w:hint="eastAsia"/>
                    <w:lang w:eastAsia="zh-HK"/>
                  </w:rPr>
                  <w:delText>新增、修改、刪除</w:delText>
                </w:r>
              </w:del>
            </w:ins>
          </w:p>
        </w:tc>
      </w:tr>
      <w:tr w:rsidR="00DA5E5B" w:rsidDel="00996D87" w14:paraId="23D5459A" w14:textId="531D0CA3" w:rsidTr="008A7074">
        <w:trPr>
          <w:trHeight w:val="291"/>
          <w:jc w:val="center"/>
          <w:ins w:id="27704" w:author="Fegie" w:date="2021-05-02T00:09:00Z"/>
          <w:del w:id="27705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381F6" w14:textId="2CDBFDA8" w:rsidR="00D04096" w:rsidDel="00996D87" w:rsidRDefault="00D04096">
            <w:pPr>
              <w:pStyle w:val="15"/>
              <w:rPr>
                <w:ins w:id="27706" w:author="Fegie" w:date="2021-05-02T00:09:00Z"/>
                <w:del w:id="27707" w:author="家榮 張" w:date="2021-05-18T09:56:00Z"/>
              </w:rPr>
              <w:pPrChange w:id="27708" w:author="家榮 張" w:date="2021-05-18T09:56:00Z">
                <w:pPr/>
              </w:pPrChange>
            </w:pPr>
            <w:ins w:id="27709" w:author="Fegie" w:date="2021-05-02T00:09:00Z">
              <w:del w:id="27710" w:author="家榮 張" w:date="2021-05-18T09:56:00Z">
                <w:r w:rsidDel="00996D87">
                  <w:rPr>
                    <w:rFonts w:hint="eastAsia"/>
                  </w:rPr>
                  <w:delText>2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A465" w14:textId="02EC299C" w:rsidR="00D04096" w:rsidDel="00996D87" w:rsidRDefault="008A7074">
            <w:pPr>
              <w:pStyle w:val="15"/>
              <w:rPr>
                <w:ins w:id="27711" w:author="Fegie" w:date="2021-05-02T00:09:00Z"/>
                <w:del w:id="27712" w:author="家榮 張" w:date="2021-05-18T09:56:00Z"/>
              </w:rPr>
              <w:pPrChange w:id="27713" w:author="家榮 張" w:date="2021-05-18T09:56:00Z">
                <w:pPr/>
              </w:pPrChange>
            </w:pPr>
            <w:ins w:id="27714" w:author="Fegie" w:date="2021-05-02T16:23:00Z">
              <w:del w:id="27715" w:author="家榮 張" w:date="2021-05-18T09:56:00Z">
                <w:r w:rsidDel="00996D87">
                  <w:rPr>
                    <w:rFonts w:hint="eastAsia"/>
                  </w:rPr>
                  <w:delText>統一編號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86B10" w14:textId="0E7DDC7E" w:rsidR="00D04096" w:rsidDel="00996D87" w:rsidRDefault="00D04096">
            <w:pPr>
              <w:pStyle w:val="15"/>
              <w:rPr>
                <w:ins w:id="27716" w:author="Fegie" w:date="2021-05-02T00:09:00Z"/>
                <w:del w:id="27717" w:author="家榮 張" w:date="2021-05-18T09:56:00Z"/>
              </w:rPr>
              <w:pPrChange w:id="27718" w:author="家榮 張" w:date="2021-05-18T09:56:00Z">
                <w:pPr/>
              </w:pPrChange>
            </w:pPr>
            <w:ins w:id="27719" w:author="Fegie" w:date="2021-05-02T00:09:00Z">
              <w:del w:id="27720" w:author="家榮 張" w:date="2021-05-06T18:53:00Z">
                <w:r w:rsidDel="00A7651D">
                  <w:rPr>
                    <w:rFonts w:hint="eastAsia"/>
                  </w:rPr>
                  <w:delText>X(</w:delText>
                </w:r>
              </w:del>
            </w:ins>
            <w:ins w:id="27721" w:author="Fegie" w:date="2021-05-02T16:23:00Z">
              <w:del w:id="27722" w:author="家榮 張" w:date="2021-05-06T18:53:00Z">
                <w:r w:rsidR="008A7074" w:rsidDel="00A7651D">
                  <w:rPr>
                    <w:rFonts w:hint="eastAsia"/>
                  </w:rPr>
                  <w:delText>11</w:delText>
                </w:r>
              </w:del>
            </w:ins>
            <w:ins w:id="27723" w:author="Fegie" w:date="2021-05-02T00:09:00Z">
              <w:del w:id="27724" w:author="家榮 張" w:date="2021-05-06T18:53:00Z">
                <w:r w:rsidDel="00A7651D">
                  <w:rPr>
                    <w:rFonts w:hint="eastAsia"/>
                  </w:rPr>
                  <w:delText>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043BE" w14:textId="0D807E1B" w:rsidR="00D04096" w:rsidDel="00996D87" w:rsidRDefault="00D04096">
            <w:pPr>
              <w:pStyle w:val="15"/>
              <w:rPr>
                <w:ins w:id="27725" w:author="Fegie" w:date="2021-05-02T00:09:00Z"/>
                <w:del w:id="27726" w:author="家榮 張" w:date="2021-05-18T09:56:00Z"/>
              </w:rPr>
              <w:pPrChange w:id="27727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9E7A" w14:textId="15728B5B" w:rsidR="00D04096" w:rsidDel="00996D87" w:rsidRDefault="00D04096">
            <w:pPr>
              <w:pStyle w:val="15"/>
              <w:rPr>
                <w:ins w:id="27728" w:author="Fegie" w:date="2021-05-02T00:09:00Z"/>
                <w:del w:id="27729" w:author="家榮 張" w:date="2021-05-18T09:56:00Z"/>
              </w:rPr>
              <w:pPrChange w:id="27730" w:author="家榮 張" w:date="2021-05-18T09:56:00Z">
                <w:pPr/>
              </w:pPrChange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3689D" w14:textId="7BE49955" w:rsidR="00D04096" w:rsidDel="00996D87" w:rsidRDefault="00283B73">
            <w:pPr>
              <w:pStyle w:val="15"/>
              <w:rPr>
                <w:ins w:id="27731" w:author="Fegie" w:date="2021-05-02T00:09:00Z"/>
                <w:del w:id="27732" w:author="家榮 張" w:date="2021-05-18T09:56:00Z"/>
              </w:rPr>
              <w:pPrChange w:id="27733" w:author="家榮 張" w:date="2021-05-18T09:56:00Z">
                <w:pPr/>
              </w:pPrChange>
            </w:pPr>
            <w:ins w:id="27734" w:author="Fegie" w:date="2021-05-02T16:42:00Z">
              <w:del w:id="27735" w:author="家榮 張" w:date="2021-05-18T09:56:00Z">
                <w:r w:rsidDel="00996D87"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13504" w14:textId="74F7A342" w:rsidR="00D04096" w:rsidDel="00996D87" w:rsidRDefault="00D04096">
            <w:pPr>
              <w:pStyle w:val="15"/>
              <w:rPr>
                <w:ins w:id="27736" w:author="Fegie" w:date="2021-05-02T00:09:00Z"/>
                <w:del w:id="27737" w:author="家榮 張" w:date="2021-05-18T09:56:00Z"/>
              </w:rPr>
              <w:pPrChange w:id="27738" w:author="家榮 張" w:date="2021-05-18T09:56:00Z">
                <w:pPr/>
              </w:pPrChange>
            </w:pPr>
            <w:ins w:id="27739" w:author="Fegie" w:date="2021-05-02T00:09:00Z">
              <w:del w:id="27740" w:author="家榮 張" w:date="2021-05-18T09:56:00Z">
                <w:r w:rsidDel="00996D87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BAD1A" w14:textId="0C38AA5F" w:rsidR="00D04096" w:rsidDel="00996D87" w:rsidRDefault="00D04096">
            <w:pPr>
              <w:pStyle w:val="15"/>
              <w:rPr>
                <w:ins w:id="27741" w:author="Fegie" w:date="2021-05-02T00:09:00Z"/>
                <w:del w:id="27742" w:author="家榮 張" w:date="2021-05-18T09:56:00Z"/>
              </w:rPr>
              <w:pPrChange w:id="27743" w:author="家榮 張" w:date="2021-05-18T09:56:00Z">
                <w:pPr/>
              </w:pPrChange>
            </w:pPr>
            <w:ins w:id="27744" w:author="Fegie" w:date="2021-05-02T00:09:00Z">
              <w:del w:id="27745" w:author="家榮 張" w:date="2021-05-18T09:56:00Z">
                <w:r w:rsidDel="00996D87">
                  <w:rPr>
                    <w:rFonts w:hint="eastAsia"/>
                  </w:rPr>
                  <w:delText>1.「新增」時，必須輸入</w:delText>
                </w:r>
              </w:del>
            </w:ins>
          </w:p>
          <w:p w14:paraId="175C7F56" w14:textId="11CC2A6F" w:rsidR="00D04096" w:rsidDel="00996D87" w:rsidRDefault="00D04096">
            <w:pPr>
              <w:pStyle w:val="15"/>
              <w:rPr>
                <w:ins w:id="27746" w:author="Fegie" w:date="2021-05-02T00:09:00Z"/>
                <w:del w:id="27747" w:author="家榮 張" w:date="2021-05-18T09:56:00Z"/>
              </w:rPr>
              <w:pPrChange w:id="27748" w:author="家榮 張" w:date="2021-05-18T09:56:00Z">
                <w:pPr>
                  <w:ind w:left="226" w:hangingChars="94" w:hanging="226"/>
                </w:pPr>
              </w:pPrChange>
            </w:pPr>
            <w:ins w:id="27749" w:author="Fegie" w:date="2021-05-02T00:09:00Z">
              <w:del w:id="27750" w:author="家榮 張" w:date="2021-05-18T09:56:00Z">
                <w:r w:rsidDel="00996D87">
                  <w:rPr>
                    <w:rFonts w:hint="eastAsia"/>
                  </w:rPr>
                  <w:delText>2.其他功能時，自動顯示原值，不可修改</w:delText>
                </w:r>
              </w:del>
            </w:ins>
          </w:p>
          <w:p w14:paraId="528DC542" w14:textId="763B118C" w:rsidR="00D04096" w:rsidDel="00996D87" w:rsidRDefault="00D04096">
            <w:pPr>
              <w:pStyle w:val="15"/>
              <w:rPr>
                <w:ins w:id="27751" w:author="Fegie" w:date="2021-05-02T00:09:00Z"/>
                <w:del w:id="27752" w:author="家榮 張" w:date="2021-05-18T09:56:00Z"/>
              </w:rPr>
              <w:pPrChange w:id="27753" w:author="家榮 張" w:date="2021-05-18T09:56:00Z">
                <w:pPr/>
              </w:pPrChange>
            </w:pPr>
            <w:ins w:id="27754" w:author="Fegie" w:date="2021-05-02T00:09:00Z">
              <w:del w:id="27755" w:author="家榮 張" w:date="2021-05-18T09:56:00Z">
                <w:r w:rsidDel="00996D87">
                  <w:rPr>
                    <w:rFonts w:hint="eastAsia"/>
                  </w:rPr>
                  <w:delText>3.</w:delText>
                </w:r>
              </w:del>
            </w:ins>
            <w:ins w:id="27756" w:author="Fegie" w:date="2021-05-02T16:24:00Z">
              <w:del w:id="27757" w:author="家榮 張" w:date="2021-05-18T09:56:00Z">
                <w:r w:rsidR="008A7074" w:rsidDel="00996D87">
                  <w:delText>CustRelMain</w:delText>
                </w:r>
              </w:del>
            </w:ins>
            <w:ins w:id="27758" w:author="Fegie" w:date="2021-05-02T00:09:00Z">
              <w:del w:id="27759" w:author="家榮 張" w:date="2021-05-18T09:56:00Z">
                <w:r w:rsidDel="00996D87">
                  <w:rPr>
                    <w:rFonts w:hint="eastAsia"/>
                  </w:rPr>
                  <w:delText>.</w:delText>
                </w:r>
              </w:del>
            </w:ins>
            <w:ins w:id="27760" w:author="Fegie" w:date="2021-05-02T16:24:00Z">
              <w:del w:id="27761" w:author="家榮 張" w:date="2021-05-18T09:56:00Z">
                <w:r w:rsidR="008A7074" w:rsidDel="00996D87">
                  <w:delText>CustRelId</w:delText>
                </w:r>
              </w:del>
            </w:ins>
          </w:p>
        </w:tc>
      </w:tr>
      <w:tr w:rsidR="00DA5E5B" w:rsidDel="00996D87" w14:paraId="2231AA41" w14:textId="50FF3076" w:rsidTr="008A7074">
        <w:trPr>
          <w:trHeight w:val="291"/>
          <w:jc w:val="center"/>
          <w:ins w:id="27762" w:author="Fegie" w:date="2021-05-02T00:09:00Z"/>
          <w:del w:id="27763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BE981" w14:textId="29944D53" w:rsidR="00D04096" w:rsidDel="00996D87" w:rsidRDefault="00D04096">
            <w:pPr>
              <w:pStyle w:val="15"/>
              <w:rPr>
                <w:ins w:id="27764" w:author="Fegie" w:date="2021-05-02T00:09:00Z"/>
                <w:del w:id="27765" w:author="家榮 張" w:date="2021-05-18T09:56:00Z"/>
              </w:rPr>
              <w:pPrChange w:id="27766" w:author="家榮 張" w:date="2021-05-18T09:56:00Z">
                <w:pPr/>
              </w:pPrChange>
            </w:pPr>
            <w:ins w:id="27767" w:author="Fegie" w:date="2021-05-02T00:09:00Z">
              <w:del w:id="27768" w:author="家榮 張" w:date="2021-05-18T09:56:00Z">
                <w:r w:rsidDel="00996D87">
                  <w:rPr>
                    <w:rFonts w:hint="eastAsia"/>
                  </w:rPr>
                  <w:delText>3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9DB6B" w14:textId="4998DAE9" w:rsidR="00D04096" w:rsidDel="00996D87" w:rsidRDefault="008A7074">
            <w:pPr>
              <w:pStyle w:val="15"/>
              <w:rPr>
                <w:ins w:id="27769" w:author="Fegie" w:date="2021-05-02T00:09:00Z"/>
                <w:del w:id="27770" w:author="家榮 張" w:date="2021-05-18T09:56:00Z"/>
              </w:rPr>
              <w:pPrChange w:id="27771" w:author="家榮 張" w:date="2021-05-18T09:56:00Z">
                <w:pPr/>
              </w:pPrChange>
            </w:pPr>
            <w:ins w:id="27772" w:author="Fegie" w:date="2021-05-02T16:24:00Z">
              <w:del w:id="27773" w:author="家榮 張" w:date="2021-05-18T09:56:00Z">
                <w:r w:rsidDel="00996D87">
                  <w:rPr>
                    <w:rFonts w:hint="eastAsia"/>
                  </w:rPr>
                  <w:delText>客戶名稱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84BE" w14:textId="5B447C2F" w:rsidR="00D04096" w:rsidDel="00996D87" w:rsidRDefault="008A7074">
            <w:pPr>
              <w:pStyle w:val="15"/>
              <w:rPr>
                <w:ins w:id="27774" w:author="Fegie" w:date="2021-05-02T00:09:00Z"/>
                <w:del w:id="27775" w:author="家榮 張" w:date="2021-05-18T09:56:00Z"/>
              </w:rPr>
              <w:pPrChange w:id="27776" w:author="家榮 張" w:date="2021-05-18T09:56:00Z">
                <w:pPr/>
              </w:pPrChange>
            </w:pPr>
            <w:ins w:id="27777" w:author="Fegie" w:date="2021-05-02T16:26:00Z">
              <w:del w:id="27778" w:author="家榮 張" w:date="2021-05-06T18:53:00Z">
                <w:r w:rsidDel="00A7651D">
                  <w:rPr>
                    <w:rFonts w:hint="eastAsia"/>
                  </w:rPr>
                  <w:delText>X(70)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843F0" w14:textId="6D5CED04" w:rsidR="00D04096" w:rsidDel="00996D87" w:rsidRDefault="00D04096">
            <w:pPr>
              <w:pStyle w:val="15"/>
              <w:rPr>
                <w:ins w:id="27779" w:author="Fegie" w:date="2021-05-02T00:09:00Z"/>
                <w:del w:id="27780" w:author="家榮 張" w:date="2021-05-18T09:56:00Z"/>
              </w:rPr>
              <w:pPrChange w:id="27781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34301" w14:textId="20FD9968" w:rsidR="00D04096" w:rsidDel="00996D87" w:rsidRDefault="00D04096">
            <w:pPr>
              <w:pStyle w:val="15"/>
              <w:rPr>
                <w:ins w:id="27782" w:author="Fegie" w:date="2021-05-02T00:09:00Z"/>
                <w:del w:id="27783" w:author="家榮 張" w:date="2021-05-18T09:56:00Z"/>
              </w:rPr>
              <w:pPrChange w:id="27784" w:author="家榮 張" w:date="2021-05-18T09:56:00Z">
                <w:pPr/>
              </w:pPrChange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E37A8" w14:textId="7298355D" w:rsidR="00D04096" w:rsidDel="00996D87" w:rsidRDefault="00283B73">
            <w:pPr>
              <w:pStyle w:val="15"/>
              <w:rPr>
                <w:ins w:id="27785" w:author="Fegie" w:date="2021-05-02T00:09:00Z"/>
                <w:del w:id="27786" w:author="家榮 張" w:date="2021-05-18T09:56:00Z"/>
              </w:rPr>
              <w:pPrChange w:id="27787" w:author="家榮 張" w:date="2021-05-18T09:56:00Z">
                <w:pPr/>
              </w:pPrChange>
            </w:pPr>
            <w:ins w:id="27788" w:author="Fegie" w:date="2021-05-02T16:42:00Z">
              <w:del w:id="27789" w:author="家榮 張" w:date="2021-05-18T09:56:00Z">
                <w:r w:rsidDel="00996D87"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A0E02" w14:textId="5831DEFB" w:rsidR="00D04096" w:rsidDel="00996D87" w:rsidRDefault="008A7074">
            <w:pPr>
              <w:pStyle w:val="15"/>
              <w:rPr>
                <w:ins w:id="27790" w:author="Fegie" w:date="2021-05-02T00:09:00Z"/>
                <w:del w:id="27791" w:author="家榮 張" w:date="2021-05-18T09:56:00Z"/>
              </w:rPr>
              <w:pPrChange w:id="27792" w:author="家榮 張" w:date="2021-05-18T09:56:00Z">
                <w:pPr/>
              </w:pPrChange>
            </w:pPr>
            <w:ins w:id="27793" w:author="Fegie" w:date="2021-05-02T16:26:00Z">
              <w:del w:id="27794" w:author="家榮 張" w:date="2021-05-18T09:56:00Z">
                <w:r w:rsidDel="00996D87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DB2AB" w14:textId="3EB4DA9D" w:rsidR="008A7074" w:rsidDel="00996D87" w:rsidRDefault="008A7074">
            <w:pPr>
              <w:pStyle w:val="15"/>
              <w:rPr>
                <w:ins w:id="27795" w:author="Fegie" w:date="2021-05-02T16:26:00Z"/>
                <w:del w:id="27796" w:author="家榮 張" w:date="2021-05-18T09:56:00Z"/>
              </w:rPr>
              <w:pPrChange w:id="27797" w:author="家榮 張" w:date="2021-05-18T09:56:00Z">
                <w:pPr/>
              </w:pPrChange>
            </w:pPr>
            <w:ins w:id="27798" w:author="Fegie" w:date="2021-05-02T16:26:00Z">
              <w:del w:id="27799" w:author="家榮 張" w:date="2021-05-18T09:56:00Z">
                <w:r w:rsidDel="00996D87">
                  <w:rPr>
                    <w:rFonts w:hint="eastAsia"/>
                  </w:rPr>
                  <w:delText>1.「新增」時，必須輸入</w:delText>
                </w:r>
              </w:del>
            </w:ins>
          </w:p>
          <w:p w14:paraId="130C3FD6" w14:textId="093B37C8" w:rsidR="008A7074" w:rsidDel="00996D87" w:rsidRDefault="008A7074">
            <w:pPr>
              <w:pStyle w:val="15"/>
              <w:rPr>
                <w:ins w:id="27800" w:author="Fegie" w:date="2021-05-02T16:27:00Z"/>
                <w:del w:id="27801" w:author="家榮 張" w:date="2021-05-18T09:56:00Z"/>
              </w:rPr>
              <w:pPrChange w:id="27802" w:author="家榮 張" w:date="2021-05-18T09:56:00Z">
                <w:pPr>
                  <w:ind w:left="226" w:hangingChars="94" w:hanging="226"/>
                </w:pPr>
              </w:pPrChange>
            </w:pPr>
            <w:ins w:id="27803" w:author="Fegie" w:date="2021-05-02T16:26:00Z">
              <w:del w:id="27804" w:author="家榮 張" w:date="2021-05-18T09:56:00Z">
                <w:r w:rsidDel="00996D87">
                  <w:rPr>
                    <w:rFonts w:hint="eastAsia"/>
                  </w:rPr>
                  <w:delText>2.其他功能時，自動顯示原值，可以修改</w:delText>
                </w:r>
              </w:del>
            </w:ins>
          </w:p>
          <w:p w14:paraId="6DCDE6C0" w14:textId="62FE0A5F" w:rsidR="008A7074" w:rsidDel="00996D87" w:rsidRDefault="008A7074">
            <w:pPr>
              <w:pStyle w:val="15"/>
              <w:rPr>
                <w:ins w:id="27805" w:author="Fegie" w:date="2021-05-02T16:29:00Z"/>
                <w:del w:id="27806" w:author="家榮 張" w:date="2021-05-18T09:56:00Z"/>
              </w:rPr>
              <w:pPrChange w:id="27807" w:author="家榮 張" w:date="2021-05-18T09:56:00Z">
                <w:pPr>
                  <w:ind w:left="226" w:hangingChars="94" w:hanging="226"/>
                </w:pPr>
              </w:pPrChange>
            </w:pPr>
            <w:ins w:id="27808" w:author="Fegie" w:date="2021-05-02T16:27:00Z">
              <w:del w:id="27809" w:author="家榮 張" w:date="2021-05-18T09:56:00Z">
                <w:r w:rsidDel="00996D87">
                  <w:rPr>
                    <w:rFonts w:hint="eastAsia"/>
                  </w:rPr>
                  <w:delText>3.若CustMain有相同統一編號，則預設為C</w:delText>
                </w:r>
                <w:r w:rsidDel="00996D87">
                  <w:delText>ustMain.</w:delText>
                </w:r>
              </w:del>
            </w:ins>
            <w:ins w:id="27810" w:author="Fegie" w:date="2021-05-02T16:28:00Z">
              <w:del w:id="27811" w:author="家榮 張" w:date="2021-05-18T09:56:00Z">
                <w:r w:rsidDel="00996D87">
                  <w:delText>Fullname</w:delText>
                </w:r>
              </w:del>
            </w:ins>
          </w:p>
          <w:p w14:paraId="7500D577" w14:textId="50AE3050" w:rsidR="008A7074" w:rsidRPr="008A7074" w:rsidDel="00996D87" w:rsidRDefault="008A7074">
            <w:pPr>
              <w:pStyle w:val="15"/>
              <w:rPr>
                <w:ins w:id="27812" w:author="Fegie" w:date="2021-05-02T16:26:00Z"/>
                <w:del w:id="27813" w:author="家榮 張" w:date="2021-05-18T09:56:00Z"/>
              </w:rPr>
              <w:pPrChange w:id="27814" w:author="家榮 張" w:date="2021-05-18T09:56:00Z">
                <w:pPr>
                  <w:ind w:left="226" w:hangingChars="94" w:hanging="226"/>
                </w:pPr>
              </w:pPrChange>
            </w:pPr>
            <w:ins w:id="27815" w:author="Fegie" w:date="2021-05-02T16:29:00Z">
              <w:del w:id="27816" w:author="家榮 張" w:date="2021-05-18T09:56:00Z">
                <w:r w:rsidDel="00996D87">
                  <w:rPr>
                    <w:rFonts w:hint="eastAsia"/>
                  </w:rPr>
                  <w:delText>4.若CustRelMain有相同統一編號，則預設為C</w:delText>
                </w:r>
                <w:r w:rsidDel="00996D87">
                  <w:delText>ustRelMain.CustRelName</w:delText>
                </w:r>
              </w:del>
            </w:ins>
          </w:p>
          <w:p w14:paraId="72B844BB" w14:textId="28B2088F" w:rsidR="00D04096" w:rsidDel="00996D87" w:rsidRDefault="008A7074">
            <w:pPr>
              <w:pStyle w:val="15"/>
              <w:rPr>
                <w:ins w:id="27817" w:author="Fegie" w:date="2021-05-02T00:09:00Z"/>
                <w:del w:id="27818" w:author="家榮 張" w:date="2021-05-18T09:56:00Z"/>
              </w:rPr>
              <w:pPrChange w:id="27819" w:author="家榮 張" w:date="2021-05-18T09:56:00Z">
                <w:pPr/>
              </w:pPrChange>
            </w:pPr>
            <w:ins w:id="27820" w:author="Fegie" w:date="2021-05-02T16:30:00Z">
              <w:del w:id="27821" w:author="家榮 張" w:date="2021-05-18T09:56:00Z">
                <w:r w:rsidDel="00996D87">
                  <w:delText>5</w:delText>
                </w:r>
              </w:del>
            </w:ins>
            <w:ins w:id="27822" w:author="Fegie" w:date="2021-05-02T16:26:00Z">
              <w:del w:id="27823" w:author="家榮 張" w:date="2021-05-18T09:56:00Z">
                <w:r w:rsidDel="00996D87">
                  <w:rPr>
                    <w:rFonts w:hint="eastAsia"/>
                  </w:rPr>
                  <w:delText>.</w:delText>
                </w:r>
                <w:r w:rsidDel="00996D87">
                  <w:delText>CustRelMain</w:delText>
                </w:r>
                <w:r w:rsidDel="00996D87">
                  <w:rPr>
                    <w:rFonts w:hint="eastAsia"/>
                  </w:rPr>
                  <w:delText>.</w:delText>
                </w:r>
                <w:r w:rsidDel="00996D87">
                  <w:delText>CustRel</w:delText>
                </w:r>
              </w:del>
            </w:ins>
            <w:ins w:id="27824" w:author="Fegie" w:date="2021-05-02T16:28:00Z">
              <w:del w:id="27825" w:author="家榮 張" w:date="2021-05-18T09:56:00Z">
                <w:r w:rsidDel="00996D87">
                  <w:delText>Name</w:delText>
                </w:r>
              </w:del>
            </w:ins>
          </w:p>
        </w:tc>
      </w:tr>
      <w:tr w:rsidR="00DA5E5B" w:rsidDel="00996D87" w14:paraId="35760926" w14:textId="3B159C79" w:rsidTr="008A7074">
        <w:trPr>
          <w:trHeight w:val="291"/>
          <w:jc w:val="center"/>
          <w:ins w:id="27826" w:author="Fegie" w:date="2021-05-02T00:09:00Z"/>
          <w:del w:id="27827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D3DE0" w14:textId="4EA8ED7E" w:rsidR="00D04096" w:rsidDel="00996D87" w:rsidRDefault="00D04096">
            <w:pPr>
              <w:pStyle w:val="15"/>
              <w:rPr>
                <w:ins w:id="27828" w:author="Fegie" w:date="2021-05-02T00:09:00Z"/>
                <w:del w:id="27829" w:author="家榮 張" w:date="2021-05-18T09:56:00Z"/>
              </w:rPr>
              <w:pPrChange w:id="27830" w:author="家榮 張" w:date="2021-05-18T09:56:00Z">
                <w:pPr/>
              </w:pPrChange>
            </w:pPr>
            <w:ins w:id="27831" w:author="Fegie" w:date="2021-05-02T00:09:00Z">
              <w:del w:id="27832" w:author="家榮 張" w:date="2021-05-18T09:56:00Z">
                <w:r w:rsidDel="00996D87">
                  <w:rPr>
                    <w:rFonts w:hint="eastAsia"/>
                  </w:rPr>
                  <w:delText>4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BB868" w14:textId="76CC2AEE" w:rsidR="00D04096" w:rsidDel="00996D87" w:rsidRDefault="008A7074">
            <w:pPr>
              <w:pStyle w:val="15"/>
              <w:rPr>
                <w:ins w:id="27833" w:author="Fegie" w:date="2021-05-02T00:09:00Z"/>
                <w:del w:id="27834" w:author="家榮 張" w:date="2021-05-18T09:56:00Z"/>
              </w:rPr>
              <w:pPrChange w:id="27835" w:author="家榮 張" w:date="2021-05-18T09:56:00Z">
                <w:pPr/>
              </w:pPrChange>
            </w:pPr>
            <w:ins w:id="27836" w:author="Fegie" w:date="2021-05-02T16:28:00Z">
              <w:del w:id="27837" w:author="家榮 張" w:date="2021-05-18T09:56:00Z">
                <w:r w:rsidDel="00996D87">
                  <w:rPr>
                    <w:rFonts w:hint="eastAsia"/>
                  </w:rPr>
                  <w:delText>護照或居留證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3531" w14:textId="0B3F9471" w:rsidR="00D04096" w:rsidDel="00996D87" w:rsidRDefault="008A7074">
            <w:pPr>
              <w:pStyle w:val="15"/>
              <w:rPr>
                <w:ins w:id="27838" w:author="Fegie" w:date="2021-05-02T00:09:00Z"/>
                <w:del w:id="27839" w:author="家榮 張" w:date="2021-05-18T09:56:00Z"/>
              </w:rPr>
              <w:pPrChange w:id="27840" w:author="家榮 張" w:date="2021-05-18T09:56:00Z">
                <w:pPr/>
              </w:pPrChange>
            </w:pPr>
            <w:ins w:id="27841" w:author="Fegie" w:date="2021-05-02T16:29:00Z">
              <w:del w:id="27842" w:author="家榮 張" w:date="2021-05-06T18:53:00Z">
                <w:r w:rsidDel="00A7651D">
                  <w:rPr>
                    <w:rFonts w:hint="eastAsia"/>
                  </w:rPr>
                  <w:delText>9(01)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B5040" w14:textId="212E6328" w:rsidR="00D04096" w:rsidDel="00996D87" w:rsidRDefault="00D04096">
            <w:pPr>
              <w:pStyle w:val="15"/>
              <w:rPr>
                <w:ins w:id="27843" w:author="Fegie" w:date="2021-05-02T00:09:00Z"/>
                <w:del w:id="27844" w:author="家榮 張" w:date="2021-05-18T09:56:00Z"/>
              </w:rPr>
              <w:pPrChange w:id="27845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6A9D" w14:textId="1D34CCB9" w:rsidR="00D04096" w:rsidDel="00996D87" w:rsidRDefault="008A7074">
            <w:pPr>
              <w:pStyle w:val="15"/>
              <w:rPr>
                <w:ins w:id="27846" w:author="Fegie" w:date="2021-05-02T00:09:00Z"/>
                <w:del w:id="27847" w:author="家榮 張" w:date="2021-05-18T09:56:00Z"/>
              </w:rPr>
              <w:pPrChange w:id="27848" w:author="家榮 張" w:date="2021-05-18T09:56:00Z">
                <w:pPr/>
              </w:pPrChange>
            </w:pPr>
            <w:ins w:id="27849" w:author="Fegie" w:date="2021-05-02T16:31:00Z">
              <w:del w:id="27850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</w:del>
            </w:ins>
            <w:ins w:id="27851" w:author="Fegie" w:date="2021-05-02T16:32:00Z">
              <w:del w:id="27852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Is</w:delText>
                </w:r>
                <w:r w:rsidDel="00996D87">
                  <w:rPr>
                    <w:rFonts w:cs="細明體"/>
                    <w:spacing w:val="15"/>
                    <w:kern w:val="0"/>
                  </w:rPr>
                  <w:delText>ForeignerFlag</w:delText>
                </w:r>
              </w:del>
            </w:ins>
            <w:ins w:id="27853" w:author="Fegie" w:date="2021-05-02T16:31:00Z">
              <w:del w:id="27854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D3" w14:textId="188F14FD" w:rsidR="00D04096" w:rsidDel="00996D87" w:rsidRDefault="00283B73">
            <w:pPr>
              <w:pStyle w:val="15"/>
              <w:rPr>
                <w:ins w:id="27855" w:author="Fegie" w:date="2021-05-02T00:09:00Z"/>
                <w:del w:id="27856" w:author="家榮 張" w:date="2021-05-18T09:56:00Z"/>
              </w:rPr>
              <w:pPrChange w:id="27857" w:author="家榮 張" w:date="2021-05-18T09:56:00Z">
                <w:pPr/>
              </w:pPrChange>
            </w:pPr>
            <w:ins w:id="27858" w:author="Fegie" w:date="2021-05-02T16:42:00Z">
              <w:del w:id="27859" w:author="家榮 張" w:date="2021-05-18T09:56:00Z">
                <w:r w:rsidDel="00996D87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CBBB" w14:textId="550CEE77" w:rsidR="00D04096" w:rsidDel="00996D87" w:rsidRDefault="008A7074">
            <w:pPr>
              <w:pStyle w:val="15"/>
              <w:rPr>
                <w:ins w:id="27860" w:author="Fegie" w:date="2021-05-02T00:09:00Z"/>
                <w:del w:id="27861" w:author="家榮 張" w:date="2021-05-18T09:56:00Z"/>
              </w:rPr>
              <w:pPrChange w:id="27862" w:author="家榮 張" w:date="2021-05-18T09:56:00Z">
                <w:pPr/>
              </w:pPrChange>
            </w:pPr>
            <w:ins w:id="27863" w:author="Fegie" w:date="2021-05-02T16:30:00Z">
              <w:del w:id="27864" w:author="家榮 張" w:date="2021-05-18T09:56:00Z">
                <w:r w:rsidDel="00996D87"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B60D5" w14:textId="5EF374C4" w:rsidR="00D04096" w:rsidDel="00996D87" w:rsidRDefault="008A7074">
            <w:pPr>
              <w:pStyle w:val="15"/>
              <w:rPr>
                <w:ins w:id="27865" w:author="Fegie" w:date="2021-05-02T16:30:00Z"/>
                <w:del w:id="27866" w:author="家榮 張" w:date="2021-05-18T09:56:00Z"/>
              </w:rPr>
              <w:pPrChange w:id="27867" w:author="家榮 張" w:date="2021-05-18T09:56:00Z">
                <w:pPr/>
              </w:pPrChange>
            </w:pPr>
            <w:ins w:id="27868" w:author="Fegie" w:date="2021-05-02T16:30:00Z">
              <w:del w:id="27869" w:author="家榮 張" w:date="2021-05-18T09:56:00Z">
                <w:r w:rsidDel="00996D87">
                  <w:rPr>
                    <w:rFonts w:hint="eastAsia"/>
                  </w:rPr>
                  <w:delText>1</w:delText>
                </w:r>
                <w:r w:rsidDel="00996D87">
                  <w:delText>.</w:delText>
                </w:r>
                <w:r w:rsidDel="00996D87">
                  <w:rPr>
                    <w:rFonts w:hint="eastAsia"/>
                  </w:rPr>
                  <w:delText>「新增」時，必須輸入</w:delText>
                </w:r>
              </w:del>
            </w:ins>
          </w:p>
          <w:p w14:paraId="1A570291" w14:textId="463E48FA" w:rsidR="008A7074" w:rsidDel="00996D87" w:rsidRDefault="008A7074">
            <w:pPr>
              <w:pStyle w:val="15"/>
              <w:rPr>
                <w:ins w:id="27870" w:author="Fegie" w:date="2021-05-02T16:31:00Z"/>
                <w:del w:id="27871" w:author="家榮 張" w:date="2021-05-18T09:56:00Z"/>
              </w:rPr>
              <w:pPrChange w:id="27872" w:author="家榮 張" w:date="2021-05-18T09:56:00Z">
                <w:pPr/>
              </w:pPrChange>
            </w:pPr>
            <w:ins w:id="27873" w:author="Fegie" w:date="2021-05-02T16:30:00Z">
              <w:del w:id="27874" w:author="家榮 張" w:date="2021-05-18T09:56:00Z">
                <w:r w:rsidDel="00996D87">
                  <w:rPr>
                    <w:rFonts w:hint="eastAsia"/>
                  </w:rPr>
                  <w:delText>2</w:delText>
                </w:r>
                <w:r w:rsidDel="00996D87">
                  <w:delText>.</w:delText>
                </w:r>
                <w:r w:rsidDel="00996D87">
                  <w:rPr>
                    <w:rFonts w:hint="eastAsia"/>
                  </w:rPr>
                  <w:delText>若統一編號已存在於</w:delText>
                </w:r>
              </w:del>
            </w:ins>
            <w:ins w:id="27875" w:author="Fegie" w:date="2021-05-02T16:31:00Z">
              <w:del w:id="27876" w:author="家榮 張" w:date="2021-05-18T09:56:00Z">
                <w:r w:rsidDel="00996D87">
                  <w:rPr>
                    <w:rFonts w:hint="eastAsia"/>
                  </w:rPr>
                  <w:delText xml:space="preserve"> </w:delText>
                </w:r>
              </w:del>
            </w:ins>
          </w:p>
          <w:p w14:paraId="40A13323" w14:textId="3E6A1B9F" w:rsidR="008A7074" w:rsidDel="00996D87" w:rsidRDefault="008A7074">
            <w:pPr>
              <w:pStyle w:val="15"/>
              <w:rPr>
                <w:ins w:id="27877" w:author="Fegie" w:date="2021-05-02T16:33:00Z"/>
                <w:del w:id="27878" w:author="家榮 張" w:date="2021-05-18T09:56:00Z"/>
              </w:rPr>
              <w:pPrChange w:id="27879" w:author="家榮 張" w:date="2021-05-18T09:56:00Z">
                <w:pPr/>
              </w:pPrChange>
            </w:pPr>
            <w:ins w:id="27880" w:author="Fegie" w:date="2021-05-02T16:31:00Z">
              <w:del w:id="27881" w:author="家榮 張" w:date="2021-05-18T09:56:00Z">
                <w:r w:rsidDel="00996D87">
                  <w:rPr>
                    <w:rFonts w:hint="eastAsia"/>
                  </w:rPr>
                  <w:delText xml:space="preserve">  </w:delText>
                </w:r>
              </w:del>
            </w:ins>
            <w:ins w:id="27882" w:author="Fegie" w:date="2021-05-02T16:30:00Z">
              <w:del w:id="27883" w:author="家榮 張" w:date="2021-05-18T09:56:00Z">
                <w:r w:rsidDel="00996D87">
                  <w:rPr>
                    <w:rFonts w:hint="eastAsia"/>
                  </w:rPr>
                  <w:delText>CustRelMain則跳過不必輸入</w:delText>
                </w:r>
              </w:del>
            </w:ins>
          </w:p>
          <w:p w14:paraId="75AAD338" w14:textId="4E840DE3" w:rsidR="008A7074" w:rsidDel="00996D87" w:rsidRDefault="008A7074">
            <w:pPr>
              <w:pStyle w:val="15"/>
              <w:rPr>
                <w:ins w:id="27884" w:author="Fegie" w:date="2021-05-02T00:09:00Z"/>
                <w:del w:id="27885" w:author="家榮 張" w:date="2021-05-18T09:56:00Z"/>
              </w:rPr>
              <w:pPrChange w:id="27886" w:author="家榮 張" w:date="2021-05-18T09:56:00Z">
                <w:pPr/>
              </w:pPrChange>
            </w:pPr>
            <w:ins w:id="27887" w:author="Fegie" w:date="2021-05-02T16:33:00Z">
              <w:del w:id="27888" w:author="家榮 張" w:date="2021-05-18T09:56:00Z">
                <w:r w:rsidDel="00996D87">
                  <w:rPr>
                    <w:rFonts w:hint="eastAsia"/>
                  </w:rPr>
                  <w:delText>3</w:delText>
                </w:r>
                <w:r w:rsidDel="00996D87">
                  <w:delText>.CustRelMain.</w:delText>
                </w:r>
                <w:r w:rsidDel="00996D87">
                  <w:rPr>
                    <w:rFonts w:cs="細明體" w:hint="eastAsia"/>
                    <w:spacing w:val="15"/>
                    <w:kern w:val="0"/>
                  </w:rPr>
                  <w:delText>Is</w:delText>
                </w:r>
                <w:r w:rsidDel="00996D87">
                  <w:rPr>
                    <w:rFonts w:cs="細明體"/>
                    <w:spacing w:val="15"/>
                    <w:kern w:val="0"/>
                  </w:rPr>
                  <w:delText>Foreigner</w:delText>
                </w:r>
              </w:del>
            </w:ins>
          </w:p>
        </w:tc>
      </w:tr>
      <w:tr w:rsidR="00DA5E5B" w:rsidDel="00996D87" w14:paraId="2D11428D" w14:textId="5BEA839E" w:rsidTr="008A7074">
        <w:trPr>
          <w:trHeight w:val="291"/>
          <w:jc w:val="center"/>
          <w:ins w:id="27889" w:author="Fegie" w:date="2021-05-02T00:09:00Z"/>
          <w:del w:id="27890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9CFC0" w14:textId="4CA97992" w:rsidR="008A7074" w:rsidDel="00996D87" w:rsidRDefault="008A7074">
            <w:pPr>
              <w:pStyle w:val="15"/>
              <w:rPr>
                <w:ins w:id="27891" w:author="Fegie" w:date="2021-05-02T00:09:00Z"/>
                <w:del w:id="27892" w:author="家榮 張" w:date="2021-05-18T09:56:00Z"/>
              </w:rPr>
              <w:pPrChange w:id="27893" w:author="家榮 張" w:date="2021-05-18T09:56:00Z">
                <w:pPr/>
              </w:pPrChange>
            </w:pPr>
            <w:ins w:id="27894" w:author="Fegie" w:date="2021-05-02T00:09:00Z">
              <w:del w:id="27895" w:author="家榮 張" w:date="2021-05-18T09:56:00Z">
                <w:r w:rsidDel="00996D87">
                  <w:rPr>
                    <w:rFonts w:hint="eastAsia"/>
                  </w:rPr>
                  <w:delText>5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39D2B" w14:textId="36EF43D7" w:rsidR="008A7074" w:rsidDel="00996D87" w:rsidRDefault="008A7074">
            <w:pPr>
              <w:pStyle w:val="15"/>
              <w:rPr>
                <w:ins w:id="27896" w:author="Fegie" w:date="2021-05-02T00:09:00Z"/>
                <w:del w:id="27897" w:author="家榮 張" w:date="2021-05-18T09:56:00Z"/>
              </w:rPr>
              <w:pPrChange w:id="27898" w:author="家榮 張" w:date="2021-05-18T09:56:00Z">
                <w:pPr/>
              </w:pPrChange>
            </w:pPr>
            <w:ins w:id="27899" w:author="Fegie" w:date="2021-05-02T16:32:00Z">
              <w:del w:id="27900" w:author="家榮 張" w:date="2021-05-18T09:56:00Z">
                <w:r w:rsidDel="00996D87">
                  <w:rPr>
                    <w:rFonts w:hint="eastAsia"/>
                  </w:rPr>
                  <w:delText>關係別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138BD" w14:textId="6BFBF985" w:rsidR="008A7074" w:rsidDel="00996D87" w:rsidRDefault="008A7074">
            <w:pPr>
              <w:pStyle w:val="15"/>
              <w:rPr>
                <w:ins w:id="27901" w:author="Fegie" w:date="2021-05-02T00:09:00Z"/>
                <w:del w:id="27902" w:author="家榮 張" w:date="2021-05-18T09:56:00Z"/>
              </w:rPr>
              <w:pPrChange w:id="27903" w:author="家榮 張" w:date="2021-05-18T09:56:00Z">
                <w:pPr/>
              </w:pPrChange>
            </w:pPr>
            <w:ins w:id="27904" w:author="Fegie" w:date="2021-05-02T16:32:00Z">
              <w:del w:id="27905" w:author="家榮 張" w:date="2021-05-06T18:53:00Z">
                <w:r w:rsidDel="00A7651D">
                  <w:rPr>
                    <w:rFonts w:hint="eastAsia"/>
                  </w:rPr>
                  <w:delText>9(01)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A7464" w14:textId="3CA04480" w:rsidR="008A7074" w:rsidDel="00996D87" w:rsidRDefault="008A7074">
            <w:pPr>
              <w:pStyle w:val="15"/>
              <w:rPr>
                <w:ins w:id="27906" w:author="Fegie" w:date="2021-05-02T00:09:00Z"/>
                <w:del w:id="27907" w:author="家榮 張" w:date="2021-05-18T09:56:00Z"/>
              </w:rPr>
              <w:pPrChange w:id="27908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EFF9" w14:textId="7BF29FB0" w:rsidR="008A7074" w:rsidDel="00996D87" w:rsidRDefault="008A7074">
            <w:pPr>
              <w:pStyle w:val="15"/>
              <w:rPr>
                <w:ins w:id="27909" w:author="Fegie" w:date="2021-05-02T00:09:00Z"/>
                <w:del w:id="27910" w:author="家榮 張" w:date="2021-05-18T09:56:00Z"/>
              </w:rPr>
              <w:pPrChange w:id="27911" w:author="家榮 張" w:date="2021-05-18T09:56:00Z">
                <w:pPr/>
              </w:pPrChange>
            </w:pPr>
            <w:ins w:id="27912" w:author="Fegie" w:date="2021-05-02T16:32:00Z">
              <w:del w:id="27913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</w:del>
            </w:ins>
            <w:ins w:id="27914" w:author="Fegie" w:date="2021-05-02T16:33:00Z">
              <w:del w:id="27915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Cu</w:delText>
                </w:r>
                <w:r w:rsidDel="00996D87">
                  <w:rPr>
                    <w:rFonts w:cs="細明體"/>
                    <w:spacing w:val="15"/>
                    <w:kern w:val="0"/>
                  </w:rPr>
                  <w:delText>stRelType</w:delText>
                </w:r>
              </w:del>
            </w:ins>
            <w:ins w:id="27916" w:author="Fegie" w:date="2021-05-02T16:32:00Z">
              <w:del w:id="27917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626E2" w14:textId="61B2F722" w:rsidR="008A7074" w:rsidDel="00996D87" w:rsidRDefault="00283B73">
            <w:pPr>
              <w:pStyle w:val="15"/>
              <w:rPr>
                <w:ins w:id="27918" w:author="Fegie" w:date="2021-05-02T00:09:00Z"/>
                <w:del w:id="27919" w:author="家榮 張" w:date="2021-05-18T09:56:00Z"/>
              </w:rPr>
              <w:pPrChange w:id="27920" w:author="家榮 張" w:date="2021-05-18T09:56:00Z">
                <w:pPr/>
              </w:pPrChange>
            </w:pPr>
            <w:ins w:id="27921" w:author="Fegie" w:date="2021-05-02T16:42:00Z">
              <w:del w:id="27922" w:author="家榮 張" w:date="2021-05-18T09:56:00Z">
                <w:r w:rsidDel="00996D87"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E76A7" w14:textId="3E96E698" w:rsidR="008A7074" w:rsidDel="00996D87" w:rsidRDefault="008A7074">
            <w:pPr>
              <w:pStyle w:val="15"/>
              <w:rPr>
                <w:ins w:id="27923" w:author="Fegie" w:date="2021-05-02T00:09:00Z"/>
                <w:del w:id="27924" w:author="家榮 張" w:date="2021-05-18T09:56:00Z"/>
              </w:rPr>
              <w:pPrChange w:id="27925" w:author="家榮 張" w:date="2021-05-18T09:56:00Z">
                <w:pPr/>
              </w:pPrChange>
            </w:pPr>
            <w:ins w:id="27926" w:author="Fegie" w:date="2021-05-02T16:33:00Z">
              <w:del w:id="27927" w:author="家榮 張" w:date="2021-05-18T09:56:00Z">
                <w:r w:rsidDel="00996D87"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6A171" w14:textId="2804EE8C" w:rsidR="009D14C3" w:rsidDel="00996D87" w:rsidRDefault="009D14C3">
            <w:pPr>
              <w:pStyle w:val="15"/>
              <w:rPr>
                <w:ins w:id="27928" w:author="Fegie" w:date="2021-05-02T16:34:00Z"/>
                <w:del w:id="27929" w:author="家榮 張" w:date="2021-05-18T09:56:00Z"/>
              </w:rPr>
              <w:pPrChange w:id="27930" w:author="家榮 張" w:date="2021-05-18T09:56:00Z">
                <w:pPr/>
              </w:pPrChange>
            </w:pPr>
            <w:ins w:id="27931" w:author="Fegie" w:date="2021-05-02T16:34:00Z">
              <w:del w:id="27932" w:author="家榮 張" w:date="2021-05-18T09:56:00Z">
                <w:r w:rsidDel="00996D87">
                  <w:rPr>
                    <w:rFonts w:hint="eastAsia"/>
                  </w:rPr>
                  <w:delText>1.「新增」時，必須輸入</w:delText>
                </w:r>
              </w:del>
            </w:ins>
          </w:p>
          <w:p w14:paraId="3E3C5853" w14:textId="1FF540D3" w:rsidR="009D14C3" w:rsidDel="00996D87" w:rsidRDefault="009D14C3">
            <w:pPr>
              <w:pStyle w:val="15"/>
              <w:rPr>
                <w:ins w:id="27933" w:author="Fegie" w:date="2021-05-02T16:34:00Z"/>
                <w:del w:id="27934" w:author="家榮 張" w:date="2021-05-18T09:56:00Z"/>
              </w:rPr>
              <w:pPrChange w:id="27935" w:author="家榮 張" w:date="2021-05-18T09:56:00Z">
                <w:pPr>
                  <w:ind w:left="226" w:hangingChars="94" w:hanging="226"/>
                </w:pPr>
              </w:pPrChange>
            </w:pPr>
            <w:ins w:id="27936" w:author="Fegie" w:date="2021-05-02T16:34:00Z">
              <w:del w:id="27937" w:author="家榮 張" w:date="2021-05-18T09:56:00Z">
                <w:r w:rsidDel="00996D87">
                  <w:rPr>
                    <w:rFonts w:hint="eastAsia"/>
                  </w:rPr>
                  <w:delText>2.其他功能時，自動顯示原值，可以修改</w:delText>
                </w:r>
              </w:del>
            </w:ins>
          </w:p>
          <w:p w14:paraId="5E2ADA9B" w14:textId="42C00772" w:rsidR="008A7074" w:rsidDel="00996D87" w:rsidRDefault="009D14C3">
            <w:pPr>
              <w:pStyle w:val="15"/>
              <w:rPr>
                <w:ins w:id="27938" w:author="Fegie" w:date="2021-05-02T00:09:00Z"/>
                <w:del w:id="27939" w:author="家榮 張" w:date="2021-05-18T09:56:00Z"/>
              </w:rPr>
              <w:pPrChange w:id="27940" w:author="家榮 張" w:date="2021-05-18T09:56:00Z">
                <w:pPr/>
              </w:pPrChange>
            </w:pPr>
            <w:ins w:id="27941" w:author="Fegie" w:date="2021-05-02T16:34:00Z">
              <w:del w:id="27942" w:author="家榮 張" w:date="2021-05-18T09:56:00Z">
                <w:r w:rsidDel="00996D87">
                  <w:delText>3</w:delText>
                </w:r>
                <w:r w:rsidDel="00996D87">
                  <w:rPr>
                    <w:rFonts w:hint="eastAsia"/>
                  </w:rPr>
                  <w:delText>.</w:delText>
                </w:r>
                <w:r w:rsidDel="00996D87">
                  <w:delText>CustRelDetail</w:delText>
                </w:r>
                <w:r w:rsidDel="00996D87">
                  <w:rPr>
                    <w:rFonts w:hint="eastAsia"/>
                  </w:rPr>
                  <w:delText>.</w:delText>
                </w:r>
                <w:r w:rsidDel="00996D87">
                  <w:delText>RelTypeCode</w:delText>
                </w:r>
              </w:del>
            </w:ins>
          </w:p>
        </w:tc>
      </w:tr>
      <w:tr w:rsidR="00DA5E5B" w:rsidDel="00996D87" w14:paraId="4E1FCE7C" w14:textId="1B4CC639" w:rsidTr="008A7074">
        <w:trPr>
          <w:trHeight w:val="291"/>
          <w:jc w:val="center"/>
          <w:ins w:id="27943" w:author="Fegie" w:date="2021-05-02T00:09:00Z"/>
          <w:del w:id="27944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2F7B0" w14:textId="71113B3D" w:rsidR="009D14C3" w:rsidDel="00996D87" w:rsidRDefault="009D14C3">
            <w:pPr>
              <w:pStyle w:val="15"/>
              <w:rPr>
                <w:ins w:id="27945" w:author="Fegie" w:date="2021-05-02T00:09:00Z"/>
                <w:del w:id="27946" w:author="家榮 張" w:date="2021-05-18T09:56:00Z"/>
              </w:rPr>
              <w:pPrChange w:id="27947" w:author="家榮 張" w:date="2021-05-18T09:56:00Z">
                <w:pPr/>
              </w:pPrChange>
            </w:pPr>
            <w:ins w:id="27948" w:author="Fegie" w:date="2021-05-02T00:09:00Z">
              <w:del w:id="27949" w:author="家榮 張" w:date="2021-05-18T09:56:00Z">
                <w:r w:rsidDel="00996D87">
                  <w:rPr>
                    <w:rFonts w:hint="eastAsia"/>
                  </w:rPr>
                  <w:delText>6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4D3F5" w14:textId="3F1B6DF7" w:rsidR="009D14C3" w:rsidDel="00996D87" w:rsidRDefault="009D14C3">
            <w:pPr>
              <w:pStyle w:val="15"/>
              <w:rPr>
                <w:ins w:id="27950" w:author="Fegie" w:date="2021-05-02T00:09:00Z"/>
                <w:del w:id="27951" w:author="家榮 張" w:date="2021-05-18T09:56:00Z"/>
              </w:rPr>
              <w:pPrChange w:id="27952" w:author="家榮 張" w:date="2021-05-18T09:56:00Z">
                <w:pPr/>
              </w:pPrChange>
            </w:pPr>
            <w:ins w:id="27953" w:author="Fegie" w:date="2021-05-02T16:35:00Z">
              <w:del w:id="27954" w:author="家榮 張" w:date="2021-05-18T09:56:00Z">
                <w:r w:rsidDel="00996D87">
                  <w:rPr>
                    <w:rFonts w:hint="eastAsia"/>
                  </w:rPr>
                  <w:delText>關係人統編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4409C" w14:textId="003B05CC" w:rsidR="009D14C3" w:rsidDel="00996D87" w:rsidRDefault="009D14C3">
            <w:pPr>
              <w:pStyle w:val="15"/>
              <w:rPr>
                <w:ins w:id="27955" w:author="Fegie" w:date="2021-05-02T00:09:00Z"/>
                <w:del w:id="27956" w:author="家榮 張" w:date="2021-05-18T09:56:00Z"/>
              </w:rPr>
              <w:pPrChange w:id="27957" w:author="家榮 張" w:date="2021-05-18T09:56:00Z">
                <w:pPr/>
              </w:pPrChange>
            </w:pPr>
            <w:ins w:id="27958" w:author="Fegie" w:date="2021-05-02T16:35:00Z">
              <w:del w:id="27959" w:author="家榮 張" w:date="2021-05-06T18:53:00Z">
                <w:r w:rsidDel="00A7651D">
                  <w:rPr>
                    <w:rFonts w:hint="eastAsia"/>
                  </w:rPr>
                  <w:delText>X(11)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F7C03" w14:textId="735A0353" w:rsidR="009D14C3" w:rsidDel="00996D87" w:rsidRDefault="009D14C3">
            <w:pPr>
              <w:pStyle w:val="15"/>
              <w:rPr>
                <w:ins w:id="27960" w:author="Fegie" w:date="2021-05-02T00:09:00Z"/>
                <w:del w:id="27961" w:author="家榮 張" w:date="2021-05-18T09:56:00Z"/>
              </w:rPr>
              <w:pPrChange w:id="27962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542AE" w14:textId="5F3E8B67" w:rsidR="009D14C3" w:rsidDel="00996D87" w:rsidRDefault="009D14C3">
            <w:pPr>
              <w:pStyle w:val="15"/>
              <w:rPr>
                <w:ins w:id="27963" w:author="Fegie" w:date="2021-05-02T00:09:00Z"/>
                <w:del w:id="27964" w:author="家榮 張" w:date="2021-05-18T09:56:00Z"/>
              </w:rPr>
              <w:pPrChange w:id="27965" w:author="家榮 張" w:date="2021-05-18T09:56:00Z">
                <w:pPr/>
              </w:pPrChange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BA8B" w14:textId="50C51F75" w:rsidR="009D14C3" w:rsidDel="00996D87" w:rsidRDefault="00283B73">
            <w:pPr>
              <w:pStyle w:val="15"/>
              <w:rPr>
                <w:ins w:id="27966" w:author="Fegie" w:date="2021-05-02T00:09:00Z"/>
                <w:del w:id="27967" w:author="家榮 張" w:date="2021-05-18T09:56:00Z"/>
              </w:rPr>
              <w:pPrChange w:id="27968" w:author="家榮 張" w:date="2021-05-18T09:56:00Z">
                <w:pPr/>
              </w:pPrChange>
            </w:pPr>
            <w:ins w:id="27969" w:author="Fegie" w:date="2021-05-02T16:42:00Z">
              <w:del w:id="27970" w:author="家榮 張" w:date="2021-05-18T09:56:00Z">
                <w:r w:rsidDel="00996D87"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03C36" w14:textId="0E2C520E" w:rsidR="009D14C3" w:rsidDel="00996D87" w:rsidRDefault="009D14C3">
            <w:pPr>
              <w:pStyle w:val="15"/>
              <w:rPr>
                <w:ins w:id="27971" w:author="Fegie" w:date="2021-05-02T00:09:00Z"/>
                <w:del w:id="27972" w:author="家榮 張" w:date="2021-05-18T09:56:00Z"/>
              </w:rPr>
              <w:pPrChange w:id="27973" w:author="家榮 張" w:date="2021-05-18T09:56:00Z">
                <w:pPr/>
              </w:pPrChange>
            </w:pPr>
            <w:ins w:id="27974" w:author="Fegie" w:date="2021-05-02T16:35:00Z">
              <w:del w:id="27975" w:author="家榮 張" w:date="2021-05-18T09:56:00Z">
                <w:r w:rsidDel="00996D87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4180A" w14:textId="5649B487" w:rsidR="009D14C3" w:rsidDel="00996D87" w:rsidRDefault="009D14C3">
            <w:pPr>
              <w:pStyle w:val="15"/>
              <w:rPr>
                <w:ins w:id="27976" w:author="Fegie" w:date="2021-05-02T16:35:00Z"/>
                <w:del w:id="27977" w:author="家榮 張" w:date="2021-05-18T09:56:00Z"/>
              </w:rPr>
              <w:pPrChange w:id="27978" w:author="家榮 張" w:date="2021-05-18T09:56:00Z">
                <w:pPr/>
              </w:pPrChange>
            </w:pPr>
            <w:ins w:id="27979" w:author="Fegie" w:date="2021-05-02T16:35:00Z">
              <w:del w:id="27980" w:author="家榮 張" w:date="2021-05-18T09:56:00Z">
                <w:r w:rsidDel="00996D87">
                  <w:rPr>
                    <w:rFonts w:hint="eastAsia"/>
                  </w:rPr>
                  <w:delText>1.「新增」時，必須輸入</w:delText>
                </w:r>
              </w:del>
            </w:ins>
          </w:p>
          <w:p w14:paraId="1D7B234F" w14:textId="00561E40" w:rsidR="009D14C3" w:rsidDel="00996D87" w:rsidRDefault="009D14C3">
            <w:pPr>
              <w:pStyle w:val="15"/>
              <w:rPr>
                <w:ins w:id="27981" w:author="Fegie" w:date="2021-05-02T16:35:00Z"/>
                <w:del w:id="27982" w:author="家榮 張" w:date="2021-05-18T09:56:00Z"/>
              </w:rPr>
              <w:pPrChange w:id="27983" w:author="家榮 張" w:date="2021-05-18T09:56:00Z">
                <w:pPr>
                  <w:ind w:left="226" w:hangingChars="94" w:hanging="226"/>
                </w:pPr>
              </w:pPrChange>
            </w:pPr>
            <w:ins w:id="27984" w:author="Fegie" w:date="2021-05-02T16:35:00Z">
              <w:del w:id="27985" w:author="家榮 張" w:date="2021-05-18T09:56:00Z">
                <w:r w:rsidDel="00996D87">
                  <w:rPr>
                    <w:rFonts w:hint="eastAsia"/>
                  </w:rPr>
                  <w:delText>2.其他功能時，自動顯示原值，不可修改</w:delText>
                </w:r>
              </w:del>
            </w:ins>
          </w:p>
          <w:p w14:paraId="1A1F3042" w14:textId="7CD434EA" w:rsidR="009D14C3" w:rsidDel="00996D87" w:rsidRDefault="009D14C3">
            <w:pPr>
              <w:pStyle w:val="15"/>
              <w:rPr>
                <w:ins w:id="27986" w:author="Fegie" w:date="2021-05-02T16:35:00Z"/>
                <w:del w:id="27987" w:author="家榮 張" w:date="2021-05-18T09:56:00Z"/>
              </w:rPr>
              <w:pPrChange w:id="27988" w:author="家榮 張" w:date="2021-05-18T09:56:00Z">
                <w:pPr>
                  <w:ind w:left="226" w:hangingChars="94" w:hanging="226"/>
                </w:pPr>
              </w:pPrChange>
            </w:pPr>
            <w:ins w:id="27989" w:author="Fegie" w:date="2021-05-02T16:35:00Z">
              <w:del w:id="27990" w:author="家榮 張" w:date="2021-05-18T09:56:00Z">
                <w:r w:rsidDel="00996D87">
                  <w:rPr>
                    <w:rFonts w:hint="eastAsia"/>
                  </w:rPr>
                  <w:delText>3.</w:delText>
                </w:r>
              </w:del>
            </w:ins>
            <w:ins w:id="27991" w:author="Fegie" w:date="2021-05-02T16:36:00Z">
              <w:del w:id="27992" w:author="家榮 張" w:date="2021-05-18T09:56:00Z">
                <w:r w:rsidDel="00996D87">
                  <w:rPr>
                    <w:rFonts w:hint="eastAsia"/>
                  </w:rPr>
                  <w:delText>若關係人統編不存在於CustRelMain，新增時會同時於CustRelMain新增此關係人資料</w:delText>
                </w:r>
              </w:del>
            </w:ins>
          </w:p>
          <w:p w14:paraId="44E2DC07" w14:textId="6D6A1FA4" w:rsidR="009D14C3" w:rsidDel="00996D87" w:rsidRDefault="009D14C3">
            <w:pPr>
              <w:pStyle w:val="15"/>
              <w:rPr>
                <w:ins w:id="27993" w:author="Fegie" w:date="2021-05-02T00:09:00Z"/>
                <w:del w:id="27994" w:author="家榮 張" w:date="2021-05-18T09:56:00Z"/>
              </w:rPr>
              <w:pPrChange w:id="27995" w:author="家榮 張" w:date="2021-05-18T09:56:00Z">
                <w:pPr/>
              </w:pPrChange>
            </w:pPr>
            <w:ins w:id="27996" w:author="Fegie" w:date="2021-05-02T16:36:00Z">
              <w:del w:id="27997" w:author="家榮 張" w:date="2021-05-18T09:56:00Z">
                <w:r w:rsidDel="00996D87">
                  <w:rPr>
                    <w:rFonts w:hint="eastAsia"/>
                  </w:rPr>
                  <w:delText>4</w:delText>
                </w:r>
              </w:del>
            </w:ins>
            <w:ins w:id="27998" w:author="Fegie" w:date="2021-05-02T16:35:00Z">
              <w:del w:id="27999" w:author="家榮 張" w:date="2021-05-18T09:56:00Z">
                <w:r w:rsidDel="00996D87">
                  <w:rPr>
                    <w:rFonts w:hint="eastAsia"/>
                  </w:rPr>
                  <w:delText>.</w:delText>
                </w:r>
                <w:r w:rsidDel="00996D87">
                  <w:delText>CustRel</w:delText>
                </w:r>
              </w:del>
            </w:ins>
            <w:ins w:id="28000" w:author="Fegie" w:date="2021-05-02T16:38:00Z">
              <w:del w:id="28001" w:author="家榮 張" w:date="2021-05-18T09:56:00Z">
                <w:r w:rsidDel="00996D87">
                  <w:delText>Detail</w:delText>
                </w:r>
              </w:del>
            </w:ins>
            <w:ins w:id="28002" w:author="Fegie" w:date="2021-05-02T16:35:00Z">
              <w:del w:id="28003" w:author="家榮 張" w:date="2021-05-18T09:56:00Z">
                <w:r w:rsidDel="00996D87">
                  <w:rPr>
                    <w:rFonts w:hint="eastAsia"/>
                  </w:rPr>
                  <w:delText>.</w:delText>
                </w:r>
              </w:del>
            </w:ins>
            <w:ins w:id="28004" w:author="Fegie" w:date="2021-05-02T16:38:00Z">
              <w:del w:id="28005" w:author="家榮 張" w:date="2021-05-18T09:56:00Z">
                <w:r w:rsidDel="00996D87">
                  <w:delText>RelId</w:delText>
                </w:r>
              </w:del>
            </w:ins>
          </w:p>
        </w:tc>
      </w:tr>
      <w:tr w:rsidR="00DA5E5B" w:rsidDel="00996D87" w14:paraId="15A2B5CF" w14:textId="33B47A52" w:rsidTr="008A7074">
        <w:trPr>
          <w:trHeight w:val="291"/>
          <w:jc w:val="center"/>
          <w:ins w:id="28006" w:author="Fegie" w:date="2021-05-02T00:09:00Z"/>
          <w:del w:id="28007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15200" w14:textId="742F2DCF" w:rsidR="009D14C3" w:rsidDel="00996D87" w:rsidRDefault="009D14C3">
            <w:pPr>
              <w:pStyle w:val="15"/>
              <w:rPr>
                <w:ins w:id="28008" w:author="Fegie" w:date="2021-05-02T00:09:00Z"/>
                <w:del w:id="28009" w:author="家榮 張" w:date="2021-05-18T09:56:00Z"/>
              </w:rPr>
              <w:pPrChange w:id="28010" w:author="家榮 張" w:date="2021-05-18T09:56:00Z">
                <w:pPr/>
              </w:pPrChange>
            </w:pPr>
            <w:ins w:id="28011" w:author="Fegie" w:date="2021-05-02T00:09:00Z">
              <w:del w:id="28012" w:author="家榮 張" w:date="2021-05-18T09:56:00Z">
                <w:r w:rsidDel="00996D87">
                  <w:rPr>
                    <w:rFonts w:hint="eastAsia"/>
                  </w:rPr>
                  <w:delText>7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39382" w14:textId="1F3E93A8" w:rsidR="009D14C3" w:rsidDel="00996D87" w:rsidRDefault="009D14C3">
            <w:pPr>
              <w:pStyle w:val="15"/>
              <w:rPr>
                <w:ins w:id="28013" w:author="Fegie" w:date="2021-05-02T00:09:00Z"/>
                <w:del w:id="28014" w:author="家榮 張" w:date="2021-05-18T09:56:00Z"/>
              </w:rPr>
              <w:pPrChange w:id="28015" w:author="家榮 張" w:date="2021-05-18T09:56:00Z">
                <w:pPr/>
              </w:pPrChange>
            </w:pPr>
            <w:ins w:id="28016" w:author="Fegie" w:date="2021-05-02T16:36:00Z">
              <w:del w:id="28017" w:author="家榮 張" w:date="2021-05-18T09:56:00Z">
                <w:r w:rsidDel="00996D87">
                  <w:rPr>
                    <w:rFonts w:hint="eastAsia"/>
                  </w:rPr>
                  <w:delText>關係人姓名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E9CF9" w14:textId="7F802FBF" w:rsidR="009D14C3" w:rsidDel="00996D87" w:rsidRDefault="009D14C3">
            <w:pPr>
              <w:pStyle w:val="15"/>
              <w:rPr>
                <w:ins w:id="28018" w:author="Fegie" w:date="2021-05-02T00:09:00Z"/>
                <w:del w:id="28019" w:author="家榮 張" w:date="2021-05-18T09:56:00Z"/>
              </w:rPr>
              <w:pPrChange w:id="28020" w:author="家榮 張" w:date="2021-05-18T09:56:00Z">
                <w:pPr/>
              </w:pPrChange>
            </w:pPr>
            <w:ins w:id="28021" w:author="Fegie" w:date="2021-05-02T16:36:00Z">
              <w:del w:id="28022" w:author="家榮 張" w:date="2021-05-06T18:53:00Z">
                <w:r w:rsidDel="00A7651D">
                  <w:rPr>
                    <w:rFonts w:hint="eastAsia"/>
                  </w:rPr>
                  <w:delText>X(70)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8BF85" w14:textId="73B4BB0E" w:rsidR="009D14C3" w:rsidDel="00996D87" w:rsidRDefault="009D14C3">
            <w:pPr>
              <w:pStyle w:val="15"/>
              <w:rPr>
                <w:ins w:id="28023" w:author="Fegie" w:date="2021-05-02T00:09:00Z"/>
                <w:del w:id="28024" w:author="家榮 張" w:date="2021-05-18T09:56:00Z"/>
              </w:rPr>
              <w:pPrChange w:id="28025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81A99" w14:textId="7778EDE9" w:rsidR="009D14C3" w:rsidDel="00996D87" w:rsidRDefault="009D14C3">
            <w:pPr>
              <w:pStyle w:val="15"/>
              <w:rPr>
                <w:ins w:id="28026" w:author="Fegie" w:date="2021-05-02T00:09:00Z"/>
                <w:del w:id="28027" w:author="家榮 張" w:date="2021-05-18T09:56:00Z"/>
              </w:rPr>
              <w:pPrChange w:id="28028" w:author="家榮 張" w:date="2021-05-18T09:56:00Z">
                <w:pPr/>
              </w:pPrChange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2BCA" w14:textId="7F61F767" w:rsidR="009D14C3" w:rsidDel="00996D87" w:rsidRDefault="00283B73">
            <w:pPr>
              <w:pStyle w:val="15"/>
              <w:rPr>
                <w:ins w:id="28029" w:author="Fegie" w:date="2021-05-02T00:09:00Z"/>
                <w:del w:id="28030" w:author="家榮 張" w:date="2021-05-18T09:56:00Z"/>
              </w:rPr>
              <w:pPrChange w:id="28031" w:author="家榮 張" w:date="2021-05-18T09:56:00Z">
                <w:pPr/>
              </w:pPrChange>
            </w:pPr>
            <w:ins w:id="28032" w:author="Fegie" w:date="2021-05-02T16:42:00Z">
              <w:del w:id="28033" w:author="家榮 張" w:date="2021-05-18T09:56:00Z">
                <w:r w:rsidDel="00996D87"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98D72" w14:textId="4F275144" w:rsidR="009D14C3" w:rsidDel="00996D87" w:rsidRDefault="009D14C3">
            <w:pPr>
              <w:pStyle w:val="15"/>
              <w:rPr>
                <w:ins w:id="28034" w:author="Fegie" w:date="2021-05-02T00:09:00Z"/>
                <w:del w:id="28035" w:author="家榮 張" w:date="2021-05-18T09:56:00Z"/>
              </w:rPr>
              <w:pPrChange w:id="28036" w:author="家榮 張" w:date="2021-05-18T09:56:00Z">
                <w:pPr/>
              </w:pPrChange>
            </w:pPr>
            <w:ins w:id="28037" w:author="Fegie" w:date="2021-05-02T16:36:00Z">
              <w:del w:id="28038" w:author="家榮 張" w:date="2021-05-18T09:56:00Z">
                <w:r w:rsidDel="00996D87"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AE000" w14:textId="058D8112" w:rsidR="009D14C3" w:rsidDel="00996D87" w:rsidRDefault="009D14C3">
            <w:pPr>
              <w:pStyle w:val="15"/>
              <w:rPr>
                <w:ins w:id="28039" w:author="Fegie" w:date="2021-05-02T16:37:00Z"/>
                <w:del w:id="28040" w:author="家榮 張" w:date="2021-05-18T09:56:00Z"/>
              </w:rPr>
              <w:pPrChange w:id="28041" w:author="家榮 張" w:date="2021-05-18T09:56:00Z">
                <w:pPr/>
              </w:pPrChange>
            </w:pPr>
            <w:ins w:id="28042" w:author="Fegie" w:date="2021-05-02T16:37:00Z">
              <w:del w:id="28043" w:author="家榮 張" w:date="2021-05-18T09:56:00Z">
                <w:r w:rsidDel="00996D87">
                  <w:rPr>
                    <w:rFonts w:hint="eastAsia"/>
                  </w:rPr>
                  <w:delText>1.「新增」時，必須輸入</w:delText>
                </w:r>
              </w:del>
            </w:ins>
          </w:p>
          <w:p w14:paraId="14B049A7" w14:textId="6485592C" w:rsidR="009D14C3" w:rsidDel="00996D87" w:rsidRDefault="009D14C3">
            <w:pPr>
              <w:pStyle w:val="15"/>
              <w:rPr>
                <w:ins w:id="28044" w:author="Fegie" w:date="2021-05-02T16:37:00Z"/>
                <w:del w:id="28045" w:author="家榮 張" w:date="2021-05-18T09:56:00Z"/>
              </w:rPr>
              <w:pPrChange w:id="28046" w:author="家榮 張" w:date="2021-05-18T09:56:00Z">
                <w:pPr>
                  <w:ind w:left="226" w:hangingChars="94" w:hanging="226"/>
                </w:pPr>
              </w:pPrChange>
            </w:pPr>
            <w:ins w:id="28047" w:author="Fegie" w:date="2021-05-02T16:37:00Z">
              <w:del w:id="28048" w:author="家榮 張" w:date="2021-05-18T09:56:00Z">
                <w:r w:rsidDel="00996D87">
                  <w:rPr>
                    <w:rFonts w:hint="eastAsia"/>
                  </w:rPr>
                  <w:delText>2.其他功能時，自動顯示原值，可以修改</w:delText>
                </w:r>
              </w:del>
            </w:ins>
          </w:p>
          <w:p w14:paraId="4A06437D" w14:textId="1E24506B" w:rsidR="009D14C3" w:rsidDel="00996D87" w:rsidRDefault="009D14C3">
            <w:pPr>
              <w:pStyle w:val="15"/>
              <w:rPr>
                <w:ins w:id="28049" w:author="Fegie" w:date="2021-05-02T16:37:00Z"/>
                <w:del w:id="28050" w:author="家榮 張" w:date="2021-05-18T09:56:00Z"/>
              </w:rPr>
              <w:pPrChange w:id="28051" w:author="家榮 張" w:date="2021-05-18T09:56:00Z">
                <w:pPr>
                  <w:ind w:left="226" w:hangingChars="94" w:hanging="226"/>
                </w:pPr>
              </w:pPrChange>
            </w:pPr>
            <w:ins w:id="28052" w:author="Fegie" w:date="2021-05-02T16:37:00Z">
              <w:del w:id="28053" w:author="家榮 張" w:date="2021-05-18T09:56:00Z">
                <w:r w:rsidDel="00996D87">
                  <w:rPr>
                    <w:rFonts w:hint="eastAsia"/>
                  </w:rPr>
                  <w:delText>3.若CustMain有相同統一編號，則預設為C</w:delText>
                </w:r>
                <w:r w:rsidDel="00996D87">
                  <w:delText>ustMain.Fullname</w:delText>
                </w:r>
              </w:del>
            </w:ins>
          </w:p>
          <w:p w14:paraId="6D57F89C" w14:textId="22F70000" w:rsidR="009D14C3" w:rsidRPr="00F37A9C" w:rsidDel="00996D87" w:rsidRDefault="009D14C3">
            <w:pPr>
              <w:pStyle w:val="15"/>
              <w:rPr>
                <w:ins w:id="28054" w:author="Fegie" w:date="2021-05-02T16:37:00Z"/>
                <w:del w:id="28055" w:author="家榮 張" w:date="2021-05-18T09:56:00Z"/>
              </w:rPr>
              <w:pPrChange w:id="28056" w:author="家榮 張" w:date="2021-05-18T09:56:00Z">
                <w:pPr>
                  <w:ind w:left="226" w:hangingChars="94" w:hanging="226"/>
                </w:pPr>
              </w:pPrChange>
            </w:pPr>
            <w:ins w:id="28057" w:author="Fegie" w:date="2021-05-02T16:37:00Z">
              <w:del w:id="28058" w:author="家榮 張" w:date="2021-05-18T09:56:00Z">
                <w:r w:rsidDel="00996D87">
                  <w:rPr>
                    <w:rFonts w:hint="eastAsia"/>
                  </w:rPr>
                  <w:delText>4.若CustRelMain有相同統一編號，則預設為C</w:delText>
                </w:r>
                <w:r w:rsidDel="00996D87">
                  <w:delText>ustRelMain.CustRelName</w:delText>
                </w:r>
              </w:del>
            </w:ins>
          </w:p>
          <w:p w14:paraId="78C41691" w14:textId="5D0F6C24" w:rsidR="009D14C3" w:rsidDel="00996D87" w:rsidRDefault="009D14C3">
            <w:pPr>
              <w:pStyle w:val="15"/>
              <w:rPr>
                <w:ins w:id="28059" w:author="Fegie" w:date="2021-05-02T00:09:00Z"/>
                <w:del w:id="28060" w:author="家榮 張" w:date="2021-05-18T09:56:00Z"/>
              </w:rPr>
              <w:pPrChange w:id="28061" w:author="家榮 張" w:date="2021-05-18T09:56:00Z">
                <w:pPr/>
              </w:pPrChange>
            </w:pPr>
            <w:ins w:id="28062" w:author="Fegie" w:date="2021-05-02T16:37:00Z">
              <w:del w:id="28063" w:author="家榮 張" w:date="2021-05-18T09:56:00Z">
                <w:r w:rsidDel="00996D87">
                  <w:delText>5</w:delText>
                </w:r>
                <w:r w:rsidDel="00996D87">
                  <w:rPr>
                    <w:rFonts w:hint="eastAsia"/>
                  </w:rPr>
                  <w:delText>.</w:delText>
                </w:r>
              </w:del>
            </w:ins>
            <w:ins w:id="28064" w:author="Fegie" w:date="2021-05-02T16:38:00Z">
              <w:del w:id="28065" w:author="家榮 張" w:date="2021-05-18T09:56:00Z">
                <w:r w:rsidDel="00996D87">
                  <w:delText>CustRelDetail</w:delText>
                </w:r>
              </w:del>
            </w:ins>
            <w:ins w:id="28066" w:author="Fegie" w:date="2021-05-02T16:37:00Z">
              <w:del w:id="28067" w:author="家榮 張" w:date="2021-05-18T09:56:00Z">
                <w:r w:rsidDel="00996D87">
                  <w:rPr>
                    <w:rFonts w:hint="eastAsia"/>
                  </w:rPr>
                  <w:delText>.</w:delText>
                </w:r>
              </w:del>
            </w:ins>
            <w:ins w:id="28068" w:author="Fegie" w:date="2021-05-02T16:38:00Z">
              <w:del w:id="28069" w:author="家榮 張" w:date="2021-05-18T09:56:00Z">
                <w:r w:rsidDel="00996D87">
                  <w:delText>RelName</w:delText>
                </w:r>
              </w:del>
            </w:ins>
          </w:p>
        </w:tc>
      </w:tr>
      <w:tr w:rsidR="00DA5E5B" w:rsidDel="00996D87" w14:paraId="02493EA6" w14:textId="2D1743D1" w:rsidTr="008A7074">
        <w:trPr>
          <w:trHeight w:val="291"/>
          <w:jc w:val="center"/>
          <w:ins w:id="28070" w:author="Fegie" w:date="2021-05-02T00:09:00Z"/>
          <w:del w:id="28071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2586DD" w14:textId="076A3F44" w:rsidR="009D14C3" w:rsidDel="00996D87" w:rsidRDefault="009D14C3">
            <w:pPr>
              <w:pStyle w:val="15"/>
              <w:rPr>
                <w:ins w:id="28072" w:author="Fegie" w:date="2021-05-02T00:09:00Z"/>
                <w:del w:id="28073" w:author="家榮 張" w:date="2021-05-18T09:56:00Z"/>
              </w:rPr>
              <w:pPrChange w:id="28074" w:author="家榮 張" w:date="2021-05-18T09:56:00Z">
                <w:pPr/>
              </w:pPrChange>
            </w:pPr>
            <w:ins w:id="28075" w:author="Fegie" w:date="2021-05-02T00:09:00Z">
              <w:del w:id="28076" w:author="家榮 張" w:date="2021-05-18T09:56:00Z">
                <w:r w:rsidDel="00996D87">
                  <w:rPr>
                    <w:rFonts w:hint="eastAsia"/>
                  </w:rPr>
                  <w:delText>8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39CC3" w14:textId="19FA7A9B" w:rsidR="009D14C3" w:rsidDel="00996D87" w:rsidRDefault="009D14C3">
            <w:pPr>
              <w:pStyle w:val="15"/>
              <w:rPr>
                <w:ins w:id="28077" w:author="Fegie" w:date="2021-05-02T00:09:00Z"/>
                <w:del w:id="28078" w:author="家榮 張" w:date="2021-05-18T09:56:00Z"/>
              </w:rPr>
              <w:pPrChange w:id="28079" w:author="家榮 張" w:date="2021-05-18T09:56:00Z">
                <w:pPr/>
              </w:pPrChange>
            </w:pPr>
            <w:ins w:id="28080" w:author="Fegie" w:date="2021-05-02T16:38:00Z">
              <w:del w:id="28081" w:author="家榮 張" w:date="2021-05-18T09:56:00Z">
                <w:r w:rsidDel="00996D87">
                  <w:rPr>
                    <w:rFonts w:hint="eastAsia"/>
                  </w:rPr>
                  <w:delText>護照或居留證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19B77" w14:textId="23C2F7F6" w:rsidR="009D14C3" w:rsidDel="00996D87" w:rsidRDefault="00283B73">
            <w:pPr>
              <w:pStyle w:val="15"/>
              <w:rPr>
                <w:ins w:id="28082" w:author="Fegie" w:date="2021-05-02T00:09:00Z"/>
                <w:del w:id="28083" w:author="家榮 張" w:date="2021-05-18T09:56:00Z"/>
              </w:rPr>
              <w:pPrChange w:id="28084" w:author="家榮 張" w:date="2021-05-18T09:56:00Z">
                <w:pPr/>
              </w:pPrChange>
            </w:pPr>
            <w:ins w:id="28085" w:author="Fegie" w:date="2021-05-02T16:40:00Z">
              <w:del w:id="28086" w:author="家榮 張" w:date="2021-05-06T18:53:00Z">
                <w:r w:rsidDel="00A7651D">
                  <w:rPr>
                    <w:rFonts w:hint="eastAsia"/>
                  </w:rPr>
                  <w:delText>9(01)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5E7AA" w14:textId="09AF604D" w:rsidR="009D14C3" w:rsidDel="00996D87" w:rsidRDefault="009D14C3">
            <w:pPr>
              <w:pStyle w:val="15"/>
              <w:rPr>
                <w:ins w:id="28087" w:author="Fegie" w:date="2021-05-02T00:09:00Z"/>
                <w:del w:id="28088" w:author="家榮 張" w:date="2021-05-18T09:56:00Z"/>
              </w:rPr>
              <w:pPrChange w:id="28089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550E2" w14:textId="4D707622" w:rsidR="009D14C3" w:rsidDel="00996D87" w:rsidRDefault="00283B73">
            <w:pPr>
              <w:pStyle w:val="15"/>
              <w:rPr>
                <w:ins w:id="28090" w:author="Fegie" w:date="2021-05-02T00:09:00Z"/>
                <w:del w:id="28091" w:author="家榮 張" w:date="2021-05-18T09:56:00Z"/>
              </w:rPr>
              <w:pPrChange w:id="28092" w:author="家榮 張" w:date="2021-05-18T09:56:00Z">
                <w:pPr/>
              </w:pPrChange>
            </w:pPr>
            <w:ins w:id="28093" w:author="Fegie" w:date="2021-05-02T16:39:00Z">
              <w:del w:id="28094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下拉選單(Is</w:delText>
                </w:r>
                <w:r w:rsidDel="00996D87">
                  <w:rPr>
                    <w:rFonts w:cs="細明體"/>
                    <w:spacing w:val="15"/>
                    <w:kern w:val="0"/>
                  </w:rPr>
                  <w:delText>ForeignerFlag</w:delText>
                </w:r>
                <w:r w:rsidDel="00996D87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CA5B3" w14:textId="776BAAEE" w:rsidR="009D14C3" w:rsidDel="00996D87" w:rsidRDefault="00283B73">
            <w:pPr>
              <w:pStyle w:val="15"/>
              <w:rPr>
                <w:ins w:id="28095" w:author="Fegie" w:date="2021-05-02T00:09:00Z"/>
                <w:del w:id="28096" w:author="家榮 張" w:date="2021-05-18T09:56:00Z"/>
              </w:rPr>
              <w:pPrChange w:id="28097" w:author="家榮 張" w:date="2021-05-18T09:56:00Z">
                <w:pPr/>
              </w:pPrChange>
            </w:pPr>
            <w:ins w:id="28098" w:author="Fegie" w:date="2021-05-02T16:43:00Z">
              <w:del w:id="28099" w:author="家榮 張" w:date="2021-05-18T09:56:00Z">
                <w:r w:rsidDel="00996D87"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D9553" w14:textId="482F2921" w:rsidR="009D14C3" w:rsidDel="00996D87" w:rsidRDefault="00283B73">
            <w:pPr>
              <w:pStyle w:val="15"/>
              <w:rPr>
                <w:ins w:id="28100" w:author="Fegie" w:date="2021-05-02T00:09:00Z"/>
                <w:del w:id="28101" w:author="家榮 張" w:date="2021-05-18T09:56:00Z"/>
              </w:rPr>
              <w:pPrChange w:id="28102" w:author="家榮 張" w:date="2021-05-18T09:56:00Z">
                <w:pPr/>
              </w:pPrChange>
            </w:pPr>
            <w:ins w:id="28103" w:author="Fegie" w:date="2021-05-02T16:39:00Z">
              <w:del w:id="28104" w:author="家榮 張" w:date="2021-05-18T09:56:00Z">
                <w:r w:rsidDel="00996D87"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F2F32" w14:textId="67FF9A48" w:rsidR="00283B73" w:rsidDel="00996D87" w:rsidRDefault="00283B73">
            <w:pPr>
              <w:pStyle w:val="15"/>
              <w:rPr>
                <w:ins w:id="28105" w:author="Fegie" w:date="2021-05-02T16:39:00Z"/>
                <w:del w:id="28106" w:author="家榮 張" w:date="2021-05-18T09:56:00Z"/>
              </w:rPr>
              <w:pPrChange w:id="28107" w:author="家榮 張" w:date="2021-05-18T09:56:00Z">
                <w:pPr/>
              </w:pPrChange>
            </w:pPr>
            <w:ins w:id="28108" w:author="Fegie" w:date="2021-05-02T16:39:00Z">
              <w:del w:id="28109" w:author="家榮 張" w:date="2021-05-18T09:56:00Z">
                <w:r w:rsidDel="00996D87">
                  <w:rPr>
                    <w:rFonts w:hint="eastAsia"/>
                  </w:rPr>
                  <w:delText>1</w:delText>
                </w:r>
                <w:r w:rsidDel="00996D87">
                  <w:delText>.</w:delText>
                </w:r>
                <w:r w:rsidDel="00996D87">
                  <w:rPr>
                    <w:rFonts w:hint="eastAsia"/>
                  </w:rPr>
                  <w:delText>「新增」時，必須輸入</w:delText>
                </w:r>
              </w:del>
            </w:ins>
          </w:p>
          <w:p w14:paraId="09A25A13" w14:textId="6204221B" w:rsidR="00283B73" w:rsidDel="00996D87" w:rsidRDefault="00283B73">
            <w:pPr>
              <w:pStyle w:val="15"/>
              <w:rPr>
                <w:ins w:id="28110" w:author="Fegie" w:date="2021-05-02T16:39:00Z"/>
                <w:del w:id="28111" w:author="家榮 張" w:date="2021-05-18T09:56:00Z"/>
              </w:rPr>
              <w:pPrChange w:id="28112" w:author="家榮 張" w:date="2021-05-18T09:56:00Z">
                <w:pPr/>
              </w:pPrChange>
            </w:pPr>
            <w:ins w:id="28113" w:author="Fegie" w:date="2021-05-02T16:39:00Z">
              <w:del w:id="28114" w:author="家榮 張" w:date="2021-05-18T09:56:00Z">
                <w:r w:rsidDel="00996D87">
                  <w:rPr>
                    <w:rFonts w:hint="eastAsia"/>
                  </w:rPr>
                  <w:delText>2</w:delText>
                </w:r>
                <w:r w:rsidDel="00996D87">
                  <w:delText>.</w:delText>
                </w:r>
                <w:r w:rsidDel="00996D87">
                  <w:rPr>
                    <w:rFonts w:hint="eastAsia"/>
                  </w:rPr>
                  <w:delText>若</w:delText>
                </w:r>
              </w:del>
            </w:ins>
            <w:ins w:id="28115" w:author="Fegie" w:date="2021-05-02T16:40:00Z">
              <w:del w:id="28116" w:author="家榮 張" w:date="2021-05-18T09:56:00Z">
                <w:r w:rsidDel="00996D87">
                  <w:rPr>
                    <w:rFonts w:hint="eastAsia"/>
                  </w:rPr>
                  <w:delText>關係人統編</w:delText>
                </w:r>
              </w:del>
            </w:ins>
            <w:ins w:id="28117" w:author="Fegie" w:date="2021-05-02T16:39:00Z">
              <w:del w:id="28118" w:author="家榮 張" w:date="2021-05-18T09:56:00Z">
                <w:r w:rsidDel="00996D87">
                  <w:rPr>
                    <w:rFonts w:hint="eastAsia"/>
                  </w:rPr>
                  <w:delText xml:space="preserve">已存在於 </w:delText>
                </w:r>
              </w:del>
            </w:ins>
          </w:p>
          <w:p w14:paraId="34663444" w14:textId="1D096B5F" w:rsidR="00283B73" w:rsidDel="00996D87" w:rsidRDefault="00283B73">
            <w:pPr>
              <w:pStyle w:val="15"/>
              <w:rPr>
                <w:ins w:id="28119" w:author="Fegie" w:date="2021-05-02T16:39:00Z"/>
                <w:del w:id="28120" w:author="家榮 張" w:date="2021-05-18T09:56:00Z"/>
              </w:rPr>
              <w:pPrChange w:id="28121" w:author="家榮 張" w:date="2021-05-18T09:56:00Z">
                <w:pPr/>
              </w:pPrChange>
            </w:pPr>
            <w:ins w:id="28122" w:author="Fegie" w:date="2021-05-02T16:39:00Z">
              <w:del w:id="28123" w:author="家榮 張" w:date="2021-05-18T09:56:00Z">
                <w:r w:rsidDel="00996D87">
                  <w:rPr>
                    <w:rFonts w:hint="eastAsia"/>
                  </w:rPr>
                  <w:delText xml:space="preserve">  CustRelMain則跳過不必輸入</w:delText>
                </w:r>
              </w:del>
            </w:ins>
          </w:p>
          <w:p w14:paraId="09D66E11" w14:textId="7CF3B943" w:rsidR="009D14C3" w:rsidDel="00996D87" w:rsidRDefault="00283B73">
            <w:pPr>
              <w:pStyle w:val="15"/>
              <w:rPr>
                <w:ins w:id="28124" w:author="Fegie" w:date="2021-05-02T00:09:00Z"/>
                <w:del w:id="28125" w:author="家榮 張" w:date="2021-05-18T09:56:00Z"/>
              </w:rPr>
              <w:pPrChange w:id="28126" w:author="家榮 張" w:date="2021-05-18T09:56:00Z">
                <w:pPr/>
              </w:pPrChange>
            </w:pPr>
            <w:ins w:id="28127" w:author="Fegie" w:date="2021-05-02T16:39:00Z">
              <w:del w:id="28128" w:author="家榮 張" w:date="2021-05-18T09:56:00Z">
                <w:r w:rsidDel="00996D87">
                  <w:rPr>
                    <w:rFonts w:hint="eastAsia"/>
                  </w:rPr>
                  <w:delText>3</w:delText>
                </w:r>
                <w:r w:rsidDel="00996D87">
                  <w:delText>.CustRelMain.</w:delText>
                </w:r>
                <w:r w:rsidDel="00996D87">
                  <w:rPr>
                    <w:rFonts w:cs="細明體" w:hint="eastAsia"/>
                    <w:spacing w:val="15"/>
                    <w:kern w:val="0"/>
                  </w:rPr>
                  <w:delText>Is</w:delText>
                </w:r>
                <w:r w:rsidDel="00996D87">
                  <w:rPr>
                    <w:rFonts w:cs="細明體"/>
                    <w:spacing w:val="15"/>
                    <w:kern w:val="0"/>
                  </w:rPr>
                  <w:delText>Foreigner</w:delText>
                </w:r>
              </w:del>
            </w:ins>
          </w:p>
        </w:tc>
      </w:tr>
      <w:tr w:rsidR="00DA5E5B" w:rsidDel="00996D87" w14:paraId="6712D78E" w14:textId="6D4AC6E7" w:rsidTr="008A7074">
        <w:trPr>
          <w:trHeight w:val="291"/>
          <w:jc w:val="center"/>
          <w:ins w:id="28129" w:author="Fegie" w:date="2021-05-02T00:09:00Z"/>
          <w:del w:id="28130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509D2" w14:textId="1461A3C8" w:rsidR="00283B73" w:rsidDel="00996D87" w:rsidRDefault="00283B73">
            <w:pPr>
              <w:pStyle w:val="15"/>
              <w:rPr>
                <w:ins w:id="28131" w:author="Fegie" w:date="2021-05-02T00:09:00Z"/>
                <w:del w:id="28132" w:author="家榮 張" w:date="2021-05-18T09:56:00Z"/>
              </w:rPr>
              <w:pPrChange w:id="28133" w:author="家榮 張" w:date="2021-05-18T09:56:00Z">
                <w:pPr/>
              </w:pPrChange>
            </w:pPr>
            <w:ins w:id="28134" w:author="Fegie" w:date="2021-05-02T00:09:00Z">
              <w:del w:id="28135" w:author="家榮 張" w:date="2021-05-18T09:56:00Z">
                <w:r w:rsidDel="00996D87">
                  <w:rPr>
                    <w:rFonts w:hint="eastAsia"/>
                  </w:rPr>
                  <w:delText>9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9AE1" w14:textId="0395CFF5" w:rsidR="00283B73" w:rsidDel="00996D87" w:rsidRDefault="00283B73">
            <w:pPr>
              <w:pStyle w:val="15"/>
              <w:rPr>
                <w:ins w:id="28136" w:author="Fegie" w:date="2021-05-02T00:09:00Z"/>
                <w:del w:id="28137" w:author="家榮 張" w:date="2021-05-18T09:56:00Z"/>
              </w:rPr>
              <w:pPrChange w:id="28138" w:author="家榮 張" w:date="2021-05-18T09:56:00Z">
                <w:pPr/>
              </w:pPrChange>
            </w:pPr>
            <w:ins w:id="28139" w:author="Fegie" w:date="2021-05-02T16:40:00Z">
              <w:del w:id="28140" w:author="家榮 張" w:date="2021-05-18T09:56:00Z">
                <w:r w:rsidDel="00996D87">
                  <w:rPr>
                    <w:rFonts w:hint="eastAsia"/>
                  </w:rPr>
                  <w:delText>關係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06F33" w14:textId="2C27A187" w:rsidR="00283B73" w:rsidDel="00996D87" w:rsidRDefault="00283B73">
            <w:pPr>
              <w:pStyle w:val="15"/>
              <w:rPr>
                <w:ins w:id="28141" w:author="Fegie" w:date="2021-05-02T00:09:00Z"/>
                <w:del w:id="28142" w:author="家榮 張" w:date="2021-05-18T09:56:00Z"/>
              </w:rPr>
              <w:pPrChange w:id="28143" w:author="家榮 張" w:date="2021-05-18T09:56:00Z">
                <w:pPr/>
              </w:pPrChange>
            </w:pPr>
            <w:ins w:id="28144" w:author="Fegie" w:date="2021-05-02T16:40:00Z">
              <w:del w:id="28145" w:author="家榮 張" w:date="2021-05-06T18:53:00Z">
                <w:r w:rsidDel="00A7651D">
                  <w:rPr>
                    <w:rFonts w:hint="eastAsia"/>
                  </w:rPr>
                  <w:delText>X(02)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6B99D" w14:textId="076C864F" w:rsidR="00283B73" w:rsidDel="00996D87" w:rsidRDefault="00283B73">
            <w:pPr>
              <w:pStyle w:val="15"/>
              <w:rPr>
                <w:ins w:id="28146" w:author="Fegie" w:date="2021-05-02T00:09:00Z"/>
                <w:del w:id="28147" w:author="家榮 張" w:date="2021-05-18T09:56:00Z"/>
              </w:rPr>
              <w:pPrChange w:id="28148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B9DD1" w14:textId="10377203" w:rsidR="00283B73" w:rsidDel="00996D87" w:rsidRDefault="00283B73">
            <w:pPr>
              <w:pStyle w:val="15"/>
              <w:rPr>
                <w:ins w:id="28149" w:author="Fegie" w:date="2021-05-02T00:09:00Z"/>
                <w:del w:id="28150" w:author="家榮 張" w:date="2021-05-18T09:56:00Z"/>
              </w:rPr>
              <w:pPrChange w:id="28151" w:author="家榮 張" w:date="2021-05-18T09:56:00Z">
                <w:pPr/>
              </w:pPrChange>
            </w:pPr>
            <w:ins w:id="28152" w:author="Fegie" w:date="2021-05-02T16:40:00Z">
              <w:del w:id="28153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  <w:r w:rsidDel="00996D87">
                  <w:rPr>
                    <w:rFonts w:cs="細明體"/>
                    <w:spacing w:val="15"/>
                    <w:kern w:val="0"/>
                  </w:rPr>
                  <w:delText>RelationCode</w:delText>
                </w:r>
                <w:r w:rsidDel="00996D87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23656" w14:textId="1E5938A8" w:rsidR="00283B73" w:rsidDel="00996D87" w:rsidRDefault="00283B73">
            <w:pPr>
              <w:pStyle w:val="15"/>
              <w:rPr>
                <w:ins w:id="28154" w:author="Fegie" w:date="2021-05-02T00:09:00Z"/>
                <w:del w:id="28155" w:author="家榮 張" w:date="2021-05-18T09:56:00Z"/>
              </w:rPr>
              <w:pPrChange w:id="28156" w:author="家榮 張" w:date="2021-05-18T09:56:00Z">
                <w:pPr/>
              </w:pPrChange>
            </w:pPr>
            <w:ins w:id="28157" w:author="Fegie" w:date="2021-05-02T16:43:00Z">
              <w:del w:id="28158" w:author="家榮 張" w:date="2021-05-18T09:56:00Z">
                <w:r w:rsidDel="00996D87"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7228" w14:textId="137BCE66" w:rsidR="00283B73" w:rsidDel="00996D87" w:rsidRDefault="00283B73">
            <w:pPr>
              <w:pStyle w:val="15"/>
              <w:rPr>
                <w:ins w:id="28159" w:author="Fegie" w:date="2021-05-02T00:09:00Z"/>
                <w:del w:id="28160" w:author="家榮 張" w:date="2021-05-18T09:56:00Z"/>
              </w:rPr>
              <w:pPrChange w:id="28161" w:author="家榮 張" w:date="2021-05-18T09:56:00Z">
                <w:pPr/>
              </w:pPrChange>
            </w:pPr>
            <w:ins w:id="28162" w:author="Fegie" w:date="2021-05-02T00:09:00Z">
              <w:del w:id="28163" w:author="家榮 張" w:date="2021-05-18T09:56:00Z">
                <w:r w:rsidDel="00996D87">
                  <w:rPr>
                    <w:rFonts w:hint="eastAsia"/>
                  </w:rPr>
                  <w:delText>R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2A25B" w14:textId="37E02109" w:rsidR="00283B73" w:rsidDel="00996D87" w:rsidRDefault="00283B73">
            <w:pPr>
              <w:pStyle w:val="15"/>
              <w:rPr>
                <w:ins w:id="28164" w:author="Fegie" w:date="2021-05-02T16:41:00Z"/>
                <w:del w:id="28165" w:author="家榮 張" w:date="2021-05-18T09:56:00Z"/>
              </w:rPr>
              <w:pPrChange w:id="28166" w:author="家榮 張" w:date="2021-05-18T09:56:00Z">
                <w:pPr/>
              </w:pPrChange>
            </w:pPr>
            <w:ins w:id="28167" w:author="Fegie" w:date="2021-05-02T16:41:00Z">
              <w:del w:id="28168" w:author="家榮 張" w:date="2021-05-18T09:56:00Z">
                <w:r w:rsidDel="00996D87">
                  <w:rPr>
                    <w:rFonts w:hint="eastAsia"/>
                  </w:rPr>
                  <w:delText>1.「新增」時，必須輸入</w:delText>
                </w:r>
              </w:del>
            </w:ins>
          </w:p>
          <w:p w14:paraId="2ED2F70A" w14:textId="34C9EEFD" w:rsidR="00283B73" w:rsidDel="00996D87" w:rsidRDefault="00283B73">
            <w:pPr>
              <w:pStyle w:val="15"/>
              <w:rPr>
                <w:ins w:id="28169" w:author="Fegie" w:date="2021-05-02T16:42:00Z"/>
                <w:del w:id="28170" w:author="家榮 張" w:date="2021-05-18T09:56:00Z"/>
              </w:rPr>
              <w:pPrChange w:id="28171" w:author="家榮 張" w:date="2021-05-18T09:56:00Z">
                <w:pPr>
                  <w:ind w:left="226" w:hangingChars="94" w:hanging="226"/>
                </w:pPr>
              </w:pPrChange>
            </w:pPr>
            <w:ins w:id="28172" w:author="Fegie" w:date="2021-05-02T16:41:00Z">
              <w:del w:id="28173" w:author="家榮 張" w:date="2021-05-18T09:56:00Z">
                <w:r w:rsidDel="00996D87">
                  <w:rPr>
                    <w:rFonts w:hint="eastAsia"/>
                  </w:rPr>
                  <w:delText>2.其他功能時，自動顯示原值，可以修改</w:delText>
                </w:r>
              </w:del>
            </w:ins>
          </w:p>
          <w:p w14:paraId="41975E8B" w14:textId="09C53339" w:rsidR="00283B73" w:rsidRPr="00283B73" w:rsidDel="00996D87" w:rsidRDefault="00283B73">
            <w:pPr>
              <w:pStyle w:val="15"/>
              <w:rPr>
                <w:ins w:id="28174" w:author="Fegie" w:date="2021-05-02T00:09:00Z"/>
                <w:del w:id="28175" w:author="家榮 張" w:date="2021-05-18T09:56:00Z"/>
              </w:rPr>
              <w:pPrChange w:id="28176" w:author="家榮 張" w:date="2021-05-18T09:56:00Z">
                <w:pPr/>
              </w:pPrChange>
            </w:pPr>
            <w:ins w:id="28177" w:author="Fegie" w:date="2021-05-02T16:42:00Z">
              <w:del w:id="28178" w:author="家榮 張" w:date="2021-05-18T09:56:00Z">
                <w:r w:rsidDel="00996D87">
                  <w:rPr>
                    <w:rFonts w:hint="eastAsia"/>
                  </w:rPr>
                  <w:delText>3.</w:delText>
                </w:r>
                <w:r w:rsidDel="00996D87">
                  <w:delText>Cust</w:delText>
                </w:r>
                <w:r w:rsidDel="00996D87">
                  <w:rPr>
                    <w:rFonts w:hint="eastAsia"/>
                  </w:rPr>
                  <w:delText>Re</w:delText>
                </w:r>
                <w:r w:rsidDel="00996D87">
                  <w:delText>lDetail.RelationCode</w:delText>
                </w:r>
              </w:del>
            </w:ins>
          </w:p>
        </w:tc>
      </w:tr>
      <w:tr w:rsidR="00DA5E5B" w:rsidDel="00996D87" w14:paraId="6614F314" w14:textId="44A80D08" w:rsidTr="008A7074">
        <w:trPr>
          <w:trHeight w:val="291"/>
          <w:jc w:val="center"/>
          <w:ins w:id="28179" w:author="Fegie" w:date="2021-05-02T00:09:00Z"/>
          <w:del w:id="28180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4535A" w14:textId="4A819556" w:rsidR="00283B73" w:rsidDel="00996D87" w:rsidRDefault="00283B73">
            <w:pPr>
              <w:pStyle w:val="15"/>
              <w:rPr>
                <w:ins w:id="28181" w:author="Fegie" w:date="2021-05-02T00:09:00Z"/>
                <w:del w:id="28182" w:author="家榮 張" w:date="2021-05-18T09:56:00Z"/>
              </w:rPr>
              <w:pPrChange w:id="28183" w:author="家榮 張" w:date="2021-05-18T09:56:00Z">
                <w:pPr/>
              </w:pPrChange>
            </w:pPr>
            <w:ins w:id="28184" w:author="Fegie" w:date="2021-05-02T00:09:00Z">
              <w:del w:id="28185" w:author="家榮 張" w:date="2021-05-18T09:56:00Z">
                <w:r w:rsidDel="00996D87">
                  <w:rPr>
                    <w:rFonts w:hint="eastAsia"/>
                  </w:rPr>
                  <w:delText>10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8BB2" w14:textId="1BCEF673" w:rsidR="00283B73" w:rsidDel="00996D87" w:rsidRDefault="00283B73">
            <w:pPr>
              <w:pStyle w:val="15"/>
              <w:rPr>
                <w:ins w:id="28186" w:author="Fegie" w:date="2021-05-02T00:09:00Z"/>
                <w:del w:id="28187" w:author="家榮 張" w:date="2021-05-18T09:56:00Z"/>
              </w:rPr>
              <w:pPrChange w:id="28188" w:author="家榮 張" w:date="2021-05-18T09:56:00Z">
                <w:pPr/>
              </w:pPrChange>
            </w:pPr>
            <w:ins w:id="28189" w:author="Fegie" w:date="2021-05-02T16:41:00Z">
              <w:del w:id="28190" w:author="家榮 張" w:date="2021-05-18T09:56:00Z">
                <w:r w:rsidDel="00996D87">
                  <w:rPr>
                    <w:rFonts w:hint="eastAsia"/>
                  </w:rPr>
                  <w:delText>備註類型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20A00" w14:textId="133F94C3" w:rsidR="00283B73" w:rsidDel="00996D87" w:rsidRDefault="00283B73">
            <w:pPr>
              <w:pStyle w:val="15"/>
              <w:rPr>
                <w:ins w:id="28191" w:author="Fegie" w:date="2021-05-02T00:09:00Z"/>
                <w:del w:id="28192" w:author="家榮 張" w:date="2021-05-18T09:56:00Z"/>
              </w:rPr>
              <w:pPrChange w:id="28193" w:author="家榮 張" w:date="2021-05-18T09:56:00Z">
                <w:pPr/>
              </w:pPrChange>
            </w:pPr>
            <w:ins w:id="28194" w:author="Fegie" w:date="2021-05-02T16:41:00Z">
              <w:del w:id="28195" w:author="家榮 張" w:date="2021-05-06T18:53:00Z">
                <w:r w:rsidDel="00A7651D">
                  <w:rPr>
                    <w:rFonts w:hint="eastAsia"/>
                  </w:rPr>
                  <w:delText>X(02)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66FC7" w14:textId="093AA77A" w:rsidR="00283B73" w:rsidDel="00996D87" w:rsidRDefault="00283B73">
            <w:pPr>
              <w:pStyle w:val="15"/>
              <w:rPr>
                <w:ins w:id="28196" w:author="Fegie" w:date="2021-05-02T00:09:00Z"/>
                <w:del w:id="28197" w:author="家榮 張" w:date="2021-05-18T09:56:00Z"/>
              </w:rPr>
              <w:pPrChange w:id="28198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ED99" w14:textId="2EB66F03" w:rsidR="00283B73" w:rsidDel="00996D87" w:rsidRDefault="00DA5E5B">
            <w:pPr>
              <w:pStyle w:val="15"/>
              <w:rPr>
                <w:ins w:id="28199" w:author="Fegie" w:date="2021-05-02T00:09:00Z"/>
                <w:del w:id="28200" w:author="家榮 張" w:date="2021-05-18T09:56:00Z"/>
              </w:rPr>
              <w:pPrChange w:id="28201" w:author="家榮 張" w:date="2021-05-18T09:56:00Z">
                <w:pPr/>
              </w:pPrChange>
            </w:pPr>
            <w:ins w:id="28202" w:author="Fegie" w:date="2021-05-02T16:44:00Z">
              <w:del w:id="28203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  <w:r w:rsidDel="00996D87">
                  <w:rPr>
                    <w:rFonts w:cs="細明體"/>
                    <w:spacing w:val="15"/>
                    <w:kern w:val="0"/>
                  </w:rPr>
                  <w:delText>CustRelRemark</w:delText>
                </w:r>
                <w:r w:rsidDel="00996D87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9EB4A" w14:textId="27CD7FC0" w:rsidR="00283B73" w:rsidDel="00996D87" w:rsidRDefault="00283B73">
            <w:pPr>
              <w:pStyle w:val="15"/>
              <w:rPr>
                <w:ins w:id="28204" w:author="Fegie" w:date="2021-05-02T00:09:00Z"/>
                <w:del w:id="28205" w:author="家榮 張" w:date="2021-05-18T09:56:00Z"/>
              </w:rPr>
              <w:pPrChange w:id="28206" w:author="家榮 張" w:date="2021-05-18T09:56:00Z">
                <w:pPr/>
              </w:pPrChange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42E28" w14:textId="5AC92CB3" w:rsidR="00283B73" w:rsidDel="00996D87" w:rsidRDefault="00283B73">
            <w:pPr>
              <w:pStyle w:val="15"/>
              <w:rPr>
                <w:ins w:id="28207" w:author="Fegie" w:date="2021-05-02T00:09:00Z"/>
                <w:del w:id="28208" w:author="家榮 張" w:date="2021-05-18T09:56:00Z"/>
              </w:rPr>
              <w:pPrChange w:id="28209" w:author="家榮 張" w:date="2021-05-18T09:56:00Z">
                <w:pPr/>
              </w:pPrChange>
            </w:pPr>
            <w:ins w:id="28210" w:author="Fegie" w:date="2021-05-02T00:09:00Z">
              <w:del w:id="28211" w:author="家榮 張" w:date="2021-05-18T09:56:00Z">
                <w:r w:rsidDel="00996D87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B77D0" w14:textId="168F26CE" w:rsidR="00283B73" w:rsidDel="00996D87" w:rsidRDefault="00283B73">
            <w:pPr>
              <w:pStyle w:val="15"/>
              <w:rPr>
                <w:ins w:id="28212" w:author="Fegie" w:date="2021-05-02T00:09:00Z"/>
                <w:del w:id="28213" w:author="家榮 張" w:date="2021-05-18T09:56:00Z"/>
              </w:rPr>
              <w:pPrChange w:id="28214" w:author="家榮 張" w:date="2021-05-18T09:56:00Z">
                <w:pPr/>
              </w:pPrChange>
            </w:pPr>
            <w:ins w:id="28215" w:author="Fegie" w:date="2021-05-02T00:09:00Z">
              <w:del w:id="28216" w:author="家榮 張" w:date="2021-05-18T09:56:00Z">
                <w:r w:rsidDel="00996D87">
                  <w:rPr>
                    <w:rFonts w:hint="eastAsia"/>
                  </w:rPr>
                  <w:delText>1.「新增」時</w:delText>
                </w:r>
              </w:del>
            </w:ins>
            <w:ins w:id="28217" w:author="Fegie" w:date="2021-05-02T16:43:00Z">
              <w:del w:id="28218" w:author="家榮 張" w:date="2021-05-18T09:56:00Z">
                <w:r w:rsidDel="00996D87">
                  <w:rPr>
                    <w:rFonts w:hint="eastAsia"/>
                  </w:rPr>
                  <w:delText>可以</w:delText>
                </w:r>
              </w:del>
            </w:ins>
            <w:ins w:id="28219" w:author="Fegie" w:date="2021-05-02T00:09:00Z">
              <w:del w:id="28220" w:author="家榮 張" w:date="2021-05-18T09:56:00Z">
                <w:r w:rsidDel="00996D87">
                  <w:rPr>
                    <w:rFonts w:hint="eastAsia"/>
                  </w:rPr>
                  <w:delText>輸入</w:delText>
                </w:r>
              </w:del>
            </w:ins>
          </w:p>
          <w:p w14:paraId="3C806B1C" w14:textId="7865CE3A" w:rsidR="00283B73" w:rsidDel="00996D87" w:rsidRDefault="00283B73">
            <w:pPr>
              <w:pStyle w:val="15"/>
              <w:rPr>
                <w:ins w:id="28221" w:author="Fegie" w:date="2021-05-02T00:09:00Z"/>
                <w:del w:id="28222" w:author="家榮 張" w:date="2021-05-18T09:56:00Z"/>
              </w:rPr>
              <w:pPrChange w:id="28223" w:author="家榮 張" w:date="2021-05-18T09:56:00Z">
                <w:pPr>
                  <w:ind w:left="226" w:hangingChars="94" w:hanging="226"/>
                </w:pPr>
              </w:pPrChange>
            </w:pPr>
            <w:ins w:id="28224" w:author="Fegie" w:date="2021-05-02T00:09:00Z">
              <w:del w:id="28225" w:author="家榮 張" w:date="2021-05-18T09:56:00Z">
                <w:r w:rsidDel="00996D87">
                  <w:rPr>
                    <w:rFonts w:hint="eastAsia"/>
                  </w:rPr>
                  <w:delText>2.</w:delText>
                </w:r>
              </w:del>
            </w:ins>
            <w:ins w:id="28226" w:author="Fegie" w:date="2021-05-02T16:43:00Z">
              <w:del w:id="28227" w:author="家榮 張" w:date="2021-05-18T09:56:00Z">
                <w:r w:rsidDel="00996D87">
                  <w:rPr>
                    <w:rFonts w:hint="eastAsia"/>
                  </w:rPr>
                  <w:delText>其他功能時，自動顯示原值，可以修改</w:delText>
                </w:r>
              </w:del>
            </w:ins>
          </w:p>
          <w:p w14:paraId="1EB6CE4C" w14:textId="30AF0037" w:rsidR="00283B73" w:rsidDel="00996D87" w:rsidRDefault="00283B73">
            <w:pPr>
              <w:pStyle w:val="15"/>
              <w:rPr>
                <w:ins w:id="28228" w:author="Fegie" w:date="2021-05-02T00:09:00Z"/>
                <w:del w:id="28229" w:author="家榮 張" w:date="2021-05-18T09:56:00Z"/>
              </w:rPr>
              <w:pPrChange w:id="28230" w:author="家榮 張" w:date="2021-05-18T09:56:00Z">
                <w:pPr/>
              </w:pPrChange>
            </w:pPr>
            <w:ins w:id="28231" w:author="Fegie" w:date="2021-05-02T16:43:00Z">
              <w:del w:id="28232" w:author="家榮 張" w:date="2021-05-18T09:56:00Z">
                <w:r w:rsidDel="00996D87">
                  <w:rPr>
                    <w:rFonts w:hint="eastAsia"/>
                  </w:rPr>
                  <w:delText>3</w:delText>
                </w:r>
              </w:del>
            </w:ins>
            <w:ins w:id="28233" w:author="Fegie" w:date="2021-05-02T00:09:00Z">
              <w:del w:id="28234" w:author="家榮 張" w:date="2021-05-18T09:56:00Z">
                <w:r w:rsidDel="00996D87">
                  <w:rPr>
                    <w:rFonts w:hint="eastAsia"/>
                  </w:rPr>
                  <w:delText>.</w:delText>
                </w:r>
              </w:del>
            </w:ins>
            <w:ins w:id="28235" w:author="Fegie" w:date="2021-05-02T16:43:00Z">
              <w:del w:id="28236" w:author="家榮 張" w:date="2021-05-18T09:56:00Z">
                <w:r w:rsidDel="00996D87">
                  <w:delText xml:space="preserve"> Cust</w:delText>
                </w:r>
                <w:r w:rsidDel="00996D87">
                  <w:rPr>
                    <w:rFonts w:hint="eastAsia"/>
                  </w:rPr>
                  <w:delText>Re</w:delText>
                </w:r>
                <w:r w:rsidDel="00996D87">
                  <w:delText>lDetail</w:delText>
                </w:r>
              </w:del>
            </w:ins>
            <w:ins w:id="28237" w:author="Fegie" w:date="2021-05-02T00:09:00Z">
              <w:del w:id="28238" w:author="家榮 張" w:date="2021-05-18T09:56:00Z">
                <w:r w:rsidDel="00996D87">
                  <w:rPr>
                    <w:rFonts w:hint="eastAsia"/>
                  </w:rPr>
                  <w:delText>.</w:delText>
                </w:r>
              </w:del>
            </w:ins>
            <w:ins w:id="28239" w:author="Fegie" w:date="2021-05-02T16:44:00Z">
              <w:del w:id="28240" w:author="家榮 張" w:date="2021-05-18T09:56:00Z">
                <w:r w:rsidDel="00996D87">
                  <w:rPr>
                    <w:rFonts w:hint="eastAsia"/>
                  </w:rPr>
                  <w:delText>Re</w:delText>
                </w:r>
                <w:r w:rsidDel="00996D87">
                  <w:delText>markTypeC</w:delText>
                </w:r>
              </w:del>
            </w:ins>
            <w:ins w:id="28241" w:author="Fegie" w:date="2021-05-02T16:46:00Z">
              <w:del w:id="28242" w:author="家榮 張" w:date="2021-05-18T09:56:00Z">
                <w:r w:rsidR="00DA5E5B" w:rsidDel="00996D87">
                  <w:rPr>
                    <w:rFonts w:hint="eastAsia"/>
                  </w:rPr>
                  <w:delText>o</w:delText>
                </w:r>
              </w:del>
            </w:ins>
            <w:ins w:id="28243" w:author="Fegie" w:date="2021-05-02T16:44:00Z">
              <w:del w:id="28244" w:author="家榮 張" w:date="2021-05-18T09:56:00Z">
                <w:r w:rsidDel="00996D87">
                  <w:delText>de</w:delText>
                </w:r>
              </w:del>
            </w:ins>
          </w:p>
        </w:tc>
      </w:tr>
      <w:tr w:rsidR="00DA5E5B" w:rsidDel="00996D87" w14:paraId="438DF0AC" w14:textId="68C1752E" w:rsidTr="008A7074">
        <w:trPr>
          <w:trHeight w:val="291"/>
          <w:jc w:val="center"/>
          <w:ins w:id="28245" w:author="Fegie" w:date="2021-05-02T00:09:00Z"/>
          <w:del w:id="28246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E2C51" w14:textId="2F77BA81" w:rsidR="00283B73" w:rsidDel="00996D87" w:rsidRDefault="00283B73">
            <w:pPr>
              <w:pStyle w:val="15"/>
              <w:rPr>
                <w:ins w:id="28247" w:author="Fegie" w:date="2021-05-02T00:09:00Z"/>
                <w:del w:id="28248" w:author="家榮 張" w:date="2021-05-18T09:56:00Z"/>
              </w:rPr>
              <w:pPrChange w:id="28249" w:author="家榮 張" w:date="2021-05-18T09:56:00Z">
                <w:pPr/>
              </w:pPrChange>
            </w:pPr>
            <w:ins w:id="28250" w:author="Fegie" w:date="2021-05-02T00:09:00Z">
              <w:del w:id="28251" w:author="家榮 張" w:date="2021-05-18T09:56:00Z">
                <w:r w:rsidDel="00996D87">
                  <w:rPr>
                    <w:rFonts w:hint="eastAsia"/>
                  </w:rPr>
                  <w:delText>11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867" w14:textId="27EEF9E1" w:rsidR="00283B73" w:rsidDel="00996D87" w:rsidRDefault="00DA5E5B">
            <w:pPr>
              <w:pStyle w:val="15"/>
              <w:rPr>
                <w:ins w:id="28252" w:author="Fegie" w:date="2021-05-02T00:09:00Z"/>
                <w:del w:id="28253" w:author="家榮 張" w:date="2021-05-18T09:56:00Z"/>
              </w:rPr>
              <w:pPrChange w:id="28254" w:author="家榮 張" w:date="2021-05-18T09:56:00Z">
                <w:pPr/>
              </w:pPrChange>
            </w:pPr>
            <w:ins w:id="28255" w:author="Fegie" w:date="2021-05-02T16:44:00Z">
              <w:del w:id="28256" w:author="家榮 張" w:date="2021-05-18T09:56:00Z">
                <w:r w:rsidDel="00996D87">
                  <w:rPr>
                    <w:rFonts w:hint="eastAsia"/>
                  </w:rPr>
                  <w:delText>備註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A1D41" w14:textId="735235B6" w:rsidR="00283B73" w:rsidDel="00996D87" w:rsidRDefault="00DA5E5B">
            <w:pPr>
              <w:pStyle w:val="15"/>
              <w:rPr>
                <w:ins w:id="28257" w:author="Fegie" w:date="2021-05-02T00:09:00Z"/>
                <w:del w:id="28258" w:author="家榮 張" w:date="2021-05-18T09:56:00Z"/>
              </w:rPr>
              <w:pPrChange w:id="28259" w:author="家榮 張" w:date="2021-05-18T09:56:00Z">
                <w:pPr/>
              </w:pPrChange>
            </w:pPr>
            <w:ins w:id="28260" w:author="Fegie" w:date="2021-05-02T16:45:00Z">
              <w:del w:id="28261" w:author="家榮 張" w:date="2021-05-06T18:53:00Z">
                <w:r w:rsidDel="00A7651D">
                  <w:rPr>
                    <w:rFonts w:hint="eastAsia"/>
                  </w:rPr>
                  <w:delText>X(50)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1052E" w14:textId="33E38213" w:rsidR="00283B73" w:rsidDel="00996D87" w:rsidRDefault="00283B73">
            <w:pPr>
              <w:pStyle w:val="15"/>
              <w:rPr>
                <w:ins w:id="28262" w:author="Fegie" w:date="2021-05-02T00:09:00Z"/>
                <w:del w:id="28263" w:author="家榮 張" w:date="2021-05-18T09:56:00Z"/>
              </w:rPr>
              <w:pPrChange w:id="28264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82E4" w14:textId="3A01EF97" w:rsidR="00283B73" w:rsidDel="00996D87" w:rsidRDefault="00283B73">
            <w:pPr>
              <w:pStyle w:val="15"/>
              <w:rPr>
                <w:ins w:id="28265" w:author="Fegie" w:date="2021-05-02T00:09:00Z"/>
                <w:del w:id="28266" w:author="家榮 張" w:date="2021-05-18T09:56:00Z"/>
              </w:rPr>
              <w:pPrChange w:id="28267" w:author="家榮 張" w:date="2021-05-18T09:56:00Z">
                <w:pPr/>
              </w:pPrChange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A1BC0" w14:textId="775141C7" w:rsidR="00283B73" w:rsidDel="00996D87" w:rsidRDefault="00283B73">
            <w:pPr>
              <w:pStyle w:val="15"/>
              <w:rPr>
                <w:ins w:id="28268" w:author="Fegie" w:date="2021-05-02T00:09:00Z"/>
                <w:del w:id="28269" w:author="家榮 張" w:date="2021-05-18T09:56:00Z"/>
              </w:rPr>
              <w:pPrChange w:id="28270" w:author="家榮 張" w:date="2021-05-18T09:56:00Z">
                <w:pPr/>
              </w:pPrChange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7740F" w14:textId="7F193316" w:rsidR="00283B73" w:rsidDel="00996D87" w:rsidRDefault="00283B73">
            <w:pPr>
              <w:pStyle w:val="15"/>
              <w:rPr>
                <w:ins w:id="28271" w:author="Fegie" w:date="2021-05-02T00:09:00Z"/>
                <w:del w:id="28272" w:author="家榮 張" w:date="2021-05-18T09:56:00Z"/>
              </w:rPr>
              <w:pPrChange w:id="28273" w:author="家榮 張" w:date="2021-05-18T09:56:00Z">
                <w:pPr/>
              </w:pPrChange>
            </w:pPr>
            <w:ins w:id="28274" w:author="Fegie" w:date="2021-05-02T00:09:00Z">
              <w:del w:id="28275" w:author="家榮 張" w:date="2021-05-18T09:56:00Z">
                <w:r w:rsidDel="00996D87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C3F15" w14:textId="370FD598" w:rsidR="00283B73" w:rsidDel="00996D87" w:rsidRDefault="00283B73">
            <w:pPr>
              <w:pStyle w:val="15"/>
              <w:rPr>
                <w:ins w:id="28276" w:author="Fegie" w:date="2021-05-02T00:09:00Z"/>
                <w:del w:id="28277" w:author="家榮 張" w:date="2021-05-18T09:56:00Z"/>
              </w:rPr>
              <w:pPrChange w:id="28278" w:author="家榮 張" w:date="2021-05-18T09:56:00Z">
                <w:pPr/>
              </w:pPrChange>
            </w:pPr>
            <w:ins w:id="28279" w:author="Fegie" w:date="2021-05-02T00:09:00Z">
              <w:del w:id="28280" w:author="家榮 張" w:date="2021-05-18T09:56:00Z">
                <w:r w:rsidDel="00996D87">
                  <w:rPr>
                    <w:rFonts w:hint="eastAsia"/>
                  </w:rPr>
                  <w:delText>1.「新增」時</w:delText>
                </w:r>
              </w:del>
            </w:ins>
            <w:ins w:id="28281" w:author="Fegie" w:date="2021-05-02T16:45:00Z">
              <w:del w:id="28282" w:author="家榮 張" w:date="2021-05-18T09:56:00Z">
                <w:r w:rsidR="00DA5E5B" w:rsidDel="00996D87">
                  <w:rPr>
                    <w:rFonts w:hint="eastAsia"/>
                  </w:rPr>
                  <w:delText>可以</w:delText>
                </w:r>
              </w:del>
            </w:ins>
            <w:ins w:id="28283" w:author="Fegie" w:date="2021-05-02T00:09:00Z">
              <w:del w:id="28284" w:author="家榮 張" w:date="2021-05-18T09:56:00Z">
                <w:r w:rsidDel="00996D87">
                  <w:rPr>
                    <w:rFonts w:hint="eastAsia"/>
                  </w:rPr>
                  <w:delText>輸入</w:delText>
                </w:r>
              </w:del>
            </w:ins>
          </w:p>
          <w:p w14:paraId="57603B80" w14:textId="28DD0137" w:rsidR="00283B73" w:rsidDel="00996D87" w:rsidRDefault="00283B73">
            <w:pPr>
              <w:pStyle w:val="15"/>
              <w:rPr>
                <w:ins w:id="28285" w:author="Fegie" w:date="2021-05-02T16:46:00Z"/>
                <w:del w:id="28286" w:author="家榮 張" w:date="2021-05-18T09:56:00Z"/>
              </w:rPr>
              <w:pPrChange w:id="28287" w:author="家榮 張" w:date="2021-05-18T09:56:00Z">
                <w:pPr>
                  <w:ind w:left="226" w:hangingChars="94" w:hanging="226"/>
                </w:pPr>
              </w:pPrChange>
            </w:pPr>
            <w:ins w:id="28288" w:author="Fegie" w:date="2021-05-02T00:09:00Z">
              <w:del w:id="28289" w:author="家榮 張" w:date="2021-05-18T09:56:00Z">
                <w:r w:rsidDel="00996D87">
                  <w:rPr>
                    <w:rFonts w:hint="eastAsia"/>
                  </w:rPr>
                  <w:delText>2.其他功能時，自動顯示</w:delText>
                </w:r>
              </w:del>
            </w:ins>
            <w:ins w:id="28290" w:author="Fegie" w:date="2021-05-02T16:45:00Z">
              <w:del w:id="28291" w:author="家榮 張" w:date="2021-05-18T09:56:00Z">
                <w:r w:rsidR="00DA5E5B" w:rsidDel="00996D87">
                  <w:rPr>
                    <w:rFonts w:hint="eastAsia"/>
                  </w:rPr>
                  <w:delText>可以</w:delText>
                </w:r>
              </w:del>
            </w:ins>
            <w:ins w:id="28292" w:author="Fegie" w:date="2021-05-02T00:09:00Z">
              <w:del w:id="28293" w:author="家榮 張" w:date="2021-05-18T09:56:00Z">
                <w:r w:rsidDel="00996D87">
                  <w:rPr>
                    <w:rFonts w:hint="eastAsia"/>
                  </w:rPr>
                  <w:delText>修改</w:delText>
                </w:r>
              </w:del>
            </w:ins>
          </w:p>
          <w:p w14:paraId="77B7F4EE" w14:textId="325424B6" w:rsidR="00DA5E5B" w:rsidDel="00996D87" w:rsidRDefault="00DA5E5B">
            <w:pPr>
              <w:pStyle w:val="15"/>
              <w:rPr>
                <w:ins w:id="28294" w:author="Fegie" w:date="2021-05-02T00:09:00Z"/>
                <w:del w:id="28295" w:author="家榮 張" w:date="2021-05-18T09:56:00Z"/>
              </w:rPr>
              <w:pPrChange w:id="28296" w:author="家榮 張" w:date="2021-05-18T09:56:00Z">
                <w:pPr/>
              </w:pPrChange>
            </w:pPr>
            <w:ins w:id="28297" w:author="Fegie" w:date="2021-05-02T16:46:00Z">
              <w:del w:id="28298" w:author="家榮 張" w:date="2021-05-18T09:56:00Z">
                <w:r w:rsidDel="00996D87">
                  <w:rPr>
                    <w:rFonts w:hint="eastAsia"/>
                  </w:rPr>
                  <w:delText>3</w:delText>
                </w:r>
                <w:r w:rsidDel="00996D87">
                  <w:delText>.CustRelDetail.Remark</w:delText>
                </w:r>
              </w:del>
            </w:ins>
          </w:p>
          <w:p w14:paraId="63BC22BF" w14:textId="61111E3A" w:rsidR="00283B73" w:rsidDel="00996D87" w:rsidRDefault="00283B73">
            <w:pPr>
              <w:pStyle w:val="15"/>
              <w:rPr>
                <w:ins w:id="28299" w:author="Fegie" w:date="2021-05-02T00:09:00Z"/>
                <w:del w:id="28300" w:author="家榮 張" w:date="2021-05-18T09:56:00Z"/>
              </w:rPr>
              <w:pPrChange w:id="28301" w:author="家榮 張" w:date="2021-05-18T09:56:00Z">
                <w:pPr/>
              </w:pPrChange>
            </w:pPr>
          </w:p>
        </w:tc>
      </w:tr>
      <w:tr w:rsidR="00DA5E5B" w:rsidDel="00996D87" w14:paraId="1ACE6B1D" w14:textId="0D0B3DFC" w:rsidTr="008A7074">
        <w:trPr>
          <w:trHeight w:val="291"/>
          <w:jc w:val="center"/>
          <w:ins w:id="28302" w:author="Fegie" w:date="2021-05-02T00:09:00Z"/>
          <w:del w:id="28303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6D6EB" w14:textId="3E96CC95" w:rsidR="00283B73" w:rsidDel="00996D87" w:rsidRDefault="00283B73">
            <w:pPr>
              <w:pStyle w:val="15"/>
              <w:rPr>
                <w:ins w:id="28304" w:author="Fegie" w:date="2021-05-02T00:09:00Z"/>
                <w:del w:id="28305" w:author="家榮 張" w:date="2021-05-18T09:56:00Z"/>
              </w:rPr>
              <w:pPrChange w:id="28306" w:author="家榮 張" w:date="2021-05-18T09:56:00Z">
                <w:pPr/>
              </w:pPrChange>
            </w:pPr>
            <w:ins w:id="28307" w:author="Fegie" w:date="2021-05-02T00:09:00Z">
              <w:del w:id="28308" w:author="家榮 張" w:date="2021-05-18T09:56:00Z">
                <w:r w:rsidDel="00996D87">
                  <w:rPr>
                    <w:rFonts w:hint="eastAsia"/>
                  </w:rPr>
                  <w:delText>12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FC672" w14:textId="5E1F2FF4" w:rsidR="00DA5E5B" w:rsidDel="00996D87" w:rsidRDefault="00DA5E5B">
            <w:pPr>
              <w:pStyle w:val="15"/>
              <w:rPr>
                <w:ins w:id="28309" w:author="Fegie" w:date="2021-05-02T00:09:00Z"/>
                <w:del w:id="28310" w:author="家榮 張" w:date="2021-05-18T09:56:00Z"/>
              </w:rPr>
              <w:pPrChange w:id="28311" w:author="家榮 張" w:date="2021-05-18T09:56:00Z">
                <w:pPr/>
              </w:pPrChange>
            </w:pPr>
            <w:ins w:id="28312" w:author="Fegie" w:date="2021-05-02T16:45:00Z">
              <w:del w:id="28313" w:author="家榮 張" w:date="2021-05-18T09:56:00Z">
                <w:r w:rsidDel="00996D87">
                  <w:rPr>
                    <w:rFonts w:hint="eastAsia"/>
                  </w:rPr>
                  <w:delText>說明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CCB6B" w14:textId="4F2027CE" w:rsidR="00283B73" w:rsidDel="00996D87" w:rsidRDefault="00DA5E5B">
            <w:pPr>
              <w:pStyle w:val="15"/>
              <w:rPr>
                <w:ins w:id="28314" w:author="Fegie" w:date="2021-05-02T00:09:00Z"/>
                <w:del w:id="28315" w:author="家榮 張" w:date="2021-05-18T09:56:00Z"/>
              </w:rPr>
              <w:pPrChange w:id="28316" w:author="家榮 張" w:date="2021-05-18T09:56:00Z">
                <w:pPr/>
              </w:pPrChange>
            </w:pPr>
            <w:ins w:id="28317" w:author="Fegie" w:date="2021-05-02T16:45:00Z">
              <w:del w:id="28318" w:author="家榮 張" w:date="2021-05-06T18:53:00Z">
                <w:r w:rsidDel="00A7651D">
                  <w:rPr>
                    <w:rFonts w:hint="eastAsia"/>
                  </w:rPr>
                  <w:delText>X(500)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B710" w14:textId="1FA3D84A" w:rsidR="00283B73" w:rsidDel="00996D87" w:rsidRDefault="00283B73">
            <w:pPr>
              <w:pStyle w:val="15"/>
              <w:rPr>
                <w:ins w:id="28319" w:author="Fegie" w:date="2021-05-02T00:09:00Z"/>
                <w:del w:id="28320" w:author="家榮 張" w:date="2021-05-18T09:56:00Z"/>
              </w:rPr>
              <w:pPrChange w:id="28321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5AF" w14:textId="6BAD492D" w:rsidR="00283B73" w:rsidDel="00996D87" w:rsidRDefault="00283B73">
            <w:pPr>
              <w:pStyle w:val="15"/>
              <w:rPr>
                <w:ins w:id="28322" w:author="Fegie" w:date="2021-05-02T00:09:00Z"/>
                <w:del w:id="28323" w:author="家榮 張" w:date="2021-05-18T09:56:00Z"/>
              </w:rPr>
              <w:pPrChange w:id="28324" w:author="家榮 張" w:date="2021-05-18T09:56:00Z">
                <w:pPr/>
              </w:pPrChange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4BDE3" w14:textId="71DD2953" w:rsidR="00283B73" w:rsidDel="00996D87" w:rsidRDefault="00283B73">
            <w:pPr>
              <w:pStyle w:val="15"/>
              <w:rPr>
                <w:ins w:id="28325" w:author="Fegie" w:date="2021-05-02T00:09:00Z"/>
                <w:del w:id="28326" w:author="家榮 張" w:date="2021-05-18T09:56:00Z"/>
              </w:rPr>
              <w:pPrChange w:id="28327" w:author="家榮 張" w:date="2021-05-18T09:56:00Z">
                <w:pPr/>
              </w:pPrChange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59C35" w14:textId="7A5EC9CB" w:rsidR="00283B73" w:rsidDel="00996D87" w:rsidRDefault="00283B73">
            <w:pPr>
              <w:pStyle w:val="15"/>
              <w:rPr>
                <w:ins w:id="28328" w:author="Fegie" w:date="2021-05-02T00:09:00Z"/>
                <w:del w:id="28329" w:author="家榮 張" w:date="2021-05-18T09:56:00Z"/>
              </w:rPr>
              <w:pPrChange w:id="28330" w:author="家榮 張" w:date="2021-05-18T09:56:00Z">
                <w:pPr/>
              </w:pPrChange>
            </w:pPr>
            <w:ins w:id="28331" w:author="Fegie" w:date="2021-05-02T00:09:00Z">
              <w:del w:id="28332" w:author="家榮 張" w:date="2021-05-18T09:56:00Z">
                <w:r w:rsidDel="00996D87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36795" w14:textId="09C2B8DC" w:rsidR="00DA5E5B" w:rsidDel="00996D87" w:rsidRDefault="00DA5E5B">
            <w:pPr>
              <w:pStyle w:val="15"/>
              <w:rPr>
                <w:ins w:id="28333" w:author="Fegie" w:date="2021-05-02T16:46:00Z"/>
                <w:del w:id="28334" w:author="家榮 張" w:date="2021-05-18T09:56:00Z"/>
              </w:rPr>
              <w:pPrChange w:id="28335" w:author="家榮 張" w:date="2021-05-18T09:56:00Z">
                <w:pPr/>
              </w:pPrChange>
            </w:pPr>
            <w:ins w:id="28336" w:author="Fegie" w:date="2021-05-02T16:46:00Z">
              <w:del w:id="28337" w:author="家榮 張" w:date="2021-05-18T09:56:00Z">
                <w:r w:rsidDel="00996D87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2AB9A974" w14:textId="1DE54BB9" w:rsidR="00DA5E5B" w:rsidDel="00996D87" w:rsidRDefault="00DA5E5B">
            <w:pPr>
              <w:pStyle w:val="15"/>
              <w:rPr>
                <w:ins w:id="28338" w:author="Fegie" w:date="2021-05-02T16:46:00Z"/>
                <w:del w:id="28339" w:author="家榮 張" w:date="2021-05-18T09:56:00Z"/>
              </w:rPr>
              <w:pPrChange w:id="28340" w:author="家榮 張" w:date="2021-05-18T09:56:00Z">
                <w:pPr>
                  <w:ind w:left="226" w:hangingChars="94" w:hanging="226"/>
                </w:pPr>
              </w:pPrChange>
            </w:pPr>
            <w:ins w:id="28341" w:author="Fegie" w:date="2021-05-02T16:46:00Z">
              <w:del w:id="28342" w:author="家榮 張" w:date="2021-05-18T09:56:00Z">
                <w:r w:rsidDel="00996D87">
                  <w:rPr>
                    <w:rFonts w:hint="eastAsia"/>
                  </w:rPr>
                  <w:delText>2.其他功能時，自動顯示可以修改</w:delText>
                </w:r>
              </w:del>
            </w:ins>
          </w:p>
          <w:p w14:paraId="1ED2DF54" w14:textId="057FA5E0" w:rsidR="00283B73" w:rsidDel="00996D87" w:rsidRDefault="00DA5E5B">
            <w:pPr>
              <w:pStyle w:val="15"/>
              <w:rPr>
                <w:ins w:id="28343" w:author="Fegie" w:date="2021-05-02T00:09:00Z"/>
                <w:del w:id="28344" w:author="家榮 張" w:date="2021-05-18T09:56:00Z"/>
              </w:rPr>
              <w:pPrChange w:id="28345" w:author="家榮 張" w:date="2021-05-18T09:56:00Z">
                <w:pPr/>
              </w:pPrChange>
            </w:pPr>
            <w:ins w:id="28346" w:author="Fegie" w:date="2021-05-02T16:46:00Z">
              <w:del w:id="28347" w:author="家榮 張" w:date="2021-05-18T09:56:00Z">
                <w:r w:rsidDel="00996D87">
                  <w:rPr>
                    <w:rFonts w:hint="eastAsia"/>
                  </w:rPr>
                  <w:delText>3</w:delText>
                </w:r>
                <w:r w:rsidDel="00996D87">
                  <w:delText>.CustRelDetail.Note</w:delText>
                </w:r>
              </w:del>
            </w:ins>
          </w:p>
        </w:tc>
      </w:tr>
      <w:tr w:rsidR="00DA5E5B" w:rsidDel="00996D87" w14:paraId="36947A2F" w14:textId="788FA9A2" w:rsidTr="008A7074">
        <w:trPr>
          <w:trHeight w:val="291"/>
          <w:jc w:val="center"/>
          <w:ins w:id="28348" w:author="Fegie" w:date="2021-05-02T00:09:00Z"/>
          <w:del w:id="28349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009F4" w14:textId="06E1A82E" w:rsidR="00283B73" w:rsidDel="00996D87" w:rsidRDefault="00283B73">
            <w:pPr>
              <w:pStyle w:val="15"/>
              <w:rPr>
                <w:ins w:id="28350" w:author="Fegie" w:date="2021-05-02T00:09:00Z"/>
                <w:del w:id="28351" w:author="家榮 張" w:date="2021-05-18T09:56:00Z"/>
              </w:rPr>
              <w:pPrChange w:id="28352" w:author="家榮 張" w:date="2021-05-18T09:56:00Z">
                <w:pPr/>
              </w:pPrChange>
            </w:pPr>
            <w:ins w:id="28353" w:author="Fegie" w:date="2021-05-02T00:09:00Z">
              <w:del w:id="28354" w:author="家榮 張" w:date="2021-05-18T09:56:00Z">
                <w:r w:rsidDel="00996D87">
                  <w:rPr>
                    <w:rFonts w:hint="eastAsia"/>
                  </w:rPr>
                  <w:delText>13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CE5A" w14:textId="30914336" w:rsidR="00DA5E5B" w:rsidDel="00996D87" w:rsidRDefault="00DA5E5B">
            <w:pPr>
              <w:pStyle w:val="15"/>
              <w:rPr>
                <w:ins w:id="28355" w:author="Fegie" w:date="2021-05-02T00:09:00Z"/>
                <w:del w:id="28356" w:author="家榮 張" w:date="2021-05-18T09:56:00Z"/>
              </w:rPr>
              <w:pPrChange w:id="28357" w:author="家榮 張" w:date="2021-05-18T09:56:00Z">
                <w:pPr/>
              </w:pPrChange>
            </w:pPr>
            <w:ins w:id="28358" w:author="Fegie" w:date="2021-05-02T16:47:00Z">
              <w:del w:id="28359" w:author="家榮 張" w:date="2021-05-18T09:56:00Z">
                <w:r w:rsidDel="00996D87">
                  <w:rPr>
                    <w:rFonts w:hint="eastAsia"/>
                  </w:rPr>
                  <w:delText>狀態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B1E27" w14:textId="6A39DB4A" w:rsidR="00283B73" w:rsidDel="00996D87" w:rsidRDefault="00283B73">
            <w:pPr>
              <w:pStyle w:val="15"/>
              <w:rPr>
                <w:ins w:id="28360" w:author="Fegie" w:date="2021-05-02T00:09:00Z"/>
                <w:del w:id="28361" w:author="家榮 張" w:date="2021-05-18T09:56:00Z"/>
              </w:rPr>
              <w:pPrChange w:id="28362" w:author="家榮 張" w:date="2021-05-18T09:56:00Z">
                <w:pPr/>
              </w:pPrChange>
            </w:pPr>
            <w:ins w:id="28363" w:author="Fegie" w:date="2021-05-02T00:09:00Z">
              <w:del w:id="28364" w:author="家榮 張" w:date="2021-05-06T18:53:00Z">
                <w:r w:rsidDel="00A7651D">
                  <w:rPr>
                    <w:rFonts w:hint="eastAsia"/>
                  </w:rPr>
                  <w:delText>X(1)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6E45" w14:textId="489EA868" w:rsidR="00283B73" w:rsidDel="00996D87" w:rsidRDefault="00283B73">
            <w:pPr>
              <w:pStyle w:val="15"/>
              <w:rPr>
                <w:ins w:id="28365" w:author="Fegie" w:date="2021-05-02T00:09:00Z"/>
                <w:del w:id="28366" w:author="家榮 張" w:date="2021-05-18T09:56:00Z"/>
              </w:rPr>
              <w:pPrChange w:id="28367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33E6F" w14:textId="4742404E" w:rsidR="00283B73" w:rsidDel="00996D87" w:rsidRDefault="00DA5E5B">
            <w:pPr>
              <w:pStyle w:val="15"/>
              <w:rPr>
                <w:ins w:id="28368" w:author="Fegie" w:date="2021-05-02T00:09:00Z"/>
                <w:del w:id="28369" w:author="家榮 張" w:date="2021-05-18T09:56:00Z"/>
              </w:rPr>
              <w:pPrChange w:id="28370" w:author="家榮 張" w:date="2021-05-18T09:56:00Z">
                <w:pPr/>
              </w:pPrChange>
            </w:pPr>
            <w:ins w:id="28371" w:author="Fegie" w:date="2021-05-02T16:47:00Z">
              <w:del w:id="28372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</w:del>
            </w:ins>
            <w:ins w:id="28373" w:author="Fegie" w:date="2021-05-05T17:00:00Z">
              <w:del w:id="28374" w:author="家榮 張" w:date="2021-05-18T09:56:00Z">
                <w:r w:rsidR="00327EC9" w:rsidDel="00996D87">
                  <w:rPr>
                    <w:rFonts w:cs="細明體" w:hint="eastAsia"/>
                    <w:spacing w:val="15"/>
                    <w:kern w:val="0"/>
                  </w:rPr>
                  <w:delText>Re</w:delText>
                </w:r>
                <w:r w:rsidR="00327EC9" w:rsidDel="00996D87">
                  <w:rPr>
                    <w:rFonts w:cs="細明體"/>
                    <w:spacing w:val="15"/>
                    <w:kern w:val="0"/>
                  </w:rPr>
                  <w:delText>l</w:delText>
                </w:r>
              </w:del>
            </w:ins>
            <w:ins w:id="28375" w:author="Fegie" w:date="2021-05-02T16:47:00Z">
              <w:del w:id="28376" w:author="家榮 張" w:date="2021-05-18T09:56:00Z">
                <w:r w:rsidDel="00996D87">
                  <w:rPr>
                    <w:rFonts w:cs="細明體"/>
                    <w:spacing w:val="15"/>
                    <w:kern w:val="0"/>
                  </w:rPr>
                  <w:delText>Status</w:delText>
                </w:r>
                <w:r w:rsidDel="00996D87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EFB59" w14:textId="35088326" w:rsidR="00283B73" w:rsidDel="00996D87" w:rsidRDefault="00DA5E5B">
            <w:pPr>
              <w:pStyle w:val="15"/>
              <w:rPr>
                <w:ins w:id="28377" w:author="Fegie" w:date="2021-05-02T00:09:00Z"/>
                <w:del w:id="28378" w:author="家榮 張" w:date="2021-05-18T09:56:00Z"/>
              </w:rPr>
              <w:pPrChange w:id="28379" w:author="家榮 張" w:date="2021-05-18T09:56:00Z">
                <w:pPr/>
              </w:pPrChange>
            </w:pPr>
            <w:ins w:id="28380" w:author="Fegie" w:date="2021-05-02T16:47:00Z">
              <w:del w:id="28381" w:author="家榮 張" w:date="2021-05-18T09:56:00Z">
                <w:r w:rsidDel="00996D87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D42B3" w14:textId="58D05DCC" w:rsidR="00283B73" w:rsidDel="00996D87" w:rsidRDefault="00283B73">
            <w:pPr>
              <w:pStyle w:val="15"/>
              <w:rPr>
                <w:ins w:id="28382" w:author="Fegie" w:date="2021-05-02T00:09:00Z"/>
                <w:del w:id="28383" w:author="家榮 張" w:date="2021-05-18T09:56:00Z"/>
              </w:rPr>
              <w:pPrChange w:id="28384" w:author="家榮 張" w:date="2021-05-18T09:56:00Z">
                <w:pPr/>
              </w:pPrChange>
            </w:pPr>
            <w:ins w:id="28385" w:author="Fegie" w:date="2021-05-02T00:09:00Z">
              <w:del w:id="28386" w:author="家榮 張" w:date="2021-05-18T09:56:00Z">
                <w:r w:rsidDel="00996D87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B98FD" w14:textId="7B5FA866" w:rsidR="00DA5E5B" w:rsidDel="00996D87" w:rsidRDefault="00DA5E5B">
            <w:pPr>
              <w:pStyle w:val="15"/>
              <w:rPr>
                <w:ins w:id="28387" w:author="Fegie" w:date="2021-05-02T16:46:00Z"/>
                <w:del w:id="28388" w:author="家榮 張" w:date="2021-05-18T09:56:00Z"/>
              </w:rPr>
              <w:pPrChange w:id="28389" w:author="家榮 張" w:date="2021-05-18T09:56:00Z">
                <w:pPr/>
              </w:pPrChange>
            </w:pPr>
            <w:ins w:id="28390" w:author="Fegie" w:date="2021-05-02T16:46:00Z">
              <w:del w:id="28391" w:author="家榮 張" w:date="2021-05-18T09:56:00Z">
                <w:r w:rsidDel="00996D87">
                  <w:rPr>
                    <w:rFonts w:hint="eastAsia"/>
                  </w:rPr>
                  <w:delText>1.「新增」時必須輸入</w:delText>
                </w:r>
              </w:del>
            </w:ins>
          </w:p>
          <w:p w14:paraId="77E903FD" w14:textId="4A7F7F31" w:rsidR="00DA5E5B" w:rsidDel="00996D87" w:rsidRDefault="00DA5E5B">
            <w:pPr>
              <w:pStyle w:val="15"/>
              <w:rPr>
                <w:ins w:id="28392" w:author="Fegie" w:date="2021-05-02T16:46:00Z"/>
                <w:del w:id="28393" w:author="家榮 張" w:date="2021-05-18T09:56:00Z"/>
              </w:rPr>
              <w:pPrChange w:id="28394" w:author="家榮 張" w:date="2021-05-18T09:56:00Z">
                <w:pPr>
                  <w:ind w:left="226" w:hangingChars="94" w:hanging="226"/>
                </w:pPr>
              </w:pPrChange>
            </w:pPr>
            <w:ins w:id="28395" w:author="Fegie" w:date="2021-05-02T16:46:00Z">
              <w:del w:id="28396" w:author="家榮 張" w:date="2021-05-18T09:56:00Z">
                <w:r w:rsidDel="00996D87">
                  <w:rPr>
                    <w:rFonts w:hint="eastAsia"/>
                  </w:rPr>
                  <w:delText>2.其他功能時，自動顯示可以修改</w:delText>
                </w:r>
              </w:del>
            </w:ins>
          </w:p>
          <w:p w14:paraId="731CE545" w14:textId="2253812F" w:rsidR="00283B73" w:rsidDel="00996D87" w:rsidRDefault="00DA5E5B">
            <w:pPr>
              <w:pStyle w:val="15"/>
              <w:rPr>
                <w:ins w:id="28397" w:author="Fegie" w:date="2021-05-02T00:09:00Z"/>
                <w:del w:id="28398" w:author="家榮 張" w:date="2021-05-18T09:56:00Z"/>
              </w:rPr>
              <w:pPrChange w:id="28399" w:author="家榮 張" w:date="2021-05-18T09:56:00Z">
                <w:pPr/>
              </w:pPrChange>
            </w:pPr>
            <w:ins w:id="28400" w:author="Fegie" w:date="2021-05-02T16:46:00Z">
              <w:del w:id="28401" w:author="家榮 張" w:date="2021-05-18T09:56:00Z">
                <w:r w:rsidDel="00996D87">
                  <w:rPr>
                    <w:rFonts w:hint="eastAsia"/>
                  </w:rPr>
                  <w:delText>3</w:delText>
                </w:r>
                <w:r w:rsidDel="00996D87">
                  <w:delText>.CustRelDetail.Stat</w:delText>
                </w:r>
              </w:del>
            </w:ins>
            <w:ins w:id="28402" w:author="Fegie" w:date="2021-05-02T16:47:00Z">
              <w:del w:id="28403" w:author="家榮 張" w:date="2021-05-18T09:56:00Z">
                <w:r w:rsidDel="00996D87">
                  <w:delText>us</w:delText>
                </w:r>
              </w:del>
            </w:ins>
          </w:p>
        </w:tc>
      </w:tr>
    </w:tbl>
    <w:p w14:paraId="79202920" w14:textId="16634602" w:rsidR="00D04096" w:rsidDel="00996D87" w:rsidRDefault="00D04096">
      <w:pPr>
        <w:pStyle w:val="15"/>
        <w:rPr>
          <w:ins w:id="28404" w:author="Fegie" w:date="2021-05-02T00:09:00Z"/>
          <w:del w:id="28405" w:author="家榮 張" w:date="2021-05-18T09:56:00Z"/>
        </w:rPr>
        <w:pPrChange w:id="28406" w:author="家榮 張" w:date="2021-05-18T09:56:00Z">
          <w:pPr/>
        </w:pPrChange>
      </w:pPr>
    </w:p>
    <w:p w14:paraId="61D69879" w14:textId="0AA149B1" w:rsidR="00D04096" w:rsidRDefault="00D04096">
      <w:pPr>
        <w:pStyle w:val="15"/>
        <w:rPr>
          <w:ins w:id="28407" w:author="Fegie" w:date="2021-05-02T00:09:00Z"/>
        </w:rPr>
        <w:pPrChange w:id="28408" w:author="家榮 張" w:date="2021-05-18T09:56:00Z">
          <w:pPr/>
        </w:pPrChange>
      </w:pPr>
      <w:ins w:id="28409" w:author="Fegie" w:date="2021-05-02T00:09:00Z">
        <w:del w:id="28410" w:author="家榮 張" w:date="2021-05-18T09:56:00Z">
          <w:r w:rsidDel="00996D87">
            <w:rPr>
              <w:rFonts w:hint="eastAsia"/>
            </w:rPr>
            <w:br w:type="page"/>
          </w:r>
        </w:del>
      </w:ins>
    </w:p>
    <w:p w14:paraId="01219F83" w14:textId="09FD8F85" w:rsidR="00996D87" w:rsidRDefault="00996D87">
      <w:pPr>
        <w:pStyle w:val="4"/>
        <w:numPr>
          <w:ilvl w:val="0"/>
          <w:numId w:val="0"/>
        </w:numPr>
        <w:ind w:left="1134"/>
        <w:rPr>
          <w:ins w:id="28411" w:author="家榮 張" w:date="2021-05-18T09:54:00Z"/>
        </w:rPr>
        <w:pPrChange w:id="28412" w:author="家榮 張" w:date="2021-05-18T09:54:00Z">
          <w:pPr>
            <w:pStyle w:val="4"/>
            <w:numPr>
              <w:ilvl w:val="0"/>
              <w:numId w:val="0"/>
            </w:numPr>
            <w:tabs>
              <w:tab w:val="clear" w:pos="1440"/>
            </w:tabs>
            <w:ind w:left="0" w:firstLine="0"/>
          </w:pPr>
        </w:pPrChange>
      </w:pPr>
      <w:ins w:id="28413" w:author="家榮 張" w:date="2021-05-18T09:54:00Z">
        <w:r>
          <w:rPr>
            <w:rFonts w:hint="eastAsia"/>
          </w:rPr>
          <w:t>A.</w:t>
        </w:r>
        <w:r>
          <w:t>UI</w:t>
        </w:r>
        <w:r>
          <w:rPr>
            <w:rFonts w:hint="eastAsia"/>
          </w:rPr>
          <w:t>畫面</w:t>
        </w:r>
        <w:r>
          <w:rPr>
            <w:rFonts w:hint="eastAsia"/>
          </w:rPr>
          <w:t>(</w:t>
        </w:r>
        <w:r>
          <w:rPr>
            <w:rFonts w:hint="eastAsia"/>
          </w:rPr>
          <w:t>新增</w:t>
        </w:r>
        <w:r>
          <w:rPr>
            <w:rFonts w:hint="eastAsia"/>
          </w:rPr>
          <w:t>)</w:t>
        </w:r>
      </w:ins>
    </w:p>
    <w:p w14:paraId="7F23D325" w14:textId="77777777" w:rsidR="00996D87" w:rsidRDefault="00996D87" w:rsidP="00996D87">
      <w:pPr>
        <w:rPr>
          <w:ins w:id="28414" w:author="家榮 張" w:date="2021-05-18T09:56:00Z"/>
          <w:noProof/>
        </w:rPr>
      </w:pPr>
      <w:ins w:id="28415" w:author="家榮 張" w:date="2021-05-18T09:56:00Z">
        <w:r>
          <w:rPr>
            <w:noProof/>
          </w:rPr>
          <w:drawing>
            <wp:inline distT="0" distB="0" distL="0" distR="0" wp14:anchorId="034DD36F" wp14:editId="5BB4EC9D">
              <wp:extent cx="6479540" cy="3919855"/>
              <wp:effectExtent l="0" t="0" r="0" b="0"/>
              <wp:docPr id="120" name="圖片 1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9198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C683DF6" w14:textId="77777777" w:rsidR="00996D87" w:rsidRDefault="00996D87" w:rsidP="00996D87">
      <w:pPr>
        <w:pStyle w:val="a"/>
        <w:numPr>
          <w:ilvl w:val="0"/>
          <w:numId w:val="55"/>
        </w:numPr>
        <w:spacing w:before="0"/>
        <w:ind w:left="1418"/>
        <w:rPr>
          <w:ins w:id="28416" w:author="家榮 張" w:date="2021-05-18T09:56:00Z"/>
        </w:rPr>
      </w:pPr>
      <w:ins w:id="28417" w:author="家榮 張" w:date="2021-05-18T09:56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661DC23C" w14:textId="77777777" w:rsidR="00996D87" w:rsidRDefault="00996D87" w:rsidP="00996D87">
      <w:pPr>
        <w:rPr>
          <w:ins w:id="28418" w:author="家榮 張" w:date="2021-05-18T09:56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96D87" w14:paraId="41BD295F" w14:textId="77777777" w:rsidTr="007C070B">
        <w:trPr>
          <w:ins w:id="28419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B156A9" w14:textId="77777777" w:rsidR="00996D87" w:rsidRDefault="00996D87" w:rsidP="006127BC">
            <w:pPr>
              <w:jc w:val="center"/>
              <w:rPr>
                <w:ins w:id="28420" w:author="家榮 張" w:date="2021-05-18T09:56:00Z"/>
                <w:rFonts w:ascii="標楷體" w:eastAsia="標楷體" w:hAnsi="標楷體"/>
              </w:rPr>
            </w:pPr>
            <w:ins w:id="28421" w:author="家榮 張" w:date="2021-05-18T09:56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56433A" w14:textId="77777777" w:rsidR="00996D87" w:rsidRDefault="00996D87" w:rsidP="006127BC">
            <w:pPr>
              <w:jc w:val="center"/>
              <w:rPr>
                <w:ins w:id="28422" w:author="家榮 張" w:date="2021-05-18T09:56:00Z"/>
                <w:rFonts w:ascii="標楷體" w:eastAsia="標楷體" w:hAnsi="標楷體"/>
              </w:rPr>
            </w:pPr>
            <w:ins w:id="28423" w:author="家榮 張" w:date="2021-05-18T09:56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5DB387" w14:textId="77777777" w:rsidR="00996D87" w:rsidRDefault="00996D87" w:rsidP="006127BC">
            <w:pPr>
              <w:jc w:val="center"/>
              <w:rPr>
                <w:ins w:id="28424" w:author="家榮 張" w:date="2021-05-18T09:56:00Z"/>
                <w:rFonts w:ascii="標楷體" w:eastAsia="標楷體" w:hAnsi="標楷體"/>
              </w:rPr>
            </w:pPr>
            <w:ins w:id="28425" w:author="家榮 張" w:date="2021-05-18T09:56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996D87" w14:paraId="576BC864" w14:textId="77777777" w:rsidTr="006127BC">
        <w:trPr>
          <w:ins w:id="28426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8E77F" w14:textId="77777777" w:rsidR="00996D87" w:rsidRDefault="00996D87" w:rsidP="006127BC">
            <w:pPr>
              <w:jc w:val="center"/>
              <w:rPr>
                <w:ins w:id="28427" w:author="家榮 張" w:date="2021-05-18T09:56:00Z"/>
                <w:rFonts w:ascii="標楷體" w:eastAsia="標楷體" w:hAnsi="標楷體"/>
                <w:lang w:eastAsia="zh-HK"/>
              </w:rPr>
            </w:pPr>
            <w:ins w:id="28428" w:author="家榮 張" w:date="2021-05-18T09:5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5BFA3" w14:textId="77777777" w:rsidR="00996D87" w:rsidRDefault="00996D87" w:rsidP="006127BC">
            <w:pPr>
              <w:rPr>
                <w:ins w:id="28429" w:author="家榮 張" w:date="2021-05-18T09:56:00Z"/>
                <w:rFonts w:ascii="標楷體" w:eastAsia="標楷體" w:hAnsi="標楷體"/>
                <w:lang w:eastAsia="zh-HK"/>
              </w:rPr>
            </w:pPr>
            <w:ins w:id="28430" w:author="家榮 張" w:date="2021-05-18T09:56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5BB83" w14:textId="77777777" w:rsidR="00996D87" w:rsidRDefault="00996D87" w:rsidP="006127BC">
            <w:pPr>
              <w:rPr>
                <w:ins w:id="28431" w:author="家榮 張" w:date="2021-05-18T09:56:00Z"/>
                <w:rFonts w:ascii="標楷體" w:eastAsia="標楷體" w:hAnsi="標楷體"/>
                <w:lang w:eastAsia="zh-HK"/>
              </w:rPr>
            </w:pPr>
            <w:ins w:id="28432" w:author="家榮 張" w:date="2021-05-18T09:56:00Z">
              <w:r>
                <w:rPr>
                  <w:rFonts w:ascii="標楷體" w:eastAsia="標楷體" w:hAnsi="標楷體" w:hint="eastAsia"/>
                </w:rPr>
                <w:t xml:space="preserve">1.【L1906 </w:t>
              </w:r>
              <w:r>
                <w:rPr>
                  <w:rFonts w:ascii="標楷體" w:eastAsia="標楷體" w:hAnsi="標楷體" w:hint="eastAsia"/>
                  <w:lang w:eastAsia="zh-HK"/>
                </w:rPr>
                <w:t>關聯戶資料查詢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28476EA0" w14:textId="77777777" w:rsidR="00996D87" w:rsidRDefault="00996D87" w:rsidP="006127BC">
            <w:pPr>
              <w:rPr>
                <w:ins w:id="28433" w:author="家榮 張" w:date="2021-05-18T09:56:00Z"/>
                <w:rFonts w:ascii="標楷體" w:eastAsia="標楷體" w:hAnsi="標楷體"/>
                <w:lang w:eastAsia="zh-HK"/>
              </w:rPr>
            </w:pPr>
            <w:ins w:id="28434" w:author="家榮 張" w:date="2021-05-18T09:56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執行新增客戶關聯戶資料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996D87" w14:paraId="143D6041" w14:textId="77777777" w:rsidTr="006127BC">
        <w:trPr>
          <w:ins w:id="28435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1AE1F" w14:textId="3E1D0969" w:rsidR="00996D87" w:rsidRDefault="0061793B" w:rsidP="006127BC">
            <w:pPr>
              <w:jc w:val="center"/>
              <w:rPr>
                <w:ins w:id="28436" w:author="家榮 張" w:date="2021-05-18T09:56:00Z"/>
                <w:rFonts w:ascii="標楷體" w:eastAsia="標楷體" w:hAnsi="標楷體"/>
              </w:rPr>
            </w:pPr>
            <w:ins w:id="28437" w:author="家榮 張" w:date="2021-05-18T11:07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1C849" w14:textId="77777777" w:rsidR="00996D87" w:rsidRDefault="00996D87" w:rsidP="006127BC">
            <w:pPr>
              <w:rPr>
                <w:ins w:id="28438" w:author="家榮 張" w:date="2021-05-18T09:56:00Z"/>
                <w:rFonts w:ascii="標楷體" w:eastAsia="標楷體" w:hAnsi="標楷體"/>
                <w:lang w:eastAsia="zh-HK"/>
              </w:rPr>
            </w:pPr>
            <w:ins w:id="28439" w:author="家榮 張" w:date="2021-05-18T09:56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D629F" w14:textId="77777777" w:rsidR="00996D87" w:rsidRDefault="00996D87" w:rsidP="006127BC">
            <w:pPr>
              <w:rPr>
                <w:ins w:id="28440" w:author="家榮 張" w:date="2021-05-18T09:56:00Z"/>
                <w:rFonts w:ascii="標楷體" w:eastAsia="標楷體" w:hAnsi="標楷體"/>
                <w:lang w:eastAsia="zh-HK"/>
              </w:rPr>
            </w:pPr>
            <w:ins w:id="28441" w:author="家榮 張" w:date="2021-05-18T09:56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996D87" w14:paraId="031F81D4" w14:textId="77777777" w:rsidTr="006127BC">
        <w:trPr>
          <w:ins w:id="28442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26612" w14:textId="787B37AE" w:rsidR="00996D87" w:rsidRDefault="0061793B" w:rsidP="006127BC">
            <w:pPr>
              <w:jc w:val="center"/>
              <w:rPr>
                <w:ins w:id="28443" w:author="家榮 張" w:date="2021-05-18T09:56:00Z"/>
                <w:rFonts w:ascii="標楷體" w:eastAsia="標楷體" w:hAnsi="標楷體"/>
              </w:rPr>
            </w:pPr>
            <w:ins w:id="28444" w:author="家榮 張" w:date="2021-05-18T11:07:00Z"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28CD2" w14:textId="77777777" w:rsidR="00996D87" w:rsidRDefault="00996D87" w:rsidP="006127BC">
            <w:pPr>
              <w:rPr>
                <w:ins w:id="28445" w:author="家榮 張" w:date="2021-05-18T09:56:00Z"/>
                <w:rFonts w:ascii="標楷體" w:eastAsia="標楷體" w:hAnsi="標楷體"/>
                <w:lang w:eastAsia="zh-HK"/>
              </w:rPr>
            </w:pPr>
            <w:ins w:id="28446" w:author="家榮 張" w:date="2021-05-18T09:56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10452" w14:textId="77777777" w:rsidR="00996D87" w:rsidRDefault="00996D87" w:rsidP="006127BC">
            <w:pPr>
              <w:rPr>
                <w:ins w:id="28447" w:author="家榮 張" w:date="2021-05-18T09:56:00Z"/>
                <w:rFonts w:ascii="標楷體" w:eastAsia="標楷體" w:hAnsi="標楷體"/>
                <w:lang w:eastAsia="zh-HK"/>
              </w:rPr>
            </w:pPr>
            <w:ins w:id="28448" w:author="家榮 張" w:date="2021-05-18T09:56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重新輸入另一筆關聯戶資料</w:t>
              </w:r>
            </w:ins>
          </w:p>
        </w:tc>
      </w:tr>
    </w:tbl>
    <w:p w14:paraId="6AC452CB" w14:textId="77777777" w:rsidR="00996D87" w:rsidRDefault="00996D87" w:rsidP="00996D87">
      <w:pPr>
        <w:rPr>
          <w:ins w:id="28449" w:author="家榮 張" w:date="2021-05-18T09:56:00Z"/>
          <w:rFonts w:ascii="標楷體" w:eastAsia="標楷體" w:hAnsi="標楷體"/>
        </w:rPr>
      </w:pPr>
    </w:p>
    <w:p w14:paraId="08A9191B" w14:textId="77777777" w:rsidR="00996D87" w:rsidRDefault="00996D87" w:rsidP="00996D87">
      <w:pPr>
        <w:pStyle w:val="15"/>
        <w:numPr>
          <w:ilvl w:val="0"/>
          <w:numId w:val="55"/>
        </w:numPr>
        <w:ind w:left="1418"/>
        <w:rPr>
          <w:ins w:id="28450" w:author="家榮 張" w:date="2021-05-18T09:56:00Z"/>
        </w:rPr>
      </w:pPr>
      <w:ins w:id="28451" w:author="家榮 張" w:date="2021-05-18T09:56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5"/>
        <w:gridCol w:w="424"/>
        <w:gridCol w:w="528"/>
        <w:gridCol w:w="424"/>
        <w:gridCol w:w="2558"/>
        <w:gridCol w:w="424"/>
        <w:gridCol w:w="528"/>
        <w:gridCol w:w="5109"/>
      </w:tblGrid>
      <w:tr w:rsidR="00996D87" w14:paraId="1B83D9A5" w14:textId="77777777" w:rsidTr="007C070B">
        <w:trPr>
          <w:trHeight w:val="388"/>
          <w:tblHeader/>
          <w:jc w:val="center"/>
          <w:ins w:id="28452" w:author="家榮 張" w:date="2021-05-18T09:56:00Z"/>
        </w:trPr>
        <w:tc>
          <w:tcPr>
            <w:tcW w:w="46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34E5D1" w14:textId="77777777" w:rsidR="00996D87" w:rsidRDefault="00996D87" w:rsidP="006127BC">
            <w:pPr>
              <w:rPr>
                <w:ins w:id="28453" w:author="家榮 張" w:date="2021-05-18T09:56:00Z"/>
                <w:rFonts w:ascii="標楷體" w:eastAsia="標楷體" w:hAnsi="標楷體"/>
              </w:rPr>
            </w:pPr>
            <w:ins w:id="28454" w:author="家榮 張" w:date="2021-05-18T09:56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5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6167EE" w14:textId="77777777" w:rsidR="00996D87" w:rsidRDefault="00996D87" w:rsidP="006127BC">
            <w:pPr>
              <w:rPr>
                <w:ins w:id="28455" w:author="家榮 張" w:date="2021-05-18T09:56:00Z"/>
                <w:rFonts w:ascii="標楷體" w:eastAsia="標楷體" w:hAnsi="標楷體"/>
              </w:rPr>
            </w:pPr>
            <w:ins w:id="28456" w:author="家榮 張" w:date="2021-05-18T09:56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7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DCE99B" w14:textId="77777777" w:rsidR="00996D87" w:rsidRDefault="00996D87" w:rsidP="006127BC">
            <w:pPr>
              <w:jc w:val="center"/>
              <w:rPr>
                <w:ins w:id="28457" w:author="家榮 張" w:date="2021-05-18T09:56:00Z"/>
                <w:rFonts w:ascii="標楷體" w:eastAsia="標楷體" w:hAnsi="標楷體"/>
              </w:rPr>
            </w:pPr>
            <w:ins w:id="28458" w:author="家榮 張" w:date="2021-05-18T09:56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FAB879" w14:textId="77777777" w:rsidR="00996D87" w:rsidRDefault="00996D87" w:rsidP="006127BC">
            <w:pPr>
              <w:rPr>
                <w:ins w:id="28459" w:author="家榮 張" w:date="2021-05-18T09:56:00Z"/>
                <w:rFonts w:ascii="標楷體" w:eastAsia="標楷體" w:hAnsi="標楷體"/>
              </w:rPr>
            </w:pPr>
            <w:ins w:id="28460" w:author="家榮 張" w:date="2021-05-18T09:56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C867B6" w14:paraId="359B03BD" w14:textId="77777777" w:rsidTr="007C070B">
        <w:trPr>
          <w:trHeight w:val="244"/>
          <w:tblHeader/>
          <w:jc w:val="center"/>
          <w:ins w:id="28461" w:author="家榮 張" w:date="2021-05-18T09:56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C4140B2" w14:textId="77777777" w:rsidR="00996D87" w:rsidRDefault="00996D87" w:rsidP="006127BC">
            <w:pPr>
              <w:widowControl/>
              <w:rPr>
                <w:ins w:id="28462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E5BB784" w14:textId="77777777" w:rsidR="00996D87" w:rsidRDefault="00996D87" w:rsidP="006127BC">
            <w:pPr>
              <w:widowControl/>
              <w:rPr>
                <w:ins w:id="28463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9C2E66" w14:textId="51B55032" w:rsidR="00996D87" w:rsidRDefault="00996D87" w:rsidP="006127BC">
            <w:pPr>
              <w:rPr>
                <w:ins w:id="28464" w:author="家榮 張" w:date="2021-05-18T09:56:00Z"/>
                <w:rFonts w:ascii="標楷體" w:eastAsia="標楷體" w:hAnsi="標楷體"/>
              </w:rPr>
            </w:pPr>
            <w:ins w:id="28465" w:author="家榮 張" w:date="2021-05-18T09:56:00Z">
              <w:r>
                <w:rPr>
                  <w:rFonts w:ascii="標楷體" w:eastAsia="標楷體" w:hAnsi="標楷體" w:hint="eastAsia"/>
                </w:rPr>
                <w:t>資料</w:t>
              </w:r>
              <w:del w:id="28466" w:author="張嘉榮" w:date="2021-05-26T15:46:00Z">
                <w:r w:rsidDel="0017662D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ACEB07" w14:textId="77777777" w:rsidR="00996D87" w:rsidRDefault="00996D87" w:rsidP="006127BC">
            <w:pPr>
              <w:rPr>
                <w:ins w:id="28467" w:author="家榮 張" w:date="2021-05-18T09:56:00Z"/>
                <w:rFonts w:ascii="標楷體" w:eastAsia="標楷體" w:hAnsi="標楷體"/>
              </w:rPr>
            </w:pPr>
            <w:ins w:id="28468" w:author="家榮 張" w:date="2021-05-18T09:56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C13BA3" w14:textId="77777777" w:rsidR="00996D87" w:rsidRDefault="00996D87" w:rsidP="006127BC">
            <w:pPr>
              <w:rPr>
                <w:ins w:id="28469" w:author="家榮 張" w:date="2021-05-18T09:56:00Z"/>
                <w:rFonts w:ascii="標楷體" w:eastAsia="標楷體" w:hAnsi="標楷體"/>
              </w:rPr>
            </w:pPr>
            <w:ins w:id="28470" w:author="家榮 張" w:date="2021-05-18T09:56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19E317" w14:textId="77777777" w:rsidR="00996D87" w:rsidRDefault="00996D87" w:rsidP="006127BC">
            <w:pPr>
              <w:rPr>
                <w:ins w:id="28471" w:author="家榮 張" w:date="2021-05-18T09:56:00Z"/>
                <w:rFonts w:ascii="標楷體" w:eastAsia="標楷體" w:hAnsi="標楷體"/>
              </w:rPr>
            </w:pPr>
            <w:ins w:id="28472" w:author="家榮 張" w:date="2021-05-18T09:56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299B09" w14:textId="77777777" w:rsidR="00996D87" w:rsidRDefault="00996D87" w:rsidP="006127BC">
            <w:pPr>
              <w:rPr>
                <w:ins w:id="28473" w:author="家榮 張" w:date="2021-05-18T09:56:00Z"/>
                <w:rFonts w:ascii="標楷體" w:eastAsia="標楷體" w:hAnsi="標楷體"/>
              </w:rPr>
            </w:pPr>
            <w:ins w:id="28474" w:author="家榮 張" w:date="2021-05-18T09:56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2D6C28" w14:textId="77777777" w:rsidR="00996D87" w:rsidRDefault="00996D87" w:rsidP="006127BC">
            <w:pPr>
              <w:widowControl/>
              <w:rPr>
                <w:ins w:id="28475" w:author="家榮 張" w:date="2021-05-18T09:56:00Z"/>
                <w:rFonts w:ascii="標楷體" w:eastAsia="標楷體" w:hAnsi="標楷體"/>
              </w:rPr>
            </w:pPr>
          </w:p>
        </w:tc>
      </w:tr>
      <w:tr w:rsidR="00C867B6" w14:paraId="47225063" w14:textId="77777777" w:rsidTr="006127BC">
        <w:trPr>
          <w:trHeight w:val="291"/>
          <w:jc w:val="center"/>
          <w:ins w:id="28476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B2EE6" w14:textId="77777777" w:rsidR="00996D87" w:rsidRDefault="00996D87" w:rsidP="006127BC">
            <w:pPr>
              <w:rPr>
                <w:ins w:id="28477" w:author="家榮 張" w:date="2021-05-18T09:56:00Z"/>
                <w:rFonts w:ascii="標楷體" w:eastAsia="標楷體" w:hAnsi="標楷體"/>
              </w:rPr>
            </w:pPr>
            <w:ins w:id="28478" w:author="家榮 張" w:date="2021-05-18T09:5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2DABC" w14:textId="77777777" w:rsidR="00996D87" w:rsidRDefault="00996D87" w:rsidP="006127BC">
            <w:pPr>
              <w:rPr>
                <w:ins w:id="28479" w:author="家榮 張" w:date="2021-05-18T09:56:00Z"/>
                <w:rFonts w:ascii="標楷體" w:eastAsia="標楷體" w:hAnsi="標楷體"/>
              </w:rPr>
            </w:pPr>
            <w:ins w:id="28480" w:author="家榮 張" w:date="2021-05-18T09:56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4C70" w14:textId="77777777" w:rsidR="00996D87" w:rsidRDefault="00996D87" w:rsidP="006127BC">
            <w:pPr>
              <w:rPr>
                <w:ins w:id="28481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76557" w14:textId="77777777" w:rsidR="00996D87" w:rsidRDefault="00996D87" w:rsidP="006127BC">
            <w:pPr>
              <w:rPr>
                <w:ins w:id="28482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8FCD" w14:textId="77777777" w:rsidR="00996D87" w:rsidRDefault="00996D87" w:rsidP="006127BC">
            <w:pPr>
              <w:rPr>
                <w:ins w:id="28483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4731A" w14:textId="77777777" w:rsidR="00996D87" w:rsidRDefault="00996D87" w:rsidP="006127BC">
            <w:pPr>
              <w:rPr>
                <w:ins w:id="28484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09F29" w14:textId="77777777" w:rsidR="00996D87" w:rsidRDefault="00996D87" w:rsidP="006127BC">
            <w:pPr>
              <w:rPr>
                <w:ins w:id="28485" w:author="家榮 張" w:date="2021-05-18T09:56:00Z"/>
                <w:rFonts w:ascii="標楷體" w:eastAsia="標楷體" w:hAnsi="標楷體"/>
              </w:rPr>
            </w:pPr>
            <w:ins w:id="28486" w:author="家榮 張" w:date="2021-05-18T09:5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D14C3" w14:textId="1E3E48DE" w:rsidR="00996D87" w:rsidRDefault="00996D87">
            <w:pPr>
              <w:rPr>
                <w:ins w:id="28487" w:author="家榮 張" w:date="2021-05-18T09:56:00Z"/>
                <w:rFonts w:ascii="標楷體" w:eastAsia="標楷體" w:hAnsi="標楷體"/>
              </w:rPr>
            </w:pPr>
            <w:ins w:id="28488" w:author="家榮 張" w:date="2021-05-18T09:56:00Z">
              <w:r>
                <w:rPr>
                  <w:rFonts w:ascii="標楷體" w:eastAsia="標楷體" w:hAnsi="標楷體" w:hint="eastAsia"/>
                </w:rPr>
                <w:t>自動顯示</w:t>
              </w:r>
            </w:ins>
            <w:ins w:id="28489" w:author="家榮 張" w:date="2021-05-18T11:08:00Z">
              <w:r w:rsidR="005B3753">
                <w:rPr>
                  <w:rFonts w:ascii="標楷體" w:eastAsia="標楷體" w:hAnsi="標楷體" w:hint="eastAsia"/>
                </w:rPr>
                <w:t>「</w:t>
              </w:r>
              <w:r w:rsidR="005B3753">
                <w:rPr>
                  <w:rFonts w:ascii="標楷體" w:eastAsia="標楷體" w:hAnsi="標楷體" w:hint="eastAsia"/>
                  <w:lang w:eastAsia="zh-HK"/>
                </w:rPr>
                <w:t>新增</w:t>
              </w:r>
              <w:r w:rsidR="005B3753">
                <w:rPr>
                  <w:rFonts w:ascii="標楷體" w:eastAsia="標楷體" w:hAnsi="標楷體" w:hint="eastAsia"/>
                </w:rPr>
                <w:t>」</w:t>
              </w:r>
            </w:ins>
          </w:p>
        </w:tc>
      </w:tr>
      <w:tr w:rsidR="00C867B6" w14:paraId="4EBDB5DA" w14:textId="77777777" w:rsidTr="006127BC">
        <w:trPr>
          <w:trHeight w:val="291"/>
          <w:jc w:val="center"/>
          <w:ins w:id="28490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2ADC0" w14:textId="77777777" w:rsidR="00996D87" w:rsidRDefault="00996D87" w:rsidP="006127BC">
            <w:pPr>
              <w:rPr>
                <w:ins w:id="28491" w:author="家榮 張" w:date="2021-05-18T09:56:00Z"/>
                <w:rFonts w:ascii="標楷體" w:eastAsia="標楷體" w:hAnsi="標楷體"/>
              </w:rPr>
            </w:pPr>
            <w:ins w:id="28492" w:author="家榮 張" w:date="2021-05-18T09:5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052AC" w14:textId="77777777" w:rsidR="00996D87" w:rsidRDefault="00996D87" w:rsidP="006127BC">
            <w:pPr>
              <w:rPr>
                <w:ins w:id="28493" w:author="家榮 張" w:date="2021-05-18T09:56:00Z"/>
                <w:rFonts w:ascii="標楷體" w:eastAsia="標楷體" w:hAnsi="標楷體"/>
              </w:rPr>
            </w:pPr>
            <w:ins w:id="28494" w:author="家榮 張" w:date="2021-05-18T09:56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08BF8" w14:textId="77777777" w:rsidR="00996D87" w:rsidRDefault="00996D87" w:rsidP="006127BC">
            <w:pPr>
              <w:rPr>
                <w:ins w:id="28495" w:author="家榮 張" w:date="2021-05-18T09:56:00Z"/>
                <w:rFonts w:ascii="標楷體" w:eastAsia="標楷體" w:hAnsi="標楷體"/>
              </w:rPr>
            </w:pPr>
            <w:ins w:id="28496" w:author="家榮 張" w:date="2021-05-18T09:56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69C2" w14:textId="77777777" w:rsidR="00996D87" w:rsidRDefault="00996D87" w:rsidP="006127BC">
            <w:pPr>
              <w:rPr>
                <w:ins w:id="28497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07F3" w14:textId="77777777" w:rsidR="00996D87" w:rsidRDefault="00996D87" w:rsidP="006127BC">
            <w:pPr>
              <w:rPr>
                <w:ins w:id="28498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1D243" w14:textId="77777777" w:rsidR="00996D87" w:rsidRDefault="00996D87" w:rsidP="006127BC">
            <w:pPr>
              <w:rPr>
                <w:ins w:id="28499" w:author="家榮 張" w:date="2021-05-18T09:56:00Z"/>
                <w:rFonts w:ascii="標楷體" w:eastAsia="標楷體" w:hAnsi="標楷體"/>
              </w:rPr>
            </w:pPr>
            <w:ins w:id="28500" w:author="家榮 張" w:date="2021-05-18T09:56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C3E23" w14:textId="77777777" w:rsidR="00996D87" w:rsidRDefault="00996D87" w:rsidP="006127BC">
            <w:pPr>
              <w:rPr>
                <w:ins w:id="28501" w:author="家榮 張" w:date="2021-05-18T09:56:00Z"/>
                <w:rFonts w:ascii="標楷體" w:eastAsia="標楷體" w:hAnsi="標楷體"/>
              </w:rPr>
            </w:pPr>
            <w:ins w:id="28502" w:author="家榮 張" w:date="2021-05-18T09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8B0D6" w14:textId="0098B559" w:rsidR="00996D87" w:rsidRDefault="00996D87" w:rsidP="006127BC">
            <w:pPr>
              <w:rPr>
                <w:ins w:id="28503" w:author="家榮 張" w:date="2021-05-18T15:19:00Z"/>
                <w:rFonts w:ascii="標楷體" w:eastAsia="標楷體" w:hAnsi="標楷體"/>
              </w:rPr>
            </w:pPr>
            <w:ins w:id="28504" w:author="家榮 張" w:date="2021-05-18T09:56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6A184643" w14:textId="31A4F3B2" w:rsidR="000E098D" w:rsidRDefault="000E098D" w:rsidP="006127BC">
            <w:pPr>
              <w:rPr>
                <w:ins w:id="28505" w:author="家榮 張" w:date="2021-05-18T09:56:00Z"/>
                <w:rFonts w:ascii="標楷體" w:eastAsia="標楷體" w:hAnsi="標楷體"/>
              </w:rPr>
            </w:pPr>
            <w:ins w:id="28506" w:author="家榮 張" w:date="2021-05-18T15:19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  <w:r>
                <w:rPr>
                  <w:rFonts w:ascii="標楷體" w:eastAsia="標楷體" w:hAnsi="標楷體"/>
                </w:rPr>
                <w:t>A(ID_UNINO,0,#</w:t>
              </w:r>
            </w:ins>
            <w:ins w:id="28507" w:author="家榮 張" w:date="2021-05-18T15:20:00Z">
              <w:r>
                <w:rPr>
                  <w:rFonts w:ascii="標楷體" w:eastAsia="標楷體" w:hAnsi="標楷體"/>
                </w:rPr>
                <w:t>CustRelId</w:t>
              </w:r>
            </w:ins>
            <w:ins w:id="28508" w:author="家榮 張" w:date="2021-05-18T15:19:00Z">
              <w:r>
                <w:rPr>
                  <w:rFonts w:ascii="標楷體" w:eastAsia="標楷體" w:hAnsi="標楷體"/>
                </w:rPr>
                <w:t>)</w:t>
              </w:r>
            </w:ins>
            <w:ins w:id="28509" w:author="家榮 張" w:date="2021-05-18T15:20:00Z">
              <w:r>
                <w:rPr>
                  <w:rFonts w:ascii="標楷體" w:eastAsia="標楷體" w:hAnsi="標楷體" w:hint="eastAsia"/>
                </w:rPr>
                <w:t>V</w:t>
              </w:r>
              <w:r>
                <w:rPr>
                  <w:rFonts w:ascii="標楷體" w:eastAsia="標楷體" w:hAnsi="標楷體"/>
                </w:rPr>
                <w:t>(7)</w:t>
              </w:r>
            </w:ins>
          </w:p>
          <w:p w14:paraId="1E76CDB1" w14:textId="228111B9" w:rsidR="00996D87" w:rsidRDefault="000E098D" w:rsidP="006127BC">
            <w:pPr>
              <w:rPr>
                <w:ins w:id="28510" w:author="家榮 張" w:date="2021-05-18T09:56:00Z"/>
                <w:rFonts w:ascii="標楷體" w:eastAsia="標楷體" w:hAnsi="標楷體"/>
              </w:rPr>
            </w:pPr>
            <w:ins w:id="28511" w:author="家榮 張" w:date="2021-05-18T15:19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8512" w:author="家榮 張" w:date="2021-05-18T09:56:00Z">
              <w:r w:rsidR="00996D87">
                <w:rPr>
                  <w:rFonts w:ascii="標楷體" w:eastAsia="標楷體" w:hAnsi="標楷體" w:hint="eastAsia"/>
                </w:rPr>
                <w:t>.</w:t>
              </w:r>
              <w:r w:rsidR="00996D87">
                <w:rPr>
                  <w:rFonts w:ascii="標楷體" w:eastAsia="標楷體" w:hAnsi="標楷體"/>
                </w:rPr>
                <w:t>CustRelMain</w:t>
              </w:r>
              <w:r w:rsidR="00996D87">
                <w:rPr>
                  <w:rFonts w:ascii="標楷體" w:eastAsia="標楷體" w:hAnsi="標楷體" w:hint="eastAsia"/>
                </w:rPr>
                <w:t>.</w:t>
              </w:r>
              <w:r w:rsidR="00996D87">
                <w:rPr>
                  <w:rFonts w:ascii="標楷體" w:eastAsia="標楷體" w:hAnsi="標楷體"/>
                </w:rPr>
                <w:t>CustRelId</w:t>
              </w:r>
            </w:ins>
          </w:p>
        </w:tc>
      </w:tr>
      <w:tr w:rsidR="00C867B6" w14:paraId="24008CF1" w14:textId="77777777" w:rsidTr="006127BC">
        <w:trPr>
          <w:trHeight w:val="291"/>
          <w:jc w:val="center"/>
          <w:ins w:id="28513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3FAA" w14:textId="77777777" w:rsidR="00996D87" w:rsidRDefault="00996D87" w:rsidP="006127BC">
            <w:pPr>
              <w:rPr>
                <w:ins w:id="28514" w:author="家榮 張" w:date="2021-05-18T09:56:00Z"/>
                <w:rFonts w:ascii="標楷體" w:eastAsia="標楷體" w:hAnsi="標楷體"/>
              </w:rPr>
            </w:pPr>
            <w:ins w:id="28515" w:author="家榮 張" w:date="2021-05-18T09:56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543F0" w14:textId="77777777" w:rsidR="00996D87" w:rsidRDefault="00996D87" w:rsidP="006127BC">
            <w:pPr>
              <w:rPr>
                <w:ins w:id="28516" w:author="家榮 張" w:date="2021-05-18T09:56:00Z"/>
                <w:rFonts w:ascii="標楷體" w:eastAsia="標楷體" w:hAnsi="標楷體"/>
              </w:rPr>
            </w:pPr>
            <w:ins w:id="28517" w:author="家榮 張" w:date="2021-05-18T09:56:00Z">
              <w:r>
                <w:rPr>
                  <w:rFonts w:ascii="標楷體" w:eastAsia="標楷體" w:hAnsi="標楷體" w:hint="eastAsia"/>
                </w:rPr>
                <w:t>客戶名稱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063D" w14:textId="77777777" w:rsidR="00996D87" w:rsidRDefault="00996D87" w:rsidP="006127BC">
            <w:pPr>
              <w:rPr>
                <w:ins w:id="28518" w:author="家榮 張" w:date="2021-05-18T09:56:00Z"/>
                <w:rFonts w:ascii="標楷體" w:eastAsia="標楷體" w:hAnsi="標楷體"/>
              </w:rPr>
            </w:pPr>
            <w:ins w:id="28519" w:author="家榮 張" w:date="2021-05-18T09:56:00Z">
              <w:r>
                <w:rPr>
                  <w:rFonts w:ascii="標楷體" w:eastAsia="標楷體" w:hAnsi="標楷體" w:hint="eastAsia"/>
                </w:rPr>
                <w:t>70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8008B" w14:textId="77777777" w:rsidR="00996D87" w:rsidRDefault="00996D87" w:rsidP="006127BC">
            <w:pPr>
              <w:rPr>
                <w:ins w:id="28520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98AF" w14:textId="77777777" w:rsidR="00996D87" w:rsidRDefault="00996D87" w:rsidP="006127BC">
            <w:pPr>
              <w:rPr>
                <w:ins w:id="28521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3049" w14:textId="77777777" w:rsidR="00996D87" w:rsidRDefault="00996D87" w:rsidP="006127BC">
            <w:pPr>
              <w:rPr>
                <w:ins w:id="28522" w:author="家榮 張" w:date="2021-05-18T09:56:00Z"/>
                <w:rFonts w:ascii="標楷體" w:eastAsia="標楷體" w:hAnsi="標楷體"/>
              </w:rPr>
            </w:pPr>
            <w:ins w:id="28523" w:author="家榮 張" w:date="2021-05-18T09:56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061FF" w14:textId="77777777" w:rsidR="00996D87" w:rsidRDefault="00996D87" w:rsidP="006127BC">
            <w:pPr>
              <w:rPr>
                <w:ins w:id="28524" w:author="家榮 張" w:date="2021-05-18T09:56:00Z"/>
                <w:rFonts w:ascii="標楷體" w:eastAsia="標楷體" w:hAnsi="標楷體"/>
              </w:rPr>
            </w:pPr>
            <w:ins w:id="28525" w:author="家榮 張" w:date="2021-05-18T09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C48AF" w14:textId="77777777" w:rsidR="00996D87" w:rsidRDefault="00996D87" w:rsidP="006127BC">
            <w:pPr>
              <w:rPr>
                <w:ins w:id="28526" w:author="家榮 張" w:date="2021-05-18T09:56:00Z"/>
                <w:rFonts w:ascii="標楷體" w:eastAsia="標楷體" w:hAnsi="標楷體"/>
              </w:rPr>
            </w:pPr>
            <w:ins w:id="28527" w:author="家榮 張" w:date="2021-05-18T09:56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681BFAA9" w14:textId="30959B19" w:rsidR="00996D87" w:rsidRDefault="00C80BEE" w:rsidP="006127BC">
            <w:pPr>
              <w:ind w:left="226" w:hangingChars="94" w:hanging="226"/>
              <w:rPr>
                <w:ins w:id="28528" w:author="家榮 張" w:date="2021-05-18T09:56:00Z"/>
                <w:rFonts w:ascii="標楷體" w:eastAsia="標楷體" w:hAnsi="標楷體"/>
              </w:rPr>
            </w:pPr>
            <w:ins w:id="28529" w:author="家榮 張" w:date="2021-05-18T14:43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8530" w:author="家榮 張" w:date="2021-05-18T09:56:00Z">
              <w:r w:rsidR="00996D87">
                <w:rPr>
                  <w:rFonts w:ascii="標楷體" w:eastAsia="標楷體" w:hAnsi="標楷體" w:hint="eastAsia"/>
                </w:rPr>
                <w:t>.若CustMain有相同統一編號，則預設為C</w:t>
              </w:r>
              <w:r w:rsidR="00996D87">
                <w:rPr>
                  <w:rFonts w:ascii="標楷體" w:eastAsia="標楷體" w:hAnsi="標楷體"/>
                </w:rPr>
                <w:t>ustMain.Fullname</w:t>
              </w:r>
            </w:ins>
          </w:p>
          <w:p w14:paraId="146C0202" w14:textId="52FF0851" w:rsidR="00996D87" w:rsidRDefault="00C80BEE" w:rsidP="006127BC">
            <w:pPr>
              <w:ind w:left="226" w:hangingChars="94" w:hanging="226"/>
              <w:rPr>
                <w:ins w:id="28531" w:author="家榮 張" w:date="2021-05-18T15:21:00Z"/>
                <w:rFonts w:ascii="標楷體" w:eastAsia="標楷體" w:hAnsi="標楷體"/>
              </w:rPr>
            </w:pPr>
            <w:ins w:id="28532" w:author="家榮 張" w:date="2021-05-18T14:43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8533" w:author="家榮 張" w:date="2021-05-18T09:56:00Z">
              <w:r w:rsidR="00996D87">
                <w:rPr>
                  <w:rFonts w:ascii="標楷體" w:eastAsia="標楷體" w:hAnsi="標楷體" w:hint="eastAsia"/>
                </w:rPr>
                <w:t>.若CustRelMain有相同統一編號，則預設為C</w:t>
              </w:r>
              <w:r w:rsidR="00996D87">
                <w:rPr>
                  <w:rFonts w:ascii="標楷體" w:eastAsia="標楷體" w:hAnsi="標楷體"/>
                </w:rPr>
                <w:t>ustRelMain.CustRelName</w:t>
              </w:r>
            </w:ins>
          </w:p>
          <w:p w14:paraId="1CEEE5DE" w14:textId="0590D0CC" w:rsidR="000E098D" w:rsidRPr="008A7074" w:rsidRDefault="000E098D" w:rsidP="006127BC">
            <w:pPr>
              <w:ind w:left="226" w:hangingChars="94" w:hanging="226"/>
              <w:rPr>
                <w:ins w:id="28534" w:author="家榮 張" w:date="2021-05-18T09:56:00Z"/>
                <w:rFonts w:ascii="標楷體" w:eastAsia="標楷體" w:hAnsi="標楷體"/>
              </w:rPr>
            </w:pPr>
            <w:ins w:id="28535" w:author="家榮 張" w:date="2021-05-18T15:21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檢核條件:V(7)</w:t>
              </w:r>
            </w:ins>
          </w:p>
          <w:p w14:paraId="0E95CDB0" w14:textId="006CC6B5" w:rsidR="00996D87" w:rsidRDefault="000E098D" w:rsidP="006127BC">
            <w:pPr>
              <w:rPr>
                <w:ins w:id="28536" w:author="家榮 張" w:date="2021-05-18T09:56:00Z"/>
                <w:rFonts w:ascii="標楷體" w:eastAsia="標楷體" w:hAnsi="標楷體"/>
              </w:rPr>
            </w:pPr>
            <w:ins w:id="28537" w:author="家榮 張" w:date="2021-05-18T15:21:00Z">
              <w:r>
                <w:rPr>
                  <w:rFonts w:ascii="標楷體" w:eastAsia="標楷體" w:hAnsi="標楷體" w:hint="eastAsia"/>
                </w:rPr>
                <w:t>5</w:t>
              </w:r>
            </w:ins>
            <w:ins w:id="28538" w:author="家榮 張" w:date="2021-05-18T09:56:00Z">
              <w:r w:rsidR="00996D87">
                <w:rPr>
                  <w:rFonts w:ascii="標楷體" w:eastAsia="標楷體" w:hAnsi="標楷體" w:hint="eastAsia"/>
                </w:rPr>
                <w:t>.</w:t>
              </w:r>
              <w:r w:rsidR="00996D87">
                <w:rPr>
                  <w:rFonts w:ascii="標楷體" w:eastAsia="標楷體" w:hAnsi="標楷體"/>
                </w:rPr>
                <w:t>CustRelMain</w:t>
              </w:r>
              <w:r w:rsidR="00996D87">
                <w:rPr>
                  <w:rFonts w:ascii="標楷體" w:eastAsia="標楷體" w:hAnsi="標楷體" w:hint="eastAsia"/>
                </w:rPr>
                <w:t>.</w:t>
              </w:r>
              <w:r w:rsidR="00996D87">
                <w:rPr>
                  <w:rFonts w:ascii="標楷體" w:eastAsia="標楷體" w:hAnsi="標楷體"/>
                </w:rPr>
                <w:t>CustRelName</w:t>
              </w:r>
            </w:ins>
          </w:p>
        </w:tc>
      </w:tr>
      <w:tr w:rsidR="00C867B6" w14:paraId="57A708E2" w14:textId="77777777" w:rsidTr="006127BC">
        <w:trPr>
          <w:trHeight w:val="291"/>
          <w:jc w:val="center"/>
          <w:ins w:id="28539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BAF46" w14:textId="77777777" w:rsidR="00996D87" w:rsidRDefault="00996D87" w:rsidP="006127BC">
            <w:pPr>
              <w:rPr>
                <w:ins w:id="28540" w:author="家榮 張" w:date="2021-05-18T09:56:00Z"/>
                <w:rFonts w:ascii="標楷體" w:eastAsia="標楷體" w:hAnsi="標楷體"/>
              </w:rPr>
            </w:pPr>
            <w:ins w:id="28541" w:author="家榮 張" w:date="2021-05-18T09:56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F355" w14:textId="77777777" w:rsidR="00996D87" w:rsidRDefault="00996D87" w:rsidP="006127BC">
            <w:pPr>
              <w:rPr>
                <w:ins w:id="28542" w:author="家榮 張" w:date="2021-05-18T09:56:00Z"/>
                <w:rFonts w:ascii="標楷體" w:eastAsia="標楷體" w:hAnsi="標楷體"/>
              </w:rPr>
            </w:pPr>
            <w:ins w:id="28543" w:author="家榮 張" w:date="2021-05-18T09:56:00Z">
              <w:r>
                <w:rPr>
                  <w:rFonts w:ascii="標楷體" w:eastAsia="標楷體" w:hAnsi="標楷體" w:hint="eastAsia"/>
                </w:rPr>
                <w:t>護照或居留證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6FB17" w14:textId="77777777" w:rsidR="00996D87" w:rsidRDefault="00996D87" w:rsidP="006127BC">
            <w:pPr>
              <w:rPr>
                <w:ins w:id="28544" w:author="家榮 張" w:date="2021-05-18T09:56:00Z"/>
                <w:rFonts w:ascii="標楷體" w:eastAsia="標楷體" w:hAnsi="標楷體"/>
              </w:rPr>
            </w:pPr>
            <w:ins w:id="28545" w:author="家榮 張" w:date="2021-05-18T09:5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B7AD2" w14:textId="77777777" w:rsidR="00996D87" w:rsidRDefault="00996D87" w:rsidP="006127BC">
            <w:pPr>
              <w:rPr>
                <w:ins w:id="28546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39F7B" w14:textId="77777777" w:rsidR="00996D87" w:rsidRDefault="00996D87" w:rsidP="006127BC">
            <w:pPr>
              <w:rPr>
                <w:ins w:id="28547" w:author="家榮 張" w:date="2021-05-18T09:56:00Z"/>
                <w:rFonts w:ascii="標楷體" w:eastAsia="標楷體" w:hAnsi="標楷體"/>
              </w:rPr>
            </w:pPr>
            <w:ins w:id="28548" w:author="家榮 張" w:date="2021-05-18T09:5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下拉選單(Is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ForeignerFlag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"_(15).附件15"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附件-15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1FAD" w14:textId="77777777" w:rsidR="00996D87" w:rsidRDefault="00996D87" w:rsidP="006127BC">
            <w:pPr>
              <w:rPr>
                <w:ins w:id="28549" w:author="家榮 張" w:date="2021-05-18T09:56:00Z"/>
                <w:rFonts w:ascii="標楷體" w:eastAsia="標楷體" w:hAnsi="標楷體"/>
              </w:rPr>
            </w:pPr>
            <w:ins w:id="28550" w:author="家榮 張" w:date="2021-05-18T09:5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E2290" w14:textId="77777777" w:rsidR="00996D87" w:rsidRDefault="00996D87" w:rsidP="006127BC">
            <w:pPr>
              <w:rPr>
                <w:ins w:id="28551" w:author="家榮 張" w:date="2021-05-18T09:56:00Z"/>
                <w:rFonts w:ascii="標楷體" w:eastAsia="標楷體" w:hAnsi="標楷體"/>
              </w:rPr>
            </w:pPr>
            <w:ins w:id="28552" w:author="家榮 張" w:date="2021-05-18T09:56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0CBAC" w14:textId="77777777" w:rsidR="00996D87" w:rsidRDefault="00996D87" w:rsidP="006127BC">
            <w:pPr>
              <w:rPr>
                <w:ins w:id="28553" w:author="家榮 張" w:date="2021-05-18T09:56:00Z"/>
                <w:rFonts w:ascii="標楷體" w:eastAsia="標楷體" w:hAnsi="標楷體"/>
              </w:rPr>
            </w:pPr>
            <w:ins w:id="28554" w:author="家榮 張" w:date="2021-05-18T09:56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「新增」時，必須輸入</w:t>
              </w:r>
            </w:ins>
          </w:p>
          <w:p w14:paraId="02D26BC4" w14:textId="77777777" w:rsidR="00996D87" w:rsidRDefault="00996D87" w:rsidP="006127BC">
            <w:pPr>
              <w:rPr>
                <w:ins w:id="28555" w:author="家榮 張" w:date="2021-05-18T09:56:00Z"/>
                <w:rFonts w:ascii="標楷體" w:eastAsia="標楷體" w:hAnsi="標楷體"/>
              </w:rPr>
            </w:pPr>
            <w:ins w:id="28556" w:author="家榮 張" w:date="2021-05-18T09:56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 xml:space="preserve">若統一編號已存在於 </w:t>
              </w:r>
            </w:ins>
          </w:p>
          <w:p w14:paraId="5D7CEF5B" w14:textId="47D3BF9C" w:rsidR="00996D87" w:rsidRDefault="00996D87" w:rsidP="006127BC">
            <w:pPr>
              <w:rPr>
                <w:ins w:id="28557" w:author="家榮 張" w:date="2021-05-18T15:22:00Z"/>
                <w:rFonts w:ascii="標楷體" w:eastAsia="標楷體" w:hAnsi="標楷體"/>
              </w:rPr>
            </w:pPr>
            <w:ins w:id="28558" w:author="家榮 張" w:date="2021-05-18T09:56:00Z">
              <w:r>
                <w:rPr>
                  <w:rFonts w:ascii="標楷體" w:eastAsia="標楷體" w:hAnsi="標楷體" w:hint="eastAsia"/>
                </w:rPr>
                <w:t xml:space="preserve">  CustRelMain則跳過不必輸入</w:t>
              </w:r>
            </w:ins>
          </w:p>
          <w:p w14:paraId="38F53331" w14:textId="77777777" w:rsidR="000E098D" w:rsidRDefault="000E098D" w:rsidP="006127BC">
            <w:pPr>
              <w:rPr>
                <w:ins w:id="28559" w:author="家榮 張" w:date="2021-05-18T15:23:00Z"/>
                <w:rFonts w:ascii="標楷體" w:eastAsia="標楷體" w:hAnsi="標楷體"/>
              </w:rPr>
            </w:pPr>
            <w:ins w:id="28560" w:author="家榮 張" w:date="2021-05-18T15:22:00Z">
              <w:r>
                <w:rPr>
                  <w:rFonts w:ascii="標楷體" w:eastAsia="標楷體" w:hAnsi="標楷體" w:hint="eastAsia"/>
                </w:rPr>
                <w:t>3.</w:t>
              </w:r>
            </w:ins>
            <w:ins w:id="28561" w:author="家榮 張" w:date="2021-05-18T15:23:00Z">
              <w:r>
                <w:rPr>
                  <w:rFonts w:ascii="標楷體" w:eastAsia="標楷體" w:hAnsi="標楷體" w:hint="eastAsia"/>
                </w:rPr>
                <w:t xml:space="preserve"> 檢核條件:</w:t>
              </w:r>
            </w:ins>
          </w:p>
          <w:p w14:paraId="216AA2E8" w14:textId="18E23418" w:rsidR="000E098D" w:rsidRDefault="000E098D">
            <w:pPr>
              <w:ind w:firstLineChars="100" w:firstLine="240"/>
              <w:rPr>
                <w:ins w:id="28562" w:author="家榮 張" w:date="2021-05-18T09:56:00Z"/>
                <w:rFonts w:ascii="標楷體" w:eastAsia="標楷體" w:hAnsi="標楷體"/>
              </w:rPr>
              <w:pPrChange w:id="28563" w:author="家榮 張" w:date="2021-05-18T15:23:00Z">
                <w:pPr/>
              </w:pPrChange>
            </w:pPr>
            <w:ins w:id="28564" w:author="家榮 張" w:date="2021-05-18T15:22:00Z">
              <w:r>
                <w:rPr>
                  <w:rFonts w:ascii="標楷體" w:eastAsia="標楷體" w:hAnsi="標楷體" w:hint="eastAsia"/>
                </w:rPr>
                <w:t>V(H,</w:t>
              </w:r>
              <w:r>
                <w:rPr>
                  <w:rFonts w:ascii="標楷體" w:eastAsia="標楷體" w:hAnsi="標楷體"/>
                </w:rPr>
                <w:t>#IsForeignerHelp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1CF755E6" w14:textId="4C343F8F" w:rsidR="00996D87" w:rsidRDefault="000E098D" w:rsidP="006127BC">
            <w:pPr>
              <w:rPr>
                <w:ins w:id="28565" w:author="家榮 張" w:date="2021-05-18T09:56:00Z"/>
                <w:rFonts w:ascii="標楷體" w:eastAsia="標楷體" w:hAnsi="標楷體"/>
              </w:rPr>
            </w:pPr>
            <w:ins w:id="28566" w:author="家榮 張" w:date="2021-05-18T15:22:00Z">
              <w:r>
                <w:rPr>
                  <w:rFonts w:ascii="標楷體" w:eastAsia="標楷體" w:hAnsi="標楷體"/>
                </w:rPr>
                <w:t>4</w:t>
              </w:r>
            </w:ins>
            <w:ins w:id="28567" w:author="家榮 張" w:date="2021-05-18T09:56:00Z">
              <w:r w:rsidR="00996D87">
                <w:rPr>
                  <w:rFonts w:ascii="標楷體" w:eastAsia="標楷體" w:hAnsi="標楷體"/>
                </w:rPr>
                <w:t>.CustRelMain.</w:t>
              </w:r>
              <w:r w:rsidR="00996D87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Is</w:t>
              </w:r>
              <w:r w:rsidR="00996D87">
                <w:rPr>
                  <w:rFonts w:ascii="標楷體" w:eastAsia="標楷體" w:hAnsi="標楷體" w:cs="細明體"/>
                  <w:spacing w:val="15"/>
                  <w:kern w:val="0"/>
                </w:rPr>
                <w:t>Foreigner</w:t>
              </w:r>
            </w:ins>
          </w:p>
        </w:tc>
      </w:tr>
      <w:tr w:rsidR="00C867B6" w14:paraId="70F9D12E" w14:textId="77777777" w:rsidTr="006127BC">
        <w:trPr>
          <w:trHeight w:val="291"/>
          <w:jc w:val="center"/>
          <w:ins w:id="28568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CA603" w14:textId="77777777" w:rsidR="00996D87" w:rsidRDefault="00996D87" w:rsidP="006127BC">
            <w:pPr>
              <w:rPr>
                <w:ins w:id="28569" w:author="家榮 張" w:date="2021-05-18T09:56:00Z"/>
                <w:rFonts w:ascii="標楷體" w:eastAsia="標楷體" w:hAnsi="標楷體"/>
              </w:rPr>
            </w:pPr>
            <w:ins w:id="28570" w:author="家榮 張" w:date="2021-05-18T09:56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987C0" w14:textId="77777777" w:rsidR="00996D87" w:rsidRDefault="00996D87" w:rsidP="006127BC">
            <w:pPr>
              <w:rPr>
                <w:ins w:id="28571" w:author="家榮 張" w:date="2021-05-18T09:56:00Z"/>
                <w:rFonts w:ascii="標楷體" w:eastAsia="標楷體" w:hAnsi="標楷體"/>
              </w:rPr>
            </w:pPr>
            <w:ins w:id="28572" w:author="家榮 張" w:date="2021-05-18T09:56:00Z">
              <w:r>
                <w:rPr>
                  <w:rFonts w:ascii="標楷體" w:eastAsia="標楷體" w:hAnsi="標楷體" w:hint="eastAsia"/>
                </w:rPr>
                <w:t>關係別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98F3D" w14:textId="77777777" w:rsidR="00996D87" w:rsidRDefault="00996D87" w:rsidP="006127BC">
            <w:pPr>
              <w:rPr>
                <w:ins w:id="28573" w:author="家榮 張" w:date="2021-05-18T09:56:00Z"/>
                <w:rFonts w:ascii="標楷體" w:eastAsia="標楷體" w:hAnsi="標楷體"/>
              </w:rPr>
            </w:pPr>
            <w:ins w:id="28574" w:author="家榮 張" w:date="2021-05-18T09:5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903BC" w14:textId="77777777" w:rsidR="00996D87" w:rsidRDefault="00996D87" w:rsidP="006127BC">
            <w:pPr>
              <w:rPr>
                <w:ins w:id="28575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0FE58" w14:textId="77777777" w:rsidR="00996D87" w:rsidRDefault="00996D87" w:rsidP="006127BC">
            <w:pPr>
              <w:rPr>
                <w:ins w:id="28576" w:author="家榮 張" w:date="2021-05-18T09:56:00Z"/>
                <w:rFonts w:ascii="標楷體" w:eastAsia="標楷體" w:hAnsi="標楷體"/>
              </w:rPr>
            </w:pPr>
            <w:ins w:id="28577" w:author="家榮 張" w:date="2021-05-18T09:5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stRelType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"_(12).附件12"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12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A2E8A" w14:textId="77777777" w:rsidR="00996D87" w:rsidRDefault="00996D87" w:rsidP="006127BC">
            <w:pPr>
              <w:rPr>
                <w:ins w:id="28578" w:author="家榮 張" w:date="2021-05-18T09:56:00Z"/>
                <w:rFonts w:ascii="標楷體" w:eastAsia="標楷體" w:hAnsi="標楷體"/>
              </w:rPr>
            </w:pPr>
            <w:ins w:id="28579" w:author="家榮 張" w:date="2021-05-18T09:56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8434B" w14:textId="77777777" w:rsidR="00996D87" w:rsidRDefault="00996D87" w:rsidP="006127BC">
            <w:pPr>
              <w:rPr>
                <w:ins w:id="28580" w:author="家榮 張" w:date="2021-05-18T09:56:00Z"/>
                <w:rFonts w:ascii="標楷體" w:eastAsia="標楷體" w:hAnsi="標楷體"/>
              </w:rPr>
            </w:pPr>
            <w:ins w:id="28581" w:author="家榮 張" w:date="2021-05-18T09:56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A61F3" w14:textId="7871361D" w:rsidR="00996D87" w:rsidRDefault="00996D87" w:rsidP="006127BC">
            <w:pPr>
              <w:rPr>
                <w:ins w:id="28582" w:author="家榮 張" w:date="2021-05-18T15:22:00Z"/>
                <w:rFonts w:ascii="標楷體" w:eastAsia="標楷體" w:hAnsi="標楷體"/>
              </w:rPr>
            </w:pPr>
            <w:ins w:id="28583" w:author="家榮 張" w:date="2021-05-18T09:56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D1099E9" w14:textId="77777777" w:rsidR="000E098D" w:rsidRDefault="000E098D" w:rsidP="006127BC">
            <w:pPr>
              <w:rPr>
                <w:ins w:id="28584" w:author="家榮 張" w:date="2021-05-18T15:23:00Z"/>
                <w:rFonts w:ascii="標楷體" w:eastAsia="標楷體" w:hAnsi="標楷體"/>
              </w:rPr>
            </w:pPr>
            <w:ins w:id="28585" w:author="家榮 張" w:date="2021-05-18T15:22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28586" w:author="家榮 張" w:date="2021-05-18T15:23:00Z">
              <w:r>
                <w:rPr>
                  <w:rFonts w:ascii="標楷體" w:eastAsia="標楷體" w:hAnsi="標楷體" w:hint="eastAsia"/>
                </w:rPr>
                <w:t xml:space="preserve"> 檢核條件:</w:t>
              </w:r>
            </w:ins>
          </w:p>
          <w:p w14:paraId="2A35DC5D" w14:textId="060230A3" w:rsidR="000E098D" w:rsidRDefault="000E098D">
            <w:pPr>
              <w:ind w:firstLineChars="100" w:firstLine="240"/>
              <w:rPr>
                <w:ins w:id="28587" w:author="家榮 張" w:date="2021-05-18T09:56:00Z"/>
                <w:rFonts w:ascii="標楷體" w:eastAsia="標楷體" w:hAnsi="標楷體"/>
              </w:rPr>
              <w:pPrChange w:id="28588" w:author="家榮 張" w:date="2021-05-18T15:23:00Z">
                <w:pPr/>
              </w:pPrChange>
            </w:pPr>
            <w:ins w:id="28589" w:author="家榮 張" w:date="2021-05-18T15:22:00Z">
              <w:r>
                <w:rPr>
                  <w:rFonts w:ascii="標楷體" w:eastAsia="標楷體" w:hAnsi="標楷體"/>
                </w:rPr>
                <w:t>V(H,#RelTypeCodeHelp)</w:t>
              </w:r>
            </w:ins>
          </w:p>
          <w:p w14:paraId="4EE637DC" w14:textId="6B669194" w:rsidR="00996D87" w:rsidRDefault="000E098D" w:rsidP="006127BC">
            <w:pPr>
              <w:rPr>
                <w:ins w:id="28590" w:author="家榮 張" w:date="2021-05-18T09:56:00Z"/>
                <w:rFonts w:ascii="標楷體" w:eastAsia="標楷體" w:hAnsi="標楷體"/>
              </w:rPr>
            </w:pPr>
            <w:ins w:id="28591" w:author="家榮 張" w:date="2021-05-18T15:22:00Z">
              <w:r>
                <w:rPr>
                  <w:rFonts w:ascii="標楷體" w:eastAsia="標楷體" w:hAnsi="標楷體"/>
                </w:rPr>
                <w:t>3</w:t>
              </w:r>
            </w:ins>
            <w:ins w:id="28592" w:author="家榮 張" w:date="2021-05-18T09:56:00Z">
              <w:r w:rsidR="00996D87">
                <w:rPr>
                  <w:rFonts w:ascii="標楷體" w:eastAsia="標楷體" w:hAnsi="標楷體" w:hint="eastAsia"/>
                </w:rPr>
                <w:t>.</w:t>
              </w:r>
              <w:r w:rsidR="00996D87">
                <w:rPr>
                  <w:rFonts w:ascii="標楷體" w:eastAsia="標楷體" w:hAnsi="標楷體"/>
                </w:rPr>
                <w:t>CustRelDetail</w:t>
              </w:r>
              <w:r w:rsidR="00996D87">
                <w:rPr>
                  <w:rFonts w:ascii="標楷體" w:eastAsia="標楷體" w:hAnsi="標楷體" w:hint="eastAsia"/>
                </w:rPr>
                <w:t>.</w:t>
              </w:r>
              <w:r w:rsidR="00996D87">
                <w:rPr>
                  <w:rFonts w:ascii="標楷體" w:eastAsia="標楷體" w:hAnsi="標楷體"/>
                </w:rPr>
                <w:t>RelTypeCode</w:t>
              </w:r>
            </w:ins>
          </w:p>
        </w:tc>
      </w:tr>
      <w:tr w:rsidR="00C867B6" w14:paraId="45A22998" w14:textId="77777777" w:rsidTr="006127BC">
        <w:trPr>
          <w:trHeight w:val="291"/>
          <w:jc w:val="center"/>
          <w:ins w:id="28593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BEE2" w14:textId="77777777" w:rsidR="00996D87" w:rsidRDefault="00996D87" w:rsidP="006127BC">
            <w:pPr>
              <w:rPr>
                <w:ins w:id="28594" w:author="家榮 張" w:date="2021-05-18T09:56:00Z"/>
                <w:rFonts w:ascii="標楷體" w:eastAsia="標楷體" w:hAnsi="標楷體"/>
              </w:rPr>
            </w:pPr>
            <w:ins w:id="28595" w:author="家榮 張" w:date="2021-05-18T09:56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B09A" w14:textId="77777777" w:rsidR="00996D87" w:rsidRDefault="00996D87" w:rsidP="006127BC">
            <w:pPr>
              <w:rPr>
                <w:ins w:id="28596" w:author="家榮 張" w:date="2021-05-18T09:56:00Z"/>
                <w:rFonts w:ascii="標楷體" w:eastAsia="標楷體" w:hAnsi="標楷體"/>
              </w:rPr>
            </w:pPr>
            <w:ins w:id="28597" w:author="家榮 張" w:date="2021-05-18T09:56:00Z">
              <w:r>
                <w:rPr>
                  <w:rFonts w:ascii="標楷體" w:eastAsia="標楷體" w:hAnsi="標楷體" w:hint="eastAsia"/>
                </w:rPr>
                <w:t>關係人統編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EF3E" w14:textId="77777777" w:rsidR="00996D87" w:rsidRDefault="00996D87" w:rsidP="006127BC">
            <w:pPr>
              <w:rPr>
                <w:ins w:id="28598" w:author="家榮 張" w:date="2021-05-18T09:56:00Z"/>
                <w:rFonts w:ascii="標楷體" w:eastAsia="標楷體" w:hAnsi="標楷體"/>
              </w:rPr>
            </w:pPr>
            <w:ins w:id="28599" w:author="家榮 張" w:date="2021-05-18T09:56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FB90" w14:textId="77777777" w:rsidR="00996D87" w:rsidRDefault="00996D87" w:rsidP="006127BC">
            <w:pPr>
              <w:rPr>
                <w:ins w:id="28600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7537" w14:textId="77777777" w:rsidR="00996D87" w:rsidRDefault="00996D87" w:rsidP="006127BC">
            <w:pPr>
              <w:rPr>
                <w:ins w:id="28601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E97C5" w14:textId="77777777" w:rsidR="00996D87" w:rsidRDefault="00996D87" w:rsidP="006127BC">
            <w:pPr>
              <w:rPr>
                <w:ins w:id="28602" w:author="家榮 張" w:date="2021-05-18T09:56:00Z"/>
                <w:rFonts w:ascii="標楷體" w:eastAsia="標楷體" w:hAnsi="標楷體"/>
              </w:rPr>
            </w:pPr>
            <w:ins w:id="28603" w:author="家榮 張" w:date="2021-05-18T09:56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143C5" w14:textId="77777777" w:rsidR="00996D87" w:rsidRDefault="00996D87" w:rsidP="006127BC">
            <w:pPr>
              <w:rPr>
                <w:ins w:id="28604" w:author="家榮 張" w:date="2021-05-18T09:56:00Z"/>
                <w:rFonts w:ascii="標楷體" w:eastAsia="標楷體" w:hAnsi="標楷體"/>
              </w:rPr>
            </w:pPr>
            <w:ins w:id="28605" w:author="家榮 張" w:date="2021-05-18T09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1C94A" w14:textId="77777777" w:rsidR="00996D87" w:rsidRDefault="00996D87" w:rsidP="006127BC">
            <w:pPr>
              <w:rPr>
                <w:ins w:id="28606" w:author="家榮 張" w:date="2021-05-18T09:56:00Z"/>
                <w:rFonts w:ascii="標楷體" w:eastAsia="標楷體" w:hAnsi="標楷體"/>
              </w:rPr>
            </w:pPr>
            <w:ins w:id="28607" w:author="家榮 張" w:date="2021-05-18T09:56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6A6FC8FA" w14:textId="2425C161" w:rsidR="00996D87" w:rsidRDefault="00C80BEE" w:rsidP="006127BC">
            <w:pPr>
              <w:ind w:left="226" w:hangingChars="94" w:hanging="226"/>
              <w:rPr>
                <w:ins w:id="28608" w:author="家榮 張" w:date="2021-05-18T15:23:00Z"/>
                <w:rFonts w:ascii="標楷體" w:eastAsia="標楷體" w:hAnsi="標楷體"/>
              </w:rPr>
            </w:pPr>
            <w:ins w:id="28609" w:author="家榮 張" w:date="2021-05-18T14:44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8610" w:author="家榮 張" w:date="2021-05-18T09:56:00Z">
              <w:r w:rsidR="00996D87">
                <w:rPr>
                  <w:rFonts w:ascii="標楷體" w:eastAsia="標楷體" w:hAnsi="標楷體" w:hint="eastAsia"/>
                </w:rPr>
                <w:t>.若關係人統編不存在於CustRelMain，新增時會同時於CustRelMain新增此關係人資料</w:t>
              </w:r>
            </w:ins>
          </w:p>
          <w:p w14:paraId="577859CA" w14:textId="6848F4E8" w:rsidR="000E098D" w:rsidRDefault="000E098D" w:rsidP="006127BC">
            <w:pPr>
              <w:ind w:left="226" w:hangingChars="94" w:hanging="226"/>
              <w:rPr>
                <w:ins w:id="28611" w:author="家榮 張" w:date="2021-05-18T15:25:00Z"/>
                <w:rFonts w:ascii="標楷體" w:eastAsia="標楷體" w:hAnsi="標楷體"/>
              </w:rPr>
            </w:pPr>
            <w:ins w:id="28612" w:author="家榮 張" w:date="2021-05-18T15:23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51E856A6" w14:textId="7375796F" w:rsidR="000E098D" w:rsidRDefault="000E098D" w:rsidP="006127BC">
            <w:pPr>
              <w:ind w:left="226" w:hangingChars="94" w:hanging="226"/>
              <w:rPr>
                <w:ins w:id="28613" w:author="家榮 張" w:date="2021-05-18T15:26:00Z"/>
                <w:rFonts w:ascii="標楷體" w:eastAsia="標楷體" w:hAnsi="標楷體"/>
              </w:rPr>
            </w:pPr>
            <w:ins w:id="28614" w:author="家榮 張" w:date="2021-05-18T15:25:00Z"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(ID_UNINO,0,#Rel</w:t>
              </w:r>
            </w:ins>
            <w:ins w:id="28615" w:author="家榮 張" w:date="2021-05-18T15:26:00Z">
              <w:r>
                <w:rPr>
                  <w:rFonts w:ascii="標楷體" w:eastAsia="標楷體" w:hAnsi="標楷體"/>
                </w:rPr>
                <w:t>Id</w:t>
              </w:r>
            </w:ins>
            <w:ins w:id="28616" w:author="家榮 張" w:date="2021-05-18T15:25:00Z">
              <w:r>
                <w:rPr>
                  <w:rFonts w:ascii="標楷體" w:eastAsia="標楷體" w:hAnsi="標楷體"/>
                </w:rPr>
                <w:t>)</w:t>
              </w:r>
            </w:ins>
            <w:ins w:id="28617" w:author="家榮 張" w:date="2021-05-18T15:26:00Z">
              <w:r>
                <w:rPr>
                  <w:rFonts w:ascii="標楷體" w:eastAsia="標楷體" w:hAnsi="標楷體"/>
                </w:rPr>
                <w:t>V(7)</w:t>
              </w:r>
            </w:ins>
          </w:p>
          <w:p w14:paraId="7CC09773" w14:textId="32EEF1AA" w:rsidR="000E098D" w:rsidRPr="000E098D" w:rsidRDefault="000E098D" w:rsidP="006127BC">
            <w:pPr>
              <w:ind w:left="226" w:hangingChars="94" w:hanging="226"/>
              <w:rPr>
                <w:ins w:id="28618" w:author="家榮 張" w:date="2021-05-18T09:56:00Z"/>
                <w:rFonts w:ascii="標楷體" w:eastAsia="標楷體" w:hAnsi="標楷體"/>
              </w:rPr>
            </w:pPr>
            <w:ins w:id="28619" w:author="家榮 張" w:date="2021-05-18T15:28:00Z">
              <w:r>
                <w:rPr>
                  <w:rFonts w:ascii="標楷體" w:eastAsia="標楷體" w:hAnsi="標楷體"/>
                </w:rPr>
                <w:t xml:space="preserve">IF(#RelId == </w:t>
              </w:r>
              <w:r>
                <w:rPr>
                  <w:rFonts w:ascii="標楷體" w:eastAsia="標楷體" w:hAnsi="標楷體" w:hint="eastAsia"/>
                </w:rPr>
                <w:t>#Cu</w:t>
              </w:r>
              <w:r>
                <w:rPr>
                  <w:rFonts w:ascii="標楷體" w:eastAsia="標楷體" w:hAnsi="標楷體"/>
                </w:rPr>
                <w:t>st</w:t>
              </w:r>
              <w:r>
                <w:rPr>
                  <w:rFonts w:ascii="標楷體" w:eastAsia="標楷體" w:hAnsi="標楷體" w:hint="eastAsia"/>
                </w:rPr>
                <w:t>Re</w:t>
              </w:r>
              <w:r>
                <w:rPr>
                  <w:rFonts w:ascii="標楷體" w:eastAsia="標楷體" w:hAnsi="標楷體"/>
                </w:rPr>
                <w:t>lId,V(P,</w:t>
              </w:r>
              <w:r>
                <w:rPr>
                  <w:rFonts w:ascii="標楷體" w:eastAsia="標楷體" w:hAnsi="標楷體" w:hint="eastAsia"/>
                </w:rPr>
                <w:t>關係人統不可與客戶統編相同</w:t>
              </w:r>
              <w:r>
                <w:rPr>
                  <w:rFonts w:ascii="標楷體" w:eastAsia="標楷體" w:hAnsi="標楷體"/>
                </w:rPr>
                <w:t>),$)</w:t>
              </w:r>
            </w:ins>
          </w:p>
          <w:p w14:paraId="5D7DFEBB" w14:textId="34A592CF" w:rsidR="00996D87" w:rsidRDefault="000E098D" w:rsidP="006127BC">
            <w:pPr>
              <w:rPr>
                <w:ins w:id="28620" w:author="家榮 張" w:date="2021-05-18T09:56:00Z"/>
                <w:rFonts w:ascii="標楷體" w:eastAsia="標楷體" w:hAnsi="標楷體"/>
              </w:rPr>
            </w:pPr>
            <w:ins w:id="28621" w:author="家榮 張" w:date="2021-05-18T15:23:00Z">
              <w:r>
                <w:rPr>
                  <w:rFonts w:ascii="標楷體" w:eastAsia="標楷體" w:hAnsi="標楷體"/>
                </w:rPr>
                <w:t>4</w:t>
              </w:r>
            </w:ins>
            <w:ins w:id="28622" w:author="家榮 張" w:date="2021-05-18T09:56:00Z">
              <w:r w:rsidR="00996D87">
                <w:rPr>
                  <w:rFonts w:ascii="標楷體" w:eastAsia="標楷體" w:hAnsi="標楷體" w:hint="eastAsia"/>
                </w:rPr>
                <w:t>.</w:t>
              </w:r>
              <w:r w:rsidR="00996D87">
                <w:rPr>
                  <w:rFonts w:ascii="標楷體" w:eastAsia="標楷體" w:hAnsi="標楷體"/>
                </w:rPr>
                <w:t>CustRelDetail</w:t>
              </w:r>
              <w:r w:rsidR="00996D87">
                <w:rPr>
                  <w:rFonts w:ascii="標楷體" w:eastAsia="標楷體" w:hAnsi="標楷體" w:hint="eastAsia"/>
                </w:rPr>
                <w:t>.</w:t>
              </w:r>
              <w:r w:rsidR="00996D87">
                <w:rPr>
                  <w:rFonts w:ascii="標楷體" w:eastAsia="標楷體" w:hAnsi="標楷體"/>
                </w:rPr>
                <w:t>RelId</w:t>
              </w:r>
            </w:ins>
          </w:p>
        </w:tc>
      </w:tr>
      <w:tr w:rsidR="00C867B6" w14:paraId="2C717245" w14:textId="77777777" w:rsidTr="006127BC">
        <w:trPr>
          <w:trHeight w:val="291"/>
          <w:jc w:val="center"/>
          <w:ins w:id="28623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28801" w14:textId="77777777" w:rsidR="00996D87" w:rsidRDefault="00996D87" w:rsidP="006127BC">
            <w:pPr>
              <w:rPr>
                <w:ins w:id="28624" w:author="家榮 張" w:date="2021-05-18T09:56:00Z"/>
                <w:rFonts w:ascii="標楷體" w:eastAsia="標楷體" w:hAnsi="標楷體"/>
              </w:rPr>
            </w:pPr>
            <w:ins w:id="28625" w:author="家榮 張" w:date="2021-05-18T09:56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87BC2" w14:textId="77777777" w:rsidR="00996D87" w:rsidRDefault="00996D87" w:rsidP="006127BC">
            <w:pPr>
              <w:rPr>
                <w:ins w:id="28626" w:author="家榮 張" w:date="2021-05-18T09:56:00Z"/>
                <w:rFonts w:ascii="標楷體" w:eastAsia="標楷體" w:hAnsi="標楷體"/>
              </w:rPr>
            </w:pPr>
            <w:ins w:id="28627" w:author="家榮 張" w:date="2021-05-18T09:56:00Z">
              <w:r>
                <w:rPr>
                  <w:rFonts w:ascii="標楷體" w:eastAsia="標楷體" w:hAnsi="標楷體" w:hint="eastAsia"/>
                </w:rPr>
                <w:t>關係人姓名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0A2CE" w14:textId="77777777" w:rsidR="00996D87" w:rsidRDefault="00996D87" w:rsidP="006127BC">
            <w:pPr>
              <w:rPr>
                <w:ins w:id="28628" w:author="家榮 張" w:date="2021-05-18T09:56:00Z"/>
                <w:rFonts w:ascii="標楷體" w:eastAsia="標楷體" w:hAnsi="標楷體"/>
              </w:rPr>
            </w:pPr>
            <w:ins w:id="28629" w:author="家榮 張" w:date="2021-05-18T09:56:00Z">
              <w:r>
                <w:rPr>
                  <w:rFonts w:ascii="標楷體" w:eastAsia="標楷體" w:hAnsi="標楷體" w:hint="eastAsia"/>
                </w:rPr>
                <w:t>70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B72B" w14:textId="77777777" w:rsidR="00996D87" w:rsidRDefault="00996D87" w:rsidP="006127BC">
            <w:pPr>
              <w:rPr>
                <w:ins w:id="28630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A9B0" w14:textId="77777777" w:rsidR="00996D87" w:rsidRDefault="00996D87" w:rsidP="006127BC">
            <w:pPr>
              <w:rPr>
                <w:ins w:id="28631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FA034" w14:textId="77777777" w:rsidR="00996D87" w:rsidRDefault="00996D87" w:rsidP="006127BC">
            <w:pPr>
              <w:rPr>
                <w:ins w:id="28632" w:author="家榮 張" w:date="2021-05-18T09:56:00Z"/>
                <w:rFonts w:ascii="標楷體" w:eastAsia="標楷體" w:hAnsi="標楷體"/>
              </w:rPr>
            </w:pPr>
            <w:ins w:id="28633" w:author="家榮 張" w:date="2021-05-18T09:56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1A783" w14:textId="77777777" w:rsidR="00996D87" w:rsidRDefault="00996D87" w:rsidP="006127BC">
            <w:pPr>
              <w:rPr>
                <w:ins w:id="28634" w:author="家榮 張" w:date="2021-05-18T09:56:00Z"/>
                <w:rFonts w:ascii="標楷體" w:eastAsia="標楷體" w:hAnsi="標楷體"/>
              </w:rPr>
            </w:pPr>
            <w:ins w:id="28635" w:author="家榮 張" w:date="2021-05-18T09:56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3FE0C" w14:textId="77777777" w:rsidR="00996D87" w:rsidRDefault="00996D87" w:rsidP="006127BC">
            <w:pPr>
              <w:rPr>
                <w:ins w:id="28636" w:author="家榮 張" w:date="2021-05-18T09:56:00Z"/>
                <w:rFonts w:ascii="標楷體" w:eastAsia="標楷體" w:hAnsi="標楷體"/>
              </w:rPr>
            </w:pPr>
            <w:ins w:id="28637" w:author="家榮 張" w:date="2021-05-18T09:56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2D96FC2D" w14:textId="33CCF4B7" w:rsidR="00996D87" w:rsidRDefault="00C80BEE" w:rsidP="006127BC">
            <w:pPr>
              <w:ind w:left="226" w:hangingChars="94" w:hanging="226"/>
              <w:rPr>
                <w:ins w:id="28638" w:author="家榮 張" w:date="2021-05-18T09:56:00Z"/>
                <w:rFonts w:ascii="標楷體" w:eastAsia="標楷體" w:hAnsi="標楷體"/>
              </w:rPr>
            </w:pPr>
            <w:ins w:id="28639" w:author="家榮 張" w:date="2021-05-18T14:44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8640" w:author="家榮 張" w:date="2021-05-18T09:56:00Z">
              <w:r w:rsidR="00996D87">
                <w:rPr>
                  <w:rFonts w:ascii="標楷體" w:eastAsia="標楷體" w:hAnsi="標楷體" w:hint="eastAsia"/>
                </w:rPr>
                <w:t>.若CustMain有相同統一編號，則預設為C</w:t>
              </w:r>
              <w:r w:rsidR="00996D87">
                <w:rPr>
                  <w:rFonts w:ascii="標楷體" w:eastAsia="標楷體" w:hAnsi="標楷體"/>
                </w:rPr>
                <w:t>ustMain.Fullname</w:t>
              </w:r>
            </w:ins>
          </w:p>
          <w:p w14:paraId="14550E76" w14:textId="2180ED92" w:rsidR="00996D87" w:rsidRDefault="00C80BEE" w:rsidP="006127BC">
            <w:pPr>
              <w:ind w:left="226" w:hangingChars="94" w:hanging="226"/>
              <w:rPr>
                <w:ins w:id="28641" w:author="家榮 張" w:date="2021-05-18T15:29:00Z"/>
                <w:rFonts w:ascii="標楷體" w:eastAsia="標楷體" w:hAnsi="標楷體"/>
              </w:rPr>
            </w:pPr>
            <w:ins w:id="28642" w:author="家榮 張" w:date="2021-05-18T14:44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8643" w:author="家榮 張" w:date="2021-05-18T09:56:00Z">
              <w:r w:rsidR="00996D87">
                <w:rPr>
                  <w:rFonts w:ascii="標楷體" w:eastAsia="標楷體" w:hAnsi="標楷體" w:hint="eastAsia"/>
                </w:rPr>
                <w:t>.若CustRelMain有相同統一編號，則預設為C</w:t>
              </w:r>
              <w:r w:rsidR="00996D87">
                <w:rPr>
                  <w:rFonts w:ascii="標楷體" w:eastAsia="標楷體" w:hAnsi="標楷體"/>
                </w:rPr>
                <w:t>ustRelMain.CustRelName</w:t>
              </w:r>
            </w:ins>
          </w:p>
          <w:p w14:paraId="6A26B2FB" w14:textId="2C251A32" w:rsidR="000E098D" w:rsidRPr="00F37A9C" w:rsidRDefault="000E098D" w:rsidP="006127BC">
            <w:pPr>
              <w:ind w:left="226" w:hangingChars="94" w:hanging="226"/>
              <w:rPr>
                <w:ins w:id="28644" w:author="家榮 張" w:date="2021-05-18T09:56:00Z"/>
                <w:rFonts w:ascii="標楷體" w:eastAsia="標楷體" w:hAnsi="標楷體"/>
              </w:rPr>
            </w:pPr>
            <w:ins w:id="28645" w:author="家榮 張" w:date="2021-05-18T15:29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  <w:r>
                <w:rPr>
                  <w:rFonts w:ascii="標楷體" w:eastAsia="標楷體" w:hAnsi="標楷體"/>
                </w:rPr>
                <w:t>V(7)</w:t>
              </w:r>
            </w:ins>
          </w:p>
          <w:p w14:paraId="1E187C9E" w14:textId="37A970BF" w:rsidR="00996D87" w:rsidRDefault="000E098D" w:rsidP="006127BC">
            <w:pPr>
              <w:rPr>
                <w:ins w:id="28646" w:author="家榮 張" w:date="2021-05-18T09:56:00Z"/>
                <w:rFonts w:ascii="標楷體" w:eastAsia="標楷體" w:hAnsi="標楷體"/>
              </w:rPr>
            </w:pPr>
            <w:ins w:id="28647" w:author="家榮 張" w:date="2021-05-18T15:29:00Z">
              <w:r>
                <w:rPr>
                  <w:rFonts w:ascii="標楷體" w:eastAsia="標楷體" w:hAnsi="標楷體" w:hint="eastAsia"/>
                </w:rPr>
                <w:t>5</w:t>
              </w:r>
            </w:ins>
            <w:ins w:id="28648" w:author="家榮 張" w:date="2021-05-18T09:56:00Z">
              <w:r w:rsidR="00996D87">
                <w:rPr>
                  <w:rFonts w:ascii="標楷體" w:eastAsia="標楷體" w:hAnsi="標楷體" w:hint="eastAsia"/>
                </w:rPr>
                <w:t>.</w:t>
              </w:r>
              <w:r w:rsidR="00996D87">
                <w:rPr>
                  <w:rFonts w:ascii="標楷體" w:eastAsia="標楷體" w:hAnsi="標楷體"/>
                </w:rPr>
                <w:t>CustRelDetail</w:t>
              </w:r>
              <w:r w:rsidR="00996D87">
                <w:rPr>
                  <w:rFonts w:ascii="標楷體" w:eastAsia="標楷體" w:hAnsi="標楷體" w:hint="eastAsia"/>
                </w:rPr>
                <w:t>.</w:t>
              </w:r>
              <w:r w:rsidR="00996D87">
                <w:rPr>
                  <w:rFonts w:ascii="標楷體" w:eastAsia="標楷體" w:hAnsi="標楷體"/>
                </w:rPr>
                <w:t>RelName</w:t>
              </w:r>
            </w:ins>
          </w:p>
        </w:tc>
      </w:tr>
      <w:tr w:rsidR="00C867B6" w14:paraId="6B5B3111" w14:textId="77777777" w:rsidTr="006127BC">
        <w:trPr>
          <w:trHeight w:val="291"/>
          <w:jc w:val="center"/>
          <w:ins w:id="28649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995BD" w14:textId="77777777" w:rsidR="00996D87" w:rsidRDefault="00996D87" w:rsidP="006127BC">
            <w:pPr>
              <w:rPr>
                <w:ins w:id="28650" w:author="家榮 張" w:date="2021-05-18T09:56:00Z"/>
                <w:rFonts w:ascii="標楷體" w:eastAsia="標楷體" w:hAnsi="標楷體"/>
              </w:rPr>
            </w:pPr>
            <w:ins w:id="28651" w:author="家榮 張" w:date="2021-05-18T09:56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30E1" w14:textId="77777777" w:rsidR="00996D87" w:rsidRDefault="00996D87" w:rsidP="006127BC">
            <w:pPr>
              <w:rPr>
                <w:ins w:id="28652" w:author="家榮 張" w:date="2021-05-18T09:56:00Z"/>
                <w:rFonts w:ascii="標楷體" w:eastAsia="標楷體" w:hAnsi="標楷體"/>
              </w:rPr>
            </w:pPr>
            <w:ins w:id="28653" w:author="家榮 張" w:date="2021-05-18T09:56:00Z">
              <w:r>
                <w:rPr>
                  <w:rFonts w:ascii="標楷體" w:eastAsia="標楷體" w:hAnsi="標楷體" w:hint="eastAsia"/>
                </w:rPr>
                <w:t>護照或居留證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EA92" w14:textId="77777777" w:rsidR="00996D87" w:rsidRDefault="00996D87" w:rsidP="006127BC">
            <w:pPr>
              <w:rPr>
                <w:ins w:id="28654" w:author="家榮 張" w:date="2021-05-18T09:56:00Z"/>
                <w:rFonts w:ascii="標楷體" w:eastAsia="標楷體" w:hAnsi="標楷體"/>
              </w:rPr>
            </w:pPr>
            <w:ins w:id="28655" w:author="家榮 張" w:date="2021-05-18T09:5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E423" w14:textId="77777777" w:rsidR="00996D87" w:rsidRDefault="00996D87" w:rsidP="006127BC">
            <w:pPr>
              <w:rPr>
                <w:ins w:id="28656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511B9" w14:textId="77777777" w:rsidR="00996D87" w:rsidRDefault="00996D87" w:rsidP="006127BC">
            <w:pPr>
              <w:rPr>
                <w:ins w:id="28657" w:author="家榮 張" w:date="2021-05-18T09:56:00Z"/>
                <w:rFonts w:ascii="標楷體" w:eastAsia="標楷體" w:hAnsi="標楷體"/>
              </w:rPr>
            </w:pPr>
            <w:ins w:id="28658" w:author="家榮 張" w:date="2021-05-18T09:5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下拉選單(Is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ForeignerFlag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"_(15).附件15"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附件-15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59530" w14:textId="77777777" w:rsidR="00996D87" w:rsidRDefault="00996D87" w:rsidP="006127BC">
            <w:pPr>
              <w:rPr>
                <w:ins w:id="28659" w:author="家榮 張" w:date="2021-05-18T09:56:00Z"/>
                <w:rFonts w:ascii="標楷體" w:eastAsia="標楷體" w:hAnsi="標楷體"/>
              </w:rPr>
            </w:pPr>
            <w:ins w:id="28660" w:author="家榮 張" w:date="2021-05-18T09:56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2801" w14:textId="77777777" w:rsidR="00996D87" w:rsidRDefault="00996D87" w:rsidP="006127BC">
            <w:pPr>
              <w:rPr>
                <w:ins w:id="28661" w:author="家榮 張" w:date="2021-05-18T09:56:00Z"/>
                <w:rFonts w:ascii="標楷體" w:eastAsia="標楷體" w:hAnsi="標楷體"/>
              </w:rPr>
            </w:pPr>
            <w:ins w:id="28662" w:author="家榮 張" w:date="2021-05-18T09:56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098D6" w14:textId="77777777" w:rsidR="00996D87" w:rsidRDefault="00996D87" w:rsidP="006127BC">
            <w:pPr>
              <w:rPr>
                <w:ins w:id="28663" w:author="家榮 張" w:date="2021-05-18T09:56:00Z"/>
                <w:rFonts w:ascii="標楷體" w:eastAsia="標楷體" w:hAnsi="標楷體"/>
              </w:rPr>
            </w:pPr>
            <w:ins w:id="28664" w:author="家榮 張" w:date="2021-05-18T09:56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「新增」時，必須輸入</w:t>
              </w:r>
            </w:ins>
          </w:p>
          <w:p w14:paraId="0F8427DB" w14:textId="77777777" w:rsidR="00996D87" w:rsidRDefault="00996D87" w:rsidP="006127BC">
            <w:pPr>
              <w:rPr>
                <w:ins w:id="28665" w:author="家榮 張" w:date="2021-05-18T09:56:00Z"/>
                <w:rFonts w:ascii="標楷體" w:eastAsia="標楷體" w:hAnsi="標楷體"/>
              </w:rPr>
            </w:pPr>
            <w:ins w:id="28666" w:author="家榮 張" w:date="2021-05-18T09:56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 xml:space="preserve">若關係人統編已存在於 </w:t>
              </w:r>
            </w:ins>
          </w:p>
          <w:p w14:paraId="5BF9B56E" w14:textId="77777777" w:rsidR="00996D87" w:rsidRDefault="00996D87" w:rsidP="006127BC">
            <w:pPr>
              <w:rPr>
                <w:ins w:id="28667" w:author="家榮 張" w:date="2021-05-18T09:56:00Z"/>
                <w:rFonts w:ascii="標楷體" w:eastAsia="標楷體" w:hAnsi="標楷體"/>
              </w:rPr>
            </w:pPr>
            <w:ins w:id="28668" w:author="家榮 張" w:date="2021-05-18T09:56:00Z">
              <w:r>
                <w:rPr>
                  <w:rFonts w:ascii="標楷體" w:eastAsia="標楷體" w:hAnsi="標楷體" w:hint="eastAsia"/>
                </w:rPr>
                <w:t xml:space="preserve">  CustRelMain則跳過不必輸入</w:t>
              </w:r>
            </w:ins>
          </w:p>
          <w:p w14:paraId="444775C3" w14:textId="0F8E7244" w:rsidR="00C867B6" w:rsidRDefault="00C867B6" w:rsidP="006127BC">
            <w:pPr>
              <w:rPr>
                <w:ins w:id="28669" w:author="家榮 張" w:date="2021-05-18T15:32:00Z"/>
                <w:rFonts w:ascii="標楷體" w:eastAsia="標楷體" w:hAnsi="標楷體"/>
              </w:rPr>
            </w:pPr>
            <w:ins w:id="28670" w:author="家榮 張" w:date="2021-05-18T15:32:00Z">
              <w:r>
                <w:rPr>
                  <w:rFonts w:ascii="標楷體" w:eastAsia="標楷體" w:hAnsi="標楷體" w:hint="eastAsia"/>
                </w:rPr>
                <w:t>3.檢核條件:</w:t>
              </w:r>
            </w:ins>
          </w:p>
          <w:p w14:paraId="66C26495" w14:textId="0A3E0761" w:rsidR="00C867B6" w:rsidRDefault="00C867B6" w:rsidP="006127BC">
            <w:pPr>
              <w:rPr>
                <w:ins w:id="28671" w:author="家榮 張" w:date="2021-05-18T15:32:00Z"/>
                <w:rFonts w:ascii="標楷體" w:eastAsia="標楷體" w:hAnsi="標楷體"/>
              </w:rPr>
            </w:pPr>
            <w:ins w:id="28672" w:author="家榮 張" w:date="2021-05-18T15:32:00Z">
              <w:r>
                <w:rPr>
                  <w:rFonts w:ascii="標楷體" w:eastAsia="標楷體" w:hAnsi="標楷體" w:hint="eastAsia"/>
                </w:rPr>
                <w:t>V(H,</w:t>
              </w:r>
              <w:r>
                <w:rPr>
                  <w:rFonts w:ascii="標楷體" w:eastAsia="標楷體" w:hAnsi="標楷體"/>
                </w:rPr>
                <w:t>#IsForeign</w:t>
              </w:r>
              <w:r>
                <w:rPr>
                  <w:rFonts w:ascii="標楷體" w:eastAsia="標楷體" w:hAnsi="標楷體" w:hint="eastAsia"/>
                </w:rPr>
                <w:t>e</w:t>
              </w:r>
              <w:r>
                <w:rPr>
                  <w:rFonts w:ascii="標楷體" w:eastAsia="標楷體" w:hAnsi="標楷體"/>
                </w:rPr>
                <w:t>rH</w:t>
              </w:r>
            </w:ins>
            <w:ins w:id="28673" w:author="家榮 張" w:date="2021-05-18T15:33:00Z">
              <w:r>
                <w:rPr>
                  <w:rFonts w:ascii="標楷體" w:eastAsia="標楷體" w:hAnsi="標楷體"/>
                </w:rPr>
                <w:t>elp</w:t>
              </w:r>
            </w:ins>
            <w:ins w:id="28674" w:author="家榮 張" w:date="2021-05-18T15:32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15B211A2" w14:textId="7BE6704A" w:rsidR="00996D87" w:rsidRDefault="00C867B6" w:rsidP="006127BC">
            <w:pPr>
              <w:rPr>
                <w:ins w:id="28675" w:author="家榮 張" w:date="2021-05-18T09:56:00Z"/>
                <w:rFonts w:ascii="標楷體" w:eastAsia="標楷體" w:hAnsi="標楷體"/>
              </w:rPr>
            </w:pPr>
            <w:ins w:id="28676" w:author="家榮 張" w:date="2021-05-18T15:32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28677" w:author="家榮 張" w:date="2021-05-18T09:56:00Z">
              <w:r w:rsidR="00996D87">
                <w:rPr>
                  <w:rFonts w:ascii="標楷體" w:eastAsia="標楷體" w:hAnsi="標楷體"/>
                </w:rPr>
                <w:t>.CustRelMain.</w:t>
              </w:r>
              <w:r w:rsidR="00996D87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Is</w:t>
              </w:r>
              <w:r w:rsidR="00996D87">
                <w:rPr>
                  <w:rFonts w:ascii="標楷體" w:eastAsia="標楷體" w:hAnsi="標楷體" w:cs="細明體"/>
                  <w:spacing w:val="15"/>
                  <w:kern w:val="0"/>
                </w:rPr>
                <w:t>Foreigner</w:t>
              </w:r>
            </w:ins>
          </w:p>
        </w:tc>
      </w:tr>
      <w:tr w:rsidR="00C867B6" w14:paraId="0E0949BD" w14:textId="77777777" w:rsidTr="006127BC">
        <w:trPr>
          <w:trHeight w:val="291"/>
          <w:jc w:val="center"/>
          <w:ins w:id="28678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64261" w14:textId="77777777" w:rsidR="00996D87" w:rsidRDefault="00996D87" w:rsidP="006127BC">
            <w:pPr>
              <w:rPr>
                <w:ins w:id="28679" w:author="家榮 張" w:date="2021-05-18T09:56:00Z"/>
                <w:rFonts w:ascii="標楷體" w:eastAsia="標楷體" w:hAnsi="標楷體"/>
              </w:rPr>
            </w:pPr>
            <w:ins w:id="28680" w:author="家榮 張" w:date="2021-05-18T09:56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D379C" w14:textId="77777777" w:rsidR="00996D87" w:rsidRDefault="00996D87" w:rsidP="006127BC">
            <w:pPr>
              <w:rPr>
                <w:ins w:id="28681" w:author="家榮 張" w:date="2021-05-18T09:56:00Z"/>
                <w:rFonts w:ascii="標楷體" w:eastAsia="標楷體" w:hAnsi="標楷體"/>
              </w:rPr>
            </w:pPr>
            <w:ins w:id="28682" w:author="家榮 張" w:date="2021-05-18T09:56:00Z">
              <w:r>
                <w:rPr>
                  <w:rFonts w:ascii="標楷體" w:eastAsia="標楷體" w:hAnsi="標楷體" w:hint="eastAsia"/>
                </w:rPr>
                <w:t>關係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B5A9A" w14:textId="77777777" w:rsidR="00996D87" w:rsidRDefault="00996D87" w:rsidP="006127BC">
            <w:pPr>
              <w:rPr>
                <w:ins w:id="28683" w:author="家榮 張" w:date="2021-05-18T09:56:00Z"/>
                <w:rFonts w:ascii="標楷體" w:eastAsia="標楷體" w:hAnsi="標楷體"/>
              </w:rPr>
            </w:pPr>
            <w:ins w:id="28684" w:author="家榮 張" w:date="2021-05-18T09:5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F943F" w14:textId="77777777" w:rsidR="00996D87" w:rsidRDefault="00996D87" w:rsidP="006127BC">
            <w:pPr>
              <w:rPr>
                <w:ins w:id="28685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7079D" w14:textId="77777777" w:rsidR="00996D87" w:rsidRDefault="00996D87" w:rsidP="006127BC">
            <w:pPr>
              <w:rPr>
                <w:ins w:id="28686" w:author="家榮 張" w:date="2021-05-18T09:56:00Z"/>
                <w:rFonts w:ascii="標楷體" w:eastAsia="標楷體" w:hAnsi="標楷體"/>
              </w:rPr>
            </w:pPr>
            <w:ins w:id="28687" w:author="家榮 張" w:date="2021-05-18T09:5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RelationCode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"_(13).附件13"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附件-13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B388" w14:textId="77777777" w:rsidR="00996D87" w:rsidRDefault="00996D87" w:rsidP="006127BC">
            <w:pPr>
              <w:rPr>
                <w:ins w:id="28688" w:author="家榮 張" w:date="2021-05-18T09:56:00Z"/>
                <w:rFonts w:ascii="標楷體" w:eastAsia="標楷體" w:hAnsi="標楷體"/>
              </w:rPr>
            </w:pPr>
            <w:ins w:id="28689" w:author="家榮 張" w:date="2021-05-18T09:56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3234E" w14:textId="77777777" w:rsidR="00996D87" w:rsidRDefault="00996D87" w:rsidP="006127BC">
            <w:pPr>
              <w:rPr>
                <w:ins w:id="28690" w:author="家榮 張" w:date="2021-05-18T09:56:00Z"/>
                <w:rFonts w:ascii="標楷體" w:eastAsia="標楷體" w:hAnsi="標楷體"/>
              </w:rPr>
            </w:pPr>
            <w:ins w:id="28691" w:author="家榮 張" w:date="2021-05-18T09:5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E11F9" w14:textId="430BFBF2" w:rsidR="00996D87" w:rsidRDefault="00996D87" w:rsidP="006127BC">
            <w:pPr>
              <w:rPr>
                <w:ins w:id="28692" w:author="家榮 張" w:date="2021-05-18T15:34:00Z"/>
                <w:rFonts w:ascii="標楷體" w:eastAsia="標楷體" w:hAnsi="標楷體"/>
              </w:rPr>
            </w:pPr>
            <w:ins w:id="28693" w:author="家榮 張" w:date="2021-05-18T09:56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3DCD4F27" w14:textId="73CCC946" w:rsidR="00C867B6" w:rsidRDefault="00C867B6" w:rsidP="006127BC">
            <w:pPr>
              <w:rPr>
                <w:ins w:id="28694" w:author="家榮 張" w:date="2021-05-18T09:56:00Z"/>
                <w:rFonts w:ascii="標楷體" w:eastAsia="標楷體" w:hAnsi="標楷體"/>
              </w:rPr>
            </w:pPr>
            <w:ins w:id="28695" w:author="家榮 張" w:date="2021-05-18T15:3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  <w:ins w:id="28696" w:author="家榮 張" w:date="2021-05-18T15:35:00Z">
              <w:r>
                <w:rPr>
                  <w:rFonts w:ascii="標楷體" w:eastAsia="標楷體" w:hAnsi="標楷體"/>
                </w:rPr>
                <w:t>V(H,#RelationCodeHelp)</w:t>
              </w:r>
            </w:ins>
          </w:p>
          <w:p w14:paraId="394E5B17" w14:textId="4514E9AD" w:rsidR="00996D87" w:rsidRPr="00283B73" w:rsidRDefault="00C867B6" w:rsidP="006127BC">
            <w:pPr>
              <w:ind w:left="226" w:hangingChars="94" w:hanging="226"/>
              <w:rPr>
                <w:ins w:id="28697" w:author="家榮 張" w:date="2021-05-18T09:56:00Z"/>
                <w:rFonts w:ascii="標楷體" w:eastAsia="標楷體" w:hAnsi="標楷體"/>
              </w:rPr>
            </w:pPr>
            <w:ins w:id="28698" w:author="家榮 張" w:date="2021-05-18T15:35:00Z">
              <w:r>
                <w:rPr>
                  <w:rFonts w:ascii="標楷體" w:eastAsia="標楷體" w:hAnsi="標楷體"/>
                </w:rPr>
                <w:t>3</w:t>
              </w:r>
            </w:ins>
            <w:ins w:id="28699" w:author="家榮 張" w:date="2021-05-18T09:56:00Z">
              <w:r w:rsidR="00996D87">
                <w:rPr>
                  <w:rFonts w:ascii="標楷體" w:eastAsia="標楷體" w:hAnsi="標楷體" w:hint="eastAsia"/>
                </w:rPr>
                <w:t>.</w:t>
              </w:r>
              <w:r w:rsidR="00996D87">
                <w:rPr>
                  <w:rFonts w:ascii="標楷體" w:eastAsia="標楷體" w:hAnsi="標楷體"/>
                </w:rPr>
                <w:t>Cust</w:t>
              </w:r>
              <w:r w:rsidR="00996D87">
                <w:rPr>
                  <w:rFonts w:ascii="標楷體" w:eastAsia="標楷體" w:hAnsi="標楷體" w:hint="eastAsia"/>
                </w:rPr>
                <w:t>Re</w:t>
              </w:r>
              <w:r w:rsidR="00996D87">
                <w:rPr>
                  <w:rFonts w:ascii="標楷體" w:eastAsia="標楷體" w:hAnsi="標楷體"/>
                </w:rPr>
                <w:t>lDetail.RelationCode</w:t>
              </w:r>
            </w:ins>
          </w:p>
        </w:tc>
      </w:tr>
      <w:tr w:rsidR="00C867B6" w14:paraId="3A39C3B5" w14:textId="77777777" w:rsidTr="006127BC">
        <w:trPr>
          <w:trHeight w:val="291"/>
          <w:jc w:val="center"/>
          <w:ins w:id="28700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E9CF9" w14:textId="77777777" w:rsidR="00996D87" w:rsidRDefault="00996D87" w:rsidP="006127BC">
            <w:pPr>
              <w:rPr>
                <w:ins w:id="28701" w:author="家榮 張" w:date="2021-05-18T09:56:00Z"/>
                <w:rFonts w:ascii="標楷體" w:eastAsia="標楷體" w:hAnsi="標楷體"/>
              </w:rPr>
            </w:pPr>
            <w:ins w:id="28702" w:author="家榮 張" w:date="2021-05-18T09:56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8B09B" w14:textId="77777777" w:rsidR="00996D87" w:rsidRDefault="00996D87" w:rsidP="006127BC">
            <w:pPr>
              <w:rPr>
                <w:ins w:id="28703" w:author="家榮 張" w:date="2021-05-18T09:56:00Z"/>
                <w:rFonts w:ascii="標楷體" w:eastAsia="標楷體" w:hAnsi="標楷體"/>
              </w:rPr>
            </w:pPr>
            <w:ins w:id="28704" w:author="家榮 張" w:date="2021-05-18T09:56:00Z">
              <w:r>
                <w:rPr>
                  <w:rFonts w:ascii="標楷體" w:eastAsia="標楷體" w:hAnsi="標楷體" w:hint="eastAsia"/>
                </w:rPr>
                <w:t>備註類型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C1454" w14:textId="77777777" w:rsidR="00996D87" w:rsidRDefault="00996D87" w:rsidP="006127BC">
            <w:pPr>
              <w:rPr>
                <w:ins w:id="28705" w:author="家榮 張" w:date="2021-05-18T09:56:00Z"/>
                <w:rFonts w:ascii="標楷體" w:eastAsia="標楷體" w:hAnsi="標楷體"/>
              </w:rPr>
            </w:pPr>
            <w:ins w:id="28706" w:author="家榮 張" w:date="2021-05-18T09:5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4DB8C" w14:textId="77777777" w:rsidR="00996D87" w:rsidRDefault="00996D87" w:rsidP="006127BC">
            <w:pPr>
              <w:rPr>
                <w:ins w:id="28707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7353F" w14:textId="77777777" w:rsidR="00996D87" w:rsidRDefault="00996D87" w:rsidP="006127BC">
            <w:pPr>
              <w:rPr>
                <w:ins w:id="28708" w:author="家榮 張" w:date="2021-05-18T09:56:00Z"/>
                <w:rFonts w:ascii="標楷體" w:eastAsia="標楷體" w:hAnsi="標楷體"/>
              </w:rPr>
            </w:pPr>
            <w:ins w:id="28709" w:author="家榮 張" w:date="2021-05-18T09:5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CustRelRemark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"_(16).附件16"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附件-16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26BE2" w14:textId="77777777" w:rsidR="00996D87" w:rsidRDefault="00996D87" w:rsidP="006127BC">
            <w:pPr>
              <w:rPr>
                <w:ins w:id="28710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192B5" w14:textId="77777777" w:rsidR="00996D87" w:rsidRDefault="00996D87" w:rsidP="006127BC">
            <w:pPr>
              <w:rPr>
                <w:ins w:id="28711" w:author="家榮 張" w:date="2021-05-18T09:56:00Z"/>
                <w:rFonts w:ascii="標楷體" w:eastAsia="標楷體" w:hAnsi="標楷體"/>
              </w:rPr>
            </w:pPr>
            <w:ins w:id="28712" w:author="家榮 張" w:date="2021-05-18T09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5D690" w14:textId="13E2BC6B" w:rsidR="00996D87" w:rsidRDefault="00996D87" w:rsidP="006127BC">
            <w:pPr>
              <w:rPr>
                <w:ins w:id="28713" w:author="家榮 張" w:date="2021-05-18T15:35:00Z"/>
                <w:rFonts w:ascii="標楷體" w:eastAsia="標楷體" w:hAnsi="標楷體"/>
              </w:rPr>
            </w:pPr>
            <w:ins w:id="28714" w:author="家榮 張" w:date="2021-05-18T09:56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58CCB22B" w14:textId="77777777" w:rsidR="00DB48DF" w:rsidRDefault="00C867B6" w:rsidP="006127BC">
            <w:pPr>
              <w:rPr>
                <w:ins w:id="28715" w:author="家榮 張" w:date="2021-05-18T15:40:00Z"/>
                <w:rFonts w:ascii="標楷體" w:eastAsia="標楷體" w:hAnsi="標楷體"/>
              </w:rPr>
            </w:pPr>
            <w:ins w:id="28716" w:author="家榮 張" w:date="2021-05-18T15:35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7C631229" w14:textId="12476A7B" w:rsidR="00C867B6" w:rsidRDefault="00C867B6" w:rsidP="006127BC">
            <w:pPr>
              <w:rPr>
                <w:ins w:id="28717" w:author="家榮 張" w:date="2021-05-18T09:56:00Z"/>
                <w:rFonts w:ascii="標楷體" w:eastAsia="標楷體" w:hAnsi="標楷體"/>
              </w:rPr>
            </w:pPr>
            <w:ins w:id="28718" w:author="家榮 張" w:date="2021-05-18T15:36:00Z">
              <w:r>
                <w:rPr>
                  <w:rFonts w:ascii="標楷體" w:eastAsia="標楷體" w:hAnsi="標楷體"/>
                </w:rPr>
                <w:t>C(4,#RemarkTypeCode,$,V(H,</w:t>
              </w:r>
            </w:ins>
            <w:ins w:id="28719" w:author="家榮 張" w:date="2021-05-18T15:37:00Z">
              <w:r>
                <w:rPr>
                  <w:rFonts w:ascii="標楷體" w:eastAsia="標楷體" w:hAnsi="標楷體"/>
                </w:rPr>
                <w:t>#RemarkTypeCodeHelp</w:t>
              </w:r>
            </w:ins>
            <w:ins w:id="28720" w:author="家榮 張" w:date="2021-05-18T15:36:00Z">
              <w:r>
                <w:rPr>
                  <w:rFonts w:ascii="標楷體" w:eastAsia="標楷體" w:hAnsi="標楷體"/>
                </w:rPr>
                <w:t>))</w:t>
              </w:r>
            </w:ins>
          </w:p>
          <w:p w14:paraId="3B4DFEEE" w14:textId="2D92BA4F" w:rsidR="00996D87" w:rsidRDefault="00C867B6" w:rsidP="006127BC">
            <w:pPr>
              <w:rPr>
                <w:ins w:id="28721" w:author="家榮 張" w:date="2021-05-18T09:56:00Z"/>
                <w:rFonts w:ascii="標楷體" w:eastAsia="標楷體" w:hAnsi="標楷體"/>
              </w:rPr>
            </w:pPr>
            <w:ins w:id="28722" w:author="家榮 張" w:date="2021-05-18T15:37:00Z">
              <w:r>
                <w:rPr>
                  <w:rFonts w:ascii="標楷體" w:eastAsia="標楷體" w:hAnsi="標楷體"/>
                </w:rPr>
                <w:t>3</w:t>
              </w:r>
            </w:ins>
            <w:ins w:id="28723" w:author="家榮 張" w:date="2021-05-18T09:56:00Z">
              <w:r w:rsidR="00996D87">
                <w:rPr>
                  <w:rFonts w:ascii="標楷體" w:eastAsia="標楷體" w:hAnsi="標楷體" w:hint="eastAsia"/>
                </w:rPr>
                <w:t>.</w:t>
              </w:r>
              <w:r w:rsidR="00996D87">
                <w:rPr>
                  <w:rFonts w:ascii="標楷體" w:eastAsia="標楷體" w:hAnsi="標楷體"/>
                </w:rPr>
                <w:t>Cust</w:t>
              </w:r>
              <w:r w:rsidR="00996D87">
                <w:rPr>
                  <w:rFonts w:ascii="標楷體" w:eastAsia="標楷體" w:hAnsi="標楷體" w:hint="eastAsia"/>
                </w:rPr>
                <w:t>Re</w:t>
              </w:r>
              <w:r w:rsidR="00996D87">
                <w:rPr>
                  <w:rFonts w:ascii="標楷體" w:eastAsia="標楷體" w:hAnsi="標楷體"/>
                </w:rPr>
                <w:t>lDetail</w:t>
              </w:r>
              <w:r w:rsidR="00996D87">
                <w:rPr>
                  <w:rFonts w:ascii="標楷體" w:eastAsia="標楷體" w:hAnsi="標楷體" w:hint="eastAsia"/>
                </w:rPr>
                <w:t>.Re</w:t>
              </w:r>
              <w:r w:rsidR="00996D87">
                <w:rPr>
                  <w:rFonts w:ascii="標楷體" w:eastAsia="標楷體" w:hAnsi="標楷體"/>
                </w:rPr>
                <w:t>markTypeC</w:t>
              </w:r>
              <w:r w:rsidR="00996D87">
                <w:rPr>
                  <w:rFonts w:ascii="標楷體" w:eastAsia="標楷體" w:hAnsi="標楷體" w:hint="eastAsia"/>
                </w:rPr>
                <w:t>o</w:t>
              </w:r>
              <w:r w:rsidR="00996D87">
                <w:rPr>
                  <w:rFonts w:ascii="標楷體" w:eastAsia="標楷體" w:hAnsi="標楷體"/>
                </w:rPr>
                <w:t>de</w:t>
              </w:r>
            </w:ins>
          </w:p>
        </w:tc>
      </w:tr>
      <w:tr w:rsidR="00C867B6" w14:paraId="03596C48" w14:textId="77777777" w:rsidTr="006127BC">
        <w:trPr>
          <w:trHeight w:val="291"/>
          <w:jc w:val="center"/>
          <w:ins w:id="28724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5C906" w14:textId="77777777" w:rsidR="00996D87" w:rsidRDefault="00996D87" w:rsidP="006127BC">
            <w:pPr>
              <w:rPr>
                <w:ins w:id="28725" w:author="家榮 張" w:date="2021-05-18T09:56:00Z"/>
                <w:rFonts w:ascii="標楷體" w:eastAsia="標楷體" w:hAnsi="標楷體"/>
              </w:rPr>
            </w:pPr>
            <w:ins w:id="28726" w:author="家榮 張" w:date="2021-05-18T09:56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DD5F4" w14:textId="77777777" w:rsidR="00996D87" w:rsidRDefault="00996D87" w:rsidP="006127BC">
            <w:pPr>
              <w:rPr>
                <w:ins w:id="28727" w:author="家榮 張" w:date="2021-05-18T09:56:00Z"/>
                <w:rFonts w:ascii="標楷體" w:eastAsia="標楷體" w:hAnsi="標楷體"/>
              </w:rPr>
            </w:pPr>
            <w:ins w:id="28728" w:author="家榮 張" w:date="2021-05-18T09:56:00Z">
              <w:r>
                <w:rPr>
                  <w:rFonts w:ascii="標楷體" w:eastAsia="標楷體" w:hAnsi="標楷體" w:hint="eastAsia"/>
                </w:rPr>
                <w:t>備註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5C542" w14:textId="77777777" w:rsidR="00996D87" w:rsidRDefault="00996D87" w:rsidP="006127BC">
            <w:pPr>
              <w:rPr>
                <w:ins w:id="28729" w:author="家榮 張" w:date="2021-05-18T09:56:00Z"/>
                <w:rFonts w:ascii="標楷體" w:eastAsia="標楷體" w:hAnsi="標楷體"/>
              </w:rPr>
            </w:pPr>
            <w:ins w:id="28730" w:author="家榮 張" w:date="2021-05-18T09:56:00Z">
              <w:r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6A17" w14:textId="77777777" w:rsidR="00996D87" w:rsidRDefault="00996D87" w:rsidP="006127BC">
            <w:pPr>
              <w:rPr>
                <w:ins w:id="28731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BCA85" w14:textId="77777777" w:rsidR="00996D87" w:rsidRDefault="00996D87" w:rsidP="006127BC">
            <w:pPr>
              <w:rPr>
                <w:ins w:id="28732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54C2B" w14:textId="77777777" w:rsidR="00996D87" w:rsidRDefault="00996D87" w:rsidP="006127BC">
            <w:pPr>
              <w:rPr>
                <w:ins w:id="28733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8177E" w14:textId="77777777" w:rsidR="00996D87" w:rsidRDefault="00996D87" w:rsidP="006127BC">
            <w:pPr>
              <w:rPr>
                <w:ins w:id="28734" w:author="家榮 張" w:date="2021-05-18T09:56:00Z"/>
                <w:rFonts w:ascii="標楷體" w:eastAsia="標楷體" w:hAnsi="標楷體"/>
              </w:rPr>
            </w:pPr>
            <w:ins w:id="28735" w:author="家榮 張" w:date="2021-05-18T09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9F8A5" w14:textId="77777777" w:rsidR="00996D87" w:rsidRDefault="00996D87" w:rsidP="006127BC">
            <w:pPr>
              <w:rPr>
                <w:ins w:id="28736" w:author="家榮 張" w:date="2021-05-18T09:56:00Z"/>
                <w:rFonts w:ascii="標楷體" w:eastAsia="標楷體" w:hAnsi="標楷體"/>
              </w:rPr>
            </w:pPr>
            <w:ins w:id="28737" w:author="家榮 張" w:date="2021-05-18T09:56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486FC2E1" w14:textId="5A2127A5" w:rsidR="00996D87" w:rsidRDefault="00C80BEE" w:rsidP="006127BC">
            <w:pPr>
              <w:ind w:left="226" w:hangingChars="94" w:hanging="226"/>
              <w:rPr>
                <w:ins w:id="28738" w:author="家榮 張" w:date="2021-05-18T09:56:00Z"/>
                <w:rFonts w:ascii="標楷體" w:eastAsia="標楷體" w:hAnsi="標楷體"/>
              </w:rPr>
            </w:pPr>
            <w:ins w:id="28739" w:author="家榮 張" w:date="2021-05-18T14:45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8740" w:author="家榮 張" w:date="2021-05-18T09:56:00Z">
              <w:r w:rsidR="00996D87">
                <w:rPr>
                  <w:rFonts w:ascii="標楷體" w:eastAsia="標楷體" w:hAnsi="標楷體"/>
                </w:rPr>
                <w:t>.CustRelDetail.Remark</w:t>
              </w:r>
            </w:ins>
          </w:p>
          <w:p w14:paraId="02940390" w14:textId="77777777" w:rsidR="00996D87" w:rsidRDefault="00996D87" w:rsidP="006127BC">
            <w:pPr>
              <w:rPr>
                <w:ins w:id="28741" w:author="家榮 張" w:date="2021-05-18T09:56:00Z"/>
                <w:rFonts w:ascii="標楷體" w:eastAsia="標楷體" w:hAnsi="標楷體"/>
              </w:rPr>
            </w:pPr>
          </w:p>
        </w:tc>
      </w:tr>
      <w:tr w:rsidR="00C867B6" w14:paraId="42B34951" w14:textId="77777777" w:rsidTr="006127BC">
        <w:trPr>
          <w:trHeight w:val="291"/>
          <w:jc w:val="center"/>
          <w:ins w:id="28742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BA5C8" w14:textId="77777777" w:rsidR="00996D87" w:rsidRDefault="00996D87" w:rsidP="006127BC">
            <w:pPr>
              <w:rPr>
                <w:ins w:id="28743" w:author="家榮 張" w:date="2021-05-18T09:56:00Z"/>
                <w:rFonts w:ascii="標楷體" w:eastAsia="標楷體" w:hAnsi="標楷體"/>
              </w:rPr>
            </w:pPr>
            <w:ins w:id="28744" w:author="家榮 張" w:date="2021-05-18T09:56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3A6CA" w14:textId="77777777" w:rsidR="00996D87" w:rsidRDefault="00996D87" w:rsidP="006127BC">
            <w:pPr>
              <w:rPr>
                <w:ins w:id="28745" w:author="家榮 張" w:date="2021-05-18T09:56:00Z"/>
                <w:rFonts w:ascii="標楷體" w:eastAsia="標楷體" w:hAnsi="標楷體"/>
              </w:rPr>
            </w:pPr>
            <w:ins w:id="28746" w:author="家榮 張" w:date="2021-05-18T09:56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2665E" w14:textId="77777777" w:rsidR="00996D87" w:rsidRDefault="00996D87" w:rsidP="006127BC">
            <w:pPr>
              <w:rPr>
                <w:ins w:id="28747" w:author="家榮 張" w:date="2021-05-18T09:56:00Z"/>
                <w:rFonts w:ascii="標楷體" w:eastAsia="標楷體" w:hAnsi="標楷體"/>
              </w:rPr>
            </w:pPr>
            <w:ins w:id="28748" w:author="家榮 張" w:date="2021-05-18T09:56:00Z">
              <w:r>
                <w:rPr>
                  <w:rFonts w:ascii="標楷體" w:eastAsia="標楷體" w:hAnsi="標楷體" w:hint="eastAsia"/>
                </w:rPr>
                <w:t>500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DF136" w14:textId="77777777" w:rsidR="00996D87" w:rsidRDefault="00996D87" w:rsidP="006127BC">
            <w:pPr>
              <w:rPr>
                <w:ins w:id="28749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B8AA1" w14:textId="77777777" w:rsidR="00996D87" w:rsidRDefault="00996D87" w:rsidP="006127BC">
            <w:pPr>
              <w:rPr>
                <w:ins w:id="28750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3B20" w14:textId="77777777" w:rsidR="00996D87" w:rsidRDefault="00996D87" w:rsidP="006127BC">
            <w:pPr>
              <w:rPr>
                <w:ins w:id="28751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2FF09" w14:textId="77777777" w:rsidR="00996D87" w:rsidRDefault="00996D87" w:rsidP="006127BC">
            <w:pPr>
              <w:rPr>
                <w:ins w:id="28752" w:author="家榮 張" w:date="2021-05-18T09:56:00Z"/>
                <w:rFonts w:ascii="標楷體" w:eastAsia="標楷體" w:hAnsi="標楷體"/>
              </w:rPr>
            </w:pPr>
            <w:ins w:id="28753" w:author="家榮 張" w:date="2021-05-18T09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ECFE4" w14:textId="77777777" w:rsidR="00996D87" w:rsidRDefault="00996D87" w:rsidP="006127BC">
            <w:pPr>
              <w:rPr>
                <w:ins w:id="28754" w:author="家榮 張" w:date="2021-05-18T09:56:00Z"/>
                <w:rFonts w:ascii="標楷體" w:eastAsia="標楷體" w:hAnsi="標楷體"/>
              </w:rPr>
            </w:pPr>
            <w:ins w:id="28755" w:author="家榮 張" w:date="2021-05-18T09:56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59BCFFEF" w14:textId="3268B545" w:rsidR="00996D87" w:rsidRDefault="00C80BEE" w:rsidP="006127BC">
            <w:pPr>
              <w:ind w:left="226" w:hangingChars="94" w:hanging="226"/>
              <w:rPr>
                <w:ins w:id="28756" w:author="家榮 張" w:date="2021-05-18T09:56:00Z"/>
                <w:rFonts w:ascii="標楷體" w:eastAsia="標楷體" w:hAnsi="標楷體"/>
              </w:rPr>
            </w:pPr>
            <w:ins w:id="28757" w:author="家榮 張" w:date="2021-05-18T14:45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8758" w:author="家榮 張" w:date="2021-05-18T09:56:00Z">
              <w:r w:rsidR="00996D87">
                <w:rPr>
                  <w:rFonts w:ascii="標楷體" w:eastAsia="標楷體" w:hAnsi="標楷體"/>
                </w:rPr>
                <w:t>.CustRelDetail.Note</w:t>
              </w:r>
            </w:ins>
          </w:p>
        </w:tc>
      </w:tr>
      <w:tr w:rsidR="00C867B6" w14:paraId="7DD5849F" w14:textId="77777777" w:rsidTr="006127BC">
        <w:trPr>
          <w:trHeight w:val="291"/>
          <w:jc w:val="center"/>
          <w:ins w:id="28759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08BEE" w14:textId="77777777" w:rsidR="00996D87" w:rsidRDefault="00996D87" w:rsidP="006127BC">
            <w:pPr>
              <w:rPr>
                <w:ins w:id="28760" w:author="家榮 張" w:date="2021-05-18T09:56:00Z"/>
                <w:rFonts w:ascii="標楷體" w:eastAsia="標楷體" w:hAnsi="標楷體"/>
              </w:rPr>
            </w:pPr>
            <w:ins w:id="28761" w:author="家榮 張" w:date="2021-05-18T09:56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0BB1" w14:textId="77777777" w:rsidR="00996D87" w:rsidRDefault="00996D87" w:rsidP="006127BC">
            <w:pPr>
              <w:rPr>
                <w:ins w:id="28762" w:author="家榮 張" w:date="2021-05-18T09:56:00Z"/>
                <w:rFonts w:ascii="標楷體" w:eastAsia="標楷體" w:hAnsi="標楷體"/>
              </w:rPr>
            </w:pPr>
            <w:ins w:id="28763" w:author="家榮 張" w:date="2021-05-18T09:56:00Z">
              <w:r>
                <w:rPr>
                  <w:rFonts w:ascii="標楷體" w:eastAsia="標楷體" w:hAnsi="標楷體" w:hint="eastAsia"/>
                </w:rPr>
                <w:t>狀態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E643B" w14:textId="77777777" w:rsidR="00996D87" w:rsidRDefault="00996D87" w:rsidP="006127BC">
            <w:pPr>
              <w:rPr>
                <w:ins w:id="28764" w:author="家榮 張" w:date="2021-05-18T09:56:00Z"/>
                <w:rFonts w:ascii="標楷體" w:eastAsia="標楷體" w:hAnsi="標楷體"/>
              </w:rPr>
            </w:pPr>
            <w:ins w:id="28765" w:author="家榮 張" w:date="2021-05-18T09:5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30F5" w14:textId="77777777" w:rsidR="00996D87" w:rsidRDefault="00996D87" w:rsidP="006127BC">
            <w:pPr>
              <w:rPr>
                <w:ins w:id="28766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AF4DB" w14:textId="77777777" w:rsidR="00996D87" w:rsidRDefault="00996D87" w:rsidP="006127BC">
            <w:pPr>
              <w:rPr>
                <w:ins w:id="28767" w:author="家榮 張" w:date="2021-05-18T09:56:00Z"/>
                <w:rFonts w:ascii="標楷體" w:eastAsia="標楷體" w:hAnsi="標楷體"/>
              </w:rPr>
            </w:pPr>
            <w:ins w:id="28768" w:author="家榮 張" w:date="2021-05-18T09:5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下拉選單(Re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lStatus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"_(14).附件14"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14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44D5" w14:textId="77777777" w:rsidR="00996D87" w:rsidRDefault="00996D87" w:rsidP="006127BC">
            <w:pPr>
              <w:rPr>
                <w:ins w:id="28769" w:author="家榮 張" w:date="2021-05-18T09:56:00Z"/>
                <w:rFonts w:ascii="標楷體" w:eastAsia="標楷體" w:hAnsi="標楷體"/>
              </w:rPr>
            </w:pPr>
            <w:ins w:id="28770" w:author="家榮 張" w:date="2021-05-18T09:5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D7FF7" w14:textId="77777777" w:rsidR="00996D87" w:rsidRDefault="00996D87" w:rsidP="006127BC">
            <w:pPr>
              <w:rPr>
                <w:ins w:id="28771" w:author="家榮 張" w:date="2021-05-18T09:56:00Z"/>
                <w:rFonts w:ascii="標楷體" w:eastAsia="標楷體" w:hAnsi="標楷體"/>
              </w:rPr>
            </w:pPr>
            <w:ins w:id="28772" w:author="家榮 張" w:date="2021-05-18T09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2DF61" w14:textId="48D6D0AA" w:rsidR="00996D87" w:rsidRDefault="00996D87" w:rsidP="006127BC">
            <w:pPr>
              <w:rPr>
                <w:ins w:id="28773" w:author="家榮 張" w:date="2021-05-18T15:38:00Z"/>
                <w:rFonts w:ascii="標楷體" w:eastAsia="標楷體" w:hAnsi="標楷體"/>
              </w:rPr>
            </w:pPr>
            <w:ins w:id="28774" w:author="家榮 張" w:date="2021-05-18T09:56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740FE77E" w14:textId="3E80D61B" w:rsidR="00C867B6" w:rsidRDefault="00C867B6" w:rsidP="006127BC">
            <w:pPr>
              <w:rPr>
                <w:ins w:id="28775" w:author="家榮 張" w:date="2021-05-18T09:56:00Z"/>
                <w:rFonts w:ascii="標楷體" w:eastAsia="標楷體" w:hAnsi="標楷體"/>
              </w:rPr>
            </w:pPr>
            <w:ins w:id="28776" w:author="家榮 張" w:date="2021-05-18T15:38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  <w:r>
                <w:rPr>
                  <w:rFonts w:ascii="標楷體" w:eastAsia="標楷體" w:hAnsi="標楷體"/>
                </w:rPr>
                <w:t>V(H,#StatusHelp)</w:t>
              </w:r>
            </w:ins>
          </w:p>
          <w:p w14:paraId="08108BF2" w14:textId="1245D212" w:rsidR="00996D87" w:rsidRDefault="00C867B6" w:rsidP="006127BC">
            <w:pPr>
              <w:rPr>
                <w:ins w:id="28777" w:author="家榮 張" w:date="2021-05-18T09:56:00Z"/>
                <w:rFonts w:ascii="標楷體" w:eastAsia="標楷體" w:hAnsi="標楷體"/>
              </w:rPr>
            </w:pPr>
            <w:ins w:id="28778" w:author="家榮 張" w:date="2021-05-18T15:38:00Z">
              <w:r>
                <w:rPr>
                  <w:rFonts w:ascii="標楷體" w:eastAsia="標楷體" w:hAnsi="標楷體"/>
                </w:rPr>
                <w:t>3</w:t>
              </w:r>
            </w:ins>
            <w:ins w:id="28779" w:author="家榮 張" w:date="2021-05-18T09:56:00Z">
              <w:r w:rsidR="00996D87">
                <w:rPr>
                  <w:rFonts w:ascii="標楷體" w:eastAsia="標楷體" w:hAnsi="標楷體"/>
                </w:rPr>
                <w:t>.CustRelDetail.Status</w:t>
              </w:r>
            </w:ins>
          </w:p>
        </w:tc>
      </w:tr>
    </w:tbl>
    <w:p w14:paraId="6267CD06" w14:textId="77C6D7AF" w:rsidR="00996D87" w:rsidRDefault="00996D87" w:rsidP="00996D87">
      <w:pPr>
        <w:rPr>
          <w:ins w:id="28780" w:author="家榮 張" w:date="2021-05-18T09:54:00Z"/>
        </w:rPr>
      </w:pPr>
    </w:p>
    <w:p w14:paraId="224D4651" w14:textId="13748170" w:rsidR="00996D87" w:rsidRPr="00E87520" w:rsidRDefault="00996D87">
      <w:pPr>
        <w:rPr>
          <w:ins w:id="28781" w:author="家榮 張" w:date="2021-05-18T09:54:00Z"/>
        </w:rPr>
        <w:pPrChange w:id="28782" w:author="家榮 張" w:date="2021-05-18T09:54:00Z">
          <w:pPr>
            <w:pStyle w:val="3"/>
          </w:pPr>
        </w:pPrChange>
      </w:pPr>
    </w:p>
    <w:p w14:paraId="0ABC1140" w14:textId="0B3DAA14" w:rsidR="00996D87" w:rsidRDefault="00996D87" w:rsidP="00996D87">
      <w:pPr>
        <w:pStyle w:val="4"/>
        <w:numPr>
          <w:ilvl w:val="0"/>
          <w:numId w:val="0"/>
        </w:numPr>
        <w:ind w:left="1134"/>
        <w:rPr>
          <w:ins w:id="28783" w:author="家榮 張" w:date="2021-05-18T09:55:00Z"/>
        </w:rPr>
      </w:pPr>
      <w:ins w:id="28784" w:author="家榮 張" w:date="2021-05-18T09:55:00Z">
        <w:r>
          <w:rPr>
            <w:rFonts w:hint="eastAsia"/>
          </w:rPr>
          <w:t>B</w:t>
        </w:r>
        <w:r>
          <w:t>.UI</w:t>
        </w:r>
        <w:r>
          <w:rPr>
            <w:rFonts w:hint="eastAsia"/>
          </w:rPr>
          <w:t>畫面</w:t>
        </w:r>
        <w:r>
          <w:rPr>
            <w:rFonts w:hint="eastAsia"/>
          </w:rPr>
          <w:t>(</w:t>
        </w:r>
        <w:r>
          <w:rPr>
            <w:rFonts w:hint="eastAsia"/>
          </w:rPr>
          <w:t>修改</w:t>
        </w:r>
        <w:r>
          <w:rPr>
            <w:rFonts w:hint="eastAsia"/>
          </w:rPr>
          <w:t>)</w:t>
        </w:r>
      </w:ins>
    </w:p>
    <w:p w14:paraId="149E6CDE" w14:textId="1D847CE4" w:rsidR="00C80BEE" w:rsidRDefault="007119ED" w:rsidP="00C80BEE">
      <w:pPr>
        <w:rPr>
          <w:ins w:id="28785" w:author="家榮 張" w:date="2021-05-18T14:43:00Z"/>
          <w:noProof/>
        </w:rPr>
      </w:pPr>
      <w:ins w:id="28786" w:author="家榮 張" w:date="2021-05-18T14:46:00Z">
        <w:r>
          <w:rPr>
            <w:noProof/>
          </w:rPr>
          <w:drawing>
            <wp:inline distT="0" distB="0" distL="0" distR="0" wp14:anchorId="7EB7EFB2" wp14:editId="5C76C7A7">
              <wp:extent cx="6479540" cy="3462655"/>
              <wp:effectExtent l="0" t="0" r="0" b="0"/>
              <wp:docPr id="121" name="圖片 1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4626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CC34A3B" w14:textId="77777777" w:rsidR="00C80BEE" w:rsidRDefault="00C80BEE" w:rsidP="00C80BEE">
      <w:pPr>
        <w:pStyle w:val="a"/>
        <w:numPr>
          <w:ilvl w:val="0"/>
          <w:numId w:val="55"/>
        </w:numPr>
        <w:spacing w:before="0"/>
        <w:ind w:left="1418"/>
        <w:rPr>
          <w:ins w:id="28787" w:author="家榮 張" w:date="2021-05-18T14:43:00Z"/>
        </w:rPr>
      </w:pPr>
      <w:ins w:id="28788" w:author="家榮 張" w:date="2021-05-18T14:43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0B037B26" w14:textId="77777777" w:rsidR="00C80BEE" w:rsidRDefault="00C80BEE" w:rsidP="00C80BEE">
      <w:pPr>
        <w:rPr>
          <w:ins w:id="28789" w:author="家榮 張" w:date="2021-05-18T14:43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C80BEE" w14:paraId="53F1D007" w14:textId="77777777" w:rsidTr="007C070B">
        <w:trPr>
          <w:ins w:id="28790" w:author="家榮 張" w:date="2021-05-18T14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981FBF" w14:textId="77777777" w:rsidR="00C80BEE" w:rsidRDefault="00C80BEE" w:rsidP="00631E93">
            <w:pPr>
              <w:jc w:val="center"/>
              <w:rPr>
                <w:ins w:id="28791" w:author="家榮 張" w:date="2021-05-18T14:43:00Z"/>
                <w:rFonts w:ascii="標楷體" w:eastAsia="標楷體" w:hAnsi="標楷體"/>
              </w:rPr>
            </w:pPr>
            <w:ins w:id="28792" w:author="家榮 張" w:date="2021-05-18T14:43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06AC0B" w14:textId="77777777" w:rsidR="00C80BEE" w:rsidRDefault="00C80BEE" w:rsidP="00631E93">
            <w:pPr>
              <w:jc w:val="center"/>
              <w:rPr>
                <w:ins w:id="28793" w:author="家榮 張" w:date="2021-05-18T14:43:00Z"/>
                <w:rFonts w:ascii="標楷體" w:eastAsia="標楷體" w:hAnsi="標楷體"/>
              </w:rPr>
            </w:pPr>
            <w:ins w:id="28794" w:author="家榮 張" w:date="2021-05-18T14:43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02EAAD" w14:textId="77777777" w:rsidR="00C80BEE" w:rsidRDefault="00C80BEE" w:rsidP="00631E93">
            <w:pPr>
              <w:jc w:val="center"/>
              <w:rPr>
                <w:ins w:id="28795" w:author="家榮 張" w:date="2021-05-18T14:43:00Z"/>
                <w:rFonts w:ascii="標楷體" w:eastAsia="標楷體" w:hAnsi="標楷體"/>
              </w:rPr>
            </w:pPr>
            <w:ins w:id="28796" w:author="家榮 張" w:date="2021-05-18T14:43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C80BEE" w14:paraId="60A006AA" w14:textId="77777777" w:rsidTr="00631E93">
        <w:trPr>
          <w:ins w:id="28797" w:author="家榮 張" w:date="2021-05-18T14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68CEF" w14:textId="77777777" w:rsidR="00C80BEE" w:rsidRDefault="00C80BEE" w:rsidP="00631E93">
            <w:pPr>
              <w:jc w:val="center"/>
              <w:rPr>
                <w:ins w:id="28798" w:author="家榮 張" w:date="2021-05-18T14:43:00Z"/>
                <w:rFonts w:ascii="標楷體" w:eastAsia="標楷體" w:hAnsi="標楷體"/>
                <w:lang w:eastAsia="zh-HK"/>
              </w:rPr>
            </w:pPr>
            <w:ins w:id="28799" w:author="家榮 張" w:date="2021-05-18T14:4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99859" w14:textId="79130728" w:rsidR="00C80BEE" w:rsidRDefault="002018DC" w:rsidP="00631E93">
            <w:pPr>
              <w:rPr>
                <w:ins w:id="28800" w:author="家榮 張" w:date="2021-05-18T14:43:00Z"/>
                <w:rFonts w:ascii="標楷體" w:eastAsia="標楷體" w:hAnsi="標楷體"/>
                <w:lang w:eastAsia="zh-HK"/>
              </w:rPr>
            </w:pPr>
            <w:ins w:id="28801" w:author="家榮 張" w:date="2021-05-18T14:54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65AFC" w14:textId="3AE7CC69" w:rsidR="00C80BEE" w:rsidRDefault="00C80BEE" w:rsidP="00631E93">
            <w:pPr>
              <w:rPr>
                <w:ins w:id="28802" w:author="家榮 張" w:date="2021-05-18T14:43:00Z"/>
                <w:rFonts w:ascii="標楷體" w:eastAsia="標楷體" w:hAnsi="標楷體"/>
                <w:lang w:eastAsia="zh-HK"/>
              </w:rPr>
            </w:pPr>
            <w:ins w:id="28803" w:author="家榮 張" w:date="2021-05-18T14:43:00Z">
              <w:r>
                <w:rPr>
                  <w:rFonts w:ascii="標楷體" w:eastAsia="標楷體" w:hAnsi="標楷體" w:hint="eastAsia"/>
                </w:rPr>
                <w:t xml:space="preserve">1.【L1906 </w:t>
              </w:r>
              <w:r>
                <w:rPr>
                  <w:rFonts w:ascii="標楷體" w:eastAsia="標楷體" w:hAnsi="標楷體" w:hint="eastAsia"/>
                  <w:lang w:eastAsia="zh-HK"/>
                </w:rPr>
                <w:t>關聯戶資料查詢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</w:ins>
            <w:ins w:id="28804" w:author="家榮 張" w:date="2021-05-18T14:54:00Z">
              <w:r w:rsidR="002018DC">
                <w:rPr>
                  <w:rFonts w:ascii="標楷體" w:eastAsia="標楷體" w:hAnsi="標楷體" w:hint="eastAsia"/>
                </w:rPr>
                <w:t>修改</w:t>
              </w:r>
            </w:ins>
            <w:ins w:id="28805" w:author="家榮 張" w:date="2021-05-18T14:43:00Z"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680D486A" w14:textId="46D28A70" w:rsidR="00C80BEE" w:rsidRDefault="00C80BEE" w:rsidP="00631E93">
            <w:pPr>
              <w:rPr>
                <w:ins w:id="28806" w:author="家榮 張" w:date="2021-05-18T14:43:00Z"/>
                <w:rFonts w:ascii="標楷體" w:eastAsia="標楷體" w:hAnsi="標楷體"/>
                <w:lang w:eastAsia="zh-HK"/>
              </w:rPr>
            </w:pPr>
            <w:ins w:id="28807" w:author="家榮 張" w:date="2021-05-18T14:4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</w:t>
              </w:r>
            </w:ins>
            <w:ins w:id="28808" w:author="家榮 張" w:date="2021-05-18T14:54:00Z">
              <w:r w:rsidR="002018DC">
                <w:rPr>
                  <w:rFonts w:ascii="標楷體" w:eastAsia="標楷體" w:hAnsi="標楷體" w:hint="eastAsia"/>
                </w:rPr>
                <w:t>修改</w:t>
              </w:r>
            </w:ins>
            <w:ins w:id="28809" w:author="家榮 張" w:date="2021-05-18T14:43:00Z">
              <w:r>
                <w:rPr>
                  <w:rFonts w:ascii="標楷體" w:eastAsia="標楷體" w:hAnsi="標楷體" w:hint="eastAsia"/>
                  <w:lang w:eastAsia="zh-HK"/>
                </w:rPr>
                <w:t>客戶關聯戶資料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C80BEE" w14:paraId="4321B93B" w14:textId="77777777" w:rsidTr="00631E93">
        <w:trPr>
          <w:ins w:id="28810" w:author="家榮 張" w:date="2021-05-18T14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C80C5" w14:textId="77777777" w:rsidR="00C80BEE" w:rsidRDefault="00C80BEE" w:rsidP="00631E93">
            <w:pPr>
              <w:jc w:val="center"/>
              <w:rPr>
                <w:ins w:id="28811" w:author="家榮 張" w:date="2021-05-18T14:43:00Z"/>
                <w:rFonts w:ascii="標楷體" w:eastAsia="標楷體" w:hAnsi="標楷體"/>
              </w:rPr>
            </w:pPr>
            <w:ins w:id="28812" w:author="家榮 張" w:date="2021-05-18T14:4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4FDAE" w14:textId="77777777" w:rsidR="00C80BEE" w:rsidRDefault="00C80BEE" w:rsidP="00631E93">
            <w:pPr>
              <w:rPr>
                <w:ins w:id="28813" w:author="家榮 張" w:date="2021-05-18T14:43:00Z"/>
                <w:rFonts w:ascii="標楷體" w:eastAsia="標楷體" w:hAnsi="標楷體"/>
                <w:lang w:eastAsia="zh-HK"/>
              </w:rPr>
            </w:pPr>
            <w:ins w:id="28814" w:author="家榮 張" w:date="2021-05-18T14:43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4B647" w14:textId="77777777" w:rsidR="00C80BEE" w:rsidRDefault="00C80BEE" w:rsidP="00631E93">
            <w:pPr>
              <w:rPr>
                <w:ins w:id="28815" w:author="家榮 張" w:date="2021-05-18T14:43:00Z"/>
                <w:rFonts w:ascii="標楷體" w:eastAsia="標楷體" w:hAnsi="標楷體"/>
                <w:lang w:eastAsia="zh-HK"/>
              </w:rPr>
            </w:pPr>
            <w:ins w:id="28816" w:author="家榮 張" w:date="2021-05-18T14:43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</w:tbl>
    <w:p w14:paraId="3B77C08C" w14:textId="77777777" w:rsidR="00C80BEE" w:rsidRDefault="00C80BEE" w:rsidP="00C80BEE">
      <w:pPr>
        <w:rPr>
          <w:ins w:id="28817" w:author="家榮 張" w:date="2021-05-18T14:43:00Z"/>
          <w:rFonts w:ascii="標楷體" w:eastAsia="標楷體" w:hAnsi="標楷體"/>
        </w:rPr>
      </w:pPr>
    </w:p>
    <w:p w14:paraId="7C227E4B" w14:textId="77777777" w:rsidR="00C80BEE" w:rsidRDefault="00C80BEE" w:rsidP="00C80BEE">
      <w:pPr>
        <w:pStyle w:val="15"/>
        <w:numPr>
          <w:ilvl w:val="0"/>
          <w:numId w:val="55"/>
        </w:numPr>
        <w:ind w:left="1418"/>
        <w:rPr>
          <w:ins w:id="28818" w:author="家榮 張" w:date="2021-05-18T14:43:00Z"/>
        </w:rPr>
      </w:pPr>
      <w:ins w:id="28819" w:author="家榮 張" w:date="2021-05-18T14:43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4"/>
        <w:gridCol w:w="512"/>
        <w:gridCol w:w="1296"/>
        <w:gridCol w:w="492"/>
        <w:gridCol w:w="2916"/>
        <w:gridCol w:w="468"/>
        <w:gridCol w:w="576"/>
        <w:gridCol w:w="3696"/>
      </w:tblGrid>
      <w:tr w:rsidR="00C80BEE" w14:paraId="271EFDA4" w14:textId="77777777" w:rsidTr="007C070B">
        <w:trPr>
          <w:trHeight w:val="388"/>
          <w:tblHeader/>
          <w:jc w:val="center"/>
          <w:ins w:id="28820" w:author="家榮 張" w:date="2021-05-18T14:43:00Z"/>
        </w:trPr>
        <w:tc>
          <w:tcPr>
            <w:tcW w:w="46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53EF5E" w14:textId="77777777" w:rsidR="00C80BEE" w:rsidRDefault="00C80BEE" w:rsidP="00631E93">
            <w:pPr>
              <w:rPr>
                <w:ins w:id="28821" w:author="家榮 張" w:date="2021-05-18T14:43:00Z"/>
                <w:rFonts w:ascii="標楷體" w:eastAsia="標楷體" w:hAnsi="標楷體"/>
              </w:rPr>
            </w:pPr>
            <w:ins w:id="28822" w:author="家榮 張" w:date="2021-05-18T14:43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5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12C72E" w14:textId="77777777" w:rsidR="00C80BEE" w:rsidRDefault="00C80BEE" w:rsidP="00631E93">
            <w:pPr>
              <w:rPr>
                <w:ins w:id="28823" w:author="家榮 張" w:date="2021-05-18T14:43:00Z"/>
                <w:rFonts w:ascii="標楷體" w:eastAsia="標楷體" w:hAnsi="標楷體"/>
              </w:rPr>
            </w:pPr>
            <w:ins w:id="28824" w:author="家榮 張" w:date="2021-05-18T14:43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7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702E57" w14:textId="77777777" w:rsidR="00C80BEE" w:rsidRDefault="00C80BEE" w:rsidP="00631E93">
            <w:pPr>
              <w:jc w:val="center"/>
              <w:rPr>
                <w:ins w:id="28825" w:author="家榮 張" w:date="2021-05-18T14:43:00Z"/>
                <w:rFonts w:ascii="標楷體" w:eastAsia="標楷體" w:hAnsi="標楷體"/>
              </w:rPr>
            </w:pPr>
            <w:ins w:id="28826" w:author="家榮 張" w:date="2021-05-18T14:43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AE988C" w14:textId="77777777" w:rsidR="00C80BEE" w:rsidRDefault="00C80BEE" w:rsidP="00631E93">
            <w:pPr>
              <w:rPr>
                <w:ins w:id="28827" w:author="家榮 張" w:date="2021-05-18T14:43:00Z"/>
                <w:rFonts w:ascii="標楷體" w:eastAsia="標楷體" w:hAnsi="標楷體"/>
              </w:rPr>
            </w:pPr>
            <w:ins w:id="28828" w:author="家榮 張" w:date="2021-05-18T14:43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C80BEE" w14:paraId="7D2F4484" w14:textId="77777777" w:rsidTr="007C070B">
        <w:trPr>
          <w:trHeight w:val="244"/>
          <w:tblHeader/>
          <w:jc w:val="center"/>
          <w:ins w:id="28829" w:author="家榮 張" w:date="2021-05-18T14:43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AF53AB1" w14:textId="77777777" w:rsidR="00C80BEE" w:rsidRDefault="00C80BEE" w:rsidP="00631E93">
            <w:pPr>
              <w:widowControl/>
              <w:rPr>
                <w:ins w:id="28830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D98864" w14:textId="77777777" w:rsidR="00C80BEE" w:rsidRDefault="00C80BEE" w:rsidP="00631E93">
            <w:pPr>
              <w:widowControl/>
              <w:rPr>
                <w:ins w:id="28831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525A58" w14:textId="7F95CDF6" w:rsidR="00C80BEE" w:rsidRDefault="00C80BEE" w:rsidP="00631E93">
            <w:pPr>
              <w:rPr>
                <w:ins w:id="28832" w:author="家榮 張" w:date="2021-05-18T14:43:00Z"/>
                <w:rFonts w:ascii="標楷體" w:eastAsia="標楷體" w:hAnsi="標楷體"/>
              </w:rPr>
            </w:pPr>
            <w:ins w:id="28833" w:author="家榮 張" w:date="2021-05-18T14:43:00Z">
              <w:r>
                <w:rPr>
                  <w:rFonts w:ascii="標楷體" w:eastAsia="標楷體" w:hAnsi="標楷體" w:hint="eastAsia"/>
                </w:rPr>
                <w:t>資料</w:t>
              </w:r>
              <w:del w:id="28834" w:author="張嘉榮" w:date="2021-05-26T15:46:00Z">
                <w:r w:rsidDel="0017662D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6098AB" w14:textId="77777777" w:rsidR="00C80BEE" w:rsidRDefault="00C80BEE" w:rsidP="00631E93">
            <w:pPr>
              <w:rPr>
                <w:ins w:id="28835" w:author="家榮 張" w:date="2021-05-18T14:43:00Z"/>
                <w:rFonts w:ascii="標楷體" w:eastAsia="標楷體" w:hAnsi="標楷體"/>
              </w:rPr>
            </w:pPr>
            <w:ins w:id="28836" w:author="家榮 張" w:date="2021-05-18T14:43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CDA287" w14:textId="77777777" w:rsidR="00C80BEE" w:rsidRDefault="00C80BEE" w:rsidP="00631E93">
            <w:pPr>
              <w:rPr>
                <w:ins w:id="28837" w:author="家榮 張" w:date="2021-05-18T14:43:00Z"/>
                <w:rFonts w:ascii="標楷體" w:eastAsia="標楷體" w:hAnsi="標楷體"/>
              </w:rPr>
            </w:pPr>
            <w:ins w:id="28838" w:author="家榮 張" w:date="2021-05-18T14:43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E0D6AE" w14:textId="77777777" w:rsidR="00C80BEE" w:rsidRDefault="00C80BEE" w:rsidP="00631E93">
            <w:pPr>
              <w:rPr>
                <w:ins w:id="28839" w:author="家榮 張" w:date="2021-05-18T14:43:00Z"/>
                <w:rFonts w:ascii="標楷體" w:eastAsia="標楷體" w:hAnsi="標楷體"/>
              </w:rPr>
            </w:pPr>
            <w:ins w:id="28840" w:author="家榮 張" w:date="2021-05-18T14:43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998AF8C" w14:textId="77777777" w:rsidR="00C80BEE" w:rsidRDefault="00C80BEE" w:rsidP="00631E93">
            <w:pPr>
              <w:rPr>
                <w:ins w:id="28841" w:author="家榮 張" w:date="2021-05-18T14:43:00Z"/>
                <w:rFonts w:ascii="標楷體" w:eastAsia="標楷體" w:hAnsi="標楷體"/>
              </w:rPr>
            </w:pPr>
            <w:ins w:id="28842" w:author="家榮 張" w:date="2021-05-18T14:43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1935BA3" w14:textId="77777777" w:rsidR="00C80BEE" w:rsidRDefault="00C80BEE" w:rsidP="00631E93">
            <w:pPr>
              <w:widowControl/>
              <w:rPr>
                <w:ins w:id="28843" w:author="家榮 張" w:date="2021-05-18T14:43:00Z"/>
                <w:rFonts w:ascii="標楷體" w:eastAsia="標楷體" w:hAnsi="標楷體"/>
              </w:rPr>
            </w:pPr>
          </w:p>
        </w:tc>
      </w:tr>
      <w:tr w:rsidR="00C80BEE" w14:paraId="7D84C243" w14:textId="77777777" w:rsidTr="00631E93">
        <w:trPr>
          <w:trHeight w:val="291"/>
          <w:jc w:val="center"/>
          <w:ins w:id="28844" w:author="家榮 張" w:date="2021-05-18T14:43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48706" w14:textId="77777777" w:rsidR="00C80BEE" w:rsidRDefault="00C80BEE" w:rsidP="00631E93">
            <w:pPr>
              <w:rPr>
                <w:ins w:id="28845" w:author="家榮 張" w:date="2021-05-18T14:43:00Z"/>
                <w:rFonts w:ascii="標楷體" w:eastAsia="標楷體" w:hAnsi="標楷體"/>
              </w:rPr>
            </w:pPr>
            <w:ins w:id="28846" w:author="家榮 張" w:date="2021-05-18T14:4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CA973" w14:textId="77777777" w:rsidR="00C80BEE" w:rsidRDefault="00C80BEE" w:rsidP="00631E93">
            <w:pPr>
              <w:rPr>
                <w:ins w:id="28847" w:author="家榮 張" w:date="2021-05-18T14:43:00Z"/>
                <w:rFonts w:ascii="標楷體" w:eastAsia="標楷體" w:hAnsi="標楷體"/>
              </w:rPr>
            </w:pPr>
            <w:ins w:id="28848" w:author="家榮 張" w:date="2021-05-18T14:43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8A6D" w14:textId="77777777" w:rsidR="00C80BEE" w:rsidRDefault="00C80BEE" w:rsidP="00631E93">
            <w:pPr>
              <w:rPr>
                <w:ins w:id="28849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55C8" w14:textId="77777777" w:rsidR="00C80BEE" w:rsidRDefault="00C80BEE" w:rsidP="00631E93">
            <w:pPr>
              <w:rPr>
                <w:ins w:id="28850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BFDB" w14:textId="77777777" w:rsidR="00C80BEE" w:rsidRDefault="00C80BEE" w:rsidP="00631E93">
            <w:pPr>
              <w:rPr>
                <w:ins w:id="28851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C2B78" w14:textId="77777777" w:rsidR="00C80BEE" w:rsidRDefault="00C80BEE" w:rsidP="00631E93">
            <w:pPr>
              <w:rPr>
                <w:ins w:id="28852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C7E8C" w14:textId="77777777" w:rsidR="00C80BEE" w:rsidRDefault="00C80BEE" w:rsidP="00631E93">
            <w:pPr>
              <w:rPr>
                <w:ins w:id="28853" w:author="家榮 張" w:date="2021-05-18T14:43:00Z"/>
                <w:rFonts w:ascii="標楷體" w:eastAsia="標楷體" w:hAnsi="標楷體"/>
              </w:rPr>
            </w:pPr>
            <w:ins w:id="28854" w:author="家榮 張" w:date="2021-05-18T14:4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FA689" w14:textId="1F696ABB" w:rsidR="00C80BEE" w:rsidRDefault="00C80BEE" w:rsidP="00631E93">
            <w:pPr>
              <w:rPr>
                <w:ins w:id="28855" w:author="家榮 張" w:date="2021-05-18T14:43:00Z"/>
                <w:rFonts w:ascii="標楷體" w:eastAsia="標楷體" w:hAnsi="標楷體"/>
              </w:rPr>
            </w:pPr>
            <w:ins w:id="28856" w:author="家榮 張" w:date="2021-05-18T14:43:00Z">
              <w:r>
                <w:rPr>
                  <w:rFonts w:ascii="標楷體" w:eastAsia="標楷體" w:hAnsi="標楷體" w:hint="eastAsia"/>
                </w:rPr>
                <w:t>自動顯示「</w:t>
              </w:r>
            </w:ins>
            <w:ins w:id="28857" w:author="家榮 張" w:date="2021-05-18T14:56:00Z">
              <w:r w:rsidR="002018DC">
                <w:rPr>
                  <w:rFonts w:ascii="標楷體" w:eastAsia="標楷體" w:hAnsi="標楷體" w:hint="eastAsia"/>
                </w:rPr>
                <w:t>修改</w:t>
              </w:r>
            </w:ins>
            <w:ins w:id="28858" w:author="家榮 張" w:date="2021-05-18T14:43:00Z">
              <w:r>
                <w:rPr>
                  <w:rFonts w:ascii="標楷體" w:eastAsia="標楷體" w:hAnsi="標楷體" w:hint="eastAsia"/>
                </w:rPr>
                <w:t>」</w:t>
              </w:r>
            </w:ins>
          </w:p>
        </w:tc>
      </w:tr>
      <w:tr w:rsidR="00C80BEE" w14:paraId="6B8D2D5F" w14:textId="77777777" w:rsidTr="00631E93">
        <w:trPr>
          <w:trHeight w:val="291"/>
          <w:jc w:val="center"/>
          <w:ins w:id="28859" w:author="家榮 張" w:date="2021-05-18T14:43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D8524" w14:textId="77777777" w:rsidR="00C80BEE" w:rsidRDefault="00C80BEE" w:rsidP="00631E93">
            <w:pPr>
              <w:rPr>
                <w:ins w:id="28860" w:author="家榮 張" w:date="2021-05-18T14:43:00Z"/>
                <w:rFonts w:ascii="標楷體" w:eastAsia="標楷體" w:hAnsi="標楷體"/>
              </w:rPr>
            </w:pPr>
            <w:ins w:id="28861" w:author="家榮 張" w:date="2021-05-18T14:4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99936" w14:textId="77777777" w:rsidR="00C80BEE" w:rsidRDefault="00C80BEE" w:rsidP="00631E93">
            <w:pPr>
              <w:rPr>
                <w:ins w:id="28862" w:author="家榮 張" w:date="2021-05-18T14:43:00Z"/>
                <w:rFonts w:ascii="標楷體" w:eastAsia="標楷體" w:hAnsi="標楷體"/>
              </w:rPr>
            </w:pPr>
            <w:ins w:id="28863" w:author="家榮 張" w:date="2021-05-18T14:43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76C02" w14:textId="77777777" w:rsidR="00C80BEE" w:rsidRDefault="00C80BEE" w:rsidP="00631E93">
            <w:pPr>
              <w:rPr>
                <w:ins w:id="28864" w:author="家榮 張" w:date="2021-05-18T14:43:00Z"/>
                <w:rFonts w:ascii="標楷體" w:eastAsia="標楷體" w:hAnsi="標楷體"/>
              </w:rPr>
            </w:pPr>
            <w:ins w:id="28865" w:author="家榮 張" w:date="2021-05-18T14:43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755D4" w14:textId="77777777" w:rsidR="00C80BEE" w:rsidRDefault="00C80BEE" w:rsidP="00631E93">
            <w:pPr>
              <w:rPr>
                <w:ins w:id="28866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47C55" w14:textId="77777777" w:rsidR="00C80BEE" w:rsidRDefault="00C80BEE" w:rsidP="00631E93">
            <w:pPr>
              <w:rPr>
                <w:ins w:id="28867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2AC50" w14:textId="008E58E8" w:rsidR="00C80BEE" w:rsidRDefault="00C80BEE" w:rsidP="00631E93">
            <w:pPr>
              <w:rPr>
                <w:ins w:id="28868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92DF7" w14:textId="4BBD51C6" w:rsidR="00C80BEE" w:rsidRDefault="00AD61BB" w:rsidP="00631E93">
            <w:pPr>
              <w:rPr>
                <w:ins w:id="28869" w:author="家榮 張" w:date="2021-05-18T14:43:00Z"/>
                <w:rFonts w:ascii="標楷體" w:eastAsia="標楷體" w:hAnsi="標楷體"/>
              </w:rPr>
            </w:pPr>
            <w:ins w:id="28870" w:author="家榮 張" w:date="2021-05-18T15:0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A4325" w14:textId="473F1DEA" w:rsidR="00C80BEE" w:rsidRDefault="00C80BEE">
            <w:pPr>
              <w:rPr>
                <w:ins w:id="28871" w:author="家榮 張" w:date="2021-05-18T14:43:00Z"/>
                <w:rFonts w:ascii="標楷體" w:eastAsia="標楷體" w:hAnsi="標楷體"/>
              </w:rPr>
              <w:pPrChange w:id="28872" w:author="家榮 張" w:date="2021-05-18T15:09:00Z">
                <w:pPr>
                  <w:ind w:left="226" w:hangingChars="94" w:hanging="226"/>
                </w:pPr>
              </w:pPrChange>
            </w:pPr>
            <w:ins w:id="28873" w:author="家榮 張" w:date="2021-05-18T14:43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4CAEDE26" w14:textId="00D1C72C" w:rsidR="00C80BEE" w:rsidRDefault="00AD61BB" w:rsidP="00631E93">
            <w:pPr>
              <w:rPr>
                <w:ins w:id="28874" w:author="家榮 張" w:date="2021-05-18T14:43:00Z"/>
                <w:rFonts w:ascii="標楷體" w:eastAsia="標楷體" w:hAnsi="標楷體"/>
              </w:rPr>
            </w:pPr>
            <w:ins w:id="28875" w:author="家榮 張" w:date="2021-05-18T15:09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8876" w:author="家榮 張" w:date="2021-05-18T14:43:00Z">
              <w:r w:rsidR="00C80BEE">
                <w:rPr>
                  <w:rFonts w:ascii="標楷體" w:eastAsia="標楷體" w:hAnsi="標楷體" w:hint="eastAsia"/>
                </w:rPr>
                <w:t>.</w:t>
              </w:r>
              <w:r w:rsidR="00C80BEE">
                <w:rPr>
                  <w:rFonts w:ascii="標楷體" w:eastAsia="標楷體" w:hAnsi="標楷體"/>
                </w:rPr>
                <w:t>CustRelMain</w:t>
              </w:r>
              <w:r w:rsidR="00C80BEE">
                <w:rPr>
                  <w:rFonts w:ascii="標楷體" w:eastAsia="標楷體" w:hAnsi="標楷體" w:hint="eastAsia"/>
                </w:rPr>
                <w:t>.</w:t>
              </w:r>
              <w:r w:rsidR="00C80BEE">
                <w:rPr>
                  <w:rFonts w:ascii="標楷體" w:eastAsia="標楷體" w:hAnsi="標楷體"/>
                </w:rPr>
                <w:t>CustRelId</w:t>
              </w:r>
            </w:ins>
          </w:p>
        </w:tc>
      </w:tr>
      <w:tr w:rsidR="00C80BEE" w14:paraId="0213C183" w14:textId="77777777" w:rsidTr="00631E93">
        <w:trPr>
          <w:trHeight w:val="291"/>
          <w:jc w:val="center"/>
          <w:ins w:id="28877" w:author="家榮 張" w:date="2021-05-18T14:43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27FFD" w14:textId="77777777" w:rsidR="00C80BEE" w:rsidRDefault="00C80BEE" w:rsidP="00631E93">
            <w:pPr>
              <w:rPr>
                <w:ins w:id="28878" w:author="家榮 張" w:date="2021-05-18T14:43:00Z"/>
                <w:rFonts w:ascii="標楷體" w:eastAsia="標楷體" w:hAnsi="標楷體"/>
              </w:rPr>
            </w:pPr>
            <w:ins w:id="28879" w:author="家榮 張" w:date="2021-05-18T14:43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4C4BB" w14:textId="77777777" w:rsidR="00C80BEE" w:rsidRDefault="00C80BEE" w:rsidP="00631E93">
            <w:pPr>
              <w:rPr>
                <w:ins w:id="28880" w:author="家榮 張" w:date="2021-05-18T14:43:00Z"/>
                <w:rFonts w:ascii="標楷體" w:eastAsia="標楷體" w:hAnsi="標楷體"/>
              </w:rPr>
            </w:pPr>
            <w:ins w:id="28881" w:author="家榮 張" w:date="2021-05-18T14:43:00Z">
              <w:r>
                <w:rPr>
                  <w:rFonts w:ascii="標楷體" w:eastAsia="標楷體" w:hAnsi="標楷體" w:hint="eastAsia"/>
                </w:rPr>
                <w:t>客戶名稱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2023" w14:textId="77777777" w:rsidR="00C80BEE" w:rsidRDefault="00C80BEE" w:rsidP="00631E93">
            <w:pPr>
              <w:rPr>
                <w:ins w:id="28882" w:author="家榮 張" w:date="2021-05-18T14:43:00Z"/>
                <w:rFonts w:ascii="標楷體" w:eastAsia="標楷體" w:hAnsi="標楷體"/>
              </w:rPr>
            </w:pPr>
            <w:ins w:id="28883" w:author="家榮 張" w:date="2021-05-18T14:43:00Z">
              <w:r>
                <w:rPr>
                  <w:rFonts w:ascii="標楷體" w:eastAsia="標楷體" w:hAnsi="標楷體" w:hint="eastAsia"/>
                </w:rPr>
                <w:t>70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9AF44" w14:textId="77777777" w:rsidR="00C80BEE" w:rsidRDefault="00C80BEE" w:rsidP="00631E93">
            <w:pPr>
              <w:rPr>
                <w:ins w:id="28884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5814C" w14:textId="77777777" w:rsidR="00C80BEE" w:rsidRDefault="00C80BEE" w:rsidP="00631E93">
            <w:pPr>
              <w:rPr>
                <w:ins w:id="28885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FFEC" w14:textId="77777777" w:rsidR="00C80BEE" w:rsidRDefault="00C80BEE" w:rsidP="00631E93">
            <w:pPr>
              <w:rPr>
                <w:ins w:id="28886" w:author="家榮 張" w:date="2021-05-18T14:43:00Z"/>
                <w:rFonts w:ascii="標楷體" w:eastAsia="標楷體" w:hAnsi="標楷體"/>
              </w:rPr>
            </w:pPr>
            <w:ins w:id="28887" w:author="家榮 張" w:date="2021-05-18T14:43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FED3C" w14:textId="77777777" w:rsidR="00C80BEE" w:rsidRDefault="00C80BEE" w:rsidP="00631E93">
            <w:pPr>
              <w:rPr>
                <w:ins w:id="28888" w:author="家榮 張" w:date="2021-05-18T14:43:00Z"/>
                <w:rFonts w:ascii="標楷體" w:eastAsia="標楷體" w:hAnsi="標楷體"/>
              </w:rPr>
            </w:pPr>
            <w:ins w:id="28889" w:author="家榮 張" w:date="2021-05-18T14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FB010" w14:textId="2D9D3A30" w:rsidR="00C80BEE" w:rsidRDefault="00C80BEE" w:rsidP="00AD61BB">
            <w:pPr>
              <w:rPr>
                <w:ins w:id="28890" w:author="家榮 張" w:date="2021-05-18T15:48:00Z"/>
                <w:rFonts w:ascii="標楷體" w:eastAsia="標楷體" w:hAnsi="標楷體"/>
              </w:rPr>
            </w:pPr>
            <w:ins w:id="28891" w:author="家榮 張" w:date="2021-05-18T14:43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03CE1DCE" w14:textId="20A5E3B1" w:rsidR="00036D92" w:rsidRPr="00036D92" w:rsidRDefault="00036D92">
            <w:pPr>
              <w:rPr>
                <w:ins w:id="28892" w:author="家榮 張" w:date="2021-05-18T14:43:00Z"/>
                <w:rFonts w:ascii="標楷體" w:eastAsia="標楷體" w:hAnsi="標楷體"/>
              </w:rPr>
              <w:pPrChange w:id="28893" w:author="家榮 張" w:date="2021-05-18T15:10:00Z">
                <w:pPr>
                  <w:ind w:left="226" w:hangingChars="94" w:hanging="226"/>
                </w:pPr>
              </w:pPrChange>
            </w:pPr>
            <w:ins w:id="28894" w:author="家榮 張" w:date="2021-05-18T15:48:00Z">
              <w:r>
                <w:rPr>
                  <w:rFonts w:ascii="標楷體" w:eastAsia="標楷體" w:hAnsi="標楷體"/>
                </w:rPr>
                <w:t>2.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  <w:ins w:id="28895" w:author="家榮 張" w:date="2021-05-18T15:49:00Z">
              <w:r>
                <w:rPr>
                  <w:rFonts w:ascii="標楷體" w:eastAsia="標楷體" w:hAnsi="標楷體" w:hint="eastAsia"/>
                </w:rPr>
                <w:t>V(7)</w:t>
              </w:r>
            </w:ins>
          </w:p>
          <w:p w14:paraId="77EE0A72" w14:textId="504660ED" w:rsidR="00C80BEE" w:rsidRDefault="00036D92" w:rsidP="00631E93">
            <w:pPr>
              <w:rPr>
                <w:ins w:id="28896" w:author="家榮 張" w:date="2021-05-18T14:43:00Z"/>
                <w:rFonts w:ascii="標楷體" w:eastAsia="標楷體" w:hAnsi="標楷體"/>
              </w:rPr>
            </w:pPr>
            <w:ins w:id="28897" w:author="家榮 張" w:date="2021-05-18T15:49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8898" w:author="家榮 張" w:date="2021-05-18T14:43:00Z">
              <w:r w:rsidR="00C80BEE">
                <w:rPr>
                  <w:rFonts w:ascii="標楷體" w:eastAsia="標楷體" w:hAnsi="標楷體" w:hint="eastAsia"/>
                </w:rPr>
                <w:t>.</w:t>
              </w:r>
              <w:r w:rsidR="00C80BEE">
                <w:rPr>
                  <w:rFonts w:ascii="標楷體" w:eastAsia="標楷體" w:hAnsi="標楷體"/>
                </w:rPr>
                <w:t>CustRelMain</w:t>
              </w:r>
              <w:r w:rsidR="00C80BEE">
                <w:rPr>
                  <w:rFonts w:ascii="標楷體" w:eastAsia="標楷體" w:hAnsi="標楷體" w:hint="eastAsia"/>
                </w:rPr>
                <w:t>.</w:t>
              </w:r>
              <w:r w:rsidR="00C80BEE">
                <w:rPr>
                  <w:rFonts w:ascii="標楷體" w:eastAsia="標楷體" w:hAnsi="標楷體"/>
                </w:rPr>
                <w:t>CustRelName</w:t>
              </w:r>
            </w:ins>
          </w:p>
        </w:tc>
      </w:tr>
      <w:tr w:rsidR="00C80BEE" w14:paraId="29000A69" w14:textId="77777777" w:rsidTr="00631E93">
        <w:trPr>
          <w:trHeight w:val="291"/>
          <w:jc w:val="center"/>
          <w:ins w:id="28899" w:author="家榮 張" w:date="2021-05-18T14:43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7221C" w14:textId="6CE2AF3B" w:rsidR="00C80BEE" w:rsidRDefault="00036D92" w:rsidP="00631E93">
            <w:pPr>
              <w:rPr>
                <w:ins w:id="28900" w:author="家榮 張" w:date="2021-05-18T14:43:00Z"/>
                <w:rFonts w:ascii="標楷體" w:eastAsia="標楷體" w:hAnsi="標楷體"/>
              </w:rPr>
            </w:pPr>
            <w:ins w:id="28901" w:author="家榮 張" w:date="2021-05-18T15:41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473A6" w14:textId="77777777" w:rsidR="00C80BEE" w:rsidRDefault="00C80BEE" w:rsidP="00631E93">
            <w:pPr>
              <w:rPr>
                <w:ins w:id="28902" w:author="家榮 張" w:date="2021-05-18T14:43:00Z"/>
                <w:rFonts w:ascii="標楷體" w:eastAsia="標楷體" w:hAnsi="標楷體"/>
              </w:rPr>
            </w:pPr>
            <w:ins w:id="28903" w:author="家榮 張" w:date="2021-05-18T14:43:00Z">
              <w:r>
                <w:rPr>
                  <w:rFonts w:ascii="標楷體" w:eastAsia="標楷體" w:hAnsi="標楷體" w:hint="eastAsia"/>
                </w:rPr>
                <w:t>關係別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57B3A" w14:textId="77777777" w:rsidR="00C80BEE" w:rsidRDefault="00C80BEE" w:rsidP="00631E93">
            <w:pPr>
              <w:rPr>
                <w:ins w:id="28904" w:author="家榮 張" w:date="2021-05-18T14:43:00Z"/>
                <w:rFonts w:ascii="標楷體" w:eastAsia="標楷體" w:hAnsi="標楷體"/>
              </w:rPr>
            </w:pPr>
            <w:ins w:id="28905" w:author="家榮 張" w:date="2021-05-18T14:4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2454" w14:textId="77777777" w:rsidR="00C80BEE" w:rsidRDefault="00C80BEE" w:rsidP="00631E93">
            <w:pPr>
              <w:rPr>
                <w:ins w:id="28906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F968F" w14:textId="77777777" w:rsidR="00C80BEE" w:rsidRDefault="00C80BEE" w:rsidP="00631E93">
            <w:pPr>
              <w:rPr>
                <w:ins w:id="28907" w:author="家榮 張" w:date="2021-05-18T14:43:00Z"/>
                <w:rFonts w:ascii="標楷體" w:eastAsia="標楷體" w:hAnsi="標楷體"/>
              </w:rPr>
            </w:pPr>
            <w:ins w:id="28908" w:author="家榮 張" w:date="2021-05-18T14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stRelType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"_(12).附件12"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12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FE94D" w14:textId="77777777" w:rsidR="00C80BEE" w:rsidRDefault="00C80BEE" w:rsidP="00631E93">
            <w:pPr>
              <w:rPr>
                <w:ins w:id="28909" w:author="家榮 張" w:date="2021-05-18T14:43:00Z"/>
                <w:rFonts w:ascii="標楷體" w:eastAsia="標楷體" w:hAnsi="標楷體"/>
              </w:rPr>
            </w:pPr>
            <w:ins w:id="28910" w:author="家榮 張" w:date="2021-05-18T14:43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62AC1" w14:textId="77777777" w:rsidR="00C80BEE" w:rsidRDefault="00C80BEE" w:rsidP="00631E93">
            <w:pPr>
              <w:rPr>
                <w:ins w:id="28911" w:author="家榮 張" w:date="2021-05-18T14:43:00Z"/>
                <w:rFonts w:ascii="標楷體" w:eastAsia="標楷體" w:hAnsi="標楷體"/>
              </w:rPr>
            </w:pPr>
            <w:ins w:id="28912" w:author="家榮 張" w:date="2021-05-18T14:43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C68A9" w14:textId="10878C6B" w:rsidR="00C80BEE" w:rsidRDefault="00C80BEE" w:rsidP="00AD61BB">
            <w:pPr>
              <w:rPr>
                <w:ins w:id="28913" w:author="家榮 張" w:date="2021-05-18T15:52:00Z"/>
                <w:rFonts w:ascii="標楷體" w:eastAsia="標楷體" w:hAnsi="標楷體"/>
              </w:rPr>
            </w:pPr>
            <w:ins w:id="28914" w:author="家榮 張" w:date="2021-05-18T14:43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379219B7" w14:textId="77777777" w:rsidR="007425DB" w:rsidRDefault="007425DB" w:rsidP="00AD61BB">
            <w:pPr>
              <w:rPr>
                <w:ins w:id="28915" w:author="家榮 張" w:date="2021-05-18T15:52:00Z"/>
                <w:rFonts w:ascii="標楷體" w:eastAsia="標楷體" w:hAnsi="標楷體"/>
              </w:rPr>
            </w:pPr>
            <w:ins w:id="28916" w:author="家榮 張" w:date="2021-05-18T15:52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3B229DAB" w14:textId="5AF9ADEC" w:rsidR="007425DB" w:rsidRPr="007425DB" w:rsidRDefault="007425DB">
            <w:pPr>
              <w:ind w:firstLineChars="100" w:firstLine="240"/>
              <w:rPr>
                <w:ins w:id="28917" w:author="家榮 張" w:date="2021-05-18T14:43:00Z"/>
                <w:rFonts w:ascii="標楷體" w:eastAsia="標楷體" w:hAnsi="標楷體"/>
              </w:rPr>
              <w:pPrChange w:id="28918" w:author="家榮 張" w:date="2021-05-18T15:52:00Z">
                <w:pPr>
                  <w:ind w:left="226" w:hangingChars="94" w:hanging="226"/>
                </w:pPr>
              </w:pPrChange>
            </w:pPr>
            <w:ins w:id="28919" w:author="家榮 張" w:date="2021-05-18T15:52:00Z">
              <w:r>
                <w:rPr>
                  <w:rFonts w:ascii="標楷體" w:eastAsia="標楷體" w:hAnsi="標楷體" w:hint="eastAsia"/>
                </w:rPr>
                <w:t>V(H,</w:t>
              </w:r>
              <w:r>
                <w:rPr>
                  <w:rFonts w:ascii="標楷體" w:eastAsia="標楷體" w:hAnsi="標楷體"/>
                </w:rPr>
                <w:t>#RelTypeCodeHelp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6D77D3AA" w14:textId="4A918211" w:rsidR="00C80BEE" w:rsidRDefault="00AD61BB" w:rsidP="00631E93">
            <w:pPr>
              <w:rPr>
                <w:ins w:id="28920" w:author="家榮 張" w:date="2021-05-18T14:43:00Z"/>
                <w:rFonts w:ascii="標楷體" w:eastAsia="標楷體" w:hAnsi="標楷體"/>
              </w:rPr>
            </w:pPr>
            <w:ins w:id="28921" w:author="家榮 張" w:date="2021-05-18T15:1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8922" w:author="家榮 張" w:date="2021-05-18T14:43:00Z">
              <w:r w:rsidR="00C80BEE">
                <w:rPr>
                  <w:rFonts w:ascii="標楷體" w:eastAsia="標楷體" w:hAnsi="標楷體" w:hint="eastAsia"/>
                </w:rPr>
                <w:t>.</w:t>
              </w:r>
              <w:r w:rsidR="00C80BEE">
                <w:rPr>
                  <w:rFonts w:ascii="標楷體" w:eastAsia="標楷體" w:hAnsi="標楷體"/>
                </w:rPr>
                <w:t>CustRelDetail</w:t>
              </w:r>
              <w:r w:rsidR="00C80BEE">
                <w:rPr>
                  <w:rFonts w:ascii="標楷體" w:eastAsia="標楷體" w:hAnsi="標楷體" w:hint="eastAsia"/>
                </w:rPr>
                <w:t>.</w:t>
              </w:r>
              <w:r w:rsidR="00C80BEE">
                <w:rPr>
                  <w:rFonts w:ascii="標楷體" w:eastAsia="標楷體" w:hAnsi="標楷體"/>
                </w:rPr>
                <w:t>RelTypeCode</w:t>
              </w:r>
            </w:ins>
          </w:p>
        </w:tc>
      </w:tr>
      <w:tr w:rsidR="00C80BEE" w14:paraId="3695D041" w14:textId="77777777" w:rsidTr="00631E93">
        <w:trPr>
          <w:trHeight w:val="291"/>
          <w:jc w:val="center"/>
          <w:ins w:id="28923" w:author="家榮 張" w:date="2021-05-18T14:43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C161F" w14:textId="2C571B98" w:rsidR="00C80BEE" w:rsidRDefault="00036D92" w:rsidP="00631E93">
            <w:pPr>
              <w:rPr>
                <w:ins w:id="28924" w:author="家榮 張" w:date="2021-05-18T14:43:00Z"/>
                <w:rFonts w:ascii="標楷體" w:eastAsia="標楷體" w:hAnsi="標楷體"/>
              </w:rPr>
            </w:pPr>
            <w:ins w:id="28925" w:author="家榮 張" w:date="2021-05-18T15:41:00Z">
              <w:r>
                <w:rPr>
                  <w:rFonts w:ascii="標楷體" w:eastAsia="標楷體" w:hAnsi="標楷體"/>
                </w:rPr>
                <w:t>5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4AAC" w14:textId="77777777" w:rsidR="00C80BEE" w:rsidRDefault="00C80BEE" w:rsidP="00631E93">
            <w:pPr>
              <w:rPr>
                <w:ins w:id="28926" w:author="家榮 張" w:date="2021-05-18T14:43:00Z"/>
                <w:rFonts w:ascii="標楷體" w:eastAsia="標楷體" w:hAnsi="標楷體"/>
              </w:rPr>
            </w:pPr>
            <w:ins w:id="28927" w:author="家榮 張" w:date="2021-05-18T14:43:00Z">
              <w:r>
                <w:rPr>
                  <w:rFonts w:ascii="標楷體" w:eastAsia="標楷體" w:hAnsi="標楷體" w:hint="eastAsia"/>
                </w:rPr>
                <w:t>關係人統編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29727" w14:textId="77777777" w:rsidR="00C80BEE" w:rsidRDefault="00C80BEE" w:rsidP="00631E93">
            <w:pPr>
              <w:rPr>
                <w:ins w:id="28928" w:author="家榮 張" w:date="2021-05-18T14:43:00Z"/>
                <w:rFonts w:ascii="標楷體" w:eastAsia="標楷體" w:hAnsi="標楷體"/>
              </w:rPr>
            </w:pPr>
            <w:ins w:id="28929" w:author="家榮 張" w:date="2021-05-18T14:43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DA357" w14:textId="77777777" w:rsidR="00C80BEE" w:rsidRDefault="00C80BEE" w:rsidP="00631E93">
            <w:pPr>
              <w:rPr>
                <w:ins w:id="28930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F0EF" w14:textId="77777777" w:rsidR="00C80BEE" w:rsidRDefault="00C80BEE" w:rsidP="00631E93">
            <w:pPr>
              <w:rPr>
                <w:ins w:id="28931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AE0BC" w14:textId="6FE2F393" w:rsidR="00C80BEE" w:rsidRDefault="00C80BEE" w:rsidP="00631E93">
            <w:pPr>
              <w:rPr>
                <w:ins w:id="28932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C52F4" w14:textId="65E1B083" w:rsidR="00C80BEE" w:rsidRDefault="00AD61BB" w:rsidP="00631E93">
            <w:pPr>
              <w:rPr>
                <w:ins w:id="28933" w:author="家榮 張" w:date="2021-05-18T14:43:00Z"/>
                <w:rFonts w:ascii="標楷體" w:eastAsia="標楷體" w:hAnsi="標楷體"/>
              </w:rPr>
            </w:pPr>
            <w:ins w:id="28934" w:author="家榮 張" w:date="2021-05-18T15:1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BB159" w14:textId="503AF912" w:rsidR="00C80BEE" w:rsidRDefault="00C80BEE">
            <w:pPr>
              <w:rPr>
                <w:ins w:id="28935" w:author="家榮 張" w:date="2021-05-18T14:43:00Z"/>
                <w:rFonts w:ascii="標楷體" w:eastAsia="標楷體" w:hAnsi="標楷體"/>
              </w:rPr>
              <w:pPrChange w:id="28936" w:author="家榮 張" w:date="2021-05-18T15:11:00Z">
                <w:pPr>
                  <w:ind w:left="226" w:hangingChars="94" w:hanging="226"/>
                </w:pPr>
              </w:pPrChange>
            </w:pPr>
            <w:ins w:id="28937" w:author="家榮 張" w:date="2021-05-18T14:43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514747AE" w14:textId="145E3446" w:rsidR="00C80BEE" w:rsidRDefault="00AD61BB">
            <w:pPr>
              <w:ind w:left="226" w:hangingChars="94" w:hanging="226"/>
              <w:rPr>
                <w:ins w:id="28938" w:author="家榮 張" w:date="2021-05-18T14:43:00Z"/>
                <w:rFonts w:ascii="標楷體" w:eastAsia="標楷體" w:hAnsi="標楷體"/>
              </w:rPr>
              <w:pPrChange w:id="28939" w:author="家榮 張" w:date="2021-05-18T15:11:00Z">
                <w:pPr/>
              </w:pPrChange>
            </w:pPr>
            <w:ins w:id="28940" w:author="家榮 張" w:date="2021-05-18T15:11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28941" w:author="家榮 張" w:date="2021-05-18T14:43:00Z">
              <w:r w:rsidR="00C80BEE">
                <w:rPr>
                  <w:rFonts w:ascii="標楷體" w:eastAsia="標楷體" w:hAnsi="標楷體"/>
                </w:rPr>
                <w:t>CustRelDetail</w:t>
              </w:r>
              <w:r w:rsidR="00C80BEE">
                <w:rPr>
                  <w:rFonts w:ascii="標楷體" w:eastAsia="標楷體" w:hAnsi="標楷體" w:hint="eastAsia"/>
                </w:rPr>
                <w:t>.</w:t>
              </w:r>
              <w:r w:rsidR="00C80BEE">
                <w:rPr>
                  <w:rFonts w:ascii="標楷體" w:eastAsia="標楷體" w:hAnsi="標楷體"/>
                </w:rPr>
                <w:t>RelId</w:t>
              </w:r>
            </w:ins>
          </w:p>
        </w:tc>
      </w:tr>
      <w:tr w:rsidR="00C80BEE" w14:paraId="48D50B5B" w14:textId="77777777" w:rsidTr="00631E93">
        <w:trPr>
          <w:trHeight w:val="291"/>
          <w:jc w:val="center"/>
          <w:ins w:id="28942" w:author="家榮 張" w:date="2021-05-18T14:43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312A0" w14:textId="75940874" w:rsidR="00C80BEE" w:rsidRDefault="00036D92" w:rsidP="00631E93">
            <w:pPr>
              <w:rPr>
                <w:ins w:id="28943" w:author="家榮 張" w:date="2021-05-18T14:43:00Z"/>
                <w:rFonts w:ascii="標楷體" w:eastAsia="標楷體" w:hAnsi="標楷體"/>
              </w:rPr>
            </w:pPr>
            <w:ins w:id="28944" w:author="家榮 張" w:date="2021-05-18T15:41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E42C3" w14:textId="77777777" w:rsidR="00C80BEE" w:rsidRDefault="00C80BEE" w:rsidP="00631E93">
            <w:pPr>
              <w:rPr>
                <w:ins w:id="28945" w:author="家榮 張" w:date="2021-05-18T14:43:00Z"/>
                <w:rFonts w:ascii="標楷體" w:eastAsia="標楷體" w:hAnsi="標楷體"/>
              </w:rPr>
            </w:pPr>
            <w:ins w:id="28946" w:author="家榮 張" w:date="2021-05-18T14:43:00Z">
              <w:r>
                <w:rPr>
                  <w:rFonts w:ascii="標楷體" w:eastAsia="標楷體" w:hAnsi="標楷體" w:hint="eastAsia"/>
                </w:rPr>
                <w:t>關係人姓名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2D59" w14:textId="77777777" w:rsidR="00C80BEE" w:rsidRDefault="00C80BEE" w:rsidP="00631E93">
            <w:pPr>
              <w:rPr>
                <w:ins w:id="28947" w:author="家榮 張" w:date="2021-05-18T14:43:00Z"/>
                <w:rFonts w:ascii="標楷體" w:eastAsia="標楷體" w:hAnsi="標楷體"/>
              </w:rPr>
            </w:pPr>
            <w:ins w:id="28948" w:author="家榮 張" w:date="2021-05-18T14:43:00Z">
              <w:r>
                <w:rPr>
                  <w:rFonts w:ascii="標楷體" w:eastAsia="標楷體" w:hAnsi="標楷體" w:hint="eastAsia"/>
                </w:rPr>
                <w:t>70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C8893" w14:textId="77777777" w:rsidR="00C80BEE" w:rsidRDefault="00C80BEE" w:rsidP="00631E93">
            <w:pPr>
              <w:rPr>
                <w:ins w:id="28949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02FB2" w14:textId="77777777" w:rsidR="00C80BEE" w:rsidRDefault="00C80BEE" w:rsidP="00631E93">
            <w:pPr>
              <w:rPr>
                <w:ins w:id="28950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6D4B" w14:textId="77777777" w:rsidR="00C80BEE" w:rsidRDefault="00C80BEE" w:rsidP="00631E93">
            <w:pPr>
              <w:rPr>
                <w:ins w:id="28951" w:author="家榮 張" w:date="2021-05-18T14:43:00Z"/>
                <w:rFonts w:ascii="標楷體" w:eastAsia="標楷體" w:hAnsi="標楷體"/>
              </w:rPr>
            </w:pPr>
            <w:ins w:id="28952" w:author="家榮 張" w:date="2021-05-18T14:43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7C7D6" w14:textId="77777777" w:rsidR="00C80BEE" w:rsidRDefault="00C80BEE" w:rsidP="00631E93">
            <w:pPr>
              <w:rPr>
                <w:ins w:id="28953" w:author="家榮 張" w:date="2021-05-18T14:43:00Z"/>
                <w:rFonts w:ascii="標楷體" w:eastAsia="標楷體" w:hAnsi="標楷體"/>
              </w:rPr>
            </w:pPr>
            <w:ins w:id="28954" w:author="家榮 張" w:date="2021-05-18T14:43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92B7D" w14:textId="75A0E746" w:rsidR="00C80BEE" w:rsidRDefault="00C80BEE" w:rsidP="00AD61BB">
            <w:pPr>
              <w:rPr>
                <w:ins w:id="28955" w:author="家榮 張" w:date="2021-05-18T15:52:00Z"/>
                <w:rFonts w:ascii="標楷體" w:eastAsia="標楷體" w:hAnsi="標楷體"/>
              </w:rPr>
            </w:pPr>
            <w:ins w:id="28956" w:author="家榮 張" w:date="2021-05-18T14:43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38D55860" w14:textId="585E936A" w:rsidR="007425DB" w:rsidRPr="007425DB" w:rsidRDefault="007425DB">
            <w:pPr>
              <w:rPr>
                <w:ins w:id="28957" w:author="家榮 張" w:date="2021-05-18T14:43:00Z"/>
                <w:rFonts w:ascii="標楷體" w:eastAsia="標楷體" w:hAnsi="標楷體"/>
              </w:rPr>
              <w:pPrChange w:id="28958" w:author="家榮 張" w:date="2021-05-18T15:11:00Z">
                <w:pPr>
                  <w:ind w:left="226" w:hangingChars="94" w:hanging="226"/>
                </w:pPr>
              </w:pPrChange>
            </w:pPr>
            <w:ins w:id="28959" w:author="家榮 張" w:date="2021-05-18T15:52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  <w:r>
                <w:rPr>
                  <w:rFonts w:ascii="標楷體" w:eastAsia="標楷體" w:hAnsi="標楷體"/>
                </w:rPr>
                <w:t>V(7)</w:t>
              </w:r>
            </w:ins>
          </w:p>
          <w:p w14:paraId="79AEFAB6" w14:textId="2FC9E7F6" w:rsidR="00C80BEE" w:rsidRDefault="007425DB">
            <w:pPr>
              <w:ind w:left="226" w:hangingChars="94" w:hanging="226"/>
              <w:rPr>
                <w:ins w:id="28960" w:author="家榮 張" w:date="2021-05-18T14:43:00Z"/>
                <w:rFonts w:ascii="標楷體" w:eastAsia="標楷體" w:hAnsi="標楷體"/>
              </w:rPr>
              <w:pPrChange w:id="28961" w:author="家榮 張" w:date="2021-05-18T15:11:00Z">
                <w:pPr/>
              </w:pPrChange>
            </w:pPr>
            <w:ins w:id="28962" w:author="家榮 張" w:date="2021-05-18T15:52:00Z">
              <w:r>
                <w:rPr>
                  <w:rFonts w:ascii="標楷體" w:eastAsia="標楷體" w:hAnsi="標楷體"/>
                </w:rPr>
                <w:t>3</w:t>
              </w:r>
            </w:ins>
            <w:ins w:id="28963" w:author="家榮 張" w:date="2021-05-18T14:43:00Z">
              <w:r w:rsidR="00C80BEE">
                <w:rPr>
                  <w:rFonts w:ascii="標楷體" w:eastAsia="標楷體" w:hAnsi="標楷體" w:hint="eastAsia"/>
                </w:rPr>
                <w:t>.</w:t>
              </w:r>
              <w:r w:rsidR="00C80BEE">
                <w:rPr>
                  <w:rFonts w:ascii="標楷體" w:eastAsia="標楷體" w:hAnsi="標楷體"/>
                </w:rPr>
                <w:t>CustRelDetail</w:t>
              </w:r>
              <w:r w:rsidR="00C80BEE">
                <w:rPr>
                  <w:rFonts w:ascii="標楷體" w:eastAsia="標楷體" w:hAnsi="標楷體" w:hint="eastAsia"/>
                </w:rPr>
                <w:t>.</w:t>
              </w:r>
              <w:r w:rsidR="00C80BEE">
                <w:rPr>
                  <w:rFonts w:ascii="標楷體" w:eastAsia="標楷體" w:hAnsi="標楷體"/>
                </w:rPr>
                <w:t>RelName</w:t>
              </w:r>
            </w:ins>
          </w:p>
        </w:tc>
      </w:tr>
      <w:tr w:rsidR="00C80BEE" w14:paraId="46861AAC" w14:textId="77777777" w:rsidTr="00631E93">
        <w:trPr>
          <w:trHeight w:val="291"/>
          <w:jc w:val="center"/>
          <w:ins w:id="28964" w:author="家榮 張" w:date="2021-05-18T14:43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97931" w14:textId="53D9E7E3" w:rsidR="00C80BEE" w:rsidRDefault="00036D92" w:rsidP="00631E93">
            <w:pPr>
              <w:rPr>
                <w:ins w:id="28965" w:author="家榮 張" w:date="2021-05-18T14:43:00Z"/>
                <w:rFonts w:ascii="標楷體" w:eastAsia="標楷體" w:hAnsi="標楷體"/>
              </w:rPr>
            </w:pPr>
            <w:ins w:id="28966" w:author="家榮 張" w:date="2021-05-18T15:42:00Z"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B1315" w14:textId="77777777" w:rsidR="00C80BEE" w:rsidRDefault="00C80BEE" w:rsidP="00631E93">
            <w:pPr>
              <w:rPr>
                <w:ins w:id="28967" w:author="家榮 張" w:date="2021-05-18T14:43:00Z"/>
                <w:rFonts w:ascii="標楷體" w:eastAsia="標楷體" w:hAnsi="標楷體"/>
              </w:rPr>
            </w:pPr>
            <w:ins w:id="28968" w:author="家榮 張" w:date="2021-05-18T14:43:00Z">
              <w:r>
                <w:rPr>
                  <w:rFonts w:ascii="標楷體" w:eastAsia="標楷體" w:hAnsi="標楷體" w:hint="eastAsia"/>
                </w:rPr>
                <w:t>關係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F500" w14:textId="77777777" w:rsidR="00C80BEE" w:rsidRDefault="00C80BEE" w:rsidP="00631E93">
            <w:pPr>
              <w:rPr>
                <w:ins w:id="28969" w:author="家榮 張" w:date="2021-05-18T14:43:00Z"/>
                <w:rFonts w:ascii="標楷體" w:eastAsia="標楷體" w:hAnsi="標楷體"/>
              </w:rPr>
            </w:pPr>
            <w:ins w:id="28970" w:author="家榮 張" w:date="2021-05-18T14:4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F022D" w14:textId="77777777" w:rsidR="00C80BEE" w:rsidRDefault="00C80BEE" w:rsidP="00631E93">
            <w:pPr>
              <w:rPr>
                <w:ins w:id="28971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357E2" w14:textId="77777777" w:rsidR="00C80BEE" w:rsidRDefault="00C80BEE" w:rsidP="00631E93">
            <w:pPr>
              <w:rPr>
                <w:ins w:id="28972" w:author="家榮 張" w:date="2021-05-18T14:43:00Z"/>
                <w:rFonts w:ascii="標楷體" w:eastAsia="標楷體" w:hAnsi="標楷體"/>
              </w:rPr>
            </w:pPr>
            <w:ins w:id="28973" w:author="家榮 張" w:date="2021-05-18T14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RelationCode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"_(13).附件13"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附件-13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4347" w14:textId="77777777" w:rsidR="00C80BEE" w:rsidRDefault="00C80BEE" w:rsidP="00631E93">
            <w:pPr>
              <w:rPr>
                <w:ins w:id="28974" w:author="家榮 張" w:date="2021-05-18T14:43:00Z"/>
                <w:rFonts w:ascii="標楷體" w:eastAsia="標楷體" w:hAnsi="標楷體"/>
              </w:rPr>
            </w:pPr>
            <w:ins w:id="28975" w:author="家榮 張" w:date="2021-05-18T14:43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4F441" w14:textId="77777777" w:rsidR="00C80BEE" w:rsidRDefault="00C80BEE" w:rsidP="00631E93">
            <w:pPr>
              <w:rPr>
                <w:ins w:id="28976" w:author="家榮 張" w:date="2021-05-18T14:43:00Z"/>
                <w:rFonts w:ascii="標楷體" w:eastAsia="標楷體" w:hAnsi="標楷體"/>
              </w:rPr>
            </w:pPr>
            <w:ins w:id="28977" w:author="家榮 張" w:date="2021-05-18T14:4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BA7EE" w14:textId="40A581AE" w:rsidR="00C80BEE" w:rsidRDefault="00C80BEE" w:rsidP="00BC28E3">
            <w:pPr>
              <w:rPr>
                <w:ins w:id="28978" w:author="家榮 張" w:date="2021-05-18T15:53:00Z"/>
                <w:rFonts w:ascii="標楷體" w:eastAsia="標楷體" w:hAnsi="標楷體"/>
              </w:rPr>
            </w:pPr>
            <w:ins w:id="28979" w:author="家榮 張" w:date="2021-05-18T14:43:00Z">
              <w:r>
                <w:rPr>
                  <w:rFonts w:ascii="標楷體" w:eastAsia="標楷體" w:hAnsi="標楷體" w:hint="eastAsia"/>
                </w:rPr>
                <w:t>1.「自動顯示原值，可以修改</w:t>
              </w:r>
            </w:ins>
          </w:p>
          <w:p w14:paraId="286CD896" w14:textId="0CFA8AD4" w:rsidR="007425DB" w:rsidRDefault="007425DB" w:rsidP="00BC28E3">
            <w:pPr>
              <w:rPr>
                <w:ins w:id="28980" w:author="家榮 張" w:date="2021-05-18T15:53:00Z"/>
                <w:rFonts w:ascii="標楷體" w:eastAsia="標楷體" w:hAnsi="標楷體"/>
              </w:rPr>
            </w:pPr>
            <w:ins w:id="28981" w:author="家榮 張" w:date="2021-05-18T15:53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02AC9F71" w14:textId="52BE3420" w:rsidR="007425DB" w:rsidRDefault="007425DB">
            <w:pPr>
              <w:rPr>
                <w:ins w:id="28982" w:author="家榮 張" w:date="2021-05-18T14:43:00Z"/>
                <w:rFonts w:ascii="標楷體" w:eastAsia="標楷體" w:hAnsi="標楷體"/>
              </w:rPr>
              <w:pPrChange w:id="28983" w:author="家榮 張" w:date="2021-05-18T15:12:00Z">
                <w:pPr>
                  <w:ind w:left="226" w:hangingChars="94" w:hanging="226"/>
                </w:pPr>
              </w:pPrChange>
            </w:pPr>
            <w:ins w:id="28984" w:author="家榮 張" w:date="2021-05-18T15:53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V(H,#RelationCodeHelp)</w:t>
              </w:r>
            </w:ins>
          </w:p>
          <w:p w14:paraId="48462855" w14:textId="3B15B464" w:rsidR="00C80BEE" w:rsidRPr="00283B73" w:rsidRDefault="007425DB" w:rsidP="00631E93">
            <w:pPr>
              <w:ind w:left="226" w:hangingChars="94" w:hanging="226"/>
              <w:rPr>
                <w:ins w:id="28985" w:author="家榮 張" w:date="2021-05-18T14:43:00Z"/>
                <w:rFonts w:ascii="標楷體" w:eastAsia="標楷體" w:hAnsi="標楷體"/>
              </w:rPr>
            </w:pPr>
            <w:ins w:id="28986" w:author="家榮 張" w:date="2021-05-18T15:53:00Z">
              <w:r>
                <w:rPr>
                  <w:rFonts w:ascii="標楷體" w:eastAsia="標楷體" w:hAnsi="標楷體"/>
                </w:rPr>
                <w:t>3</w:t>
              </w:r>
            </w:ins>
            <w:ins w:id="28987" w:author="家榮 張" w:date="2021-05-18T14:43:00Z">
              <w:r w:rsidR="00C80BEE">
                <w:rPr>
                  <w:rFonts w:ascii="標楷體" w:eastAsia="標楷體" w:hAnsi="標楷體" w:hint="eastAsia"/>
                </w:rPr>
                <w:t>.</w:t>
              </w:r>
              <w:r w:rsidR="00C80BEE">
                <w:rPr>
                  <w:rFonts w:ascii="標楷體" w:eastAsia="標楷體" w:hAnsi="標楷體"/>
                </w:rPr>
                <w:t>Cust</w:t>
              </w:r>
              <w:r w:rsidR="00C80BEE">
                <w:rPr>
                  <w:rFonts w:ascii="標楷體" w:eastAsia="標楷體" w:hAnsi="標楷體" w:hint="eastAsia"/>
                </w:rPr>
                <w:t>Re</w:t>
              </w:r>
              <w:r w:rsidR="00C80BEE">
                <w:rPr>
                  <w:rFonts w:ascii="標楷體" w:eastAsia="標楷體" w:hAnsi="標楷體"/>
                </w:rPr>
                <w:t>lDetail.RelationCode</w:t>
              </w:r>
            </w:ins>
          </w:p>
        </w:tc>
      </w:tr>
      <w:tr w:rsidR="00C80BEE" w14:paraId="752CF607" w14:textId="77777777" w:rsidTr="00631E93">
        <w:trPr>
          <w:trHeight w:val="291"/>
          <w:jc w:val="center"/>
          <w:ins w:id="28988" w:author="家榮 張" w:date="2021-05-18T14:43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A1180" w14:textId="3C0E5C71" w:rsidR="00C80BEE" w:rsidRDefault="00036D92" w:rsidP="00631E93">
            <w:pPr>
              <w:rPr>
                <w:ins w:id="28989" w:author="家榮 張" w:date="2021-05-18T14:43:00Z"/>
                <w:rFonts w:ascii="標楷體" w:eastAsia="標楷體" w:hAnsi="標楷體"/>
              </w:rPr>
            </w:pPr>
            <w:ins w:id="28990" w:author="家榮 張" w:date="2021-05-18T15:42:00Z">
              <w:r>
                <w:rPr>
                  <w:rFonts w:ascii="標楷體" w:eastAsia="標楷體" w:hAnsi="標楷體"/>
                </w:rPr>
                <w:t>8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E2D3E" w14:textId="77777777" w:rsidR="00C80BEE" w:rsidRDefault="00C80BEE" w:rsidP="00631E93">
            <w:pPr>
              <w:rPr>
                <w:ins w:id="28991" w:author="家榮 張" w:date="2021-05-18T14:43:00Z"/>
                <w:rFonts w:ascii="標楷體" w:eastAsia="標楷體" w:hAnsi="標楷體"/>
              </w:rPr>
            </w:pPr>
            <w:ins w:id="28992" w:author="家榮 張" w:date="2021-05-18T14:43:00Z">
              <w:r>
                <w:rPr>
                  <w:rFonts w:ascii="標楷體" w:eastAsia="標楷體" w:hAnsi="標楷體" w:hint="eastAsia"/>
                </w:rPr>
                <w:t>備註類型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AA3F" w14:textId="77777777" w:rsidR="00C80BEE" w:rsidRDefault="00C80BEE" w:rsidP="00631E93">
            <w:pPr>
              <w:rPr>
                <w:ins w:id="28993" w:author="家榮 張" w:date="2021-05-18T14:43:00Z"/>
                <w:rFonts w:ascii="標楷體" w:eastAsia="標楷體" w:hAnsi="標楷體"/>
              </w:rPr>
            </w:pPr>
            <w:ins w:id="28994" w:author="家榮 張" w:date="2021-05-18T14:4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FD24" w14:textId="77777777" w:rsidR="00C80BEE" w:rsidRDefault="00C80BEE" w:rsidP="00631E93">
            <w:pPr>
              <w:rPr>
                <w:ins w:id="28995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2824" w14:textId="77777777" w:rsidR="00C80BEE" w:rsidRDefault="00C80BEE" w:rsidP="00631E93">
            <w:pPr>
              <w:rPr>
                <w:ins w:id="28996" w:author="家榮 張" w:date="2021-05-18T14:43:00Z"/>
                <w:rFonts w:ascii="標楷體" w:eastAsia="標楷體" w:hAnsi="標楷體"/>
              </w:rPr>
            </w:pPr>
            <w:ins w:id="28997" w:author="家榮 張" w:date="2021-05-18T14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CustRelRemark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"_(16).附件16"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附件-16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5D3A9" w14:textId="77777777" w:rsidR="00C80BEE" w:rsidRDefault="00C80BEE" w:rsidP="00631E93">
            <w:pPr>
              <w:rPr>
                <w:ins w:id="28998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5A123" w14:textId="77777777" w:rsidR="00C80BEE" w:rsidRDefault="00C80BEE" w:rsidP="00631E93">
            <w:pPr>
              <w:rPr>
                <w:ins w:id="28999" w:author="家榮 張" w:date="2021-05-18T14:43:00Z"/>
                <w:rFonts w:ascii="標楷體" w:eastAsia="標楷體" w:hAnsi="標楷體"/>
              </w:rPr>
            </w:pPr>
            <w:ins w:id="29000" w:author="家榮 張" w:date="2021-05-18T14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6628E" w14:textId="52F14FE2" w:rsidR="00C80BEE" w:rsidRDefault="00C80BEE" w:rsidP="00BC28E3">
            <w:pPr>
              <w:rPr>
                <w:ins w:id="29001" w:author="家榮 張" w:date="2021-05-18T15:53:00Z"/>
                <w:rFonts w:ascii="標楷體" w:eastAsia="標楷體" w:hAnsi="標楷體"/>
              </w:rPr>
            </w:pPr>
            <w:ins w:id="29002" w:author="家榮 張" w:date="2021-05-18T14:43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0E92834C" w14:textId="629C3CCA" w:rsidR="007425DB" w:rsidRDefault="007425DB" w:rsidP="00BC28E3">
            <w:pPr>
              <w:rPr>
                <w:ins w:id="29003" w:author="家榮 張" w:date="2021-05-18T15:53:00Z"/>
                <w:rFonts w:ascii="標楷體" w:eastAsia="標楷體" w:hAnsi="標楷體"/>
              </w:rPr>
            </w:pPr>
            <w:ins w:id="29004" w:author="家榮 張" w:date="2021-05-18T15:53:00Z">
              <w:r>
                <w:rPr>
                  <w:rFonts w:ascii="標楷體" w:eastAsia="標楷體" w:hAnsi="標楷體"/>
                </w:rPr>
                <w:t>2.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69516926" w14:textId="77777777" w:rsidR="007425DB" w:rsidRDefault="007425DB" w:rsidP="00BC28E3">
            <w:pPr>
              <w:rPr>
                <w:ins w:id="29005" w:author="家榮 張" w:date="2021-05-18T15:54:00Z"/>
                <w:rFonts w:ascii="標楷體" w:eastAsia="標楷體" w:hAnsi="標楷體"/>
              </w:rPr>
            </w:pPr>
            <w:ins w:id="29006" w:author="家榮 張" w:date="2021-05-18T15:53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(</w:t>
              </w:r>
            </w:ins>
            <w:ins w:id="29007" w:author="家榮 張" w:date="2021-05-18T15:54:00Z">
              <w:r>
                <w:rPr>
                  <w:rFonts w:ascii="標楷體" w:eastAsia="標楷體" w:hAnsi="標楷體"/>
                </w:rPr>
                <w:t>4,#RemarkTypeCode,$,</w:t>
              </w:r>
            </w:ins>
          </w:p>
          <w:p w14:paraId="1ED503CD" w14:textId="4EDBBBB7" w:rsidR="007425DB" w:rsidRPr="007425DB" w:rsidRDefault="007425DB">
            <w:pPr>
              <w:rPr>
                <w:ins w:id="29008" w:author="家榮 張" w:date="2021-05-18T14:43:00Z"/>
                <w:rFonts w:ascii="標楷體" w:eastAsia="標楷體" w:hAnsi="標楷體"/>
              </w:rPr>
              <w:pPrChange w:id="29009" w:author="家榮 張" w:date="2021-05-18T15:13:00Z">
                <w:pPr>
                  <w:ind w:left="226" w:hangingChars="94" w:hanging="226"/>
                </w:pPr>
              </w:pPrChange>
            </w:pPr>
            <w:ins w:id="29010" w:author="家榮 張" w:date="2021-05-18T15:54:00Z">
              <w:r>
                <w:rPr>
                  <w:rFonts w:ascii="標楷體" w:eastAsia="標楷體" w:hAnsi="標楷體"/>
                </w:rPr>
                <w:t>V(H,#RemarkTypeCodeHelp)</w:t>
              </w:r>
            </w:ins>
            <w:ins w:id="29011" w:author="家榮 張" w:date="2021-05-18T15:53:00Z">
              <w:r>
                <w:rPr>
                  <w:rFonts w:ascii="標楷體" w:eastAsia="標楷體" w:hAnsi="標楷體"/>
                </w:rPr>
                <w:t>)</w:t>
              </w:r>
            </w:ins>
          </w:p>
          <w:p w14:paraId="12AF967D" w14:textId="771C8459" w:rsidR="00C80BEE" w:rsidRDefault="007425DB" w:rsidP="00631E93">
            <w:pPr>
              <w:rPr>
                <w:ins w:id="29012" w:author="家榮 張" w:date="2021-05-18T14:43:00Z"/>
                <w:rFonts w:ascii="標楷體" w:eastAsia="標楷體" w:hAnsi="標楷體"/>
              </w:rPr>
            </w:pPr>
            <w:ins w:id="29013" w:author="家榮 張" w:date="2021-05-18T15:53:00Z">
              <w:r>
                <w:rPr>
                  <w:rFonts w:ascii="標楷體" w:eastAsia="標楷體" w:hAnsi="標楷體"/>
                </w:rPr>
                <w:t>3</w:t>
              </w:r>
            </w:ins>
            <w:ins w:id="29014" w:author="家榮 張" w:date="2021-05-18T14:43:00Z">
              <w:r w:rsidR="00C80BEE">
                <w:rPr>
                  <w:rFonts w:ascii="標楷體" w:eastAsia="標楷體" w:hAnsi="標楷體" w:hint="eastAsia"/>
                </w:rPr>
                <w:t>.</w:t>
              </w:r>
              <w:r w:rsidR="00C80BEE">
                <w:rPr>
                  <w:rFonts w:ascii="標楷體" w:eastAsia="標楷體" w:hAnsi="標楷體"/>
                </w:rPr>
                <w:t xml:space="preserve"> Cust</w:t>
              </w:r>
              <w:r w:rsidR="00C80BEE">
                <w:rPr>
                  <w:rFonts w:ascii="標楷體" w:eastAsia="標楷體" w:hAnsi="標楷體" w:hint="eastAsia"/>
                </w:rPr>
                <w:t>Re</w:t>
              </w:r>
              <w:r w:rsidR="00C80BEE">
                <w:rPr>
                  <w:rFonts w:ascii="標楷體" w:eastAsia="標楷體" w:hAnsi="標楷體"/>
                </w:rPr>
                <w:t>lDetail</w:t>
              </w:r>
              <w:r w:rsidR="00C80BEE">
                <w:rPr>
                  <w:rFonts w:ascii="標楷體" w:eastAsia="標楷體" w:hAnsi="標楷體" w:hint="eastAsia"/>
                </w:rPr>
                <w:t>.Re</w:t>
              </w:r>
              <w:r w:rsidR="00C80BEE">
                <w:rPr>
                  <w:rFonts w:ascii="標楷體" w:eastAsia="標楷體" w:hAnsi="標楷體"/>
                </w:rPr>
                <w:t>markTypeC</w:t>
              </w:r>
              <w:r w:rsidR="00C80BEE">
                <w:rPr>
                  <w:rFonts w:ascii="標楷體" w:eastAsia="標楷體" w:hAnsi="標楷體" w:hint="eastAsia"/>
                </w:rPr>
                <w:t>o</w:t>
              </w:r>
              <w:r w:rsidR="00C80BEE">
                <w:rPr>
                  <w:rFonts w:ascii="標楷體" w:eastAsia="標楷體" w:hAnsi="標楷體"/>
                </w:rPr>
                <w:t>de</w:t>
              </w:r>
            </w:ins>
          </w:p>
        </w:tc>
      </w:tr>
      <w:tr w:rsidR="00C80BEE" w14:paraId="19B93C2C" w14:textId="77777777" w:rsidTr="00631E93">
        <w:trPr>
          <w:trHeight w:val="291"/>
          <w:jc w:val="center"/>
          <w:ins w:id="29015" w:author="家榮 張" w:date="2021-05-18T14:43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7595C" w14:textId="757F2740" w:rsidR="00C80BEE" w:rsidRDefault="00036D92" w:rsidP="00631E93">
            <w:pPr>
              <w:rPr>
                <w:ins w:id="29016" w:author="家榮 張" w:date="2021-05-18T14:43:00Z"/>
                <w:rFonts w:ascii="標楷體" w:eastAsia="標楷體" w:hAnsi="標楷體"/>
              </w:rPr>
            </w:pPr>
            <w:ins w:id="29017" w:author="家榮 張" w:date="2021-05-18T15:42:00Z"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C1123" w14:textId="77777777" w:rsidR="00C80BEE" w:rsidRDefault="00C80BEE" w:rsidP="00631E93">
            <w:pPr>
              <w:rPr>
                <w:ins w:id="29018" w:author="家榮 張" w:date="2021-05-18T14:43:00Z"/>
                <w:rFonts w:ascii="標楷體" w:eastAsia="標楷體" w:hAnsi="標楷體"/>
              </w:rPr>
            </w:pPr>
            <w:ins w:id="29019" w:author="家榮 張" w:date="2021-05-18T14:43:00Z">
              <w:r>
                <w:rPr>
                  <w:rFonts w:ascii="標楷體" w:eastAsia="標楷體" w:hAnsi="標楷體" w:hint="eastAsia"/>
                </w:rPr>
                <w:t>備註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A4913" w14:textId="77777777" w:rsidR="00C80BEE" w:rsidRDefault="00C80BEE" w:rsidP="00631E93">
            <w:pPr>
              <w:rPr>
                <w:ins w:id="29020" w:author="家榮 張" w:date="2021-05-18T14:43:00Z"/>
                <w:rFonts w:ascii="標楷體" w:eastAsia="標楷體" w:hAnsi="標楷體"/>
              </w:rPr>
            </w:pPr>
            <w:ins w:id="29021" w:author="家榮 張" w:date="2021-05-18T14:43:00Z">
              <w:r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442E" w14:textId="77777777" w:rsidR="00C80BEE" w:rsidRDefault="00C80BEE" w:rsidP="00631E93">
            <w:pPr>
              <w:rPr>
                <w:ins w:id="29022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E704D" w14:textId="77777777" w:rsidR="00C80BEE" w:rsidRDefault="00C80BEE" w:rsidP="00631E93">
            <w:pPr>
              <w:rPr>
                <w:ins w:id="29023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20C7" w14:textId="77777777" w:rsidR="00C80BEE" w:rsidRDefault="00C80BEE" w:rsidP="00631E93">
            <w:pPr>
              <w:rPr>
                <w:ins w:id="29024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12DDD" w14:textId="77777777" w:rsidR="00C80BEE" w:rsidRDefault="00C80BEE" w:rsidP="00631E93">
            <w:pPr>
              <w:rPr>
                <w:ins w:id="29025" w:author="家榮 張" w:date="2021-05-18T14:43:00Z"/>
                <w:rFonts w:ascii="標楷體" w:eastAsia="標楷體" w:hAnsi="標楷體"/>
              </w:rPr>
            </w:pPr>
            <w:ins w:id="29026" w:author="家榮 張" w:date="2021-05-18T14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D51BF" w14:textId="7957BA3C" w:rsidR="00C80BEE" w:rsidRDefault="00C80BEE">
            <w:pPr>
              <w:rPr>
                <w:ins w:id="29027" w:author="家榮 張" w:date="2021-05-18T14:43:00Z"/>
                <w:rFonts w:ascii="標楷體" w:eastAsia="標楷體" w:hAnsi="標楷體"/>
              </w:rPr>
              <w:pPrChange w:id="29028" w:author="家榮 張" w:date="2021-05-18T15:13:00Z">
                <w:pPr>
                  <w:ind w:left="226" w:hangingChars="94" w:hanging="226"/>
                </w:pPr>
              </w:pPrChange>
            </w:pPr>
            <w:ins w:id="29029" w:author="家榮 張" w:date="2021-05-18T14:43:00Z">
              <w:r>
                <w:rPr>
                  <w:rFonts w:ascii="標楷體" w:eastAsia="標楷體" w:hAnsi="標楷體" w:hint="eastAsia"/>
                </w:rPr>
                <w:t>1.自動顯示</w:t>
              </w:r>
            </w:ins>
            <w:ins w:id="29030" w:author="家榮 張" w:date="2021-05-18T15:13:00Z">
              <w:r w:rsidR="00BC28E3">
                <w:rPr>
                  <w:rFonts w:ascii="標楷體" w:eastAsia="標楷體" w:hAnsi="標楷體" w:hint="eastAsia"/>
                </w:rPr>
                <w:t>原值，</w:t>
              </w:r>
            </w:ins>
            <w:ins w:id="29031" w:author="家榮 張" w:date="2021-05-18T14:43:00Z">
              <w:r>
                <w:rPr>
                  <w:rFonts w:ascii="標楷體" w:eastAsia="標楷體" w:hAnsi="標楷體" w:hint="eastAsia"/>
                </w:rPr>
                <w:t>可以修改</w:t>
              </w:r>
            </w:ins>
          </w:p>
          <w:p w14:paraId="0C85B66D" w14:textId="4EB212F4" w:rsidR="00C80BEE" w:rsidRDefault="00BC28E3" w:rsidP="00631E93">
            <w:pPr>
              <w:ind w:left="226" w:hangingChars="94" w:hanging="226"/>
              <w:rPr>
                <w:ins w:id="29032" w:author="家榮 張" w:date="2021-05-18T14:43:00Z"/>
                <w:rFonts w:ascii="標楷體" w:eastAsia="標楷體" w:hAnsi="標楷體"/>
              </w:rPr>
            </w:pPr>
            <w:ins w:id="29033" w:author="家榮 張" w:date="2021-05-18T15:13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9034" w:author="家榮 張" w:date="2021-05-18T14:43:00Z">
              <w:r w:rsidR="00C80BEE">
                <w:rPr>
                  <w:rFonts w:ascii="標楷體" w:eastAsia="標楷體" w:hAnsi="標楷體"/>
                </w:rPr>
                <w:t>.CustRelDetail.Remark</w:t>
              </w:r>
            </w:ins>
          </w:p>
          <w:p w14:paraId="00B42342" w14:textId="77777777" w:rsidR="00C80BEE" w:rsidRDefault="00C80BEE" w:rsidP="00631E93">
            <w:pPr>
              <w:rPr>
                <w:ins w:id="29035" w:author="家榮 張" w:date="2021-05-18T14:43:00Z"/>
                <w:rFonts w:ascii="標楷體" w:eastAsia="標楷體" w:hAnsi="標楷體"/>
              </w:rPr>
            </w:pPr>
          </w:p>
        </w:tc>
      </w:tr>
      <w:tr w:rsidR="00C80BEE" w14:paraId="097E7861" w14:textId="77777777" w:rsidTr="00631E93">
        <w:trPr>
          <w:trHeight w:val="291"/>
          <w:jc w:val="center"/>
          <w:ins w:id="29036" w:author="家榮 張" w:date="2021-05-18T14:43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6295E" w14:textId="257AE7A5" w:rsidR="00C80BEE" w:rsidRDefault="00036D92" w:rsidP="00631E93">
            <w:pPr>
              <w:rPr>
                <w:ins w:id="29037" w:author="家榮 張" w:date="2021-05-18T14:43:00Z"/>
                <w:rFonts w:ascii="標楷體" w:eastAsia="標楷體" w:hAnsi="標楷體"/>
              </w:rPr>
            </w:pPr>
            <w:ins w:id="29038" w:author="家榮 張" w:date="2021-05-18T15:42:00Z">
              <w:r>
                <w:rPr>
                  <w:rFonts w:ascii="標楷體" w:eastAsia="標楷體" w:hAnsi="標楷體"/>
                </w:rPr>
                <w:t>10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DE823" w14:textId="77777777" w:rsidR="00C80BEE" w:rsidRDefault="00C80BEE" w:rsidP="00631E93">
            <w:pPr>
              <w:rPr>
                <w:ins w:id="29039" w:author="家榮 張" w:date="2021-05-18T14:43:00Z"/>
                <w:rFonts w:ascii="標楷體" w:eastAsia="標楷體" w:hAnsi="標楷體"/>
              </w:rPr>
            </w:pPr>
            <w:ins w:id="29040" w:author="家榮 張" w:date="2021-05-18T14:43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F2EA8" w14:textId="77777777" w:rsidR="00C80BEE" w:rsidRDefault="00C80BEE" w:rsidP="00631E93">
            <w:pPr>
              <w:rPr>
                <w:ins w:id="29041" w:author="家榮 張" w:date="2021-05-18T14:43:00Z"/>
                <w:rFonts w:ascii="標楷體" w:eastAsia="標楷體" w:hAnsi="標楷體"/>
              </w:rPr>
            </w:pPr>
            <w:ins w:id="29042" w:author="家榮 張" w:date="2021-05-18T14:43:00Z">
              <w:r>
                <w:rPr>
                  <w:rFonts w:ascii="標楷體" w:eastAsia="標楷體" w:hAnsi="標楷體" w:hint="eastAsia"/>
                </w:rPr>
                <w:t>500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D8F63" w14:textId="77777777" w:rsidR="00C80BEE" w:rsidRDefault="00C80BEE" w:rsidP="00631E93">
            <w:pPr>
              <w:rPr>
                <w:ins w:id="29043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2B72F" w14:textId="77777777" w:rsidR="00C80BEE" w:rsidRDefault="00C80BEE" w:rsidP="00631E93">
            <w:pPr>
              <w:rPr>
                <w:ins w:id="29044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A6754" w14:textId="77777777" w:rsidR="00C80BEE" w:rsidRDefault="00C80BEE" w:rsidP="00631E93">
            <w:pPr>
              <w:rPr>
                <w:ins w:id="29045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AF8E0" w14:textId="77777777" w:rsidR="00C80BEE" w:rsidRDefault="00C80BEE" w:rsidP="00631E93">
            <w:pPr>
              <w:rPr>
                <w:ins w:id="29046" w:author="家榮 張" w:date="2021-05-18T14:43:00Z"/>
                <w:rFonts w:ascii="標楷體" w:eastAsia="標楷體" w:hAnsi="標楷體"/>
              </w:rPr>
            </w:pPr>
            <w:ins w:id="29047" w:author="家榮 張" w:date="2021-05-18T14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0EF3F" w14:textId="1184126C" w:rsidR="00C80BEE" w:rsidRDefault="00C80BEE">
            <w:pPr>
              <w:rPr>
                <w:ins w:id="29048" w:author="家榮 張" w:date="2021-05-18T14:43:00Z"/>
                <w:rFonts w:ascii="標楷體" w:eastAsia="標楷體" w:hAnsi="標楷體"/>
              </w:rPr>
              <w:pPrChange w:id="29049" w:author="家榮 張" w:date="2021-05-18T15:13:00Z">
                <w:pPr>
                  <w:ind w:left="226" w:hangingChars="94" w:hanging="226"/>
                </w:pPr>
              </w:pPrChange>
            </w:pPr>
            <w:ins w:id="29050" w:author="家榮 張" w:date="2021-05-18T14:43:00Z">
              <w:r>
                <w:rPr>
                  <w:rFonts w:ascii="標楷體" w:eastAsia="標楷體" w:hAnsi="標楷體" w:hint="eastAsia"/>
                </w:rPr>
                <w:t>1.自動</w:t>
              </w:r>
            </w:ins>
            <w:ins w:id="29051" w:author="家榮 張" w:date="2021-05-18T15:13:00Z">
              <w:r w:rsidR="00BC28E3">
                <w:rPr>
                  <w:rFonts w:ascii="標楷體" w:eastAsia="標楷體" w:hAnsi="標楷體" w:hint="eastAsia"/>
                </w:rPr>
                <w:t>顯示原值，</w:t>
              </w:r>
            </w:ins>
            <w:ins w:id="29052" w:author="家榮 張" w:date="2021-05-18T14:43:00Z">
              <w:r>
                <w:rPr>
                  <w:rFonts w:ascii="標楷體" w:eastAsia="標楷體" w:hAnsi="標楷體" w:hint="eastAsia"/>
                </w:rPr>
                <w:t>可以修改</w:t>
              </w:r>
            </w:ins>
          </w:p>
          <w:p w14:paraId="3F570C45" w14:textId="3A8FC923" w:rsidR="00C80BEE" w:rsidRDefault="00BC28E3" w:rsidP="00631E93">
            <w:pPr>
              <w:ind w:left="226" w:hangingChars="94" w:hanging="226"/>
              <w:rPr>
                <w:ins w:id="29053" w:author="家榮 張" w:date="2021-05-18T14:43:00Z"/>
                <w:rFonts w:ascii="標楷體" w:eastAsia="標楷體" w:hAnsi="標楷體"/>
              </w:rPr>
            </w:pPr>
            <w:ins w:id="29054" w:author="家榮 張" w:date="2021-05-18T15:14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9055" w:author="家榮 張" w:date="2021-05-18T14:43:00Z">
              <w:r w:rsidR="00C80BEE">
                <w:rPr>
                  <w:rFonts w:ascii="標楷體" w:eastAsia="標楷體" w:hAnsi="標楷體"/>
                </w:rPr>
                <w:t>.CustRelDetail.Note</w:t>
              </w:r>
            </w:ins>
          </w:p>
        </w:tc>
      </w:tr>
      <w:tr w:rsidR="00C80BEE" w14:paraId="4CDCC9D7" w14:textId="77777777" w:rsidTr="00631E93">
        <w:trPr>
          <w:trHeight w:val="291"/>
          <w:jc w:val="center"/>
          <w:ins w:id="29056" w:author="家榮 張" w:date="2021-05-18T14:43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CD563" w14:textId="3F16C345" w:rsidR="00C80BEE" w:rsidRDefault="00036D92" w:rsidP="00631E93">
            <w:pPr>
              <w:rPr>
                <w:ins w:id="29057" w:author="家榮 張" w:date="2021-05-18T14:43:00Z"/>
                <w:rFonts w:ascii="標楷體" w:eastAsia="標楷體" w:hAnsi="標楷體"/>
              </w:rPr>
            </w:pPr>
            <w:ins w:id="29058" w:author="家榮 張" w:date="2021-05-18T15:42:00Z">
              <w:r>
                <w:rPr>
                  <w:rFonts w:ascii="標楷體" w:eastAsia="標楷體" w:hAnsi="標楷體"/>
                </w:rPr>
                <w:t>11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320FD" w14:textId="77777777" w:rsidR="00C80BEE" w:rsidRDefault="00C80BEE" w:rsidP="00631E93">
            <w:pPr>
              <w:rPr>
                <w:ins w:id="29059" w:author="家榮 張" w:date="2021-05-18T14:43:00Z"/>
                <w:rFonts w:ascii="標楷體" w:eastAsia="標楷體" w:hAnsi="標楷體"/>
              </w:rPr>
            </w:pPr>
            <w:ins w:id="29060" w:author="家榮 張" w:date="2021-05-18T14:43:00Z">
              <w:r>
                <w:rPr>
                  <w:rFonts w:ascii="標楷體" w:eastAsia="標楷體" w:hAnsi="標楷體" w:hint="eastAsia"/>
                </w:rPr>
                <w:t>狀態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56492" w14:textId="77777777" w:rsidR="00C80BEE" w:rsidRDefault="00C80BEE" w:rsidP="00631E93">
            <w:pPr>
              <w:rPr>
                <w:ins w:id="29061" w:author="家榮 張" w:date="2021-05-18T14:43:00Z"/>
                <w:rFonts w:ascii="標楷體" w:eastAsia="標楷體" w:hAnsi="標楷體"/>
              </w:rPr>
            </w:pPr>
            <w:ins w:id="29062" w:author="家榮 張" w:date="2021-05-18T14:4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02D01" w14:textId="77777777" w:rsidR="00C80BEE" w:rsidRDefault="00C80BEE" w:rsidP="00631E93">
            <w:pPr>
              <w:rPr>
                <w:ins w:id="29063" w:author="家榮 張" w:date="2021-05-18T14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B2B6C" w14:textId="77777777" w:rsidR="00C80BEE" w:rsidRDefault="00C80BEE" w:rsidP="00631E93">
            <w:pPr>
              <w:rPr>
                <w:ins w:id="29064" w:author="家榮 張" w:date="2021-05-18T14:43:00Z"/>
                <w:rFonts w:ascii="標楷體" w:eastAsia="標楷體" w:hAnsi="標楷體"/>
              </w:rPr>
            </w:pPr>
            <w:ins w:id="29065" w:author="家榮 張" w:date="2021-05-18T14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下拉選單(Re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lStatus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"_(14).附件14"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14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DA095" w14:textId="77777777" w:rsidR="00C80BEE" w:rsidRDefault="00C80BEE" w:rsidP="00631E93">
            <w:pPr>
              <w:rPr>
                <w:ins w:id="29066" w:author="家榮 張" w:date="2021-05-18T14:43:00Z"/>
                <w:rFonts w:ascii="標楷體" w:eastAsia="標楷體" w:hAnsi="標楷體"/>
              </w:rPr>
            </w:pPr>
            <w:ins w:id="29067" w:author="家榮 張" w:date="2021-05-18T14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63F81" w14:textId="77777777" w:rsidR="00C80BEE" w:rsidRDefault="00C80BEE" w:rsidP="00631E93">
            <w:pPr>
              <w:rPr>
                <w:ins w:id="29068" w:author="家榮 張" w:date="2021-05-18T14:43:00Z"/>
                <w:rFonts w:ascii="標楷體" w:eastAsia="標楷體" w:hAnsi="標楷體"/>
              </w:rPr>
            </w:pPr>
            <w:ins w:id="29069" w:author="家榮 張" w:date="2021-05-18T14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A07C4" w14:textId="71FBC7D7" w:rsidR="00C80BEE" w:rsidRDefault="00C80BEE" w:rsidP="00BC28E3">
            <w:pPr>
              <w:rPr>
                <w:ins w:id="29070" w:author="家榮 張" w:date="2021-05-18T15:54:00Z"/>
                <w:rFonts w:ascii="標楷體" w:eastAsia="標楷體" w:hAnsi="標楷體"/>
              </w:rPr>
            </w:pPr>
            <w:ins w:id="29071" w:author="家榮 張" w:date="2021-05-18T14:43:00Z">
              <w:r>
                <w:rPr>
                  <w:rFonts w:ascii="標楷體" w:eastAsia="標楷體" w:hAnsi="標楷體" w:hint="eastAsia"/>
                </w:rPr>
                <w:t>1.自動顯示可以修改</w:t>
              </w:r>
            </w:ins>
          </w:p>
          <w:p w14:paraId="632E7ECF" w14:textId="3EAE9494" w:rsidR="007425DB" w:rsidRDefault="007425DB">
            <w:pPr>
              <w:rPr>
                <w:ins w:id="29072" w:author="家榮 張" w:date="2021-05-18T14:43:00Z"/>
                <w:rFonts w:ascii="標楷體" w:eastAsia="標楷體" w:hAnsi="標楷體"/>
              </w:rPr>
              <w:pPrChange w:id="29073" w:author="家榮 張" w:date="2021-05-18T15:14:00Z">
                <w:pPr>
                  <w:ind w:left="226" w:hangingChars="94" w:hanging="226"/>
                </w:pPr>
              </w:pPrChange>
            </w:pPr>
            <w:ins w:id="29074" w:author="家榮 張" w:date="2021-05-18T15:5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  <w:r>
                <w:rPr>
                  <w:rFonts w:ascii="標楷體" w:eastAsia="標楷體" w:hAnsi="標楷體"/>
                </w:rPr>
                <w:t>V(H,#StatusHelp)</w:t>
              </w:r>
            </w:ins>
          </w:p>
          <w:p w14:paraId="6E18EA2E" w14:textId="694E8EAA" w:rsidR="00C80BEE" w:rsidRDefault="007425DB" w:rsidP="00631E93">
            <w:pPr>
              <w:rPr>
                <w:ins w:id="29075" w:author="家榮 張" w:date="2021-05-18T14:43:00Z"/>
                <w:rFonts w:ascii="標楷體" w:eastAsia="標楷體" w:hAnsi="標楷體"/>
              </w:rPr>
            </w:pPr>
            <w:ins w:id="29076" w:author="家榮 張" w:date="2021-05-18T15:54:00Z">
              <w:r>
                <w:rPr>
                  <w:rFonts w:ascii="標楷體" w:eastAsia="標楷體" w:hAnsi="標楷體"/>
                </w:rPr>
                <w:t>3</w:t>
              </w:r>
            </w:ins>
            <w:ins w:id="29077" w:author="家榮 張" w:date="2021-05-18T14:43:00Z">
              <w:r w:rsidR="00C80BEE">
                <w:rPr>
                  <w:rFonts w:ascii="標楷體" w:eastAsia="標楷體" w:hAnsi="標楷體"/>
                </w:rPr>
                <w:t>.CustRelDetail.Status</w:t>
              </w:r>
            </w:ins>
          </w:p>
        </w:tc>
      </w:tr>
    </w:tbl>
    <w:p w14:paraId="57B27544" w14:textId="432500F0" w:rsidR="00996D87" w:rsidRDefault="00996D87">
      <w:pPr>
        <w:widowControl/>
        <w:rPr>
          <w:ins w:id="29078" w:author="家榮 張" w:date="2021-05-18T09:55:00Z"/>
        </w:rPr>
      </w:pPr>
      <w:ins w:id="29079" w:author="家榮 張" w:date="2021-05-18T09:55:00Z">
        <w:r>
          <w:br w:type="page"/>
        </w:r>
      </w:ins>
    </w:p>
    <w:p w14:paraId="55D301A9" w14:textId="4FEB83C8" w:rsidR="001A37C9" w:rsidRDefault="001A37C9" w:rsidP="001A37C9">
      <w:pPr>
        <w:pStyle w:val="3"/>
        <w:numPr>
          <w:ilvl w:val="2"/>
          <w:numId w:val="54"/>
        </w:numPr>
        <w:rPr>
          <w:ins w:id="29080" w:author="Fegie" w:date="2021-04-28T19:24:00Z"/>
        </w:rPr>
      </w:pPr>
      <w:ins w:id="29081" w:author="Fegie" w:date="2021-04-28T19:23:00Z">
        <w:r>
          <w:rPr>
            <w:rFonts w:hint="eastAsia"/>
          </w:rPr>
          <w:t xml:space="preserve">L1907 </w:t>
        </w:r>
      </w:ins>
      <w:ins w:id="29082" w:author="Fegie" w:date="2021-04-29T10:44:00Z">
        <w:r w:rsidR="00C1400F">
          <w:rPr>
            <w:rFonts w:hint="eastAsia"/>
          </w:rPr>
          <w:t xml:space="preserve"> </w:t>
        </w:r>
      </w:ins>
      <w:ins w:id="29083" w:author="Fegie" w:date="2021-04-28T19:23:00Z">
        <w:r>
          <w:rPr>
            <w:rFonts w:hint="eastAsia"/>
          </w:rPr>
          <w:t>公司戶財務狀況明細資料查詢</w:t>
        </w:r>
      </w:ins>
      <w:r w:rsidR="000F5B6C">
        <w:rPr>
          <w:rFonts w:hint="eastAsia"/>
        </w:rPr>
        <w:t xml:space="preserve"> </w:t>
      </w:r>
      <w:ins w:id="29084" w:author="Fegie" w:date="2021-05-05T16:25:00Z">
        <w:r w:rsidR="00C817AE">
          <w:rPr>
            <w:rFonts w:hAnsi="標楷體" w:hint="eastAsia"/>
          </w:rPr>
          <w:t>***</w:t>
        </w:r>
      </w:ins>
    </w:p>
    <w:p w14:paraId="4C7681A7" w14:textId="77777777" w:rsidR="001A37C9" w:rsidRPr="00AF1A82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9085" w:author="Fegie" w:date="2021-04-28T19:24:00Z"/>
          <w:lang w:eastAsia="x-none"/>
        </w:rPr>
      </w:pPr>
      <w:ins w:id="29086" w:author="Fegie" w:date="2021-04-28T19:24:00Z">
        <w:r>
          <w:rPr>
            <w:rFonts w:hint="eastAsia"/>
          </w:rPr>
          <w:t xml:space="preserve">  </w:t>
        </w:r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A37C9" w:rsidRPr="00AF1A82" w14:paraId="31BC6122" w14:textId="77777777" w:rsidTr="00C1400F">
        <w:trPr>
          <w:trHeight w:val="277"/>
          <w:ins w:id="29087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58C239" w14:textId="77777777" w:rsidR="001A37C9" w:rsidRPr="00AF1A82" w:rsidRDefault="001A37C9" w:rsidP="00C1400F">
            <w:pPr>
              <w:rPr>
                <w:ins w:id="29088" w:author="Fegie" w:date="2021-04-28T19:24:00Z"/>
                <w:rFonts w:ascii="標楷體" w:eastAsia="標楷體" w:hAnsi="標楷體"/>
                <w:lang w:eastAsia="x-none"/>
              </w:rPr>
            </w:pPr>
            <w:ins w:id="29089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200DC0" w14:textId="2AD8ACCF" w:rsidR="001A37C9" w:rsidRPr="00AF1A82" w:rsidRDefault="000505BF" w:rsidP="00C1400F">
            <w:pPr>
              <w:rPr>
                <w:ins w:id="29090" w:author="Fegie" w:date="2021-04-28T19:24:00Z"/>
                <w:rFonts w:ascii="標楷體" w:eastAsia="標楷體" w:hAnsi="標楷體"/>
                <w:lang w:eastAsia="x-none"/>
              </w:rPr>
            </w:pPr>
            <w:ins w:id="29091" w:author="Fegie" w:date="2021-05-01T18:35:00Z">
              <w:r>
                <w:rPr>
                  <w:rFonts w:ascii="標楷體" w:eastAsia="標楷體" w:hAnsi="標楷體" w:hint="eastAsia"/>
                </w:rPr>
                <w:t>公司戶財務狀況明細資料查詢</w:t>
              </w:r>
            </w:ins>
          </w:p>
        </w:tc>
      </w:tr>
      <w:tr w:rsidR="001A37C9" w:rsidRPr="00AF1A82" w14:paraId="0481A5AB" w14:textId="77777777" w:rsidTr="00C1400F">
        <w:trPr>
          <w:trHeight w:val="277"/>
          <w:ins w:id="29092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E71BC9" w14:textId="77777777" w:rsidR="001A37C9" w:rsidRPr="00AF1A82" w:rsidRDefault="001A37C9" w:rsidP="00C1400F">
            <w:pPr>
              <w:rPr>
                <w:ins w:id="29093" w:author="Fegie" w:date="2021-04-28T19:24:00Z"/>
                <w:rFonts w:ascii="標楷體" w:eastAsia="標楷體" w:hAnsi="標楷體"/>
                <w:lang w:eastAsia="x-none"/>
              </w:rPr>
            </w:pPr>
            <w:ins w:id="29094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21BDF9" w14:textId="18200B18" w:rsidR="001A37C9" w:rsidRPr="00AF1A82" w:rsidRDefault="001A37C9" w:rsidP="00C1400F">
            <w:pPr>
              <w:rPr>
                <w:ins w:id="29095" w:author="Fegie" w:date="2021-04-28T19:24:00Z"/>
                <w:rFonts w:ascii="標楷體" w:eastAsia="標楷體" w:hAnsi="標楷體"/>
                <w:lang w:eastAsia="x-none"/>
              </w:rPr>
            </w:pPr>
            <w:ins w:id="29096" w:author="Fegie" w:date="2021-04-28T19:24:00Z">
              <w:r>
                <w:rPr>
                  <w:rFonts w:ascii="標楷體" w:eastAsia="標楷體" w:hAnsi="標楷體" w:hint="eastAsia"/>
                </w:rPr>
                <w:t>查詢或異動</w:t>
              </w:r>
            </w:ins>
            <w:ins w:id="29097" w:author="Fegie" w:date="2021-05-01T18:35:00Z">
              <w:r w:rsidR="000505BF">
                <w:rPr>
                  <w:rFonts w:ascii="標楷體" w:eastAsia="標楷體" w:hAnsi="標楷體" w:hint="eastAsia"/>
                </w:rPr>
                <w:t>公司戶財務</w:t>
              </w:r>
            </w:ins>
            <w:ins w:id="29098" w:author="Fegie" w:date="2021-04-28T19:24:00Z">
              <w:r>
                <w:rPr>
                  <w:rFonts w:ascii="標楷體" w:eastAsia="標楷體" w:hAnsi="標楷體" w:hint="eastAsia"/>
                </w:rPr>
                <w:t>資料時</w:t>
              </w:r>
            </w:ins>
          </w:p>
        </w:tc>
      </w:tr>
      <w:tr w:rsidR="001A37C9" w:rsidRPr="00AF1A82" w14:paraId="0A837858" w14:textId="77777777" w:rsidTr="00C1400F">
        <w:trPr>
          <w:trHeight w:val="773"/>
          <w:ins w:id="29099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BD4B0A" w14:textId="77777777" w:rsidR="001A37C9" w:rsidRPr="00AF1A82" w:rsidRDefault="001A37C9" w:rsidP="00C1400F">
            <w:pPr>
              <w:rPr>
                <w:ins w:id="29100" w:author="Fegie" w:date="2021-04-28T19:24:00Z"/>
                <w:rFonts w:ascii="標楷體" w:eastAsia="標楷體" w:hAnsi="標楷體"/>
                <w:lang w:eastAsia="x-none"/>
              </w:rPr>
            </w:pPr>
            <w:ins w:id="29101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F4A823" w14:textId="78CE66E4" w:rsidR="001A37C9" w:rsidRPr="000505BF" w:rsidRDefault="005F2ED3" w:rsidP="00C1400F">
            <w:pPr>
              <w:rPr>
                <w:ins w:id="29102" w:author="Fegie" w:date="2021-04-28T19:24:00Z"/>
                <w:rFonts w:ascii="標楷體" w:eastAsia="標楷體" w:hAnsi="標楷體"/>
                <w:color w:val="FF0000"/>
                <w:rPrChange w:id="29103" w:author="Fegie" w:date="2021-05-01T18:35:00Z">
                  <w:rPr>
                    <w:ins w:id="29104" w:author="Fegie" w:date="2021-04-28T19:24:00Z"/>
                    <w:rFonts w:ascii="標楷體" w:eastAsia="標楷體" w:hAnsi="標楷體"/>
                  </w:rPr>
                </w:rPrChange>
              </w:rPr>
            </w:pPr>
            <w:ins w:id="29105" w:author="st1" w:date="2021-05-06T10:5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9106" w:author="st1" w:date="2021-05-06T10:52:00Z">
              <w:r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  <w:ins w:id="29107" w:author="Fegie" w:date="2021-04-28T19:24:00Z">
              <w:del w:id="29108" w:author="st1" w:date="2021-05-06T10:52:00Z">
                <w:r w:rsidR="001A37C9" w:rsidRPr="000505BF" w:rsidDel="005F2ED3">
                  <w:rPr>
                    <w:rFonts w:ascii="標楷體" w:eastAsia="標楷體" w:hAnsi="標楷體" w:hint="eastAsia"/>
                    <w:color w:val="FF0000"/>
                    <w:rPrChange w:id="29109" w:author="Fegie" w:date="2021-05-01T18:35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參考流程</w:delText>
                </w:r>
              </w:del>
            </w:ins>
          </w:p>
          <w:p w14:paraId="38E2F09A" w14:textId="65168ADA" w:rsidR="001A37C9" w:rsidRPr="00404034" w:rsidRDefault="005F2ED3" w:rsidP="00C1400F">
            <w:pPr>
              <w:rPr>
                <w:ins w:id="29110" w:author="Fegie" w:date="2021-04-28T19:24:00Z"/>
                <w:rFonts w:ascii="標楷體" w:eastAsia="標楷體" w:hAnsi="標楷體"/>
              </w:rPr>
            </w:pPr>
            <w:ins w:id="29111" w:author="st1" w:date="2021-05-06T10:53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29112" w:author="Fegie" w:date="2021-04-28T19:24:00Z">
              <w:del w:id="29113" w:author="st1" w:date="2021-05-06T10:53:00Z">
                <w:r w:rsidR="001A37C9" w:rsidDel="005F2ED3">
                  <w:rPr>
                    <w:rFonts w:ascii="標楷體" w:eastAsia="標楷體" w:hAnsi="標楷體" w:hint="eastAsia"/>
                  </w:rPr>
                  <w:delText>1.</w:delText>
                </w:r>
                <w:r w:rsidR="001A37C9" w:rsidRPr="00404034" w:rsidDel="005F2ED3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  <w:r w:rsidR="001A37C9">
                <w:rPr>
                  <w:rFonts w:ascii="標楷體" w:eastAsia="標楷體" w:hAnsi="標楷體" w:hint="eastAsia"/>
                </w:rPr>
                <w:t>查</w:t>
              </w:r>
              <w:r w:rsidR="001A37C9" w:rsidRPr="00404034">
                <w:rPr>
                  <w:rFonts w:ascii="標楷體" w:eastAsia="標楷體" w:hAnsi="標楷體" w:hint="eastAsia"/>
                </w:rPr>
                <w:t>詢</w:t>
              </w:r>
            </w:ins>
            <w:ins w:id="29114" w:author="Fegie" w:date="2021-05-01T18:38:00Z">
              <w:r w:rsidR="000505BF">
                <w:rPr>
                  <w:rFonts w:ascii="標楷體" w:eastAsia="標楷體" w:hAnsi="標楷體" w:hint="eastAsia"/>
                </w:rPr>
                <w:t>公司戶財務狀況</w:t>
              </w:r>
            </w:ins>
            <w:ins w:id="29115" w:author="Fegie" w:date="2021-04-28T19:24:00Z">
              <w:r w:rsidR="001A37C9" w:rsidRPr="00404034">
                <w:rPr>
                  <w:rFonts w:ascii="標楷體" w:eastAsia="標楷體" w:hAnsi="標楷體" w:hint="eastAsia"/>
                </w:rPr>
                <w:t>檔</w:t>
              </w:r>
              <w:r w:rsidR="001A37C9">
                <w:rPr>
                  <w:rFonts w:ascii="標楷體" w:eastAsia="標楷體" w:hAnsi="標楷體" w:hint="eastAsia"/>
                </w:rPr>
                <w:t>(</w:t>
              </w:r>
            </w:ins>
            <w:ins w:id="29116" w:author="Fegie" w:date="2021-05-01T18:38:00Z">
              <w:r w:rsidR="000505BF">
                <w:rPr>
                  <w:rFonts w:ascii="標楷體" w:eastAsia="標楷體" w:hAnsi="標楷體"/>
                </w:rPr>
                <w:t>CustFin</w:t>
              </w:r>
            </w:ins>
            <w:ins w:id="29117" w:author="Fegie" w:date="2021-04-28T19:24:00Z">
              <w:r w:rsidR="001A37C9">
                <w:rPr>
                  <w:rFonts w:ascii="標楷體" w:eastAsia="標楷體" w:hAnsi="標楷體" w:hint="eastAsia"/>
                </w:rPr>
                <w:t>)</w:t>
              </w:r>
            </w:ins>
          </w:p>
          <w:p w14:paraId="75350C06" w14:textId="1AC880C3" w:rsidR="001A37C9" w:rsidRDefault="005F2ED3" w:rsidP="00C1400F">
            <w:pPr>
              <w:rPr>
                <w:ins w:id="29118" w:author="Fegie" w:date="2021-04-28T19:24:00Z"/>
                <w:rFonts w:ascii="標楷體" w:eastAsia="標楷體" w:hAnsi="標楷體"/>
                <w:lang w:eastAsia="zh-HK"/>
              </w:rPr>
            </w:pPr>
            <w:ins w:id="29119" w:author="st1" w:date="2021-05-06T10:53:00Z">
              <w:r>
                <w:rPr>
                  <w:rFonts w:ascii="標楷體" w:eastAsia="標楷體" w:hAnsi="標楷體" w:hint="eastAsia"/>
                </w:rPr>
                <w:t>3.</w:t>
              </w:r>
            </w:ins>
            <w:ins w:id="29120" w:author="Fegie" w:date="2021-04-28T19:24:00Z">
              <w:del w:id="29121" w:author="st1" w:date="2021-05-06T10:53:00Z">
                <w:r w:rsidR="001A37C9" w:rsidDel="005F2ED3">
                  <w:rPr>
                    <w:rFonts w:ascii="標楷體" w:eastAsia="標楷體" w:hAnsi="標楷體" w:hint="eastAsia"/>
                  </w:rPr>
                  <w:delText xml:space="preserve">2. </w:delText>
                </w:r>
              </w:del>
              <w:r w:rsidR="001A37C9"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 w:rsidR="001A37C9">
                <w:rPr>
                  <w:rFonts w:ascii="標楷體" w:eastAsia="標楷體" w:hAnsi="標楷體" w:hint="eastAsia"/>
                </w:rPr>
                <w:t>,</w:t>
              </w:r>
              <w:r w:rsidR="001A37C9"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7900FE37" w14:textId="77777777" w:rsidR="000505BF" w:rsidRDefault="001A37C9" w:rsidP="000505BF">
            <w:pPr>
              <w:rPr>
                <w:ins w:id="29122" w:author="Fegie" w:date="2021-05-01T18:40:00Z"/>
                <w:rFonts w:ascii="標楷體" w:eastAsia="標楷體" w:hAnsi="標楷體"/>
              </w:rPr>
            </w:pPr>
            <w:ins w:id="29123" w:author="Fegie" w:date="2021-04-28T19:24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  <w:ins w:id="29124" w:author="Fegie" w:date="2021-05-01T18:40:00Z">
              <w:r w:rsidR="000505BF">
                <w:rPr>
                  <w:rFonts w:ascii="標楷體" w:eastAsia="標楷體" w:hAnsi="標楷體" w:hint="eastAsia"/>
                </w:rPr>
                <w:t xml:space="preserve"> </w:t>
              </w:r>
              <w:r w:rsidR="000505BF">
                <w:rPr>
                  <w:rFonts w:ascii="標楷體" w:eastAsia="標楷體" w:hAnsi="標楷體"/>
                </w:rPr>
                <w:t>(1).</w:t>
              </w:r>
              <w:r w:rsidR="000505BF">
                <w:rPr>
                  <w:rFonts w:ascii="標楷體" w:eastAsia="標楷體" w:hAnsi="標楷體" w:hint="eastAsia"/>
                </w:rPr>
                <w:t>客戶識別碼(</w:t>
              </w:r>
              <w:r w:rsidR="000505BF">
                <w:rPr>
                  <w:rFonts w:ascii="標楷體" w:eastAsia="標楷體" w:hAnsi="標楷體"/>
                </w:rPr>
                <w:t>CustUKey</w:t>
              </w:r>
              <w:r w:rsidR="000505BF">
                <w:rPr>
                  <w:rFonts w:ascii="標楷體" w:eastAsia="標楷體" w:hAnsi="標楷體" w:hint="eastAsia"/>
                </w:rPr>
                <w:t>)</w:t>
              </w:r>
              <w:r w:rsidR="000505BF">
                <w:rPr>
                  <w:rFonts w:ascii="標楷體" w:eastAsia="標楷體" w:hAnsi="標楷體"/>
                </w:rPr>
                <w:t xml:space="preserve"> = </w:t>
              </w:r>
              <w:r w:rsidR="000505BF">
                <w:rPr>
                  <w:rFonts w:ascii="標楷體" w:eastAsia="標楷體" w:hAnsi="標楷體" w:hint="eastAsia"/>
                </w:rPr>
                <w:t>輸入條件「統一編號」</w:t>
              </w:r>
            </w:ins>
          </w:p>
          <w:p w14:paraId="0F1B3858" w14:textId="4D2F8174" w:rsidR="001A37C9" w:rsidRDefault="000505BF" w:rsidP="00C1400F">
            <w:pPr>
              <w:rPr>
                <w:ins w:id="29125" w:author="Fegie" w:date="2021-05-01T19:00:00Z"/>
                <w:rFonts w:ascii="標楷體" w:eastAsia="標楷體" w:hAnsi="標楷體"/>
              </w:rPr>
            </w:pPr>
            <w:ins w:id="29126" w:author="Fegie" w:date="2021-05-01T18:4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    </w:t>
              </w:r>
              <w:r>
                <w:rPr>
                  <w:rFonts w:ascii="標楷體" w:eastAsia="標楷體" w:hAnsi="標楷體" w:hint="eastAsia"/>
                </w:rPr>
                <w:t>之客戶識別碼(</w:t>
              </w:r>
              <w:r>
                <w:rPr>
                  <w:rFonts w:ascii="標楷體" w:eastAsia="標楷體" w:hAnsi="標楷體"/>
                </w:rPr>
                <w:t>CustMain.CustUKey)</w:t>
              </w:r>
            </w:ins>
          </w:p>
          <w:p w14:paraId="447B4C40" w14:textId="53949085" w:rsidR="008507C3" w:rsidRDefault="008507C3" w:rsidP="008507C3">
            <w:pPr>
              <w:rPr>
                <w:ins w:id="29127" w:author="Fegie" w:date="2021-05-01T19:00:00Z"/>
                <w:rFonts w:ascii="標楷體" w:eastAsia="標楷體" w:hAnsi="標楷體"/>
              </w:rPr>
            </w:pPr>
            <w:ins w:id="29128" w:author="Fegie" w:date="2021-05-01T19:0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</w:t>
              </w:r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>(2).</w:t>
              </w:r>
              <w:r>
                <w:rPr>
                  <w:rFonts w:ascii="標楷體" w:eastAsia="標楷體" w:hAnsi="標楷體" w:hint="eastAsia"/>
                </w:rPr>
                <w:t>客戶識別碼(</w:t>
              </w:r>
              <w:r>
                <w:rPr>
                  <w:rFonts w:ascii="標楷體" w:eastAsia="標楷體" w:hAnsi="標楷體"/>
                </w:rPr>
                <w:t>CustUKey</w:t>
              </w:r>
              <w:r>
                <w:rPr>
                  <w:rFonts w:ascii="標楷體" w:eastAsia="標楷體" w:hAnsi="標楷體" w:hint="eastAsia"/>
                </w:rPr>
                <w:t>)</w:t>
              </w:r>
              <w:r>
                <w:rPr>
                  <w:rFonts w:ascii="標楷體" w:eastAsia="標楷體" w:hAnsi="標楷體"/>
                </w:rPr>
                <w:t xml:space="preserve"> = </w:t>
              </w:r>
              <w:r>
                <w:rPr>
                  <w:rFonts w:ascii="標楷體" w:eastAsia="標楷體" w:hAnsi="標楷體" w:hint="eastAsia"/>
                </w:rPr>
                <w:t>輸入條件「公司名稱」</w:t>
              </w:r>
            </w:ins>
          </w:p>
          <w:p w14:paraId="328620C6" w14:textId="2B8A57DC" w:rsidR="008507C3" w:rsidRDefault="008507C3" w:rsidP="00C1400F">
            <w:pPr>
              <w:rPr>
                <w:ins w:id="29129" w:author="Fegie" w:date="2021-04-28T19:24:00Z"/>
                <w:rFonts w:ascii="標楷體" w:eastAsia="標楷體" w:hAnsi="標楷體"/>
              </w:rPr>
            </w:pPr>
            <w:ins w:id="29130" w:author="Fegie" w:date="2021-05-01T19:0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    </w:t>
              </w:r>
              <w:r>
                <w:rPr>
                  <w:rFonts w:ascii="標楷體" w:eastAsia="標楷體" w:hAnsi="標楷體" w:hint="eastAsia"/>
                </w:rPr>
                <w:t>之客戶識別碼(</w:t>
              </w:r>
              <w:r>
                <w:rPr>
                  <w:rFonts w:ascii="標楷體" w:eastAsia="標楷體" w:hAnsi="標楷體"/>
                </w:rPr>
                <w:t>CustMain.CustUKey)</w:t>
              </w:r>
            </w:ins>
          </w:p>
          <w:p w14:paraId="224D4CAE" w14:textId="79527A93" w:rsidR="001A37C9" w:rsidRPr="00BA4B70" w:rsidRDefault="005F2ED3" w:rsidP="00C1400F">
            <w:pPr>
              <w:rPr>
                <w:ins w:id="29131" w:author="Fegie" w:date="2021-04-28T19:24:00Z"/>
                <w:rFonts w:ascii="標楷體" w:eastAsia="標楷體" w:hAnsi="標楷體"/>
              </w:rPr>
            </w:pPr>
            <w:ins w:id="29132" w:author="st1" w:date="2021-05-06T10:53:00Z">
              <w:r>
                <w:rPr>
                  <w:rFonts w:ascii="標楷體" w:eastAsia="標楷體" w:hAnsi="標楷體" w:hint="eastAsia"/>
                </w:rPr>
                <w:t>4.</w:t>
              </w:r>
            </w:ins>
            <w:ins w:id="29133" w:author="Fegie" w:date="2021-04-28T19:24:00Z">
              <w:del w:id="29134" w:author="st1" w:date="2021-05-06T10:53:00Z">
                <w:r w:rsidR="001A37C9" w:rsidDel="005F2ED3">
                  <w:rPr>
                    <w:rFonts w:ascii="標楷體" w:eastAsia="標楷體" w:hAnsi="標楷體" w:hint="eastAsia"/>
                  </w:rPr>
                  <w:delText>3.</w:delText>
                </w:r>
                <w:r w:rsidR="001A37C9" w:rsidDel="005F2ED3">
                  <w:rPr>
                    <w:rFonts w:ascii="標楷體" w:eastAsia="標楷體" w:hAnsi="標楷體"/>
                  </w:rPr>
                  <w:delText xml:space="preserve"> </w:delText>
                </w:r>
              </w:del>
              <w:r w:rsidR="001A37C9">
                <w:rPr>
                  <w:rFonts w:ascii="標楷體" w:eastAsia="標楷體" w:hAnsi="標楷體" w:hint="eastAsia"/>
                </w:rPr>
                <w:t>資料排序:查詢結果「</w:t>
              </w:r>
            </w:ins>
            <w:ins w:id="29135" w:author="Fegie" w:date="2021-05-01T18:36:00Z">
              <w:r w:rsidR="000505BF">
                <w:rPr>
                  <w:rFonts w:ascii="標楷體" w:eastAsia="標楷體" w:hAnsi="標楷體" w:hint="eastAsia"/>
                </w:rPr>
                <w:t>年度</w:t>
              </w:r>
            </w:ins>
            <w:ins w:id="29136" w:author="Fegie" w:date="2021-04-28T19:24:00Z">
              <w:r w:rsidR="001A37C9">
                <w:rPr>
                  <w:rFonts w:ascii="標楷體" w:eastAsia="標楷體" w:hAnsi="標楷體" w:hint="eastAsia"/>
                </w:rPr>
                <w:t>」由大至小排序</w:t>
              </w:r>
            </w:ins>
          </w:p>
        </w:tc>
      </w:tr>
      <w:tr w:rsidR="001A37C9" w:rsidRPr="00AF1A82" w14:paraId="000E33CB" w14:textId="77777777" w:rsidTr="00C1400F">
        <w:trPr>
          <w:trHeight w:val="321"/>
          <w:ins w:id="29137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AC863B" w14:textId="77777777" w:rsidR="001A37C9" w:rsidRPr="00AF1A82" w:rsidRDefault="001A37C9" w:rsidP="00C1400F">
            <w:pPr>
              <w:rPr>
                <w:ins w:id="29138" w:author="Fegie" w:date="2021-04-28T19:24:00Z"/>
                <w:rFonts w:ascii="標楷體" w:eastAsia="標楷體" w:hAnsi="標楷體"/>
                <w:lang w:eastAsia="x-none"/>
              </w:rPr>
            </w:pPr>
            <w:ins w:id="29139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A68377" w14:textId="77777777" w:rsidR="001A37C9" w:rsidRPr="00AF1A82" w:rsidRDefault="001A37C9" w:rsidP="00C1400F">
            <w:pPr>
              <w:rPr>
                <w:ins w:id="29140" w:author="Fegie" w:date="2021-04-28T19:24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714C461C" w14:textId="77777777" w:rsidTr="00C1400F">
        <w:trPr>
          <w:trHeight w:val="1311"/>
          <w:ins w:id="29141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E591C4" w14:textId="77777777" w:rsidR="001A37C9" w:rsidRPr="00AF1A82" w:rsidRDefault="001A37C9" w:rsidP="00C1400F">
            <w:pPr>
              <w:rPr>
                <w:ins w:id="29142" w:author="Fegie" w:date="2021-04-28T19:24:00Z"/>
                <w:rFonts w:ascii="標楷體" w:eastAsia="標楷體" w:hAnsi="標楷體"/>
                <w:lang w:eastAsia="x-none"/>
              </w:rPr>
            </w:pPr>
            <w:ins w:id="29143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15EDAF" w14:textId="77777777" w:rsidR="001A37C9" w:rsidRPr="00AF1A82" w:rsidRDefault="001A37C9" w:rsidP="00C1400F">
            <w:pPr>
              <w:rPr>
                <w:ins w:id="29144" w:author="Fegie" w:date="2021-04-28T19:24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6A8A12DE" w14:textId="77777777" w:rsidTr="00C1400F">
        <w:trPr>
          <w:trHeight w:val="278"/>
          <w:ins w:id="29145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2AA3F9" w14:textId="77777777" w:rsidR="001A37C9" w:rsidRPr="00AF1A82" w:rsidRDefault="001A37C9" w:rsidP="00C1400F">
            <w:pPr>
              <w:rPr>
                <w:ins w:id="29146" w:author="Fegie" w:date="2021-04-28T19:24:00Z"/>
                <w:rFonts w:ascii="標楷體" w:eastAsia="標楷體" w:hAnsi="標楷體"/>
                <w:lang w:eastAsia="x-none"/>
              </w:rPr>
            </w:pPr>
            <w:ins w:id="29147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E14E69" w14:textId="77777777" w:rsidR="001A37C9" w:rsidRPr="00AF1A82" w:rsidRDefault="001A37C9" w:rsidP="00C1400F">
            <w:pPr>
              <w:rPr>
                <w:ins w:id="29148" w:author="Fegie" w:date="2021-04-28T19:24:00Z"/>
                <w:rFonts w:ascii="標楷體" w:eastAsia="標楷體" w:hAnsi="標楷體"/>
                <w:lang w:eastAsia="x-none"/>
              </w:rPr>
            </w:pPr>
            <w:ins w:id="29149" w:author="Fegie" w:date="2021-04-28T19:24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1A37C9" w:rsidRPr="00AF1A82" w14:paraId="0833248B" w14:textId="77777777" w:rsidTr="00C1400F">
        <w:trPr>
          <w:trHeight w:val="358"/>
          <w:ins w:id="29150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02D13F" w14:textId="77777777" w:rsidR="001A37C9" w:rsidRPr="00AF1A82" w:rsidRDefault="001A37C9" w:rsidP="00C1400F">
            <w:pPr>
              <w:rPr>
                <w:ins w:id="29151" w:author="Fegie" w:date="2021-04-28T19:24:00Z"/>
                <w:rFonts w:ascii="標楷體" w:eastAsia="標楷體" w:hAnsi="標楷體"/>
                <w:lang w:eastAsia="x-none"/>
              </w:rPr>
            </w:pPr>
            <w:ins w:id="29152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224EBA" w14:textId="77777777" w:rsidR="001A37C9" w:rsidRPr="00AF1A82" w:rsidRDefault="001A37C9" w:rsidP="00C1400F">
            <w:pPr>
              <w:rPr>
                <w:ins w:id="29153" w:author="Fegie" w:date="2021-04-28T19:24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24D1E9D5" w14:textId="77777777" w:rsidTr="00C1400F">
        <w:trPr>
          <w:trHeight w:val="278"/>
          <w:ins w:id="29154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D9C59" w14:textId="77777777" w:rsidR="001A37C9" w:rsidRPr="00AF1A82" w:rsidRDefault="001A37C9" w:rsidP="00C1400F">
            <w:pPr>
              <w:rPr>
                <w:ins w:id="29155" w:author="Fegie" w:date="2021-04-28T19:24:00Z"/>
                <w:rFonts w:ascii="標楷體" w:eastAsia="標楷體" w:hAnsi="標楷體"/>
                <w:lang w:eastAsia="x-none"/>
              </w:rPr>
            </w:pPr>
            <w:ins w:id="29156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33D07B" w14:textId="77777777" w:rsidR="001A37C9" w:rsidRPr="00AF1A82" w:rsidRDefault="001A37C9" w:rsidP="00C1400F">
            <w:pPr>
              <w:rPr>
                <w:ins w:id="29157" w:author="Fegie" w:date="2021-04-28T19:24:00Z"/>
                <w:rFonts w:ascii="標楷體" w:eastAsia="標楷體" w:hAnsi="標楷體"/>
                <w:lang w:eastAsia="x-none"/>
              </w:rPr>
            </w:pPr>
          </w:p>
        </w:tc>
      </w:tr>
    </w:tbl>
    <w:p w14:paraId="240460A1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29158" w:author="Fegie" w:date="2021-04-28T19:24:00Z"/>
        </w:rPr>
      </w:pPr>
    </w:p>
    <w:p w14:paraId="56FBC891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9159" w:author="Fegie" w:date="2021-04-28T19:24:00Z"/>
        </w:rPr>
      </w:pPr>
      <w:ins w:id="29160" w:author="Fegie" w:date="2021-04-28T19:24:00Z">
        <w:r>
          <w:rPr>
            <w:rFonts w:hint="eastAsia"/>
          </w:rP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A37C9" w14:paraId="2A61F6D4" w14:textId="77777777" w:rsidTr="007C070B">
        <w:trPr>
          <w:ins w:id="29161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4A58D7" w14:textId="77777777" w:rsidR="001A37C9" w:rsidRDefault="001A37C9" w:rsidP="00C1400F">
            <w:pPr>
              <w:jc w:val="center"/>
              <w:rPr>
                <w:ins w:id="29162" w:author="Fegie" w:date="2021-04-28T19:24:00Z"/>
                <w:rFonts w:ascii="標楷體" w:eastAsia="標楷體" w:hAnsi="標楷體"/>
              </w:rPr>
            </w:pPr>
            <w:ins w:id="29163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3EF4BE" w14:textId="77777777" w:rsidR="001A37C9" w:rsidRDefault="001A37C9" w:rsidP="00C1400F">
            <w:pPr>
              <w:jc w:val="center"/>
              <w:rPr>
                <w:ins w:id="29164" w:author="Fegie" w:date="2021-04-28T19:24:00Z"/>
                <w:rFonts w:ascii="標楷體" w:eastAsia="標楷體" w:hAnsi="標楷體"/>
              </w:rPr>
            </w:pPr>
            <w:ins w:id="29165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3FDF30" w14:textId="77777777" w:rsidR="001A37C9" w:rsidRDefault="001A37C9" w:rsidP="00C1400F">
            <w:pPr>
              <w:jc w:val="center"/>
              <w:rPr>
                <w:ins w:id="29166" w:author="Fegie" w:date="2021-04-28T19:24:00Z"/>
                <w:rFonts w:ascii="標楷體" w:eastAsia="標楷體" w:hAnsi="標楷體"/>
              </w:rPr>
            </w:pPr>
            <w:ins w:id="29167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1A37C9" w14:paraId="1C5D636B" w14:textId="77777777" w:rsidTr="00C1400F">
        <w:trPr>
          <w:ins w:id="29168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6EAF3" w14:textId="77777777" w:rsidR="001A37C9" w:rsidRDefault="001A37C9" w:rsidP="00C1400F">
            <w:pPr>
              <w:jc w:val="center"/>
              <w:rPr>
                <w:ins w:id="29169" w:author="Fegie" w:date="2021-04-28T19:24:00Z"/>
                <w:rFonts w:ascii="標楷體" w:eastAsia="標楷體" w:hAnsi="標楷體"/>
              </w:rPr>
            </w:pPr>
            <w:ins w:id="29170" w:author="Fegie" w:date="2021-04-28T19:2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02E24" w14:textId="45027185" w:rsidR="001A37C9" w:rsidRDefault="000505BF" w:rsidP="00C1400F">
            <w:pPr>
              <w:rPr>
                <w:ins w:id="29171" w:author="Fegie" w:date="2021-04-28T19:24:00Z"/>
                <w:rFonts w:ascii="標楷體" w:eastAsia="標楷體" w:hAnsi="標楷體"/>
              </w:rPr>
            </w:pPr>
            <w:ins w:id="29172" w:author="Fegie" w:date="2021-05-01T18:42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stFin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6E7F5" w14:textId="1E3C5B85" w:rsidR="001A37C9" w:rsidRDefault="00F763B7" w:rsidP="00C1400F">
            <w:pPr>
              <w:rPr>
                <w:ins w:id="29173" w:author="Fegie" w:date="2021-04-28T19:24:00Z"/>
                <w:rFonts w:ascii="標楷體" w:eastAsia="標楷體" w:hAnsi="標楷體"/>
              </w:rPr>
            </w:pPr>
            <w:ins w:id="29174" w:author="Fegie" w:date="2021-05-01T22:25:00Z">
              <w:r>
                <w:rPr>
                  <w:rFonts w:ascii="標楷體" w:eastAsia="標楷體" w:hAnsi="標楷體" w:hint="eastAsia"/>
                </w:rPr>
                <w:t>公司戶財務狀況</w:t>
              </w:r>
              <w:r w:rsidRPr="00404034">
                <w:rPr>
                  <w:rFonts w:ascii="標楷體" w:eastAsia="標楷體" w:hAnsi="標楷體" w:hint="eastAsia"/>
                </w:rPr>
                <w:t>檔</w:t>
              </w:r>
            </w:ins>
          </w:p>
        </w:tc>
      </w:tr>
      <w:tr w:rsidR="001A37C9" w14:paraId="1BA80FC0" w14:textId="77777777" w:rsidTr="00C1400F">
        <w:trPr>
          <w:ins w:id="29175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C94D" w14:textId="77777777" w:rsidR="001A37C9" w:rsidRDefault="001A37C9" w:rsidP="00C1400F">
            <w:pPr>
              <w:jc w:val="center"/>
              <w:rPr>
                <w:ins w:id="29176" w:author="Fegie" w:date="2021-04-28T19:24:00Z"/>
                <w:rFonts w:ascii="標楷體" w:eastAsia="標楷體" w:hAnsi="標楷體"/>
              </w:rPr>
            </w:pPr>
            <w:ins w:id="29177" w:author="Fegie" w:date="2021-04-28T19:2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6691C" w14:textId="13751D84" w:rsidR="001A37C9" w:rsidRDefault="000505BF" w:rsidP="00C1400F">
            <w:pPr>
              <w:rPr>
                <w:ins w:id="29178" w:author="Fegie" w:date="2021-04-28T19:24:00Z"/>
                <w:rFonts w:ascii="標楷體" w:eastAsia="標楷體" w:hAnsi="標楷體"/>
              </w:rPr>
            </w:pPr>
            <w:ins w:id="29179" w:author="Fegie" w:date="2021-05-01T18:42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44B7" w14:textId="098F5ABE" w:rsidR="001A37C9" w:rsidRDefault="00F763B7" w:rsidP="00C1400F">
            <w:pPr>
              <w:rPr>
                <w:ins w:id="29180" w:author="Fegie" w:date="2021-04-28T19:24:00Z"/>
                <w:rFonts w:ascii="標楷體" w:eastAsia="標楷體" w:hAnsi="標楷體"/>
                <w:lang w:eastAsia="zh-HK"/>
              </w:rPr>
            </w:pPr>
            <w:ins w:id="29181" w:author="Fegie" w:date="2021-05-01T22:26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  <w:tr w:rsidR="001A37C9" w14:paraId="053EC91A" w14:textId="77777777" w:rsidTr="00C1400F">
        <w:trPr>
          <w:ins w:id="29182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8188" w14:textId="77777777" w:rsidR="001A37C9" w:rsidRDefault="001A37C9" w:rsidP="00C1400F">
            <w:pPr>
              <w:jc w:val="center"/>
              <w:rPr>
                <w:ins w:id="29183" w:author="Fegie" w:date="2021-04-28T19:24:00Z"/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C0957" w14:textId="77777777" w:rsidR="001A37C9" w:rsidRDefault="001A37C9" w:rsidP="00C1400F">
            <w:pPr>
              <w:rPr>
                <w:ins w:id="29184" w:author="Fegie" w:date="2021-04-28T19:24:00Z"/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EF44C" w14:textId="77777777" w:rsidR="001A37C9" w:rsidRDefault="001A37C9" w:rsidP="00C1400F">
            <w:pPr>
              <w:rPr>
                <w:ins w:id="29185" w:author="Fegie" w:date="2021-04-28T19:24:00Z"/>
                <w:rFonts w:ascii="標楷體" w:eastAsia="標楷體" w:hAnsi="標楷體"/>
              </w:rPr>
            </w:pPr>
          </w:p>
        </w:tc>
      </w:tr>
    </w:tbl>
    <w:p w14:paraId="54B5947B" w14:textId="77777777" w:rsidR="001A37C9" w:rsidRPr="00AF1A82" w:rsidRDefault="001A37C9" w:rsidP="001A37C9">
      <w:pPr>
        <w:rPr>
          <w:ins w:id="29186" w:author="Fegie" w:date="2021-04-28T19:24:00Z"/>
          <w:rFonts w:ascii="標楷體" w:eastAsia="標楷體" w:hAnsi="標楷體"/>
          <w:lang w:eastAsia="x-none"/>
        </w:rPr>
      </w:pPr>
    </w:p>
    <w:p w14:paraId="550E08B3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29187" w:author="Fegie" w:date="2021-04-28T19:24:00Z"/>
          <w:rFonts w:ascii="標楷體" w:eastAsia="標楷體" w:hAnsi="標楷體"/>
          <w:sz w:val="26"/>
          <w:szCs w:val="26"/>
          <w:lang w:eastAsia="x-none"/>
        </w:rPr>
      </w:pPr>
      <w:ins w:id="29188" w:author="Fegie" w:date="2021-04-28T19:24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UI畫面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7B0E37A8" w14:textId="4EEC1925" w:rsidR="001A37C9" w:rsidRPr="00AF1A82" w:rsidRDefault="008507C3" w:rsidP="001A37C9">
      <w:pPr>
        <w:rPr>
          <w:ins w:id="29189" w:author="Fegie" w:date="2021-04-28T19:24:00Z"/>
          <w:rFonts w:ascii="標楷體" w:eastAsia="標楷體" w:hAnsi="標楷體"/>
          <w:lang w:eastAsia="x-none"/>
        </w:rPr>
      </w:pPr>
      <w:ins w:id="29190" w:author="Fegie" w:date="2021-05-01T19:00:00Z">
        <w:r>
          <w:rPr>
            <w:noProof/>
          </w:rPr>
          <w:drawing>
            <wp:inline distT="0" distB="0" distL="0" distR="0" wp14:anchorId="528D890A" wp14:editId="37577F2A">
              <wp:extent cx="6479540" cy="1647825"/>
              <wp:effectExtent l="0" t="0" r="0" b="0"/>
              <wp:docPr id="47" name="圖片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6478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9191" w:author="Fegie" w:date="2021-04-28T19:24:00Z">
        <w:r w:rsidR="001A37C9" w:rsidDel="00305047">
          <w:rPr>
            <w:noProof/>
          </w:rPr>
          <w:t xml:space="preserve"> </w:t>
        </w:r>
      </w:ins>
    </w:p>
    <w:p w14:paraId="6B7A2FE0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9192" w:author="Fegie" w:date="2021-04-28T19:24:00Z"/>
        </w:rPr>
      </w:pPr>
      <w:ins w:id="29193" w:author="Fegie" w:date="2021-04-28T19:24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rPr>
            <w:rFonts w:hint="eastAsia"/>
          </w:rPr>
          <w:t>:</w:t>
        </w:r>
      </w:ins>
    </w:p>
    <w:p w14:paraId="498B8A5A" w14:textId="77777777" w:rsidR="001A37C9" w:rsidRDefault="001A37C9" w:rsidP="001A37C9">
      <w:pPr>
        <w:rPr>
          <w:ins w:id="29194" w:author="Fegie" w:date="2021-04-28T19:24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A37C9" w14:paraId="0A731495" w14:textId="77777777" w:rsidTr="007C070B">
        <w:trPr>
          <w:tblHeader/>
          <w:ins w:id="29195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4780C8" w14:textId="77777777" w:rsidR="001A37C9" w:rsidRDefault="001A37C9" w:rsidP="00C1400F">
            <w:pPr>
              <w:jc w:val="center"/>
              <w:rPr>
                <w:ins w:id="29196" w:author="Fegie" w:date="2021-04-28T19:24:00Z"/>
                <w:rFonts w:ascii="標楷體" w:eastAsia="標楷體" w:hAnsi="標楷體"/>
              </w:rPr>
            </w:pPr>
            <w:ins w:id="29197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42338" w14:textId="77777777" w:rsidR="001A37C9" w:rsidRDefault="001A37C9" w:rsidP="00C1400F">
            <w:pPr>
              <w:jc w:val="center"/>
              <w:rPr>
                <w:ins w:id="29198" w:author="Fegie" w:date="2021-04-28T19:24:00Z"/>
                <w:rFonts w:ascii="標楷體" w:eastAsia="標楷體" w:hAnsi="標楷體"/>
              </w:rPr>
            </w:pPr>
            <w:ins w:id="29199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67D569" w14:textId="77777777" w:rsidR="001A37C9" w:rsidRDefault="001A37C9" w:rsidP="00C1400F">
            <w:pPr>
              <w:jc w:val="center"/>
              <w:rPr>
                <w:ins w:id="29200" w:author="Fegie" w:date="2021-04-28T19:24:00Z"/>
                <w:rFonts w:ascii="標楷體" w:eastAsia="標楷體" w:hAnsi="標楷體"/>
              </w:rPr>
            </w:pPr>
            <w:ins w:id="29201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2B16F9" w14:paraId="213BA530" w14:textId="77777777" w:rsidTr="00C1400F">
        <w:trPr>
          <w:ins w:id="29202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96022" w14:textId="77777777" w:rsidR="001A37C9" w:rsidRPr="002B16F9" w:rsidRDefault="001A37C9" w:rsidP="00C1400F">
            <w:pPr>
              <w:jc w:val="center"/>
              <w:rPr>
                <w:ins w:id="29203" w:author="Fegie" w:date="2021-04-28T19:24:00Z"/>
                <w:rFonts w:ascii="標楷體" w:eastAsia="標楷體" w:hAnsi="標楷體"/>
                <w:lang w:eastAsia="zh-HK"/>
              </w:rPr>
            </w:pPr>
            <w:ins w:id="29204" w:author="Fegie" w:date="2021-04-28T19:24:00Z">
              <w:r w:rsidRPr="002B16F9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9E78C" w14:textId="77777777" w:rsidR="001A37C9" w:rsidRPr="002B16F9" w:rsidRDefault="001A37C9" w:rsidP="00C1400F">
            <w:pPr>
              <w:rPr>
                <w:ins w:id="29205" w:author="Fegie" w:date="2021-04-28T19:24:00Z"/>
                <w:rFonts w:ascii="標楷體" w:eastAsia="標楷體" w:hAnsi="標楷體"/>
                <w:lang w:eastAsia="zh-HK"/>
              </w:rPr>
            </w:pPr>
            <w:ins w:id="29206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4AE9D" w14:textId="77777777" w:rsidR="001A37C9" w:rsidRPr="002B16F9" w:rsidRDefault="001A37C9" w:rsidP="00C1400F">
            <w:pPr>
              <w:rPr>
                <w:ins w:id="29207" w:author="Fegie" w:date="2021-04-28T19:24:00Z"/>
                <w:rFonts w:ascii="標楷體" w:eastAsia="標楷體" w:hAnsi="標楷體"/>
                <w:lang w:eastAsia="zh-HK"/>
              </w:rPr>
            </w:pPr>
            <w:ins w:id="29208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1A37C9" w:rsidRPr="002B16F9" w14:paraId="79AF4B0C" w14:textId="77777777" w:rsidTr="00C1400F">
        <w:trPr>
          <w:ins w:id="29209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CE859" w14:textId="77777777" w:rsidR="001A37C9" w:rsidRPr="002B16F9" w:rsidRDefault="001A37C9" w:rsidP="00C1400F">
            <w:pPr>
              <w:jc w:val="center"/>
              <w:rPr>
                <w:ins w:id="29210" w:author="Fegie" w:date="2021-04-28T19:24:00Z"/>
                <w:rFonts w:ascii="標楷體" w:eastAsia="標楷體" w:hAnsi="標楷體"/>
              </w:rPr>
            </w:pPr>
            <w:ins w:id="29211" w:author="Fegie" w:date="2021-04-28T19:24:00Z">
              <w:r w:rsidRPr="002B16F9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A63DE" w14:textId="77777777" w:rsidR="001A37C9" w:rsidRPr="002B16F9" w:rsidRDefault="001A37C9" w:rsidP="00C1400F">
            <w:pPr>
              <w:rPr>
                <w:ins w:id="29212" w:author="Fegie" w:date="2021-04-28T19:24:00Z"/>
                <w:rFonts w:ascii="標楷體" w:eastAsia="標楷體" w:hAnsi="標楷體"/>
                <w:lang w:eastAsia="zh-HK"/>
              </w:rPr>
            </w:pPr>
            <w:ins w:id="29213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604B4" w14:textId="77777777" w:rsidR="001A37C9" w:rsidRPr="002B16F9" w:rsidRDefault="001A37C9" w:rsidP="00C1400F">
            <w:pPr>
              <w:rPr>
                <w:ins w:id="29214" w:author="Fegie" w:date="2021-04-28T19:24:00Z"/>
                <w:rFonts w:ascii="標楷體" w:eastAsia="標楷體" w:hAnsi="標楷體"/>
                <w:lang w:eastAsia="zh-HK"/>
              </w:rPr>
            </w:pPr>
            <w:ins w:id="29215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1A37C9" w:rsidRPr="002B16F9" w14:paraId="4B478493" w14:textId="77777777" w:rsidTr="00C1400F">
        <w:trPr>
          <w:ins w:id="29216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F0D82" w14:textId="77777777" w:rsidR="001A37C9" w:rsidRPr="002B16F9" w:rsidRDefault="001A37C9" w:rsidP="00C1400F">
            <w:pPr>
              <w:jc w:val="center"/>
              <w:rPr>
                <w:ins w:id="29217" w:author="Fegie" w:date="2021-04-28T19:24:00Z"/>
                <w:rFonts w:ascii="標楷體" w:eastAsia="標楷體" w:hAnsi="標楷體"/>
              </w:rPr>
            </w:pPr>
            <w:ins w:id="29218" w:author="Fegie" w:date="2021-04-28T19:24:00Z">
              <w:r w:rsidRPr="002B16F9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621B3" w14:textId="77777777" w:rsidR="001A37C9" w:rsidRPr="002B16F9" w:rsidRDefault="001A37C9" w:rsidP="00C1400F">
            <w:pPr>
              <w:rPr>
                <w:ins w:id="29219" w:author="Fegie" w:date="2021-04-28T19:24:00Z"/>
                <w:rFonts w:ascii="標楷體" w:eastAsia="標楷體" w:hAnsi="標楷體"/>
                <w:lang w:eastAsia="zh-HK"/>
              </w:rPr>
            </w:pPr>
            <w:ins w:id="29220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/>
                </w:rPr>
                <w:t>/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791F7" w14:textId="77777777" w:rsidR="001A37C9" w:rsidRPr="002B16F9" w:rsidRDefault="001A37C9" w:rsidP="00C1400F">
            <w:pPr>
              <w:rPr>
                <w:ins w:id="29221" w:author="Fegie" w:date="2021-04-28T19:24:00Z"/>
                <w:rFonts w:ascii="標楷體" w:eastAsia="標楷體" w:hAnsi="標楷體"/>
                <w:lang w:eastAsia="zh-HK"/>
              </w:rPr>
            </w:pPr>
            <w:ins w:id="29222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  <w:tr w:rsidR="001A37C9" w:rsidRPr="002B16F9" w14:paraId="1779E060" w14:textId="77777777" w:rsidTr="00C1400F">
        <w:trPr>
          <w:ins w:id="29223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5DF0F" w14:textId="77777777" w:rsidR="001A37C9" w:rsidRPr="002B16F9" w:rsidRDefault="001A37C9" w:rsidP="00C1400F">
            <w:pPr>
              <w:jc w:val="center"/>
              <w:rPr>
                <w:ins w:id="29224" w:author="Fegie" w:date="2021-04-28T19:24:00Z"/>
                <w:rFonts w:ascii="標楷體" w:eastAsia="標楷體" w:hAnsi="標楷體"/>
              </w:rPr>
            </w:pPr>
            <w:ins w:id="29225" w:author="Fegie" w:date="2021-04-28T19:24:00Z">
              <w:r w:rsidRPr="002B16F9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0C42" w14:textId="77777777" w:rsidR="001A37C9" w:rsidRPr="002B16F9" w:rsidRDefault="001A37C9" w:rsidP="00C1400F">
            <w:pPr>
              <w:rPr>
                <w:ins w:id="29226" w:author="Fegie" w:date="2021-04-28T19:24:00Z"/>
                <w:rFonts w:ascii="標楷體" w:eastAsia="標楷體" w:hAnsi="標楷體"/>
                <w:lang w:eastAsia="zh-HK"/>
              </w:rPr>
            </w:pPr>
            <w:ins w:id="29227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1F03B" w14:textId="63949364" w:rsidR="001A37C9" w:rsidRPr="002B16F9" w:rsidRDefault="001A37C9" w:rsidP="00C1400F">
            <w:pPr>
              <w:rPr>
                <w:ins w:id="29228" w:author="Fegie" w:date="2021-04-28T19:24:00Z"/>
                <w:rFonts w:ascii="標楷體" w:eastAsia="標楷體" w:hAnsi="標楷體"/>
                <w:lang w:eastAsia="zh-HK"/>
              </w:rPr>
            </w:pPr>
            <w:ins w:id="29229" w:author="Fegie" w:date="2021-04-28T19:24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</w:ins>
            <w:ins w:id="29230" w:author="Fegie" w:date="2021-05-01T19:02:00Z">
              <w:r w:rsidR="00F57056">
                <w:rPr>
                  <w:rFonts w:ascii="標楷體" w:eastAsia="標楷體" w:hAnsi="標楷體" w:hint="eastAsia"/>
                  <w:color w:val="000000" w:themeColor="text1"/>
                </w:rPr>
                <w:t>11</w:t>
              </w:r>
            </w:ins>
            <w:ins w:id="29231" w:author="Fegie" w:date="2021-04-28T19:24:00Z">
              <w:r w:rsidRPr="00BA4B70">
                <w:rPr>
                  <w:rFonts w:ascii="標楷體" w:eastAsia="標楷體" w:hAnsi="標楷體"/>
                  <w:color w:val="000000" w:themeColor="text1"/>
                </w:rPr>
                <w:t>07</w:t>
              </w:r>
            </w:ins>
            <w:ins w:id="29232" w:author="Fegie" w:date="2021-05-01T19:02:00Z">
              <w:r w:rsidR="00F57056">
                <w:rPr>
                  <w:rFonts w:ascii="標楷體" w:eastAsia="標楷體" w:hAnsi="標楷體" w:hint="eastAsia"/>
                  <w:color w:val="000000" w:themeColor="text1"/>
                </w:rPr>
                <w:t>公司戶財務狀況管理</w:t>
              </w:r>
            </w:ins>
            <w:ins w:id="29233" w:author="Fegie" w:date="2021-04-28T19:24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29234" w:author="Fegie" w:date="2021-05-01T19:02:00Z">
              <w:r w:rsidR="00F57056">
                <w:rPr>
                  <w:rFonts w:ascii="標楷體" w:eastAsia="標楷體" w:hAnsi="標楷體" w:hint="eastAsia"/>
                  <w:lang w:eastAsia="zh-HK"/>
                </w:rPr>
                <w:t>公司戶財務</w:t>
              </w:r>
            </w:ins>
            <w:ins w:id="29235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39A18DA7" w14:textId="77777777" w:rsidR="001A37C9" w:rsidRDefault="001A37C9" w:rsidP="001A37C9">
      <w:pPr>
        <w:rPr>
          <w:ins w:id="29236" w:author="Fegie" w:date="2021-04-28T19:24:00Z"/>
        </w:rPr>
      </w:pPr>
    </w:p>
    <w:p w14:paraId="1969C7EF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29237" w:author="Fegie" w:date="2021-04-28T19:24:00Z"/>
          <w:rFonts w:ascii="標楷體" w:eastAsia="標楷體" w:hAnsi="標楷體"/>
          <w:sz w:val="26"/>
          <w:szCs w:val="26"/>
          <w:lang w:eastAsia="x-none"/>
        </w:rPr>
      </w:pPr>
      <w:ins w:id="29238" w:author="Fegie" w:date="2021-04-28T19:24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6"/>
        <w:gridCol w:w="1001"/>
        <w:gridCol w:w="1413"/>
        <w:gridCol w:w="988"/>
        <w:gridCol w:w="769"/>
        <w:gridCol w:w="594"/>
        <w:gridCol w:w="633"/>
        <w:gridCol w:w="4536"/>
      </w:tblGrid>
      <w:tr w:rsidR="001A37C9" w:rsidRPr="00AF1A82" w14:paraId="239DF67A" w14:textId="77777777" w:rsidTr="007C070B">
        <w:trPr>
          <w:trHeight w:val="388"/>
          <w:jc w:val="center"/>
          <w:ins w:id="29239" w:author="Fegie" w:date="2021-04-28T19:24:00Z"/>
        </w:trPr>
        <w:tc>
          <w:tcPr>
            <w:tcW w:w="516" w:type="dxa"/>
            <w:vMerge w:val="restart"/>
            <w:shd w:val="clear" w:color="auto" w:fill="F3F3F3"/>
          </w:tcPr>
          <w:p w14:paraId="0A27E63B" w14:textId="77777777" w:rsidR="001A37C9" w:rsidRPr="00AF1A82" w:rsidRDefault="001A37C9" w:rsidP="00C1400F">
            <w:pPr>
              <w:rPr>
                <w:ins w:id="29240" w:author="Fegie" w:date="2021-04-28T19:24:00Z"/>
                <w:rFonts w:ascii="標楷體" w:eastAsia="標楷體" w:hAnsi="標楷體"/>
                <w:lang w:eastAsia="x-none"/>
              </w:rPr>
            </w:pPr>
            <w:ins w:id="29241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</w:ins>
          </w:p>
        </w:tc>
        <w:tc>
          <w:tcPr>
            <w:tcW w:w="1585" w:type="dxa"/>
            <w:vMerge w:val="restart"/>
            <w:shd w:val="clear" w:color="auto" w:fill="F3F3F3"/>
          </w:tcPr>
          <w:p w14:paraId="37B82712" w14:textId="77777777" w:rsidR="001A37C9" w:rsidRPr="00AF1A82" w:rsidRDefault="001A37C9" w:rsidP="00C1400F">
            <w:pPr>
              <w:rPr>
                <w:ins w:id="29242" w:author="Fegie" w:date="2021-04-28T19:24:00Z"/>
                <w:rFonts w:ascii="標楷體" w:eastAsia="標楷體" w:hAnsi="標楷體"/>
                <w:lang w:eastAsia="x-none"/>
              </w:rPr>
            </w:pPr>
            <w:ins w:id="29243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</w:ins>
          </w:p>
        </w:tc>
        <w:tc>
          <w:tcPr>
            <w:tcW w:w="5638" w:type="dxa"/>
            <w:gridSpan w:val="5"/>
            <w:shd w:val="clear" w:color="auto" w:fill="F3F3F3"/>
          </w:tcPr>
          <w:p w14:paraId="2EBFBBE0" w14:textId="77777777" w:rsidR="001A37C9" w:rsidRPr="00AF1A82" w:rsidRDefault="001A37C9" w:rsidP="00C1400F">
            <w:pPr>
              <w:jc w:val="center"/>
              <w:rPr>
                <w:ins w:id="29244" w:author="Fegie" w:date="2021-04-28T19:24:00Z"/>
                <w:rFonts w:ascii="標楷體" w:eastAsia="標楷體" w:hAnsi="標楷體"/>
                <w:lang w:eastAsia="x-none"/>
              </w:rPr>
            </w:pPr>
            <w:ins w:id="29245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</w:ins>
          </w:p>
        </w:tc>
        <w:tc>
          <w:tcPr>
            <w:tcW w:w="2681" w:type="dxa"/>
            <w:vMerge w:val="restart"/>
            <w:shd w:val="clear" w:color="auto" w:fill="F3F3F3"/>
          </w:tcPr>
          <w:p w14:paraId="0C974E27" w14:textId="77777777" w:rsidR="001A37C9" w:rsidRPr="00AF1A82" w:rsidRDefault="001A37C9" w:rsidP="00C1400F">
            <w:pPr>
              <w:rPr>
                <w:ins w:id="29246" w:author="Fegie" w:date="2021-04-28T19:24:00Z"/>
                <w:rFonts w:ascii="標楷體" w:eastAsia="標楷體" w:hAnsi="標楷體"/>
                <w:lang w:eastAsia="x-none"/>
              </w:rPr>
            </w:pPr>
            <w:ins w:id="29247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</w:ins>
          </w:p>
        </w:tc>
      </w:tr>
      <w:tr w:rsidR="00BF3201" w:rsidRPr="00AF1A82" w14:paraId="6A1796C3" w14:textId="77777777" w:rsidTr="007C070B">
        <w:trPr>
          <w:trHeight w:val="244"/>
          <w:jc w:val="center"/>
          <w:ins w:id="29248" w:author="Fegie" w:date="2021-04-28T19:24:00Z"/>
        </w:trPr>
        <w:tc>
          <w:tcPr>
            <w:tcW w:w="516" w:type="dxa"/>
            <w:vMerge/>
            <w:shd w:val="clear" w:color="auto" w:fill="F3F3F3"/>
          </w:tcPr>
          <w:p w14:paraId="7E0564A8" w14:textId="77777777" w:rsidR="001A37C9" w:rsidRPr="00AF1A82" w:rsidRDefault="001A37C9" w:rsidP="00C1400F">
            <w:pPr>
              <w:rPr>
                <w:ins w:id="29249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5" w:type="dxa"/>
            <w:vMerge/>
            <w:shd w:val="clear" w:color="auto" w:fill="F3F3F3"/>
          </w:tcPr>
          <w:p w14:paraId="2FF38608" w14:textId="77777777" w:rsidR="001A37C9" w:rsidRPr="00AF1A82" w:rsidRDefault="001A37C9" w:rsidP="00C1400F">
            <w:pPr>
              <w:rPr>
                <w:ins w:id="29250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38" w:type="dxa"/>
            <w:shd w:val="clear" w:color="auto" w:fill="F3F3F3"/>
          </w:tcPr>
          <w:p w14:paraId="2C69A445" w14:textId="3C19FB83" w:rsidR="001A37C9" w:rsidRPr="00AF1A82" w:rsidRDefault="001A37C9" w:rsidP="00C1400F">
            <w:pPr>
              <w:rPr>
                <w:ins w:id="29251" w:author="Fegie" w:date="2021-04-28T19:24:00Z"/>
                <w:rFonts w:ascii="標楷體" w:eastAsia="標楷體" w:hAnsi="標楷體"/>
                <w:lang w:eastAsia="x-none"/>
              </w:rPr>
            </w:pPr>
            <w:ins w:id="29252" w:author="Fegie" w:date="2021-04-28T19:24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</w:t>
              </w:r>
              <w:del w:id="29253" w:author="張嘉榮" w:date="2021-05-26T15:46:00Z">
                <w:r w:rsidRPr="00AF1A82" w:rsidDel="0017662D">
                  <w:rPr>
                    <w:rFonts w:ascii="標楷體" w:eastAsia="標楷體" w:hAnsi="標楷體" w:hint="eastAsia"/>
                    <w:lang w:eastAsia="x-none"/>
                  </w:rPr>
                  <w:delText>型態</w:delText>
                </w:r>
              </w:del>
              <w:r w:rsidRPr="00AF1A82">
                <w:rPr>
                  <w:rFonts w:ascii="標楷體" w:eastAsia="標楷體" w:hAnsi="標楷體" w:hint="eastAsia"/>
                  <w:lang w:eastAsia="x-none"/>
                </w:rPr>
                <w:t>長度</w:t>
              </w:r>
            </w:ins>
          </w:p>
        </w:tc>
        <w:tc>
          <w:tcPr>
            <w:tcW w:w="1558" w:type="dxa"/>
            <w:shd w:val="clear" w:color="auto" w:fill="F3F3F3"/>
          </w:tcPr>
          <w:p w14:paraId="6BCFA9DB" w14:textId="77777777" w:rsidR="001A37C9" w:rsidRPr="00AF1A82" w:rsidRDefault="001A37C9" w:rsidP="00C1400F">
            <w:pPr>
              <w:rPr>
                <w:ins w:id="29254" w:author="Fegie" w:date="2021-04-28T19:24:00Z"/>
                <w:rFonts w:ascii="標楷體" w:eastAsia="標楷體" w:hAnsi="標楷體"/>
                <w:lang w:eastAsia="x-none"/>
              </w:rPr>
            </w:pPr>
            <w:ins w:id="29255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</w:ins>
          </w:p>
        </w:tc>
        <w:tc>
          <w:tcPr>
            <w:tcW w:w="1105" w:type="dxa"/>
            <w:shd w:val="clear" w:color="auto" w:fill="F3F3F3"/>
          </w:tcPr>
          <w:p w14:paraId="18B418A4" w14:textId="77777777" w:rsidR="001A37C9" w:rsidRPr="00AF1A82" w:rsidRDefault="001A37C9" w:rsidP="00C1400F">
            <w:pPr>
              <w:rPr>
                <w:ins w:id="29256" w:author="Fegie" w:date="2021-04-28T19:24:00Z"/>
                <w:rFonts w:ascii="標楷體" w:eastAsia="標楷體" w:hAnsi="標楷體"/>
                <w:lang w:eastAsia="x-none"/>
              </w:rPr>
            </w:pPr>
            <w:ins w:id="29257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</w:ins>
          </w:p>
        </w:tc>
        <w:tc>
          <w:tcPr>
            <w:tcW w:w="742" w:type="dxa"/>
            <w:shd w:val="clear" w:color="auto" w:fill="F3F3F3"/>
          </w:tcPr>
          <w:p w14:paraId="50221C93" w14:textId="77777777" w:rsidR="001A37C9" w:rsidRPr="00AF1A82" w:rsidRDefault="001A37C9" w:rsidP="00C1400F">
            <w:pPr>
              <w:rPr>
                <w:ins w:id="29258" w:author="Fegie" w:date="2021-04-28T19:24:00Z"/>
                <w:rFonts w:ascii="標楷體" w:eastAsia="標楷體" w:hAnsi="標楷體"/>
                <w:lang w:eastAsia="x-none"/>
              </w:rPr>
            </w:pPr>
            <w:ins w:id="29259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</w:ins>
          </w:p>
        </w:tc>
        <w:tc>
          <w:tcPr>
            <w:tcW w:w="695" w:type="dxa"/>
            <w:shd w:val="clear" w:color="auto" w:fill="F3F3F3"/>
          </w:tcPr>
          <w:p w14:paraId="47AF1ACE" w14:textId="77777777" w:rsidR="001A37C9" w:rsidRPr="00AF1A82" w:rsidRDefault="001A37C9" w:rsidP="00C1400F">
            <w:pPr>
              <w:rPr>
                <w:ins w:id="29260" w:author="Fegie" w:date="2021-04-28T19:24:00Z"/>
                <w:rFonts w:ascii="標楷體" w:eastAsia="標楷體" w:hAnsi="標楷體"/>
                <w:lang w:eastAsia="x-none"/>
              </w:rPr>
            </w:pPr>
            <w:ins w:id="29261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ins>
          </w:p>
        </w:tc>
        <w:tc>
          <w:tcPr>
            <w:tcW w:w="2681" w:type="dxa"/>
            <w:vMerge/>
            <w:shd w:val="clear" w:color="auto" w:fill="F3F3F3"/>
          </w:tcPr>
          <w:p w14:paraId="23A41DCA" w14:textId="77777777" w:rsidR="001A37C9" w:rsidRPr="00AF1A82" w:rsidRDefault="001A37C9" w:rsidP="00C1400F">
            <w:pPr>
              <w:rPr>
                <w:ins w:id="29262" w:author="Fegie" w:date="2021-04-28T19:24:00Z"/>
                <w:rFonts w:ascii="標楷體" w:eastAsia="標楷體" w:hAnsi="標楷體"/>
                <w:lang w:eastAsia="x-none"/>
              </w:rPr>
            </w:pPr>
          </w:p>
        </w:tc>
      </w:tr>
      <w:tr w:rsidR="00BF3201" w:rsidRPr="00AF1A82" w14:paraId="3F15E002" w14:textId="77777777" w:rsidTr="00F57056">
        <w:trPr>
          <w:trHeight w:val="244"/>
          <w:jc w:val="center"/>
          <w:ins w:id="29263" w:author="Fegie" w:date="2021-04-28T19:24:00Z"/>
        </w:trPr>
        <w:tc>
          <w:tcPr>
            <w:tcW w:w="516" w:type="dxa"/>
          </w:tcPr>
          <w:p w14:paraId="25FFA284" w14:textId="77777777" w:rsidR="006305EA" w:rsidRPr="00AF1A82" w:rsidRDefault="006305EA" w:rsidP="006305EA">
            <w:pPr>
              <w:rPr>
                <w:ins w:id="29264" w:author="Fegie" w:date="2021-04-28T19:24:00Z"/>
                <w:rFonts w:ascii="標楷體" w:eastAsia="標楷體" w:hAnsi="標楷體"/>
                <w:lang w:eastAsia="x-none"/>
              </w:rPr>
            </w:pPr>
            <w:ins w:id="29265" w:author="Fegie" w:date="2021-04-28T19:24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585" w:type="dxa"/>
          </w:tcPr>
          <w:p w14:paraId="5B0A561A" w14:textId="0289BF21" w:rsidR="006305EA" w:rsidRPr="00AF1A82" w:rsidRDefault="006305EA" w:rsidP="006305EA">
            <w:pPr>
              <w:rPr>
                <w:ins w:id="29266" w:author="Fegie" w:date="2021-04-28T19:24:00Z"/>
                <w:rFonts w:ascii="標楷體" w:eastAsia="標楷體" w:hAnsi="標楷體"/>
                <w:lang w:eastAsia="x-none"/>
              </w:rPr>
            </w:pPr>
            <w:ins w:id="29267" w:author="Fegie" w:date="2021-05-01T19:03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538" w:type="dxa"/>
          </w:tcPr>
          <w:p w14:paraId="36960D78" w14:textId="7B9A43C9" w:rsidR="006305EA" w:rsidRPr="00AF1A82" w:rsidRDefault="006305EA" w:rsidP="006305EA">
            <w:pPr>
              <w:rPr>
                <w:ins w:id="29268" w:author="Fegie" w:date="2021-04-28T19:24:00Z"/>
                <w:rFonts w:ascii="標楷體" w:eastAsia="標楷體" w:hAnsi="標楷體"/>
                <w:lang w:eastAsia="x-none"/>
              </w:rPr>
            </w:pPr>
            <w:ins w:id="29269" w:author="Fegie" w:date="2021-04-28T19:24:00Z">
              <w:del w:id="29270" w:author="家榮 張" w:date="2021-05-06T18:53:00Z">
                <w:r w:rsidRPr="00AF1A82" w:rsidDel="00A7651D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29271" w:author="Fegie" w:date="2021-05-01T19:03:00Z">
              <w:del w:id="29272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  <w:ins w:id="29273" w:author="Fegie" w:date="2021-04-28T19:24:00Z">
              <w:del w:id="29274" w:author="家榮 張" w:date="2021-05-06T18:53:00Z">
                <w:r w:rsidRPr="00AF1A82"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9275" w:author="家榮 張" w:date="2021-05-06T18:53:00Z">
              <w:r w:rsidR="00A7651D"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558" w:type="dxa"/>
          </w:tcPr>
          <w:p w14:paraId="358F8F42" w14:textId="77777777" w:rsidR="006305EA" w:rsidRPr="00AF1A82" w:rsidRDefault="006305EA" w:rsidP="006305EA">
            <w:pPr>
              <w:rPr>
                <w:ins w:id="29276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5F77A892" w14:textId="40D9BFFB" w:rsidR="006305EA" w:rsidRPr="00AF1A82" w:rsidRDefault="006305EA" w:rsidP="006305EA">
            <w:pPr>
              <w:rPr>
                <w:ins w:id="29277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0C8AE1D4" w14:textId="10C7121B" w:rsidR="006305EA" w:rsidRPr="00AF1A82" w:rsidRDefault="006305EA" w:rsidP="006305EA">
            <w:pPr>
              <w:rPr>
                <w:ins w:id="29278" w:author="Fegie" w:date="2021-04-28T19:24:00Z"/>
                <w:rFonts w:ascii="標楷體" w:eastAsia="標楷體" w:hAnsi="標楷體"/>
              </w:rPr>
            </w:pPr>
            <w:ins w:id="29279" w:author="Fegie" w:date="2021-05-05T15:5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5" w:type="dxa"/>
          </w:tcPr>
          <w:p w14:paraId="47062E00" w14:textId="47D31142" w:rsidR="006305EA" w:rsidRPr="00AF1A82" w:rsidRDefault="006305EA" w:rsidP="006305EA">
            <w:pPr>
              <w:rPr>
                <w:ins w:id="29280" w:author="Fegie" w:date="2021-04-28T19:24:00Z"/>
                <w:rFonts w:ascii="標楷體" w:eastAsia="標楷體" w:hAnsi="標楷體"/>
              </w:rPr>
            </w:pPr>
            <w:ins w:id="29281" w:author="Fegie" w:date="2021-05-05T15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0AB2CA18" w14:textId="48036D07" w:rsidR="006305EA" w:rsidRDefault="006305EA" w:rsidP="006305EA">
            <w:pPr>
              <w:rPr>
                <w:ins w:id="29282" w:author="家榮 張" w:date="2021-05-18T16:53:00Z"/>
                <w:rFonts w:ascii="標楷體" w:eastAsia="標楷體" w:hAnsi="標楷體"/>
              </w:rPr>
            </w:pPr>
            <w:ins w:id="29283" w:author="Fegie" w:date="2021-05-05T15:56:00Z">
              <w:r>
                <w:rPr>
                  <w:rFonts w:ascii="標楷體" w:eastAsia="標楷體" w:hAnsi="標楷體" w:hint="eastAsia"/>
                </w:rPr>
                <w:t>1.</w:t>
              </w:r>
              <w:r w:rsidRPr="00922DF2">
                <w:rPr>
                  <w:rFonts w:ascii="標楷體" w:eastAsia="標楷體" w:hAnsi="標楷體" w:hint="eastAsia"/>
                </w:rPr>
                <w:t>自行輸入</w:t>
              </w:r>
            </w:ins>
          </w:p>
          <w:p w14:paraId="467A708C" w14:textId="0D8F1C4D" w:rsidR="00BF3201" w:rsidRDefault="00BF3201" w:rsidP="006305EA">
            <w:pPr>
              <w:rPr>
                <w:ins w:id="29284" w:author="家榮 張" w:date="2021-05-18T16:53:00Z"/>
                <w:rFonts w:ascii="標楷體" w:eastAsia="標楷體" w:hAnsi="標楷體"/>
              </w:rPr>
            </w:pPr>
            <w:ins w:id="29285" w:author="家榮 張" w:date="2021-05-18T16:53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463D6B06" w14:textId="653AF9C8" w:rsidR="00BF3201" w:rsidRPr="00922DF2" w:rsidRDefault="00BF3201" w:rsidP="006305EA">
            <w:pPr>
              <w:rPr>
                <w:ins w:id="29286" w:author="Fegie" w:date="2021-05-05T15:56:00Z"/>
                <w:rFonts w:ascii="標楷體" w:eastAsia="標楷體" w:hAnsi="標楷體"/>
              </w:rPr>
            </w:pPr>
            <w:ins w:id="29287" w:author="家榮 張" w:date="2021-05-18T16:53:00Z">
              <w:r>
                <w:rPr>
                  <w:rFonts w:ascii="標楷體" w:eastAsia="標楷體" w:hAnsi="標楷體" w:hint="eastAsia"/>
                </w:rPr>
                <w:t>C(</w:t>
              </w:r>
              <w:r>
                <w:rPr>
                  <w:rFonts w:ascii="標楷體" w:eastAsia="標楷體" w:hAnsi="標楷體"/>
                </w:rPr>
                <w:t>4,#CustId,$,A(ID_UNINO,0,#Cust</w:t>
              </w:r>
            </w:ins>
            <w:ins w:id="29288" w:author="家榮 張" w:date="2021-05-18T16:54:00Z">
              <w:r>
                <w:rPr>
                  <w:rFonts w:ascii="標楷體" w:eastAsia="標楷體" w:hAnsi="標楷體"/>
                </w:rPr>
                <w:t>Id</w:t>
              </w:r>
            </w:ins>
            <w:ins w:id="29289" w:author="家榮 張" w:date="2021-05-18T16:53:00Z">
              <w:r>
                <w:rPr>
                  <w:rFonts w:ascii="標楷體" w:eastAsia="標楷體" w:hAnsi="標楷體"/>
                </w:rPr>
                <w:t>)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43D78BAA" w14:textId="2B8EDDBC" w:rsidR="006305EA" w:rsidRPr="00F57056" w:rsidRDefault="006305EA" w:rsidP="006305EA">
            <w:pPr>
              <w:rPr>
                <w:ins w:id="29290" w:author="Fegie" w:date="2021-04-28T19:24:00Z"/>
                <w:rFonts w:ascii="標楷體" w:eastAsia="標楷體" w:hAnsi="標楷體"/>
                <w:rPrChange w:id="29291" w:author="Fegie" w:date="2021-05-01T19:06:00Z">
                  <w:rPr>
                    <w:ins w:id="29292" w:author="Fegie" w:date="2021-04-28T19:24:00Z"/>
                  </w:rPr>
                </w:rPrChange>
              </w:rPr>
            </w:pPr>
            <w:ins w:id="29293" w:author="Fegie" w:date="2021-05-05T15:56:00Z">
              <w:del w:id="29294" w:author="家榮 張" w:date="2021-05-18T16:53:00Z">
                <w:r w:rsidDel="00BF3201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29295" w:author="家榮 張" w:date="2021-05-18T16:53:00Z">
              <w:r w:rsidR="00BF3201">
                <w:rPr>
                  <w:rFonts w:ascii="標楷體" w:eastAsia="標楷體" w:hAnsi="標楷體" w:hint="eastAsia"/>
                </w:rPr>
                <w:t>3</w:t>
              </w:r>
            </w:ins>
            <w:ins w:id="29296" w:author="Fegie" w:date="2021-05-05T15:56:00Z">
              <w:r>
                <w:rPr>
                  <w:rFonts w:ascii="標楷體" w:eastAsia="標楷體" w:hAnsi="標楷體" w:hint="eastAsia"/>
                </w:rPr>
                <w:t>.二選一輸入</w:t>
              </w:r>
            </w:ins>
          </w:p>
        </w:tc>
      </w:tr>
      <w:tr w:rsidR="00BF3201" w:rsidRPr="00AF1A82" w14:paraId="10B25A2D" w14:textId="77777777" w:rsidTr="00F57056">
        <w:trPr>
          <w:trHeight w:val="244"/>
          <w:jc w:val="center"/>
          <w:ins w:id="29297" w:author="Fegie" w:date="2021-05-05T15:56:00Z"/>
        </w:trPr>
        <w:tc>
          <w:tcPr>
            <w:tcW w:w="516" w:type="dxa"/>
          </w:tcPr>
          <w:p w14:paraId="4CD473D2" w14:textId="77777777" w:rsidR="006305EA" w:rsidRPr="00AF1A82" w:rsidRDefault="006305EA" w:rsidP="006305EA">
            <w:pPr>
              <w:rPr>
                <w:ins w:id="29298" w:author="Fegie" w:date="2021-05-05T15:5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5" w:type="dxa"/>
          </w:tcPr>
          <w:p w14:paraId="0D6C1A41" w14:textId="6213E0E2" w:rsidR="006305EA" w:rsidRDefault="006305EA" w:rsidP="006305EA">
            <w:pPr>
              <w:rPr>
                <w:ins w:id="29299" w:author="Fegie" w:date="2021-05-05T15:56:00Z"/>
                <w:rFonts w:ascii="標楷體" w:eastAsia="標楷體" w:hAnsi="標楷體"/>
              </w:rPr>
            </w:pPr>
            <w:ins w:id="29300" w:author="Fegie" w:date="2021-05-05T15:56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538" w:type="dxa"/>
          </w:tcPr>
          <w:p w14:paraId="0737F6B9" w14:textId="1A7BDAD0" w:rsidR="006305EA" w:rsidRPr="00AF1A82" w:rsidRDefault="006305EA" w:rsidP="006305EA">
            <w:pPr>
              <w:rPr>
                <w:ins w:id="29301" w:author="Fegie" w:date="2021-05-05T15:56:00Z"/>
                <w:rFonts w:ascii="標楷體" w:eastAsia="標楷體" w:hAnsi="標楷體"/>
              </w:rPr>
            </w:pPr>
            <w:ins w:id="29302" w:author="Fegie" w:date="2021-05-05T15:56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558" w:type="dxa"/>
          </w:tcPr>
          <w:p w14:paraId="0900D926" w14:textId="77777777" w:rsidR="006305EA" w:rsidRPr="00AF1A82" w:rsidRDefault="006305EA" w:rsidP="006305EA">
            <w:pPr>
              <w:rPr>
                <w:ins w:id="29303" w:author="Fegie" w:date="2021-05-05T15:5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0097344A" w14:textId="77777777" w:rsidR="006305EA" w:rsidRPr="00AF1A82" w:rsidRDefault="006305EA" w:rsidP="006305EA">
            <w:pPr>
              <w:rPr>
                <w:ins w:id="29304" w:author="Fegie" w:date="2021-05-05T15:5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43BDB82D" w14:textId="77777777" w:rsidR="006305EA" w:rsidRDefault="006305EA" w:rsidP="006305EA">
            <w:pPr>
              <w:rPr>
                <w:ins w:id="29305" w:author="Fegie" w:date="2021-05-05T15:56:00Z"/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604F6027" w14:textId="77777777" w:rsidR="006305EA" w:rsidRDefault="006305EA" w:rsidP="006305EA">
            <w:pPr>
              <w:rPr>
                <w:ins w:id="29306" w:author="Fegie" w:date="2021-05-05T15:56:00Z"/>
                <w:rFonts w:ascii="標楷體" w:eastAsia="標楷體" w:hAnsi="標楷體"/>
              </w:rPr>
            </w:pPr>
          </w:p>
        </w:tc>
        <w:tc>
          <w:tcPr>
            <w:tcW w:w="2681" w:type="dxa"/>
          </w:tcPr>
          <w:p w14:paraId="60289A3F" w14:textId="72338118" w:rsidR="006305EA" w:rsidRDefault="006305EA" w:rsidP="006305EA">
            <w:pPr>
              <w:rPr>
                <w:ins w:id="29307" w:author="Fegie" w:date="2021-05-05T15:56:00Z"/>
                <w:rFonts w:ascii="標楷體" w:eastAsia="標楷體" w:hAnsi="標楷體"/>
              </w:rPr>
            </w:pPr>
            <w:ins w:id="29308" w:author="Fegie" w:date="2021-05-05T15:57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查詢並帶回「統一編號」</w:t>
              </w:r>
            </w:ins>
          </w:p>
        </w:tc>
      </w:tr>
      <w:tr w:rsidR="00BF3201" w:rsidRPr="00AF1A82" w14:paraId="174E24B9" w14:textId="77777777" w:rsidTr="00F57056">
        <w:trPr>
          <w:trHeight w:val="244"/>
          <w:jc w:val="center"/>
          <w:ins w:id="29309" w:author="Fegie" w:date="2021-04-28T19:24:00Z"/>
        </w:trPr>
        <w:tc>
          <w:tcPr>
            <w:tcW w:w="516" w:type="dxa"/>
          </w:tcPr>
          <w:p w14:paraId="453F921B" w14:textId="77777777" w:rsidR="006305EA" w:rsidRPr="00AF1A82" w:rsidRDefault="006305EA" w:rsidP="006305EA">
            <w:pPr>
              <w:rPr>
                <w:ins w:id="29310" w:author="Fegie" w:date="2021-04-28T19:24:00Z"/>
                <w:rFonts w:ascii="標楷體" w:eastAsia="標楷體" w:hAnsi="標楷體"/>
              </w:rPr>
            </w:pPr>
            <w:ins w:id="29311" w:author="Fegie" w:date="2021-04-28T19:2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585" w:type="dxa"/>
          </w:tcPr>
          <w:p w14:paraId="32D4E66F" w14:textId="027080D4" w:rsidR="006305EA" w:rsidRPr="00AF1A82" w:rsidRDefault="006305EA" w:rsidP="006305EA">
            <w:pPr>
              <w:rPr>
                <w:ins w:id="29312" w:author="Fegie" w:date="2021-04-28T19:24:00Z"/>
                <w:rFonts w:ascii="標楷體" w:eastAsia="標楷體" w:hAnsi="標楷體"/>
              </w:rPr>
            </w:pPr>
            <w:ins w:id="29313" w:author="Fegie" w:date="2021-05-01T19:03:00Z">
              <w:r>
                <w:rPr>
                  <w:rFonts w:ascii="標楷體" w:eastAsia="標楷體" w:hAnsi="標楷體" w:hint="eastAsia"/>
                </w:rPr>
                <w:t>公司名稱</w:t>
              </w:r>
            </w:ins>
          </w:p>
        </w:tc>
        <w:tc>
          <w:tcPr>
            <w:tcW w:w="1538" w:type="dxa"/>
          </w:tcPr>
          <w:p w14:paraId="2C98F4E3" w14:textId="2559FC0A" w:rsidR="006305EA" w:rsidRPr="00AF1A82" w:rsidRDefault="006305EA" w:rsidP="006305EA">
            <w:pPr>
              <w:rPr>
                <w:ins w:id="29314" w:author="Fegie" w:date="2021-04-28T19:24:00Z"/>
                <w:rFonts w:ascii="標楷體" w:eastAsia="標楷體" w:hAnsi="標楷體"/>
              </w:rPr>
            </w:pPr>
            <w:ins w:id="29315" w:author="Fegie" w:date="2021-05-01T19:03:00Z">
              <w:del w:id="29316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ins w:id="29317" w:author="Fegie" w:date="2021-04-28T19:24:00Z">
              <w:del w:id="29318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(</w:delText>
                </w:r>
              </w:del>
            </w:ins>
            <w:ins w:id="29319" w:author="Fegie" w:date="2021-05-01T19:03:00Z">
              <w:del w:id="29320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100</w:delText>
                </w:r>
              </w:del>
            </w:ins>
            <w:ins w:id="29321" w:author="Fegie" w:date="2021-04-28T19:24:00Z">
              <w:del w:id="29322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9323" w:author="家榮 張" w:date="2021-05-06T18:53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1558" w:type="dxa"/>
          </w:tcPr>
          <w:p w14:paraId="02F763AA" w14:textId="77777777" w:rsidR="006305EA" w:rsidRPr="00AF1A82" w:rsidRDefault="006305EA" w:rsidP="006305EA">
            <w:pPr>
              <w:rPr>
                <w:ins w:id="29324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751044D6" w14:textId="77777777" w:rsidR="006305EA" w:rsidRPr="00AF1A82" w:rsidRDefault="006305EA" w:rsidP="006305EA">
            <w:pPr>
              <w:rPr>
                <w:ins w:id="29325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0C2DAB33" w14:textId="76CA542F" w:rsidR="006305EA" w:rsidRPr="00AF1A82" w:rsidRDefault="006305EA" w:rsidP="006305EA">
            <w:pPr>
              <w:rPr>
                <w:ins w:id="29326" w:author="Fegie" w:date="2021-04-28T19:24:00Z"/>
                <w:rFonts w:ascii="標楷體" w:eastAsia="標楷體" w:hAnsi="標楷體"/>
              </w:rPr>
            </w:pPr>
            <w:ins w:id="29327" w:author="Fegie" w:date="2021-05-05T15:5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5" w:type="dxa"/>
          </w:tcPr>
          <w:p w14:paraId="4F0D74E8" w14:textId="678CA5BE" w:rsidR="006305EA" w:rsidRDefault="006305EA" w:rsidP="006305EA">
            <w:pPr>
              <w:rPr>
                <w:ins w:id="29328" w:author="Fegie" w:date="2021-04-28T19:24:00Z"/>
                <w:rFonts w:ascii="標楷體" w:eastAsia="標楷體" w:hAnsi="標楷體"/>
              </w:rPr>
            </w:pPr>
            <w:ins w:id="29329" w:author="Fegie" w:date="2021-05-05T15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1B620A4D" w14:textId="4C4985F3" w:rsidR="006305EA" w:rsidRDefault="006305EA" w:rsidP="006305EA">
            <w:pPr>
              <w:rPr>
                <w:ins w:id="29330" w:author="家榮 張" w:date="2021-05-18T16:54:00Z"/>
                <w:rFonts w:ascii="標楷體" w:eastAsia="標楷體" w:hAnsi="標楷體"/>
              </w:rPr>
            </w:pPr>
            <w:ins w:id="29331" w:author="Fegie" w:date="2021-05-05T15:56:00Z">
              <w:r>
                <w:rPr>
                  <w:rFonts w:ascii="標楷體" w:eastAsia="標楷體" w:hAnsi="標楷體" w:hint="eastAsia"/>
                </w:rPr>
                <w:t>1.</w:t>
              </w:r>
              <w:r w:rsidRPr="00922DF2">
                <w:rPr>
                  <w:rFonts w:ascii="標楷體" w:eastAsia="標楷體" w:hAnsi="標楷體" w:hint="eastAsia"/>
                </w:rPr>
                <w:t>自行輸入</w:t>
              </w:r>
            </w:ins>
          </w:p>
          <w:p w14:paraId="3BA4A048" w14:textId="7FBFB23B" w:rsidR="00BF3201" w:rsidRDefault="00BF3201" w:rsidP="006305EA">
            <w:pPr>
              <w:rPr>
                <w:ins w:id="29332" w:author="家榮 張" w:date="2021-05-18T17:01:00Z"/>
                <w:rFonts w:ascii="標楷體" w:eastAsia="標楷體" w:hAnsi="標楷體"/>
              </w:rPr>
            </w:pPr>
            <w:ins w:id="29333" w:author="家榮 張" w:date="2021-05-18T16:5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78256FBA" w14:textId="466BFA59" w:rsidR="00BF3201" w:rsidRPr="00922DF2" w:rsidRDefault="001D4D4A" w:rsidP="006305EA">
            <w:pPr>
              <w:rPr>
                <w:ins w:id="29334" w:author="Fegie" w:date="2021-05-05T15:56:00Z"/>
                <w:rFonts w:ascii="標楷體" w:eastAsia="標楷體" w:hAnsi="標楷體"/>
              </w:rPr>
            </w:pPr>
            <w:ins w:id="29335" w:author="家榮 張" w:date="2021-05-18T17:06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(4,#CustId,V(7),$)</w:t>
              </w:r>
            </w:ins>
          </w:p>
          <w:p w14:paraId="524AB6A8" w14:textId="53167DE9" w:rsidR="006305EA" w:rsidRDefault="00BF3201" w:rsidP="006305EA">
            <w:pPr>
              <w:rPr>
                <w:ins w:id="29336" w:author="Fegie" w:date="2021-04-28T19:24:00Z"/>
                <w:rFonts w:ascii="標楷體" w:eastAsia="標楷體" w:hAnsi="標楷體"/>
              </w:rPr>
            </w:pPr>
            <w:ins w:id="29337" w:author="家榮 張" w:date="2021-05-18T16:54:00Z">
              <w:r>
                <w:rPr>
                  <w:rFonts w:ascii="標楷體" w:eastAsia="標楷體" w:hAnsi="標楷體"/>
                </w:rPr>
                <w:t>3</w:t>
              </w:r>
            </w:ins>
            <w:ins w:id="29338" w:author="Fegie" w:date="2021-05-05T15:56:00Z">
              <w:del w:id="29339" w:author="家榮 張" w:date="2021-05-18T16:54:00Z">
                <w:r w:rsidR="006305EA" w:rsidDel="00BF3201">
                  <w:rPr>
                    <w:rFonts w:ascii="標楷體" w:eastAsia="標楷體" w:hAnsi="標楷體" w:hint="eastAsia"/>
                  </w:rPr>
                  <w:delText>2</w:delText>
                </w:r>
              </w:del>
              <w:r w:rsidR="006305EA">
                <w:rPr>
                  <w:rFonts w:ascii="標楷體" w:eastAsia="標楷體" w:hAnsi="標楷體" w:hint="eastAsia"/>
                </w:rPr>
                <w:t>.二選一輸入</w:t>
              </w:r>
            </w:ins>
          </w:p>
        </w:tc>
      </w:tr>
      <w:tr w:rsidR="00BF3201" w:rsidRPr="00AF1A82" w14:paraId="4FDBBFCC" w14:textId="77777777" w:rsidTr="00F57056">
        <w:trPr>
          <w:trHeight w:val="244"/>
          <w:jc w:val="center"/>
          <w:ins w:id="29340" w:author="Fegie" w:date="2021-05-01T19:04:00Z"/>
        </w:trPr>
        <w:tc>
          <w:tcPr>
            <w:tcW w:w="516" w:type="dxa"/>
          </w:tcPr>
          <w:p w14:paraId="5EF0A9AF" w14:textId="53BE5599" w:rsidR="006305EA" w:rsidRDefault="006305EA" w:rsidP="006305EA">
            <w:pPr>
              <w:rPr>
                <w:ins w:id="29341" w:author="Fegie" w:date="2021-05-01T19:04:00Z"/>
                <w:rFonts w:ascii="標楷體" w:eastAsia="標楷體" w:hAnsi="標楷體"/>
              </w:rPr>
            </w:pPr>
            <w:ins w:id="29342" w:author="Fegie" w:date="2021-05-01T19:04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585" w:type="dxa"/>
          </w:tcPr>
          <w:p w14:paraId="51AA8945" w14:textId="230A90D2" w:rsidR="006305EA" w:rsidRDefault="006305EA" w:rsidP="006305EA">
            <w:pPr>
              <w:rPr>
                <w:ins w:id="29343" w:author="Fegie" w:date="2021-05-01T19:04:00Z"/>
                <w:rFonts w:ascii="標楷體" w:eastAsia="標楷體" w:hAnsi="標楷體"/>
              </w:rPr>
            </w:pPr>
            <w:ins w:id="29344" w:author="Fegie" w:date="2021-05-01T19:04:00Z">
              <w:r>
                <w:rPr>
                  <w:rFonts w:ascii="標楷體" w:eastAsia="標楷體" w:hAnsi="標楷體" w:hint="eastAsia"/>
                </w:rPr>
                <w:t>顯示方式</w:t>
              </w:r>
            </w:ins>
          </w:p>
        </w:tc>
        <w:tc>
          <w:tcPr>
            <w:tcW w:w="1538" w:type="dxa"/>
          </w:tcPr>
          <w:p w14:paraId="16610F16" w14:textId="4A867483" w:rsidR="006305EA" w:rsidRDefault="006305EA" w:rsidP="006305EA">
            <w:pPr>
              <w:rPr>
                <w:ins w:id="29345" w:author="Fegie" w:date="2021-05-01T19:04:00Z"/>
                <w:rFonts w:ascii="標楷體" w:eastAsia="標楷體" w:hAnsi="標楷體"/>
              </w:rPr>
            </w:pPr>
            <w:ins w:id="29346" w:author="Fegie" w:date="2021-05-01T19:04:00Z">
              <w:del w:id="29347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29348" w:author="家榮 張" w:date="2021-05-06T18:53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558" w:type="dxa"/>
          </w:tcPr>
          <w:p w14:paraId="248C6B80" w14:textId="77777777" w:rsidR="006305EA" w:rsidRPr="00AF1A82" w:rsidRDefault="006305EA" w:rsidP="006305EA">
            <w:pPr>
              <w:rPr>
                <w:ins w:id="29349" w:author="Fegie" w:date="2021-05-01T19:0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3A04E34B" w14:textId="77777777" w:rsidR="006305EA" w:rsidRPr="00AF1A82" w:rsidRDefault="006305EA" w:rsidP="006305EA">
            <w:pPr>
              <w:rPr>
                <w:ins w:id="29350" w:author="Fegie" w:date="2021-05-01T19:0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68908D42" w14:textId="77777777" w:rsidR="006305EA" w:rsidRPr="00AF1A82" w:rsidRDefault="006305EA" w:rsidP="006305EA">
            <w:pPr>
              <w:rPr>
                <w:ins w:id="29351" w:author="Fegie" w:date="2021-05-01T19:0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</w:tcPr>
          <w:p w14:paraId="0C881517" w14:textId="62ED7692" w:rsidR="006305EA" w:rsidRDefault="006305EA" w:rsidP="006305EA">
            <w:pPr>
              <w:rPr>
                <w:ins w:id="29352" w:author="Fegie" w:date="2021-05-01T19:04:00Z"/>
                <w:rFonts w:ascii="標楷體" w:eastAsia="標楷體" w:hAnsi="標楷體"/>
              </w:rPr>
            </w:pPr>
            <w:ins w:id="29353" w:author="Fegie" w:date="2021-05-04T16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5B9DCD59" w14:textId="6772C483" w:rsidR="006305EA" w:rsidRDefault="006305EA" w:rsidP="006305EA">
            <w:pPr>
              <w:rPr>
                <w:ins w:id="29354" w:author="Fegie" w:date="2021-05-01T19:04:00Z"/>
                <w:rFonts w:ascii="標楷體" w:eastAsia="標楷體" w:hAnsi="標楷體"/>
              </w:rPr>
            </w:pPr>
            <w:ins w:id="29355" w:author="Fegie" w:date="2021-05-01T19:06:00Z">
              <w:r>
                <w:rPr>
                  <w:rFonts w:ascii="標楷體" w:eastAsia="標楷體" w:hAnsi="標楷體" w:hint="eastAsia"/>
                </w:rPr>
                <w:t>1.自行輸入</w:t>
              </w:r>
            </w:ins>
          </w:p>
        </w:tc>
      </w:tr>
    </w:tbl>
    <w:p w14:paraId="2BE390F2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29356" w:author="Fegie" w:date="2021-04-28T19:24:00Z"/>
        </w:rPr>
      </w:pPr>
    </w:p>
    <w:p w14:paraId="543C4F2E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9357" w:author="Fegie" w:date="2021-04-28T19:24:00Z"/>
        </w:rPr>
      </w:pPr>
      <w:ins w:id="29358" w:author="Fegie" w:date="2021-04-28T19:24:00Z">
        <w:r>
          <w:rPr>
            <w:rFonts w:hint="eastAsia"/>
          </w:rPr>
          <w:t>輸出畫面</w:t>
        </w:r>
        <w:r>
          <w:rPr>
            <w:rFonts w:hint="eastAsia"/>
          </w:rPr>
          <w:t>:</w:t>
        </w:r>
      </w:ins>
    </w:p>
    <w:p w14:paraId="28B68B8D" w14:textId="111C4207" w:rsidR="001A37C9" w:rsidRPr="00BA4B70" w:rsidRDefault="00F57056" w:rsidP="001A37C9">
      <w:pPr>
        <w:rPr>
          <w:ins w:id="29359" w:author="Fegie" w:date="2021-04-28T19:24:00Z"/>
        </w:rPr>
      </w:pPr>
      <w:ins w:id="29360" w:author="Fegie" w:date="2021-05-01T19:07:00Z">
        <w:r>
          <w:rPr>
            <w:noProof/>
          </w:rPr>
          <w:drawing>
            <wp:inline distT="0" distB="0" distL="0" distR="0" wp14:anchorId="041DBDD8" wp14:editId="206A4DC4">
              <wp:extent cx="6479540" cy="1495425"/>
              <wp:effectExtent l="0" t="0" r="0" b="0"/>
              <wp:docPr id="48" name="圖片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495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E147304" w14:textId="77777777" w:rsidR="001A37C9" w:rsidRDefault="001A37C9" w:rsidP="001A37C9">
      <w:pPr>
        <w:rPr>
          <w:ins w:id="29361" w:author="Fegie" w:date="2021-04-28T19:24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  <w:tblGridChange w:id="29362">
          <w:tblGrid>
            <w:gridCol w:w="704"/>
            <w:gridCol w:w="1020"/>
            <w:gridCol w:w="1701"/>
            <w:gridCol w:w="3456"/>
            <w:gridCol w:w="3539"/>
          </w:tblGrid>
        </w:tblGridChange>
      </w:tblGrid>
      <w:tr w:rsidR="001A37C9" w14:paraId="1B03753C" w14:textId="77777777" w:rsidTr="007C070B">
        <w:trPr>
          <w:tblHeader/>
          <w:ins w:id="29363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8D55A3" w14:textId="77777777" w:rsidR="001A37C9" w:rsidRDefault="001A37C9" w:rsidP="00C1400F">
            <w:pPr>
              <w:jc w:val="center"/>
              <w:rPr>
                <w:ins w:id="29364" w:author="Fegie" w:date="2021-04-28T19:24:00Z"/>
                <w:rFonts w:ascii="標楷體" w:eastAsia="標楷體" w:hAnsi="標楷體"/>
                <w:lang w:eastAsia="zh-HK"/>
              </w:rPr>
            </w:pPr>
            <w:ins w:id="29365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1B51B7" w14:textId="77777777" w:rsidR="001A37C9" w:rsidRDefault="001A37C9" w:rsidP="00C1400F">
            <w:pPr>
              <w:jc w:val="center"/>
              <w:rPr>
                <w:ins w:id="29366" w:author="Fegie" w:date="2021-04-28T19:24:00Z"/>
                <w:rFonts w:ascii="標楷體" w:eastAsia="標楷體" w:hAnsi="標楷體"/>
                <w:lang w:eastAsia="zh-HK"/>
              </w:rPr>
            </w:pPr>
            <w:ins w:id="29367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1AAAED" w14:textId="77777777" w:rsidR="001A37C9" w:rsidRDefault="001A37C9" w:rsidP="00C1400F">
            <w:pPr>
              <w:jc w:val="center"/>
              <w:rPr>
                <w:ins w:id="29368" w:author="Fegie" w:date="2021-04-28T19:24:00Z"/>
                <w:rFonts w:ascii="標楷體" w:eastAsia="標楷體" w:hAnsi="標楷體"/>
                <w:lang w:eastAsia="zh-HK"/>
              </w:rPr>
            </w:pPr>
            <w:ins w:id="29369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1C30F2" w14:textId="77777777" w:rsidR="001A37C9" w:rsidRDefault="001A37C9" w:rsidP="00C1400F">
            <w:pPr>
              <w:jc w:val="center"/>
              <w:rPr>
                <w:ins w:id="29370" w:author="Fegie" w:date="2021-04-28T19:24:00Z"/>
                <w:rFonts w:ascii="標楷體" w:eastAsia="標楷體" w:hAnsi="標楷體"/>
              </w:rPr>
            </w:pPr>
            <w:ins w:id="29371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8E8EA6" w14:textId="77777777" w:rsidR="001A37C9" w:rsidRDefault="001A37C9" w:rsidP="00C1400F">
            <w:pPr>
              <w:jc w:val="center"/>
              <w:rPr>
                <w:ins w:id="29372" w:author="Fegie" w:date="2021-04-28T19:24:00Z"/>
                <w:rFonts w:ascii="標楷體" w:eastAsia="標楷體" w:hAnsi="標楷體"/>
                <w:lang w:eastAsia="zh-HK"/>
              </w:rPr>
            </w:pPr>
            <w:ins w:id="29373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AD05A2" w14:paraId="34075E47" w14:textId="77777777" w:rsidTr="00C1400F">
        <w:trPr>
          <w:ins w:id="29374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54D3F" w14:textId="77777777" w:rsidR="001A37C9" w:rsidRPr="00AD05A2" w:rsidRDefault="001A37C9" w:rsidP="00C1400F">
            <w:pPr>
              <w:jc w:val="center"/>
              <w:rPr>
                <w:ins w:id="29375" w:author="Fegie" w:date="2021-04-28T19:24:00Z"/>
                <w:rFonts w:ascii="標楷體" w:eastAsia="標楷體" w:hAnsi="標楷體"/>
                <w:lang w:eastAsia="zh-HK"/>
              </w:rPr>
            </w:pPr>
            <w:ins w:id="29376" w:author="Fegie" w:date="2021-04-28T19:24:00Z">
              <w:r w:rsidRPr="00AD05A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14A8B" w14:textId="77777777" w:rsidR="001A37C9" w:rsidRPr="00AD05A2" w:rsidRDefault="001A37C9" w:rsidP="00C1400F">
            <w:pPr>
              <w:jc w:val="center"/>
              <w:rPr>
                <w:ins w:id="29377" w:author="Fegie" w:date="2021-04-28T19:24:00Z"/>
                <w:rFonts w:ascii="標楷體" w:eastAsia="標楷體" w:hAnsi="標楷體"/>
                <w:lang w:eastAsia="zh-HK"/>
              </w:rPr>
            </w:pPr>
            <w:ins w:id="29378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59C9F" w14:textId="77777777" w:rsidR="001A37C9" w:rsidRPr="00AD05A2" w:rsidRDefault="001A37C9" w:rsidP="00C1400F">
            <w:pPr>
              <w:rPr>
                <w:ins w:id="29379" w:author="Fegie" w:date="2021-04-28T19:24:00Z"/>
                <w:rFonts w:ascii="標楷體" w:eastAsia="標楷體" w:hAnsi="標楷體"/>
                <w:lang w:eastAsia="zh-HK"/>
              </w:rPr>
            </w:pPr>
            <w:ins w:id="29380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66FB4" w14:textId="77777777" w:rsidR="001A37C9" w:rsidRPr="00AD05A2" w:rsidRDefault="001A37C9" w:rsidP="00C1400F">
            <w:pPr>
              <w:rPr>
                <w:ins w:id="29381" w:author="Fegie" w:date="2021-04-28T19:24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818CD" w14:textId="45960DCB" w:rsidR="00F57056" w:rsidRPr="00F57056" w:rsidRDefault="00F57056">
            <w:pPr>
              <w:rPr>
                <w:ins w:id="29382" w:author="Fegie" w:date="2021-05-01T19:08:00Z"/>
                <w:rFonts w:ascii="標楷體" w:eastAsia="標楷體" w:hAnsi="標楷體"/>
                <w:lang w:eastAsia="zh-HK"/>
                <w:rPrChange w:id="29383" w:author="Fegie" w:date="2021-05-01T19:08:00Z">
                  <w:rPr>
                    <w:ins w:id="29384" w:author="Fegie" w:date="2021-05-01T19:08:00Z"/>
                    <w:lang w:eastAsia="zh-HK"/>
                  </w:rPr>
                </w:rPrChange>
              </w:rPr>
            </w:pPr>
            <w:ins w:id="29385" w:author="Fegie" w:date="2021-05-01T19:0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9386" w:author="Fegie" w:date="2021-04-28T19:24:00Z">
              <w:r w:rsidR="001A37C9" w:rsidRPr="00F57056">
                <w:rPr>
                  <w:rFonts w:ascii="標楷體" w:eastAsia="標楷體" w:hAnsi="標楷體" w:hint="eastAsia"/>
                  <w:lang w:eastAsia="zh-HK"/>
                  <w:rPrChange w:id="29387" w:author="Fegie" w:date="2021-05-01T19:08:00Z">
                    <w:rPr>
                      <w:rFonts w:hint="eastAsia"/>
                      <w:lang w:eastAsia="zh-HK"/>
                    </w:rPr>
                  </w:rPrChange>
                </w:rPr>
                <w:t>修改當筆</w:t>
              </w:r>
            </w:ins>
            <w:ins w:id="29388" w:author="Fegie" w:date="2021-05-01T19:08:00Z">
              <w:r w:rsidRPr="00F57056">
                <w:rPr>
                  <w:rFonts w:ascii="標楷體" w:eastAsia="標楷體" w:hAnsi="標楷體" w:hint="eastAsia"/>
                  <w:color w:val="000000" w:themeColor="text1"/>
                  <w:rPrChange w:id="29389" w:author="Fegie" w:date="2021-05-01T19:08:00Z">
                    <w:rPr>
                      <w:rFonts w:hint="eastAsia"/>
                    </w:rPr>
                  </w:rPrChange>
                </w:rPr>
                <w:t>公司戶財務狀況</w:t>
              </w:r>
            </w:ins>
            <w:ins w:id="29390" w:author="Fegie" w:date="2021-04-28T19:24:00Z">
              <w:r w:rsidR="001A37C9" w:rsidRPr="00F57056">
                <w:rPr>
                  <w:rFonts w:ascii="標楷體" w:eastAsia="標楷體" w:hAnsi="標楷體" w:hint="eastAsia"/>
                  <w:lang w:eastAsia="zh-HK"/>
                  <w:rPrChange w:id="29391" w:author="Fegie" w:date="2021-05-01T19:08:00Z">
                    <w:rPr>
                      <w:rFonts w:hint="eastAsia"/>
                      <w:lang w:eastAsia="zh-HK"/>
                    </w:rPr>
                  </w:rPrChange>
                </w:rPr>
                <w:t>資</w:t>
              </w:r>
            </w:ins>
          </w:p>
          <w:p w14:paraId="32F355FC" w14:textId="77777777" w:rsidR="00F57056" w:rsidRDefault="00F57056" w:rsidP="00F57056">
            <w:pPr>
              <w:rPr>
                <w:ins w:id="29392" w:author="Fegie" w:date="2021-05-01T19:08:00Z"/>
                <w:rFonts w:ascii="標楷體" w:eastAsia="標楷體" w:hAnsi="標楷體"/>
                <w:color w:val="000000" w:themeColor="text1"/>
              </w:rPr>
            </w:pPr>
            <w:ins w:id="29393" w:author="Fegie" w:date="2021-05-01T19:08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29394" w:author="Fegie" w:date="2021-04-28T19:24:00Z">
              <w:r w:rsidR="001A37C9" w:rsidRPr="00F57056">
                <w:rPr>
                  <w:rFonts w:ascii="標楷體" w:eastAsia="標楷體" w:hAnsi="標楷體" w:hint="eastAsia"/>
                  <w:lang w:eastAsia="zh-HK"/>
                  <w:rPrChange w:id="29395" w:author="Fegie" w:date="2021-05-01T19:08:00Z">
                    <w:rPr>
                      <w:rFonts w:hint="eastAsia"/>
                      <w:lang w:eastAsia="zh-HK"/>
                    </w:rPr>
                  </w:rPrChange>
                </w:rPr>
                <w:t>料</w:t>
              </w:r>
              <w:r w:rsidR="001A37C9" w:rsidRPr="00F57056">
                <w:rPr>
                  <w:rFonts w:ascii="標楷體" w:eastAsia="標楷體" w:hAnsi="標楷體"/>
                  <w:rPrChange w:id="29396" w:author="Fegie" w:date="2021-05-01T19:08:00Z">
                    <w:rPr/>
                  </w:rPrChange>
                </w:rPr>
                <w:t>,</w:t>
              </w:r>
              <w:r w:rsidR="001A37C9" w:rsidRPr="00F57056">
                <w:rPr>
                  <w:rFonts w:ascii="標楷體" w:eastAsia="標楷體" w:hAnsi="標楷體" w:hint="eastAsia"/>
                  <w:color w:val="000000" w:themeColor="text1"/>
                  <w:rPrChange w:id="29397" w:author="Fegie" w:date="2021-05-01T19:08:00Z">
                    <w:rPr>
                      <w:rFonts w:hint="eastAsia"/>
                    </w:rPr>
                  </w:rPrChange>
                </w:rPr>
                <w:t>連結至【</w:t>
              </w:r>
            </w:ins>
            <w:ins w:id="29398" w:author="Fegie" w:date="2021-05-01T19:07:00Z">
              <w:r w:rsidRPr="00F57056">
                <w:rPr>
                  <w:rFonts w:ascii="標楷體" w:eastAsia="標楷體" w:hAnsi="標楷體"/>
                  <w:color w:val="000000" w:themeColor="text1"/>
                  <w:rPrChange w:id="29399" w:author="Fegie" w:date="2021-05-01T19:08:00Z">
                    <w:rPr/>
                  </w:rPrChange>
                </w:rPr>
                <w:t>1107</w:t>
              </w:r>
              <w:r w:rsidRPr="00F57056">
                <w:rPr>
                  <w:rFonts w:ascii="標楷體" w:eastAsia="標楷體" w:hAnsi="標楷體" w:hint="eastAsia"/>
                  <w:color w:val="000000" w:themeColor="text1"/>
                  <w:rPrChange w:id="29400" w:author="Fegie" w:date="2021-05-01T19:08:00Z">
                    <w:rPr>
                      <w:rFonts w:hint="eastAsia"/>
                    </w:rPr>
                  </w:rPrChange>
                </w:rPr>
                <w:t>公司戶財務</w:t>
              </w:r>
            </w:ins>
          </w:p>
          <w:p w14:paraId="58C3B64F" w14:textId="77777777" w:rsidR="001A37C9" w:rsidRDefault="00F57056" w:rsidP="00F57056">
            <w:pPr>
              <w:rPr>
                <w:ins w:id="29401" w:author="Fegie" w:date="2021-05-01T19:08:00Z"/>
                <w:rFonts w:ascii="標楷體" w:eastAsia="標楷體" w:hAnsi="標楷體"/>
                <w:color w:val="000000" w:themeColor="text1"/>
              </w:rPr>
            </w:pPr>
            <w:ins w:id="29402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</w:ins>
            <w:ins w:id="29403" w:author="Fegie" w:date="2021-05-01T19:07:00Z">
              <w:r w:rsidRPr="00F57056">
                <w:rPr>
                  <w:rFonts w:ascii="標楷體" w:eastAsia="標楷體" w:hAnsi="標楷體" w:hint="eastAsia"/>
                  <w:color w:val="000000" w:themeColor="text1"/>
                  <w:rPrChange w:id="29404" w:author="Fegie" w:date="2021-05-01T19:08:00Z">
                    <w:rPr>
                      <w:rFonts w:hint="eastAsia"/>
                    </w:rPr>
                  </w:rPrChange>
                </w:rPr>
                <w:t>狀況管理</w:t>
              </w:r>
            </w:ins>
            <w:ins w:id="29405" w:author="Fegie" w:date="2021-04-28T19:24:00Z">
              <w:r w:rsidR="001A37C9" w:rsidRPr="00F57056">
                <w:rPr>
                  <w:rFonts w:ascii="標楷體" w:eastAsia="標楷體" w:hAnsi="標楷體" w:hint="eastAsia"/>
                  <w:color w:val="000000" w:themeColor="text1"/>
                  <w:rPrChange w:id="29406" w:author="Fegie" w:date="2021-05-01T19:08:00Z">
                    <w:rPr>
                      <w:rFonts w:hint="eastAsia"/>
                    </w:rPr>
                  </w:rPrChange>
                </w:rPr>
                <w:t>】，</w:t>
              </w:r>
              <w:r w:rsidR="001A37C9" w:rsidRPr="00F57056">
                <w:rPr>
                  <w:rFonts w:ascii="標楷體" w:eastAsia="標楷體" w:hAnsi="標楷體" w:hint="eastAsia"/>
                  <w:color w:val="000000" w:themeColor="text1"/>
                  <w:lang w:eastAsia="zh-HK"/>
                  <w:rPrChange w:id="29407" w:author="Fegie" w:date="2021-05-01T19:08:00Z">
                    <w:rPr>
                      <w:rFonts w:hint="eastAsia"/>
                      <w:lang w:eastAsia="zh-HK"/>
                    </w:rPr>
                  </w:rPrChange>
                </w:rPr>
                <w:t>供修改</w:t>
              </w:r>
            </w:ins>
            <w:ins w:id="29408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>財務狀況</w:t>
              </w:r>
            </w:ins>
          </w:p>
          <w:p w14:paraId="13F8349E" w14:textId="02B3E899" w:rsidR="00F57056" w:rsidRPr="00F57056" w:rsidRDefault="00F57056">
            <w:pPr>
              <w:rPr>
                <w:ins w:id="29409" w:author="Fegie" w:date="2021-04-28T19:24:00Z"/>
                <w:rFonts w:ascii="標楷體" w:eastAsia="標楷體" w:hAnsi="標楷體"/>
                <w:lang w:eastAsia="zh-HK"/>
                <w:rPrChange w:id="29410" w:author="Fegie" w:date="2021-05-01T19:08:00Z">
                  <w:rPr>
                    <w:ins w:id="29411" w:author="Fegie" w:date="2021-04-28T19:24:00Z"/>
                    <w:lang w:eastAsia="zh-HK"/>
                  </w:rPr>
                </w:rPrChange>
              </w:rPr>
            </w:pPr>
            <w:ins w:id="29412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</w:p>
        </w:tc>
      </w:tr>
      <w:tr w:rsidR="001A37C9" w:rsidRPr="00AD05A2" w14:paraId="6D59367B" w14:textId="77777777" w:rsidTr="00C1400F">
        <w:trPr>
          <w:ins w:id="29413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88B35" w14:textId="77777777" w:rsidR="001A37C9" w:rsidRPr="00AD05A2" w:rsidRDefault="001A37C9" w:rsidP="00C1400F">
            <w:pPr>
              <w:jc w:val="center"/>
              <w:rPr>
                <w:ins w:id="29414" w:author="Fegie" w:date="2021-04-28T19:24:00Z"/>
                <w:rFonts w:ascii="標楷體" w:eastAsia="標楷體" w:hAnsi="標楷體"/>
              </w:rPr>
            </w:pPr>
            <w:ins w:id="29415" w:author="Fegie" w:date="2021-04-28T19:24:00Z">
              <w:r w:rsidRPr="00AD05A2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139AF" w14:textId="77777777" w:rsidR="001A37C9" w:rsidRPr="00AD05A2" w:rsidRDefault="001A37C9" w:rsidP="00C1400F">
            <w:pPr>
              <w:jc w:val="center"/>
              <w:rPr>
                <w:ins w:id="29416" w:author="Fegie" w:date="2021-04-28T19:24:00Z"/>
                <w:rFonts w:ascii="標楷體" w:eastAsia="標楷體" w:hAnsi="標楷體"/>
                <w:lang w:eastAsia="zh-HK"/>
              </w:rPr>
            </w:pPr>
            <w:ins w:id="29417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EC8B7" w14:textId="77777777" w:rsidR="001A37C9" w:rsidRPr="00AD05A2" w:rsidRDefault="001A37C9" w:rsidP="00C1400F">
            <w:pPr>
              <w:rPr>
                <w:ins w:id="29418" w:author="Fegie" w:date="2021-04-28T19:24:00Z"/>
                <w:rFonts w:ascii="標楷體" w:eastAsia="標楷體" w:hAnsi="標楷體"/>
                <w:lang w:eastAsia="zh-HK"/>
              </w:rPr>
            </w:pPr>
            <w:ins w:id="29419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複製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DBA9" w14:textId="77777777" w:rsidR="001A37C9" w:rsidRPr="00AD05A2" w:rsidRDefault="001A37C9" w:rsidP="00C1400F">
            <w:pPr>
              <w:rPr>
                <w:ins w:id="29420" w:author="Fegie" w:date="2021-04-28T19:24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35380" w14:textId="0A988538" w:rsidR="00F57056" w:rsidRPr="00F37A9C" w:rsidRDefault="00F57056" w:rsidP="00F57056">
            <w:pPr>
              <w:rPr>
                <w:ins w:id="29421" w:author="Fegie" w:date="2021-05-01T19:08:00Z"/>
                <w:rFonts w:ascii="標楷體" w:eastAsia="標楷體" w:hAnsi="標楷體"/>
                <w:lang w:eastAsia="zh-HK"/>
              </w:rPr>
            </w:pPr>
            <w:ins w:id="29422" w:author="Fegie" w:date="2021-05-01T19:0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9423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複製</w:t>
              </w:r>
            </w:ins>
            <w:ins w:id="29424" w:author="Fegie" w:date="2021-05-01T19:08:00Z">
              <w:r w:rsidRPr="00F37A9C">
                <w:rPr>
                  <w:rFonts w:ascii="標楷體" w:eastAsia="標楷體" w:hAnsi="標楷體" w:hint="eastAsia"/>
                  <w:lang w:eastAsia="zh-HK"/>
                </w:rPr>
                <w:t>當筆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公司戶財務狀況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資</w:t>
              </w:r>
            </w:ins>
          </w:p>
          <w:p w14:paraId="36674033" w14:textId="77777777" w:rsidR="00F57056" w:rsidRDefault="00F57056" w:rsidP="00F57056">
            <w:pPr>
              <w:rPr>
                <w:ins w:id="29425" w:author="Fegie" w:date="2021-05-01T19:08:00Z"/>
                <w:rFonts w:ascii="標楷體" w:eastAsia="標楷體" w:hAnsi="標楷體"/>
                <w:color w:val="000000" w:themeColor="text1"/>
              </w:rPr>
            </w:pPr>
            <w:ins w:id="29426" w:author="Fegie" w:date="2021-05-01T19:08:00Z">
              <w:r>
                <w:rPr>
                  <w:rFonts w:ascii="標楷體" w:eastAsia="標楷體" w:hAnsi="標楷體" w:hint="eastAsia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料</w:t>
              </w:r>
              <w:r w:rsidRPr="00F37A9C">
                <w:rPr>
                  <w:rFonts w:ascii="標楷體" w:eastAsia="標楷體" w:hAnsi="標楷體"/>
                </w:rPr>
                <w:t>,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連結至【11</w:t>
              </w:r>
              <w:r w:rsidRPr="00F37A9C">
                <w:rPr>
                  <w:rFonts w:ascii="標楷體" w:eastAsia="標楷體" w:hAnsi="標楷體"/>
                  <w:color w:val="000000" w:themeColor="text1"/>
                </w:rPr>
                <w:t>07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</w:t>
              </w:r>
            </w:ins>
          </w:p>
          <w:p w14:paraId="3216B12E" w14:textId="0F8F364C" w:rsidR="00F57056" w:rsidRDefault="00F57056" w:rsidP="00F57056">
            <w:pPr>
              <w:rPr>
                <w:ins w:id="29427" w:author="Fegie" w:date="2021-05-01T19:08:00Z"/>
                <w:rFonts w:ascii="標楷體" w:eastAsia="標楷體" w:hAnsi="標楷體"/>
                <w:color w:val="000000" w:themeColor="text1"/>
              </w:rPr>
            </w:pPr>
            <w:ins w:id="29428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狀況管理】，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</w:t>
              </w:r>
            </w:ins>
            <w:ins w:id="29429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複製</w:t>
              </w:r>
            </w:ins>
            <w:ins w:id="29430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>財務狀況</w:t>
              </w:r>
            </w:ins>
          </w:p>
          <w:p w14:paraId="6E55D1A9" w14:textId="2B980495" w:rsidR="001A37C9" w:rsidRPr="00AD05A2" w:rsidRDefault="00F57056" w:rsidP="00F57056">
            <w:pPr>
              <w:rPr>
                <w:ins w:id="29431" w:author="Fegie" w:date="2021-04-28T19:24:00Z"/>
                <w:rFonts w:ascii="標楷體" w:eastAsia="標楷體" w:hAnsi="標楷體"/>
                <w:lang w:eastAsia="zh-HK"/>
              </w:rPr>
            </w:pPr>
            <w:ins w:id="29432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</w:p>
        </w:tc>
      </w:tr>
      <w:tr w:rsidR="001A37C9" w:rsidRPr="00AD05A2" w14:paraId="783329B3" w14:textId="77777777" w:rsidTr="00C1400F">
        <w:trPr>
          <w:ins w:id="29433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BF0B7" w14:textId="77777777" w:rsidR="001A37C9" w:rsidRPr="00AD05A2" w:rsidRDefault="001A37C9" w:rsidP="00C1400F">
            <w:pPr>
              <w:jc w:val="center"/>
              <w:rPr>
                <w:ins w:id="29434" w:author="Fegie" w:date="2021-04-28T19:24:00Z"/>
                <w:rFonts w:ascii="標楷體" w:eastAsia="標楷體" w:hAnsi="標楷體"/>
              </w:rPr>
            </w:pPr>
            <w:ins w:id="29435" w:author="Fegie" w:date="2021-04-28T19:24:00Z">
              <w:r w:rsidRPr="00AD05A2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E62D7" w14:textId="77777777" w:rsidR="001A37C9" w:rsidRPr="00AD05A2" w:rsidRDefault="001A37C9" w:rsidP="00C1400F">
            <w:pPr>
              <w:jc w:val="center"/>
              <w:rPr>
                <w:ins w:id="29436" w:author="Fegie" w:date="2021-04-28T19:24:00Z"/>
                <w:rFonts w:ascii="標楷體" w:eastAsia="標楷體" w:hAnsi="標楷體"/>
                <w:lang w:eastAsia="zh-HK"/>
              </w:rPr>
            </w:pPr>
            <w:ins w:id="29437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29B15" w14:textId="77777777" w:rsidR="001A37C9" w:rsidRPr="00AD05A2" w:rsidRDefault="001A37C9" w:rsidP="00C1400F">
            <w:pPr>
              <w:rPr>
                <w:ins w:id="29438" w:author="Fegie" w:date="2021-04-28T19:24:00Z"/>
                <w:rFonts w:ascii="標楷體" w:eastAsia="標楷體" w:hAnsi="標楷體"/>
                <w:lang w:eastAsia="zh-HK"/>
              </w:rPr>
            </w:pPr>
            <w:ins w:id="29439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刪除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1AE" w14:textId="77777777" w:rsidR="001A37C9" w:rsidRPr="00AD05A2" w:rsidRDefault="001A37C9" w:rsidP="00C1400F">
            <w:pPr>
              <w:rPr>
                <w:ins w:id="29440" w:author="Fegie" w:date="2021-04-28T19:24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1E9A8" w14:textId="7538C2DA" w:rsidR="00F57056" w:rsidRPr="00F37A9C" w:rsidRDefault="00F57056" w:rsidP="00F57056">
            <w:pPr>
              <w:rPr>
                <w:ins w:id="29441" w:author="Fegie" w:date="2021-05-01T19:09:00Z"/>
                <w:rFonts w:ascii="標楷體" w:eastAsia="標楷體" w:hAnsi="標楷體"/>
                <w:lang w:eastAsia="zh-HK"/>
              </w:rPr>
            </w:pPr>
            <w:ins w:id="29442" w:author="Fegie" w:date="2021-05-01T19:09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當筆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公司戶財務狀況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資</w:t>
              </w:r>
            </w:ins>
          </w:p>
          <w:p w14:paraId="6B7DA054" w14:textId="77777777" w:rsidR="00F57056" w:rsidRDefault="00F57056" w:rsidP="00F57056">
            <w:pPr>
              <w:rPr>
                <w:ins w:id="29443" w:author="Fegie" w:date="2021-05-01T19:09:00Z"/>
                <w:rFonts w:ascii="標楷體" w:eastAsia="標楷體" w:hAnsi="標楷體"/>
                <w:color w:val="000000" w:themeColor="text1"/>
              </w:rPr>
            </w:pPr>
            <w:ins w:id="29444" w:author="Fegie" w:date="2021-05-01T19:09:00Z">
              <w:r>
                <w:rPr>
                  <w:rFonts w:ascii="標楷體" w:eastAsia="標楷體" w:hAnsi="標楷體" w:hint="eastAsia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料</w:t>
              </w:r>
              <w:r w:rsidRPr="00F37A9C">
                <w:rPr>
                  <w:rFonts w:ascii="標楷體" w:eastAsia="標楷體" w:hAnsi="標楷體"/>
                </w:rPr>
                <w:t>,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連結至【11</w:t>
              </w:r>
              <w:r w:rsidRPr="00F37A9C">
                <w:rPr>
                  <w:rFonts w:ascii="標楷體" w:eastAsia="標楷體" w:hAnsi="標楷體"/>
                  <w:color w:val="000000" w:themeColor="text1"/>
                </w:rPr>
                <w:t>07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</w:t>
              </w:r>
            </w:ins>
          </w:p>
          <w:p w14:paraId="4D7CAF99" w14:textId="334A606B" w:rsidR="00F57056" w:rsidRDefault="00F57056" w:rsidP="00F57056">
            <w:pPr>
              <w:rPr>
                <w:ins w:id="29445" w:author="Fegie" w:date="2021-05-01T19:09:00Z"/>
                <w:rFonts w:ascii="標楷體" w:eastAsia="標楷體" w:hAnsi="標楷體"/>
                <w:color w:val="000000" w:themeColor="text1"/>
              </w:rPr>
            </w:pPr>
            <w:ins w:id="29446" w:author="Fegie" w:date="2021-05-01T19:09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狀況管理】，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財務狀況</w:t>
              </w:r>
            </w:ins>
          </w:p>
          <w:p w14:paraId="3ACA267C" w14:textId="43696ECD" w:rsidR="001A37C9" w:rsidRPr="00AD05A2" w:rsidRDefault="00F57056" w:rsidP="00F57056">
            <w:pPr>
              <w:rPr>
                <w:ins w:id="29447" w:author="Fegie" w:date="2021-04-28T19:24:00Z"/>
                <w:rFonts w:ascii="標楷體" w:eastAsia="標楷體" w:hAnsi="標楷體"/>
                <w:lang w:eastAsia="zh-HK"/>
              </w:rPr>
            </w:pPr>
            <w:ins w:id="29448" w:author="Fegie" w:date="2021-05-01T19:09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</w:p>
        </w:tc>
      </w:tr>
      <w:tr w:rsidR="001A37C9" w:rsidRPr="00AD05A2" w14:paraId="08BCF19D" w14:textId="77777777" w:rsidTr="00C1400F">
        <w:trPr>
          <w:ins w:id="29449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3C33E" w14:textId="77777777" w:rsidR="001A37C9" w:rsidRPr="00AD05A2" w:rsidRDefault="001A37C9" w:rsidP="00C1400F">
            <w:pPr>
              <w:jc w:val="center"/>
              <w:rPr>
                <w:ins w:id="29450" w:author="Fegie" w:date="2021-04-28T19:24:00Z"/>
                <w:rFonts w:ascii="標楷體" w:eastAsia="標楷體" w:hAnsi="標楷體"/>
              </w:rPr>
            </w:pPr>
            <w:ins w:id="29451" w:author="Fegie" w:date="2021-04-28T19:24:00Z">
              <w:r w:rsidRPr="00AD05A2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60E3F" w14:textId="77777777" w:rsidR="001A37C9" w:rsidRPr="00AD05A2" w:rsidRDefault="001A37C9" w:rsidP="00C1400F">
            <w:pPr>
              <w:jc w:val="center"/>
              <w:rPr>
                <w:ins w:id="29452" w:author="Fegie" w:date="2021-04-28T19:24:00Z"/>
                <w:rFonts w:ascii="標楷體" w:eastAsia="標楷體" w:hAnsi="標楷體"/>
                <w:lang w:eastAsia="zh-HK"/>
              </w:rPr>
            </w:pPr>
            <w:ins w:id="29453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D4FDE" w14:textId="00D95CE3" w:rsidR="001A37C9" w:rsidRPr="00AD05A2" w:rsidRDefault="00F57056" w:rsidP="00C1400F">
            <w:pPr>
              <w:rPr>
                <w:ins w:id="29454" w:author="Fegie" w:date="2021-04-28T19:24:00Z"/>
                <w:rFonts w:ascii="標楷體" w:eastAsia="標楷體" w:hAnsi="標楷體"/>
                <w:lang w:eastAsia="zh-HK"/>
              </w:rPr>
            </w:pPr>
            <w:ins w:id="29455" w:author="Fegie" w:date="2021-05-01T19:07:00Z"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DCE56" w14:textId="77777777" w:rsidR="001A37C9" w:rsidRPr="00AD05A2" w:rsidRDefault="001A37C9" w:rsidP="00C1400F">
            <w:pPr>
              <w:rPr>
                <w:ins w:id="29456" w:author="Fegie" w:date="2021-04-28T19:24:00Z"/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A294" w14:textId="785F076D" w:rsidR="00F57056" w:rsidRPr="00F37A9C" w:rsidRDefault="00F57056" w:rsidP="00F57056">
            <w:pPr>
              <w:rPr>
                <w:ins w:id="29457" w:author="Fegie" w:date="2021-05-01T19:09:00Z"/>
                <w:rFonts w:ascii="標楷體" w:eastAsia="標楷體" w:hAnsi="標楷體"/>
                <w:lang w:eastAsia="zh-HK"/>
              </w:rPr>
            </w:pPr>
            <w:ins w:id="29458" w:author="Fegie" w:date="2021-05-01T19:09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當筆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公司戶財務狀況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資</w:t>
              </w:r>
            </w:ins>
          </w:p>
          <w:p w14:paraId="5C8BDFF5" w14:textId="77777777" w:rsidR="00F57056" w:rsidRDefault="00F57056" w:rsidP="00F57056">
            <w:pPr>
              <w:rPr>
                <w:ins w:id="29459" w:author="Fegie" w:date="2021-05-01T19:09:00Z"/>
                <w:rFonts w:ascii="標楷體" w:eastAsia="標楷體" w:hAnsi="標楷體"/>
                <w:color w:val="000000" w:themeColor="text1"/>
              </w:rPr>
            </w:pPr>
            <w:ins w:id="29460" w:author="Fegie" w:date="2021-05-01T19:09:00Z">
              <w:r>
                <w:rPr>
                  <w:rFonts w:ascii="標楷體" w:eastAsia="標楷體" w:hAnsi="標楷體" w:hint="eastAsia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料</w:t>
              </w:r>
              <w:r w:rsidRPr="00F37A9C">
                <w:rPr>
                  <w:rFonts w:ascii="標楷體" w:eastAsia="標楷體" w:hAnsi="標楷體"/>
                </w:rPr>
                <w:t>,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連結至【11</w:t>
              </w:r>
              <w:r w:rsidRPr="00F37A9C">
                <w:rPr>
                  <w:rFonts w:ascii="標楷體" w:eastAsia="標楷體" w:hAnsi="標楷體"/>
                  <w:color w:val="000000" w:themeColor="text1"/>
                </w:rPr>
                <w:t>07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</w:t>
              </w:r>
            </w:ins>
          </w:p>
          <w:p w14:paraId="7D1BA2D3" w14:textId="5300AC65" w:rsidR="00F57056" w:rsidRDefault="00F57056" w:rsidP="00F57056">
            <w:pPr>
              <w:rPr>
                <w:ins w:id="29461" w:author="Fegie" w:date="2021-05-01T19:09:00Z"/>
                <w:rFonts w:ascii="標楷體" w:eastAsia="標楷體" w:hAnsi="標楷體"/>
                <w:color w:val="000000" w:themeColor="text1"/>
              </w:rPr>
            </w:pPr>
            <w:ins w:id="29462" w:author="Fegie" w:date="2021-05-01T19:09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狀況管理】，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</w:t>
              </w:r>
            </w:ins>
            <w:ins w:id="29463" w:author="Fegie" w:date="2021-05-02T16:49:00Z">
              <w:r w:rsidR="00D6091A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查詢</w:t>
              </w:r>
            </w:ins>
            <w:ins w:id="29464" w:author="Fegie" w:date="2021-05-01T19:09:00Z">
              <w:r>
                <w:rPr>
                  <w:rFonts w:ascii="標楷體" w:eastAsia="標楷體" w:hAnsi="標楷體" w:hint="eastAsia"/>
                  <w:color w:val="000000" w:themeColor="text1"/>
                </w:rPr>
                <w:t>財務狀況</w:t>
              </w:r>
            </w:ins>
          </w:p>
          <w:p w14:paraId="6B21BF83" w14:textId="28427D47" w:rsidR="001A37C9" w:rsidRPr="00AD05A2" w:rsidRDefault="00F57056" w:rsidP="00F57056">
            <w:pPr>
              <w:rPr>
                <w:ins w:id="29465" w:author="Fegie" w:date="2021-04-28T19:24:00Z"/>
                <w:rFonts w:ascii="標楷體" w:eastAsia="標楷體" w:hAnsi="標楷體"/>
                <w:lang w:eastAsia="zh-HK"/>
              </w:rPr>
            </w:pPr>
            <w:ins w:id="29466" w:author="Fegie" w:date="2021-05-01T19:09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</w:p>
        </w:tc>
      </w:tr>
      <w:tr w:rsidR="001A37C9" w14:paraId="12BD03BC" w14:textId="77777777" w:rsidTr="00F57056">
        <w:tblPrEx>
          <w:tblW w:w="0" w:type="auto"/>
          <w:tblPrExChange w:id="29467" w:author="Fegie" w:date="2021-05-01T19:07:00Z">
            <w:tblPrEx>
              <w:tblW w:w="0" w:type="auto"/>
            </w:tblPrEx>
          </w:tblPrExChange>
        </w:tblPrEx>
        <w:trPr>
          <w:ins w:id="29468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9469" w:author="Fegie" w:date="2021-05-01T19:07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38DD299" w14:textId="77777777" w:rsidR="001A37C9" w:rsidRDefault="001A37C9" w:rsidP="00C1400F">
            <w:pPr>
              <w:jc w:val="center"/>
              <w:rPr>
                <w:ins w:id="29470" w:author="Fegie" w:date="2021-04-28T19:24:00Z"/>
                <w:rFonts w:ascii="標楷體" w:eastAsia="標楷體" w:hAnsi="標楷體"/>
              </w:rPr>
            </w:pPr>
            <w:ins w:id="29471" w:author="Fegie" w:date="2021-04-28T19:2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9472" w:author="Fegie" w:date="2021-05-01T19:07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2D52B20" w14:textId="77777777" w:rsidR="001A37C9" w:rsidRDefault="001A37C9" w:rsidP="00C1400F">
            <w:pPr>
              <w:jc w:val="center"/>
              <w:rPr>
                <w:ins w:id="29473" w:author="Fegie" w:date="2021-04-28T19:24:00Z"/>
                <w:rFonts w:ascii="標楷體" w:eastAsia="標楷體" w:hAnsi="標楷體"/>
                <w:lang w:eastAsia="zh-HK"/>
              </w:rPr>
            </w:pPr>
            <w:ins w:id="29474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475" w:author="Fegie" w:date="2021-05-01T19:07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E4218C" w14:textId="4DAF17D5" w:rsidR="001A37C9" w:rsidRDefault="00F57056" w:rsidP="00C1400F">
            <w:pPr>
              <w:rPr>
                <w:ins w:id="29476" w:author="Fegie" w:date="2021-04-28T19:24:00Z"/>
                <w:rFonts w:ascii="標楷體" w:eastAsia="標楷體" w:hAnsi="標楷體"/>
                <w:lang w:eastAsia="zh-HK"/>
              </w:rPr>
            </w:pPr>
            <w:ins w:id="29477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統一編號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478" w:author="Fegie" w:date="2021-05-01T19:07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E7D72C" w14:textId="2F5F5803" w:rsidR="001A37C9" w:rsidRDefault="007521DC" w:rsidP="00C1400F">
            <w:pPr>
              <w:rPr>
                <w:ins w:id="29479" w:author="Fegie" w:date="2021-04-28T19:24:00Z"/>
                <w:rFonts w:ascii="標楷體" w:eastAsia="標楷體" w:hAnsi="標楷體"/>
                <w:lang w:eastAsia="zh-HK"/>
              </w:rPr>
            </w:pPr>
            <w:ins w:id="29480" w:author="Fegie" w:date="2021-05-01T19:16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 w:hint="eastAsia"/>
                  <w:lang w:eastAsia="zh-HK"/>
                </w:rPr>
                <w:t>u</w:t>
              </w:r>
              <w:r>
                <w:rPr>
                  <w:rFonts w:ascii="標楷體" w:eastAsia="標楷體" w:hAnsi="標楷體"/>
                  <w:lang w:eastAsia="zh-HK"/>
                </w:rPr>
                <w:t>stM</w:t>
              </w:r>
            </w:ins>
            <w:ins w:id="29481" w:author="Fegie" w:date="2021-05-01T19:17:00Z">
              <w:r>
                <w:rPr>
                  <w:rFonts w:ascii="標楷體" w:eastAsia="標楷體" w:hAnsi="標楷體"/>
                  <w:lang w:eastAsia="zh-HK"/>
                </w:rPr>
                <w:t>ain.CustId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482" w:author="Fegie" w:date="2021-05-01T19:07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367F43" w14:textId="5122E6D8" w:rsidR="001A37C9" w:rsidRDefault="007521DC" w:rsidP="00C1400F">
            <w:pPr>
              <w:rPr>
                <w:ins w:id="29483" w:author="Fegie" w:date="2021-04-28T19:24:00Z"/>
                <w:rFonts w:ascii="標楷體" w:eastAsia="標楷體" w:hAnsi="標楷體"/>
                <w:lang w:eastAsia="zh-HK"/>
              </w:rPr>
            </w:pPr>
            <w:ins w:id="29484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統一編號</w:t>
              </w:r>
            </w:ins>
          </w:p>
        </w:tc>
      </w:tr>
      <w:tr w:rsidR="001A37C9" w14:paraId="5E95E4D5" w14:textId="77777777" w:rsidTr="00F57056">
        <w:tblPrEx>
          <w:tblW w:w="0" w:type="auto"/>
          <w:tblPrExChange w:id="29485" w:author="Fegie" w:date="2021-05-01T19:07:00Z">
            <w:tblPrEx>
              <w:tblW w:w="0" w:type="auto"/>
            </w:tblPrEx>
          </w:tblPrExChange>
        </w:tblPrEx>
        <w:trPr>
          <w:ins w:id="29486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9487" w:author="Fegie" w:date="2021-05-01T19:07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8450754" w14:textId="77777777" w:rsidR="001A37C9" w:rsidRDefault="001A37C9" w:rsidP="00C1400F">
            <w:pPr>
              <w:jc w:val="center"/>
              <w:rPr>
                <w:ins w:id="29488" w:author="Fegie" w:date="2021-04-28T19:24:00Z"/>
                <w:rFonts w:ascii="標楷體" w:eastAsia="標楷體" w:hAnsi="標楷體"/>
              </w:rPr>
            </w:pPr>
            <w:ins w:id="29489" w:author="Fegie" w:date="2021-04-28T19:24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9490" w:author="Fegie" w:date="2021-05-01T19:07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B371F06" w14:textId="77777777" w:rsidR="001A37C9" w:rsidRDefault="001A37C9" w:rsidP="00C1400F">
            <w:pPr>
              <w:jc w:val="center"/>
              <w:rPr>
                <w:ins w:id="29491" w:author="Fegie" w:date="2021-04-28T19:24:00Z"/>
                <w:rFonts w:ascii="標楷體" w:eastAsia="標楷體" w:hAnsi="標楷體"/>
                <w:lang w:eastAsia="zh-HK"/>
              </w:rPr>
            </w:pPr>
            <w:ins w:id="29492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493" w:author="Fegie" w:date="2021-05-01T19:07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ADE63F" w14:textId="7E01E01D" w:rsidR="001A37C9" w:rsidRDefault="00F57056" w:rsidP="00C1400F">
            <w:pPr>
              <w:rPr>
                <w:ins w:id="29494" w:author="Fegie" w:date="2021-04-28T19:24:00Z"/>
                <w:rFonts w:ascii="標楷體" w:eastAsia="標楷體" w:hAnsi="標楷體"/>
                <w:lang w:eastAsia="zh-HK"/>
              </w:rPr>
            </w:pPr>
            <w:ins w:id="29495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年度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496" w:author="Fegie" w:date="2021-05-01T19:07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66DA27" w14:textId="548920E2" w:rsidR="001A37C9" w:rsidRDefault="007521DC" w:rsidP="00C1400F">
            <w:pPr>
              <w:rPr>
                <w:ins w:id="29497" w:author="Fegie" w:date="2021-04-28T19:24:00Z"/>
                <w:rFonts w:ascii="標楷體" w:eastAsia="標楷體" w:hAnsi="標楷體"/>
                <w:lang w:eastAsia="zh-HK"/>
              </w:rPr>
            </w:pPr>
            <w:ins w:id="29498" w:author="Fegie" w:date="2021-05-01T19:18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ustFin.DataYear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499" w:author="Fegie" w:date="2021-05-01T19:07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CBC6CA" w14:textId="644609C6" w:rsidR="001A37C9" w:rsidRDefault="007521DC" w:rsidP="00C1400F">
            <w:pPr>
              <w:rPr>
                <w:ins w:id="29500" w:author="Fegie" w:date="2021-04-28T19:24:00Z"/>
                <w:rFonts w:ascii="標楷體" w:eastAsia="標楷體" w:hAnsi="標楷體"/>
                <w:lang w:eastAsia="zh-HK"/>
              </w:rPr>
            </w:pPr>
            <w:ins w:id="29501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年度</w:t>
              </w:r>
            </w:ins>
          </w:p>
        </w:tc>
      </w:tr>
      <w:tr w:rsidR="001A37C9" w14:paraId="6C0755D7" w14:textId="77777777" w:rsidTr="00F57056">
        <w:tblPrEx>
          <w:tblW w:w="0" w:type="auto"/>
          <w:tblPrExChange w:id="29502" w:author="Fegie" w:date="2021-05-01T19:07:00Z">
            <w:tblPrEx>
              <w:tblW w:w="0" w:type="auto"/>
            </w:tblPrEx>
          </w:tblPrExChange>
        </w:tblPrEx>
        <w:trPr>
          <w:ins w:id="29503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9504" w:author="Fegie" w:date="2021-05-01T19:07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778BB17" w14:textId="77777777" w:rsidR="001A37C9" w:rsidRDefault="001A37C9" w:rsidP="00C1400F">
            <w:pPr>
              <w:jc w:val="center"/>
              <w:rPr>
                <w:ins w:id="29505" w:author="Fegie" w:date="2021-04-28T19:24:00Z"/>
                <w:rFonts w:ascii="標楷體" w:eastAsia="標楷體" w:hAnsi="標楷體"/>
              </w:rPr>
            </w:pPr>
            <w:ins w:id="29506" w:author="Fegie" w:date="2021-04-28T19:24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9507" w:author="Fegie" w:date="2021-05-01T19:07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DAE2791" w14:textId="77777777" w:rsidR="001A37C9" w:rsidRDefault="001A37C9" w:rsidP="00C1400F">
            <w:pPr>
              <w:jc w:val="center"/>
              <w:rPr>
                <w:ins w:id="29508" w:author="Fegie" w:date="2021-04-28T19:24:00Z"/>
                <w:rFonts w:ascii="標楷體" w:eastAsia="標楷體" w:hAnsi="標楷體"/>
                <w:lang w:eastAsia="zh-HK"/>
              </w:rPr>
            </w:pPr>
            <w:ins w:id="29509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510" w:author="Fegie" w:date="2021-05-01T19:07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30A0B9" w14:textId="202A14D3" w:rsidR="001A37C9" w:rsidRDefault="00F57056" w:rsidP="00C1400F">
            <w:pPr>
              <w:rPr>
                <w:ins w:id="29511" w:author="Fegie" w:date="2021-04-28T19:24:00Z"/>
                <w:rFonts w:ascii="標楷體" w:eastAsia="標楷體" w:hAnsi="標楷體"/>
                <w:lang w:eastAsia="zh-HK"/>
              </w:rPr>
            </w:pPr>
            <w:ins w:id="29512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資產總額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513" w:author="Fegie" w:date="2021-05-01T19:07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9291C8" w14:textId="06E4ACDF" w:rsidR="001A37C9" w:rsidRDefault="007521DC" w:rsidP="00C1400F">
            <w:pPr>
              <w:rPr>
                <w:ins w:id="29514" w:author="Fegie" w:date="2021-04-28T19:24:00Z"/>
                <w:rFonts w:ascii="標楷體" w:eastAsia="標楷體" w:hAnsi="標楷體"/>
                <w:lang w:eastAsia="zh-HK"/>
              </w:rPr>
            </w:pPr>
            <w:ins w:id="29515" w:author="Fegie" w:date="2021-05-01T19:18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ustFin.Asset</w:t>
              </w:r>
              <w:r>
                <w:rPr>
                  <w:rFonts w:ascii="標楷體" w:eastAsia="標楷體" w:hAnsi="標楷體" w:hint="eastAsia"/>
                </w:rPr>
                <w:t>T</w:t>
              </w:r>
              <w:r>
                <w:rPr>
                  <w:rFonts w:ascii="標楷體" w:eastAsia="標楷體" w:hAnsi="標楷體" w:hint="eastAsia"/>
                  <w:lang w:eastAsia="zh-HK"/>
                </w:rPr>
                <w:t>o</w:t>
              </w:r>
              <w:r>
                <w:rPr>
                  <w:rFonts w:ascii="標楷體" w:eastAsia="標楷體" w:hAnsi="標楷體"/>
                  <w:lang w:eastAsia="zh-HK"/>
                </w:rPr>
                <w:t>tal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516" w:author="Fegie" w:date="2021-05-01T19:07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EF5E74" w14:textId="1DE12099" w:rsidR="001A37C9" w:rsidRDefault="007521DC" w:rsidP="00C1400F">
            <w:pPr>
              <w:rPr>
                <w:ins w:id="29517" w:author="Fegie" w:date="2021-04-28T19:24:00Z"/>
                <w:rFonts w:ascii="標楷體" w:eastAsia="標楷體" w:hAnsi="標楷體"/>
                <w:lang w:eastAsia="zh-HK"/>
              </w:rPr>
            </w:pPr>
            <w:ins w:id="29518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資產總額</w:t>
              </w:r>
            </w:ins>
          </w:p>
        </w:tc>
      </w:tr>
      <w:tr w:rsidR="001A37C9" w14:paraId="43B940F0" w14:textId="77777777" w:rsidTr="00C1400F">
        <w:trPr>
          <w:ins w:id="29519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500CE" w14:textId="77777777" w:rsidR="001A37C9" w:rsidRDefault="001A37C9" w:rsidP="00C1400F">
            <w:pPr>
              <w:jc w:val="center"/>
              <w:rPr>
                <w:ins w:id="29520" w:author="Fegie" w:date="2021-04-28T19:24:00Z"/>
                <w:rFonts w:ascii="標楷體" w:eastAsia="標楷體" w:hAnsi="標楷體"/>
              </w:rPr>
            </w:pPr>
            <w:ins w:id="29521" w:author="Fegie" w:date="2021-04-28T19:24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CC7A9" w14:textId="77777777" w:rsidR="001A37C9" w:rsidRDefault="001A37C9" w:rsidP="00C1400F">
            <w:pPr>
              <w:jc w:val="center"/>
              <w:rPr>
                <w:ins w:id="29522" w:author="Fegie" w:date="2021-04-28T19:24:00Z"/>
                <w:rFonts w:ascii="標楷體" w:eastAsia="標楷體" w:hAnsi="標楷體"/>
                <w:lang w:eastAsia="zh-HK"/>
              </w:rPr>
            </w:pPr>
            <w:ins w:id="29523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47CBB" w14:textId="263B0263" w:rsidR="001A37C9" w:rsidRDefault="00F57056" w:rsidP="00C1400F">
            <w:pPr>
              <w:rPr>
                <w:ins w:id="29524" w:author="Fegie" w:date="2021-04-28T19:24:00Z"/>
                <w:rFonts w:ascii="標楷體" w:eastAsia="標楷體" w:hAnsi="標楷體"/>
                <w:lang w:eastAsia="zh-HK"/>
              </w:rPr>
            </w:pPr>
            <w:ins w:id="29525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負債總額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1DFB5" w14:textId="4A535EEB" w:rsidR="001A37C9" w:rsidRDefault="007521DC" w:rsidP="00C1400F">
            <w:pPr>
              <w:rPr>
                <w:ins w:id="29526" w:author="Fegie" w:date="2021-04-28T19:24:00Z"/>
                <w:rFonts w:ascii="標楷體" w:eastAsia="標楷體" w:hAnsi="標楷體"/>
                <w:color w:val="FF0000"/>
              </w:rPr>
            </w:pPr>
            <w:ins w:id="29527" w:author="Fegie" w:date="2021-05-01T19:18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ustFin.LiabTotal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0116C" w14:textId="4692F577" w:rsidR="001A37C9" w:rsidRDefault="007521DC" w:rsidP="00C1400F">
            <w:pPr>
              <w:rPr>
                <w:ins w:id="29528" w:author="Fegie" w:date="2021-04-28T19:24:00Z"/>
                <w:rFonts w:ascii="標楷體" w:eastAsia="標楷體" w:hAnsi="標楷體"/>
                <w:lang w:eastAsia="zh-HK"/>
              </w:rPr>
            </w:pPr>
            <w:ins w:id="29529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負債總額</w:t>
              </w:r>
            </w:ins>
          </w:p>
        </w:tc>
      </w:tr>
      <w:tr w:rsidR="001A37C9" w14:paraId="25BF0064" w14:textId="77777777" w:rsidTr="00C1400F">
        <w:trPr>
          <w:ins w:id="29530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D15D3" w14:textId="77777777" w:rsidR="001A37C9" w:rsidRDefault="001A37C9" w:rsidP="00C1400F">
            <w:pPr>
              <w:jc w:val="center"/>
              <w:rPr>
                <w:ins w:id="29531" w:author="Fegie" w:date="2021-04-28T19:24:00Z"/>
                <w:rFonts w:ascii="標楷體" w:eastAsia="標楷體" w:hAnsi="標楷體"/>
              </w:rPr>
            </w:pPr>
            <w:ins w:id="29532" w:author="Fegie" w:date="2021-04-28T19:24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B02F0" w14:textId="77777777" w:rsidR="001A37C9" w:rsidRDefault="001A37C9" w:rsidP="00C1400F">
            <w:pPr>
              <w:jc w:val="center"/>
              <w:rPr>
                <w:ins w:id="29533" w:author="Fegie" w:date="2021-04-28T19:24:00Z"/>
                <w:rFonts w:ascii="標楷體" w:eastAsia="標楷體" w:hAnsi="標楷體"/>
                <w:lang w:eastAsia="zh-HK"/>
              </w:rPr>
            </w:pPr>
            <w:ins w:id="29534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8F60" w14:textId="4CC187D6" w:rsidR="001A37C9" w:rsidRDefault="00F57056" w:rsidP="00C1400F">
            <w:pPr>
              <w:rPr>
                <w:ins w:id="29535" w:author="Fegie" w:date="2021-04-28T19:24:00Z"/>
                <w:rFonts w:ascii="標楷體" w:eastAsia="標楷體" w:hAnsi="標楷體"/>
                <w:lang w:eastAsia="zh-HK"/>
              </w:rPr>
            </w:pPr>
            <w:ins w:id="29536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資本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15CA" w14:textId="59E00624" w:rsidR="001A37C9" w:rsidRPr="00BA4B70" w:rsidRDefault="007521DC" w:rsidP="00C1400F">
            <w:pPr>
              <w:rPr>
                <w:ins w:id="29537" w:author="Fegie" w:date="2021-04-28T19:24:00Z"/>
                <w:rFonts w:ascii="標楷體" w:eastAsia="標楷體" w:hAnsi="標楷體"/>
                <w:color w:val="000000" w:themeColor="text1"/>
              </w:rPr>
            </w:pPr>
            <w:ins w:id="29538" w:author="Fegie" w:date="2021-05-01T19:18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ustFin.Capi</w:t>
              </w:r>
            </w:ins>
            <w:ins w:id="29539" w:author="Fegie" w:date="2021-05-01T19:19:00Z">
              <w:r>
                <w:rPr>
                  <w:rFonts w:ascii="標楷體" w:eastAsia="標楷體" w:hAnsi="標楷體"/>
                  <w:lang w:eastAsia="zh-HK"/>
                </w:rPr>
                <w:t>t</w:t>
              </w:r>
            </w:ins>
            <w:ins w:id="29540" w:author="Fegie" w:date="2021-05-01T19:18:00Z">
              <w:r>
                <w:rPr>
                  <w:rFonts w:ascii="標楷體" w:eastAsia="標楷體" w:hAnsi="標楷體"/>
                  <w:lang w:eastAsia="zh-HK"/>
                </w:rPr>
                <w:t>al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1BDE7" w14:textId="2AC9DAFA" w:rsidR="001A37C9" w:rsidRDefault="007521DC" w:rsidP="00C1400F">
            <w:pPr>
              <w:rPr>
                <w:ins w:id="29541" w:author="Fegie" w:date="2021-04-28T19:24:00Z"/>
                <w:rFonts w:ascii="標楷體" w:eastAsia="標楷體" w:hAnsi="標楷體"/>
                <w:lang w:eastAsia="zh-HK"/>
              </w:rPr>
            </w:pPr>
            <w:ins w:id="29542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資本</w:t>
              </w:r>
            </w:ins>
          </w:p>
        </w:tc>
      </w:tr>
      <w:tr w:rsidR="001A37C9" w14:paraId="0FE37857" w14:textId="77777777" w:rsidTr="00C1400F">
        <w:trPr>
          <w:ins w:id="29543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EBC05" w14:textId="77777777" w:rsidR="001A37C9" w:rsidRDefault="001A37C9" w:rsidP="00C1400F">
            <w:pPr>
              <w:jc w:val="center"/>
              <w:rPr>
                <w:ins w:id="29544" w:author="Fegie" w:date="2021-04-28T19:24:00Z"/>
                <w:rFonts w:ascii="標楷體" w:eastAsia="標楷體" w:hAnsi="標楷體"/>
              </w:rPr>
            </w:pPr>
            <w:ins w:id="29545" w:author="Fegie" w:date="2021-04-28T19:24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CE6E" w14:textId="77777777" w:rsidR="001A37C9" w:rsidRDefault="001A37C9" w:rsidP="00C1400F">
            <w:pPr>
              <w:jc w:val="center"/>
              <w:rPr>
                <w:ins w:id="29546" w:author="Fegie" w:date="2021-04-28T19:24:00Z"/>
                <w:rFonts w:ascii="標楷體" w:eastAsia="標楷體" w:hAnsi="標楷體"/>
                <w:lang w:eastAsia="zh-HK"/>
              </w:rPr>
            </w:pPr>
            <w:ins w:id="29547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17CB" w14:textId="46D6562F" w:rsidR="001A37C9" w:rsidRDefault="00F57056" w:rsidP="00C1400F">
            <w:pPr>
              <w:rPr>
                <w:ins w:id="29548" w:author="Fegie" w:date="2021-04-28T19:24:00Z"/>
                <w:rFonts w:ascii="標楷體" w:eastAsia="標楷體" w:hAnsi="標楷體"/>
                <w:lang w:eastAsia="zh-HK"/>
              </w:rPr>
            </w:pPr>
            <w:ins w:id="29549" w:author="Fegie" w:date="2021-05-01T19:10:00Z">
              <w:r>
                <w:rPr>
                  <w:rFonts w:ascii="標楷體" w:eastAsia="標楷體" w:hAnsi="標楷體" w:hint="eastAsia"/>
                  <w:lang w:eastAsia="zh-HK"/>
                </w:rPr>
                <w:t>稅後淨利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0ABAC" w14:textId="35ED2FD6" w:rsidR="001A37C9" w:rsidRPr="00BA4B70" w:rsidRDefault="007521DC" w:rsidP="00C1400F">
            <w:pPr>
              <w:rPr>
                <w:ins w:id="29550" w:author="Fegie" w:date="2021-04-28T19:24:00Z"/>
                <w:rFonts w:ascii="標楷體" w:eastAsia="標楷體" w:hAnsi="標楷體"/>
                <w:color w:val="000000" w:themeColor="text1"/>
              </w:rPr>
            </w:pPr>
            <w:ins w:id="29551" w:author="Fegie" w:date="2021-05-01T19:18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ustFin.</w:t>
              </w:r>
            </w:ins>
            <w:ins w:id="29552" w:author="Fegie" w:date="2021-05-01T19:19:00Z">
              <w:r>
                <w:rPr>
                  <w:rFonts w:ascii="標楷體" w:eastAsia="標楷體" w:hAnsi="標楷體"/>
                  <w:lang w:eastAsia="zh-HK"/>
                </w:rPr>
                <w:t>NetIncome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D91A" w14:textId="6EE400B8" w:rsidR="001A37C9" w:rsidRDefault="007521DC" w:rsidP="00C1400F">
            <w:pPr>
              <w:rPr>
                <w:ins w:id="29553" w:author="Fegie" w:date="2021-04-28T19:24:00Z"/>
                <w:rFonts w:ascii="標楷體" w:eastAsia="標楷體" w:hAnsi="標楷體"/>
                <w:lang w:eastAsia="zh-HK"/>
              </w:rPr>
            </w:pPr>
            <w:ins w:id="29554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稅後淨利</w:t>
              </w:r>
            </w:ins>
          </w:p>
        </w:tc>
      </w:tr>
    </w:tbl>
    <w:p w14:paraId="283A54FF" w14:textId="77777777" w:rsidR="001A37C9" w:rsidRDefault="001A37C9" w:rsidP="001A37C9">
      <w:pPr>
        <w:widowControl/>
        <w:rPr>
          <w:ins w:id="29555" w:author="Fegie" w:date="2021-04-28T19:24:00Z"/>
        </w:rPr>
      </w:pPr>
    </w:p>
    <w:p w14:paraId="60DB7B60" w14:textId="1EF1E550" w:rsidR="00D04096" w:rsidRDefault="00D04096">
      <w:pPr>
        <w:widowControl/>
        <w:rPr>
          <w:ins w:id="29556" w:author="Fegie" w:date="2021-05-02T00:09:00Z"/>
        </w:rPr>
      </w:pPr>
      <w:ins w:id="29557" w:author="Fegie" w:date="2021-05-02T00:09:00Z">
        <w:r>
          <w:br w:type="page"/>
        </w:r>
      </w:ins>
    </w:p>
    <w:p w14:paraId="12153316" w14:textId="676B0808" w:rsidR="00D04096" w:rsidRDefault="00D04096" w:rsidP="00D04096">
      <w:pPr>
        <w:pStyle w:val="3"/>
        <w:numPr>
          <w:ilvl w:val="2"/>
          <w:numId w:val="54"/>
        </w:numPr>
        <w:rPr>
          <w:ins w:id="29558" w:author="Fegie" w:date="2021-05-02T00:09:00Z"/>
        </w:rPr>
      </w:pPr>
      <w:ins w:id="29559" w:author="Fegie" w:date="2021-05-02T00:09:00Z">
        <w:r>
          <w:rPr>
            <w:rFonts w:hint="eastAsia"/>
          </w:rPr>
          <w:t>L</w:t>
        </w:r>
        <w:r>
          <w:t>110</w:t>
        </w:r>
      </w:ins>
      <w:ins w:id="29560" w:author="Fegie" w:date="2021-05-02T00:10:00Z">
        <w:r>
          <w:rPr>
            <w:rFonts w:hint="eastAsia"/>
          </w:rPr>
          <w:t>7</w:t>
        </w:r>
      </w:ins>
      <w:ins w:id="29561" w:author="Fegie" w:date="2021-05-02T00:09:00Z">
        <w:r>
          <w:t xml:space="preserve">  </w:t>
        </w:r>
      </w:ins>
      <w:ins w:id="29562" w:author="Fegie" w:date="2021-05-02T00:10:00Z">
        <w:r>
          <w:rPr>
            <w:rFonts w:hint="eastAsia"/>
          </w:rPr>
          <w:t>公司戶財務狀況管理</w:t>
        </w:r>
      </w:ins>
      <w:r w:rsidR="000F5B6C">
        <w:rPr>
          <w:rFonts w:hint="eastAsia"/>
        </w:rPr>
        <w:t xml:space="preserve"> </w:t>
      </w:r>
      <w:ins w:id="29563" w:author="Fegie" w:date="2021-05-05T16:25:00Z">
        <w:r w:rsidR="00C817AE">
          <w:rPr>
            <w:rFonts w:hAnsi="標楷體" w:hint="eastAsia"/>
          </w:rPr>
          <w:t>***</w:t>
        </w:r>
      </w:ins>
    </w:p>
    <w:p w14:paraId="5255947B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9564" w:author="Fegie" w:date="2021-05-02T00:09:00Z"/>
        </w:rPr>
      </w:pPr>
      <w:ins w:id="29565" w:author="Fegie" w:date="2021-05-02T00:09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D04096" w14:paraId="208D31DD" w14:textId="77777777" w:rsidTr="001B4B49">
        <w:trPr>
          <w:trHeight w:val="277"/>
          <w:ins w:id="29566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2E0315" w14:textId="77777777" w:rsidR="00D04096" w:rsidRDefault="00D04096" w:rsidP="001B4B49">
            <w:pPr>
              <w:rPr>
                <w:ins w:id="29567" w:author="Fegie" w:date="2021-05-02T00:09:00Z"/>
                <w:rFonts w:ascii="標楷體" w:eastAsia="標楷體" w:hAnsi="標楷體"/>
              </w:rPr>
            </w:pPr>
            <w:ins w:id="29568" w:author="Fegie" w:date="2021-05-02T00:09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3912A5" w14:textId="50C0CF36" w:rsidR="00D04096" w:rsidRDefault="00E53AF0" w:rsidP="001B4B49">
            <w:pPr>
              <w:rPr>
                <w:ins w:id="29569" w:author="Fegie" w:date="2021-05-02T00:09:00Z"/>
                <w:rFonts w:ascii="標楷體" w:eastAsia="標楷體" w:hAnsi="標楷體"/>
              </w:rPr>
            </w:pPr>
            <w:ins w:id="29570" w:author="Fegie" w:date="2021-05-02T01:30:00Z">
              <w:r>
                <w:rPr>
                  <w:rFonts w:ascii="標楷體" w:eastAsia="標楷體" w:hAnsi="標楷體" w:hint="eastAsia"/>
                </w:rPr>
                <w:t>公司戶財務狀況管理</w:t>
              </w:r>
            </w:ins>
          </w:p>
        </w:tc>
      </w:tr>
      <w:tr w:rsidR="00D04096" w14:paraId="47E68DDF" w14:textId="77777777" w:rsidTr="001B4B49">
        <w:trPr>
          <w:trHeight w:val="277"/>
          <w:ins w:id="29571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3BEB0AB" w14:textId="77777777" w:rsidR="00D04096" w:rsidRDefault="00D04096" w:rsidP="001B4B49">
            <w:pPr>
              <w:rPr>
                <w:ins w:id="29572" w:author="Fegie" w:date="2021-05-02T00:09:00Z"/>
                <w:rFonts w:ascii="標楷體" w:eastAsia="標楷體" w:hAnsi="標楷體"/>
              </w:rPr>
            </w:pPr>
            <w:ins w:id="29573" w:author="Fegie" w:date="2021-05-02T00:09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8C719B" w14:textId="0ED23EA0" w:rsidR="00D04096" w:rsidRDefault="00D04096" w:rsidP="001B4B49">
            <w:pPr>
              <w:rPr>
                <w:ins w:id="29574" w:author="Fegie" w:date="2021-05-02T00:09:00Z"/>
                <w:rFonts w:ascii="標楷體" w:eastAsia="標楷體" w:hAnsi="標楷體"/>
              </w:rPr>
            </w:pPr>
            <w:ins w:id="29575" w:author="Fegie" w:date="2021-05-02T00:09:00Z">
              <w:r>
                <w:rPr>
                  <w:rFonts w:ascii="標楷體" w:eastAsia="標楷體" w:hAnsi="標楷體" w:hint="eastAsia"/>
                </w:rPr>
                <w:t>1.維護</w:t>
              </w:r>
            </w:ins>
            <w:ins w:id="29576" w:author="Fegie" w:date="2021-05-02T01:30:00Z">
              <w:r w:rsidR="00E53AF0">
                <w:rPr>
                  <w:rFonts w:ascii="標楷體" w:eastAsia="標楷體" w:hAnsi="標楷體" w:hint="eastAsia"/>
                </w:rPr>
                <w:t>公司戶財務狀況</w:t>
              </w:r>
            </w:ins>
            <w:ins w:id="29577" w:author="Fegie" w:date="2021-05-02T00:09:00Z">
              <w:r>
                <w:rPr>
                  <w:rFonts w:ascii="標楷體" w:eastAsia="標楷體" w:hAnsi="標楷體" w:hint="eastAsia"/>
                </w:rPr>
                <w:t>等資料。</w:t>
              </w:r>
            </w:ins>
          </w:p>
          <w:p w14:paraId="17EF06DA" w14:textId="69BB3976" w:rsidR="00D04096" w:rsidRDefault="00D04096" w:rsidP="001B4B49">
            <w:pPr>
              <w:rPr>
                <w:ins w:id="29578" w:author="Fegie" w:date="2021-05-02T00:09:00Z"/>
                <w:rFonts w:ascii="標楷體" w:eastAsia="標楷體" w:hAnsi="標楷體"/>
              </w:rPr>
            </w:pPr>
            <w:ins w:id="29579" w:author="Fegie" w:date="2021-05-02T00:09:00Z">
              <w:r>
                <w:rPr>
                  <w:rFonts w:ascii="標楷體" w:eastAsia="標楷體" w:hAnsi="標楷體" w:hint="eastAsia"/>
                </w:rPr>
                <w:t>2.需由入口交易「L</w:t>
              </w:r>
            </w:ins>
            <w:ins w:id="29580" w:author="Fegie" w:date="2021-05-02T01:30:00Z">
              <w:r w:rsidR="00E53AF0">
                <w:rPr>
                  <w:rFonts w:ascii="標楷體" w:eastAsia="標楷體" w:hAnsi="標楷體" w:hint="eastAsia"/>
                </w:rPr>
                <w:t>1907</w:t>
              </w:r>
            </w:ins>
            <w:ins w:id="29581" w:author="Fegie" w:date="2021-05-02T00:09:00Z"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  <w:ins w:id="29582" w:author="Fegie" w:date="2021-05-02T01:31:00Z">
              <w:r w:rsidR="00E53AF0">
                <w:rPr>
                  <w:rFonts w:ascii="標楷體" w:eastAsia="標楷體" w:hAnsi="標楷體" w:hint="eastAsia"/>
                </w:rPr>
                <w:t>公司戶財務狀況明細資料</w:t>
              </w:r>
            </w:ins>
            <w:ins w:id="29583" w:author="Fegie" w:date="2021-05-02T00:09:00Z">
              <w:r>
                <w:rPr>
                  <w:rFonts w:ascii="標楷體" w:eastAsia="標楷體" w:hAnsi="標楷體" w:hint="eastAsia"/>
                </w:rPr>
                <w:t>查詢」進入</w:t>
              </w:r>
            </w:ins>
          </w:p>
        </w:tc>
      </w:tr>
      <w:tr w:rsidR="00D04096" w14:paraId="70BDDE8D" w14:textId="77777777" w:rsidTr="001B4B49">
        <w:trPr>
          <w:trHeight w:val="773"/>
          <w:ins w:id="29584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DD7216" w14:textId="77777777" w:rsidR="00D04096" w:rsidRDefault="00D04096" w:rsidP="001B4B49">
            <w:pPr>
              <w:rPr>
                <w:ins w:id="29585" w:author="Fegie" w:date="2021-05-02T00:09:00Z"/>
                <w:rFonts w:ascii="標楷體" w:eastAsia="標楷體" w:hAnsi="標楷體"/>
              </w:rPr>
            </w:pPr>
            <w:ins w:id="29586" w:author="Fegie" w:date="2021-05-02T00:09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6E9A2C" w14:textId="526EF1A4" w:rsidR="00D04096" w:rsidRDefault="00D04096" w:rsidP="001B4B49">
            <w:pPr>
              <w:ind w:left="240" w:hangingChars="100" w:hanging="240"/>
              <w:rPr>
                <w:ins w:id="29587" w:author="Fegie" w:date="2021-05-02T00:09:00Z"/>
                <w:rFonts w:ascii="標楷體" w:eastAsia="標楷體" w:hAnsi="標楷體"/>
              </w:rPr>
            </w:pPr>
            <w:ins w:id="29588" w:author="Fegie" w:date="2021-05-02T00:09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9589" w:author="st1" w:date="2021-05-06T10:48:00Z">
              <w:r w:rsidR="00680CD7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  <w:ins w:id="29590" w:author="Fegie" w:date="2021-05-02T00:09:00Z">
              <w:del w:id="29591" w:author="st1" w:date="2021-05-06T10:48:00Z">
                <w:r w:rsidRPr="00E53AF0" w:rsidDel="00680CD7">
                  <w:rPr>
                    <w:rFonts w:ascii="標楷體" w:eastAsia="標楷體" w:hAnsi="標楷體" w:hint="eastAsia"/>
                    <w:color w:val="FF0000"/>
                    <w:rPrChange w:id="29592" w:author="Fegie" w:date="2021-05-02T01:31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參考流程</w:delText>
                </w:r>
              </w:del>
              <w:r w:rsidRPr="00E53AF0">
                <w:rPr>
                  <w:rFonts w:ascii="標楷體" w:eastAsia="標楷體" w:hAnsi="標楷體"/>
                  <w:color w:val="FF0000"/>
                  <w:rPrChange w:id="29593" w:author="Fegie" w:date="2021-05-02T01:31:00Z">
                    <w:rPr>
                      <w:rFonts w:ascii="標楷體" w:eastAsia="標楷體" w:hAnsi="標楷體"/>
                    </w:rPr>
                  </w:rPrChange>
                </w:rPr>
                <w:t xml:space="preserve"> </w:t>
              </w:r>
            </w:ins>
          </w:p>
          <w:p w14:paraId="121D5E48" w14:textId="2D715915" w:rsidR="00D04096" w:rsidRDefault="00D04096" w:rsidP="001B4B49">
            <w:pPr>
              <w:rPr>
                <w:ins w:id="29594" w:author="Fegie" w:date="2021-05-02T00:09:00Z"/>
                <w:rFonts w:ascii="標楷體" w:eastAsia="標楷體" w:hAnsi="標楷體"/>
              </w:rPr>
            </w:pPr>
            <w:ins w:id="29595" w:author="Fegie" w:date="2021-05-02T00:09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ins w:id="29596" w:author="Fegie" w:date="2021-05-02T01:31:00Z">
              <w:r w:rsidR="00E53AF0">
                <w:rPr>
                  <w:rFonts w:ascii="標楷體" w:eastAsia="標楷體" w:hAnsi="標楷體" w:hint="eastAsia"/>
                </w:rPr>
                <w:t>公司戶財務狀況</w:t>
              </w:r>
            </w:ins>
            <w:ins w:id="29597" w:author="Fegie" w:date="2021-05-02T00:09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29598" w:author="Fegie" w:date="2021-05-02T01:31:00Z">
              <w:r w:rsidR="00E53AF0">
                <w:rPr>
                  <w:rFonts w:ascii="標楷體" w:eastAsia="標楷體" w:hAnsi="標楷體"/>
                </w:rPr>
                <w:t>CustFin</w:t>
              </w:r>
            </w:ins>
            <w:ins w:id="29599" w:author="Fegie" w:date="2021-05-02T00:09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0BB6B0E6" w14:textId="77777777" w:rsidR="00D04096" w:rsidRDefault="00D04096" w:rsidP="001B4B49">
            <w:pPr>
              <w:rPr>
                <w:ins w:id="29600" w:author="Fegie" w:date="2021-05-02T00:09:00Z"/>
                <w:rFonts w:ascii="標楷體" w:eastAsia="標楷體" w:hAnsi="標楷體"/>
                <w:lang w:eastAsia="zh-HK"/>
              </w:rPr>
            </w:pPr>
            <w:ins w:id="29601" w:author="Fegie" w:date="2021-05-02T00:09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7AAD18A1" w14:textId="6DCF92B0" w:rsidR="00D04096" w:rsidRDefault="00D04096" w:rsidP="001B4B49">
            <w:pPr>
              <w:rPr>
                <w:ins w:id="29602" w:author="Fegie" w:date="2021-05-02T00:09:00Z"/>
                <w:rFonts w:ascii="標楷體" w:eastAsia="標楷體" w:hAnsi="標楷體"/>
                <w:lang w:eastAsia="zh-HK"/>
              </w:rPr>
            </w:pPr>
            <w:ins w:id="29603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29604" w:author="Fegie" w:date="2021-05-02T01:32:00Z">
              <w:r w:rsidR="00E53AF0">
                <w:rPr>
                  <w:rFonts w:ascii="標楷體" w:eastAsia="標楷體" w:hAnsi="標楷體" w:hint="eastAsia"/>
                  <w:lang w:eastAsia="zh-HK"/>
                </w:rPr>
                <w:t>客戶</w:t>
              </w:r>
            </w:ins>
            <w:ins w:id="29605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全新</w:t>
              </w:r>
            </w:ins>
            <w:ins w:id="29606" w:author="Fegie" w:date="2021-05-02T01:32:00Z">
              <w:r w:rsidR="00E53AF0">
                <w:rPr>
                  <w:rFonts w:ascii="標楷體" w:eastAsia="標楷體" w:hAnsi="標楷體" w:hint="eastAsia"/>
                  <w:lang w:eastAsia="zh-HK"/>
                </w:rPr>
                <w:t>年度</w:t>
              </w:r>
            </w:ins>
            <w:ins w:id="29607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5D96D7B7" w14:textId="5FC3C6CF" w:rsidR="00D04096" w:rsidRDefault="00D04096" w:rsidP="001B4B49">
            <w:pPr>
              <w:rPr>
                <w:ins w:id="29608" w:author="Fegie" w:date="2021-05-02T00:09:00Z"/>
                <w:rFonts w:ascii="標楷體" w:eastAsia="標楷體" w:hAnsi="標楷體"/>
                <w:lang w:eastAsia="zh-HK"/>
              </w:rPr>
            </w:pPr>
            <w:ins w:id="29609" w:author="Fegie" w:date="2021-05-02T00:09:00Z">
              <w:r>
                <w:rPr>
                  <w:rFonts w:ascii="標楷體" w:eastAsia="標楷體" w:hAnsi="標楷體" w:hint="eastAsia"/>
                </w:rPr>
                <w:t xml:space="preserve">  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修改指定</w:t>
              </w:r>
            </w:ins>
            <w:ins w:id="29610" w:author="Fegie" w:date="2021-05-02T01:32:00Z">
              <w:r w:rsidR="00E53AF0">
                <w:rPr>
                  <w:rFonts w:ascii="標楷體" w:eastAsia="標楷體" w:hAnsi="標楷體" w:hint="eastAsia"/>
                  <w:lang w:eastAsia="zh-HK"/>
                </w:rPr>
                <w:t>客戶與年度</w:t>
              </w:r>
            </w:ins>
            <w:ins w:id="29611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79C5504F" w14:textId="77777777" w:rsidR="00E53AF0" w:rsidRDefault="00D04096" w:rsidP="001B4B49">
            <w:pPr>
              <w:rPr>
                <w:ins w:id="29612" w:author="Fegie" w:date="2021-05-02T01:33:00Z"/>
                <w:rFonts w:ascii="標楷體" w:eastAsia="標楷體" w:hAnsi="標楷體"/>
                <w:lang w:eastAsia="zh-HK"/>
              </w:rPr>
            </w:pPr>
            <w:ins w:id="29613" w:author="Fegie" w:date="2021-05-02T00:09:00Z">
              <w:r>
                <w:rPr>
                  <w:rFonts w:ascii="標楷體" w:eastAsia="標楷體" w:hAnsi="標楷體" w:hint="eastAsia"/>
                </w:rPr>
                <w:t xml:space="preserve">  (3).</w:t>
              </w:r>
              <w:r>
                <w:rPr>
                  <w:rFonts w:ascii="標楷體" w:eastAsia="標楷體" w:hAnsi="標楷體" w:hint="eastAsia"/>
                  <w:lang w:eastAsia="zh-HK"/>
                </w:rPr>
                <w:t>複製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複製指定</w:t>
              </w:r>
            </w:ins>
            <w:ins w:id="29614" w:author="Fegie" w:date="2021-05-02T01:33:00Z">
              <w:r w:rsidR="00E53AF0">
                <w:rPr>
                  <w:rFonts w:ascii="標楷體" w:eastAsia="標楷體" w:hAnsi="標楷體" w:hint="eastAsia"/>
                  <w:lang w:eastAsia="zh-HK"/>
                </w:rPr>
                <w:t>客戶與年度</w:t>
              </w:r>
            </w:ins>
            <w:ins w:id="29615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資料並用以新增全新</w:t>
              </w:r>
            </w:ins>
            <w:ins w:id="29616" w:author="Fegie" w:date="2021-05-02T01:33:00Z">
              <w:r w:rsidR="00E53AF0">
                <w:rPr>
                  <w:rFonts w:ascii="標楷體" w:eastAsia="標楷體" w:hAnsi="標楷體" w:hint="eastAsia"/>
                  <w:lang w:eastAsia="zh-HK"/>
                </w:rPr>
                <w:t>客</w:t>
              </w:r>
            </w:ins>
          </w:p>
          <w:p w14:paraId="36C0BC03" w14:textId="23D7E69F" w:rsidR="00D04096" w:rsidRDefault="00E53AF0" w:rsidP="001B4B49">
            <w:pPr>
              <w:rPr>
                <w:ins w:id="29617" w:author="Fegie" w:date="2021-05-02T00:09:00Z"/>
                <w:rFonts w:ascii="標楷體" w:eastAsia="標楷體" w:hAnsi="標楷體"/>
                <w:lang w:eastAsia="zh-HK"/>
              </w:rPr>
            </w:pPr>
            <w:ins w:id="29618" w:author="Fegie" w:date="2021-05-02T01:33:00Z">
              <w:r>
                <w:rPr>
                  <w:rFonts w:ascii="標楷體" w:eastAsia="標楷體" w:hAnsi="標楷體" w:hint="eastAsia"/>
                </w:rPr>
                <w:t xml:space="preserve">           </w:t>
              </w:r>
              <w:r>
                <w:rPr>
                  <w:rFonts w:ascii="標楷體" w:eastAsia="標楷體" w:hAnsi="標楷體" w:hint="eastAsia"/>
                  <w:lang w:eastAsia="zh-HK"/>
                </w:rPr>
                <w:t>戶與年度資料</w:t>
              </w:r>
            </w:ins>
          </w:p>
          <w:p w14:paraId="2825B051" w14:textId="643211D4" w:rsidR="00D04096" w:rsidRDefault="00D04096" w:rsidP="001B4B49">
            <w:pPr>
              <w:rPr>
                <w:ins w:id="29619" w:author="Fegie" w:date="2021-05-02T01:31:00Z"/>
                <w:rFonts w:ascii="標楷體" w:eastAsia="標楷體" w:hAnsi="標楷體"/>
                <w:lang w:eastAsia="zh-HK"/>
              </w:rPr>
            </w:pPr>
            <w:ins w:id="29620" w:author="Fegie" w:date="2021-05-02T00:09:00Z">
              <w:r>
                <w:rPr>
                  <w:rFonts w:ascii="標楷體" w:eastAsia="標楷體" w:hAnsi="標楷體" w:hint="eastAsia"/>
                </w:rPr>
                <w:t xml:space="preserve">  (4).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刪除指定</w:t>
              </w:r>
            </w:ins>
            <w:ins w:id="29621" w:author="Fegie" w:date="2021-05-02T01:33:00Z">
              <w:r w:rsidR="00E53AF0">
                <w:rPr>
                  <w:rFonts w:ascii="標楷體" w:eastAsia="標楷體" w:hAnsi="標楷體" w:hint="eastAsia"/>
                  <w:lang w:eastAsia="zh-HK"/>
                </w:rPr>
                <w:t>客戶與年度</w:t>
              </w:r>
            </w:ins>
            <w:ins w:id="29622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1AF9805B" w14:textId="60B8CF44" w:rsidR="00E53AF0" w:rsidRDefault="00E53AF0" w:rsidP="001B4B49">
            <w:pPr>
              <w:rPr>
                <w:ins w:id="29623" w:author="Fegie" w:date="2021-05-02T00:09:00Z"/>
                <w:rFonts w:ascii="標楷體" w:eastAsia="標楷體" w:hAnsi="標楷體"/>
                <w:lang w:eastAsia="zh-HK"/>
              </w:rPr>
            </w:pPr>
            <w:ins w:id="29624" w:author="Fegie" w:date="2021-05-02T01:31:00Z">
              <w:r>
                <w:rPr>
                  <w:rFonts w:ascii="標楷體" w:eastAsia="標楷體" w:hAnsi="標楷體" w:hint="eastAsia"/>
                </w:rPr>
                <w:t xml:space="preserve">  (5).查詢:</w:t>
              </w:r>
            </w:ins>
            <w:ins w:id="29625" w:author="Fegie" w:date="2021-05-02T01:32:00Z">
              <w:r>
                <w:rPr>
                  <w:rFonts w:ascii="標楷體" w:eastAsia="標楷體" w:hAnsi="標楷體" w:hint="eastAsia"/>
                </w:rPr>
                <w:t>查詢指定</w:t>
              </w:r>
            </w:ins>
            <w:ins w:id="29626" w:author="Fegie" w:date="2021-05-02T01:33:00Z">
              <w:r>
                <w:rPr>
                  <w:rFonts w:ascii="標楷體" w:eastAsia="標楷體" w:hAnsi="標楷體" w:hint="eastAsia"/>
                  <w:lang w:eastAsia="zh-HK"/>
                </w:rPr>
                <w:t>客戶與年度</w:t>
              </w:r>
            </w:ins>
            <w:ins w:id="29627" w:author="Fegie" w:date="2021-05-02T01:32:00Z">
              <w:r>
                <w:rPr>
                  <w:rFonts w:ascii="標楷體" w:eastAsia="標楷體" w:hAnsi="標楷體" w:hint="eastAsia"/>
                </w:rPr>
                <w:t>詳細財務狀況</w:t>
              </w:r>
            </w:ins>
          </w:p>
        </w:tc>
      </w:tr>
      <w:tr w:rsidR="00D04096" w14:paraId="7950D9D7" w14:textId="77777777" w:rsidTr="001B4B49">
        <w:trPr>
          <w:trHeight w:val="321"/>
          <w:ins w:id="29628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F0FA99B" w14:textId="77777777" w:rsidR="00D04096" w:rsidRDefault="00D04096" w:rsidP="001B4B49">
            <w:pPr>
              <w:rPr>
                <w:ins w:id="29629" w:author="Fegie" w:date="2021-05-02T00:09:00Z"/>
                <w:rFonts w:ascii="標楷體" w:eastAsia="標楷體" w:hAnsi="標楷體"/>
              </w:rPr>
            </w:pPr>
            <w:ins w:id="29630" w:author="Fegie" w:date="2021-05-02T00:09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EA65D1" w14:textId="77777777" w:rsidR="00D04096" w:rsidRDefault="00D04096" w:rsidP="001B4B49">
            <w:pPr>
              <w:rPr>
                <w:ins w:id="29631" w:author="Fegie" w:date="2021-05-02T00:09:00Z"/>
                <w:rFonts w:ascii="標楷體" w:eastAsia="標楷體" w:hAnsi="標楷體"/>
              </w:rPr>
            </w:pPr>
          </w:p>
        </w:tc>
      </w:tr>
      <w:tr w:rsidR="00D04096" w14:paraId="5C48654F" w14:textId="77777777" w:rsidTr="001B4B49">
        <w:trPr>
          <w:trHeight w:val="1311"/>
          <w:ins w:id="29632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DC201EC" w14:textId="77777777" w:rsidR="00D04096" w:rsidRDefault="00D04096" w:rsidP="001B4B49">
            <w:pPr>
              <w:rPr>
                <w:ins w:id="29633" w:author="Fegie" w:date="2021-05-02T00:09:00Z"/>
                <w:rFonts w:ascii="標楷體" w:eastAsia="標楷體" w:hAnsi="標楷體"/>
              </w:rPr>
            </w:pPr>
            <w:ins w:id="29634" w:author="Fegie" w:date="2021-05-02T00:09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710136" w14:textId="77777777" w:rsidR="00D04096" w:rsidRDefault="00D04096">
            <w:pPr>
              <w:rPr>
                <w:ins w:id="29635" w:author="Fegie" w:date="2021-05-02T00:09:00Z"/>
                <w:rFonts w:ascii="標楷體" w:eastAsia="標楷體" w:hAnsi="標楷體"/>
              </w:rPr>
            </w:pPr>
          </w:p>
        </w:tc>
      </w:tr>
      <w:tr w:rsidR="00D04096" w14:paraId="353CB9BB" w14:textId="77777777" w:rsidTr="001B4B49">
        <w:trPr>
          <w:trHeight w:val="278"/>
          <w:ins w:id="29636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06368BB" w14:textId="77777777" w:rsidR="00D04096" w:rsidRDefault="00D04096" w:rsidP="001B4B49">
            <w:pPr>
              <w:rPr>
                <w:ins w:id="29637" w:author="Fegie" w:date="2021-05-02T00:09:00Z"/>
                <w:rFonts w:ascii="標楷體" w:eastAsia="標楷體" w:hAnsi="標楷體"/>
              </w:rPr>
            </w:pPr>
            <w:ins w:id="29638" w:author="Fegie" w:date="2021-05-02T00:09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5B063" w14:textId="77777777" w:rsidR="00D04096" w:rsidRDefault="00D04096" w:rsidP="001B4B49">
            <w:pPr>
              <w:rPr>
                <w:ins w:id="29639" w:author="Fegie" w:date="2021-05-02T00:09:00Z"/>
                <w:rFonts w:ascii="標楷體" w:eastAsia="標楷體" w:hAnsi="標楷體"/>
              </w:rPr>
            </w:pPr>
          </w:p>
        </w:tc>
      </w:tr>
      <w:tr w:rsidR="00D04096" w14:paraId="1123B0DC" w14:textId="77777777" w:rsidTr="001B4B49">
        <w:trPr>
          <w:trHeight w:val="358"/>
          <w:ins w:id="29640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AE06C2" w14:textId="77777777" w:rsidR="00D04096" w:rsidRDefault="00D04096" w:rsidP="001B4B49">
            <w:pPr>
              <w:rPr>
                <w:ins w:id="29641" w:author="Fegie" w:date="2021-05-02T00:09:00Z"/>
                <w:rFonts w:ascii="標楷體" w:eastAsia="標楷體" w:hAnsi="標楷體"/>
              </w:rPr>
            </w:pPr>
            <w:ins w:id="29642" w:author="Fegie" w:date="2021-05-02T00:09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639C9" w14:textId="77777777" w:rsidR="00D04096" w:rsidRDefault="00D04096" w:rsidP="001B4B49">
            <w:pPr>
              <w:rPr>
                <w:ins w:id="29643" w:author="Fegie" w:date="2021-05-02T00:09:00Z"/>
                <w:rFonts w:ascii="標楷體" w:eastAsia="標楷體" w:hAnsi="標楷體"/>
              </w:rPr>
            </w:pPr>
            <w:ins w:id="29644" w:author="Fegie" w:date="2021-05-02T00:09:00Z">
              <w:r>
                <w:rPr>
                  <w:rFonts w:ascii="標楷體" w:eastAsia="標楷體" w:hAnsi="標楷體" w:hint="eastAsia"/>
                </w:rPr>
                <w:t>1.修改時，異動內容會記錄於「資料變更紀錄檔(TxDataLog)」，可至「L6932 資料變更交易查詢」查詢異動內容</w:t>
              </w:r>
            </w:ins>
          </w:p>
        </w:tc>
      </w:tr>
      <w:tr w:rsidR="00D04096" w14:paraId="2BF40902" w14:textId="77777777" w:rsidTr="001B4B49">
        <w:trPr>
          <w:trHeight w:val="278"/>
          <w:ins w:id="29645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1449D6C" w14:textId="77777777" w:rsidR="00D04096" w:rsidRDefault="00D04096" w:rsidP="001B4B49">
            <w:pPr>
              <w:rPr>
                <w:ins w:id="29646" w:author="Fegie" w:date="2021-05-02T00:09:00Z"/>
                <w:rFonts w:ascii="標楷體" w:eastAsia="標楷體" w:hAnsi="標楷體"/>
              </w:rPr>
            </w:pPr>
            <w:ins w:id="29647" w:author="Fegie" w:date="2021-05-02T00:09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58063C" w14:textId="77777777" w:rsidR="00D04096" w:rsidRDefault="00D04096" w:rsidP="001B4B49">
            <w:pPr>
              <w:rPr>
                <w:ins w:id="29648" w:author="Fegie" w:date="2021-05-02T00:09:00Z"/>
                <w:rFonts w:ascii="標楷體" w:eastAsia="標楷體" w:hAnsi="標楷體"/>
              </w:rPr>
            </w:pPr>
          </w:p>
        </w:tc>
      </w:tr>
    </w:tbl>
    <w:p w14:paraId="4C0A6A11" w14:textId="77777777" w:rsidR="00D04096" w:rsidRDefault="00D04096" w:rsidP="00D04096">
      <w:pPr>
        <w:rPr>
          <w:ins w:id="29649" w:author="Fegie" w:date="2021-05-02T00:09:00Z"/>
          <w:rFonts w:ascii="標楷體" w:eastAsia="標楷體" w:hAnsi="標楷體"/>
        </w:rPr>
      </w:pPr>
    </w:p>
    <w:p w14:paraId="4693EDEF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9650" w:author="Fegie" w:date="2021-05-02T00:09:00Z"/>
        </w:rPr>
      </w:pPr>
      <w:ins w:id="29651" w:author="Fegie" w:date="2021-05-02T00:09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D04096" w14:paraId="2F90CC1E" w14:textId="77777777" w:rsidTr="007C070B">
        <w:trPr>
          <w:ins w:id="29652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1BC8E9" w14:textId="77777777" w:rsidR="00D04096" w:rsidRDefault="00D04096" w:rsidP="001B4B49">
            <w:pPr>
              <w:jc w:val="center"/>
              <w:rPr>
                <w:ins w:id="29653" w:author="Fegie" w:date="2021-05-02T00:09:00Z"/>
                <w:rFonts w:ascii="標楷體" w:eastAsia="標楷體" w:hAnsi="標楷體"/>
              </w:rPr>
            </w:pPr>
            <w:ins w:id="29654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75961" w14:textId="77777777" w:rsidR="00D04096" w:rsidRDefault="00D04096" w:rsidP="001B4B49">
            <w:pPr>
              <w:jc w:val="center"/>
              <w:rPr>
                <w:ins w:id="29655" w:author="Fegie" w:date="2021-05-02T00:09:00Z"/>
                <w:rFonts w:ascii="標楷體" w:eastAsia="標楷體" w:hAnsi="標楷體"/>
              </w:rPr>
            </w:pPr>
            <w:ins w:id="29656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CA3B3" w14:textId="77777777" w:rsidR="00D04096" w:rsidRDefault="00D04096" w:rsidP="001B4B49">
            <w:pPr>
              <w:jc w:val="center"/>
              <w:rPr>
                <w:ins w:id="29657" w:author="Fegie" w:date="2021-05-02T00:09:00Z"/>
                <w:rFonts w:ascii="標楷體" w:eastAsia="標楷體" w:hAnsi="標楷體"/>
              </w:rPr>
            </w:pPr>
            <w:ins w:id="29658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D04096" w14:paraId="46E1F90B" w14:textId="77777777" w:rsidTr="001B4B49">
        <w:trPr>
          <w:ins w:id="29659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35651" w14:textId="77777777" w:rsidR="00D04096" w:rsidRDefault="00D04096" w:rsidP="001B4B49">
            <w:pPr>
              <w:jc w:val="center"/>
              <w:rPr>
                <w:ins w:id="29660" w:author="Fegie" w:date="2021-05-02T00:09:00Z"/>
                <w:rFonts w:ascii="標楷體" w:eastAsia="標楷體" w:hAnsi="標楷體"/>
              </w:rPr>
            </w:pPr>
            <w:ins w:id="29661" w:author="Fegie" w:date="2021-05-02T00:0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33CD6" w14:textId="0E1357E2" w:rsidR="00D04096" w:rsidRDefault="008F101D" w:rsidP="001B4B49">
            <w:pPr>
              <w:rPr>
                <w:ins w:id="29662" w:author="Fegie" w:date="2021-05-02T00:09:00Z"/>
                <w:rFonts w:ascii="標楷體" w:eastAsia="標楷體" w:hAnsi="標楷體"/>
              </w:rPr>
            </w:pPr>
            <w:ins w:id="29663" w:author="Fegie" w:date="2021-05-02T01:33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stFin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1CEA9" w14:textId="3E473EEE" w:rsidR="00D04096" w:rsidRDefault="008F101D" w:rsidP="001B4B49">
            <w:pPr>
              <w:rPr>
                <w:ins w:id="29664" w:author="Fegie" w:date="2021-05-02T00:09:00Z"/>
                <w:rFonts w:ascii="標楷體" w:eastAsia="標楷體" w:hAnsi="標楷體"/>
              </w:rPr>
            </w:pPr>
            <w:ins w:id="29665" w:author="Fegie" w:date="2021-05-02T01:34:00Z">
              <w:r>
                <w:rPr>
                  <w:rFonts w:ascii="標楷體" w:eastAsia="標楷體" w:hAnsi="標楷體" w:hint="eastAsia"/>
                  <w:lang w:eastAsia="zh-HK"/>
                </w:rPr>
                <w:t>公司戶財務狀況檔</w:t>
              </w:r>
            </w:ins>
          </w:p>
        </w:tc>
      </w:tr>
      <w:tr w:rsidR="00D04096" w14:paraId="0E33AC81" w14:textId="77777777" w:rsidTr="001B4B49">
        <w:trPr>
          <w:ins w:id="29666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F80E" w14:textId="77777777" w:rsidR="00D04096" w:rsidRDefault="00D04096" w:rsidP="001B4B49">
            <w:pPr>
              <w:jc w:val="center"/>
              <w:rPr>
                <w:ins w:id="29667" w:author="Fegie" w:date="2021-05-02T00:09:00Z"/>
                <w:rFonts w:ascii="標楷體" w:eastAsia="標楷體" w:hAnsi="標楷體"/>
              </w:rPr>
            </w:pPr>
            <w:ins w:id="29668" w:author="Fegie" w:date="2021-05-02T00:0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821DA" w14:textId="08673DAC" w:rsidR="00D04096" w:rsidRDefault="008F101D" w:rsidP="001B4B49">
            <w:pPr>
              <w:rPr>
                <w:ins w:id="29669" w:author="Fegie" w:date="2021-05-02T00:09:00Z"/>
                <w:rFonts w:ascii="標楷體" w:eastAsia="標楷體" w:hAnsi="標楷體"/>
              </w:rPr>
            </w:pPr>
            <w:ins w:id="29670" w:author="Fegie" w:date="2021-05-02T01:33:00Z">
              <w:r>
                <w:rPr>
                  <w:rFonts w:ascii="標楷體" w:eastAsia="標楷體" w:hAnsi="標楷體"/>
                </w:rPr>
                <w:t>CustMain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79033" w14:textId="130CAF90" w:rsidR="00D04096" w:rsidRDefault="008F101D" w:rsidP="001B4B49">
            <w:pPr>
              <w:rPr>
                <w:ins w:id="29671" w:author="Fegie" w:date="2021-05-02T00:09:00Z"/>
                <w:rFonts w:ascii="標楷體" w:eastAsia="標楷體" w:hAnsi="標楷體"/>
              </w:rPr>
            </w:pPr>
            <w:ins w:id="29672" w:author="Fegie" w:date="2021-05-02T01:34:00Z">
              <w:r>
                <w:rPr>
                  <w:rFonts w:ascii="標楷體" w:eastAsia="標楷體" w:hAnsi="標楷體" w:hint="eastAsia"/>
                  <w:lang w:eastAsia="zh-HK"/>
                </w:rPr>
                <w:t>客戶</w:t>
              </w:r>
            </w:ins>
            <w:ins w:id="29673" w:author="Fegie" w:date="2021-05-02T00:09:00Z">
              <w:r w:rsidR="00D04096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  <w:ins w:id="29674" w:author="Fegie" w:date="2021-05-02T01:34:00Z">
              <w:r>
                <w:rPr>
                  <w:rFonts w:ascii="標楷體" w:eastAsia="標楷體" w:hAnsi="標楷體" w:hint="eastAsia"/>
                  <w:lang w:eastAsia="zh-HK"/>
                </w:rPr>
                <w:t>主</w:t>
              </w:r>
            </w:ins>
            <w:ins w:id="29675" w:author="Fegie" w:date="2021-05-02T00:09:00Z">
              <w:r w:rsidR="00D04096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</w:tbl>
    <w:p w14:paraId="4A7B5235" w14:textId="77777777" w:rsidR="00D04096" w:rsidRDefault="00D04096" w:rsidP="00D04096">
      <w:pPr>
        <w:rPr>
          <w:ins w:id="29676" w:author="Fegie" w:date="2021-05-02T00:09:00Z"/>
          <w:rFonts w:ascii="標楷體" w:eastAsia="標楷體" w:hAnsi="標楷體"/>
        </w:rPr>
      </w:pPr>
    </w:p>
    <w:p w14:paraId="780D99CF" w14:textId="1ED12ECF" w:rsidR="00D04096" w:rsidDel="00AE63E2" w:rsidRDefault="00D04096">
      <w:pPr>
        <w:pStyle w:val="15"/>
        <w:ind w:left="0" w:firstLine="0"/>
        <w:rPr>
          <w:ins w:id="29677" w:author="Fegie" w:date="2021-05-02T00:09:00Z"/>
          <w:del w:id="29678" w:author="家榮 張" w:date="2021-05-20T14:38:00Z"/>
        </w:rPr>
        <w:pPrChange w:id="29679" w:author="家榮 張" w:date="2021-05-20T14:38:00Z">
          <w:pPr>
            <w:pStyle w:val="15"/>
            <w:numPr>
              <w:numId w:val="55"/>
            </w:numPr>
            <w:ind w:left="1418"/>
          </w:pPr>
        </w:pPrChange>
      </w:pPr>
      <w:ins w:id="29680" w:author="Fegie" w:date="2021-05-02T00:09:00Z">
        <w:del w:id="29681" w:author="家榮 張" w:date="2021-05-20T14:38:00Z">
          <w:r w:rsidDel="00AE63E2">
            <w:rPr>
              <w:rFonts w:hint="eastAsia"/>
            </w:rPr>
            <w:delText>UI畫面</w:delText>
          </w:r>
        </w:del>
      </w:ins>
    </w:p>
    <w:p w14:paraId="3CD2A33E" w14:textId="16694506" w:rsidR="00D04096" w:rsidDel="00AE63E2" w:rsidRDefault="00D04096">
      <w:pPr>
        <w:pStyle w:val="15"/>
        <w:ind w:left="0" w:firstLine="0"/>
        <w:rPr>
          <w:ins w:id="29682" w:author="Fegie" w:date="2021-05-02T00:09:00Z"/>
          <w:del w:id="29683" w:author="家榮 張" w:date="2021-05-20T14:40:00Z"/>
          <w:noProof/>
        </w:rPr>
        <w:pPrChange w:id="29684" w:author="家榮 張" w:date="2021-05-20T14:38:00Z">
          <w:pPr/>
        </w:pPrChange>
      </w:pPr>
      <w:ins w:id="29685" w:author="Fegie" w:date="2021-05-02T00:09:00Z">
        <w:del w:id="29686" w:author="家榮 張" w:date="2021-05-20T14:40:00Z">
          <w:r w:rsidDel="00AE63E2">
            <w:rPr>
              <w:noProof/>
            </w:rPr>
            <w:delText xml:space="preserve"> </w:delText>
          </w:r>
        </w:del>
      </w:ins>
      <w:ins w:id="29687" w:author="Fegie" w:date="2021-05-05T18:03:00Z">
        <w:del w:id="29688" w:author="家榮 張" w:date="2021-05-20T14:40:00Z">
          <w:r w:rsidR="00562ACA" w:rsidDel="00AE63E2">
            <w:rPr>
              <w:noProof/>
            </w:rPr>
            <w:drawing>
              <wp:inline distT="0" distB="0" distL="0" distR="0" wp14:anchorId="27D67E7C" wp14:editId="71582704">
                <wp:extent cx="6479540" cy="4064000"/>
                <wp:effectExtent l="0" t="0" r="0" b="0"/>
                <wp:docPr id="53" name="圖片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406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77CD63E7" w14:textId="78A9B5A5" w:rsidR="00D04096" w:rsidDel="00AE63E2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9689" w:author="Fegie" w:date="2021-05-02T00:09:00Z"/>
          <w:del w:id="29690" w:author="家榮 張" w:date="2021-05-20T14:40:00Z"/>
        </w:rPr>
      </w:pPr>
      <w:ins w:id="29691" w:author="Fegie" w:date="2021-05-02T00:09:00Z">
        <w:del w:id="29692" w:author="家榮 張" w:date="2021-05-20T14:40:00Z">
          <w:r w:rsidDel="00AE63E2">
            <w:rPr>
              <w:rFonts w:hint="eastAsia"/>
            </w:rPr>
            <w:delText>輸入畫面</w:delText>
          </w:r>
          <w:r w:rsidDel="00AE63E2">
            <w:rPr>
              <w:rFonts w:hint="eastAsia"/>
              <w:lang w:eastAsia="zh-HK"/>
            </w:rPr>
            <w:delText>按鈕</w:delText>
          </w:r>
          <w:r w:rsidDel="00AE63E2">
            <w:rPr>
              <w:rFonts w:hint="eastAsia"/>
            </w:rPr>
            <w:delText>說明</w:delText>
          </w:r>
        </w:del>
      </w:ins>
    </w:p>
    <w:p w14:paraId="1D7E81B7" w14:textId="21AA72D4" w:rsidR="00D04096" w:rsidDel="00AE63E2" w:rsidRDefault="00D04096" w:rsidP="00D04096">
      <w:pPr>
        <w:rPr>
          <w:ins w:id="29693" w:author="Fegie" w:date="2021-05-02T00:09:00Z"/>
          <w:del w:id="29694" w:author="家榮 張" w:date="2021-05-20T14:40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  <w:tblPrChange w:id="29695" w:author="家榮 張" w:date="2021-05-20T14:40:00Z">
          <w:tblPr>
            <w:tblStyle w:val="ac"/>
            <w:tblW w:w="0" w:type="auto"/>
            <w:tblInd w:w="250" w:type="dxa"/>
            <w:tblLook w:val="04A0" w:firstRow="1" w:lastRow="0" w:firstColumn="1" w:lastColumn="0" w:noHBand="0" w:noVBand="1"/>
          </w:tblPr>
        </w:tblPrChange>
      </w:tblPr>
      <w:tblGrid>
        <w:gridCol w:w="851"/>
        <w:gridCol w:w="2126"/>
        <w:gridCol w:w="7033"/>
        <w:tblGridChange w:id="29696">
          <w:tblGrid>
            <w:gridCol w:w="851"/>
            <w:gridCol w:w="2126"/>
            <w:gridCol w:w="7033"/>
          </w:tblGrid>
        </w:tblGridChange>
      </w:tblGrid>
      <w:tr w:rsidR="00D04096" w:rsidDel="00AE63E2" w14:paraId="0951A171" w14:textId="2CC48AE1" w:rsidTr="00AE63E2">
        <w:trPr>
          <w:ins w:id="29697" w:author="Fegie" w:date="2021-05-02T00:09:00Z"/>
          <w:del w:id="29698" w:author="家榮 張" w:date="2021-05-20T14:4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PrChange w:id="29699" w:author="家榮 張" w:date="2021-05-20T14:40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</w:tcPr>
            </w:tcPrChange>
          </w:tcPr>
          <w:p w14:paraId="1943196F" w14:textId="7C1EC4D0" w:rsidR="00D04096" w:rsidDel="00AE63E2" w:rsidRDefault="00D04096" w:rsidP="001B4B49">
            <w:pPr>
              <w:jc w:val="center"/>
              <w:rPr>
                <w:ins w:id="29700" w:author="Fegie" w:date="2021-05-02T00:09:00Z"/>
                <w:del w:id="29701" w:author="家榮 張" w:date="2021-05-20T14:40:00Z"/>
                <w:rFonts w:ascii="標楷體" w:eastAsia="標楷體" w:hAnsi="標楷體"/>
              </w:rPr>
            </w:pPr>
            <w:ins w:id="29702" w:author="Fegie" w:date="2021-05-02T00:09:00Z">
              <w:del w:id="29703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PrChange w:id="29704" w:author="家榮 張" w:date="2021-05-20T14:40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</w:tcPr>
            </w:tcPrChange>
          </w:tcPr>
          <w:p w14:paraId="3E336388" w14:textId="6E6E1FA4" w:rsidR="00D04096" w:rsidDel="00AE63E2" w:rsidRDefault="00D04096" w:rsidP="001B4B49">
            <w:pPr>
              <w:jc w:val="center"/>
              <w:rPr>
                <w:ins w:id="29705" w:author="Fegie" w:date="2021-05-02T00:09:00Z"/>
                <w:del w:id="29706" w:author="家榮 張" w:date="2021-05-20T14:40:00Z"/>
                <w:rFonts w:ascii="標楷體" w:eastAsia="標楷體" w:hAnsi="標楷體"/>
              </w:rPr>
            </w:pPr>
            <w:ins w:id="29707" w:author="Fegie" w:date="2021-05-02T00:09:00Z">
              <w:del w:id="29708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按鈕名稱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PrChange w:id="29709" w:author="家榮 張" w:date="2021-05-20T14:40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</w:tcPr>
            </w:tcPrChange>
          </w:tcPr>
          <w:p w14:paraId="547E38B0" w14:textId="2CA0B821" w:rsidR="00D04096" w:rsidDel="00AE63E2" w:rsidRDefault="00D04096" w:rsidP="001B4B49">
            <w:pPr>
              <w:jc w:val="center"/>
              <w:rPr>
                <w:ins w:id="29710" w:author="Fegie" w:date="2021-05-02T00:09:00Z"/>
                <w:del w:id="29711" w:author="家榮 張" w:date="2021-05-20T14:40:00Z"/>
                <w:rFonts w:ascii="標楷體" w:eastAsia="標楷體" w:hAnsi="標楷體"/>
              </w:rPr>
            </w:pPr>
            <w:ins w:id="29712" w:author="Fegie" w:date="2021-05-02T00:09:00Z">
              <w:del w:id="29713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功能說明</w:delText>
                </w:r>
              </w:del>
            </w:ins>
          </w:p>
        </w:tc>
      </w:tr>
      <w:tr w:rsidR="00D04096" w:rsidDel="00AE63E2" w14:paraId="1CACADAF" w14:textId="123C6AA1" w:rsidTr="00AE63E2">
        <w:trPr>
          <w:ins w:id="29714" w:author="Fegie" w:date="2021-05-02T00:09:00Z"/>
          <w:del w:id="29715" w:author="家榮 張" w:date="2021-05-20T14:4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716" w:author="家榮 張" w:date="2021-05-20T14:40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AB15F0" w14:textId="16C0F4BD" w:rsidR="00D04096" w:rsidDel="00AE63E2" w:rsidRDefault="00D04096" w:rsidP="001B4B49">
            <w:pPr>
              <w:jc w:val="center"/>
              <w:rPr>
                <w:ins w:id="29717" w:author="Fegie" w:date="2021-05-02T00:09:00Z"/>
                <w:del w:id="29718" w:author="家榮 張" w:date="2021-05-20T14:40:00Z"/>
                <w:rFonts w:ascii="標楷體" w:eastAsia="標楷體" w:hAnsi="標楷體"/>
                <w:lang w:eastAsia="zh-HK"/>
              </w:rPr>
            </w:pPr>
            <w:ins w:id="29719" w:author="Fegie" w:date="2021-05-02T00:09:00Z">
              <w:del w:id="29720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721" w:author="家榮 張" w:date="2021-05-20T14:40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756046" w14:textId="701034E6" w:rsidR="00D04096" w:rsidDel="00AE63E2" w:rsidRDefault="00D04096" w:rsidP="001B4B49">
            <w:pPr>
              <w:rPr>
                <w:ins w:id="29722" w:author="Fegie" w:date="2021-05-02T00:09:00Z"/>
                <w:del w:id="29723" w:author="家榮 張" w:date="2021-05-20T14:40:00Z"/>
                <w:rFonts w:ascii="標楷體" w:eastAsia="標楷體" w:hAnsi="標楷體"/>
                <w:lang w:eastAsia="zh-HK"/>
              </w:rPr>
            </w:pPr>
            <w:ins w:id="29724" w:author="Fegie" w:date="2021-05-02T00:09:00Z">
              <w:del w:id="29725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新增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726" w:author="家榮 張" w:date="2021-05-20T14:40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5361B08" w14:textId="07A7EE78" w:rsidR="001262E9" w:rsidDel="00AE63E2" w:rsidRDefault="00D04096" w:rsidP="001B4B49">
            <w:pPr>
              <w:rPr>
                <w:ins w:id="29727" w:author="Fegie" w:date="2021-05-02T01:39:00Z"/>
                <w:del w:id="29728" w:author="家榮 張" w:date="2021-05-20T14:40:00Z"/>
                <w:rFonts w:ascii="標楷體" w:eastAsia="標楷體" w:hAnsi="標楷體"/>
              </w:rPr>
            </w:pPr>
            <w:ins w:id="29729" w:author="Fegie" w:date="2021-05-02T00:09:00Z">
              <w:del w:id="29730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1.【</w:delText>
                </w:r>
              </w:del>
            </w:ins>
            <w:ins w:id="29731" w:author="Fegie" w:date="2021-05-02T01:38:00Z">
              <w:del w:id="29732" w:author="家榮 張" w:date="2021-05-20T14:40:00Z">
                <w:r w:rsidR="001262E9" w:rsidDel="00AE63E2">
                  <w:rPr>
                    <w:rFonts w:ascii="標楷體" w:eastAsia="標楷體" w:hAnsi="標楷體" w:hint="eastAsia"/>
                  </w:rPr>
                  <w:delText>1907</w:delText>
                </w:r>
              </w:del>
            </w:ins>
            <w:ins w:id="29733" w:author="Fegie" w:date="2021-05-02T00:09:00Z">
              <w:del w:id="2973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  <w:ins w:id="29735" w:author="Fegie" w:date="2021-05-02T01:39:00Z">
              <w:del w:id="29736" w:author="家榮 張" w:date="2021-05-20T14:40:00Z">
                <w:r w:rsidR="001262E9" w:rsidDel="00AE63E2">
                  <w:rPr>
                    <w:rFonts w:ascii="標楷體" w:eastAsia="標楷體" w:hAnsi="標楷體" w:hint="eastAsia"/>
                    <w:lang w:eastAsia="zh-HK"/>
                  </w:rPr>
                  <w:delText>公司戶財務狀況明細資料</w:delText>
                </w:r>
              </w:del>
            </w:ins>
            <w:ins w:id="29737" w:author="Fegie" w:date="2021-05-02T00:09:00Z">
              <w:del w:id="29738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查詢</w:delText>
                </w:r>
                <w:r w:rsidDel="00AE63E2">
                  <w:rPr>
                    <w:rFonts w:ascii="標楷體" w:eastAsia="標楷體" w:hAnsi="標楷體" w:hint="eastAsia"/>
                  </w:rPr>
                  <w:delText>】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功能</w:delText>
                </w:r>
                <w:r w:rsidDel="00AE63E2">
                  <w:rPr>
                    <w:rFonts w:ascii="標楷體" w:eastAsia="標楷體" w:hAnsi="標楷體" w:hint="eastAsia"/>
                  </w:rPr>
                  <w:delText>點「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新增</w:delText>
                </w:r>
                <w:r w:rsidDel="00AE63E2">
                  <w:rPr>
                    <w:rFonts w:ascii="標楷體" w:eastAsia="標楷體" w:hAnsi="標楷體" w:hint="eastAsia"/>
                  </w:rPr>
                  <w:delText>」、「複製」</w:delText>
                </w:r>
              </w:del>
            </w:ins>
          </w:p>
          <w:p w14:paraId="6AFB06DD" w14:textId="60F802FF" w:rsidR="00D04096" w:rsidDel="00AE63E2" w:rsidRDefault="001262E9" w:rsidP="001B4B49">
            <w:pPr>
              <w:rPr>
                <w:ins w:id="29739" w:author="Fegie" w:date="2021-05-02T00:09:00Z"/>
                <w:del w:id="29740" w:author="家榮 張" w:date="2021-05-20T14:40:00Z"/>
                <w:rFonts w:ascii="標楷體" w:eastAsia="標楷體" w:hAnsi="標楷體"/>
                <w:lang w:eastAsia="zh-HK"/>
              </w:rPr>
            </w:pPr>
            <w:ins w:id="29741" w:author="Fegie" w:date="2021-05-02T01:39:00Z">
              <w:del w:id="29742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 xml:space="preserve">  </w:delText>
                </w:r>
              </w:del>
            </w:ins>
            <w:ins w:id="29743" w:author="Fegie" w:date="2021-05-02T00:09:00Z">
              <w:del w:id="29744" w:author="家榮 張" w:date="2021-05-20T14:40:00Z">
                <w:r w:rsidR="00D04096" w:rsidDel="00AE63E2">
                  <w:rPr>
                    <w:rFonts w:ascii="標楷體" w:eastAsia="標楷體" w:hAnsi="標楷體" w:hint="eastAsia"/>
                    <w:lang w:eastAsia="zh-HK"/>
                  </w:rPr>
                  <w:delText>時顯示</w:delText>
                </w:r>
                <w:r w:rsidR="00D04096" w:rsidDel="00AE63E2">
                  <w:rPr>
                    <w:rFonts w:ascii="標楷體" w:eastAsia="標楷體" w:hAnsi="標楷體" w:hint="eastAsia"/>
                  </w:rPr>
                  <w:delText>。</w:delText>
                </w:r>
              </w:del>
            </w:ins>
          </w:p>
          <w:p w14:paraId="3B433749" w14:textId="50B0305E" w:rsidR="00D04096" w:rsidDel="00AE63E2" w:rsidRDefault="00D04096" w:rsidP="001B4B49">
            <w:pPr>
              <w:rPr>
                <w:ins w:id="29745" w:author="Fegie" w:date="2021-05-02T00:09:00Z"/>
                <w:del w:id="29746" w:author="家榮 張" w:date="2021-05-20T14:40:00Z"/>
                <w:rFonts w:ascii="標楷體" w:eastAsia="標楷體" w:hAnsi="標楷體"/>
                <w:lang w:eastAsia="zh-HK"/>
              </w:rPr>
            </w:pPr>
            <w:ins w:id="29747" w:author="Fegie" w:date="2021-05-02T00:09:00Z">
              <w:del w:id="29748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執行新增</w:delText>
                </w:r>
              </w:del>
            </w:ins>
            <w:ins w:id="29749" w:author="Fegie" w:date="2021-05-02T01:39:00Z">
              <w:del w:id="29750" w:author="家榮 張" w:date="2021-05-20T14:40:00Z">
                <w:r w:rsidR="001262E9" w:rsidDel="00AE63E2">
                  <w:rPr>
                    <w:rFonts w:ascii="標楷體" w:eastAsia="標楷體" w:hAnsi="標楷體" w:hint="eastAsia"/>
                    <w:lang w:eastAsia="zh-HK"/>
                  </w:rPr>
                  <w:delText>公司戶財務</w:delText>
                </w:r>
              </w:del>
            </w:ins>
            <w:ins w:id="29751" w:author="Fegie" w:date="2021-05-02T00:09:00Z">
              <w:del w:id="29752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資料</w:delText>
                </w:r>
                <w:r w:rsidDel="00AE63E2">
                  <w:rPr>
                    <w:rFonts w:ascii="標楷體" w:eastAsia="標楷體" w:hAnsi="標楷體" w:hint="eastAsia"/>
                  </w:rPr>
                  <w:delText>。</w:delText>
                </w:r>
              </w:del>
            </w:ins>
          </w:p>
        </w:tc>
      </w:tr>
      <w:tr w:rsidR="00D04096" w:rsidDel="00AE63E2" w14:paraId="6C8BA4BD" w14:textId="55E36875" w:rsidTr="00AE63E2">
        <w:trPr>
          <w:ins w:id="29753" w:author="Fegie" w:date="2021-05-02T00:09:00Z"/>
          <w:del w:id="29754" w:author="家榮 張" w:date="2021-05-20T14:4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755" w:author="家榮 張" w:date="2021-05-20T14:40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8FD4F6" w14:textId="5F89C51A" w:rsidR="00D04096" w:rsidDel="00AE63E2" w:rsidRDefault="00D04096" w:rsidP="001B4B49">
            <w:pPr>
              <w:jc w:val="center"/>
              <w:rPr>
                <w:ins w:id="29756" w:author="Fegie" w:date="2021-05-02T00:09:00Z"/>
                <w:del w:id="29757" w:author="家榮 張" w:date="2021-05-20T14:40:00Z"/>
                <w:rFonts w:ascii="標楷體" w:eastAsia="標楷體" w:hAnsi="標楷體"/>
              </w:rPr>
            </w:pPr>
            <w:ins w:id="29758" w:author="Fegie" w:date="2021-05-02T00:09:00Z">
              <w:del w:id="2975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760" w:author="家榮 張" w:date="2021-05-20T14:40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3E9B8A8" w14:textId="435B730D" w:rsidR="00D04096" w:rsidDel="00AE63E2" w:rsidRDefault="00D04096" w:rsidP="001B4B49">
            <w:pPr>
              <w:rPr>
                <w:ins w:id="29761" w:author="Fegie" w:date="2021-05-02T00:09:00Z"/>
                <w:del w:id="29762" w:author="家榮 張" w:date="2021-05-20T14:40:00Z"/>
                <w:rFonts w:ascii="標楷體" w:eastAsia="標楷體" w:hAnsi="標楷體"/>
                <w:lang w:eastAsia="zh-HK"/>
              </w:rPr>
            </w:pPr>
            <w:ins w:id="29763" w:author="Fegie" w:date="2021-05-02T00:09:00Z">
              <w:del w:id="29764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修改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765" w:author="家榮 張" w:date="2021-05-20T14:40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00D576" w14:textId="4071BED5" w:rsidR="001262E9" w:rsidDel="00AE63E2" w:rsidRDefault="001262E9" w:rsidP="001262E9">
            <w:pPr>
              <w:rPr>
                <w:ins w:id="29766" w:author="Fegie" w:date="2021-05-02T01:39:00Z"/>
                <w:del w:id="29767" w:author="家榮 張" w:date="2021-05-20T14:40:00Z"/>
                <w:rFonts w:ascii="標楷體" w:eastAsia="標楷體" w:hAnsi="標楷體"/>
                <w:lang w:eastAsia="zh-HK"/>
              </w:rPr>
            </w:pPr>
            <w:ins w:id="29768" w:author="Fegie" w:date="2021-05-02T01:39:00Z">
              <w:del w:id="2976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 xml:space="preserve">1.【1907 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公司戶財務狀況明細資料查詢</w:delText>
                </w:r>
                <w:r w:rsidDel="00AE63E2">
                  <w:rPr>
                    <w:rFonts w:ascii="標楷體" w:eastAsia="標楷體" w:hAnsi="標楷體" w:hint="eastAsia"/>
                  </w:rPr>
                  <w:delText>】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功能</w:delText>
                </w:r>
                <w:r w:rsidDel="00AE63E2">
                  <w:rPr>
                    <w:rFonts w:ascii="標楷體" w:eastAsia="標楷體" w:hAnsi="標楷體" w:hint="eastAsia"/>
                  </w:rPr>
                  <w:delText>點「</w:delText>
                </w:r>
              </w:del>
            </w:ins>
            <w:ins w:id="29770" w:author="Fegie" w:date="2021-05-02T01:40:00Z">
              <w:del w:id="29771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修改</w:delText>
                </w:r>
              </w:del>
            </w:ins>
            <w:ins w:id="29772" w:author="Fegie" w:date="2021-05-02T01:39:00Z">
              <w:del w:id="2977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」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時顯示</w:delText>
                </w:r>
                <w:r w:rsidDel="00AE63E2">
                  <w:rPr>
                    <w:rFonts w:ascii="標楷體" w:eastAsia="標楷體" w:hAnsi="標楷體" w:hint="eastAsia"/>
                  </w:rPr>
                  <w:delText>。</w:delText>
                </w:r>
              </w:del>
            </w:ins>
          </w:p>
          <w:p w14:paraId="57BF9A34" w14:textId="26599630" w:rsidR="00D04096" w:rsidDel="00AE63E2" w:rsidRDefault="001262E9" w:rsidP="001262E9">
            <w:pPr>
              <w:rPr>
                <w:ins w:id="29774" w:author="Fegie" w:date="2021-05-02T00:09:00Z"/>
                <w:del w:id="29775" w:author="家榮 張" w:date="2021-05-20T14:40:00Z"/>
                <w:rFonts w:ascii="標楷體" w:eastAsia="標楷體" w:hAnsi="標楷體"/>
                <w:lang w:eastAsia="zh-HK"/>
              </w:rPr>
            </w:pPr>
            <w:ins w:id="29776" w:author="Fegie" w:date="2021-05-02T01:39:00Z">
              <w:del w:id="2977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執行新增公司戶財務資料</w:delText>
                </w:r>
                <w:r w:rsidDel="00AE63E2">
                  <w:rPr>
                    <w:rFonts w:ascii="標楷體" w:eastAsia="標楷體" w:hAnsi="標楷體" w:hint="eastAsia"/>
                  </w:rPr>
                  <w:delText>。</w:delText>
                </w:r>
              </w:del>
            </w:ins>
          </w:p>
        </w:tc>
      </w:tr>
      <w:tr w:rsidR="00D04096" w:rsidDel="00AE63E2" w14:paraId="316103E9" w14:textId="6882770A" w:rsidTr="00AE63E2">
        <w:trPr>
          <w:ins w:id="29778" w:author="Fegie" w:date="2021-05-02T00:09:00Z"/>
          <w:del w:id="29779" w:author="家榮 張" w:date="2021-05-20T14:4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780" w:author="家榮 張" w:date="2021-05-20T14:40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3BDD6C" w14:textId="102B331D" w:rsidR="00D04096" w:rsidDel="00AE63E2" w:rsidRDefault="00D04096" w:rsidP="001B4B49">
            <w:pPr>
              <w:jc w:val="center"/>
              <w:rPr>
                <w:ins w:id="29781" w:author="Fegie" w:date="2021-05-02T00:09:00Z"/>
                <w:del w:id="29782" w:author="家榮 張" w:date="2021-05-20T14:40:00Z"/>
                <w:rFonts w:ascii="標楷體" w:eastAsia="標楷體" w:hAnsi="標楷體"/>
              </w:rPr>
            </w:pPr>
            <w:ins w:id="29783" w:author="Fegie" w:date="2021-05-02T00:09:00Z">
              <w:del w:id="2978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785" w:author="家榮 張" w:date="2021-05-20T14:40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AA4E54" w14:textId="64549482" w:rsidR="00D04096" w:rsidDel="00AE63E2" w:rsidRDefault="00D04096" w:rsidP="001B4B49">
            <w:pPr>
              <w:rPr>
                <w:ins w:id="29786" w:author="Fegie" w:date="2021-05-02T00:09:00Z"/>
                <w:del w:id="29787" w:author="家榮 張" w:date="2021-05-20T14:40:00Z"/>
                <w:rFonts w:ascii="標楷體" w:eastAsia="標楷體" w:hAnsi="標楷體"/>
                <w:lang w:eastAsia="zh-HK"/>
              </w:rPr>
            </w:pPr>
            <w:ins w:id="29788" w:author="Fegie" w:date="2021-05-02T00:09:00Z">
              <w:del w:id="29789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刪</w:delText>
                </w:r>
                <w:r w:rsidDel="00AE63E2">
                  <w:rPr>
                    <w:rFonts w:ascii="標楷體" w:eastAsia="標楷體" w:hAnsi="標楷體" w:hint="eastAsia"/>
                  </w:rPr>
                  <w:delText>除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790" w:author="家榮 張" w:date="2021-05-20T14:40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BF918C" w14:textId="5A1EA6D9" w:rsidR="001262E9" w:rsidDel="00AE63E2" w:rsidRDefault="001262E9" w:rsidP="001262E9">
            <w:pPr>
              <w:rPr>
                <w:ins w:id="29791" w:author="Fegie" w:date="2021-05-02T01:39:00Z"/>
                <w:del w:id="29792" w:author="家榮 張" w:date="2021-05-20T14:40:00Z"/>
                <w:rFonts w:ascii="標楷體" w:eastAsia="標楷體" w:hAnsi="標楷體"/>
                <w:lang w:eastAsia="zh-HK"/>
              </w:rPr>
            </w:pPr>
            <w:ins w:id="29793" w:author="Fegie" w:date="2021-05-02T01:39:00Z">
              <w:del w:id="2979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 xml:space="preserve">1.【1907 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公司戶財務狀況明細資料查詢</w:delText>
                </w:r>
                <w:r w:rsidDel="00AE63E2">
                  <w:rPr>
                    <w:rFonts w:ascii="標楷體" w:eastAsia="標楷體" w:hAnsi="標楷體" w:hint="eastAsia"/>
                  </w:rPr>
                  <w:delText>】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功能</w:delText>
                </w:r>
                <w:r w:rsidDel="00AE63E2">
                  <w:rPr>
                    <w:rFonts w:ascii="標楷體" w:eastAsia="標楷體" w:hAnsi="標楷體" w:hint="eastAsia"/>
                  </w:rPr>
                  <w:delText>點「</w:delText>
                </w:r>
              </w:del>
            </w:ins>
            <w:ins w:id="29795" w:author="Fegie" w:date="2021-05-02T01:40:00Z">
              <w:del w:id="29796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刪除</w:delText>
                </w:r>
              </w:del>
            </w:ins>
            <w:ins w:id="29797" w:author="Fegie" w:date="2021-05-02T01:39:00Z">
              <w:del w:id="29798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」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時顯示</w:delText>
                </w:r>
                <w:r w:rsidDel="00AE63E2">
                  <w:rPr>
                    <w:rFonts w:ascii="標楷體" w:eastAsia="標楷體" w:hAnsi="標楷體" w:hint="eastAsia"/>
                  </w:rPr>
                  <w:delText>。</w:delText>
                </w:r>
              </w:del>
            </w:ins>
          </w:p>
          <w:p w14:paraId="6A935642" w14:textId="1BD2292D" w:rsidR="00D04096" w:rsidDel="00AE63E2" w:rsidRDefault="001262E9" w:rsidP="001262E9">
            <w:pPr>
              <w:rPr>
                <w:ins w:id="29799" w:author="Fegie" w:date="2021-05-02T00:09:00Z"/>
                <w:del w:id="29800" w:author="家榮 張" w:date="2021-05-20T14:40:00Z"/>
                <w:rFonts w:ascii="標楷體" w:eastAsia="標楷體" w:hAnsi="標楷體"/>
                <w:lang w:eastAsia="zh-HK"/>
              </w:rPr>
            </w:pPr>
            <w:ins w:id="29801" w:author="Fegie" w:date="2021-05-02T01:39:00Z">
              <w:del w:id="29802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執行</w:delText>
                </w:r>
              </w:del>
            </w:ins>
            <w:ins w:id="29803" w:author="Fegie" w:date="2021-05-02T01:40:00Z">
              <w:del w:id="29804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刪除</w:delText>
                </w:r>
              </w:del>
            </w:ins>
            <w:ins w:id="29805" w:author="Fegie" w:date="2021-05-02T01:39:00Z">
              <w:del w:id="29806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公司戶財務資料</w:delText>
                </w:r>
                <w:r w:rsidDel="00AE63E2">
                  <w:rPr>
                    <w:rFonts w:ascii="標楷體" w:eastAsia="標楷體" w:hAnsi="標楷體" w:hint="eastAsia"/>
                  </w:rPr>
                  <w:delText>。</w:delText>
                </w:r>
              </w:del>
            </w:ins>
          </w:p>
        </w:tc>
      </w:tr>
      <w:tr w:rsidR="001262E9" w:rsidDel="00AE63E2" w14:paraId="2BC4E1E4" w14:textId="11B8B680" w:rsidTr="001B4B49">
        <w:trPr>
          <w:ins w:id="29807" w:author="Fegie" w:date="2021-05-02T01:39:00Z"/>
          <w:del w:id="29808" w:author="家榮 張" w:date="2021-05-20T14:4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13383" w14:textId="701DB6B6" w:rsidR="001262E9" w:rsidDel="00AE63E2" w:rsidRDefault="001262E9" w:rsidP="001B4B49">
            <w:pPr>
              <w:jc w:val="center"/>
              <w:rPr>
                <w:ins w:id="29809" w:author="Fegie" w:date="2021-05-02T01:39:00Z"/>
                <w:del w:id="29810" w:author="家榮 張" w:date="2021-05-20T14:40:00Z"/>
                <w:rFonts w:ascii="標楷體" w:eastAsia="標楷體" w:hAnsi="標楷體"/>
              </w:rPr>
            </w:pPr>
            <w:ins w:id="29811" w:author="Fegie" w:date="2021-05-02T01:39:00Z">
              <w:del w:id="29812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0FB1" w14:textId="3EF75C87" w:rsidR="001262E9" w:rsidDel="00AE63E2" w:rsidRDefault="001262E9" w:rsidP="001B4B49">
            <w:pPr>
              <w:rPr>
                <w:ins w:id="29813" w:author="Fegie" w:date="2021-05-02T01:39:00Z"/>
                <w:del w:id="29814" w:author="家榮 張" w:date="2021-05-20T14:40:00Z"/>
                <w:rFonts w:ascii="標楷體" w:eastAsia="標楷體" w:hAnsi="標楷體"/>
                <w:lang w:eastAsia="zh-HK"/>
              </w:rPr>
            </w:pPr>
            <w:ins w:id="29815" w:author="Fegie" w:date="2021-05-02T01:39:00Z">
              <w:del w:id="29816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查詢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B1B4" w14:textId="556D6125" w:rsidR="001262E9" w:rsidDel="00AE63E2" w:rsidRDefault="001262E9" w:rsidP="001262E9">
            <w:pPr>
              <w:rPr>
                <w:ins w:id="29817" w:author="Fegie" w:date="2021-05-02T01:40:00Z"/>
                <w:del w:id="29818" w:author="家榮 張" w:date="2021-05-20T14:40:00Z"/>
                <w:rFonts w:ascii="標楷體" w:eastAsia="標楷體" w:hAnsi="標楷體"/>
                <w:lang w:eastAsia="zh-HK"/>
              </w:rPr>
            </w:pPr>
            <w:ins w:id="29819" w:author="Fegie" w:date="2021-05-02T01:40:00Z">
              <w:del w:id="29820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 xml:space="preserve">1.【1907 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公司戶財務狀況明細資料查詢</w:delText>
                </w:r>
                <w:r w:rsidDel="00AE63E2">
                  <w:rPr>
                    <w:rFonts w:ascii="標楷體" w:eastAsia="標楷體" w:hAnsi="標楷體" w:hint="eastAsia"/>
                  </w:rPr>
                  <w:delText>】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功能</w:delText>
                </w:r>
                <w:r w:rsidDel="00AE63E2">
                  <w:rPr>
                    <w:rFonts w:ascii="標楷體" w:eastAsia="標楷體" w:hAnsi="標楷體" w:hint="eastAsia"/>
                  </w:rPr>
                  <w:delText>點「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查詢</w:delText>
                </w:r>
                <w:r w:rsidDel="00AE63E2">
                  <w:rPr>
                    <w:rFonts w:ascii="標楷體" w:eastAsia="標楷體" w:hAnsi="標楷體" w:hint="eastAsia"/>
                  </w:rPr>
                  <w:delText>」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時顯示</w:delText>
                </w:r>
                <w:r w:rsidDel="00AE63E2">
                  <w:rPr>
                    <w:rFonts w:ascii="標楷體" w:eastAsia="標楷體" w:hAnsi="標楷體" w:hint="eastAsia"/>
                  </w:rPr>
                  <w:delText>。</w:delText>
                </w:r>
              </w:del>
            </w:ins>
          </w:p>
          <w:p w14:paraId="4030D0BE" w14:textId="32A57CFD" w:rsidR="001262E9" w:rsidDel="00AE63E2" w:rsidRDefault="001262E9" w:rsidP="001262E9">
            <w:pPr>
              <w:rPr>
                <w:ins w:id="29821" w:author="Fegie" w:date="2021-05-02T01:39:00Z"/>
                <w:del w:id="29822" w:author="家榮 張" w:date="2021-05-20T14:40:00Z"/>
                <w:rFonts w:ascii="標楷體" w:eastAsia="標楷體" w:hAnsi="標楷體"/>
              </w:rPr>
            </w:pPr>
            <w:ins w:id="29823" w:author="Fegie" w:date="2021-05-02T01:40:00Z">
              <w:del w:id="2982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執行查詢公司戶財務資料</w:delText>
                </w:r>
                <w:r w:rsidDel="00AE63E2">
                  <w:rPr>
                    <w:rFonts w:ascii="標楷體" w:eastAsia="標楷體" w:hAnsi="標楷體" w:hint="eastAsia"/>
                  </w:rPr>
                  <w:delText>。</w:delText>
                </w:r>
              </w:del>
            </w:ins>
          </w:p>
        </w:tc>
      </w:tr>
      <w:tr w:rsidR="00D04096" w:rsidDel="00AE63E2" w14:paraId="3C50B70D" w14:textId="1210A719" w:rsidTr="00AE63E2">
        <w:trPr>
          <w:ins w:id="29825" w:author="Fegie" w:date="2021-05-02T00:09:00Z"/>
          <w:del w:id="29826" w:author="家榮 張" w:date="2021-05-20T14:4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827" w:author="家榮 張" w:date="2021-05-20T14:40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DFC4A1" w14:textId="763E1600" w:rsidR="00D04096" w:rsidDel="00AE63E2" w:rsidRDefault="001262E9" w:rsidP="001B4B49">
            <w:pPr>
              <w:jc w:val="center"/>
              <w:rPr>
                <w:ins w:id="29828" w:author="Fegie" w:date="2021-05-02T00:09:00Z"/>
                <w:del w:id="29829" w:author="家榮 張" w:date="2021-05-20T14:40:00Z"/>
                <w:rFonts w:ascii="標楷體" w:eastAsia="標楷體" w:hAnsi="標楷體"/>
              </w:rPr>
            </w:pPr>
            <w:ins w:id="29830" w:author="Fegie" w:date="2021-05-02T01:39:00Z">
              <w:del w:id="2983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832" w:author="家榮 張" w:date="2021-05-20T14:40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873D2A" w14:textId="46DF0578" w:rsidR="00D04096" w:rsidDel="00AE63E2" w:rsidRDefault="00D04096" w:rsidP="001B4B49">
            <w:pPr>
              <w:rPr>
                <w:ins w:id="29833" w:author="Fegie" w:date="2021-05-02T00:09:00Z"/>
                <w:del w:id="29834" w:author="家榮 張" w:date="2021-05-20T14:40:00Z"/>
                <w:rFonts w:ascii="標楷體" w:eastAsia="標楷體" w:hAnsi="標楷體"/>
                <w:lang w:eastAsia="zh-HK"/>
              </w:rPr>
            </w:pPr>
            <w:ins w:id="29835" w:author="Fegie" w:date="2021-05-02T00:09:00Z">
              <w:del w:id="29836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837" w:author="家榮 張" w:date="2021-05-20T14:40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4244A8" w14:textId="74E1B604" w:rsidR="00D04096" w:rsidDel="00AE63E2" w:rsidRDefault="00D04096" w:rsidP="001B4B49">
            <w:pPr>
              <w:rPr>
                <w:ins w:id="29838" w:author="Fegie" w:date="2021-05-02T00:09:00Z"/>
                <w:del w:id="29839" w:author="家榮 張" w:date="2021-05-20T14:40:00Z"/>
                <w:rFonts w:ascii="標楷體" w:eastAsia="標楷體" w:hAnsi="標楷體"/>
                <w:lang w:eastAsia="zh-HK"/>
              </w:rPr>
            </w:pPr>
            <w:ins w:id="29840" w:author="Fegie" w:date="2021-05-02T00:09:00Z">
              <w:del w:id="29841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關閉此查詢畫面</w:delText>
                </w:r>
              </w:del>
            </w:ins>
          </w:p>
        </w:tc>
      </w:tr>
      <w:tr w:rsidR="00D04096" w:rsidDel="00AE63E2" w14:paraId="3AC76FAE" w14:textId="709D8AC9" w:rsidTr="00AE63E2">
        <w:trPr>
          <w:ins w:id="29842" w:author="Fegie" w:date="2021-05-02T00:09:00Z"/>
          <w:del w:id="29843" w:author="家榮 張" w:date="2021-05-20T14:4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844" w:author="家榮 張" w:date="2021-05-20T14:40:00Z">
              <w:tcPr>
                <w:tcW w:w="85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8B3547" w14:textId="23E73670" w:rsidR="00D04096" w:rsidDel="00AE63E2" w:rsidRDefault="001262E9" w:rsidP="001B4B49">
            <w:pPr>
              <w:jc w:val="center"/>
              <w:rPr>
                <w:ins w:id="29845" w:author="Fegie" w:date="2021-05-02T00:09:00Z"/>
                <w:del w:id="29846" w:author="家榮 張" w:date="2021-05-20T14:40:00Z"/>
                <w:rFonts w:ascii="標楷體" w:eastAsia="標楷體" w:hAnsi="標楷體"/>
              </w:rPr>
            </w:pPr>
            <w:ins w:id="29847" w:author="Fegie" w:date="2021-05-02T01:39:00Z">
              <w:del w:id="29848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849" w:author="家榮 張" w:date="2021-05-20T14:40:00Z">
              <w:tcPr>
                <w:tcW w:w="212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87D08B" w14:textId="78201DAF" w:rsidR="00D04096" w:rsidDel="00AE63E2" w:rsidRDefault="00D04096" w:rsidP="001B4B49">
            <w:pPr>
              <w:rPr>
                <w:ins w:id="29850" w:author="Fegie" w:date="2021-05-02T00:09:00Z"/>
                <w:del w:id="29851" w:author="家榮 張" w:date="2021-05-20T14:40:00Z"/>
                <w:rFonts w:ascii="標楷體" w:eastAsia="標楷體" w:hAnsi="標楷體"/>
                <w:lang w:eastAsia="zh-HK"/>
              </w:rPr>
            </w:pPr>
            <w:ins w:id="29852" w:author="Fegie" w:date="2021-05-02T00:09:00Z">
              <w:del w:id="29853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854" w:author="家榮 張" w:date="2021-05-20T14:40:00Z">
              <w:tcPr>
                <w:tcW w:w="7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581FC3" w14:textId="031FA8DB" w:rsidR="00D04096" w:rsidDel="00AE63E2" w:rsidRDefault="00D04096" w:rsidP="001B4B49">
            <w:pPr>
              <w:rPr>
                <w:ins w:id="29855" w:author="Fegie" w:date="2021-05-02T00:09:00Z"/>
                <w:del w:id="29856" w:author="家榮 張" w:date="2021-05-20T14:40:00Z"/>
                <w:rFonts w:ascii="標楷體" w:eastAsia="標楷體" w:hAnsi="標楷體"/>
                <w:lang w:eastAsia="zh-HK"/>
              </w:rPr>
            </w:pPr>
            <w:ins w:id="29857" w:author="Fegie" w:date="2021-05-02T00:09:00Z">
              <w:del w:id="29858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功能新增且交易成功時顯示</w:delText>
                </w:r>
                <w:r w:rsidDel="00AE63E2">
                  <w:rPr>
                    <w:rFonts w:ascii="標楷體" w:eastAsia="標楷體" w:hAnsi="標楷體" w:hint="eastAsia"/>
                  </w:rPr>
                  <w:delText>,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重新輸入另一筆</w:delText>
                </w:r>
              </w:del>
            </w:ins>
            <w:ins w:id="29859" w:author="Fegie" w:date="2021-05-02T01:41:00Z">
              <w:del w:id="29860" w:author="家榮 張" w:date="2021-05-20T14:40:00Z">
                <w:r w:rsidR="008521DC" w:rsidDel="00AE63E2">
                  <w:rPr>
                    <w:rFonts w:ascii="標楷體" w:eastAsia="標楷體" w:hAnsi="標楷體" w:hint="eastAsia"/>
                    <w:lang w:eastAsia="zh-HK"/>
                  </w:rPr>
                  <w:delText>公司戶財務</w:delText>
                </w:r>
              </w:del>
            </w:ins>
            <w:ins w:id="29861" w:author="Fegie" w:date="2021-05-02T00:09:00Z">
              <w:del w:id="29862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資料</w:delText>
                </w:r>
              </w:del>
            </w:ins>
          </w:p>
        </w:tc>
      </w:tr>
    </w:tbl>
    <w:p w14:paraId="10143903" w14:textId="66E227D2" w:rsidR="00D04096" w:rsidDel="00AE63E2" w:rsidRDefault="00D04096" w:rsidP="00D04096">
      <w:pPr>
        <w:rPr>
          <w:ins w:id="29863" w:author="Fegie" w:date="2021-05-02T00:09:00Z"/>
          <w:del w:id="29864" w:author="家榮 張" w:date="2021-05-20T14:40:00Z"/>
          <w:rFonts w:ascii="標楷體" w:eastAsia="標楷體" w:hAnsi="標楷體"/>
        </w:rPr>
      </w:pPr>
    </w:p>
    <w:p w14:paraId="72DBD08C" w14:textId="7259CBA4" w:rsidR="00D04096" w:rsidDel="00AE63E2" w:rsidRDefault="00D04096" w:rsidP="00D04096">
      <w:pPr>
        <w:pStyle w:val="15"/>
        <w:numPr>
          <w:ilvl w:val="0"/>
          <w:numId w:val="55"/>
        </w:numPr>
        <w:ind w:left="1418"/>
        <w:rPr>
          <w:ins w:id="29865" w:author="Fegie" w:date="2021-05-02T00:09:00Z"/>
          <w:del w:id="29866" w:author="家榮 張" w:date="2021-05-20T14:40:00Z"/>
        </w:rPr>
      </w:pPr>
      <w:ins w:id="29867" w:author="Fegie" w:date="2021-05-02T00:09:00Z">
        <w:del w:id="29868" w:author="家榮 張" w:date="2021-05-20T14:40:00Z">
          <w:r w:rsidDel="00AE63E2">
            <w:rPr>
              <w:rFonts w:hint="eastAsia"/>
            </w:rPr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350"/>
        <w:gridCol w:w="1296"/>
        <w:gridCol w:w="1033"/>
        <w:gridCol w:w="1238"/>
        <w:gridCol w:w="653"/>
        <w:gridCol w:w="578"/>
        <w:gridCol w:w="3696"/>
        <w:tblGridChange w:id="29869">
          <w:tblGrid>
            <w:gridCol w:w="519"/>
            <w:gridCol w:w="57"/>
            <w:gridCol w:w="859"/>
            <w:gridCol w:w="491"/>
            <w:gridCol w:w="805"/>
            <w:gridCol w:w="491"/>
            <w:gridCol w:w="262"/>
            <w:gridCol w:w="771"/>
            <w:gridCol w:w="1238"/>
            <w:gridCol w:w="97"/>
            <w:gridCol w:w="556"/>
            <w:gridCol w:w="1"/>
            <w:gridCol w:w="577"/>
            <w:gridCol w:w="3696"/>
          </w:tblGrid>
        </w:tblGridChange>
      </w:tblGrid>
      <w:tr w:rsidR="00D04096" w:rsidDel="00AE63E2" w14:paraId="148D0518" w14:textId="7082D2E6" w:rsidTr="001B4B49">
        <w:trPr>
          <w:trHeight w:val="388"/>
          <w:jc w:val="center"/>
          <w:ins w:id="29870" w:author="Fegie" w:date="2021-05-02T00:09:00Z"/>
          <w:del w:id="29871" w:author="家榮 張" w:date="2021-05-20T14:40:00Z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5DC8E5B" w14:textId="13EB9571" w:rsidR="00D04096" w:rsidDel="00AE63E2" w:rsidRDefault="00D04096" w:rsidP="001B4B49">
            <w:pPr>
              <w:rPr>
                <w:ins w:id="29872" w:author="Fegie" w:date="2021-05-02T00:09:00Z"/>
                <w:del w:id="29873" w:author="家榮 張" w:date="2021-05-20T14:40:00Z"/>
                <w:rFonts w:ascii="標楷體" w:eastAsia="標楷體" w:hAnsi="標楷體"/>
              </w:rPr>
            </w:pPr>
            <w:ins w:id="29874" w:author="Fegie" w:date="2021-05-02T00:09:00Z">
              <w:del w:id="2987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序號</w:delText>
                </w:r>
              </w:del>
            </w:ins>
          </w:p>
        </w:tc>
        <w:tc>
          <w:tcPr>
            <w:tcW w:w="13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94E30DF" w14:textId="1717E1A6" w:rsidR="00D04096" w:rsidDel="00AE63E2" w:rsidRDefault="00D04096" w:rsidP="001B4B49">
            <w:pPr>
              <w:rPr>
                <w:ins w:id="29876" w:author="Fegie" w:date="2021-05-02T00:09:00Z"/>
                <w:del w:id="29877" w:author="家榮 張" w:date="2021-05-20T14:40:00Z"/>
                <w:rFonts w:ascii="標楷體" w:eastAsia="標楷體" w:hAnsi="標楷體"/>
              </w:rPr>
            </w:pPr>
            <w:ins w:id="29878" w:author="Fegie" w:date="2021-05-02T00:09:00Z">
              <w:del w:id="2987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欄位</w:delText>
                </w:r>
              </w:del>
            </w:ins>
          </w:p>
        </w:tc>
        <w:tc>
          <w:tcPr>
            <w:tcW w:w="479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7B59F92" w14:textId="2F0C887C" w:rsidR="00D04096" w:rsidDel="00AE63E2" w:rsidRDefault="00D04096" w:rsidP="001B4B49">
            <w:pPr>
              <w:jc w:val="center"/>
              <w:rPr>
                <w:ins w:id="29880" w:author="Fegie" w:date="2021-05-02T00:09:00Z"/>
                <w:del w:id="29881" w:author="家榮 張" w:date="2021-05-20T14:40:00Z"/>
                <w:rFonts w:ascii="標楷體" w:eastAsia="標楷體" w:hAnsi="標楷體"/>
              </w:rPr>
            </w:pPr>
            <w:ins w:id="29882" w:author="Fegie" w:date="2021-05-02T00:09:00Z">
              <w:del w:id="2988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說明</w:delText>
                </w:r>
              </w:del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DB78598" w14:textId="445E4B7D" w:rsidR="00D04096" w:rsidDel="00AE63E2" w:rsidRDefault="00D04096" w:rsidP="001B4B49">
            <w:pPr>
              <w:rPr>
                <w:ins w:id="29884" w:author="Fegie" w:date="2021-05-02T00:09:00Z"/>
                <w:del w:id="29885" w:author="家榮 張" w:date="2021-05-20T14:40:00Z"/>
                <w:rFonts w:ascii="標楷體" w:eastAsia="標楷體" w:hAnsi="標楷體"/>
              </w:rPr>
            </w:pPr>
            <w:ins w:id="29886" w:author="Fegie" w:date="2021-05-02T00:09:00Z">
              <w:del w:id="2988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處理邏輯及注意事項</w:delText>
                </w:r>
              </w:del>
            </w:ins>
          </w:p>
        </w:tc>
      </w:tr>
      <w:tr w:rsidR="00D04096" w:rsidDel="00AE63E2" w14:paraId="08C42B50" w14:textId="1EE32978" w:rsidTr="001B4B49">
        <w:trPr>
          <w:trHeight w:val="244"/>
          <w:jc w:val="center"/>
          <w:ins w:id="29888" w:author="Fegie" w:date="2021-05-02T00:09:00Z"/>
          <w:del w:id="29889" w:author="家榮 張" w:date="2021-05-20T14:40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91A47" w14:textId="65E1AF3F" w:rsidR="00D04096" w:rsidDel="00AE63E2" w:rsidRDefault="00D04096" w:rsidP="001B4B49">
            <w:pPr>
              <w:widowControl/>
              <w:rPr>
                <w:ins w:id="29890" w:author="Fegie" w:date="2021-05-02T00:09:00Z"/>
                <w:del w:id="2989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1BDE1" w14:textId="1E0D0118" w:rsidR="00D04096" w:rsidDel="00AE63E2" w:rsidRDefault="00D04096" w:rsidP="001B4B49">
            <w:pPr>
              <w:widowControl/>
              <w:rPr>
                <w:ins w:id="29892" w:author="Fegie" w:date="2021-05-02T00:09:00Z"/>
                <w:del w:id="2989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61E4165" w14:textId="4F3A324E" w:rsidR="00D04096" w:rsidDel="00AE63E2" w:rsidRDefault="00D04096" w:rsidP="001B4B49">
            <w:pPr>
              <w:rPr>
                <w:ins w:id="29894" w:author="Fegie" w:date="2021-05-02T00:09:00Z"/>
                <w:del w:id="29895" w:author="家榮 張" w:date="2021-05-20T14:40:00Z"/>
                <w:rFonts w:ascii="標楷體" w:eastAsia="標楷體" w:hAnsi="標楷體"/>
              </w:rPr>
            </w:pPr>
            <w:ins w:id="29896" w:author="Fegie" w:date="2021-05-02T00:09:00Z">
              <w:del w:id="2989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資料型態長度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1BFB122" w14:textId="12DB1F97" w:rsidR="00D04096" w:rsidDel="00AE63E2" w:rsidRDefault="00D04096" w:rsidP="001B4B49">
            <w:pPr>
              <w:rPr>
                <w:ins w:id="29898" w:author="Fegie" w:date="2021-05-02T00:09:00Z"/>
                <w:del w:id="29899" w:author="家榮 張" w:date="2021-05-20T14:40:00Z"/>
                <w:rFonts w:ascii="標楷體" w:eastAsia="標楷體" w:hAnsi="標楷體"/>
              </w:rPr>
            </w:pPr>
            <w:ins w:id="29900" w:author="Fegie" w:date="2021-05-02T00:09:00Z">
              <w:del w:id="2990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預設值</w:delText>
                </w:r>
              </w:del>
            </w:ins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1FB3F58" w14:textId="6A6C6884" w:rsidR="00D04096" w:rsidDel="00AE63E2" w:rsidRDefault="00D04096" w:rsidP="001B4B49">
            <w:pPr>
              <w:rPr>
                <w:ins w:id="29902" w:author="Fegie" w:date="2021-05-02T00:09:00Z"/>
                <w:del w:id="29903" w:author="家榮 張" w:date="2021-05-20T14:40:00Z"/>
                <w:rFonts w:ascii="標楷體" w:eastAsia="標楷體" w:hAnsi="標楷體"/>
              </w:rPr>
            </w:pPr>
            <w:ins w:id="29904" w:author="Fegie" w:date="2021-05-02T00:09:00Z">
              <w:del w:id="2990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選單內容</w:delText>
                </w:r>
              </w:del>
            </w:ins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EB9CC36" w14:textId="7E94D99F" w:rsidR="00D04096" w:rsidDel="00AE63E2" w:rsidRDefault="00D04096" w:rsidP="001B4B49">
            <w:pPr>
              <w:rPr>
                <w:ins w:id="29906" w:author="Fegie" w:date="2021-05-02T00:09:00Z"/>
                <w:del w:id="29907" w:author="家榮 張" w:date="2021-05-20T14:40:00Z"/>
                <w:rFonts w:ascii="標楷體" w:eastAsia="標楷體" w:hAnsi="標楷體"/>
              </w:rPr>
            </w:pPr>
            <w:ins w:id="29908" w:author="Fegie" w:date="2021-05-02T00:09:00Z">
              <w:del w:id="2990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必填</w:delText>
                </w:r>
              </w:del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8DC2B20" w14:textId="1B26326E" w:rsidR="00D04096" w:rsidDel="00AE63E2" w:rsidRDefault="00D04096" w:rsidP="001B4B49">
            <w:pPr>
              <w:rPr>
                <w:ins w:id="29910" w:author="Fegie" w:date="2021-05-02T00:09:00Z"/>
                <w:del w:id="29911" w:author="家榮 張" w:date="2021-05-20T14:40:00Z"/>
                <w:rFonts w:ascii="標楷體" w:eastAsia="標楷體" w:hAnsi="標楷體"/>
              </w:rPr>
            </w:pPr>
            <w:ins w:id="29912" w:author="Fegie" w:date="2021-05-02T00:09:00Z">
              <w:del w:id="2991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R/W</w:delText>
                </w:r>
              </w:del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6F6009" w14:textId="23696F65" w:rsidR="00D04096" w:rsidDel="00AE63E2" w:rsidRDefault="00D04096" w:rsidP="001B4B49">
            <w:pPr>
              <w:widowControl/>
              <w:rPr>
                <w:ins w:id="29914" w:author="Fegie" w:date="2021-05-02T00:09:00Z"/>
                <w:del w:id="29915" w:author="家榮 張" w:date="2021-05-20T14:40:00Z"/>
                <w:rFonts w:ascii="標楷體" w:eastAsia="標楷體" w:hAnsi="標楷體"/>
              </w:rPr>
            </w:pPr>
          </w:p>
        </w:tc>
      </w:tr>
      <w:tr w:rsidR="00D04096" w:rsidDel="00AE63E2" w14:paraId="659C024D" w14:textId="62C91335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9916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9917" w:author="Fegie" w:date="2021-05-02T00:09:00Z"/>
          <w:del w:id="29918" w:author="家榮 張" w:date="2021-05-20T14:40:00Z"/>
          <w:trPrChange w:id="29919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9920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8BE6112" w14:textId="12C34634" w:rsidR="00D04096" w:rsidDel="00AE63E2" w:rsidRDefault="00D04096" w:rsidP="001B4B49">
            <w:pPr>
              <w:rPr>
                <w:ins w:id="29921" w:author="Fegie" w:date="2021-05-02T00:09:00Z"/>
                <w:del w:id="29922" w:author="家榮 張" w:date="2021-05-20T14:40:00Z"/>
                <w:rFonts w:ascii="標楷體" w:eastAsia="標楷體" w:hAnsi="標楷體"/>
              </w:rPr>
            </w:pPr>
            <w:ins w:id="29923" w:author="Fegie" w:date="2021-05-02T00:09:00Z">
              <w:del w:id="2992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9925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A9ED48A" w14:textId="1ABC9548" w:rsidR="00D04096" w:rsidDel="00AE63E2" w:rsidRDefault="00D04096" w:rsidP="001B4B49">
            <w:pPr>
              <w:rPr>
                <w:ins w:id="29926" w:author="Fegie" w:date="2021-05-02T00:09:00Z"/>
                <w:del w:id="29927" w:author="家榮 張" w:date="2021-05-20T14:40:00Z"/>
                <w:rFonts w:ascii="標楷體" w:eastAsia="標楷體" w:hAnsi="標楷體"/>
              </w:rPr>
            </w:pPr>
            <w:ins w:id="29928" w:author="Fegie" w:date="2021-05-02T00:09:00Z">
              <w:del w:id="2992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功能選項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930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4CACA3" w14:textId="4FB7B170" w:rsidR="00D04096" w:rsidDel="00AE63E2" w:rsidRDefault="00D04096" w:rsidP="001B4B49">
            <w:pPr>
              <w:rPr>
                <w:ins w:id="29931" w:author="Fegie" w:date="2021-05-02T00:09:00Z"/>
                <w:del w:id="29932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933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87E8BF" w14:textId="551EFE10" w:rsidR="00D04096" w:rsidDel="00AE63E2" w:rsidRDefault="00D04096" w:rsidP="001B4B49">
            <w:pPr>
              <w:rPr>
                <w:ins w:id="29934" w:author="Fegie" w:date="2021-05-02T00:09:00Z"/>
                <w:del w:id="29935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936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F8A0B4" w14:textId="210586A1" w:rsidR="00D04096" w:rsidDel="00AE63E2" w:rsidRDefault="00D04096" w:rsidP="001B4B49">
            <w:pPr>
              <w:rPr>
                <w:ins w:id="29937" w:author="Fegie" w:date="2021-05-02T00:09:00Z"/>
                <w:del w:id="29938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939" w:author="Fegie" w:date="2021-05-02T01:44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3A17DE" w14:textId="6C0A87A8" w:rsidR="00D04096" w:rsidDel="00AE63E2" w:rsidRDefault="00D04096" w:rsidP="001B4B49">
            <w:pPr>
              <w:rPr>
                <w:ins w:id="29940" w:author="Fegie" w:date="2021-05-02T00:09:00Z"/>
                <w:del w:id="2994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942" w:author="Fegie" w:date="2021-05-02T01:44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B290DD" w14:textId="6B032892" w:rsidR="00D04096" w:rsidDel="00AE63E2" w:rsidRDefault="00D04096" w:rsidP="001B4B49">
            <w:pPr>
              <w:rPr>
                <w:ins w:id="29943" w:author="Fegie" w:date="2021-05-02T00:09:00Z"/>
                <w:del w:id="29944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9945" w:author="Fegie" w:date="2021-05-02T01:44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76C59BC" w14:textId="552D4CA6" w:rsidR="00D04096" w:rsidDel="00AE63E2" w:rsidRDefault="00D04096" w:rsidP="001B4B49">
            <w:pPr>
              <w:rPr>
                <w:ins w:id="29946" w:author="Fegie" w:date="2021-05-02T00:09:00Z"/>
                <w:del w:id="29947" w:author="家榮 張" w:date="2021-05-20T14:40:00Z"/>
                <w:rFonts w:ascii="標楷體" w:eastAsia="標楷體" w:hAnsi="標楷體"/>
              </w:rPr>
            </w:pPr>
            <w:ins w:id="29948" w:author="Fegie" w:date="2021-05-02T00:09:00Z">
              <w:del w:id="2994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自動顯示</w:delText>
                </w:r>
              </w:del>
            </w:ins>
          </w:p>
          <w:p w14:paraId="02BB46E9" w14:textId="24C2DDF0" w:rsidR="00D04096" w:rsidDel="00AE63E2" w:rsidRDefault="00D04096" w:rsidP="001B4B49">
            <w:pPr>
              <w:rPr>
                <w:ins w:id="29950" w:author="Fegie" w:date="2021-05-02T00:09:00Z"/>
                <w:del w:id="29951" w:author="家榮 張" w:date="2021-05-20T14:40:00Z"/>
                <w:rFonts w:ascii="標楷體" w:eastAsia="標楷體" w:hAnsi="標楷體"/>
              </w:rPr>
            </w:pPr>
            <w:ins w:id="29952" w:author="Fegie" w:date="2021-05-02T00:09:00Z">
              <w:del w:id="29953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新增、修改、刪除</w:delText>
                </w:r>
              </w:del>
            </w:ins>
            <w:ins w:id="29954" w:author="Fegie" w:date="2021-05-02T01:42:00Z">
              <w:del w:id="29955" w:author="家榮 張" w:date="2021-05-20T14:40:00Z">
                <w:r w:rsidR="000C4C7B" w:rsidDel="00AE63E2">
                  <w:rPr>
                    <w:rFonts w:ascii="標楷體" w:eastAsia="標楷體" w:hAnsi="標楷體" w:hint="eastAsia"/>
                    <w:lang w:eastAsia="zh-HK"/>
                  </w:rPr>
                  <w:delText>、查詢</w:delText>
                </w:r>
              </w:del>
            </w:ins>
          </w:p>
        </w:tc>
      </w:tr>
      <w:tr w:rsidR="00D04096" w:rsidDel="00AE63E2" w14:paraId="6D9AC041" w14:textId="681F1772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9956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9957" w:author="Fegie" w:date="2021-05-02T00:09:00Z"/>
          <w:del w:id="29958" w:author="家榮 張" w:date="2021-05-20T14:40:00Z"/>
          <w:trPrChange w:id="29959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9960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D1143E1" w14:textId="39228352" w:rsidR="00D04096" w:rsidDel="00AE63E2" w:rsidRDefault="00D04096" w:rsidP="001B4B49">
            <w:pPr>
              <w:rPr>
                <w:ins w:id="29961" w:author="Fegie" w:date="2021-05-02T00:09:00Z"/>
                <w:del w:id="29962" w:author="家榮 張" w:date="2021-05-20T14:40:00Z"/>
                <w:rFonts w:ascii="標楷體" w:eastAsia="標楷體" w:hAnsi="標楷體"/>
              </w:rPr>
            </w:pPr>
            <w:ins w:id="29963" w:author="Fegie" w:date="2021-05-02T00:09:00Z">
              <w:del w:id="2996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965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65DB8B" w14:textId="412ED0D6" w:rsidR="00D04096" w:rsidDel="00AE63E2" w:rsidRDefault="000C4C7B" w:rsidP="001B4B49">
            <w:pPr>
              <w:rPr>
                <w:ins w:id="29966" w:author="Fegie" w:date="2021-05-02T00:09:00Z"/>
                <w:del w:id="29967" w:author="家榮 張" w:date="2021-05-20T14:40:00Z"/>
                <w:rFonts w:ascii="標楷體" w:eastAsia="標楷體" w:hAnsi="標楷體"/>
              </w:rPr>
            </w:pPr>
            <w:ins w:id="29968" w:author="Fegie" w:date="2021-05-02T01:43:00Z">
              <w:del w:id="2996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統一編號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9970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0A41DF2" w14:textId="0FDEF4E0" w:rsidR="00D04096" w:rsidDel="00AE63E2" w:rsidRDefault="00D04096" w:rsidP="001B4B49">
            <w:pPr>
              <w:rPr>
                <w:ins w:id="29971" w:author="Fegie" w:date="2021-05-02T00:09:00Z"/>
                <w:del w:id="29972" w:author="家榮 張" w:date="2021-05-20T14:40:00Z"/>
                <w:rFonts w:ascii="標楷體" w:eastAsia="標楷體" w:hAnsi="標楷體"/>
              </w:rPr>
            </w:pPr>
            <w:ins w:id="29973" w:author="Fegie" w:date="2021-05-02T00:09:00Z">
              <w:del w:id="29974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29975" w:author="Fegie" w:date="2021-05-02T01:43:00Z">
              <w:del w:id="29976" w:author="家榮 張" w:date="2021-05-06T18:53:00Z">
                <w:r w:rsidR="000C4C7B" w:rsidDel="00A7651D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  <w:ins w:id="29977" w:author="Fegie" w:date="2021-05-02T00:09:00Z">
              <w:del w:id="29978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979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1D741A" w14:textId="776500F9" w:rsidR="00D04096" w:rsidDel="00AE63E2" w:rsidRDefault="00D04096" w:rsidP="001B4B49">
            <w:pPr>
              <w:rPr>
                <w:ins w:id="29980" w:author="Fegie" w:date="2021-05-02T00:09:00Z"/>
                <w:del w:id="2998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982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FBE337" w14:textId="78E35B39" w:rsidR="00D04096" w:rsidDel="00AE63E2" w:rsidRDefault="00D04096" w:rsidP="001B4B49">
            <w:pPr>
              <w:rPr>
                <w:ins w:id="29983" w:author="Fegie" w:date="2021-05-02T00:09:00Z"/>
                <w:del w:id="29984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9985" w:author="Fegie" w:date="2021-05-02T01:44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94864D2" w14:textId="4ABAF939" w:rsidR="00D04096" w:rsidDel="00AE63E2" w:rsidRDefault="00D04096" w:rsidP="001B4B49">
            <w:pPr>
              <w:rPr>
                <w:ins w:id="29986" w:author="Fegie" w:date="2021-05-02T00:09:00Z"/>
                <w:del w:id="29987" w:author="家榮 張" w:date="2021-05-20T14:40:00Z"/>
                <w:rFonts w:ascii="標楷體" w:eastAsia="標楷體" w:hAnsi="標楷體"/>
              </w:rPr>
            </w:pPr>
            <w:ins w:id="29988" w:author="Fegie" w:date="2021-05-02T00:09:00Z">
              <w:del w:id="2998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990" w:author="Fegie" w:date="2021-05-02T01:44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50B873" w14:textId="1DDA3098" w:rsidR="00D04096" w:rsidDel="00AE63E2" w:rsidRDefault="0011402B" w:rsidP="001B4B49">
            <w:pPr>
              <w:rPr>
                <w:ins w:id="29991" w:author="Fegie" w:date="2021-05-02T00:09:00Z"/>
                <w:del w:id="29992" w:author="家榮 張" w:date="2021-05-20T14:40:00Z"/>
                <w:rFonts w:ascii="標楷體" w:eastAsia="標楷體" w:hAnsi="標楷體"/>
              </w:rPr>
            </w:pPr>
            <w:ins w:id="29993" w:author="Fegie" w:date="2021-05-02T01:59:00Z">
              <w:del w:id="2999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9995" w:author="Fegie" w:date="2021-05-02T01:44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8C0E201" w14:textId="7374EBA1" w:rsidR="00D04096" w:rsidDel="00AE63E2" w:rsidRDefault="00D04096" w:rsidP="001B4B49">
            <w:pPr>
              <w:rPr>
                <w:ins w:id="29996" w:author="Fegie" w:date="2021-05-02T00:09:00Z"/>
                <w:del w:id="29997" w:author="家榮 張" w:date="2021-05-20T14:40:00Z"/>
                <w:rFonts w:ascii="標楷體" w:eastAsia="標楷體" w:hAnsi="標楷體"/>
              </w:rPr>
            </w:pPr>
            <w:ins w:id="29998" w:author="Fegie" w:date="2021-05-02T00:09:00Z">
              <w:del w:id="2999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5AAB0C1D" w14:textId="0D4EFD1A" w:rsidR="00D04096" w:rsidDel="00AE63E2" w:rsidRDefault="00D04096" w:rsidP="001B4B49">
            <w:pPr>
              <w:ind w:left="226" w:hangingChars="94" w:hanging="226"/>
              <w:rPr>
                <w:ins w:id="30000" w:author="Fegie" w:date="2021-05-02T00:09:00Z"/>
                <w:del w:id="30001" w:author="家榮 張" w:date="2021-05-20T14:40:00Z"/>
                <w:rFonts w:ascii="標楷體" w:eastAsia="標楷體" w:hAnsi="標楷體"/>
              </w:rPr>
            </w:pPr>
            <w:ins w:id="30002" w:author="Fegie" w:date="2021-05-02T00:09:00Z">
              <w:del w:id="3000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2.其他功能時，自動顯示原值，不可修改</w:delText>
                </w:r>
              </w:del>
            </w:ins>
          </w:p>
          <w:p w14:paraId="6EFCA6E0" w14:textId="0921935D" w:rsidR="00D04096" w:rsidDel="00AE63E2" w:rsidRDefault="00D04096" w:rsidP="001B4B49">
            <w:pPr>
              <w:rPr>
                <w:ins w:id="30004" w:author="Fegie" w:date="2021-05-02T00:09:00Z"/>
                <w:del w:id="30005" w:author="家榮 張" w:date="2021-05-20T14:40:00Z"/>
                <w:rFonts w:ascii="標楷體" w:eastAsia="標楷體" w:hAnsi="標楷體"/>
              </w:rPr>
            </w:pPr>
            <w:ins w:id="30006" w:author="Fegie" w:date="2021-05-02T00:09:00Z">
              <w:del w:id="3000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</w:delText>
                </w:r>
              </w:del>
            </w:ins>
            <w:ins w:id="30008" w:author="Fegie" w:date="2021-05-02T01:59:00Z">
              <w:del w:id="30009" w:author="家榮 張" w:date="2021-05-20T14:40:00Z">
                <w:r w:rsidR="0011402B" w:rsidDel="00AE63E2">
                  <w:rPr>
                    <w:rFonts w:ascii="標楷體" w:eastAsia="標楷體" w:hAnsi="標楷體"/>
                  </w:rPr>
                  <w:delText>CustFin</w:delText>
                </w:r>
              </w:del>
            </w:ins>
            <w:ins w:id="30010" w:author="Fegie" w:date="2021-05-02T00:09:00Z">
              <w:del w:id="3001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012" w:author="Fegie" w:date="2021-05-02T01:59:00Z">
              <w:del w:id="30013" w:author="家榮 張" w:date="2021-05-20T14:40:00Z">
                <w:r w:rsidR="0011402B" w:rsidDel="00AE63E2">
                  <w:rPr>
                    <w:rFonts w:ascii="標楷體" w:eastAsia="標楷體" w:hAnsi="標楷體" w:hint="eastAsia"/>
                  </w:rPr>
                  <w:delText>C</w:delText>
                </w:r>
                <w:r w:rsidR="0011402B" w:rsidDel="00AE63E2">
                  <w:rPr>
                    <w:rFonts w:ascii="標楷體" w:eastAsia="標楷體" w:hAnsi="標楷體"/>
                  </w:rPr>
                  <w:delText>ustUKey</w:delText>
                </w:r>
              </w:del>
            </w:ins>
          </w:p>
        </w:tc>
      </w:tr>
      <w:tr w:rsidR="001C4557" w:rsidDel="00AE63E2" w14:paraId="36BB9FF8" w14:textId="2A6554BC" w:rsidTr="000C4C7B">
        <w:trPr>
          <w:trHeight w:val="291"/>
          <w:jc w:val="center"/>
          <w:ins w:id="30014" w:author="Fegie" w:date="2021-05-05T16:02:00Z"/>
          <w:del w:id="30015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FAEE0" w14:textId="0BD36741" w:rsidR="001C4557" w:rsidDel="00AE63E2" w:rsidRDefault="001C4557" w:rsidP="001C4557">
            <w:pPr>
              <w:rPr>
                <w:ins w:id="30016" w:author="Fegie" w:date="2021-05-05T16:02:00Z"/>
                <w:del w:id="30017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B67F" w14:textId="7C7CEA98" w:rsidR="001C4557" w:rsidDel="00AE63E2" w:rsidRDefault="001C4557" w:rsidP="001C4557">
            <w:pPr>
              <w:rPr>
                <w:ins w:id="30018" w:author="Fegie" w:date="2021-05-05T16:02:00Z"/>
                <w:del w:id="30019" w:author="家榮 張" w:date="2021-05-20T14:40:00Z"/>
                <w:rFonts w:ascii="標楷體" w:eastAsia="標楷體" w:hAnsi="標楷體"/>
              </w:rPr>
            </w:pPr>
            <w:ins w:id="30020" w:author="Fegie" w:date="2021-05-05T16:02:00Z">
              <w:del w:id="3002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瀏覽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9E7ED" w14:textId="5079A8A4" w:rsidR="001C4557" w:rsidDel="00AE63E2" w:rsidRDefault="001C4557" w:rsidP="001C4557">
            <w:pPr>
              <w:rPr>
                <w:ins w:id="30022" w:author="Fegie" w:date="2021-05-05T16:02:00Z"/>
                <w:del w:id="30023" w:author="家榮 張" w:date="2021-05-20T14:40:00Z"/>
                <w:rFonts w:ascii="標楷體" w:eastAsia="標楷體" w:hAnsi="標楷體"/>
              </w:rPr>
            </w:pPr>
            <w:ins w:id="30024" w:author="Fegie" w:date="2021-05-05T16:02:00Z">
              <w:del w:id="3002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按鈕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33501" w14:textId="664773D7" w:rsidR="001C4557" w:rsidDel="00AE63E2" w:rsidRDefault="001C4557" w:rsidP="001C4557">
            <w:pPr>
              <w:rPr>
                <w:ins w:id="30026" w:author="Fegie" w:date="2021-05-05T16:02:00Z"/>
                <w:del w:id="30027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55342" w14:textId="5E33FE42" w:rsidR="001C4557" w:rsidDel="00AE63E2" w:rsidRDefault="001C4557" w:rsidP="001C4557">
            <w:pPr>
              <w:rPr>
                <w:ins w:id="30028" w:author="Fegie" w:date="2021-05-05T16:02:00Z"/>
                <w:del w:id="30029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A65" w14:textId="0BAE0D2F" w:rsidR="001C4557" w:rsidDel="00AE63E2" w:rsidRDefault="001C4557" w:rsidP="001C4557">
            <w:pPr>
              <w:rPr>
                <w:ins w:id="30030" w:author="Fegie" w:date="2021-05-05T16:02:00Z"/>
                <w:del w:id="3003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D26E" w14:textId="2F3C8A6F" w:rsidR="001C4557" w:rsidDel="00AE63E2" w:rsidRDefault="001C4557" w:rsidP="001C4557">
            <w:pPr>
              <w:rPr>
                <w:ins w:id="30032" w:author="Fegie" w:date="2021-05-05T16:02:00Z"/>
                <w:del w:id="3003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E825B" w14:textId="22F4F4F0" w:rsidR="001C4557" w:rsidDel="00AE63E2" w:rsidRDefault="001C4557" w:rsidP="001C4557">
            <w:pPr>
              <w:rPr>
                <w:ins w:id="30034" w:author="Fegie" w:date="2021-05-05T16:02:00Z"/>
                <w:del w:id="30035" w:author="家榮 張" w:date="2021-05-20T14:40:00Z"/>
                <w:rFonts w:ascii="標楷體" w:eastAsia="標楷體" w:hAnsi="標楷體"/>
              </w:rPr>
            </w:pPr>
            <w:ins w:id="30036" w:author="Fegie" w:date="2021-05-05T16:02:00Z">
              <w:del w:id="30037" w:author="家榮 張" w:date="2021-05-20T14:40:00Z">
                <w:r w:rsidRPr="00BA4B70" w:rsidDel="00AE63E2">
                  <w:rPr>
                    <w:rFonts w:ascii="標楷體" w:eastAsia="標楷體" w:hAnsi="標楷體" w:hint="eastAsia"/>
                    <w:color w:val="000000" w:themeColor="text1"/>
                  </w:rPr>
                  <w:delText>連結至【</w:delText>
                </w:r>
                <w:r w:rsidRPr="00BA4B70" w:rsidDel="00AE63E2">
                  <w:rPr>
                    <w:rFonts w:ascii="標楷體" w:eastAsia="標楷體" w:hAnsi="標楷體"/>
                    <w:color w:val="000000" w:themeColor="text1"/>
                  </w:rPr>
                  <w:delText>L</w:delText>
                </w:r>
                <w:r w:rsidDel="00AE63E2">
                  <w:rPr>
                    <w:rFonts w:ascii="標楷體" w:eastAsia="標楷體" w:hAnsi="標楷體" w:hint="eastAsia"/>
                    <w:color w:val="000000" w:themeColor="text1"/>
                  </w:rPr>
                  <w:delText>1001顧客明細資料查詢</w:delText>
                </w:r>
                <w:r w:rsidRPr="00BA4B70" w:rsidDel="00AE63E2">
                  <w:rPr>
                    <w:rFonts w:ascii="標楷體" w:eastAsia="標楷體" w:hAnsi="標楷體" w:hint="eastAsia"/>
                    <w:color w:val="000000" w:themeColor="text1"/>
                  </w:rPr>
                  <w:delText>】，</w:delText>
                </w:r>
                <w:r w:rsidRPr="002B16F9" w:rsidDel="00AE63E2">
                  <w:rPr>
                    <w:rFonts w:ascii="標楷體" w:eastAsia="標楷體" w:hAnsi="標楷體" w:hint="eastAsia"/>
                    <w:lang w:eastAsia="zh-HK"/>
                  </w:rPr>
                  <w:delText>供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查詢並帶回「統一編號」</w:delText>
                </w:r>
              </w:del>
            </w:ins>
          </w:p>
        </w:tc>
      </w:tr>
      <w:tr w:rsidR="001C4557" w:rsidDel="00AE63E2" w14:paraId="2AA87DD5" w14:textId="78A55B8C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0038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0039" w:author="Fegie" w:date="2021-05-02T00:09:00Z"/>
          <w:del w:id="30040" w:author="家榮 張" w:date="2021-05-20T14:40:00Z"/>
          <w:trPrChange w:id="30041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042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4CE7892" w14:textId="5190537E" w:rsidR="001C4557" w:rsidDel="00AE63E2" w:rsidRDefault="001C4557" w:rsidP="001C4557">
            <w:pPr>
              <w:rPr>
                <w:ins w:id="30043" w:author="Fegie" w:date="2021-05-02T00:09:00Z"/>
                <w:del w:id="30044" w:author="家榮 張" w:date="2021-05-20T14:40:00Z"/>
                <w:rFonts w:ascii="標楷體" w:eastAsia="標楷體" w:hAnsi="標楷體"/>
              </w:rPr>
            </w:pPr>
            <w:ins w:id="30045" w:author="Fegie" w:date="2021-05-02T00:09:00Z">
              <w:del w:id="30046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047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F455B9" w14:textId="32D41260" w:rsidR="001C4557" w:rsidDel="00AE63E2" w:rsidRDefault="001C4557" w:rsidP="001C4557">
            <w:pPr>
              <w:rPr>
                <w:ins w:id="30048" w:author="Fegie" w:date="2021-05-02T00:09:00Z"/>
                <w:del w:id="30049" w:author="家榮 張" w:date="2021-05-20T14:40:00Z"/>
                <w:rFonts w:ascii="標楷體" w:eastAsia="標楷體" w:hAnsi="標楷體"/>
              </w:rPr>
            </w:pPr>
            <w:ins w:id="30050" w:author="Fegie" w:date="2021-05-02T01:43:00Z">
              <w:del w:id="3005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年度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052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898E7F" w14:textId="6784A35B" w:rsidR="001C4557" w:rsidDel="00AE63E2" w:rsidRDefault="001C4557" w:rsidP="001C4557">
            <w:pPr>
              <w:rPr>
                <w:ins w:id="30053" w:author="Fegie" w:date="2021-05-02T00:09:00Z"/>
                <w:del w:id="30054" w:author="家榮 張" w:date="2021-05-20T14:40:00Z"/>
                <w:rFonts w:ascii="標楷體" w:eastAsia="標楷體" w:hAnsi="標楷體"/>
              </w:rPr>
            </w:pPr>
            <w:ins w:id="30055" w:author="Fegie" w:date="2021-05-02T01:43:00Z">
              <w:del w:id="30056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X(03)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057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2C7462" w14:textId="667BCE1F" w:rsidR="001C4557" w:rsidDel="00AE63E2" w:rsidRDefault="001C4557" w:rsidP="001C4557">
            <w:pPr>
              <w:rPr>
                <w:ins w:id="30058" w:author="Fegie" w:date="2021-05-02T00:09:00Z"/>
                <w:del w:id="30059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060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7989B2" w14:textId="369F62F7" w:rsidR="001C4557" w:rsidDel="00AE63E2" w:rsidRDefault="001C4557" w:rsidP="001C4557">
            <w:pPr>
              <w:rPr>
                <w:ins w:id="30061" w:author="Fegie" w:date="2021-05-02T00:09:00Z"/>
                <w:del w:id="30062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063" w:author="Fegie" w:date="2021-05-02T01:44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A4776A" w14:textId="0C0B1610" w:rsidR="001C4557" w:rsidDel="00AE63E2" w:rsidRDefault="001C4557" w:rsidP="001C4557">
            <w:pPr>
              <w:rPr>
                <w:ins w:id="30064" w:author="Fegie" w:date="2021-05-02T00:09:00Z"/>
                <w:del w:id="30065" w:author="家榮 張" w:date="2021-05-20T14:40:00Z"/>
                <w:rFonts w:ascii="標楷體" w:eastAsia="標楷體" w:hAnsi="標楷體"/>
              </w:rPr>
            </w:pPr>
            <w:ins w:id="30066" w:author="Fegie" w:date="2021-05-02T01:44:00Z">
              <w:del w:id="3006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068" w:author="Fegie" w:date="2021-05-02T01:44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85D9D3" w14:textId="3E21E230" w:rsidR="001C4557" w:rsidDel="00AE63E2" w:rsidRDefault="001C4557" w:rsidP="001C4557">
            <w:pPr>
              <w:rPr>
                <w:ins w:id="30069" w:author="Fegie" w:date="2021-05-02T00:09:00Z"/>
                <w:del w:id="30070" w:author="家榮 張" w:date="2021-05-20T14:40:00Z"/>
                <w:rFonts w:ascii="標楷體" w:eastAsia="標楷體" w:hAnsi="標楷體"/>
              </w:rPr>
            </w:pPr>
            <w:ins w:id="30071" w:author="Fegie" w:date="2021-05-02T01:59:00Z">
              <w:del w:id="30072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073" w:author="Fegie" w:date="2021-05-02T01:44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DCCDD0A" w14:textId="7599254F" w:rsidR="001C4557" w:rsidDel="00AE63E2" w:rsidRDefault="001C4557" w:rsidP="001C4557">
            <w:pPr>
              <w:rPr>
                <w:ins w:id="30074" w:author="Fegie" w:date="2021-05-02T01:59:00Z"/>
                <w:del w:id="30075" w:author="家榮 張" w:date="2021-05-20T14:40:00Z"/>
                <w:rFonts w:ascii="標楷體" w:eastAsia="標楷體" w:hAnsi="標楷體"/>
              </w:rPr>
            </w:pPr>
            <w:ins w:id="30076" w:author="Fegie" w:date="2021-05-02T01:59:00Z">
              <w:del w:id="3007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4748A133" w14:textId="735032A2" w:rsidR="001C4557" w:rsidDel="00AE63E2" w:rsidRDefault="001C4557" w:rsidP="001C4557">
            <w:pPr>
              <w:ind w:left="226" w:hangingChars="94" w:hanging="226"/>
              <w:rPr>
                <w:ins w:id="30078" w:author="Fegie" w:date="2021-05-02T01:59:00Z"/>
                <w:del w:id="30079" w:author="家榮 張" w:date="2021-05-20T14:40:00Z"/>
                <w:rFonts w:ascii="標楷體" w:eastAsia="標楷體" w:hAnsi="標楷體"/>
              </w:rPr>
            </w:pPr>
            <w:ins w:id="30080" w:author="Fegie" w:date="2021-05-02T01:59:00Z">
              <w:del w:id="3008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2.其他功能時，自動顯示原值，不可修改</w:delText>
                </w:r>
              </w:del>
            </w:ins>
          </w:p>
          <w:p w14:paraId="2E0255F6" w14:textId="69A4F705" w:rsidR="001C4557" w:rsidDel="00AE63E2" w:rsidRDefault="001C4557" w:rsidP="001C4557">
            <w:pPr>
              <w:rPr>
                <w:ins w:id="30082" w:author="Fegie" w:date="2021-05-02T00:09:00Z"/>
                <w:del w:id="30083" w:author="家榮 張" w:date="2021-05-20T14:40:00Z"/>
                <w:rFonts w:ascii="標楷體" w:eastAsia="標楷體" w:hAnsi="標楷體"/>
              </w:rPr>
            </w:pPr>
            <w:ins w:id="30084" w:author="Fegie" w:date="2021-05-02T01:59:00Z">
              <w:del w:id="3008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  <w:r w:rsidDel="00AE63E2">
                  <w:rPr>
                    <w:rFonts w:ascii="標楷體" w:eastAsia="標楷體" w:hAnsi="標楷體"/>
                  </w:rPr>
                  <w:delText>DataYear</w:delText>
                </w:r>
              </w:del>
            </w:ins>
          </w:p>
        </w:tc>
      </w:tr>
      <w:tr w:rsidR="0041496B" w:rsidDel="00AE63E2" w14:paraId="1D6F3E92" w14:textId="40304807" w:rsidTr="000C4C7B">
        <w:trPr>
          <w:trHeight w:val="291"/>
          <w:jc w:val="center"/>
          <w:ins w:id="30086" w:author="Fegie" w:date="2021-05-05T16:16:00Z"/>
          <w:del w:id="30087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3FFE8" w14:textId="7AB5F6CD" w:rsidR="0041496B" w:rsidDel="00AE63E2" w:rsidRDefault="0041496B" w:rsidP="001C4557">
            <w:pPr>
              <w:rPr>
                <w:ins w:id="30088" w:author="Fegie" w:date="2021-05-05T16:16:00Z"/>
                <w:del w:id="30089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D1CED" w14:textId="3175B55A" w:rsidR="0041496B" w:rsidDel="00AE63E2" w:rsidRDefault="0041496B" w:rsidP="001C4557">
            <w:pPr>
              <w:rPr>
                <w:ins w:id="30090" w:author="Fegie" w:date="2021-05-05T16:16:00Z"/>
                <w:del w:id="30091" w:author="家榮 張" w:date="2021-05-20T14:40:00Z"/>
                <w:rFonts w:ascii="標楷體" w:eastAsia="標楷體" w:hAnsi="標楷體"/>
              </w:rPr>
            </w:pPr>
            <w:ins w:id="30092" w:author="Fegie" w:date="2021-05-05T16:16:00Z">
              <w:del w:id="3009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帶入歷史資料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BB265" w14:textId="2465CA3A" w:rsidR="0041496B" w:rsidDel="00AE63E2" w:rsidRDefault="0041496B" w:rsidP="001C4557">
            <w:pPr>
              <w:rPr>
                <w:ins w:id="30094" w:author="Fegie" w:date="2021-05-05T16:16:00Z"/>
                <w:del w:id="30095" w:author="家榮 張" w:date="2021-05-20T14:40:00Z"/>
                <w:rFonts w:ascii="標楷體" w:eastAsia="標楷體" w:hAnsi="標楷體"/>
              </w:rPr>
            </w:pPr>
            <w:ins w:id="30096" w:author="Fegie" w:date="2021-05-05T16:16:00Z">
              <w:del w:id="3009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按鈕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7C819" w14:textId="700BD9CD" w:rsidR="0041496B" w:rsidDel="00AE63E2" w:rsidRDefault="0041496B" w:rsidP="001C4557">
            <w:pPr>
              <w:rPr>
                <w:ins w:id="30098" w:author="Fegie" w:date="2021-05-05T16:16:00Z"/>
                <w:del w:id="30099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44737" w14:textId="11AF794C" w:rsidR="0041496B" w:rsidDel="00AE63E2" w:rsidRDefault="0041496B" w:rsidP="001C4557">
            <w:pPr>
              <w:rPr>
                <w:ins w:id="30100" w:author="Fegie" w:date="2021-05-05T16:16:00Z"/>
                <w:del w:id="3010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CE49E" w14:textId="13CD1AC6" w:rsidR="0041496B" w:rsidDel="00AE63E2" w:rsidRDefault="0041496B" w:rsidP="001C4557">
            <w:pPr>
              <w:rPr>
                <w:ins w:id="30102" w:author="Fegie" w:date="2021-05-05T16:16:00Z"/>
                <w:del w:id="3010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B60DB" w14:textId="3E88E051" w:rsidR="0041496B" w:rsidDel="00AE63E2" w:rsidRDefault="0041496B" w:rsidP="001C4557">
            <w:pPr>
              <w:rPr>
                <w:ins w:id="30104" w:author="Fegie" w:date="2021-05-05T16:16:00Z"/>
                <w:del w:id="30105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F9B22" w14:textId="160E5DC7" w:rsidR="0041496B" w:rsidDel="00AE63E2" w:rsidRDefault="0041496B" w:rsidP="001C4557">
            <w:pPr>
              <w:rPr>
                <w:ins w:id="30106" w:author="Fegie" w:date="2021-05-05T16:16:00Z"/>
                <w:del w:id="30107" w:author="家榮 張" w:date="2021-05-20T14:40:00Z"/>
                <w:rFonts w:ascii="標楷體" w:eastAsia="標楷體" w:hAnsi="標楷體"/>
              </w:rPr>
            </w:pPr>
            <w:ins w:id="30108" w:author="Fegie" w:date="2021-05-05T16:16:00Z">
              <w:del w:id="30109" w:author="家榮 張" w:date="2021-05-20T14:40:00Z">
                <w:r w:rsidRPr="00BA4B70" w:rsidDel="00AE63E2">
                  <w:rPr>
                    <w:rFonts w:ascii="標楷體" w:eastAsia="標楷體" w:hAnsi="標楷體" w:hint="eastAsia"/>
                    <w:color w:val="000000" w:themeColor="text1"/>
                  </w:rPr>
                  <w:delText>連結至【</w:delText>
                </w:r>
                <w:r w:rsidRPr="00BA4B70" w:rsidDel="00AE63E2">
                  <w:rPr>
                    <w:rFonts w:ascii="標楷體" w:eastAsia="標楷體" w:hAnsi="標楷體"/>
                    <w:color w:val="000000" w:themeColor="text1"/>
                  </w:rPr>
                  <w:delText>L</w:delText>
                </w:r>
                <w:r w:rsidDel="00AE63E2">
                  <w:rPr>
                    <w:rFonts w:ascii="標楷體" w:eastAsia="標楷體" w:hAnsi="標楷體" w:hint="eastAsia"/>
                    <w:color w:val="000000" w:themeColor="text1"/>
                  </w:rPr>
                  <w:delText>1907公司戶財務狀況明細資料查詢</w:delText>
                </w:r>
                <w:r w:rsidRPr="00BA4B70" w:rsidDel="00AE63E2">
                  <w:rPr>
                    <w:rFonts w:ascii="標楷體" w:eastAsia="標楷體" w:hAnsi="標楷體" w:hint="eastAsia"/>
                    <w:color w:val="000000" w:themeColor="text1"/>
                  </w:rPr>
                  <w:delText>】，</w:delText>
                </w:r>
                <w:r w:rsidRPr="002B16F9" w:rsidDel="00AE63E2">
                  <w:rPr>
                    <w:rFonts w:ascii="標楷體" w:eastAsia="標楷體" w:hAnsi="標楷體" w:hint="eastAsia"/>
                    <w:lang w:eastAsia="zh-HK"/>
                  </w:rPr>
                  <w:delText>供</w:delText>
                </w:r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查詢並帶回該「年度」</w:delText>
                </w:r>
              </w:del>
            </w:ins>
            <w:ins w:id="30110" w:author="Fegie" w:date="2021-05-05T16:17:00Z">
              <w:del w:id="30111" w:author="家榮 張" w:date="2021-05-20T14:40:00Z">
                <w:r w:rsidDel="00AE63E2">
                  <w:rPr>
                    <w:rFonts w:ascii="標楷體" w:eastAsia="標楷體" w:hAnsi="標楷體" w:hint="eastAsia"/>
                    <w:lang w:eastAsia="zh-HK"/>
                  </w:rPr>
                  <w:delText>所有欄位資料</w:delText>
                </w:r>
              </w:del>
            </w:ins>
          </w:p>
        </w:tc>
      </w:tr>
      <w:tr w:rsidR="001C4557" w:rsidDel="00AE63E2" w14:paraId="4D9DF736" w14:textId="3441D2FE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0112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0113" w:author="Fegie" w:date="2021-05-02T00:09:00Z"/>
          <w:del w:id="30114" w:author="家榮 張" w:date="2021-05-20T14:40:00Z"/>
          <w:trPrChange w:id="30115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116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CF02873" w14:textId="3F239C64" w:rsidR="001C4557" w:rsidDel="00AE63E2" w:rsidRDefault="001C4557" w:rsidP="001C4557">
            <w:pPr>
              <w:rPr>
                <w:ins w:id="30117" w:author="Fegie" w:date="2021-05-02T00:09:00Z"/>
                <w:del w:id="30118" w:author="家榮 張" w:date="2021-05-20T14:40:00Z"/>
                <w:rFonts w:ascii="標楷體" w:eastAsia="標楷體" w:hAnsi="標楷體"/>
              </w:rPr>
            </w:pPr>
            <w:ins w:id="30119" w:author="Fegie" w:date="2021-05-02T00:09:00Z">
              <w:del w:id="30120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121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4C95F9" w14:textId="560A2952" w:rsidR="001C4557" w:rsidDel="00AE63E2" w:rsidRDefault="001C4557" w:rsidP="001C4557">
            <w:pPr>
              <w:rPr>
                <w:ins w:id="30122" w:author="Fegie" w:date="2021-05-02T00:09:00Z"/>
                <w:del w:id="30123" w:author="家榮 張" w:date="2021-05-20T14:40:00Z"/>
                <w:rFonts w:ascii="標楷體" w:eastAsia="標楷體" w:hAnsi="標楷體"/>
              </w:rPr>
            </w:pPr>
            <w:ins w:id="30124" w:author="Fegie" w:date="2021-05-02T01:43:00Z">
              <w:del w:id="3012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資產總額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126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225543" w14:textId="5EE007CD" w:rsidR="001C4557" w:rsidDel="00AE63E2" w:rsidRDefault="001C4557" w:rsidP="001C4557">
            <w:pPr>
              <w:rPr>
                <w:ins w:id="30127" w:author="Fegie" w:date="2021-05-02T00:09:00Z"/>
                <w:del w:id="30128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129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2DC315" w14:textId="53983B95" w:rsidR="001C4557" w:rsidDel="00AE63E2" w:rsidRDefault="001C4557" w:rsidP="001C4557">
            <w:pPr>
              <w:rPr>
                <w:ins w:id="30130" w:author="Fegie" w:date="2021-05-02T00:09:00Z"/>
                <w:del w:id="3013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132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A1CB02" w14:textId="1232A37D" w:rsidR="001C4557" w:rsidDel="00AE63E2" w:rsidRDefault="001C4557" w:rsidP="001C4557">
            <w:pPr>
              <w:rPr>
                <w:ins w:id="30133" w:author="Fegie" w:date="2021-05-02T00:09:00Z"/>
                <w:del w:id="30134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135" w:author="Fegie" w:date="2021-05-02T01:44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F5BF0D" w14:textId="3BB6BC84" w:rsidR="001C4557" w:rsidDel="00AE63E2" w:rsidRDefault="001C4557" w:rsidP="001C4557">
            <w:pPr>
              <w:rPr>
                <w:ins w:id="30136" w:author="Fegie" w:date="2021-05-02T00:09:00Z"/>
                <w:del w:id="30137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138" w:author="Fegie" w:date="2021-05-02T01:44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AF3FD2" w14:textId="5B234E15" w:rsidR="001C4557" w:rsidDel="00AE63E2" w:rsidRDefault="001C4557" w:rsidP="001C4557">
            <w:pPr>
              <w:rPr>
                <w:ins w:id="30139" w:author="Fegie" w:date="2021-05-02T00:09:00Z"/>
                <w:del w:id="30140" w:author="家榮 張" w:date="2021-05-20T14:40:00Z"/>
                <w:rFonts w:ascii="標楷體" w:eastAsia="標楷體" w:hAnsi="標楷體"/>
              </w:rPr>
            </w:pPr>
            <w:ins w:id="30141" w:author="Fegie" w:date="2021-05-02T02:02:00Z">
              <w:del w:id="30142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R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143" w:author="Fegie" w:date="2021-05-02T01:44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BC6C0DA" w14:textId="017993F2" w:rsidR="001C4557" w:rsidRPr="0011402B" w:rsidDel="00AE63E2" w:rsidRDefault="001C4557" w:rsidP="001C4557">
            <w:pPr>
              <w:rPr>
                <w:ins w:id="30144" w:author="Fegie" w:date="2021-05-02T02:05:00Z"/>
                <w:del w:id="30145" w:author="家榮 張" w:date="2021-05-20T14:40:00Z"/>
                <w:rFonts w:ascii="標楷體" w:eastAsia="標楷體" w:hAnsi="標楷體"/>
                <w:rPrChange w:id="30146" w:author="Fegie" w:date="2021-05-02T02:05:00Z">
                  <w:rPr>
                    <w:ins w:id="30147" w:author="Fegie" w:date="2021-05-02T02:05:00Z"/>
                    <w:del w:id="30148" w:author="家榮 張" w:date="2021-05-20T14:40:00Z"/>
                  </w:rPr>
                </w:rPrChange>
              </w:rPr>
            </w:pPr>
            <w:ins w:id="30149" w:author="Fegie" w:date="2021-05-02T02:05:00Z">
              <w:del w:id="30150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</w:delText>
                </w:r>
              </w:del>
            </w:ins>
            <w:ins w:id="30151" w:author="Fegie" w:date="2021-05-02T02:04:00Z">
              <w:del w:id="30152" w:author="家榮 張" w:date="2021-05-20T14:40:00Z">
                <w:r w:rsidRPr="0011402B" w:rsidDel="00AE63E2">
                  <w:rPr>
                    <w:rFonts w:ascii="標楷體" w:eastAsia="標楷體" w:hAnsi="標楷體" w:hint="eastAsia"/>
                    <w:rPrChange w:id="30153" w:author="Fegie" w:date="2021-05-02T02:05:00Z">
                      <w:rPr>
                        <w:rFonts w:hint="eastAsia"/>
                      </w:rPr>
                    </w:rPrChange>
                  </w:rPr>
                  <w:delText>自動顯示資產總和，不必輸入</w:delText>
                </w:r>
              </w:del>
            </w:ins>
          </w:p>
          <w:p w14:paraId="316CC00E" w14:textId="37720ED1" w:rsidR="001C4557" w:rsidRPr="0011402B" w:rsidDel="00AE63E2" w:rsidRDefault="001C4557" w:rsidP="001C4557">
            <w:pPr>
              <w:rPr>
                <w:ins w:id="30154" w:author="Fegie" w:date="2021-05-02T02:04:00Z"/>
                <w:del w:id="30155" w:author="家榮 張" w:date="2021-05-20T14:40:00Z"/>
                <w:rFonts w:ascii="標楷體" w:eastAsia="標楷體" w:hAnsi="標楷體"/>
                <w:rPrChange w:id="30156" w:author="Fegie" w:date="2021-05-02T02:05:00Z">
                  <w:rPr>
                    <w:ins w:id="30157" w:author="Fegie" w:date="2021-05-02T02:04:00Z"/>
                    <w:del w:id="30158" w:author="家榮 張" w:date="2021-05-20T14:40:00Z"/>
                  </w:rPr>
                </w:rPrChange>
              </w:rPr>
            </w:pPr>
            <w:ins w:id="30159" w:author="Fegie" w:date="2021-05-02T02:05:00Z">
              <w:del w:id="30160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</w:delText>
                </w:r>
              </w:del>
            </w:ins>
            <w:ins w:id="30161" w:author="Fegie" w:date="2021-05-02T02:06:00Z">
              <w:del w:id="30162" w:author="家榮 張" w:date="2021-05-20T14:40:00Z">
                <w:r w:rsidDel="00AE63E2">
                  <w:rPr>
                    <w:rFonts w:ascii="標楷體" w:eastAsia="標楷體" w:hAnsi="標楷體"/>
                  </w:rPr>
                  <w:delText>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  <w:r w:rsidDel="00AE63E2">
                  <w:rPr>
                    <w:rFonts w:ascii="標楷體" w:eastAsia="標楷體" w:hAnsi="標楷體"/>
                  </w:rPr>
                  <w:delText>AssetTotal</w:delText>
                </w:r>
              </w:del>
            </w:ins>
          </w:p>
          <w:p w14:paraId="58303CEB" w14:textId="2DAF2C43" w:rsidR="001C4557" w:rsidRPr="0011402B" w:rsidDel="00AE63E2" w:rsidRDefault="001C4557" w:rsidP="001C4557">
            <w:pPr>
              <w:rPr>
                <w:ins w:id="30163" w:author="Fegie" w:date="2021-05-02T00:09:00Z"/>
                <w:del w:id="30164" w:author="家榮 張" w:date="2021-05-20T14:40:00Z"/>
                <w:rFonts w:ascii="標楷體" w:eastAsia="標楷體" w:hAnsi="標楷體"/>
                <w:rPrChange w:id="30165" w:author="Fegie" w:date="2021-05-02T02:04:00Z">
                  <w:rPr>
                    <w:ins w:id="30166" w:author="Fegie" w:date="2021-05-02T00:09:00Z"/>
                    <w:del w:id="30167" w:author="家榮 張" w:date="2021-05-20T14:40:00Z"/>
                  </w:rPr>
                </w:rPrChange>
              </w:rPr>
            </w:pPr>
          </w:p>
        </w:tc>
      </w:tr>
      <w:tr w:rsidR="001C4557" w:rsidDel="00AE63E2" w14:paraId="4ECFBF56" w14:textId="51923C62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0168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0169" w:author="Fegie" w:date="2021-05-02T00:09:00Z"/>
          <w:del w:id="30170" w:author="家榮 張" w:date="2021-05-20T14:40:00Z"/>
          <w:trPrChange w:id="30171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172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021A56A" w14:textId="57F8BA3C" w:rsidR="001C4557" w:rsidDel="00AE63E2" w:rsidRDefault="001C4557" w:rsidP="001C4557">
            <w:pPr>
              <w:rPr>
                <w:ins w:id="30173" w:author="Fegie" w:date="2021-05-02T00:09:00Z"/>
                <w:del w:id="30174" w:author="家榮 張" w:date="2021-05-20T14:40:00Z"/>
                <w:rFonts w:ascii="標楷體" w:eastAsia="標楷體" w:hAnsi="標楷體"/>
              </w:rPr>
            </w:pPr>
            <w:ins w:id="30175" w:author="Fegie" w:date="2021-05-02T00:09:00Z">
              <w:del w:id="30176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177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D3A255" w14:textId="4E0C116C" w:rsidR="001C4557" w:rsidDel="00AE63E2" w:rsidRDefault="001C4557" w:rsidP="001C4557">
            <w:pPr>
              <w:rPr>
                <w:ins w:id="30178" w:author="Fegie" w:date="2021-05-02T00:09:00Z"/>
                <w:del w:id="30179" w:author="家榮 張" w:date="2021-05-20T14:40:00Z"/>
                <w:rFonts w:ascii="標楷體" w:eastAsia="標楷體" w:hAnsi="標楷體"/>
              </w:rPr>
            </w:pPr>
            <w:ins w:id="30180" w:author="Fegie" w:date="2021-05-02T01:43:00Z">
              <w:del w:id="3018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現金/銀存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182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077405" w14:textId="260BE524" w:rsidR="001C4557" w:rsidDel="00AE63E2" w:rsidRDefault="001C4557" w:rsidP="001C4557">
            <w:pPr>
              <w:rPr>
                <w:ins w:id="30183" w:author="Fegie" w:date="2021-05-02T00:09:00Z"/>
                <w:del w:id="30184" w:author="家榮 張" w:date="2021-05-20T14:40:00Z"/>
                <w:rFonts w:ascii="標楷體" w:eastAsia="標楷體" w:hAnsi="標楷體"/>
              </w:rPr>
            </w:pPr>
            <w:ins w:id="30185" w:author="Fegie" w:date="2021-05-02T02:03:00Z">
              <w:del w:id="30186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187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FA8ED3" w14:textId="31625ED6" w:rsidR="001C4557" w:rsidDel="00AE63E2" w:rsidRDefault="001C4557" w:rsidP="001C4557">
            <w:pPr>
              <w:rPr>
                <w:ins w:id="30188" w:author="Fegie" w:date="2021-05-02T00:09:00Z"/>
                <w:del w:id="30189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190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461888" w14:textId="25DCF988" w:rsidR="001C4557" w:rsidDel="00AE63E2" w:rsidRDefault="001C4557" w:rsidP="001C4557">
            <w:pPr>
              <w:rPr>
                <w:ins w:id="30191" w:author="Fegie" w:date="2021-05-02T00:09:00Z"/>
                <w:del w:id="30192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193" w:author="Fegie" w:date="2021-05-02T01:44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280F1E" w14:textId="295D9C51" w:rsidR="001C4557" w:rsidDel="00AE63E2" w:rsidRDefault="001C4557" w:rsidP="001C4557">
            <w:pPr>
              <w:rPr>
                <w:ins w:id="30194" w:author="Fegie" w:date="2021-05-02T00:09:00Z"/>
                <w:del w:id="30195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196" w:author="Fegie" w:date="2021-05-02T01:44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D8D972" w14:textId="20596A6D" w:rsidR="001C4557" w:rsidDel="00AE63E2" w:rsidRDefault="001C4557" w:rsidP="001C4557">
            <w:pPr>
              <w:rPr>
                <w:ins w:id="30197" w:author="Fegie" w:date="2021-05-02T00:09:00Z"/>
                <w:del w:id="30198" w:author="家榮 張" w:date="2021-05-20T14:40:00Z"/>
                <w:rFonts w:ascii="標楷體" w:eastAsia="標楷體" w:hAnsi="標楷體"/>
              </w:rPr>
            </w:pPr>
            <w:ins w:id="30199" w:author="Fegie" w:date="2021-05-02T02:08:00Z">
              <w:del w:id="30200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201" w:author="Fegie" w:date="2021-05-02T01:44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9181B6C" w14:textId="0616DE38" w:rsidR="001C4557" w:rsidDel="00AE63E2" w:rsidRDefault="001C4557" w:rsidP="001C4557">
            <w:pPr>
              <w:rPr>
                <w:ins w:id="30202" w:author="Fegie" w:date="2021-05-02T02:10:00Z"/>
                <w:del w:id="30203" w:author="家榮 張" w:date="2021-05-20T14:40:00Z"/>
                <w:rFonts w:ascii="標楷體" w:eastAsia="標楷體" w:hAnsi="標楷體"/>
              </w:rPr>
            </w:pPr>
            <w:ins w:id="30204" w:author="Fegie" w:date="2021-05-02T02:09:00Z">
              <w:del w:id="3020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30FF29D7" w14:textId="150BFDD3" w:rsidR="001C4557" w:rsidRPr="001F6AA5" w:rsidDel="00AE63E2" w:rsidRDefault="001C4557">
            <w:pPr>
              <w:ind w:left="226" w:hangingChars="94" w:hanging="226"/>
              <w:rPr>
                <w:ins w:id="30206" w:author="Fegie" w:date="2021-05-02T02:09:00Z"/>
                <w:del w:id="30207" w:author="家榮 張" w:date="2021-05-20T14:40:00Z"/>
                <w:rFonts w:ascii="標楷體" w:eastAsia="標楷體" w:hAnsi="標楷體"/>
              </w:rPr>
              <w:pPrChange w:id="30208" w:author="Fegie" w:date="2021-05-02T02:10:00Z">
                <w:pPr/>
              </w:pPrChange>
            </w:pPr>
            <w:ins w:id="30209" w:author="Fegie" w:date="2021-05-02T02:10:00Z">
              <w:del w:id="30210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5CE0ED80" w14:textId="13AE1948" w:rsidR="001C4557" w:rsidDel="00AE63E2" w:rsidRDefault="001C4557" w:rsidP="001C4557">
            <w:pPr>
              <w:ind w:left="226" w:hangingChars="94" w:hanging="226"/>
              <w:rPr>
                <w:ins w:id="30211" w:author="Fegie" w:date="2021-05-02T02:09:00Z"/>
                <w:del w:id="30212" w:author="家榮 張" w:date="2021-05-20T14:40:00Z"/>
                <w:rFonts w:ascii="標楷體" w:eastAsia="標楷體" w:hAnsi="標楷體"/>
              </w:rPr>
            </w:pPr>
            <w:ins w:id="30213" w:author="Fegie" w:date="2021-05-02T02:10:00Z">
              <w:del w:id="3021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30215" w:author="Fegie" w:date="2021-05-02T02:09:00Z">
              <w:del w:id="30216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.其他功能時，自動顯示原值，</w:delText>
                </w:r>
              </w:del>
            </w:ins>
            <w:ins w:id="30217" w:author="Fegie" w:date="2021-05-02T02:11:00Z">
              <w:del w:id="30218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不可</w:delText>
                </w:r>
              </w:del>
            </w:ins>
            <w:ins w:id="30219" w:author="Fegie" w:date="2021-05-02T02:09:00Z">
              <w:del w:id="30220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修改</w:delText>
                </w:r>
              </w:del>
            </w:ins>
          </w:p>
          <w:p w14:paraId="271AEBAB" w14:textId="53C89894" w:rsidR="001C4557" w:rsidDel="00AE63E2" w:rsidRDefault="001C4557" w:rsidP="001C4557">
            <w:pPr>
              <w:rPr>
                <w:ins w:id="30221" w:author="Fegie" w:date="2021-05-02T00:09:00Z"/>
                <w:del w:id="30222" w:author="家榮 張" w:date="2021-05-20T14:40:00Z"/>
                <w:rFonts w:ascii="標楷體" w:eastAsia="標楷體" w:hAnsi="標楷體"/>
              </w:rPr>
            </w:pPr>
            <w:ins w:id="30223" w:author="Fegie" w:date="2021-05-02T02:10:00Z">
              <w:del w:id="3022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30225" w:author="Fegie" w:date="2021-05-02T02:09:00Z">
              <w:del w:id="30226" w:author="家榮 張" w:date="2021-05-20T14:40:00Z"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227" w:author="Fegie" w:date="2021-05-02T02:13:00Z">
              <w:del w:id="30228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Ca</w:delText>
                </w:r>
                <w:r w:rsidDel="00AE63E2">
                  <w:rPr>
                    <w:rFonts w:ascii="標楷體" w:eastAsia="標楷體" w:hAnsi="標楷體"/>
                  </w:rPr>
                  <w:delText>sh</w:delText>
                </w:r>
              </w:del>
            </w:ins>
          </w:p>
        </w:tc>
      </w:tr>
      <w:tr w:rsidR="001C4557" w:rsidDel="00AE63E2" w14:paraId="7BDC2A33" w14:textId="5719D418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0229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0230" w:author="Fegie" w:date="2021-05-02T00:09:00Z"/>
          <w:del w:id="30231" w:author="家榮 張" w:date="2021-05-20T14:40:00Z"/>
          <w:trPrChange w:id="30232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233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2EC1346" w14:textId="506F2346" w:rsidR="001C4557" w:rsidDel="00AE63E2" w:rsidRDefault="001C4557" w:rsidP="001C4557">
            <w:pPr>
              <w:rPr>
                <w:ins w:id="30234" w:author="Fegie" w:date="2021-05-02T00:09:00Z"/>
                <w:del w:id="30235" w:author="家榮 張" w:date="2021-05-20T14:40:00Z"/>
                <w:rFonts w:ascii="標楷體" w:eastAsia="標楷體" w:hAnsi="標楷體"/>
              </w:rPr>
            </w:pPr>
            <w:ins w:id="30236" w:author="Fegie" w:date="2021-05-02T00:09:00Z">
              <w:del w:id="3023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238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AC0D6B" w14:textId="3C332C1E" w:rsidR="001C4557" w:rsidDel="00AE63E2" w:rsidRDefault="001C4557" w:rsidP="001C4557">
            <w:pPr>
              <w:rPr>
                <w:ins w:id="30239" w:author="Fegie" w:date="2021-05-02T00:09:00Z"/>
                <w:del w:id="30240" w:author="家榮 張" w:date="2021-05-20T14:40:00Z"/>
                <w:rFonts w:ascii="標楷體" w:eastAsia="標楷體" w:hAnsi="標楷體"/>
              </w:rPr>
            </w:pPr>
            <w:ins w:id="30241" w:author="Fegie" w:date="2021-05-02T01:46:00Z">
              <w:del w:id="30242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短期投資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243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8B830F" w14:textId="606C8825" w:rsidR="001C4557" w:rsidDel="00AE63E2" w:rsidRDefault="001C4557" w:rsidP="001C4557">
            <w:pPr>
              <w:rPr>
                <w:ins w:id="30244" w:author="Fegie" w:date="2021-05-02T00:09:00Z"/>
                <w:del w:id="30245" w:author="家榮 張" w:date="2021-05-20T14:40:00Z"/>
                <w:rFonts w:ascii="標楷體" w:eastAsia="標楷體" w:hAnsi="標楷體"/>
              </w:rPr>
            </w:pPr>
            <w:ins w:id="30246" w:author="Fegie" w:date="2021-05-02T02:03:00Z">
              <w:del w:id="30247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248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2FB156" w14:textId="3EAFDD2A" w:rsidR="001C4557" w:rsidDel="00AE63E2" w:rsidRDefault="001C4557" w:rsidP="001C4557">
            <w:pPr>
              <w:rPr>
                <w:ins w:id="30249" w:author="Fegie" w:date="2021-05-02T00:09:00Z"/>
                <w:del w:id="30250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251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B316BF" w14:textId="7BC47968" w:rsidR="001C4557" w:rsidDel="00AE63E2" w:rsidRDefault="001C4557" w:rsidP="001C4557">
            <w:pPr>
              <w:rPr>
                <w:ins w:id="30252" w:author="Fegie" w:date="2021-05-02T00:09:00Z"/>
                <w:del w:id="3025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254" w:author="Fegie" w:date="2021-05-02T01:44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7C6373" w14:textId="3B72933A" w:rsidR="001C4557" w:rsidDel="00AE63E2" w:rsidRDefault="001C4557" w:rsidP="001C4557">
            <w:pPr>
              <w:rPr>
                <w:ins w:id="30255" w:author="Fegie" w:date="2021-05-02T00:09:00Z"/>
                <w:del w:id="30256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257" w:author="Fegie" w:date="2021-05-02T01:44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FFDFE3" w14:textId="13A81894" w:rsidR="001C4557" w:rsidDel="00AE63E2" w:rsidRDefault="001C4557" w:rsidP="001C4557">
            <w:pPr>
              <w:rPr>
                <w:ins w:id="30258" w:author="Fegie" w:date="2021-05-02T00:09:00Z"/>
                <w:del w:id="30259" w:author="家榮 張" w:date="2021-05-20T14:40:00Z"/>
                <w:rFonts w:ascii="標楷體" w:eastAsia="標楷體" w:hAnsi="標楷體"/>
              </w:rPr>
            </w:pPr>
            <w:ins w:id="30260" w:author="Fegie" w:date="2021-05-02T02:08:00Z">
              <w:del w:id="3026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262" w:author="Fegie" w:date="2021-05-02T01:44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10A7DFB" w14:textId="1A514762" w:rsidR="001C4557" w:rsidDel="00AE63E2" w:rsidRDefault="001C4557" w:rsidP="001C4557">
            <w:pPr>
              <w:rPr>
                <w:ins w:id="30263" w:author="Fegie" w:date="2021-05-02T02:13:00Z"/>
                <w:del w:id="30264" w:author="家榮 張" w:date="2021-05-20T14:40:00Z"/>
                <w:rFonts w:ascii="標楷體" w:eastAsia="標楷體" w:hAnsi="標楷體"/>
              </w:rPr>
            </w:pPr>
            <w:ins w:id="30265" w:author="Fegie" w:date="2021-05-02T02:13:00Z">
              <w:del w:id="30266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4A8FEE2F" w14:textId="0EEF3799" w:rsidR="001C4557" w:rsidRPr="00F37A9C" w:rsidDel="00AE63E2" w:rsidRDefault="001C4557" w:rsidP="001C4557">
            <w:pPr>
              <w:ind w:left="226" w:hangingChars="94" w:hanging="226"/>
              <w:rPr>
                <w:ins w:id="30267" w:author="Fegie" w:date="2021-05-02T02:13:00Z"/>
                <w:del w:id="30268" w:author="家榮 張" w:date="2021-05-20T14:40:00Z"/>
                <w:rFonts w:ascii="標楷體" w:eastAsia="標楷體" w:hAnsi="標楷體"/>
              </w:rPr>
            </w:pPr>
            <w:ins w:id="30269" w:author="Fegie" w:date="2021-05-02T02:13:00Z">
              <w:del w:id="30270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0EB15F6A" w14:textId="0849A7AF" w:rsidR="001C4557" w:rsidDel="00AE63E2" w:rsidRDefault="001C4557" w:rsidP="001C4557">
            <w:pPr>
              <w:ind w:left="226" w:hangingChars="94" w:hanging="226"/>
              <w:rPr>
                <w:ins w:id="30271" w:author="Fegie" w:date="2021-05-02T02:13:00Z"/>
                <w:del w:id="30272" w:author="家榮 張" w:date="2021-05-20T14:40:00Z"/>
                <w:rFonts w:ascii="標楷體" w:eastAsia="標楷體" w:hAnsi="標楷體"/>
              </w:rPr>
            </w:pPr>
            <w:ins w:id="30273" w:author="Fegie" w:date="2021-05-02T02:13:00Z">
              <w:del w:id="3027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093CC848" w14:textId="1A2D4E19" w:rsidR="001C4557" w:rsidDel="00AE63E2" w:rsidRDefault="001C4557" w:rsidP="001C4557">
            <w:pPr>
              <w:rPr>
                <w:ins w:id="30275" w:author="Fegie" w:date="2021-05-02T00:09:00Z"/>
                <w:del w:id="30276" w:author="家榮 張" w:date="2021-05-20T14:40:00Z"/>
                <w:rFonts w:ascii="標楷體" w:eastAsia="標楷體" w:hAnsi="標楷體"/>
              </w:rPr>
            </w:pPr>
            <w:ins w:id="30277" w:author="Fegie" w:date="2021-05-02T02:13:00Z">
              <w:del w:id="30278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279" w:author="Fegie" w:date="2021-05-02T02:16:00Z">
              <w:del w:id="30280" w:author="家榮 張" w:date="2021-05-20T14:40:00Z">
                <w:r w:rsidDel="00AE63E2">
                  <w:rPr>
                    <w:rFonts w:ascii="標楷體" w:eastAsia="標楷體" w:hAnsi="標楷體"/>
                  </w:rPr>
                  <w:delText>ShortInv</w:delText>
                </w:r>
              </w:del>
            </w:ins>
          </w:p>
        </w:tc>
      </w:tr>
      <w:tr w:rsidR="001C4557" w:rsidDel="00AE63E2" w14:paraId="1EDA4AB4" w14:textId="5134F021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0281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0282" w:author="Fegie" w:date="2021-05-02T00:09:00Z"/>
          <w:del w:id="30283" w:author="家榮 張" w:date="2021-05-20T14:40:00Z"/>
          <w:trPrChange w:id="30284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285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84BE1A2" w14:textId="06314B51" w:rsidR="001C4557" w:rsidDel="00AE63E2" w:rsidRDefault="001C4557" w:rsidP="001C4557">
            <w:pPr>
              <w:rPr>
                <w:ins w:id="30286" w:author="Fegie" w:date="2021-05-02T00:09:00Z"/>
                <w:del w:id="30287" w:author="家榮 張" w:date="2021-05-20T14:40:00Z"/>
                <w:rFonts w:ascii="標楷體" w:eastAsia="標楷體" w:hAnsi="標楷體"/>
              </w:rPr>
            </w:pPr>
            <w:ins w:id="30288" w:author="Fegie" w:date="2021-05-02T00:09:00Z">
              <w:del w:id="3028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290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1BEE7A" w14:textId="5A342345" w:rsidR="001C4557" w:rsidDel="00AE63E2" w:rsidRDefault="001C4557" w:rsidP="001C4557">
            <w:pPr>
              <w:rPr>
                <w:ins w:id="30291" w:author="Fegie" w:date="2021-05-02T00:09:00Z"/>
                <w:del w:id="30292" w:author="家榮 張" w:date="2021-05-20T14:40:00Z"/>
                <w:rFonts w:ascii="標楷體" w:eastAsia="標楷體" w:hAnsi="標楷體"/>
              </w:rPr>
            </w:pPr>
            <w:ins w:id="30293" w:author="Fegie" w:date="2021-05-02T01:46:00Z">
              <w:del w:id="3029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應收帳款票據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295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988401" w14:textId="511265FF" w:rsidR="001C4557" w:rsidDel="00AE63E2" w:rsidRDefault="001C4557" w:rsidP="001C4557">
            <w:pPr>
              <w:rPr>
                <w:ins w:id="30296" w:author="Fegie" w:date="2021-05-02T00:09:00Z"/>
                <w:del w:id="30297" w:author="家榮 張" w:date="2021-05-20T14:40:00Z"/>
                <w:rFonts w:ascii="標楷體" w:eastAsia="標楷體" w:hAnsi="標楷體"/>
              </w:rPr>
            </w:pPr>
            <w:ins w:id="30298" w:author="Fegie" w:date="2021-05-02T02:03:00Z">
              <w:del w:id="30299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300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0CF15C" w14:textId="49DFC84B" w:rsidR="001C4557" w:rsidDel="00AE63E2" w:rsidRDefault="001C4557" w:rsidP="001C4557">
            <w:pPr>
              <w:rPr>
                <w:ins w:id="30301" w:author="Fegie" w:date="2021-05-02T00:09:00Z"/>
                <w:del w:id="30302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303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D94057A" w14:textId="2913CB3A" w:rsidR="001C4557" w:rsidDel="00AE63E2" w:rsidRDefault="001C4557" w:rsidP="001C4557">
            <w:pPr>
              <w:rPr>
                <w:ins w:id="30304" w:author="Fegie" w:date="2021-05-02T00:09:00Z"/>
                <w:del w:id="30305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306" w:author="Fegie" w:date="2021-05-02T01:44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A2F5DC" w14:textId="77682BB6" w:rsidR="001C4557" w:rsidDel="00AE63E2" w:rsidRDefault="001C4557" w:rsidP="001C4557">
            <w:pPr>
              <w:rPr>
                <w:ins w:id="30307" w:author="Fegie" w:date="2021-05-02T00:09:00Z"/>
                <w:del w:id="30308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309" w:author="Fegie" w:date="2021-05-02T01:44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BEB8E9" w14:textId="2E45E7F4" w:rsidR="001C4557" w:rsidDel="00AE63E2" w:rsidRDefault="001C4557" w:rsidP="001C4557">
            <w:pPr>
              <w:rPr>
                <w:ins w:id="30310" w:author="Fegie" w:date="2021-05-02T00:09:00Z"/>
                <w:del w:id="30311" w:author="家榮 張" w:date="2021-05-20T14:40:00Z"/>
                <w:rFonts w:ascii="標楷體" w:eastAsia="標楷體" w:hAnsi="標楷體"/>
              </w:rPr>
            </w:pPr>
            <w:ins w:id="30312" w:author="Fegie" w:date="2021-05-02T02:08:00Z">
              <w:del w:id="3031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314" w:author="Fegie" w:date="2021-05-02T01:44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F5AADCA" w14:textId="5D24E482" w:rsidR="001C4557" w:rsidDel="00AE63E2" w:rsidRDefault="001C4557" w:rsidP="001C4557">
            <w:pPr>
              <w:rPr>
                <w:ins w:id="30315" w:author="Fegie" w:date="2021-05-02T02:13:00Z"/>
                <w:del w:id="30316" w:author="家榮 張" w:date="2021-05-20T14:40:00Z"/>
                <w:rFonts w:ascii="標楷體" w:eastAsia="標楷體" w:hAnsi="標楷體"/>
              </w:rPr>
            </w:pPr>
            <w:ins w:id="30317" w:author="Fegie" w:date="2021-05-02T02:13:00Z">
              <w:del w:id="30318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44C9FBD2" w14:textId="573C1A92" w:rsidR="001C4557" w:rsidRPr="00F37A9C" w:rsidDel="00AE63E2" w:rsidRDefault="001C4557" w:rsidP="001C4557">
            <w:pPr>
              <w:ind w:left="226" w:hangingChars="94" w:hanging="226"/>
              <w:rPr>
                <w:ins w:id="30319" w:author="Fegie" w:date="2021-05-02T02:13:00Z"/>
                <w:del w:id="30320" w:author="家榮 張" w:date="2021-05-20T14:40:00Z"/>
                <w:rFonts w:ascii="標楷體" w:eastAsia="標楷體" w:hAnsi="標楷體"/>
              </w:rPr>
            </w:pPr>
            <w:ins w:id="30321" w:author="Fegie" w:date="2021-05-02T02:13:00Z">
              <w:del w:id="30322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13CE6E2D" w14:textId="43267CA5" w:rsidR="001C4557" w:rsidDel="00AE63E2" w:rsidRDefault="001C4557" w:rsidP="001C4557">
            <w:pPr>
              <w:ind w:left="226" w:hangingChars="94" w:hanging="226"/>
              <w:rPr>
                <w:ins w:id="30323" w:author="Fegie" w:date="2021-05-02T02:13:00Z"/>
                <w:del w:id="30324" w:author="家榮 張" w:date="2021-05-20T14:40:00Z"/>
                <w:rFonts w:ascii="標楷體" w:eastAsia="標楷體" w:hAnsi="標楷體"/>
              </w:rPr>
            </w:pPr>
            <w:ins w:id="30325" w:author="Fegie" w:date="2021-05-02T02:13:00Z">
              <w:del w:id="30326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0FC8A122" w14:textId="16A19DF1" w:rsidR="001C4557" w:rsidDel="00AE63E2" w:rsidRDefault="001C4557" w:rsidP="001C4557">
            <w:pPr>
              <w:rPr>
                <w:ins w:id="30327" w:author="Fegie" w:date="2021-05-02T00:09:00Z"/>
                <w:del w:id="30328" w:author="家榮 張" w:date="2021-05-20T14:40:00Z"/>
                <w:rFonts w:ascii="標楷體" w:eastAsia="標楷體" w:hAnsi="標楷體"/>
              </w:rPr>
            </w:pPr>
            <w:ins w:id="30329" w:author="Fegie" w:date="2021-05-02T02:13:00Z">
              <w:del w:id="30330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331" w:author="Fegie" w:date="2021-05-02T02:17:00Z">
              <w:del w:id="30332" w:author="家榮 張" w:date="2021-05-20T14:40:00Z">
                <w:r w:rsidDel="00AE63E2">
                  <w:rPr>
                    <w:rFonts w:ascii="標楷體" w:eastAsia="標楷體" w:hAnsi="標楷體"/>
                  </w:rPr>
                  <w:delText>AR</w:delText>
                </w:r>
              </w:del>
            </w:ins>
          </w:p>
        </w:tc>
      </w:tr>
      <w:tr w:rsidR="001C4557" w:rsidDel="00AE63E2" w14:paraId="16EAFF10" w14:textId="49BB6C22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0333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0334" w:author="Fegie" w:date="2021-05-02T00:09:00Z"/>
          <w:del w:id="30335" w:author="家榮 張" w:date="2021-05-20T14:40:00Z"/>
          <w:trPrChange w:id="30336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337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7709B75" w14:textId="7EA7ED1D" w:rsidR="001C4557" w:rsidDel="00AE63E2" w:rsidRDefault="001C4557" w:rsidP="001C4557">
            <w:pPr>
              <w:rPr>
                <w:ins w:id="30338" w:author="Fegie" w:date="2021-05-02T00:09:00Z"/>
                <w:del w:id="30339" w:author="家榮 張" w:date="2021-05-20T14:40:00Z"/>
                <w:rFonts w:ascii="標楷體" w:eastAsia="標楷體" w:hAnsi="標楷體"/>
              </w:rPr>
            </w:pPr>
            <w:ins w:id="30340" w:author="Fegie" w:date="2021-05-02T00:09:00Z">
              <w:del w:id="3034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342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089697" w14:textId="3FEB4D57" w:rsidR="001C4557" w:rsidDel="00AE63E2" w:rsidRDefault="001C4557" w:rsidP="001C4557">
            <w:pPr>
              <w:rPr>
                <w:ins w:id="30343" w:author="Fegie" w:date="2021-05-02T00:09:00Z"/>
                <w:del w:id="30344" w:author="家榮 張" w:date="2021-05-20T14:40:00Z"/>
                <w:rFonts w:ascii="標楷體" w:eastAsia="標楷體" w:hAnsi="標楷體"/>
              </w:rPr>
            </w:pPr>
            <w:ins w:id="30345" w:author="Fegie" w:date="2021-05-02T01:46:00Z">
              <w:del w:id="30346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存貨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347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861CCF" w14:textId="27F4DA63" w:rsidR="001C4557" w:rsidDel="00AE63E2" w:rsidRDefault="001C4557" w:rsidP="001C4557">
            <w:pPr>
              <w:rPr>
                <w:ins w:id="30348" w:author="Fegie" w:date="2021-05-02T00:09:00Z"/>
                <w:del w:id="30349" w:author="家榮 張" w:date="2021-05-20T14:40:00Z"/>
                <w:rFonts w:ascii="標楷體" w:eastAsia="標楷體" w:hAnsi="標楷體"/>
              </w:rPr>
            </w:pPr>
            <w:ins w:id="30350" w:author="Fegie" w:date="2021-05-02T02:03:00Z">
              <w:del w:id="30351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352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0C1814" w14:textId="776ACD7F" w:rsidR="001C4557" w:rsidDel="00AE63E2" w:rsidRDefault="001C4557" w:rsidP="001C4557">
            <w:pPr>
              <w:rPr>
                <w:ins w:id="30353" w:author="Fegie" w:date="2021-05-02T00:09:00Z"/>
                <w:del w:id="30354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355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0479CE" w14:textId="575A708E" w:rsidR="001C4557" w:rsidDel="00AE63E2" w:rsidRDefault="001C4557" w:rsidP="001C4557">
            <w:pPr>
              <w:rPr>
                <w:ins w:id="30356" w:author="Fegie" w:date="2021-05-02T00:09:00Z"/>
                <w:del w:id="30357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358" w:author="Fegie" w:date="2021-05-02T01:44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C192B3" w14:textId="439CD552" w:rsidR="001C4557" w:rsidDel="00AE63E2" w:rsidRDefault="001C4557" w:rsidP="001C4557">
            <w:pPr>
              <w:rPr>
                <w:ins w:id="30359" w:author="Fegie" w:date="2021-05-02T00:09:00Z"/>
                <w:del w:id="30360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361" w:author="Fegie" w:date="2021-05-02T01:44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425C613" w14:textId="7A32F6C4" w:rsidR="001C4557" w:rsidDel="00AE63E2" w:rsidRDefault="001C4557" w:rsidP="001C4557">
            <w:pPr>
              <w:rPr>
                <w:ins w:id="30362" w:author="Fegie" w:date="2021-05-02T00:09:00Z"/>
                <w:del w:id="30363" w:author="家榮 張" w:date="2021-05-20T14:40:00Z"/>
                <w:rFonts w:ascii="標楷體" w:eastAsia="標楷體" w:hAnsi="標楷體"/>
              </w:rPr>
            </w:pPr>
            <w:ins w:id="30364" w:author="Fegie" w:date="2021-05-02T02:08:00Z">
              <w:del w:id="3036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366" w:author="Fegie" w:date="2021-05-02T01:44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A39FFD4" w14:textId="477AC3D0" w:rsidR="001C4557" w:rsidDel="00AE63E2" w:rsidRDefault="001C4557" w:rsidP="001C4557">
            <w:pPr>
              <w:rPr>
                <w:ins w:id="30367" w:author="Fegie" w:date="2021-05-02T02:13:00Z"/>
                <w:del w:id="30368" w:author="家榮 張" w:date="2021-05-20T14:40:00Z"/>
                <w:rFonts w:ascii="標楷體" w:eastAsia="標楷體" w:hAnsi="標楷體"/>
              </w:rPr>
            </w:pPr>
            <w:ins w:id="30369" w:author="Fegie" w:date="2021-05-02T02:13:00Z">
              <w:del w:id="30370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2E18435B" w14:textId="082939BE" w:rsidR="001C4557" w:rsidRPr="00F37A9C" w:rsidDel="00AE63E2" w:rsidRDefault="001C4557" w:rsidP="001C4557">
            <w:pPr>
              <w:ind w:left="226" w:hangingChars="94" w:hanging="226"/>
              <w:rPr>
                <w:ins w:id="30371" w:author="Fegie" w:date="2021-05-02T02:13:00Z"/>
                <w:del w:id="30372" w:author="家榮 張" w:date="2021-05-20T14:40:00Z"/>
                <w:rFonts w:ascii="標楷體" w:eastAsia="標楷體" w:hAnsi="標楷體"/>
              </w:rPr>
            </w:pPr>
            <w:ins w:id="30373" w:author="Fegie" w:date="2021-05-02T02:13:00Z">
              <w:del w:id="3037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73DCBDA4" w14:textId="67D17652" w:rsidR="001C4557" w:rsidDel="00AE63E2" w:rsidRDefault="001C4557" w:rsidP="001C4557">
            <w:pPr>
              <w:ind w:left="226" w:hangingChars="94" w:hanging="226"/>
              <w:rPr>
                <w:ins w:id="30375" w:author="Fegie" w:date="2021-05-02T02:13:00Z"/>
                <w:del w:id="30376" w:author="家榮 張" w:date="2021-05-20T14:40:00Z"/>
                <w:rFonts w:ascii="標楷體" w:eastAsia="標楷體" w:hAnsi="標楷體"/>
              </w:rPr>
            </w:pPr>
            <w:ins w:id="30377" w:author="Fegie" w:date="2021-05-02T02:13:00Z">
              <w:del w:id="30378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682CBA11" w14:textId="22C063A5" w:rsidR="001C4557" w:rsidDel="00AE63E2" w:rsidRDefault="001C4557" w:rsidP="001C4557">
            <w:pPr>
              <w:rPr>
                <w:ins w:id="30379" w:author="Fegie" w:date="2021-05-02T00:09:00Z"/>
                <w:del w:id="30380" w:author="家榮 張" w:date="2021-05-20T14:40:00Z"/>
                <w:rFonts w:ascii="標楷體" w:eastAsia="標楷體" w:hAnsi="標楷體"/>
              </w:rPr>
            </w:pPr>
            <w:ins w:id="30381" w:author="Fegie" w:date="2021-05-02T02:13:00Z">
              <w:del w:id="30382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383" w:author="Fegie" w:date="2021-05-02T02:17:00Z">
              <w:del w:id="30384" w:author="家榮 張" w:date="2021-05-20T14:40:00Z">
                <w:r w:rsidDel="00AE63E2">
                  <w:rPr>
                    <w:rFonts w:ascii="標楷體" w:eastAsia="標楷體" w:hAnsi="標楷體"/>
                  </w:rPr>
                  <w:delText>Invertory</w:delText>
                </w:r>
              </w:del>
            </w:ins>
          </w:p>
        </w:tc>
      </w:tr>
      <w:tr w:rsidR="001C4557" w:rsidDel="00AE63E2" w14:paraId="1BFCE365" w14:textId="5704D762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0385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0386" w:author="Fegie" w:date="2021-05-02T00:09:00Z"/>
          <w:del w:id="30387" w:author="家榮 張" w:date="2021-05-20T14:40:00Z"/>
          <w:trPrChange w:id="30388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389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047B6F8" w14:textId="7442FE9F" w:rsidR="001C4557" w:rsidDel="00AE63E2" w:rsidRDefault="001C4557" w:rsidP="001C4557">
            <w:pPr>
              <w:rPr>
                <w:ins w:id="30390" w:author="Fegie" w:date="2021-05-02T00:09:00Z"/>
                <w:del w:id="30391" w:author="家榮 張" w:date="2021-05-20T14:40:00Z"/>
                <w:rFonts w:ascii="標楷體" w:eastAsia="標楷體" w:hAnsi="標楷體"/>
              </w:rPr>
            </w:pPr>
            <w:ins w:id="30392" w:author="Fegie" w:date="2021-05-02T00:09:00Z">
              <w:del w:id="3039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9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394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431DBC" w14:textId="2D4EFE23" w:rsidR="001C4557" w:rsidDel="00AE63E2" w:rsidRDefault="001C4557" w:rsidP="001C4557">
            <w:pPr>
              <w:rPr>
                <w:ins w:id="30395" w:author="Fegie" w:date="2021-05-02T00:09:00Z"/>
                <w:del w:id="30396" w:author="家榮 張" w:date="2021-05-20T14:40:00Z"/>
                <w:rFonts w:ascii="標楷體" w:eastAsia="標楷體" w:hAnsi="標楷體"/>
              </w:rPr>
            </w:pPr>
            <w:ins w:id="30397" w:author="Fegie" w:date="2021-05-02T01:46:00Z">
              <w:del w:id="30398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長期投資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399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D8A6BD" w14:textId="03ED8080" w:rsidR="001C4557" w:rsidDel="00AE63E2" w:rsidRDefault="001C4557" w:rsidP="001C4557">
            <w:pPr>
              <w:rPr>
                <w:ins w:id="30400" w:author="Fegie" w:date="2021-05-02T00:09:00Z"/>
                <w:del w:id="30401" w:author="家榮 張" w:date="2021-05-20T14:40:00Z"/>
                <w:rFonts w:ascii="標楷體" w:eastAsia="標楷體" w:hAnsi="標楷體"/>
              </w:rPr>
            </w:pPr>
            <w:ins w:id="30402" w:author="Fegie" w:date="2021-05-02T02:03:00Z">
              <w:del w:id="30403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404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817AA6" w14:textId="49675277" w:rsidR="001C4557" w:rsidDel="00AE63E2" w:rsidRDefault="001C4557" w:rsidP="001C4557">
            <w:pPr>
              <w:rPr>
                <w:ins w:id="30405" w:author="Fegie" w:date="2021-05-02T00:09:00Z"/>
                <w:del w:id="30406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407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4B11EA" w14:textId="1BD38044" w:rsidR="001C4557" w:rsidDel="00AE63E2" w:rsidRDefault="001C4557" w:rsidP="001C4557">
            <w:pPr>
              <w:rPr>
                <w:ins w:id="30408" w:author="Fegie" w:date="2021-05-02T00:09:00Z"/>
                <w:del w:id="30409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410" w:author="Fegie" w:date="2021-05-02T01:44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FB0F29" w14:textId="1BEC6CCC" w:rsidR="001C4557" w:rsidDel="00AE63E2" w:rsidRDefault="001C4557" w:rsidP="001C4557">
            <w:pPr>
              <w:rPr>
                <w:ins w:id="30411" w:author="Fegie" w:date="2021-05-02T00:09:00Z"/>
                <w:del w:id="30412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413" w:author="Fegie" w:date="2021-05-02T01:44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814081" w14:textId="7658BC6A" w:rsidR="001C4557" w:rsidDel="00AE63E2" w:rsidRDefault="001C4557" w:rsidP="001C4557">
            <w:pPr>
              <w:rPr>
                <w:ins w:id="30414" w:author="Fegie" w:date="2021-05-02T00:09:00Z"/>
                <w:del w:id="30415" w:author="家榮 張" w:date="2021-05-20T14:40:00Z"/>
                <w:rFonts w:ascii="標楷體" w:eastAsia="標楷體" w:hAnsi="標楷體"/>
              </w:rPr>
            </w:pPr>
            <w:ins w:id="30416" w:author="Fegie" w:date="2021-05-02T02:08:00Z">
              <w:del w:id="3041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418" w:author="Fegie" w:date="2021-05-02T01:44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A2E8620" w14:textId="1BFD69B4" w:rsidR="001C4557" w:rsidDel="00AE63E2" w:rsidRDefault="001C4557" w:rsidP="001C4557">
            <w:pPr>
              <w:rPr>
                <w:ins w:id="30419" w:author="Fegie" w:date="2021-05-02T02:13:00Z"/>
                <w:del w:id="30420" w:author="家榮 張" w:date="2021-05-20T14:40:00Z"/>
                <w:rFonts w:ascii="標楷體" w:eastAsia="標楷體" w:hAnsi="標楷體"/>
              </w:rPr>
            </w:pPr>
            <w:ins w:id="30421" w:author="Fegie" w:date="2021-05-02T02:13:00Z">
              <w:del w:id="30422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75DC50FD" w14:textId="2D237B42" w:rsidR="001C4557" w:rsidRPr="00F37A9C" w:rsidDel="00AE63E2" w:rsidRDefault="001C4557" w:rsidP="001C4557">
            <w:pPr>
              <w:ind w:left="226" w:hangingChars="94" w:hanging="226"/>
              <w:rPr>
                <w:ins w:id="30423" w:author="Fegie" w:date="2021-05-02T02:13:00Z"/>
                <w:del w:id="30424" w:author="家榮 張" w:date="2021-05-20T14:40:00Z"/>
                <w:rFonts w:ascii="標楷體" w:eastAsia="標楷體" w:hAnsi="標楷體"/>
              </w:rPr>
            </w:pPr>
            <w:ins w:id="30425" w:author="Fegie" w:date="2021-05-02T02:13:00Z">
              <w:del w:id="30426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201BF22C" w14:textId="5D325238" w:rsidR="001C4557" w:rsidDel="00AE63E2" w:rsidRDefault="001C4557" w:rsidP="001C4557">
            <w:pPr>
              <w:ind w:left="226" w:hangingChars="94" w:hanging="226"/>
              <w:rPr>
                <w:ins w:id="30427" w:author="Fegie" w:date="2021-05-02T02:13:00Z"/>
                <w:del w:id="30428" w:author="家榮 張" w:date="2021-05-20T14:40:00Z"/>
                <w:rFonts w:ascii="標楷體" w:eastAsia="標楷體" w:hAnsi="標楷體"/>
              </w:rPr>
            </w:pPr>
            <w:ins w:id="30429" w:author="Fegie" w:date="2021-05-02T02:13:00Z">
              <w:del w:id="30430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40947FF0" w14:textId="0812DF15" w:rsidR="001C4557" w:rsidDel="00AE63E2" w:rsidRDefault="001C4557" w:rsidP="001C4557">
            <w:pPr>
              <w:rPr>
                <w:ins w:id="30431" w:author="Fegie" w:date="2021-05-02T00:09:00Z"/>
                <w:del w:id="30432" w:author="家榮 張" w:date="2021-05-20T14:40:00Z"/>
                <w:rFonts w:ascii="標楷體" w:eastAsia="標楷體" w:hAnsi="標楷體"/>
              </w:rPr>
            </w:pPr>
            <w:ins w:id="30433" w:author="Fegie" w:date="2021-05-02T02:13:00Z">
              <w:del w:id="3043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435" w:author="Fegie" w:date="2021-05-02T02:17:00Z">
              <w:del w:id="30436" w:author="家榮 張" w:date="2021-05-20T14:40:00Z">
                <w:r w:rsidDel="00AE63E2">
                  <w:rPr>
                    <w:rFonts w:ascii="標楷體" w:eastAsia="標楷體" w:hAnsi="標楷體"/>
                  </w:rPr>
                  <w:delText>LongInv</w:delText>
                </w:r>
              </w:del>
            </w:ins>
          </w:p>
        </w:tc>
      </w:tr>
      <w:tr w:rsidR="001C4557" w:rsidDel="00AE63E2" w14:paraId="4B4F0F39" w14:textId="0E46D8F6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0437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0438" w:author="Fegie" w:date="2021-05-02T00:09:00Z"/>
          <w:del w:id="30439" w:author="家榮 張" w:date="2021-05-20T14:40:00Z"/>
          <w:trPrChange w:id="30440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441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AC5EED" w14:textId="5AF63DF6" w:rsidR="001C4557" w:rsidDel="00AE63E2" w:rsidRDefault="001C4557" w:rsidP="001C4557">
            <w:pPr>
              <w:rPr>
                <w:ins w:id="30442" w:author="Fegie" w:date="2021-05-02T00:09:00Z"/>
                <w:del w:id="30443" w:author="家榮 張" w:date="2021-05-20T14:40:00Z"/>
                <w:rFonts w:ascii="標楷體" w:eastAsia="標楷體" w:hAnsi="標楷體"/>
              </w:rPr>
            </w:pPr>
            <w:ins w:id="30444" w:author="Fegie" w:date="2021-05-02T00:09:00Z">
              <w:del w:id="3044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10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446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C27DA5" w14:textId="172B9D3D" w:rsidR="001C4557" w:rsidDel="00AE63E2" w:rsidRDefault="001C4557" w:rsidP="001C4557">
            <w:pPr>
              <w:rPr>
                <w:ins w:id="30447" w:author="Fegie" w:date="2021-05-02T00:09:00Z"/>
                <w:del w:id="30448" w:author="家榮 張" w:date="2021-05-20T14:40:00Z"/>
                <w:rFonts w:ascii="標楷體" w:eastAsia="標楷體" w:hAnsi="標楷體"/>
              </w:rPr>
            </w:pPr>
            <w:ins w:id="30449" w:author="Fegie" w:date="2021-05-02T01:46:00Z">
              <w:del w:id="30450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固定資產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451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A5AEABA" w14:textId="38A6CD8F" w:rsidR="001C4557" w:rsidDel="00AE63E2" w:rsidRDefault="001C4557" w:rsidP="001C4557">
            <w:pPr>
              <w:rPr>
                <w:ins w:id="30452" w:author="Fegie" w:date="2021-05-02T00:09:00Z"/>
                <w:del w:id="30453" w:author="家榮 張" w:date="2021-05-20T14:40:00Z"/>
                <w:rFonts w:ascii="標楷體" w:eastAsia="標楷體" w:hAnsi="標楷體"/>
              </w:rPr>
            </w:pPr>
            <w:ins w:id="30454" w:author="Fegie" w:date="2021-05-02T02:03:00Z">
              <w:del w:id="30455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456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EB957F" w14:textId="7228B133" w:rsidR="001C4557" w:rsidDel="00AE63E2" w:rsidRDefault="001C4557" w:rsidP="001C4557">
            <w:pPr>
              <w:rPr>
                <w:ins w:id="30457" w:author="Fegie" w:date="2021-05-02T00:09:00Z"/>
                <w:del w:id="30458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459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D2FE41" w14:textId="1E22F1F5" w:rsidR="001C4557" w:rsidDel="00AE63E2" w:rsidRDefault="001C4557" w:rsidP="001C4557">
            <w:pPr>
              <w:rPr>
                <w:ins w:id="30460" w:author="Fegie" w:date="2021-05-02T00:09:00Z"/>
                <w:del w:id="3046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462" w:author="Fegie" w:date="2021-05-02T01:44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D70EAA5" w14:textId="3DA9045E" w:rsidR="001C4557" w:rsidDel="00AE63E2" w:rsidRDefault="001C4557" w:rsidP="001C4557">
            <w:pPr>
              <w:rPr>
                <w:ins w:id="30463" w:author="Fegie" w:date="2021-05-02T00:09:00Z"/>
                <w:del w:id="30464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465" w:author="Fegie" w:date="2021-05-02T01:44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E6660D" w14:textId="2148D0A5" w:rsidR="001C4557" w:rsidDel="00AE63E2" w:rsidRDefault="001C4557" w:rsidP="001C4557">
            <w:pPr>
              <w:rPr>
                <w:ins w:id="30466" w:author="Fegie" w:date="2021-05-02T00:09:00Z"/>
                <w:del w:id="30467" w:author="家榮 張" w:date="2021-05-20T14:40:00Z"/>
                <w:rFonts w:ascii="標楷體" w:eastAsia="標楷體" w:hAnsi="標楷體"/>
              </w:rPr>
            </w:pPr>
            <w:ins w:id="30468" w:author="Fegie" w:date="2021-05-02T02:08:00Z">
              <w:del w:id="3046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470" w:author="Fegie" w:date="2021-05-02T01:44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C2D58FF" w14:textId="1DD659CA" w:rsidR="001C4557" w:rsidDel="00AE63E2" w:rsidRDefault="001C4557" w:rsidP="001C4557">
            <w:pPr>
              <w:rPr>
                <w:ins w:id="30471" w:author="Fegie" w:date="2021-05-02T02:13:00Z"/>
                <w:del w:id="30472" w:author="家榮 張" w:date="2021-05-20T14:40:00Z"/>
                <w:rFonts w:ascii="標楷體" w:eastAsia="標楷體" w:hAnsi="標楷體"/>
              </w:rPr>
            </w:pPr>
            <w:ins w:id="30473" w:author="Fegie" w:date="2021-05-02T02:13:00Z">
              <w:del w:id="3047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62BC00AE" w14:textId="32841430" w:rsidR="001C4557" w:rsidRPr="00F37A9C" w:rsidDel="00AE63E2" w:rsidRDefault="001C4557" w:rsidP="001C4557">
            <w:pPr>
              <w:ind w:left="226" w:hangingChars="94" w:hanging="226"/>
              <w:rPr>
                <w:ins w:id="30475" w:author="Fegie" w:date="2021-05-02T02:13:00Z"/>
                <w:del w:id="30476" w:author="家榮 張" w:date="2021-05-20T14:40:00Z"/>
                <w:rFonts w:ascii="標楷體" w:eastAsia="標楷體" w:hAnsi="標楷體"/>
              </w:rPr>
            </w:pPr>
            <w:ins w:id="30477" w:author="Fegie" w:date="2021-05-02T02:13:00Z">
              <w:del w:id="30478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61730F71" w14:textId="05DBA1BD" w:rsidR="001C4557" w:rsidDel="00AE63E2" w:rsidRDefault="001C4557" w:rsidP="001C4557">
            <w:pPr>
              <w:ind w:left="226" w:hangingChars="94" w:hanging="226"/>
              <w:rPr>
                <w:ins w:id="30479" w:author="Fegie" w:date="2021-05-02T02:13:00Z"/>
                <w:del w:id="30480" w:author="家榮 張" w:date="2021-05-20T14:40:00Z"/>
                <w:rFonts w:ascii="標楷體" w:eastAsia="標楷體" w:hAnsi="標楷體"/>
              </w:rPr>
            </w:pPr>
            <w:ins w:id="30481" w:author="Fegie" w:date="2021-05-02T02:13:00Z">
              <w:del w:id="30482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70A028ED" w14:textId="2BD46581" w:rsidR="001C4557" w:rsidDel="00AE63E2" w:rsidRDefault="001C4557" w:rsidP="001C4557">
            <w:pPr>
              <w:rPr>
                <w:ins w:id="30483" w:author="Fegie" w:date="2021-05-02T00:09:00Z"/>
                <w:del w:id="30484" w:author="家榮 張" w:date="2021-05-20T14:40:00Z"/>
                <w:rFonts w:ascii="標楷體" w:eastAsia="標楷體" w:hAnsi="標楷體"/>
              </w:rPr>
            </w:pPr>
            <w:ins w:id="30485" w:author="Fegie" w:date="2021-05-02T02:13:00Z">
              <w:del w:id="30486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487" w:author="Fegie" w:date="2021-05-02T02:17:00Z">
              <w:del w:id="30488" w:author="家榮 張" w:date="2021-05-20T14:40:00Z">
                <w:r w:rsidDel="00AE63E2">
                  <w:rPr>
                    <w:rFonts w:ascii="標楷體" w:eastAsia="標楷體" w:hAnsi="標楷體"/>
                  </w:rPr>
                  <w:delText>FixedAsset</w:delText>
                </w:r>
              </w:del>
            </w:ins>
          </w:p>
        </w:tc>
      </w:tr>
      <w:tr w:rsidR="001C4557" w:rsidDel="00AE63E2" w14:paraId="60164C70" w14:textId="7C33A5E6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0489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0490" w:author="Fegie" w:date="2021-05-02T00:09:00Z"/>
          <w:del w:id="30491" w:author="家榮 張" w:date="2021-05-20T14:40:00Z"/>
          <w:trPrChange w:id="30492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493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307D2C0" w14:textId="052CDB0C" w:rsidR="001C4557" w:rsidDel="00AE63E2" w:rsidRDefault="001C4557" w:rsidP="001C4557">
            <w:pPr>
              <w:rPr>
                <w:ins w:id="30494" w:author="Fegie" w:date="2021-05-02T00:09:00Z"/>
                <w:del w:id="30495" w:author="家榮 張" w:date="2021-05-20T14:40:00Z"/>
                <w:rFonts w:ascii="標楷體" w:eastAsia="標楷體" w:hAnsi="標楷體"/>
              </w:rPr>
            </w:pPr>
            <w:ins w:id="30496" w:author="Fegie" w:date="2021-05-02T00:09:00Z">
              <w:del w:id="3049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11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498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2CEFCF" w14:textId="2826A571" w:rsidR="001C4557" w:rsidDel="00AE63E2" w:rsidRDefault="001C4557" w:rsidP="001C4557">
            <w:pPr>
              <w:rPr>
                <w:ins w:id="30499" w:author="Fegie" w:date="2021-05-02T00:09:00Z"/>
                <w:del w:id="30500" w:author="家榮 張" w:date="2021-05-20T14:40:00Z"/>
                <w:rFonts w:ascii="標楷體" w:eastAsia="標楷體" w:hAnsi="標楷體"/>
              </w:rPr>
            </w:pPr>
            <w:ins w:id="30501" w:author="Fegie" w:date="2021-05-02T01:46:00Z">
              <w:del w:id="30502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其他資產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503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CF8ACCB" w14:textId="09B992ED" w:rsidR="001C4557" w:rsidDel="00AE63E2" w:rsidRDefault="001C4557" w:rsidP="001C4557">
            <w:pPr>
              <w:rPr>
                <w:ins w:id="30504" w:author="Fegie" w:date="2021-05-02T00:09:00Z"/>
                <w:del w:id="30505" w:author="家榮 張" w:date="2021-05-20T14:40:00Z"/>
                <w:rFonts w:ascii="標楷體" w:eastAsia="標楷體" w:hAnsi="標楷體"/>
              </w:rPr>
            </w:pPr>
            <w:ins w:id="30506" w:author="Fegie" w:date="2021-05-02T02:03:00Z">
              <w:del w:id="30507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508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09C45B" w14:textId="2F46482B" w:rsidR="001C4557" w:rsidDel="00AE63E2" w:rsidRDefault="001C4557" w:rsidP="001C4557">
            <w:pPr>
              <w:rPr>
                <w:ins w:id="30509" w:author="Fegie" w:date="2021-05-02T00:09:00Z"/>
                <w:del w:id="30510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511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BEC462" w14:textId="364B6AB2" w:rsidR="001C4557" w:rsidDel="00AE63E2" w:rsidRDefault="001C4557" w:rsidP="001C4557">
            <w:pPr>
              <w:rPr>
                <w:ins w:id="30512" w:author="Fegie" w:date="2021-05-02T00:09:00Z"/>
                <w:del w:id="3051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514" w:author="Fegie" w:date="2021-05-02T01:44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80979A" w14:textId="0648F6AD" w:rsidR="001C4557" w:rsidDel="00AE63E2" w:rsidRDefault="001C4557" w:rsidP="001C4557">
            <w:pPr>
              <w:rPr>
                <w:ins w:id="30515" w:author="Fegie" w:date="2021-05-02T00:09:00Z"/>
                <w:del w:id="30516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517" w:author="Fegie" w:date="2021-05-02T01:44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44CB08" w14:textId="083C052F" w:rsidR="001C4557" w:rsidDel="00AE63E2" w:rsidRDefault="001C4557" w:rsidP="001C4557">
            <w:pPr>
              <w:rPr>
                <w:ins w:id="30518" w:author="Fegie" w:date="2021-05-02T00:09:00Z"/>
                <w:del w:id="30519" w:author="家榮 張" w:date="2021-05-20T14:40:00Z"/>
                <w:rFonts w:ascii="標楷體" w:eastAsia="標楷體" w:hAnsi="標楷體"/>
              </w:rPr>
            </w:pPr>
            <w:ins w:id="30520" w:author="Fegie" w:date="2021-05-02T02:08:00Z">
              <w:del w:id="3052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522" w:author="Fegie" w:date="2021-05-02T01:44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2116D76" w14:textId="0AD35CB4" w:rsidR="001C4557" w:rsidDel="00AE63E2" w:rsidRDefault="001C4557" w:rsidP="001C4557">
            <w:pPr>
              <w:rPr>
                <w:ins w:id="30523" w:author="Fegie" w:date="2021-05-02T02:13:00Z"/>
                <w:del w:id="30524" w:author="家榮 張" w:date="2021-05-20T14:40:00Z"/>
                <w:rFonts w:ascii="標楷體" w:eastAsia="標楷體" w:hAnsi="標楷體"/>
              </w:rPr>
            </w:pPr>
            <w:ins w:id="30525" w:author="Fegie" w:date="2021-05-02T02:13:00Z">
              <w:del w:id="30526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31A120CF" w14:textId="56B69AF1" w:rsidR="001C4557" w:rsidRPr="00F37A9C" w:rsidDel="00AE63E2" w:rsidRDefault="001C4557" w:rsidP="001C4557">
            <w:pPr>
              <w:ind w:left="226" w:hangingChars="94" w:hanging="226"/>
              <w:rPr>
                <w:ins w:id="30527" w:author="Fegie" w:date="2021-05-02T02:13:00Z"/>
                <w:del w:id="30528" w:author="家榮 張" w:date="2021-05-20T14:40:00Z"/>
                <w:rFonts w:ascii="標楷體" w:eastAsia="標楷體" w:hAnsi="標楷體"/>
              </w:rPr>
            </w:pPr>
            <w:ins w:id="30529" w:author="Fegie" w:date="2021-05-02T02:13:00Z">
              <w:del w:id="30530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0D746FFB" w14:textId="01F5742D" w:rsidR="001C4557" w:rsidDel="00AE63E2" w:rsidRDefault="001C4557" w:rsidP="001C4557">
            <w:pPr>
              <w:ind w:left="226" w:hangingChars="94" w:hanging="226"/>
              <w:rPr>
                <w:ins w:id="30531" w:author="Fegie" w:date="2021-05-02T02:13:00Z"/>
                <w:del w:id="30532" w:author="家榮 張" w:date="2021-05-20T14:40:00Z"/>
                <w:rFonts w:ascii="標楷體" w:eastAsia="標楷體" w:hAnsi="標楷體"/>
              </w:rPr>
            </w:pPr>
            <w:ins w:id="30533" w:author="Fegie" w:date="2021-05-02T02:13:00Z">
              <w:del w:id="3053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671D0A05" w14:textId="60A38509" w:rsidR="001C4557" w:rsidDel="00AE63E2" w:rsidRDefault="001C4557" w:rsidP="001C4557">
            <w:pPr>
              <w:rPr>
                <w:ins w:id="30535" w:author="Fegie" w:date="2021-05-02T00:09:00Z"/>
                <w:del w:id="30536" w:author="家榮 張" w:date="2021-05-20T14:40:00Z"/>
                <w:rFonts w:ascii="標楷體" w:eastAsia="標楷體" w:hAnsi="標楷體"/>
              </w:rPr>
            </w:pPr>
            <w:ins w:id="30537" w:author="Fegie" w:date="2021-05-02T02:13:00Z">
              <w:del w:id="30538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539" w:author="Fegie" w:date="2021-05-02T02:17:00Z">
              <w:del w:id="30540" w:author="家榮 張" w:date="2021-05-20T14:40:00Z">
                <w:r w:rsidDel="00AE63E2">
                  <w:rPr>
                    <w:rFonts w:ascii="標楷體" w:eastAsia="標楷體" w:hAnsi="標楷體"/>
                  </w:rPr>
                  <w:delText>OtherAsset</w:delText>
                </w:r>
              </w:del>
            </w:ins>
          </w:p>
        </w:tc>
      </w:tr>
      <w:tr w:rsidR="001C4557" w:rsidDel="00AE63E2" w14:paraId="6A8019DE" w14:textId="2997BF1F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0541" w:author="Fegie" w:date="2021-05-02T01:4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0542" w:author="Fegie" w:date="2021-05-02T00:09:00Z"/>
          <w:del w:id="30543" w:author="家榮 張" w:date="2021-05-20T14:40:00Z"/>
          <w:trPrChange w:id="30544" w:author="Fegie" w:date="2021-05-02T01:47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545" w:author="Fegie" w:date="2021-05-02T01:47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27F50BC" w14:textId="45C07F9F" w:rsidR="001C4557" w:rsidDel="00AE63E2" w:rsidRDefault="001C4557" w:rsidP="001C4557">
            <w:pPr>
              <w:rPr>
                <w:ins w:id="30546" w:author="Fegie" w:date="2021-05-02T00:09:00Z"/>
                <w:del w:id="30547" w:author="家榮 張" w:date="2021-05-20T14:40:00Z"/>
                <w:rFonts w:ascii="標楷體" w:eastAsia="標楷體" w:hAnsi="標楷體"/>
              </w:rPr>
            </w:pPr>
            <w:ins w:id="30548" w:author="Fegie" w:date="2021-05-02T00:09:00Z">
              <w:del w:id="3054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12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550" w:author="Fegie" w:date="2021-05-02T01:47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491349" w14:textId="0DAC42DE" w:rsidR="001C4557" w:rsidDel="00AE63E2" w:rsidRDefault="001C4557" w:rsidP="001C4557">
            <w:pPr>
              <w:rPr>
                <w:ins w:id="30551" w:author="Fegie" w:date="2021-05-02T00:09:00Z"/>
                <w:del w:id="30552" w:author="家榮 張" w:date="2021-05-20T14:40:00Z"/>
                <w:rFonts w:ascii="標楷體" w:eastAsia="標楷體" w:hAnsi="標楷體"/>
              </w:rPr>
            </w:pPr>
            <w:ins w:id="30553" w:author="Fegie" w:date="2021-05-02T01:46:00Z">
              <w:del w:id="3055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負債總額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555" w:author="Fegie" w:date="2021-05-02T01:47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75D34E" w14:textId="248E01F0" w:rsidR="001C4557" w:rsidDel="00AE63E2" w:rsidRDefault="001C4557" w:rsidP="001C4557">
            <w:pPr>
              <w:rPr>
                <w:ins w:id="30556" w:author="Fegie" w:date="2021-05-02T00:09:00Z"/>
                <w:del w:id="30557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558" w:author="Fegie" w:date="2021-05-02T01:47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380D82" w14:textId="76ED0C02" w:rsidR="001C4557" w:rsidDel="00AE63E2" w:rsidRDefault="001C4557" w:rsidP="001C4557">
            <w:pPr>
              <w:rPr>
                <w:ins w:id="30559" w:author="Fegie" w:date="2021-05-02T00:09:00Z"/>
                <w:del w:id="30560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561" w:author="Fegie" w:date="2021-05-02T01:47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E77E40" w14:textId="7EF28EED" w:rsidR="001C4557" w:rsidDel="00AE63E2" w:rsidRDefault="001C4557" w:rsidP="001C4557">
            <w:pPr>
              <w:rPr>
                <w:ins w:id="30562" w:author="Fegie" w:date="2021-05-02T00:09:00Z"/>
                <w:del w:id="3056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564" w:author="Fegie" w:date="2021-05-02T01:47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E338F7" w14:textId="3A621102" w:rsidR="001C4557" w:rsidDel="00AE63E2" w:rsidRDefault="001C4557" w:rsidP="001C4557">
            <w:pPr>
              <w:rPr>
                <w:ins w:id="30565" w:author="Fegie" w:date="2021-05-02T00:09:00Z"/>
                <w:del w:id="30566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567" w:author="Fegie" w:date="2021-05-02T01:47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0D1BCC" w14:textId="50A0A1C2" w:rsidR="001C4557" w:rsidDel="00AE63E2" w:rsidRDefault="001C4557" w:rsidP="001C4557">
            <w:pPr>
              <w:rPr>
                <w:ins w:id="30568" w:author="Fegie" w:date="2021-05-02T00:09:00Z"/>
                <w:del w:id="30569" w:author="家榮 張" w:date="2021-05-20T14:40:00Z"/>
                <w:rFonts w:ascii="標楷體" w:eastAsia="標楷體" w:hAnsi="標楷體"/>
              </w:rPr>
            </w:pPr>
            <w:ins w:id="30570" w:author="Fegie" w:date="2021-05-02T02:02:00Z">
              <w:del w:id="3057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R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572" w:author="Fegie" w:date="2021-05-02T01:47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C3F14DF" w14:textId="57ED4942" w:rsidR="001C4557" w:rsidRPr="0011402B" w:rsidDel="00AE63E2" w:rsidRDefault="001C4557">
            <w:pPr>
              <w:snapToGrid w:val="0"/>
              <w:rPr>
                <w:ins w:id="30573" w:author="Fegie" w:date="2021-05-02T02:06:00Z"/>
                <w:del w:id="30574" w:author="家榮 張" w:date="2021-05-20T14:40:00Z"/>
                <w:rFonts w:ascii="標楷體" w:eastAsia="標楷體" w:hAnsi="標楷體"/>
                <w:color w:val="000000" w:themeColor="text1"/>
                <w:rPrChange w:id="30575" w:author="Fegie" w:date="2021-05-02T02:06:00Z">
                  <w:rPr>
                    <w:ins w:id="30576" w:author="Fegie" w:date="2021-05-02T02:06:00Z"/>
                    <w:del w:id="30577" w:author="家榮 張" w:date="2021-05-20T14:40:00Z"/>
                  </w:rPr>
                </w:rPrChange>
              </w:rPr>
              <w:pPrChange w:id="30578" w:author="Fegie" w:date="2021-05-02T02:06:00Z">
                <w:pPr>
                  <w:snapToGrid w:val="0"/>
                  <w:ind w:left="238" w:hangingChars="99" w:hanging="238"/>
                </w:pPr>
              </w:pPrChange>
            </w:pPr>
            <w:ins w:id="30579" w:author="Fegie" w:date="2021-05-02T02:06:00Z">
              <w:del w:id="30580" w:author="家榮 張" w:date="2021-05-20T14:40:00Z">
                <w:r w:rsidDel="00AE63E2">
                  <w:rPr>
                    <w:rFonts w:ascii="標楷體" w:eastAsia="標楷體" w:hAnsi="標楷體" w:hint="eastAsia"/>
                    <w:color w:val="000000" w:themeColor="text1"/>
                  </w:rPr>
                  <w:delText>1.</w:delText>
                </w:r>
                <w:r w:rsidRPr="0011402B" w:rsidDel="00AE63E2">
                  <w:rPr>
                    <w:rFonts w:ascii="標楷體" w:eastAsia="標楷體" w:hAnsi="標楷體" w:hint="eastAsia"/>
                    <w:color w:val="000000" w:themeColor="text1"/>
                    <w:rPrChange w:id="30581" w:author="Fegie" w:date="2021-05-02T02:06:00Z">
                      <w:rPr>
                        <w:rFonts w:hint="eastAsia"/>
                      </w:rPr>
                    </w:rPrChange>
                  </w:rPr>
                  <w:delText>自動顯示負債總和不必輸入</w:delText>
                </w:r>
              </w:del>
            </w:ins>
          </w:p>
          <w:p w14:paraId="04707D35" w14:textId="61C3A4D7" w:rsidR="001C4557" w:rsidRPr="0011402B" w:rsidDel="00AE63E2" w:rsidRDefault="001C4557">
            <w:pPr>
              <w:snapToGrid w:val="0"/>
              <w:rPr>
                <w:ins w:id="30582" w:author="Fegie" w:date="2021-05-02T00:09:00Z"/>
                <w:del w:id="30583" w:author="家榮 張" w:date="2021-05-20T14:40:00Z"/>
                <w:rFonts w:ascii="標楷體" w:eastAsia="標楷體" w:hAnsi="標楷體"/>
                <w:rPrChange w:id="30584" w:author="Fegie" w:date="2021-05-02T02:06:00Z">
                  <w:rPr>
                    <w:ins w:id="30585" w:author="Fegie" w:date="2021-05-02T00:09:00Z"/>
                    <w:del w:id="30586" w:author="家榮 張" w:date="2021-05-20T14:40:00Z"/>
                  </w:rPr>
                </w:rPrChange>
              </w:rPr>
              <w:pPrChange w:id="30587" w:author="Fegie" w:date="2021-05-02T02:06:00Z">
                <w:pPr/>
              </w:pPrChange>
            </w:pPr>
            <w:ins w:id="30588" w:author="Fegie" w:date="2021-05-02T02:06:00Z">
              <w:del w:id="3058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</w:delText>
                </w:r>
              </w:del>
            </w:ins>
            <w:ins w:id="30590" w:author="Fegie" w:date="2021-05-02T02:07:00Z">
              <w:del w:id="30591" w:author="家榮 張" w:date="2021-05-20T14:40:00Z">
                <w:r w:rsidDel="00AE63E2">
                  <w:rPr>
                    <w:rFonts w:ascii="標楷體" w:eastAsia="標楷體" w:hAnsi="標楷體"/>
                  </w:rPr>
                  <w:delText>CustFin.LiabTotal</w:delText>
                </w:r>
              </w:del>
            </w:ins>
          </w:p>
        </w:tc>
      </w:tr>
      <w:tr w:rsidR="001C4557" w:rsidDel="00AE63E2" w14:paraId="6A6AEB33" w14:textId="57D4EC76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0592" w:author="Fegie" w:date="2021-05-02T01:4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0593" w:author="Fegie" w:date="2021-05-02T00:09:00Z"/>
          <w:del w:id="30594" w:author="家榮 張" w:date="2021-05-20T14:40:00Z"/>
          <w:trPrChange w:id="30595" w:author="Fegie" w:date="2021-05-02T01:47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596" w:author="Fegie" w:date="2021-05-02T01:47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6D3BA7" w14:textId="39627D25" w:rsidR="001C4557" w:rsidDel="00AE63E2" w:rsidRDefault="001C4557" w:rsidP="001C4557">
            <w:pPr>
              <w:rPr>
                <w:ins w:id="30597" w:author="Fegie" w:date="2021-05-02T00:09:00Z"/>
                <w:del w:id="30598" w:author="家榮 張" w:date="2021-05-20T14:40:00Z"/>
                <w:rFonts w:ascii="標楷體" w:eastAsia="標楷體" w:hAnsi="標楷體"/>
              </w:rPr>
            </w:pPr>
            <w:ins w:id="30599" w:author="Fegie" w:date="2021-05-02T00:09:00Z">
              <w:del w:id="30600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13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601" w:author="Fegie" w:date="2021-05-02T01:47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9665FD" w14:textId="3341D340" w:rsidR="001C4557" w:rsidDel="00AE63E2" w:rsidRDefault="001C4557" w:rsidP="001C4557">
            <w:pPr>
              <w:rPr>
                <w:ins w:id="30602" w:author="Fegie" w:date="2021-05-02T00:09:00Z"/>
                <w:del w:id="30603" w:author="家榮 張" w:date="2021-05-20T14:40:00Z"/>
                <w:rFonts w:ascii="標楷體" w:eastAsia="標楷體" w:hAnsi="標楷體"/>
              </w:rPr>
            </w:pPr>
            <w:ins w:id="30604" w:author="Fegie" w:date="2021-05-02T01:47:00Z">
              <w:del w:id="3060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銀行借款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606" w:author="Fegie" w:date="2021-05-02T01:47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D3591A" w14:textId="0C6D10C8" w:rsidR="001C4557" w:rsidDel="00AE63E2" w:rsidRDefault="001C4557" w:rsidP="001C4557">
            <w:pPr>
              <w:rPr>
                <w:ins w:id="30607" w:author="Fegie" w:date="2021-05-02T00:09:00Z"/>
                <w:del w:id="30608" w:author="家榮 張" w:date="2021-05-20T14:40:00Z"/>
                <w:rFonts w:ascii="標楷體" w:eastAsia="標楷體" w:hAnsi="標楷體"/>
              </w:rPr>
            </w:pPr>
            <w:ins w:id="30609" w:author="Fegie" w:date="2021-05-02T02:03:00Z">
              <w:del w:id="30610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611" w:author="Fegie" w:date="2021-05-02T01:47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0E0B24" w14:textId="4F296E7F" w:rsidR="001C4557" w:rsidDel="00AE63E2" w:rsidRDefault="001C4557" w:rsidP="001C4557">
            <w:pPr>
              <w:rPr>
                <w:ins w:id="30612" w:author="Fegie" w:date="2021-05-02T00:09:00Z"/>
                <w:del w:id="3061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614" w:author="Fegie" w:date="2021-05-02T01:47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CE55F9" w14:textId="0380CD91" w:rsidR="001C4557" w:rsidDel="00AE63E2" w:rsidRDefault="001C4557" w:rsidP="001C4557">
            <w:pPr>
              <w:rPr>
                <w:ins w:id="30615" w:author="Fegie" w:date="2021-05-02T00:09:00Z"/>
                <w:del w:id="30616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617" w:author="Fegie" w:date="2021-05-02T01:47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C4E888" w14:textId="7F5AD577" w:rsidR="001C4557" w:rsidDel="00AE63E2" w:rsidRDefault="001C4557" w:rsidP="001C4557">
            <w:pPr>
              <w:rPr>
                <w:ins w:id="30618" w:author="Fegie" w:date="2021-05-02T00:09:00Z"/>
                <w:del w:id="30619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0620" w:author="Fegie" w:date="2021-05-02T01:47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197049" w14:textId="010B3774" w:rsidR="001C4557" w:rsidDel="00AE63E2" w:rsidRDefault="001C4557" w:rsidP="001C4557">
            <w:pPr>
              <w:rPr>
                <w:ins w:id="30621" w:author="Fegie" w:date="2021-05-02T00:09:00Z"/>
                <w:del w:id="30622" w:author="家榮 張" w:date="2021-05-20T14:40:00Z"/>
                <w:rFonts w:ascii="標楷體" w:eastAsia="標楷體" w:hAnsi="標楷體"/>
              </w:rPr>
            </w:pPr>
            <w:ins w:id="30623" w:author="Fegie" w:date="2021-05-02T02:09:00Z">
              <w:del w:id="30624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0625" w:author="Fegie" w:date="2021-05-02T01:47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071C47C" w14:textId="52199619" w:rsidR="001C4557" w:rsidDel="00AE63E2" w:rsidRDefault="001C4557" w:rsidP="001C4557">
            <w:pPr>
              <w:rPr>
                <w:ins w:id="30626" w:author="Fegie" w:date="2021-05-02T02:14:00Z"/>
                <w:del w:id="30627" w:author="家榮 張" w:date="2021-05-20T14:40:00Z"/>
                <w:rFonts w:ascii="標楷體" w:eastAsia="標楷體" w:hAnsi="標楷體"/>
              </w:rPr>
            </w:pPr>
            <w:ins w:id="30628" w:author="Fegie" w:date="2021-05-02T02:14:00Z">
              <w:del w:id="3062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078BB2A0" w14:textId="09973B09" w:rsidR="001C4557" w:rsidRPr="00F37A9C" w:rsidDel="00AE63E2" w:rsidRDefault="001C4557" w:rsidP="001C4557">
            <w:pPr>
              <w:ind w:left="226" w:hangingChars="94" w:hanging="226"/>
              <w:rPr>
                <w:ins w:id="30630" w:author="Fegie" w:date="2021-05-02T02:14:00Z"/>
                <w:del w:id="30631" w:author="家榮 張" w:date="2021-05-20T14:40:00Z"/>
                <w:rFonts w:ascii="標楷體" w:eastAsia="標楷體" w:hAnsi="標楷體"/>
              </w:rPr>
            </w:pPr>
            <w:ins w:id="30632" w:author="Fegie" w:date="2021-05-02T02:14:00Z">
              <w:del w:id="3063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155054FB" w14:textId="3728F675" w:rsidR="001C4557" w:rsidDel="00AE63E2" w:rsidRDefault="001C4557" w:rsidP="001C4557">
            <w:pPr>
              <w:ind w:left="226" w:hangingChars="94" w:hanging="226"/>
              <w:rPr>
                <w:ins w:id="30634" w:author="Fegie" w:date="2021-05-02T02:14:00Z"/>
                <w:del w:id="30635" w:author="家榮 張" w:date="2021-05-20T14:40:00Z"/>
                <w:rFonts w:ascii="標楷體" w:eastAsia="標楷體" w:hAnsi="標楷體"/>
              </w:rPr>
            </w:pPr>
            <w:ins w:id="30636" w:author="Fegie" w:date="2021-05-02T02:14:00Z">
              <w:del w:id="3063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24A85FAB" w14:textId="6611E6ED" w:rsidR="001C4557" w:rsidDel="00AE63E2" w:rsidRDefault="001C4557" w:rsidP="001C4557">
            <w:pPr>
              <w:rPr>
                <w:ins w:id="30638" w:author="Fegie" w:date="2021-05-02T00:09:00Z"/>
                <w:del w:id="30639" w:author="家榮 張" w:date="2021-05-20T14:40:00Z"/>
                <w:rFonts w:ascii="標楷體" w:eastAsia="標楷體" w:hAnsi="標楷體"/>
              </w:rPr>
            </w:pPr>
            <w:ins w:id="30640" w:author="Fegie" w:date="2021-05-02T02:14:00Z">
              <w:del w:id="3064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642" w:author="Fegie" w:date="2021-05-02T02:17:00Z">
              <w:del w:id="30643" w:author="家榮 張" w:date="2021-05-20T14:40:00Z">
                <w:r w:rsidDel="00AE63E2">
                  <w:rPr>
                    <w:rFonts w:ascii="標楷體" w:eastAsia="標楷體" w:hAnsi="標楷體"/>
                  </w:rPr>
                  <w:delText>BankLoan</w:delText>
                </w:r>
              </w:del>
            </w:ins>
          </w:p>
        </w:tc>
      </w:tr>
      <w:tr w:rsidR="001C4557" w:rsidDel="00AE63E2" w14:paraId="7056BB44" w14:textId="5ABF9E72" w:rsidTr="000C4C7B">
        <w:trPr>
          <w:trHeight w:val="291"/>
          <w:jc w:val="center"/>
          <w:ins w:id="30644" w:author="Fegie" w:date="2021-05-02T01:47:00Z"/>
          <w:del w:id="30645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7860" w14:textId="3A2EE18C" w:rsidR="001C4557" w:rsidDel="00AE63E2" w:rsidRDefault="001C4557" w:rsidP="001C4557">
            <w:pPr>
              <w:rPr>
                <w:ins w:id="30646" w:author="Fegie" w:date="2021-05-02T01:47:00Z"/>
                <w:del w:id="30647" w:author="家榮 張" w:date="2021-05-20T14:40:00Z"/>
                <w:rFonts w:ascii="標楷體" w:eastAsia="標楷體" w:hAnsi="標楷體"/>
              </w:rPr>
            </w:pPr>
            <w:ins w:id="30648" w:author="Fegie" w:date="2021-05-02T01:47:00Z">
              <w:del w:id="3064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14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E56C" w14:textId="247C6138" w:rsidR="001C4557" w:rsidDel="00AE63E2" w:rsidRDefault="001C4557" w:rsidP="001C4557">
            <w:pPr>
              <w:rPr>
                <w:ins w:id="30650" w:author="Fegie" w:date="2021-05-02T01:47:00Z"/>
                <w:del w:id="30651" w:author="家榮 張" w:date="2021-05-20T14:40:00Z"/>
                <w:rFonts w:ascii="標楷體" w:eastAsia="標楷體" w:hAnsi="標楷體"/>
              </w:rPr>
            </w:pPr>
            <w:ins w:id="30652" w:author="Fegie" w:date="2021-05-02T01:47:00Z">
              <w:del w:id="3065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其他流動負債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4551" w14:textId="709253C3" w:rsidR="001C4557" w:rsidDel="00AE63E2" w:rsidRDefault="001C4557" w:rsidP="001C4557">
            <w:pPr>
              <w:rPr>
                <w:ins w:id="30654" w:author="Fegie" w:date="2021-05-02T01:47:00Z"/>
                <w:del w:id="30655" w:author="家榮 張" w:date="2021-05-20T14:40:00Z"/>
                <w:rFonts w:ascii="標楷體" w:eastAsia="標楷體" w:hAnsi="標楷體"/>
              </w:rPr>
            </w:pPr>
            <w:ins w:id="30656" w:author="Fegie" w:date="2021-05-02T02:03:00Z">
              <w:del w:id="30657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2E92D" w14:textId="38A4528E" w:rsidR="001C4557" w:rsidDel="00AE63E2" w:rsidRDefault="001C4557" w:rsidP="001C4557">
            <w:pPr>
              <w:rPr>
                <w:ins w:id="30658" w:author="Fegie" w:date="2021-05-02T01:47:00Z"/>
                <w:del w:id="30659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83864" w14:textId="12FFEF06" w:rsidR="001C4557" w:rsidDel="00AE63E2" w:rsidRDefault="001C4557" w:rsidP="001C4557">
            <w:pPr>
              <w:rPr>
                <w:ins w:id="30660" w:author="Fegie" w:date="2021-05-02T01:47:00Z"/>
                <w:del w:id="3066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83464" w14:textId="7F81800F" w:rsidR="001C4557" w:rsidDel="00AE63E2" w:rsidRDefault="001C4557" w:rsidP="001C4557">
            <w:pPr>
              <w:rPr>
                <w:ins w:id="30662" w:author="Fegie" w:date="2021-05-02T01:47:00Z"/>
                <w:del w:id="3066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E8E8F" w14:textId="6A400689" w:rsidR="001C4557" w:rsidDel="00AE63E2" w:rsidRDefault="001C4557" w:rsidP="001C4557">
            <w:pPr>
              <w:rPr>
                <w:ins w:id="30664" w:author="Fegie" w:date="2021-05-02T01:47:00Z"/>
                <w:del w:id="30665" w:author="家榮 張" w:date="2021-05-20T14:40:00Z"/>
                <w:rFonts w:ascii="標楷體" w:eastAsia="標楷體" w:hAnsi="標楷體"/>
              </w:rPr>
            </w:pPr>
            <w:ins w:id="30666" w:author="Fegie" w:date="2021-05-02T02:09:00Z">
              <w:del w:id="3066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D7A0F" w14:textId="38EAED82" w:rsidR="001C4557" w:rsidDel="00AE63E2" w:rsidRDefault="001C4557" w:rsidP="001C4557">
            <w:pPr>
              <w:rPr>
                <w:ins w:id="30668" w:author="Fegie" w:date="2021-05-02T02:14:00Z"/>
                <w:del w:id="30669" w:author="家榮 張" w:date="2021-05-20T14:40:00Z"/>
                <w:rFonts w:ascii="標楷體" w:eastAsia="標楷體" w:hAnsi="標楷體"/>
              </w:rPr>
            </w:pPr>
            <w:ins w:id="30670" w:author="Fegie" w:date="2021-05-02T02:14:00Z">
              <w:del w:id="3067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1EA08451" w14:textId="119717E0" w:rsidR="001C4557" w:rsidRPr="00F37A9C" w:rsidDel="00AE63E2" w:rsidRDefault="001C4557" w:rsidP="001C4557">
            <w:pPr>
              <w:ind w:left="226" w:hangingChars="94" w:hanging="226"/>
              <w:rPr>
                <w:ins w:id="30672" w:author="Fegie" w:date="2021-05-02T02:14:00Z"/>
                <w:del w:id="30673" w:author="家榮 張" w:date="2021-05-20T14:40:00Z"/>
                <w:rFonts w:ascii="標楷體" w:eastAsia="標楷體" w:hAnsi="標楷體"/>
              </w:rPr>
            </w:pPr>
            <w:ins w:id="30674" w:author="Fegie" w:date="2021-05-02T02:14:00Z">
              <w:del w:id="3067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0F00DC70" w14:textId="064B515C" w:rsidR="001C4557" w:rsidDel="00AE63E2" w:rsidRDefault="001C4557" w:rsidP="001C4557">
            <w:pPr>
              <w:ind w:left="226" w:hangingChars="94" w:hanging="226"/>
              <w:rPr>
                <w:ins w:id="30676" w:author="Fegie" w:date="2021-05-02T02:14:00Z"/>
                <w:del w:id="30677" w:author="家榮 張" w:date="2021-05-20T14:40:00Z"/>
                <w:rFonts w:ascii="標楷體" w:eastAsia="標楷體" w:hAnsi="標楷體"/>
              </w:rPr>
            </w:pPr>
            <w:ins w:id="30678" w:author="Fegie" w:date="2021-05-02T02:14:00Z">
              <w:del w:id="3067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21FFE090" w14:textId="5EFE3EE4" w:rsidR="001C4557" w:rsidDel="00AE63E2" w:rsidRDefault="001C4557" w:rsidP="001C4557">
            <w:pPr>
              <w:snapToGrid w:val="0"/>
              <w:ind w:left="238" w:hangingChars="99" w:hanging="238"/>
              <w:rPr>
                <w:ins w:id="30680" w:author="Fegie" w:date="2021-05-02T01:47:00Z"/>
                <w:del w:id="30681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0682" w:author="Fegie" w:date="2021-05-02T02:14:00Z">
              <w:del w:id="3068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684" w:author="Fegie" w:date="2021-05-02T02:18:00Z">
              <w:del w:id="30685" w:author="家榮 張" w:date="2021-05-20T14:40:00Z">
                <w:r w:rsidDel="00AE63E2">
                  <w:rPr>
                    <w:rFonts w:ascii="標楷體" w:eastAsia="標楷體" w:hAnsi="標楷體"/>
                  </w:rPr>
                  <w:delText>OtherCurrLiab</w:delText>
                </w:r>
              </w:del>
            </w:ins>
          </w:p>
        </w:tc>
      </w:tr>
      <w:tr w:rsidR="001C4557" w:rsidDel="00AE63E2" w14:paraId="74BA7091" w14:textId="16A3E1BD" w:rsidTr="000C4C7B">
        <w:trPr>
          <w:trHeight w:val="291"/>
          <w:jc w:val="center"/>
          <w:ins w:id="30686" w:author="Fegie" w:date="2021-05-02T01:47:00Z"/>
          <w:del w:id="30687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BC39" w14:textId="04CADF46" w:rsidR="001C4557" w:rsidDel="00AE63E2" w:rsidRDefault="001C4557" w:rsidP="001C4557">
            <w:pPr>
              <w:rPr>
                <w:ins w:id="30688" w:author="Fegie" w:date="2021-05-02T01:47:00Z"/>
                <w:del w:id="30689" w:author="家榮 張" w:date="2021-05-20T14:40:00Z"/>
                <w:rFonts w:ascii="標楷體" w:eastAsia="標楷體" w:hAnsi="標楷體"/>
              </w:rPr>
            </w:pPr>
            <w:ins w:id="30690" w:author="Fegie" w:date="2021-05-02T01:47:00Z">
              <w:del w:id="3069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15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8DC8" w14:textId="503D6AB8" w:rsidR="001C4557" w:rsidDel="00AE63E2" w:rsidRDefault="001C4557" w:rsidP="001C4557">
            <w:pPr>
              <w:rPr>
                <w:ins w:id="30692" w:author="Fegie" w:date="2021-05-02T01:47:00Z"/>
                <w:del w:id="30693" w:author="家榮 張" w:date="2021-05-20T14:40:00Z"/>
                <w:rFonts w:ascii="標楷體" w:eastAsia="標楷體" w:hAnsi="標楷體"/>
              </w:rPr>
            </w:pPr>
            <w:ins w:id="30694" w:author="Fegie" w:date="2021-05-02T01:47:00Z">
              <w:del w:id="3069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長期負債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5F88A" w14:textId="65728B97" w:rsidR="001C4557" w:rsidDel="00AE63E2" w:rsidRDefault="001C4557" w:rsidP="001C4557">
            <w:pPr>
              <w:rPr>
                <w:ins w:id="30696" w:author="Fegie" w:date="2021-05-02T01:47:00Z"/>
                <w:del w:id="30697" w:author="家榮 張" w:date="2021-05-20T14:40:00Z"/>
                <w:rFonts w:ascii="標楷體" w:eastAsia="標楷體" w:hAnsi="標楷體"/>
              </w:rPr>
            </w:pPr>
            <w:ins w:id="30698" w:author="Fegie" w:date="2021-05-02T02:03:00Z">
              <w:del w:id="30699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C9986" w14:textId="76621005" w:rsidR="001C4557" w:rsidDel="00AE63E2" w:rsidRDefault="001C4557" w:rsidP="001C4557">
            <w:pPr>
              <w:rPr>
                <w:ins w:id="30700" w:author="Fegie" w:date="2021-05-02T01:47:00Z"/>
                <w:del w:id="3070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AB040" w14:textId="2B0D8CCC" w:rsidR="001C4557" w:rsidDel="00AE63E2" w:rsidRDefault="001C4557" w:rsidP="001C4557">
            <w:pPr>
              <w:rPr>
                <w:ins w:id="30702" w:author="Fegie" w:date="2021-05-02T01:47:00Z"/>
                <w:del w:id="3070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869C8" w14:textId="41DF470D" w:rsidR="001C4557" w:rsidDel="00AE63E2" w:rsidRDefault="001C4557" w:rsidP="001C4557">
            <w:pPr>
              <w:rPr>
                <w:ins w:id="30704" w:author="Fegie" w:date="2021-05-02T01:47:00Z"/>
                <w:del w:id="30705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EF207" w14:textId="28427AFB" w:rsidR="001C4557" w:rsidDel="00AE63E2" w:rsidRDefault="001C4557" w:rsidP="001C4557">
            <w:pPr>
              <w:rPr>
                <w:ins w:id="30706" w:author="Fegie" w:date="2021-05-02T01:47:00Z"/>
                <w:del w:id="30707" w:author="家榮 張" w:date="2021-05-20T14:40:00Z"/>
                <w:rFonts w:ascii="標楷體" w:eastAsia="標楷體" w:hAnsi="標楷體"/>
              </w:rPr>
            </w:pPr>
            <w:ins w:id="30708" w:author="Fegie" w:date="2021-05-02T02:09:00Z">
              <w:del w:id="3070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DBE3" w14:textId="0746E219" w:rsidR="001C4557" w:rsidDel="00AE63E2" w:rsidRDefault="001C4557" w:rsidP="001C4557">
            <w:pPr>
              <w:rPr>
                <w:ins w:id="30710" w:author="Fegie" w:date="2021-05-02T02:14:00Z"/>
                <w:del w:id="30711" w:author="家榮 張" w:date="2021-05-20T14:40:00Z"/>
                <w:rFonts w:ascii="標楷體" w:eastAsia="標楷體" w:hAnsi="標楷體"/>
              </w:rPr>
            </w:pPr>
            <w:ins w:id="30712" w:author="Fegie" w:date="2021-05-02T02:14:00Z">
              <w:del w:id="3071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0F6D8E33" w14:textId="0C4C46AE" w:rsidR="001C4557" w:rsidRPr="00F37A9C" w:rsidDel="00AE63E2" w:rsidRDefault="001C4557" w:rsidP="001C4557">
            <w:pPr>
              <w:ind w:left="226" w:hangingChars="94" w:hanging="226"/>
              <w:rPr>
                <w:ins w:id="30714" w:author="Fegie" w:date="2021-05-02T02:14:00Z"/>
                <w:del w:id="30715" w:author="家榮 張" w:date="2021-05-20T14:40:00Z"/>
                <w:rFonts w:ascii="標楷體" w:eastAsia="標楷體" w:hAnsi="標楷體"/>
              </w:rPr>
            </w:pPr>
            <w:ins w:id="30716" w:author="Fegie" w:date="2021-05-02T02:14:00Z">
              <w:del w:id="3071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78F50261" w14:textId="212B42AB" w:rsidR="001C4557" w:rsidDel="00AE63E2" w:rsidRDefault="001C4557" w:rsidP="001C4557">
            <w:pPr>
              <w:ind w:left="226" w:hangingChars="94" w:hanging="226"/>
              <w:rPr>
                <w:ins w:id="30718" w:author="Fegie" w:date="2021-05-02T02:14:00Z"/>
                <w:del w:id="30719" w:author="家榮 張" w:date="2021-05-20T14:40:00Z"/>
                <w:rFonts w:ascii="標楷體" w:eastAsia="標楷體" w:hAnsi="標楷體"/>
              </w:rPr>
            </w:pPr>
            <w:ins w:id="30720" w:author="Fegie" w:date="2021-05-02T02:14:00Z">
              <w:del w:id="3072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2927BE40" w14:textId="4B9B0F39" w:rsidR="001C4557" w:rsidDel="00AE63E2" w:rsidRDefault="001C4557" w:rsidP="001C4557">
            <w:pPr>
              <w:snapToGrid w:val="0"/>
              <w:ind w:left="238" w:hangingChars="99" w:hanging="238"/>
              <w:rPr>
                <w:ins w:id="30722" w:author="Fegie" w:date="2021-05-02T01:47:00Z"/>
                <w:del w:id="30723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0724" w:author="Fegie" w:date="2021-05-02T02:14:00Z">
              <w:del w:id="3072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726" w:author="Fegie" w:date="2021-05-02T02:18:00Z">
              <w:del w:id="30727" w:author="家榮 張" w:date="2021-05-20T14:40:00Z">
                <w:r w:rsidDel="00AE63E2">
                  <w:rPr>
                    <w:rFonts w:ascii="標楷體" w:eastAsia="標楷體" w:hAnsi="標楷體"/>
                  </w:rPr>
                  <w:delText>LongLiab</w:delText>
                </w:r>
              </w:del>
            </w:ins>
          </w:p>
        </w:tc>
      </w:tr>
      <w:tr w:rsidR="001C4557" w:rsidDel="00AE63E2" w14:paraId="66373D3A" w14:textId="73279ACF" w:rsidTr="000C4C7B">
        <w:trPr>
          <w:trHeight w:val="291"/>
          <w:jc w:val="center"/>
          <w:ins w:id="30728" w:author="Fegie" w:date="2021-05-02T01:47:00Z"/>
          <w:del w:id="30729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FCF1E" w14:textId="357766ED" w:rsidR="001C4557" w:rsidDel="00AE63E2" w:rsidRDefault="001C4557" w:rsidP="001C4557">
            <w:pPr>
              <w:rPr>
                <w:ins w:id="30730" w:author="Fegie" w:date="2021-05-02T01:47:00Z"/>
                <w:del w:id="30731" w:author="家榮 張" w:date="2021-05-20T14:40:00Z"/>
                <w:rFonts w:ascii="標楷體" w:eastAsia="標楷體" w:hAnsi="標楷體"/>
              </w:rPr>
            </w:pPr>
            <w:ins w:id="30732" w:author="Fegie" w:date="2021-05-02T01:47:00Z">
              <w:del w:id="3073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16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9A6DD" w14:textId="64C3062D" w:rsidR="001C4557" w:rsidDel="00AE63E2" w:rsidRDefault="001C4557" w:rsidP="001C4557">
            <w:pPr>
              <w:rPr>
                <w:ins w:id="30734" w:author="Fegie" w:date="2021-05-02T01:47:00Z"/>
                <w:del w:id="30735" w:author="家榮 張" w:date="2021-05-20T14:40:00Z"/>
                <w:rFonts w:ascii="標楷體" w:eastAsia="標楷體" w:hAnsi="標楷體"/>
              </w:rPr>
            </w:pPr>
            <w:ins w:id="30736" w:author="Fegie" w:date="2021-05-02T01:47:00Z">
              <w:del w:id="3073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其他負債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33497" w14:textId="6FB6E9EC" w:rsidR="001C4557" w:rsidDel="00AE63E2" w:rsidRDefault="001C4557" w:rsidP="001C4557">
            <w:pPr>
              <w:rPr>
                <w:ins w:id="30738" w:author="Fegie" w:date="2021-05-02T01:47:00Z"/>
                <w:del w:id="30739" w:author="家榮 張" w:date="2021-05-20T14:40:00Z"/>
                <w:rFonts w:ascii="標楷體" w:eastAsia="標楷體" w:hAnsi="標楷體"/>
              </w:rPr>
            </w:pPr>
            <w:ins w:id="30740" w:author="Fegie" w:date="2021-05-02T02:03:00Z">
              <w:del w:id="30741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5698F" w14:textId="5738ED6E" w:rsidR="001C4557" w:rsidDel="00AE63E2" w:rsidRDefault="001C4557" w:rsidP="001C4557">
            <w:pPr>
              <w:rPr>
                <w:ins w:id="30742" w:author="Fegie" w:date="2021-05-02T01:47:00Z"/>
                <w:del w:id="3074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F7196" w14:textId="3DF987FA" w:rsidR="001C4557" w:rsidDel="00AE63E2" w:rsidRDefault="001C4557" w:rsidP="001C4557">
            <w:pPr>
              <w:rPr>
                <w:ins w:id="30744" w:author="Fegie" w:date="2021-05-02T01:47:00Z"/>
                <w:del w:id="30745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4AC7" w14:textId="28E254B1" w:rsidR="001C4557" w:rsidDel="00AE63E2" w:rsidRDefault="001C4557" w:rsidP="001C4557">
            <w:pPr>
              <w:rPr>
                <w:ins w:id="30746" w:author="Fegie" w:date="2021-05-02T01:47:00Z"/>
                <w:del w:id="30747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2927B" w14:textId="2DBCD1BC" w:rsidR="001C4557" w:rsidDel="00AE63E2" w:rsidRDefault="001C4557" w:rsidP="001C4557">
            <w:pPr>
              <w:rPr>
                <w:ins w:id="30748" w:author="Fegie" w:date="2021-05-02T01:47:00Z"/>
                <w:del w:id="30749" w:author="家榮 張" w:date="2021-05-20T14:40:00Z"/>
                <w:rFonts w:ascii="標楷體" w:eastAsia="標楷體" w:hAnsi="標楷體"/>
              </w:rPr>
            </w:pPr>
            <w:ins w:id="30750" w:author="Fegie" w:date="2021-05-02T02:09:00Z">
              <w:del w:id="3075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F4196" w14:textId="5AF29E29" w:rsidR="001C4557" w:rsidDel="00AE63E2" w:rsidRDefault="001C4557" w:rsidP="001C4557">
            <w:pPr>
              <w:rPr>
                <w:ins w:id="30752" w:author="Fegie" w:date="2021-05-02T02:14:00Z"/>
                <w:del w:id="30753" w:author="家榮 張" w:date="2021-05-20T14:40:00Z"/>
                <w:rFonts w:ascii="標楷體" w:eastAsia="標楷體" w:hAnsi="標楷體"/>
              </w:rPr>
            </w:pPr>
            <w:ins w:id="30754" w:author="Fegie" w:date="2021-05-02T02:14:00Z">
              <w:del w:id="3075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37F3E053" w14:textId="1CBE8684" w:rsidR="001C4557" w:rsidRPr="00F37A9C" w:rsidDel="00AE63E2" w:rsidRDefault="001C4557" w:rsidP="001C4557">
            <w:pPr>
              <w:ind w:left="226" w:hangingChars="94" w:hanging="226"/>
              <w:rPr>
                <w:ins w:id="30756" w:author="Fegie" w:date="2021-05-02T02:14:00Z"/>
                <w:del w:id="30757" w:author="家榮 張" w:date="2021-05-20T14:40:00Z"/>
                <w:rFonts w:ascii="標楷體" w:eastAsia="標楷體" w:hAnsi="標楷體"/>
              </w:rPr>
            </w:pPr>
            <w:ins w:id="30758" w:author="Fegie" w:date="2021-05-02T02:14:00Z">
              <w:del w:id="3075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21F198E9" w14:textId="64494345" w:rsidR="001C4557" w:rsidDel="00AE63E2" w:rsidRDefault="001C4557" w:rsidP="001C4557">
            <w:pPr>
              <w:ind w:left="226" w:hangingChars="94" w:hanging="226"/>
              <w:rPr>
                <w:ins w:id="30760" w:author="Fegie" w:date="2021-05-02T02:14:00Z"/>
                <w:del w:id="30761" w:author="家榮 張" w:date="2021-05-20T14:40:00Z"/>
                <w:rFonts w:ascii="標楷體" w:eastAsia="標楷體" w:hAnsi="標楷體"/>
              </w:rPr>
            </w:pPr>
            <w:ins w:id="30762" w:author="Fegie" w:date="2021-05-02T02:14:00Z">
              <w:del w:id="3076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7E5A3885" w14:textId="63634A55" w:rsidR="001C4557" w:rsidDel="00AE63E2" w:rsidRDefault="001C4557" w:rsidP="001C4557">
            <w:pPr>
              <w:snapToGrid w:val="0"/>
              <w:ind w:left="238" w:hangingChars="99" w:hanging="238"/>
              <w:rPr>
                <w:ins w:id="30764" w:author="Fegie" w:date="2021-05-02T01:47:00Z"/>
                <w:del w:id="30765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0766" w:author="Fegie" w:date="2021-05-02T02:14:00Z">
              <w:del w:id="3076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768" w:author="Fegie" w:date="2021-05-02T02:18:00Z">
              <w:del w:id="30769" w:author="家榮 張" w:date="2021-05-20T14:40:00Z">
                <w:r w:rsidDel="00AE63E2">
                  <w:rPr>
                    <w:rFonts w:ascii="標楷體" w:eastAsia="標楷體" w:hAnsi="標楷體"/>
                  </w:rPr>
                  <w:delText>OtherLiab</w:delText>
                </w:r>
              </w:del>
            </w:ins>
          </w:p>
        </w:tc>
      </w:tr>
      <w:tr w:rsidR="001C4557" w:rsidDel="00AE63E2" w14:paraId="4D5C14B4" w14:textId="5D4F11A1" w:rsidTr="000C4C7B">
        <w:trPr>
          <w:trHeight w:val="291"/>
          <w:jc w:val="center"/>
          <w:ins w:id="30770" w:author="Fegie" w:date="2021-05-02T01:47:00Z"/>
          <w:del w:id="30771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3AED" w14:textId="0C6061AC" w:rsidR="001C4557" w:rsidDel="00AE63E2" w:rsidRDefault="001C4557" w:rsidP="001C4557">
            <w:pPr>
              <w:rPr>
                <w:ins w:id="30772" w:author="Fegie" w:date="2021-05-02T01:47:00Z"/>
                <w:del w:id="30773" w:author="家榮 張" w:date="2021-05-20T14:40:00Z"/>
                <w:rFonts w:ascii="標楷體" w:eastAsia="標楷體" w:hAnsi="標楷體"/>
              </w:rPr>
            </w:pPr>
            <w:ins w:id="30774" w:author="Fegie" w:date="2021-05-02T01:47:00Z">
              <w:del w:id="3077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17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261B4" w14:textId="6E4517B3" w:rsidR="001C4557" w:rsidDel="00AE63E2" w:rsidRDefault="001C4557" w:rsidP="001C4557">
            <w:pPr>
              <w:rPr>
                <w:ins w:id="30776" w:author="Fegie" w:date="2021-05-02T01:47:00Z"/>
                <w:del w:id="30777" w:author="家榮 張" w:date="2021-05-20T14:40:00Z"/>
                <w:rFonts w:ascii="標楷體" w:eastAsia="標楷體" w:hAnsi="標楷體"/>
              </w:rPr>
            </w:pPr>
            <w:ins w:id="30778" w:author="Fegie" w:date="2021-05-02T01:47:00Z">
              <w:del w:id="3077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淨值總額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F46E" w14:textId="1CDDB003" w:rsidR="001C4557" w:rsidDel="00AE63E2" w:rsidRDefault="001C4557" w:rsidP="001C4557">
            <w:pPr>
              <w:rPr>
                <w:ins w:id="30780" w:author="Fegie" w:date="2021-05-02T01:47:00Z"/>
                <w:del w:id="30781" w:author="家榮 張" w:date="2021-05-20T14:40:00Z"/>
                <w:rFonts w:ascii="標楷體" w:eastAsia="標楷體" w:hAnsi="標楷體"/>
              </w:rPr>
            </w:pPr>
            <w:ins w:id="30782" w:author="Fegie" w:date="2021-05-02T02:03:00Z">
              <w:del w:id="30783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0916" w14:textId="7FB6373B" w:rsidR="001C4557" w:rsidDel="00AE63E2" w:rsidRDefault="001C4557" w:rsidP="001C4557">
            <w:pPr>
              <w:rPr>
                <w:ins w:id="30784" w:author="Fegie" w:date="2021-05-02T01:47:00Z"/>
                <w:del w:id="30785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964C3" w14:textId="0C71D1F7" w:rsidR="001C4557" w:rsidDel="00AE63E2" w:rsidRDefault="001C4557" w:rsidP="001C4557">
            <w:pPr>
              <w:rPr>
                <w:ins w:id="30786" w:author="Fegie" w:date="2021-05-02T01:47:00Z"/>
                <w:del w:id="30787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B6987" w14:textId="0590AA34" w:rsidR="001C4557" w:rsidDel="00AE63E2" w:rsidRDefault="001C4557" w:rsidP="001C4557">
            <w:pPr>
              <w:rPr>
                <w:ins w:id="30788" w:author="Fegie" w:date="2021-05-02T01:47:00Z"/>
                <w:del w:id="30789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2DF8" w14:textId="002CB2BF" w:rsidR="001C4557" w:rsidDel="00AE63E2" w:rsidRDefault="001C4557" w:rsidP="001C4557">
            <w:pPr>
              <w:rPr>
                <w:ins w:id="30790" w:author="Fegie" w:date="2021-05-02T01:47:00Z"/>
                <w:del w:id="30791" w:author="家榮 張" w:date="2021-05-20T14:40:00Z"/>
                <w:rFonts w:ascii="標楷體" w:eastAsia="標楷體" w:hAnsi="標楷體"/>
              </w:rPr>
            </w:pPr>
            <w:ins w:id="30792" w:author="Fegie" w:date="2021-05-02T02:09:00Z">
              <w:del w:id="3079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28C40" w14:textId="6DD5DCF8" w:rsidR="001C4557" w:rsidDel="00AE63E2" w:rsidRDefault="001C4557" w:rsidP="001C4557">
            <w:pPr>
              <w:rPr>
                <w:ins w:id="30794" w:author="Fegie" w:date="2021-05-02T02:14:00Z"/>
                <w:del w:id="30795" w:author="家榮 張" w:date="2021-05-20T14:40:00Z"/>
                <w:rFonts w:ascii="標楷體" w:eastAsia="標楷體" w:hAnsi="標楷體"/>
              </w:rPr>
            </w:pPr>
            <w:ins w:id="30796" w:author="Fegie" w:date="2021-05-02T02:14:00Z">
              <w:del w:id="3079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62EB4CF0" w14:textId="10429863" w:rsidR="001C4557" w:rsidRPr="00F37A9C" w:rsidDel="00AE63E2" w:rsidRDefault="001C4557" w:rsidP="001C4557">
            <w:pPr>
              <w:ind w:left="226" w:hangingChars="94" w:hanging="226"/>
              <w:rPr>
                <w:ins w:id="30798" w:author="Fegie" w:date="2021-05-02T02:14:00Z"/>
                <w:del w:id="30799" w:author="家榮 張" w:date="2021-05-20T14:40:00Z"/>
                <w:rFonts w:ascii="標楷體" w:eastAsia="標楷體" w:hAnsi="標楷體"/>
              </w:rPr>
            </w:pPr>
            <w:ins w:id="30800" w:author="Fegie" w:date="2021-05-02T02:14:00Z">
              <w:del w:id="3080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77F37D48" w14:textId="25978C6B" w:rsidR="001C4557" w:rsidDel="00AE63E2" w:rsidRDefault="001C4557" w:rsidP="001C4557">
            <w:pPr>
              <w:ind w:left="226" w:hangingChars="94" w:hanging="226"/>
              <w:rPr>
                <w:ins w:id="30802" w:author="Fegie" w:date="2021-05-02T02:14:00Z"/>
                <w:del w:id="30803" w:author="家榮 張" w:date="2021-05-20T14:40:00Z"/>
                <w:rFonts w:ascii="標楷體" w:eastAsia="標楷體" w:hAnsi="標楷體"/>
              </w:rPr>
            </w:pPr>
            <w:ins w:id="30804" w:author="Fegie" w:date="2021-05-02T02:14:00Z">
              <w:del w:id="3080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11DC5957" w14:textId="4F391E5F" w:rsidR="001C4557" w:rsidDel="00AE63E2" w:rsidRDefault="001C4557" w:rsidP="001C4557">
            <w:pPr>
              <w:snapToGrid w:val="0"/>
              <w:ind w:left="238" w:hangingChars="99" w:hanging="238"/>
              <w:rPr>
                <w:ins w:id="30806" w:author="Fegie" w:date="2021-05-02T01:47:00Z"/>
                <w:del w:id="30807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0808" w:author="Fegie" w:date="2021-05-02T02:14:00Z">
              <w:del w:id="3080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810" w:author="Fegie" w:date="2021-05-02T02:18:00Z">
              <w:del w:id="30811" w:author="家榮 張" w:date="2021-05-20T14:40:00Z">
                <w:r w:rsidDel="00AE63E2">
                  <w:rPr>
                    <w:rFonts w:ascii="標楷體" w:eastAsia="標楷體" w:hAnsi="標楷體"/>
                  </w:rPr>
                  <w:delText>NewWorthTotal</w:delText>
                </w:r>
              </w:del>
            </w:ins>
          </w:p>
        </w:tc>
      </w:tr>
      <w:tr w:rsidR="001C4557" w:rsidDel="00AE63E2" w14:paraId="7564CC94" w14:textId="2062C2E4" w:rsidTr="000C4C7B">
        <w:trPr>
          <w:trHeight w:val="291"/>
          <w:jc w:val="center"/>
          <w:ins w:id="30812" w:author="Fegie" w:date="2021-05-02T01:47:00Z"/>
          <w:del w:id="30813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3519B" w14:textId="486A9A7C" w:rsidR="001C4557" w:rsidDel="00AE63E2" w:rsidRDefault="001C4557" w:rsidP="001C4557">
            <w:pPr>
              <w:rPr>
                <w:ins w:id="30814" w:author="Fegie" w:date="2021-05-02T01:47:00Z"/>
                <w:del w:id="30815" w:author="家榮 張" w:date="2021-05-20T14:40:00Z"/>
                <w:rFonts w:ascii="標楷體" w:eastAsia="標楷體" w:hAnsi="標楷體"/>
              </w:rPr>
            </w:pPr>
            <w:ins w:id="30816" w:author="Fegie" w:date="2021-05-02T01:47:00Z">
              <w:del w:id="3081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18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E565D" w14:textId="180776F9" w:rsidR="001C4557" w:rsidDel="00AE63E2" w:rsidRDefault="001C4557" w:rsidP="001C4557">
            <w:pPr>
              <w:rPr>
                <w:ins w:id="30818" w:author="Fegie" w:date="2021-05-02T01:47:00Z"/>
                <w:del w:id="30819" w:author="家榮 張" w:date="2021-05-20T14:40:00Z"/>
                <w:rFonts w:ascii="標楷體" w:eastAsia="標楷體" w:hAnsi="標楷體"/>
              </w:rPr>
            </w:pPr>
            <w:ins w:id="30820" w:author="Fegie" w:date="2021-05-02T01:48:00Z">
              <w:del w:id="3082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資本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40A53" w14:textId="5359F8E6" w:rsidR="001C4557" w:rsidDel="00AE63E2" w:rsidRDefault="001C4557" w:rsidP="001C4557">
            <w:pPr>
              <w:rPr>
                <w:ins w:id="30822" w:author="Fegie" w:date="2021-05-02T01:47:00Z"/>
                <w:del w:id="30823" w:author="家榮 張" w:date="2021-05-20T14:40:00Z"/>
                <w:rFonts w:ascii="標楷體" w:eastAsia="標楷體" w:hAnsi="標楷體"/>
              </w:rPr>
            </w:pPr>
            <w:ins w:id="30824" w:author="Fegie" w:date="2021-05-02T02:03:00Z">
              <w:del w:id="30825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D225" w14:textId="3DAE7D06" w:rsidR="001C4557" w:rsidDel="00AE63E2" w:rsidRDefault="001C4557" w:rsidP="001C4557">
            <w:pPr>
              <w:rPr>
                <w:ins w:id="30826" w:author="Fegie" w:date="2021-05-02T01:47:00Z"/>
                <w:del w:id="30827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68D8F" w14:textId="69FF377A" w:rsidR="001C4557" w:rsidDel="00AE63E2" w:rsidRDefault="001C4557" w:rsidP="001C4557">
            <w:pPr>
              <w:rPr>
                <w:ins w:id="30828" w:author="Fegie" w:date="2021-05-02T01:47:00Z"/>
                <w:del w:id="30829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1A907" w14:textId="7F003D86" w:rsidR="001C4557" w:rsidDel="00AE63E2" w:rsidRDefault="001C4557" w:rsidP="001C4557">
            <w:pPr>
              <w:rPr>
                <w:ins w:id="30830" w:author="Fegie" w:date="2021-05-02T01:47:00Z"/>
                <w:del w:id="3083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E319A" w14:textId="47DC67FB" w:rsidR="001C4557" w:rsidDel="00AE63E2" w:rsidRDefault="001C4557" w:rsidP="001C4557">
            <w:pPr>
              <w:rPr>
                <w:ins w:id="30832" w:author="Fegie" w:date="2021-05-02T01:47:00Z"/>
                <w:del w:id="30833" w:author="家榮 張" w:date="2021-05-20T14:40:00Z"/>
                <w:rFonts w:ascii="標楷體" w:eastAsia="標楷體" w:hAnsi="標楷體"/>
              </w:rPr>
            </w:pPr>
            <w:ins w:id="30834" w:author="Fegie" w:date="2021-05-02T02:09:00Z">
              <w:del w:id="3083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C6A5" w14:textId="73E89806" w:rsidR="001C4557" w:rsidDel="00AE63E2" w:rsidRDefault="001C4557" w:rsidP="001C4557">
            <w:pPr>
              <w:rPr>
                <w:ins w:id="30836" w:author="Fegie" w:date="2021-05-02T02:14:00Z"/>
                <w:del w:id="30837" w:author="家榮 張" w:date="2021-05-20T14:40:00Z"/>
                <w:rFonts w:ascii="標楷體" w:eastAsia="標楷體" w:hAnsi="標楷體"/>
              </w:rPr>
            </w:pPr>
            <w:ins w:id="30838" w:author="Fegie" w:date="2021-05-02T02:14:00Z">
              <w:del w:id="3083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6FB37D82" w14:textId="047B9626" w:rsidR="001C4557" w:rsidRPr="00F37A9C" w:rsidDel="00AE63E2" w:rsidRDefault="001C4557" w:rsidP="001C4557">
            <w:pPr>
              <w:ind w:left="226" w:hangingChars="94" w:hanging="226"/>
              <w:rPr>
                <w:ins w:id="30840" w:author="Fegie" w:date="2021-05-02T02:14:00Z"/>
                <w:del w:id="30841" w:author="家榮 張" w:date="2021-05-20T14:40:00Z"/>
                <w:rFonts w:ascii="標楷體" w:eastAsia="標楷體" w:hAnsi="標楷體"/>
              </w:rPr>
            </w:pPr>
            <w:ins w:id="30842" w:author="Fegie" w:date="2021-05-02T02:14:00Z">
              <w:del w:id="3084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53E2CEB3" w14:textId="3F1131B8" w:rsidR="001C4557" w:rsidDel="00AE63E2" w:rsidRDefault="001C4557" w:rsidP="001C4557">
            <w:pPr>
              <w:ind w:left="226" w:hangingChars="94" w:hanging="226"/>
              <w:rPr>
                <w:ins w:id="30844" w:author="Fegie" w:date="2021-05-02T02:14:00Z"/>
                <w:del w:id="30845" w:author="家榮 張" w:date="2021-05-20T14:40:00Z"/>
                <w:rFonts w:ascii="標楷體" w:eastAsia="標楷體" w:hAnsi="標楷體"/>
              </w:rPr>
            </w:pPr>
            <w:ins w:id="30846" w:author="Fegie" w:date="2021-05-02T02:14:00Z">
              <w:del w:id="3084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4A81ECC3" w14:textId="47298F14" w:rsidR="001C4557" w:rsidDel="00AE63E2" w:rsidRDefault="001C4557" w:rsidP="001C4557">
            <w:pPr>
              <w:snapToGrid w:val="0"/>
              <w:ind w:left="238" w:hangingChars="99" w:hanging="238"/>
              <w:rPr>
                <w:ins w:id="30848" w:author="Fegie" w:date="2021-05-02T01:47:00Z"/>
                <w:del w:id="30849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0850" w:author="Fegie" w:date="2021-05-02T02:14:00Z">
              <w:del w:id="3085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852" w:author="Fegie" w:date="2021-05-02T02:18:00Z">
              <w:del w:id="30853" w:author="家榮 張" w:date="2021-05-20T14:40:00Z">
                <w:r w:rsidDel="00AE63E2">
                  <w:rPr>
                    <w:rFonts w:ascii="標楷體" w:eastAsia="標楷體" w:hAnsi="標楷體"/>
                  </w:rPr>
                  <w:delText>Capit</w:delText>
                </w:r>
              </w:del>
            </w:ins>
            <w:ins w:id="30854" w:author="Fegie" w:date="2021-05-02T02:19:00Z">
              <w:del w:id="30855" w:author="家榮 張" w:date="2021-05-20T14:40:00Z">
                <w:r w:rsidDel="00AE63E2">
                  <w:rPr>
                    <w:rFonts w:ascii="標楷體" w:eastAsia="標楷體" w:hAnsi="標楷體"/>
                  </w:rPr>
                  <w:delText>al</w:delText>
                </w:r>
              </w:del>
            </w:ins>
          </w:p>
        </w:tc>
      </w:tr>
      <w:tr w:rsidR="001C4557" w:rsidDel="00AE63E2" w14:paraId="1982524B" w14:textId="069D6EBB" w:rsidTr="000C4C7B">
        <w:trPr>
          <w:trHeight w:val="291"/>
          <w:jc w:val="center"/>
          <w:ins w:id="30856" w:author="Fegie" w:date="2021-05-02T01:47:00Z"/>
          <w:del w:id="30857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6DA" w14:textId="0766DC86" w:rsidR="001C4557" w:rsidDel="00AE63E2" w:rsidRDefault="001C4557" w:rsidP="001C4557">
            <w:pPr>
              <w:rPr>
                <w:ins w:id="30858" w:author="Fegie" w:date="2021-05-02T01:47:00Z"/>
                <w:del w:id="30859" w:author="家榮 張" w:date="2021-05-20T14:40:00Z"/>
                <w:rFonts w:ascii="標楷體" w:eastAsia="標楷體" w:hAnsi="標楷體"/>
              </w:rPr>
            </w:pPr>
            <w:ins w:id="30860" w:author="Fegie" w:date="2021-05-02T01:48:00Z">
              <w:del w:id="3086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19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00061" w14:textId="3AB4535B" w:rsidR="001C4557" w:rsidDel="00AE63E2" w:rsidRDefault="001C4557" w:rsidP="001C4557">
            <w:pPr>
              <w:rPr>
                <w:ins w:id="30862" w:author="Fegie" w:date="2021-05-02T01:47:00Z"/>
                <w:del w:id="30863" w:author="家榮 張" w:date="2021-05-20T14:40:00Z"/>
                <w:rFonts w:ascii="標楷體" w:eastAsia="標楷體" w:hAnsi="標楷體"/>
              </w:rPr>
            </w:pPr>
            <w:ins w:id="30864" w:author="Fegie" w:date="2021-05-02T01:48:00Z">
              <w:del w:id="3086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公積保留盈餘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5225" w14:textId="065D93E3" w:rsidR="001C4557" w:rsidDel="00AE63E2" w:rsidRDefault="001C4557" w:rsidP="001C4557">
            <w:pPr>
              <w:rPr>
                <w:ins w:id="30866" w:author="Fegie" w:date="2021-05-02T01:47:00Z"/>
                <w:del w:id="30867" w:author="家榮 張" w:date="2021-05-20T14:40:00Z"/>
                <w:rFonts w:ascii="標楷體" w:eastAsia="標楷體" w:hAnsi="標楷體"/>
              </w:rPr>
            </w:pPr>
            <w:ins w:id="30868" w:author="Fegie" w:date="2021-05-02T02:03:00Z">
              <w:del w:id="30869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B252B" w14:textId="4EFF2B14" w:rsidR="001C4557" w:rsidDel="00AE63E2" w:rsidRDefault="001C4557" w:rsidP="001C4557">
            <w:pPr>
              <w:rPr>
                <w:ins w:id="30870" w:author="Fegie" w:date="2021-05-02T01:47:00Z"/>
                <w:del w:id="3087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DA04A" w14:textId="2E248046" w:rsidR="001C4557" w:rsidDel="00AE63E2" w:rsidRDefault="001C4557" w:rsidP="001C4557">
            <w:pPr>
              <w:rPr>
                <w:ins w:id="30872" w:author="Fegie" w:date="2021-05-02T01:47:00Z"/>
                <w:del w:id="3087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AFD2B" w14:textId="4959C762" w:rsidR="001C4557" w:rsidDel="00AE63E2" w:rsidRDefault="001C4557" w:rsidP="001C4557">
            <w:pPr>
              <w:rPr>
                <w:ins w:id="30874" w:author="Fegie" w:date="2021-05-02T01:47:00Z"/>
                <w:del w:id="30875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F1CA2" w14:textId="6477D23A" w:rsidR="001C4557" w:rsidDel="00AE63E2" w:rsidRDefault="001C4557" w:rsidP="001C4557">
            <w:pPr>
              <w:rPr>
                <w:ins w:id="30876" w:author="Fegie" w:date="2021-05-02T01:47:00Z"/>
                <w:del w:id="30877" w:author="家榮 張" w:date="2021-05-20T14:40:00Z"/>
                <w:rFonts w:ascii="標楷體" w:eastAsia="標楷體" w:hAnsi="標楷體"/>
              </w:rPr>
            </w:pPr>
            <w:ins w:id="30878" w:author="Fegie" w:date="2021-05-02T02:09:00Z">
              <w:del w:id="3087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DF5C4" w14:textId="20D583B8" w:rsidR="001C4557" w:rsidDel="00AE63E2" w:rsidRDefault="001C4557" w:rsidP="001C4557">
            <w:pPr>
              <w:rPr>
                <w:ins w:id="30880" w:author="Fegie" w:date="2021-05-02T02:14:00Z"/>
                <w:del w:id="30881" w:author="家榮 張" w:date="2021-05-20T14:40:00Z"/>
                <w:rFonts w:ascii="標楷體" w:eastAsia="標楷體" w:hAnsi="標楷體"/>
              </w:rPr>
            </w:pPr>
            <w:ins w:id="30882" w:author="Fegie" w:date="2021-05-02T02:14:00Z">
              <w:del w:id="3088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260A1CF9" w14:textId="623C11AD" w:rsidR="001C4557" w:rsidRPr="00F37A9C" w:rsidDel="00AE63E2" w:rsidRDefault="001C4557" w:rsidP="001C4557">
            <w:pPr>
              <w:ind w:left="226" w:hangingChars="94" w:hanging="226"/>
              <w:rPr>
                <w:ins w:id="30884" w:author="Fegie" w:date="2021-05-02T02:14:00Z"/>
                <w:del w:id="30885" w:author="家榮 張" w:date="2021-05-20T14:40:00Z"/>
                <w:rFonts w:ascii="標楷體" w:eastAsia="標楷體" w:hAnsi="標楷體"/>
              </w:rPr>
            </w:pPr>
            <w:ins w:id="30886" w:author="Fegie" w:date="2021-05-02T02:14:00Z">
              <w:del w:id="3088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6D063BD8" w14:textId="6B7A680F" w:rsidR="001C4557" w:rsidDel="00AE63E2" w:rsidRDefault="001C4557" w:rsidP="001C4557">
            <w:pPr>
              <w:ind w:left="226" w:hangingChars="94" w:hanging="226"/>
              <w:rPr>
                <w:ins w:id="30888" w:author="Fegie" w:date="2021-05-02T02:14:00Z"/>
                <w:del w:id="30889" w:author="家榮 張" w:date="2021-05-20T14:40:00Z"/>
                <w:rFonts w:ascii="標楷體" w:eastAsia="標楷體" w:hAnsi="標楷體"/>
              </w:rPr>
            </w:pPr>
            <w:ins w:id="30890" w:author="Fegie" w:date="2021-05-02T02:14:00Z">
              <w:del w:id="3089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2CFA4DAB" w14:textId="2DBB544A" w:rsidR="001C4557" w:rsidDel="00AE63E2" w:rsidRDefault="001C4557" w:rsidP="001C4557">
            <w:pPr>
              <w:snapToGrid w:val="0"/>
              <w:ind w:left="238" w:hangingChars="99" w:hanging="238"/>
              <w:rPr>
                <w:ins w:id="30892" w:author="Fegie" w:date="2021-05-02T01:47:00Z"/>
                <w:del w:id="30893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0894" w:author="Fegie" w:date="2021-05-02T02:14:00Z">
              <w:del w:id="3089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896" w:author="Fegie" w:date="2021-05-02T02:19:00Z">
              <w:del w:id="30897" w:author="家榮 張" w:date="2021-05-20T14:40:00Z">
                <w:r w:rsidDel="00AE63E2">
                  <w:rPr>
                    <w:rFonts w:ascii="標楷體" w:eastAsia="標楷體" w:hAnsi="標楷體"/>
                  </w:rPr>
                  <w:delText>RetainEarning</w:delText>
                </w:r>
              </w:del>
            </w:ins>
          </w:p>
        </w:tc>
      </w:tr>
      <w:tr w:rsidR="001C4557" w:rsidDel="00AE63E2" w14:paraId="528FB1B1" w14:textId="702394D5" w:rsidTr="000C4C7B">
        <w:trPr>
          <w:trHeight w:val="291"/>
          <w:jc w:val="center"/>
          <w:ins w:id="30898" w:author="Fegie" w:date="2021-05-02T01:47:00Z"/>
          <w:del w:id="30899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2C0F3" w14:textId="03A7AFE1" w:rsidR="001C4557" w:rsidDel="00AE63E2" w:rsidRDefault="001C4557" w:rsidP="001C4557">
            <w:pPr>
              <w:rPr>
                <w:ins w:id="30900" w:author="Fegie" w:date="2021-05-02T01:47:00Z"/>
                <w:del w:id="30901" w:author="家榮 張" w:date="2021-05-20T14:40:00Z"/>
                <w:rFonts w:ascii="標楷體" w:eastAsia="標楷體" w:hAnsi="標楷體"/>
              </w:rPr>
            </w:pPr>
            <w:ins w:id="30902" w:author="Fegie" w:date="2021-05-02T01:48:00Z">
              <w:del w:id="3090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20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11D12" w14:textId="1A33BB37" w:rsidR="001C4557" w:rsidDel="00AE63E2" w:rsidRDefault="001C4557" w:rsidP="001C4557">
            <w:pPr>
              <w:rPr>
                <w:ins w:id="30904" w:author="Fegie" w:date="2021-05-02T01:47:00Z"/>
                <w:del w:id="30905" w:author="家榮 張" w:date="2021-05-20T14:40:00Z"/>
                <w:rFonts w:ascii="標楷體" w:eastAsia="標楷體" w:hAnsi="標楷體"/>
              </w:rPr>
            </w:pPr>
            <w:ins w:id="30906" w:author="Fegie" w:date="2021-05-02T01:48:00Z">
              <w:del w:id="3090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營業收入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4F981" w14:textId="59AAB1F4" w:rsidR="001C4557" w:rsidDel="00AE63E2" w:rsidRDefault="001C4557" w:rsidP="001C4557">
            <w:pPr>
              <w:rPr>
                <w:ins w:id="30908" w:author="Fegie" w:date="2021-05-02T01:47:00Z"/>
                <w:del w:id="30909" w:author="家榮 張" w:date="2021-05-20T14:40:00Z"/>
                <w:rFonts w:ascii="標楷體" w:eastAsia="標楷體" w:hAnsi="標楷體"/>
              </w:rPr>
            </w:pPr>
            <w:ins w:id="30910" w:author="Fegie" w:date="2021-05-02T02:03:00Z">
              <w:del w:id="30911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AC06" w14:textId="0479CDBD" w:rsidR="001C4557" w:rsidDel="00AE63E2" w:rsidRDefault="001C4557" w:rsidP="001C4557">
            <w:pPr>
              <w:rPr>
                <w:ins w:id="30912" w:author="Fegie" w:date="2021-05-02T01:47:00Z"/>
                <w:del w:id="3091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813B5" w14:textId="4FD674F2" w:rsidR="001C4557" w:rsidDel="00AE63E2" w:rsidRDefault="001C4557" w:rsidP="001C4557">
            <w:pPr>
              <w:rPr>
                <w:ins w:id="30914" w:author="Fegie" w:date="2021-05-02T01:47:00Z"/>
                <w:del w:id="30915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8E312" w14:textId="715144F9" w:rsidR="001C4557" w:rsidDel="00AE63E2" w:rsidRDefault="001C4557" w:rsidP="001C4557">
            <w:pPr>
              <w:rPr>
                <w:ins w:id="30916" w:author="Fegie" w:date="2021-05-02T01:47:00Z"/>
                <w:del w:id="30917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EBA0" w14:textId="25FF73C9" w:rsidR="001C4557" w:rsidDel="00AE63E2" w:rsidRDefault="001C4557" w:rsidP="001C4557">
            <w:pPr>
              <w:rPr>
                <w:ins w:id="30918" w:author="Fegie" w:date="2021-05-02T01:47:00Z"/>
                <w:del w:id="30919" w:author="家榮 張" w:date="2021-05-20T14:40:00Z"/>
                <w:rFonts w:ascii="標楷體" w:eastAsia="標楷體" w:hAnsi="標楷體"/>
              </w:rPr>
            </w:pPr>
            <w:ins w:id="30920" w:author="Fegie" w:date="2021-05-02T02:09:00Z">
              <w:del w:id="3092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4E84" w14:textId="50871DDC" w:rsidR="001C4557" w:rsidDel="00AE63E2" w:rsidRDefault="001C4557" w:rsidP="001C4557">
            <w:pPr>
              <w:rPr>
                <w:ins w:id="30922" w:author="Fegie" w:date="2021-05-02T02:14:00Z"/>
                <w:del w:id="30923" w:author="家榮 張" w:date="2021-05-20T14:40:00Z"/>
                <w:rFonts w:ascii="標楷體" w:eastAsia="標楷體" w:hAnsi="標楷體"/>
              </w:rPr>
            </w:pPr>
            <w:ins w:id="30924" w:author="Fegie" w:date="2021-05-02T02:14:00Z">
              <w:del w:id="3092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4E2E1C82" w14:textId="0F685044" w:rsidR="001C4557" w:rsidRPr="00F37A9C" w:rsidDel="00AE63E2" w:rsidRDefault="001C4557" w:rsidP="001C4557">
            <w:pPr>
              <w:ind w:left="226" w:hangingChars="94" w:hanging="226"/>
              <w:rPr>
                <w:ins w:id="30926" w:author="Fegie" w:date="2021-05-02T02:14:00Z"/>
                <w:del w:id="30927" w:author="家榮 張" w:date="2021-05-20T14:40:00Z"/>
                <w:rFonts w:ascii="標楷體" w:eastAsia="標楷體" w:hAnsi="標楷體"/>
              </w:rPr>
            </w:pPr>
            <w:ins w:id="30928" w:author="Fegie" w:date="2021-05-02T02:14:00Z">
              <w:del w:id="3092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5A08791F" w14:textId="2F43CC5D" w:rsidR="001C4557" w:rsidDel="00AE63E2" w:rsidRDefault="001C4557" w:rsidP="001C4557">
            <w:pPr>
              <w:ind w:left="226" w:hangingChars="94" w:hanging="226"/>
              <w:rPr>
                <w:ins w:id="30930" w:author="Fegie" w:date="2021-05-02T02:14:00Z"/>
                <w:del w:id="30931" w:author="家榮 張" w:date="2021-05-20T14:40:00Z"/>
                <w:rFonts w:ascii="標楷體" w:eastAsia="標楷體" w:hAnsi="標楷體"/>
              </w:rPr>
            </w:pPr>
            <w:ins w:id="30932" w:author="Fegie" w:date="2021-05-02T02:14:00Z">
              <w:del w:id="3093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407B3AE8" w14:textId="709A7266" w:rsidR="001C4557" w:rsidDel="00AE63E2" w:rsidRDefault="001C4557" w:rsidP="001C4557">
            <w:pPr>
              <w:snapToGrid w:val="0"/>
              <w:ind w:left="238" w:hangingChars="99" w:hanging="238"/>
              <w:rPr>
                <w:ins w:id="30934" w:author="Fegie" w:date="2021-05-02T01:47:00Z"/>
                <w:del w:id="30935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0936" w:author="Fegie" w:date="2021-05-02T02:14:00Z">
              <w:del w:id="3093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938" w:author="Fegie" w:date="2021-05-02T02:19:00Z">
              <w:del w:id="30939" w:author="家榮 張" w:date="2021-05-20T14:40:00Z">
                <w:r w:rsidDel="00AE63E2">
                  <w:rPr>
                    <w:rFonts w:ascii="標楷體" w:eastAsia="標楷體" w:hAnsi="標楷體"/>
                  </w:rPr>
                  <w:delText>O</w:delText>
                </w:r>
              </w:del>
            </w:ins>
            <w:ins w:id="30940" w:author="Fegie" w:date="2021-05-02T02:20:00Z">
              <w:del w:id="30941" w:author="家榮 張" w:date="2021-05-20T14:40:00Z">
                <w:r w:rsidDel="00AE63E2">
                  <w:rPr>
                    <w:rFonts w:ascii="標楷體" w:eastAsia="標楷體" w:hAnsi="標楷體"/>
                  </w:rPr>
                  <w:delText>p</w:delText>
                </w:r>
              </w:del>
            </w:ins>
            <w:ins w:id="30942" w:author="Fegie" w:date="2021-05-02T02:19:00Z">
              <w:del w:id="30943" w:author="家榮 張" w:date="2021-05-20T14:40:00Z">
                <w:r w:rsidDel="00AE63E2">
                  <w:rPr>
                    <w:rFonts w:ascii="標楷體" w:eastAsia="標楷體" w:hAnsi="標楷體"/>
                  </w:rPr>
                  <w:delText>Income</w:delText>
                </w:r>
              </w:del>
            </w:ins>
          </w:p>
        </w:tc>
      </w:tr>
      <w:tr w:rsidR="001C4557" w:rsidDel="00AE63E2" w14:paraId="5A277D45" w14:textId="496EE024" w:rsidTr="000C4C7B">
        <w:trPr>
          <w:trHeight w:val="291"/>
          <w:jc w:val="center"/>
          <w:ins w:id="30944" w:author="Fegie" w:date="2021-05-02T01:47:00Z"/>
          <w:del w:id="30945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EB2F2" w14:textId="61C8F607" w:rsidR="001C4557" w:rsidDel="00AE63E2" w:rsidRDefault="001C4557" w:rsidP="001C4557">
            <w:pPr>
              <w:rPr>
                <w:ins w:id="30946" w:author="Fegie" w:date="2021-05-02T01:47:00Z"/>
                <w:del w:id="30947" w:author="家榮 張" w:date="2021-05-20T14:40:00Z"/>
                <w:rFonts w:ascii="標楷體" w:eastAsia="標楷體" w:hAnsi="標楷體"/>
              </w:rPr>
            </w:pPr>
            <w:ins w:id="30948" w:author="Fegie" w:date="2021-05-02T01:48:00Z">
              <w:del w:id="3094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21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3DA1C" w14:textId="32565FDD" w:rsidR="001C4557" w:rsidDel="00AE63E2" w:rsidRDefault="001C4557" w:rsidP="001C4557">
            <w:pPr>
              <w:rPr>
                <w:ins w:id="30950" w:author="Fegie" w:date="2021-05-02T01:47:00Z"/>
                <w:del w:id="30951" w:author="家榮 張" w:date="2021-05-20T14:40:00Z"/>
                <w:rFonts w:ascii="標楷體" w:eastAsia="標楷體" w:hAnsi="標楷體"/>
              </w:rPr>
            </w:pPr>
            <w:ins w:id="30952" w:author="Fegie" w:date="2021-05-02T01:48:00Z">
              <w:del w:id="3095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營業成本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491A" w14:textId="76606520" w:rsidR="001C4557" w:rsidDel="00AE63E2" w:rsidRDefault="001C4557" w:rsidP="001C4557">
            <w:pPr>
              <w:rPr>
                <w:ins w:id="30954" w:author="Fegie" w:date="2021-05-02T01:47:00Z"/>
                <w:del w:id="30955" w:author="家榮 張" w:date="2021-05-20T14:40:00Z"/>
                <w:rFonts w:ascii="標楷體" w:eastAsia="標楷體" w:hAnsi="標楷體"/>
              </w:rPr>
            </w:pPr>
            <w:ins w:id="30956" w:author="Fegie" w:date="2021-05-02T02:03:00Z">
              <w:del w:id="30957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837A0" w14:textId="6B146DFD" w:rsidR="001C4557" w:rsidDel="00AE63E2" w:rsidRDefault="001C4557" w:rsidP="001C4557">
            <w:pPr>
              <w:rPr>
                <w:ins w:id="30958" w:author="Fegie" w:date="2021-05-02T01:47:00Z"/>
                <w:del w:id="30959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AAC0D" w14:textId="09CC7C5F" w:rsidR="001C4557" w:rsidDel="00AE63E2" w:rsidRDefault="001C4557" w:rsidP="001C4557">
            <w:pPr>
              <w:rPr>
                <w:ins w:id="30960" w:author="Fegie" w:date="2021-05-02T01:47:00Z"/>
                <w:del w:id="3096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27AA" w14:textId="04CC0CED" w:rsidR="001C4557" w:rsidDel="00AE63E2" w:rsidRDefault="001C4557" w:rsidP="001C4557">
            <w:pPr>
              <w:rPr>
                <w:ins w:id="30962" w:author="Fegie" w:date="2021-05-02T01:47:00Z"/>
                <w:del w:id="3096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9A6C3" w14:textId="7FF3AACE" w:rsidR="001C4557" w:rsidDel="00AE63E2" w:rsidRDefault="001C4557" w:rsidP="001C4557">
            <w:pPr>
              <w:rPr>
                <w:ins w:id="30964" w:author="Fegie" w:date="2021-05-02T01:47:00Z"/>
                <w:del w:id="30965" w:author="家榮 張" w:date="2021-05-20T14:40:00Z"/>
                <w:rFonts w:ascii="標楷體" w:eastAsia="標楷體" w:hAnsi="標楷體"/>
              </w:rPr>
            </w:pPr>
            <w:ins w:id="30966" w:author="Fegie" w:date="2021-05-02T02:09:00Z">
              <w:del w:id="3096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F16A6" w14:textId="0884DAD4" w:rsidR="001C4557" w:rsidDel="00AE63E2" w:rsidRDefault="001C4557" w:rsidP="001C4557">
            <w:pPr>
              <w:rPr>
                <w:ins w:id="30968" w:author="Fegie" w:date="2021-05-02T02:14:00Z"/>
                <w:del w:id="30969" w:author="家榮 張" w:date="2021-05-20T14:40:00Z"/>
                <w:rFonts w:ascii="標楷體" w:eastAsia="標楷體" w:hAnsi="標楷體"/>
              </w:rPr>
            </w:pPr>
            <w:ins w:id="30970" w:author="Fegie" w:date="2021-05-02T02:14:00Z">
              <w:del w:id="3097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0EE4C09D" w14:textId="5C2B4395" w:rsidR="001C4557" w:rsidRPr="00F37A9C" w:rsidDel="00AE63E2" w:rsidRDefault="001C4557" w:rsidP="001C4557">
            <w:pPr>
              <w:ind w:left="226" w:hangingChars="94" w:hanging="226"/>
              <w:rPr>
                <w:ins w:id="30972" w:author="Fegie" w:date="2021-05-02T02:14:00Z"/>
                <w:del w:id="30973" w:author="家榮 張" w:date="2021-05-20T14:40:00Z"/>
                <w:rFonts w:ascii="標楷體" w:eastAsia="標楷體" w:hAnsi="標楷體"/>
              </w:rPr>
            </w:pPr>
            <w:ins w:id="30974" w:author="Fegie" w:date="2021-05-02T02:14:00Z">
              <w:del w:id="3097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78BE067F" w14:textId="18D4435D" w:rsidR="001C4557" w:rsidDel="00AE63E2" w:rsidRDefault="001C4557" w:rsidP="001C4557">
            <w:pPr>
              <w:ind w:left="226" w:hangingChars="94" w:hanging="226"/>
              <w:rPr>
                <w:ins w:id="30976" w:author="Fegie" w:date="2021-05-02T02:14:00Z"/>
                <w:del w:id="30977" w:author="家榮 張" w:date="2021-05-20T14:40:00Z"/>
                <w:rFonts w:ascii="標楷體" w:eastAsia="標楷體" w:hAnsi="標楷體"/>
              </w:rPr>
            </w:pPr>
            <w:ins w:id="30978" w:author="Fegie" w:date="2021-05-02T02:14:00Z">
              <w:del w:id="3097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4D5F4002" w14:textId="5B403645" w:rsidR="001C4557" w:rsidDel="00AE63E2" w:rsidRDefault="001C4557" w:rsidP="001C4557">
            <w:pPr>
              <w:snapToGrid w:val="0"/>
              <w:ind w:left="238" w:hangingChars="99" w:hanging="238"/>
              <w:rPr>
                <w:ins w:id="30980" w:author="Fegie" w:date="2021-05-02T01:47:00Z"/>
                <w:del w:id="30981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0982" w:author="Fegie" w:date="2021-05-02T02:14:00Z">
              <w:del w:id="3098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0984" w:author="Fegie" w:date="2021-05-02T02:19:00Z">
              <w:del w:id="30985" w:author="家榮 張" w:date="2021-05-20T14:40:00Z">
                <w:r w:rsidDel="00AE63E2">
                  <w:rPr>
                    <w:rFonts w:ascii="標楷體" w:eastAsia="標楷體" w:hAnsi="標楷體"/>
                  </w:rPr>
                  <w:delText>OpCo</w:delText>
                </w:r>
              </w:del>
            </w:ins>
            <w:ins w:id="30986" w:author="Fegie" w:date="2021-05-02T02:20:00Z">
              <w:del w:id="30987" w:author="家榮 張" w:date="2021-05-20T14:40:00Z">
                <w:r w:rsidDel="00AE63E2">
                  <w:rPr>
                    <w:rFonts w:ascii="標楷體" w:eastAsia="標楷體" w:hAnsi="標楷體"/>
                  </w:rPr>
                  <w:delText>st</w:delText>
                </w:r>
              </w:del>
            </w:ins>
          </w:p>
        </w:tc>
      </w:tr>
      <w:tr w:rsidR="001C4557" w:rsidDel="00AE63E2" w14:paraId="1F65D0C2" w14:textId="73A884D0" w:rsidTr="000C4C7B">
        <w:trPr>
          <w:trHeight w:val="291"/>
          <w:jc w:val="center"/>
          <w:ins w:id="30988" w:author="Fegie" w:date="2021-05-02T01:47:00Z"/>
          <w:del w:id="30989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FC002" w14:textId="46F16BE2" w:rsidR="001C4557" w:rsidDel="00AE63E2" w:rsidRDefault="001C4557" w:rsidP="001C4557">
            <w:pPr>
              <w:rPr>
                <w:ins w:id="30990" w:author="Fegie" w:date="2021-05-02T01:47:00Z"/>
                <w:del w:id="30991" w:author="家榮 張" w:date="2021-05-20T14:40:00Z"/>
                <w:rFonts w:ascii="標楷體" w:eastAsia="標楷體" w:hAnsi="標楷體"/>
              </w:rPr>
            </w:pPr>
            <w:ins w:id="30992" w:author="Fegie" w:date="2021-05-02T01:48:00Z">
              <w:del w:id="3099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22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CFB7" w14:textId="2E8C10F9" w:rsidR="001C4557" w:rsidDel="00AE63E2" w:rsidRDefault="001C4557" w:rsidP="001C4557">
            <w:pPr>
              <w:rPr>
                <w:ins w:id="30994" w:author="Fegie" w:date="2021-05-02T01:47:00Z"/>
                <w:del w:id="30995" w:author="家榮 張" w:date="2021-05-20T14:40:00Z"/>
                <w:rFonts w:ascii="標楷體" w:eastAsia="標楷體" w:hAnsi="標楷體"/>
              </w:rPr>
            </w:pPr>
            <w:ins w:id="30996" w:author="Fegie" w:date="2021-05-02T01:48:00Z">
              <w:del w:id="3099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營業毛利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E61CB" w14:textId="52EE606D" w:rsidR="001C4557" w:rsidDel="00AE63E2" w:rsidRDefault="001C4557" w:rsidP="001C4557">
            <w:pPr>
              <w:rPr>
                <w:ins w:id="30998" w:author="Fegie" w:date="2021-05-02T01:47:00Z"/>
                <w:del w:id="30999" w:author="家榮 張" w:date="2021-05-20T14:40:00Z"/>
                <w:rFonts w:ascii="標楷體" w:eastAsia="標楷體" w:hAnsi="標楷體"/>
              </w:rPr>
            </w:pPr>
            <w:ins w:id="31000" w:author="Fegie" w:date="2021-05-02T02:03:00Z">
              <w:del w:id="31001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7912" w14:textId="1DF61AC1" w:rsidR="001C4557" w:rsidDel="00AE63E2" w:rsidRDefault="001C4557" w:rsidP="001C4557">
            <w:pPr>
              <w:rPr>
                <w:ins w:id="31002" w:author="Fegie" w:date="2021-05-02T01:47:00Z"/>
                <w:del w:id="3100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7698" w14:textId="056D19D6" w:rsidR="001C4557" w:rsidDel="00AE63E2" w:rsidRDefault="001C4557" w:rsidP="001C4557">
            <w:pPr>
              <w:rPr>
                <w:ins w:id="31004" w:author="Fegie" w:date="2021-05-02T01:47:00Z"/>
                <w:del w:id="31005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4A88" w14:textId="4584D14D" w:rsidR="001C4557" w:rsidDel="00AE63E2" w:rsidRDefault="001C4557" w:rsidP="001C4557">
            <w:pPr>
              <w:rPr>
                <w:ins w:id="31006" w:author="Fegie" w:date="2021-05-02T01:47:00Z"/>
                <w:del w:id="31007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D2EC7" w14:textId="254C01DB" w:rsidR="001C4557" w:rsidDel="00AE63E2" w:rsidRDefault="001C4557" w:rsidP="001C4557">
            <w:pPr>
              <w:rPr>
                <w:ins w:id="31008" w:author="Fegie" w:date="2021-05-02T01:47:00Z"/>
                <w:del w:id="31009" w:author="家榮 張" w:date="2021-05-20T14:40:00Z"/>
                <w:rFonts w:ascii="標楷體" w:eastAsia="標楷體" w:hAnsi="標楷體"/>
              </w:rPr>
            </w:pPr>
            <w:ins w:id="31010" w:author="Fegie" w:date="2021-05-02T02:09:00Z">
              <w:del w:id="3101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D282" w14:textId="2C2200FC" w:rsidR="001C4557" w:rsidDel="00AE63E2" w:rsidRDefault="001C4557" w:rsidP="001C4557">
            <w:pPr>
              <w:rPr>
                <w:ins w:id="31012" w:author="Fegie" w:date="2021-05-02T02:14:00Z"/>
                <w:del w:id="31013" w:author="家榮 張" w:date="2021-05-20T14:40:00Z"/>
                <w:rFonts w:ascii="標楷體" w:eastAsia="標楷體" w:hAnsi="標楷體"/>
              </w:rPr>
            </w:pPr>
            <w:ins w:id="31014" w:author="Fegie" w:date="2021-05-02T02:14:00Z">
              <w:del w:id="3101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4FDA9E8A" w14:textId="11006FB4" w:rsidR="001C4557" w:rsidRPr="00F37A9C" w:rsidDel="00AE63E2" w:rsidRDefault="001C4557" w:rsidP="001C4557">
            <w:pPr>
              <w:ind w:left="226" w:hangingChars="94" w:hanging="226"/>
              <w:rPr>
                <w:ins w:id="31016" w:author="Fegie" w:date="2021-05-02T02:14:00Z"/>
                <w:del w:id="31017" w:author="家榮 張" w:date="2021-05-20T14:40:00Z"/>
                <w:rFonts w:ascii="標楷體" w:eastAsia="標楷體" w:hAnsi="標楷體"/>
              </w:rPr>
            </w:pPr>
            <w:ins w:id="31018" w:author="Fegie" w:date="2021-05-02T02:14:00Z">
              <w:del w:id="3101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110101C2" w14:textId="7A2E78B0" w:rsidR="001C4557" w:rsidDel="00AE63E2" w:rsidRDefault="001C4557" w:rsidP="001C4557">
            <w:pPr>
              <w:ind w:left="226" w:hangingChars="94" w:hanging="226"/>
              <w:rPr>
                <w:ins w:id="31020" w:author="Fegie" w:date="2021-05-02T02:14:00Z"/>
                <w:del w:id="31021" w:author="家榮 張" w:date="2021-05-20T14:40:00Z"/>
                <w:rFonts w:ascii="標楷體" w:eastAsia="標楷體" w:hAnsi="標楷體"/>
              </w:rPr>
            </w:pPr>
            <w:ins w:id="31022" w:author="Fegie" w:date="2021-05-02T02:14:00Z">
              <w:del w:id="3102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14586D4D" w14:textId="671A3678" w:rsidR="001C4557" w:rsidDel="00AE63E2" w:rsidRDefault="001C4557" w:rsidP="001C4557">
            <w:pPr>
              <w:snapToGrid w:val="0"/>
              <w:ind w:left="238" w:hangingChars="99" w:hanging="238"/>
              <w:rPr>
                <w:ins w:id="31024" w:author="Fegie" w:date="2021-05-02T01:47:00Z"/>
                <w:del w:id="31025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1026" w:author="Fegie" w:date="2021-05-02T02:14:00Z">
              <w:del w:id="3102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1028" w:author="Fegie" w:date="2021-05-02T02:20:00Z">
              <w:del w:id="31029" w:author="家榮 張" w:date="2021-05-20T14:40:00Z">
                <w:r w:rsidDel="00AE63E2">
                  <w:rPr>
                    <w:rFonts w:ascii="標楷體" w:eastAsia="標楷體" w:hAnsi="標楷體"/>
                  </w:rPr>
                  <w:delText>OpProfit</w:delText>
                </w:r>
              </w:del>
            </w:ins>
          </w:p>
        </w:tc>
      </w:tr>
      <w:tr w:rsidR="001C4557" w:rsidDel="00AE63E2" w14:paraId="3FD24B49" w14:textId="643F3332" w:rsidTr="000C4C7B">
        <w:trPr>
          <w:trHeight w:val="291"/>
          <w:jc w:val="center"/>
          <w:ins w:id="31030" w:author="Fegie" w:date="2021-05-02T01:47:00Z"/>
          <w:del w:id="31031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7B150" w14:textId="3CF118CF" w:rsidR="001C4557" w:rsidDel="00AE63E2" w:rsidRDefault="001C4557" w:rsidP="001C4557">
            <w:pPr>
              <w:rPr>
                <w:ins w:id="31032" w:author="Fegie" w:date="2021-05-02T01:47:00Z"/>
                <w:del w:id="31033" w:author="家榮 張" w:date="2021-05-20T14:40:00Z"/>
                <w:rFonts w:ascii="標楷體" w:eastAsia="標楷體" w:hAnsi="標楷體"/>
              </w:rPr>
            </w:pPr>
            <w:ins w:id="31034" w:author="Fegie" w:date="2021-05-02T01:48:00Z">
              <w:del w:id="3103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23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A4B8A" w14:textId="3EFC36B5" w:rsidR="001C4557" w:rsidDel="00AE63E2" w:rsidRDefault="001C4557" w:rsidP="001C4557">
            <w:pPr>
              <w:rPr>
                <w:ins w:id="31036" w:author="Fegie" w:date="2021-05-02T01:47:00Z"/>
                <w:del w:id="31037" w:author="家榮 張" w:date="2021-05-20T14:40:00Z"/>
                <w:rFonts w:ascii="標楷體" w:eastAsia="標楷體" w:hAnsi="標楷體"/>
              </w:rPr>
            </w:pPr>
            <w:ins w:id="31038" w:author="Fegie" w:date="2021-05-02T01:48:00Z">
              <w:del w:id="3103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管銷費用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C22D" w14:textId="59CB50A8" w:rsidR="001C4557" w:rsidDel="00AE63E2" w:rsidRDefault="001C4557" w:rsidP="001C4557">
            <w:pPr>
              <w:rPr>
                <w:ins w:id="31040" w:author="Fegie" w:date="2021-05-02T01:47:00Z"/>
                <w:del w:id="31041" w:author="家榮 張" w:date="2021-05-20T14:40:00Z"/>
                <w:rFonts w:ascii="標楷體" w:eastAsia="標楷體" w:hAnsi="標楷體"/>
              </w:rPr>
            </w:pPr>
            <w:ins w:id="31042" w:author="Fegie" w:date="2021-05-02T02:03:00Z">
              <w:del w:id="31043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61869" w14:textId="67E2228F" w:rsidR="001C4557" w:rsidDel="00AE63E2" w:rsidRDefault="001C4557" w:rsidP="001C4557">
            <w:pPr>
              <w:rPr>
                <w:ins w:id="31044" w:author="Fegie" w:date="2021-05-02T01:47:00Z"/>
                <w:del w:id="31045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2287" w14:textId="6954A682" w:rsidR="001C4557" w:rsidDel="00AE63E2" w:rsidRDefault="001C4557" w:rsidP="001C4557">
            <w:pPr>
              <w:rPr>
                <w:ins w:id="31046" w:author="Fegie" w:date="2021-05-02T01:47:00Z"/>
                <w:del w:id="31047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0593A" w14:textId="6F84ABE8" w:rsidR="001C4557" w:rsidDel="00AE63E2" w:rsidRDefault="001C4557" w:rsidP="001C4557">
            <w:pPr>
              <w:rPr>
                <w:ins w:id="31048" w:author="Fegie" w:date="2021-05-02T01:47:00Z"/>
                <w:del w:id="31049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BEB25" w14:textId="247FF152" w:rsidR="001C4557" w:rsidDel="00AE63E2" w:rsidRDefault="001C4557" w:rsidP="001C4557">
            <w:pPr>
              <w:rPr>
                <w:ins w:id="31050" w:author="Fegie" w:date="2021-05-02T01:47:00Z"/>
                <w:del w:id="31051" w:author="家榮 張" w:date="2021-05-20T14:40:00Z"/>
                <w:rFonts w:ascii="標楷體" w:eastAsia="標楷體" w:hAnsi="標楷體"/>
              </w:rPr>
            </w:pPr>
            <w:ins w:id="31052" w:author="Fegie" w:date="2021-05-02T02:09:00Z">
              <w:del w:id="3105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98BD" w14:textId="08983EB5" w:rsidR="001C4557" w:rsidDel="00AE63E2" w:rsidRDefault="001C4557" w:rsidP="001C4557">
            <w:pPr>
              <w:rPr>
                <w:ins w:id="31054" w:author="Fegie" w:date="2021-05-02T02:14:00Z"/>
                <w:del w:id="31055" w:author="家榮 張" w:date="2021-05-20T14:40:00Z"/>
                <w:rFonts w:ascii="標楷體" w:eastAsia="標楷體" w:hAnsi="標楷體"/>
              </w:rPr>
            </w:pPr>
            <w:ins w:id="31056" w:author="Fegie" w:date="2021-05-02T02:14:00Z">
              <w:del w:id="3105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758563E6" w14:textId="74C69642" w:rsidR="001C4557" w:rsidRPr="00F37A9C" w:rsidDel="00AE63E2" w:rsidRDefault="001C4557" w:rsidP="001C4557">
            <w:pPr>
              <w:ind w:left="226" w:hangingChars="94" w:hanging="226"/>
              <w:rPr>
                <w:ins w:id="31058" w:author="Fegie" w:date="2021-05-02T02:14:00Z"/>
                <w:del w:id="31059" w:author="家榮 張" w:date="2021-05-20T14:40:00Z"/>
                <w:rFonts w:ascii="標楷體" w:eastAsia="標楷體" w:hAnsi="標楷體"/>
              </w:rPr>
            </w:pPr>
            <w:ins w:id="31060" w:author="Fegie" w:date="2021-05-02T02:14:00Z">
              <w:del w:id="3106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19565536" w14:textId="21829340" w:rsidR="001C4557" w:rsidDel="00AE63E2" w:rsidRDefault="001C4557" w:rsidP="001C4557">
            <w:pPr>
              <w:ind w:left="226" w:hangingChars="94" w:hanging="226"/>
              <w:rPr>
                <w:ins w:id="31062" w:author="Fegie" w:date="2021-05-02T02:14:00Z"/>
                <w:del w:id="31063" w:author="家榮 張" w:date="2021-05-20T14:40:00Z"/>
                <w:rFonts w:ascii="標楷體" w:eastAsia="標楷體" w:hAnsi="標楷體"/>
              </w:rPr>
            </w:pPr>
            <w:ins w:id="31064" w:author="Fegie" w:date="2021-05-02T02:14:00Z">
              <w:del w:id="3106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2088EBFF" w14:textId="38104BF8" w:rsidR="001C4557" w:rsidDel="00AE63E2" w:rsidRDefault="001C4557" w:rsidP="001C4557">
            <w:pPr>
              <w:snapToGrid w:val="0"/>
              <w:ind w:left="238" w:hangingChars="99" w:hanging="238"/>
              <w:rPr>
                <w:ins w:id="31066" w:author="Fegie" w:date="2021-05-02T01:47:00Z"/>
                <w:del w:id="31067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1068" w:author="Fegie" w:date="2021-05-02T02:14:00Z">
              <w:del w:id="3106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1070" w:author="Fegie" w:date="2021-05-02T02:20:00Z">
              <w:del w:id="31071" w:author="家榮 張" w:date="2021-05-20T14:40:00Z">
                <w:r w:rsidDel="00AE63E2">
                  <w:rPr>
                    <w:rFonts w:ascii="標楷體" w:eastAsia="標楷體" w:hAnsi="標楷體"/>
                  </w:rPr>
                  <w:delText>OpExpense</w:delText>
                </w:r>
              </w:del>
            </w:ins>
          </w:p>
        </w:tc>
      </w:tr>
      <w:tr w:rsidR="001C4557" w:rsidDel="00AE63E2" w14:paraId="531111B8" w14:textId="148B1F6A" w:rsidTr="000C4C7B">
        <w:trPr>
          <w:trHeight w:val="291"/>
          <w:jc w:val="center"/>
          <w:ins w:id="31072" w:author="Fegie" w:date="2021-05-02T01:47:00Z"/>
          <w:del w:id="31073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4C39B" w14:textId="6578B07C" w:rsidR="001C4557" w:rsidDel="00AE63E2" w:rsidRDefault="001C4557" w:rsidP="001C4557">
            <w:pPr>
              <w:rPr>
                <w:ins w:id="31074" w:author="Fegie" w:date="2021-05-02T01:47:00Z"/>
                <w:del w:id="31075" w:author="家榮 張" w:date="2021-05-20T14:40:00Z"/>
                <w:rFonts w:ascii="標楷體" w:eastAsia="標楷體" w:hAnsi="標楷體"/>
              </w:rPr>
            </w:pPr>
            <w:ins w:id="31076" w:author="Fegie" w:date="2021-05-02T01:48:00Z">
              <w:del w:id="3107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24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0F4BE" w14:textId="39577155" w:rsidR="001C4557" w:rsidDel="00AE63E2" w:rsidRDefault="001C4557" w:rsidP="001C4557">
            <w:pPr>
              <w:rPr>
                <w:ins w:id="31078" w:author="Fegie" w:date="2021-05-02T01:47:00Z"/>
                <w:del w:id="31079" w:author="家榮 張" w:date="2021-05-20T14:40:00Z"/>
                <w:rFonts w:ascii="標楷體" w:eastAsia="標楷體" w:hAnsi="標楷體"/>
              </w:rPr>
            </w:pPr>
            <w:ins w:id="31080" w:author="Fegie" w:date="2021-05-02T01:48:00Z">
              <w:del w:id="3108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營業利益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9D1ED" w14:textId="1F882127" w:rsidR="001C4557" w:rsidDel="00AE63E2" w:rsidRDefault="001C4557" w:rsidP="001C4557">
            <w:pPr>
              <w:rPr>
                <w:ins w:id="31082" w:author="Fegie" w:date="2021-05-02T01:47:00Z"/>
                <w:del w:id="31083" w:author="家榮 張" w:date="2021-05-20T14:40:00Z"/>
                <w:rFonts w:ascii="標楷體" w:eastAsia="標楷體" w:hAnsi="標楷體"/>
              </w:rPr>
            </w:pPr>
            <w:ins w:id="31084" w:author="Fegie" w:date="2021-05-02T02:03:00Z">
              <w:del w:id="31085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2DB7" w14:textId="446C9229" w:rsidR="001C4557" w:rsidDel="00AE63E2" w:rsidRDefault="001C4557" w:rsidP="001C4557">
            <w:pPr>
              <w:rPr>
                <w:ins w:id="31086" w:author="Fegie" w:date="2021-05-02T01:47:00Z"/>
                <w:del w:id="31087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9D4B" w14:textId="14300331" w:rsidR="001C4557" w:rsidDel="00AE63E2" w:rsidRDefault="001C4557" w:rsidP="001C4557">
            <w:pPr>
              <w:rPr>
                <w:ins w:id="31088" w:author="Fegie" w:date="2021-05-02T01:47:00Z"/>
                <w:del w:id="31089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C41F4" w14:textId="10F72F8B" w:rsidR="001C4557" w:rsidDel="00AE63E2" w:rsidRDefault="001C4557" w:rsidP="001C4557">
            <w:pPr>
              <w:rPr>
                <w:ins w:id="31090" w:author="Fegie" w:date="2021-05-02T01:47:00Z"/>
                <w:del w:id="3109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B0348" w14:textId="50D51844" w:rsidR="001C4557" w:rsidDel="00AE63E2" w:rsidRDefault="001C4557" w:rsidP="001C4557">
            <w:pPr>
              <w:rPr>
                <w:ins w:id="31092" w:author="Fegie" w:date="2021-05-02T01:47:00Z"/>
                <w:del w:id="31093" w:author="家榮 張" w:date="2021-05-20T14:40:00Z"/>
                <w:rFonts w:ascii="標楷體" w:eastAsia="標楷體" w:hAnsi="標楷體"/>
              </w:rPr>
            </w:pPr>
            <w:ins w:id="31094" w:author="Fegie" w:date="2021-05-02T02:09:00Z">
              <w:del w:id="3109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599A0" w14:textId="4DD5EAF5" w:rsidR="001C4557" w:rsidDel="00AE63E2" w:rsidRDefault="001C4557" w:rsidP="001C4557">
            <w:pPr>
              <w:rPr>
                <w:ins w:id="31096" w:author="Fegie" w:date="2021-05-02T02:14:00Z"/>
                <w:del w:id="31097" w:author="家榮 張" w:date="2021-05-20T14:40:00Z"/>
                <w:rFonts w:ascii="標楷體" w:eastAsia="標楷體" w:hAnsi="標楷體"/>
              </w:rPr>
            </w:pPr>
            <w:ins w:id="31098" w:author="Fegie" w:date="2021-05-02T02:14:00Z">
              <w:del w:id="3109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12F388BD" w14:textId="0B19A31C" w:rsidR="001C4557" w:rsidRPr="00F37A9C" w:rsidDel="00AE63E2" w:rsidRDefault="001C4557" w:rsidP="001C4557">
            <w:pPr>
              <w:ind w:left="226" w:hangingChars="94" w:hanging="226"/>
              <w:rPr>
                <w:ins w:id="31100" w:author="Fegie" w:date="2021-05-02T02:14:00Z"/>
                <w:del w:id="31101" w:author="家榮 張" w:date="2021-05-20T14:40:00Z"/>
                <w:rFonts w:ascii="標楷體" w:eastAsia="標楷體" w:hAnsi="標楷體"/>
              </w:rPr>
            </w:pPr>
            <w:ins w:id="31102" w:author="Fegie" w:date="2021-05-02T02:14:00Z">
              <w:del w:id="3110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23D166A5" w14:textId="3A6FB54C" w:rsidR="001C4557" w:rsidDel="00AE63E2" w:rsidRDefault="001C4557" w:rsidP="001C4557">
            <w:pPr>
              <w:ind w:left="226" w:hangingChars="94" w:hanging="226"/>
              <w:rPr>
                <w:ins w:id="31104" w:author="Fegie" w:date="2021-05-02T02:14:00Z"/>
                <w:del w:id="31105" w:author="家榮 張" w:date="2021-05-20T14:40:00Z"/>
                <w:rFonts w:ascii="標楷體" w:eastAsia="標楷體" w:hAnsi="標楷體"/>
              </w:rPr>
            </w:pPr>
            <w:ins w:id="31106" w:author="Fegie" w:date="2021-05-02T02:14:00Z">
              <w:del w:id="3110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68F9D298" w14:textId="7C70F59A" w:rsidR="001C4557" w:rsidDel="00AE63E2" w:rsidRDefault="001C4557" w:rsidP="001C4557">
            <w:pPr>
              <w:snapToGrid w:val="0"/>
              <w:ind w:left="238" w:hangingChars="99" w:hanging="238"/>
              <w:rPr>
                <w:ins w:id="31108" w:author="Fegie" w:date="2021-05-02T01:47:00Z"/>
                <w:del w:id="31109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1110" w:author="Fegie" w:date="2021-05-02T02:14:00Z">
              <w:del w:id="3111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1112" w:author="Fegie" w:date="2021-05-02T02:20:00Z">
              <w:del w:id="31113" w:author="家榮 張" w:date="2021-05-20T14:40:00Z">
                <w:r w:rsidDel="00AE63E2">
                  <w:rPr>
                    <w:rFonts w:ascii="標楷體" w:eastAsia="標楷體" w:hAnsi="標楷體"/>
                  </w:rPr>
                  <w:delText>OpRevenue</w:delText>
                </w:r>
              </w:del>
            </w:ins>
          </w:p>
        </w:tc>
      </w:tr>
      <w:tr w:rsidR="001C4557" w:rsidDel="00AE63E2" w14:paraId="518F30B5" w14:textId="4150C4CF" w:rsidTr="000C4C7B">
        <w:trPr>
          <w:trHeight w:val="291"/>
          <w:jc w:val="center"/>
          <w:ins w:id="31114" w:author="Fegie" w:date="2021-05-02T01:47:00Z"/>
          <w:del w:id="31115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D60A" w14:textId="5F93411F" w:rsidR="001C4557" w:rsidDel="00AE63E2" w:rsidRDefault="001C4557" w:rsidP="001C4557">
            <w:pPr>
              <w:rPr>
                <w:ins w:id="31116" w:author="Fegie" w:date="2021-05-02T01:47:00Z"/>
                <w:del w:id="31117" w:author="家榮 張" w:date="2021-05-20T14:40:00Z"/>
                <w:rFonts w:ascii="標楷體" w:eastAsia="標楷體" w:hAnsi="標楷體"/>
              </w:rPr>
            </w:pPr>
            <w:ins w:id="31118" w:author="Fegie" w:date="2021-05-02T01:48:00Z">
              <w:del w:id="3111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31120" w:author="Fegie" w:date="2021-05-02T01:49:00Z">
              <w:del w:id="3112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AFBD3" w14:textId="4A343F5E" w:rsidR="001C4557" w:rsidDel="00AE63E2" w:rsidRDefault="001C4557" w:rsidP="001C4557">
            <w:pPr>
              <w:rPr>
                <w:ins w:id="31122" w:author="Fegie" w:date="2021-05-02T01:47:00Z"/>
                <w:del w:id="31123" w:author="家榮 張" w:date="2021-05-20T14:40:00Z"/>
                <w:rFonts w:ascii="標楷體" w:eastAsia="標楷體" w:hAnsi="標楷體"/>
              </w:rPr>
            </w:pPr>
            <w:ins w:id="31124" w:author="Fegie" w:date="2021-05-02T01:49:00Z">
              <w:del w:id="3112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營業外收入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B9E59" w14:textId="49432DFD" w:rsidR="001C4557" w:rsidDel="00AE63E2" w:rsidRDefault="001C4557" w:rsidP="001C4557">
            <w:pPr>
              <w:rPr>
                <w:ins w:id="31126" w:author="Fegie" w:date="2021-05-02T01:47:00Z"/>
                <w:del w:id="31127" w:author="家榮 張" w:date="2021-05-20T14:40:00Z"/>
                <w:rFonts w:ascii="標楷體" w:eastAsia="標楷體" w:hAnsi="標楷體"/>
              </w:rPr>
            </w:pPr>
            <w:ins w:id="31128" w:author="Fegie" w:date="2021-05-02T02:04:00Z">
              <w:del w:id="31129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6AE39" w14:textId="31481BA0" w:rsidR="001C4557" w:rsidDel="00AE63E2" w:rsidRDefault="001C4557" w:rsidP="001C4557">
            <w:pPr>
              <w:rPr>
                <w:ins w:id="31130" w:author="Fegie" w:date="2021-05-02T01:47:00Z"/>
                <w:del w:id="3113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69E25" w14:textId="3658A55D" w:rsidR="001C4557" w:rsidDel="00AE63E2" w:rsidRDefault="001C4557" w:rsidP="001C4557">
            <w:pPr>
              <w:rPr>
                <w:ins w:id="31132" w:author="Fegie" w:date="2021-05-02T01:47:00Z"/>
                <w:del w:id="3113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DB853" w14:textId="01CCAB45" w:rsidR="001C4557" w:rsidDel="00AE63E2" w:rsidRDefault="001C4557" w:rsidP="001C4557">
            <w:pPr>
              <w:rPr>
                <w:ins w:id="31134" w:author="Fegie" w:date="2021-05-02T01:47:00Z"/>
                <w:del w:id="31135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1B8D" w14:textId="745868EA" w:rsidR="001C4557" w:rsidDel="00AE63E2" w:rsidRDefault="001C4557" w:rsidP="001C4557">
            <w:pPr>
              <w:rPr>
                <w:ins w:id="31136" w:author="Fegie" w:date="2021-05-02T01:47:00Z"/>
                <w:del w:id="31137" w:author="家榮 張" w:date="2021-05-20T14:40:00Z"/>
                <w:rFonts w:ascii="標楷體" w:eastAsia="標楷體" w:hAnsi="標楷體"/>
              </w:rPr>
            </w:pPr>
            <w:ins w:id="31138" w:author="Fegie" w:date="2021-05-02T02:09:00Z">
              <w:del w:id="3113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30A0" w14:textId="1E456390" w:rsidR="001C4557" w:rsidDel="00AE63E2" w:rsidRDefault="001C4557" w:rsidP="001C4557">
            <w:pPr>
              <w:rPr>
                <w:ins w:id="31140" w:author="Fegie" w:date="2021-05-02T02:14:00Z"/>
                <w:del w:id="31141" w:author="家榮 張" w:date="2021-05-20T14:40:00Z"/>
                <w:rFonts w:ascii="標楷體" w:eastAsia="標楷體" w:hAnsi="標楷體"/>
              </w:rPr>
            </w:pPr>
            <w:ins w:id="31142" w:author="Fegie" w:date="2021-05-02T02:14:00Z">
              <w:del w:id="3114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6E916528" w14:textId="6FAF59B6" w:rsidR="001C4557" w:rsidRPr="00F37A9C" w:rsidDel="00AE63E2" w:rsidRDefault="001C4557" w:rsidP="001C4557">
            <w:pPr>
              <w:ind w:left="226" w:hangingChars="94" w:hanging="226"/>
              <w:rPr>
                <w:ins w:id="31144" w:author="Fegie" w:date="2021-05-02T02:14:00Z"/>
                <w:del w:id="31145" w:author="家榮 張" w:date="2021-05-20T14:40:00Z"/>
                <w:rFonts w:ascii="標楷體" w:eastAsia="標楷體" w:hAnsi="標楷體"/>
              </w:rPr>
            </w:pPr>
            <w:ins w:id="31146" w:author="Fegie" w:date="2021-05-02T02:14:00Z">
              <w:del w:id="3114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5AE2931C" w14:textId="16B2DC3E" w:rsidR="001C4557" w:rsidDel="00AE63E2" w:rsidRDefault="001C4557" w:rsidP="001C4557">
            <w:pPr>
              <w:ind w:left="226" w:hangingChars="94" w:hanging="226"/>
              <w:rPr>
                <w:ins w:id="31148" w:author="Fegie" w:date="2021-05-02T02:14:00Z"/>
                <w:del w:id="31149" w:author="家榮 張" w:date="2021-05-20T14:40:00Z"/>
                <w:rFonts w:ascii="標楷體" w:eastAsia="標楷體" w:hAnsi="標楷體"/>
              </w:rPr>
            </w:pPr>
            <w:ins w:id="31150" w:author="Fegie" w:date="2021-05-02T02:14:00Z">
              <w:del w:id="3115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74BEAA10" w14:textId="7B8BE803" w:rsidR="001C4557" w:rsidDel="00AE63E2" w:rsidRDefault="001C4557" w:rsidP="001C4557">
            <w:pPr>
              <w:snapToGrid w:val="0"/>
              <w:ind w:left="238" w:hangingChars="99" w:hanging="238"/>
              <w:rPr>
                <w:ins w:id="31152" w:author="Fegie" w:date="2021-05-02T01:47:00Z"/>
                <w:del w:id="31153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1154" w:author="Fegie" w:date="2021-05-02T02:14:00Z">
              <w:del w:id="3115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1156" w:author="Fegie" w:date="2021-05-02T02:20:00Z">
              <w:del w:id="31157" w:author="家榮 張" w:date="2021-05-20T14:40:00Z">
                <w:r w:rsidDel="00AE63E2">
                  <w:rPr>
                    <w:rFonts w:ascii="標楷體" w:eastAsia="標楷體" w:hAnsi="標楷體"/>
                  </w:rPr>
                  <w:delText>NopIncome</w:delText>
                </w:r>
              </w:del>
            </w:ins>
          </w:p>
        </w:tc>
      </w:tr>
      <w:tr w:rsidR="001C4557" w:rsidDel="00AE63E2" w14:paraId="32520D40" w14:textId="1E3239D5" w:rsidTr="000C4C7B">
        <w:trPr>
          <w:trHeight w:val="291"/>
          <w:jc w:val="center"/>
          <w:ins w:id="31158" w:author="Fegie" w:date="2021-05-02T01:47:00Z"/>
          <w:del w:id="31159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FDEC" w14:textId="23726A15" w:rsidR="001C4557" w:rsidDel="00AE63E2" w:rsidRDefault="001C4557" w:rsidP="001C4557">
            <w:pPr>
              <w:rPr>
                <w:ins w:id="31160" w:author="Fegie" w:date="2021-05-02T01:47:00Z"/>
                <w:del w:id="31161" w:author="家榮 張" w:date="2021-05-20T14:40:00Z"/>
                <w:rFonts w:ascii="標楷體" w:eastAsia="標楷體" w:hAnsi="標楷體"/>
              </w:rPr>
            </w:pPr>
            <w:ins w:id="31162" w:author="Fegie" w:date="2021-05-02T01:49:00Z">
              <w:del w:id="3116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26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449B5" w14:textId="2E1CE11A" w:rsidR="001C4557" w:rsidDel="00AE63E2" w:rsidRDefault="001C4557" w:rsidP="001C4557">
            <w:pPr>
              <w:rPr>
                <w:ins w:id="31164" w:author="Fegie" w:date="2021-05-02T01:47:00Z"/>
                <w:del w:id="31165" w:author="家榮 張" w:date="2021-05-20T14:40:00Z"/>
                <w:rFonts w:ascii="標楷體" w:eastAsia="標楷體" w:hAnsi="標楷體"/>
              </w:rPr>
            </w:pPr>
            <w:ins w:id="31166" w:author="Fegie" w:date="2021-05-02T01:49:00Z">
              <w:del w:id="3116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財務支出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C9213" w14:textId="4FAA6CB6" w:rsidR="001C4557" w:rsidDel="00AE63E2" w:rsidRDefault="001C4557" w:rsidP="001C4557">
            <w:pPr>
              <w:rPr>
                <w:ins w:id="31168" w:author="Fegie" w:date="2021-05-02T01:47:00Z"/>
                <w:del w:id="31169" w:author="家榮 張" w:date="2021-05-20T14:40:00Z"/>
                <w:rFonts w:ascii="標楷體" w:eastAsia="標楷體" w:hAnsi="標楷體"/>
              </w:rPr>
            </w:pPr>
            <w:ins w:id="31170" w:author="Fegie" w:date="2021-05-02T02:04:00Z">
              <w:del w:id="31171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CBD44" w14:textId="581968FE" w:rsidR="001C4557" w:rsidDel="00AE63E2" w:rsidRDefault="001C4557" w:rsidP="001C4557">
            <w:pPr>
              <w:rPr>
                <w:ins w:id="31172" w:author="Fegie" w:date="2021-05-02T01:47:00Z"/>
                <w:del w:id="3117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B5CA" w14:textId="61DDC12C" w:rsidR="001C4557" w:rsidDel="00AE63E2" w:rsidRDefault="001C4557" w:rsidP="001C4557">
            <w:pPr>
              <w:rPr>
                <w:ins w:id="31174" w:author="Fegie" w:date="2021-05-02T01:47:00Z"/>
                <w:del w:id="31175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BE94A" w14:textId="13489A37" w:rsidR="001C4557" w:rsidDel="00AE63E2" w:rsidRDefault="001C4557" w:rsidP="001C4557">
            <w:pPr>
              <w:rPr>
                <w:ins w:id="31176" w:author="Fegie" w:date="2021-05-02T01:47:00Z"/>
                <w:del w:id="31177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18CBB" w14:textId="337A56EC" w:rsidR="001C4557" w:rsidDel="00AE63E2" w:rsidRDefault="001C4557" w:rsidP="001C4557">
            <w:pPr>
              <w:rPr>
                <w:ins w:id="31178" w:author="Fegie" w:date="2021-05-02T01:47:00Z"/>
                <w:del w:id="31179" w:author="家榮 張" w:date="2021-05-20T14:40:00Z"/>
                <w:rFonts w:ascii="標楷體" w:eastAsia="標楷體" w:hAnsi="標楷體"/>
              </w:rPr>
            </w:pPr>
            <w:ins w:id="31180" w:author="Fegie" w:date="2021-05-02T02:09:00Z">
              <w:del w:id="3118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22612" w14:textId="238CDC33" w:rsidR="001C4557" w:rsidDel="00AE63E2" w:rsidRDefault="001C4557" w:rsidP="001C4557">
            <w:pPr>
              <w:rPr>
                <w:ins w:id="31182" w:author="Fegie" w:date="2021-05-02T02:14:00Z"/>
                <w:del w:id="31183" w:author="家榮 張" w:date="2021-05-20T14:40:00Z"/>
                <w:rFonts w:ascii="標楷體" w:eastAsia="標楷體" w:hAnsi="標楷體"/>
              </w:rPr>
            </w:pPr>
            <w:ins w:id="31184" w:author="Fegie" w:date="2021-05-02T02:14:00Z">
              <w:del w:id="3118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7E5B2C12" w14:textId="75FE60AB" w:rsidR="001C4557" w:rsidRPr="00F37A9C" w:rsidDel="00AE63E2" w:rsidRDefault="001C4557" w:rsidP="001C4557">
            <w:pPr>
              <w:ind w:left="226" w:hangingChars="94" w:hanging="226"/>
              <w:rPr>
                <w:ins w:id="31186" w:author="Fegie" w:date="2021-05-02T02:14:00Z"/>
                <w:del w:id="31187" w:author="家榮 張" w:date="2021-05-20T14:40:00Z"/>
                <w:rFonts w:ascii="標楷體" w:eastAsia="標楷體" w:hAnsi="標楷體"/>
              </w:rPr>
            </w:pPr>
            <w:ins w:id="31188" w:author="Fegie" w:date="2021-05-02T02:14:00Z">
              <w:del w:id="3118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0AB69CD6" w14:textId="2549496E" w:rsidR="001C4557" w:rsidDel="00AE63E2" w:rsidRDefault="001C4557" w:rsidP="001C4557">
            <w:pPr>
              <w:ind w:left="226" w:hangingChars="94" w:hanging="226"/>
              <w:rPr>
                <w:ins w:id="31190" w:author="Fegie" w:date="2021-05-02T02:14:00Z"/>
                <w:del w:id="31191" w:author="家榮 張" w:date="2021-05-20T14:40:00Z"/>
                <w:rFonts w:ascii="標楷體" w:eastAsia="標楷體" w:hAnsi="標楷體"/>
              </w:rPr>
            </w:pPr>
            <w:ins w:id="31192" w:author="Fegie" w:date="2021-05-02T02:14:00Z">
              <w:del w:id="3119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54F0BB66" w14:textId="4F3E2585" w:rsidR="001C4557" w:rsidDel="00AE63E2" w:rsidRDefault="001C4557" w:rsidP="001C4557">
            <w:pPr>
              <w:snapToGrid w:val="0"/>
              <w:ind w:left="238" w:hangingChars="99" w:hanging="238"/>
              <w:rPr>
                <w:ins w:id="31194" w:author="Fegie" w:date="2021-05-02T01:47:00Z"/>
                <w:del w:id="31195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1196" w:author="Fegie" w:date="2021-05-02T02:14:00Z">
              <w:del w:id="3119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1198" w:author="Fegie" w:date="2021-05-02T02:21:00Z">
              <w:del w:id="31199" w:author="家榮 張" w:date="2021-05-20T14:40:00Z">
                <w:r w:rsidDel="00AE63E2">
                  <w:rPr>
                    <w:rFonts w:ascii="標楷體" w:eastAsia="標楷體" w:hAnsi="標楷體"/>
                  </w:rPr>
                  <w:delText>FinExpense</w:delText>
                </w:r>
              </w:del>
            </w:ins>
          </w:p>
        </w:tc>
      </w:tr>
      <w:tr w:rsidR="001C4557" w:rsidDel="00AE63E2" w14:paraId="2EFD0FC9" w14:textId="1C5BDABD" w:rsidTr="000C4C7B">
        <w:trPr>
          <w:trHeight w:val="291"/>
          <w:jc w:val="center"/>
          <w:ins w:id="31200" w:author="Fegie" w:date="2021-05-02T01:47:00Z"/>
          <w:del w:id="31201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8043" w14:textId="6CC7AE4B" w:rsidR="001C4557" w:rsidDel="00AE63E2" w:rsidRDefault="001C4557" w:rsidP="001C4557">
            <w:pPr>
              <w:rPr>
                <w:ins w:id="31202" w:author="Fegie" w:date="2021-05-02T01:47:00Z"/>
                <w:del w:id="31203" w:author="家榮 張" w:date="2021-05-20T14:40:00Z"/>
                <w:rFonts w:ascii="標楷體" w:eastAsia="標楷體" w:hAnsi="標楷體"/>
              </w:rPr>
            </w:pPr>
            <w:ins w:id="31204" w:author="Fegie" w:date="2021-05-02T01:49:00Z">
              <w:del w:id="3120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27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4084" w14:textId="30FBA2C0" w:rsidR="001C4557" w:rsidDel="00AE63E2" w:rsidRDefault="001C4557" w:rsidP="001C4557">
            <w:pPr>
              <w:rPr>
                <w:ins w:id="31206" w:author="Fegie" w:date="2021-05-02T01:47:00Z"/>
                <w:del w:id="31207" w:author="家榮 張" w:date="2021-05-20T14:40:00Z"/>
                <w:rFonts w:ascii="標楷體" w:eastAsia="標楷體" w:hAnsi="標楷體"/>
              </w:rPr>
            </w:pPr>
            <w:ins w:id="31208" w:author="Fegie" w:date="2021-05-02T01:49:00Z">
              <w:del w:id="3120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其他營業支出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7C7F1" w14:textId="40F4486F" w:rsidR="001C4557" w:rsidDel="00AE63E2" w:rsidRDefault="001C4557" w:rsidP="001C4557">
            <w:pPr>
              <w:rPr>
                <w:ins w:id="31210" w:author="Fegie" w:date="2021-05-02T01:47:00Z"/>
                <w:del w:id="31211" w:author="家榮 張" w:date="2021-05-20T14:40:00Z"/>
                <w:rFonts w:ascii="標楷體" w:eastAsia="標楷體" w:hAnsi="標楷體"/>
              </w:rPr>
            </w:pPr>
            <w:ins w:id="31212" w:author="Fegie" w:date="2021-05-02T02:04:00Z">
              <w:del w:id="31213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4709" w14:textId="768B9A32" w:rsidR="001C4557" w:rsidDel="00AE63E2" w:rsidRDefault="001C4557" w:rsidP="001C4557">
            <w:pPr>
              <w:rPr>
                <w:ins w:id="31214" w:author="Fegie" w:date="2021-05-02T01:47:00Z"/>
                <w:del w:id="31215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7FFFB" w14:textId="64A76221" w:rsidR="001C4557" w:rsidDel="00AE63E2" w:rsidRDefault="001C4557" w:rsidP="001C4557">
            <w:pPr>
              <w:rPr>
                <w:ins w:id="31216" w:author="Fegie" w:date="2021-05-02T01:47:00Z"/>
                <w:del w:id="31217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4269C" w14:textId="046C7079" w:rsidR="001C4557" w:rsidDel="00AE63E2" w:rsidRDefault="001C4557" w:rsidP="001C4557">
            <w:pPr>
              <w:rPr>
                <w:ins w:id="31218" w:author="Fegie" w:date="2021-05-02T01:47:00Z"/>
                <w:del w:id="31219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1420" w14:textId="1E58C0CE" w:rsidR="001C4557" w:rsidDel="00AE63E2" w:rsidRDefault="001C4557" w:rsidP="001C4557">
            <w:pPr>
              <w:rPr>
                <w:ins w:id="31220" w:author="Fegie" w:date="2021-05-02T01:47:00Z"/>
                <w:del w:id="31221" w:author="家榮 張" w:date="2021-05-20T14:40:00Z"/>
                <w:rFonts w:ascii="標楷體" w:eastAsia="標楷體" w:hAnsi="標楷體"/>
              </w:rPr>
            </w:pPr>
            <w:ins w:id="31222" w:author="Fegie" w:date="2021-05-02T02:09:00Z">
              <w:del w:id="3122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59D52" w14:textId="434F06FC" w:rsidR="001C4557" w:rsidDel="00AE63E2" w:rsidRDefault="001C4557" w:rsidP="001C4557">
            <w:pPr>
              <w:rPr>
                <w:ins w:id="31224" w:author="Fegie" w:date="2021-05-02T02:14:00Z"/>
                <w:del w:id="31225" w:author="家榮 張" w:date="2021-05-20T14:40:00Z"/>
                <w:rFonts w:ascii="標楷體" w:eastAsia="標楷體" w:hAnsi="標楷體"/>
              </w:rPr>
            </w:pPr>
            <w:ins w:id="31226" w:author="Fegie" w:date="2021-05-02T02:14:00Z">
              <w:del w:id="3122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74F14F18" w14:textId="425D260B" w:rsidR="001C4557" w:rsidRPr="00F37A9C" w:rsidDel="00AE63E2" w:rsidRDefault="001C4557" w:rsidP="001C4557">
            <w:pPr>
              <w:ind w:left="226" w:hangingChars="94" w:hanging="226"/>
              <w:rPr>
                <w:ins w:id="31228" w:author="Fegie" w:date="2021-05-02T02:14:00Z"/>
                <w:del w:id="31229" w:author="家榮 張" w:date="2021-05-20T14:40:00Z"/>
                <w:rFonts w:ascii="標楷體" w:eastAsia="標楷體" w:hAnsi="標楷體"/>
              </w:rPr>
            </w:pPr>
            <w:ins w:id="31230" w:author="Fegie" w:date="2021-05-02T02:14:00Z">
              <w:del w:id="3123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687432AB" w14:textId="30A5A20B" w:rsidR="001C4557" w:rsidDel="00AE63E2" w:rsidRDefault="001C4557" w:rsidP="001C4557">
            <w:pPr>
              <w:ind w:left="226" w:hangingChars="94" w:hanging="226"/>
              <w:rPr>
                <w:ins w:id="31232" w:author="Fegie" w:date="2021-05-02T02:14:00Z"/>
                <w:del w:id="31233" w:author="家榮 張" w:date="2021-05-20T14:40:00Z"/>
                <w:rFonts w:ascii="標楷體" w:eastAsia="標楷體" w:hAnsi="標楷體"/>
              </w:rPr>
            </w:pPr>
            <w:ins w:id="31234" w:author="Fegie" w:date="2021-05-02T02:14:00Z">
              <w:del w:id="3123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4DD2E737" w14:textId="4B1C6BAE" w:rsidR="001C4557" w:rsidDel="00AE63E2" w:rsidRDefault="001C4557" w:rsidP="001C4557">
            <w:pPr>
              <w:snapToGrid w:val="0"/>
              <w:ind w:left="238" w:hangingChars="99" w:hanging="238"/>
              <w:rPr>
                <w:ins w:id="31236" w:author="Fegie" w:date="2021-05-02T01:47:00Z"/>
                <w:del w:id="31237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1238" w:author="Fegie" w:date="2021-05-02T02:14:00Z">
              <w:del w:id="3123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1240" w:author="Fegie" w:date="2021-05-02T02:21:00Z">
              <w:del w:id="31241" w:author="家榮 張" w:date="2021-05-20T14:40:00Z">
                <w:r w:rsidDel="00AE63E2">
                  <w:rPr>
                    <w:rFonts w:ascii="標楷體" w:eastAsia="標楷體" w:hAnsi="標楷體"/>
                  </w:rPr>
                  <w:delText>NopExpense</w:delText>
                </w:r>
              </w:del>
            </w:ins>
          </w:p>
        </w:tc>
      </w:tr>
      <w:tr w:rsidR="001C4557" w:rsidDel="00AE63E2" w14:paraId="035E0103" w14:textId="1CD14547" w:rsidTr="000C4C7B">
        <w:trPr>
          <w:trHeight w:val="291"/>
          <w:jc w:val="center"/>
          <w:ins w:id="31242" w:author="Fegie" w:date="2021-05-02T01:49:00Z"/>
          <w:del w:id="31243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0DBD1" w14:textId="4C296EA7" w:rsidR="001C4557" w:rsidDel="00AE63E2" w:rsidRDefault="001C4557" w:rsidP="001C4557">
            <w:pPr>
              <w:rPr>
                <w:ins w:id="31244" w:author="Fegie" w:date="2021-05-02T01:49:00Z"/>
                <w:del w:id="31245" w:author="家榮 張" w:date="2021-05-20T14:40:00Z"/>
                <w:rFonts w:ascii="標楷體" w:eastAsia="標楷體" w:hAnsi="標楷體"/>
              </w:rPr>
            </w:pPr>
            <w:ins w:id="31246" w:author="Fegie" w:date="2021-05-02T01:49:00Z">
              <w:del w:id="3124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28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D9347" w14:textId="09A404A3" w:rsidR="001C4557" w:rsidDel="00AE63E2" w:rsidRDefault="001C4557" w:rsidP="001C4557">
            <w:pPr>
              <w:rPr>
                <w:ins w:id="31248" w:author="Fegie" w:date="2021-05-02T01:49:00Z"/>
                <w:del w:id="31249" w:author="家榮 張" w:date="2021-05-20T14:40:00Z"/>
                <w:rFonts w:ascii="標楷體" w:eastAsia="標楷體" w:hAnsi="標楷體"/>
              </w:rPr>
            </w:pPr>
            <w:ins w:id="31250" w:author="Fegie" w:date="2021-05-02T01:49:00Z">
              <w:del w:id="3125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稅後淨利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7E708" w14:textId="213B83A9" w:rsidR="001C4557" w:rsidDel="00AE63E2" w:rsidRDefault="001C4557" w:rsidP="001C4557">
            <w:pPr>
              <w:rPr>
                <w:ins w:id="31252" w:author="Fegie" w:date="2021-05-02T01:49:00Z"/>
                <w:del w:id="31253" w:author="家榮 張" w:date="2021-05-20T14:40:00Z"/>
                <w:rFonts w:ascii="標楷體" w:eastAsia="標楷體" w:hAnsi="標楷體"/>
              </w:rPr>
            </w:pPr>
            <w:ins w:id="31254" w:author="Fegie" w:date="2021-05-02T02:04:00Z">
              <w:del w:id="31255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6E863" w14:textId="0336BC72" w:rsidR="001C4557" w:rsidDel="00AE63E2" w:rsidRDefault="001C4557" w:rsidP="001C4557">
            <w:pPr>
              <w:rPr>
                <w:ins w:id="31256" w:author="Fegie" w:date="2021-05-02T01:49:00Z"/>
                <w:del w:id="31257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DE693" w14:textId="65E810EB" w:rsidR="001C4557" w:rsidDel="00AE63E2" w:rsidRDefault="001C4557" w:rsidP="001C4557">
            <w:pPr>
              <w:rPr>
                <w:ins w:id="31258" w:author="Fegie" w:date="2021-05-02T01:49:00Z"/>
                <w:del w:id="31259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34941" w14:textId="12DDE75C" w:rsidR="001C4557" w:rsidDel="00AE63E2" w:rsidRDefault="001C4557" w:rsidP="001C4557">
            <w:pPr>
              <w:rPr>
                <w:ins w:id="31260" w:author="Fegie" w:date="2021-05-02T01:49:00Z"/>
                <w:del w:id="3126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10C4" w14:textId="6099A19A" w:rsidR="001C4557" w:rsidDel="00AE63E2" w:rsidRDefault="001C4557" w:rsidP="001C4557">
            <w:pPr>
              <w:rPr>
                <w:ins w:id="31262" w:author="Fegie" w:date="2021-05-02T01:49:00Z"/>
                <w:del w:id="31263" w:author="家榮 張" w:date="2021-05-20T14:40:00Z"/>
                <w:rFonts w:ascii="標楷體" w:eastAsia="標楷體" w:hAnsi="標楷體"/>
              </w:rPr>
            </w:pPr>
            <w:ins w:id="31264" w:author="Fegie" w:date="2021-05-02T02:09:00Z">
              <w:del w:id="3126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E3427" w14:textId="3280D09C" w:rsidR="001C4557" w:rsidDel="00AE63E2" w:rsidRDefault="001C4557" w:rsidP="001C4557">
            <w:pPr>
              <w:rPr>
                <w:ins w:id="31266" w:author="Fegie" w:date="2021-05-02T02:14:00Z"/>
                <w:del w:id="31267" w:author="家榮 張" w:date="2021-05-20T14:40:00Z"/>
                <w:rFonts w:ascii="標楷體" w:eastAsia="標楷體" w:hAnsi="標楷體"/>
              </w:rPr>
            </w:pPr>
            <w:ins w:id="31268" w:author="Fegie" w:date="2021-05-02T02:14:00Z">
              <w:del w:id="3126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198393E9" w14:textId="4827706B" w:rsidR="001C4557" w:rsidRPr="00F37A9C" w:rsidDel="00AE63E2" w:rsidRDefault="001C4557" w:rsidP="001C4557">
            <w:pPr>
              <w:ind w:left="226" w:hangingChars="94" w:hanging="226"/>
              <w:rPr>
                <w:ins w:id="31270" w:author="Fegie" w:date="2021-05-02T02:14:00Z"/>
                <w:del w:id="31271" w:author="家榮 張" w:date="2021-05-20T14:40:00Z"/>
                <w:rFonts w:ascii="標楷體" w:eastAsia="標楷體" w:hAnsi="標楷體"/>
              </w:rPr>
            </w:pPr>
            <w:ins w:id="31272" w:author="Fegie" w:date="2021-05-02T02:14:00Z">
              <w:del w:id="3127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67CE2004" w14:textId="62763440" w:rsidR="001C4557" w:rsidDel="00AE63E2" w:rsidRDefault="001C4557" w:rsidP="001C4557">
            <w:pPr>
              <w:ind w:left="226" w:hangingChars="94" w:hanging="226"/>
              <w:rPr>
                <w:ins w:id="31274" w:author="Fegie" w:date="2021-05-02T02:14:00Z"/>
                <w:del w:id="31275" w:author="家榮 張" w:date="2021-05-20T14:40:00Z"/>
                <w:rFonts w:ascii="標楷體" w:eastAsia="標楷體" w:hAnsi="標楷體"/>
              </w:rPr>
            </w:pPr>
            <w:ins w:id="31276" w:author="Fegie" w:date="2021-05-02T02:14:00Z">
              <w:del w:id="3127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74B5F3FC" w14:textId="64C60C43" w:rsidR="001C4557" w:rsidDel="00AE63E2" w:rsidRDefault="001C4557" w:rsidP="001C4557">
            <w:pPr>
              <w:snapToGrid w:val="0"/>
              <w:ind w:left="238" w:hangingChars="99" w:hanging="238"/>
              <w:rPr>
                <w:ins w:id="31278" w:author="Fegie" w:date="2021-05-02T01:49:00Z"/>
                <w:del w:id="31279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1280" w:author="Fegie" w:date="2021-05-02T02:14:00Z">
              <w:del w:id="3128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1282" w:author="Fegie" w:date="2021-05-02T02:21:00Z">
              <w:del w:id="31283" w:author="家榮 張" w:date="2021-05-20T14:40:00Z">
                <w:r w:rsidDel="00AE63E2">
                  <w:rPr>
                    <w:rFonts w:ascii="標楷體" w:eastAsia="標楷體" w:hAnsi="標楷體"/>
                  </w:rPr>
                  <w:delText>NetIncome</w:delText>
                </w:r>
              </w:del>
            </w:ins>
          </w:p>
        </w:tc>
      </w:tr>
      <w:tr w:rsidR="001C4557" w:rsidDel="00AE63E2" w14:paraId="2B08D41C" w14:textId="388A5C18" w:rsidTr="000C4C7B">
        <w:trPr>
          <w:trHeight w:val="291"/>
          <w:jc w:val="center"/>
          <w:ins w:id="31284" w:author="Fegie" w:date="2021-05-02T01:49:00Z"/>
          <w:del w:id="31285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8C347" w14:textId="0588078F" w:rsidR="001C4557" w:rsidDel="00AE63E2" w:rsidRDefault="001C4557" w:rsidP="001C4557">
            <w:pPr>
              <w:rPr>
                <w:ins w:id="31286" w:author="Fegie" w:date="2021-05-02T01:49:00Z"/>
                <w:del w:id="31287" w:author="家榮 張" w:date="2021-05-20T14:40:00Z"/>
                <w:rFonts w:ascii="標楷體" w:eastAsia="標楷體" w:hAnsi="標楷體"/>
              </w:rPr>
            </w:pPr>
            <w:ins w:id="31288" w:author="Fegie" w:date="2021-05-02T01:49:00Z">
              <w:del w:id="3128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29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85B13" w14:textId="07756B59" w:rsidR="001C4557" w:rsidDel="00AE63E2" w:rsidRDefault="001C4557" w:rsidP="001C4557">
            <w:pPr>
              <w:rPr>
                <w:ins w:id="31290" w:author="Fegie" w:date="2021-05-02T01:49:00Z"/>
                <w:del w:id="31291" w:author="家榮 張" w:date="2021-05-20T14:40:00Z"/>
                <w:rFonts w:ascii="標楷體" w:eastAsia="標楷體" w:hAnsi="標楷體"/>
              </w:rPr>
            </w:pPr>
            <w:ins w:id="31292" w:author="Fegie" w:date="2021-05-02T01:49:00Z">
              <w:del w:id="3129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簽證會計師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AD17A" w14:textId="31D0B73E" w:rsidR="001C4557" w:rsidDel="00AE63E2" w:rsidRDefault="001C4557" w:rsidP="001C4557">
            <w:pPr>
              <w:rPr>
                <w:ins w:id="31294" w:author="Fegie" w:date="2021-05-02T01:49:00Z"/>
                <w:del w:id="31295" w:author="家榮 張" w:date="2021-05-20T14:40:00Z"/>
                <w:rFonts w:ascii="標楷體" w:eastAsia="標楷體" w:hAnsi="標楷體"/>
              </w:rPr>
            </w:pPr>
            <w:ins w:id="31296" w:author="Fegie" w:date="2021-05-02T02:04:00Z">
              <w:del w:id="31297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X(14)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C8A" w14:textId="2F1291F4" w:rsidR="001C4557" w:rsidDel="00AE63E2" w:rsidRDefault="001C4557" w:rsidP="001C4557">
            <w:pPr>
              <w:rPr>
                <w:ins w:id="31298" w:author="Fegie" w:date="2021-05-02T01:49:00Z"/>
                <w:del w:id="31299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4CE18" w14:textId="7675FB9A" w:rsidR="001C4557" w:rsidDel="00AE63E2" w:rsidRDefault="001C4557" w:rsidP="001C4557">
            <w:pPr>
              <w:rPr>
                <w:ins w:id="31300" w:author="Fegie" w:date="2021-05-02T01:49:00Z"/>
                <w:del w:id="3130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3EE4" w14:textId="27424B77" w:rsidR="001C4557" w:rsidDel="00AE63E2" w:rsidRDefault="001C4557" w:rsidP="001C4557">
            <w:pPr>
              <w:rPr>
                <w:ins w:id="31302" w:author="Fegie" w:date="2021-05-02T01:49:00Z"/>
                <w:del w:id="3130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984E" w14:textId="3C55FD51" w:rsidR="001C4557" w:rsidDel="00AE63E2" w:rsidRDefault="001C4557" w:rsidP="001C4557">
            <w:pPr>
              <w:rPr>
                <w:ins w:id="31304" w:author="Fegie" w:date="2021-05-02T01:49:00Z"/>
                <w:del w:id="31305" w:author="家榮 張" w:date="2021-05-20T14:40:00Z"/>
                <w:rFonts w:ascii="標楷體" w:eastAsia="標楷體" w:hAnsi="標楷體"/>
              </w:rPr>
            </w:pPr>
            <w:ins w:id="31306" w:author="Fegie" w:date="2021-05-02T02:09:00Z">
              <w:del w:id="3130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85CE" w14:textId="1A70B88A" w:rsidR="001C4557" w:rsidDel="00AE63E2" w:rsidRDefault="001C4557" w:rsidP="001C4557">
            <w:pPr>
              <w:rPr>
                <w:ins w:id="31308" w:author="Fegie" w:date="2021-05-02T02:14:00Z"/>
                <w:del w:id="31309" w:author="家榮 張" w:date="2021-05-20T14:40:00Z"/>
                <w:rFonts w:ascii="標楷體" w:eastAsia="標楷體" w:hAnsi="標楷體"/>
              </w:rPr>
            </w:pPr>
            <w:ins w:id="31310" w:author="Fegie" w:date="2021-05-02T02:14:00Z">
              <w:del w:id="3131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79301A9C" w14:textId="1FFC0CCE" w:rsidR="001C4557" w:rsidRPr="00F37A9C" w:rsidDel="00AE63E2" w:rsidRDefault="001C4557" w:rsidP="001C4557">
            <w:pPr>
              <w:ind w:left="226" w:hangingChars="94" w:hanging="226"/>
              <w:rPr>
                <w:ins w:id="31312" w:author="Fegie" w:date="2021-05-02T02:14:00Z"/>
                <w:del w:id="31313" w:author="家榮 張" w:date="2021-05-20T14:40:00Z"/>
                <w:rFonts w:ascii="標楷體" w:eastAsia="標楷體" w:hAnsi="標楷體"/>
              </w:rPr>
            </w:pPr>
            <w:ins w:id="31314" w:author="Fegie" w:date="2021-05-02T02:14:00Z">
              <w:del w:id="3131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4579BD4B" w14:textId="5D08FE46" w:rsidR="001C4557" w:rsidDel="00AE63E2" w:rsidRDefault="001C4557" w:rsidP="001C4557">
            <w:pPr>
              <w:ind w:left="226" w:hangingChars="94" w:hanging="226"/>
              <w:rPr>
                <w:ins w:id="31316" w:author="Fegie" w:date="2021-05-02T02:14:00Z"/>
                <w:del w:id="31317" w:author="家榮 張" w:date="2021-05-20T14:40:00Z"/>
                <w:rFonts w:ascii="標楷體" w:eastAsia="標楷體" w:hAnsi="標楷體"/>
              </w:rPr>
            </w:pPr>
            <w:ins w:id="31318" w:author="Fegie" w:date="2021-05-02T02:14:00Z">
              <w:del w:id="3131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209FBC55" w14:textId="51C61E6F" w:rsidR="001C4557" w:rsidDel="00AE63E2" w:rsidRDefault="001C4557" w:rsidP="001C4557">
            <w:pPr>
              <w:snapToGrid w:val="0"/>
              <w:ind w:left="238" w:hangingChars="99" w:hanging="238"/>
              <w:rPr>
                <w:ins w:id="31320" w:author="Fegie" w:date="2021-05-02T01:49:00Z"/>
                <w:del w:id="31321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1322" w:author="Fegie" w:date="2021-05-02T02:14:00Z">
              <w:del w:id="3132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1324" w:author="Fegie" w:date="2021-05-02T02:21:00Z">
              <w:del w:id="31325" w:author="家榮 張" w:date="2021-05-20T14:40:00Z">
                <w:r w:rsidDel="00AE63E2">
                  <w:rPr>
                    <w:rFonts w:ascii="標楷體" w:eastAsia="標楷體" w:hAnsi="標楷體"/>
                  </w:rPr>
                  <w:delText>Accountant</w:delText>
                </w:r>
              </w:del>
            </w:ins>
          </w:p>
        </w:tc>
      </w:tr>
      <w:tr w:rsidR="001C4557" w:rsidDel="00AE63E2" w14:paraId="006E9A3A" w14:textId="2BE83516" w:rsidTr="000C4C7B">
        <w:trPr>
          <w:trHeight w:val="291"/>
          <w:jc w:val="center"/>
          <w:ins w:id="31326" w:author="Fegie" w:date="2021-05-02T01:49:00Z"/>
          <w:del w:id="31327" w:author="家榮 張" w:date="2021-05-20T14:40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87B19" w14:textId="100320B6" w:rsidR="001C4557" w:rsidDel="00AE63E2" w:rsidRDefault="001C4557" w:rsidP="001C4557">
            <w:pPr>
              <w:rPr>
                <w:ins w:id="31328" w:author="Fegie" w:date="2021-05-02T01:49:00Z"/>
                <w:del w:id="31329" w:author="家榮 張" w:date="2021-05-20T14:40:00Z"/>
                <w:rFonts w:ascii="標楷體" w:eastAsia="標楷體" w:hAnsi="標楷體"/>
              </w:rPr>
            </w:pPr>
            <w:ins w:id="31330" w:author="Fegie" w:date="2021-05-02T01:49:00Z">
              <w:del w:id="3133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30</w:delText>
                </w:r>
              </w:del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73FAE" w14:textId="2829341A" w:rsidR="001C4557" w:rsidDel="00AE63E2" w:rsidRDefault="001C4557" w:rsidP="001C4557">
            <w:pPr>
              <w:rPr>
                <w:ins w:id="31332" w:author="Fegie" w:date="2021-05-02T01:49:00Z"/>
                <w:del w:id="31333" w:author="家榮 張" w:date="2021-05-20T14:40:00Z"/>
                <w:rFonts w:ascii="標楷體" w:eastAsia="標楷體" w:hAnsi="標楷體"/>
              </w:rPr>
            </w:pPr>
            <w:ins w:id="31334" w:author="Fegie" w:date="2021-05-02T01:49:00Z">
              <w:del w:id="3133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簽證日期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C8A2" w14:textId="2759F1D7" w:rsidR="001C4557" w:rsidDel="00AE63E2" w:rsidRDefault="001C4557" w:rsidP="001C4557">
            <w:pPr>
              <w:rPr>
                <w:ins w:id="31336" w:author="Fegie" w:date="2021-05-02T01:49:00Z"/>
                <w:del w:id="31337" w:author="家榮 張" w:date="2021-05-20T14:40:00Z"/>
                <w:rFonts w:ascii="標楷體" w:eastAsia="標楷體" w:hAnsi="標楷體"/>
              </w:rPr>
            </w:pPr>
            <w:ins w:id="31338" w:author="Fegie" w:date="2021-05-02T01:49:00Z">
              <w:del w:id="31339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7C132" w14:textId="409F7A14" w:rsidR="001C4557" w:rsidDel="00AE63E2" w:rsidRDefault="001C4557" w:rsidP="001C4557">
            <w:pPr>
              <w:rPr>
                <w:ins w:id="31340" w:author="Fegie" w:date="2021-05-02T01:49:00Z"/>
                <w:del w:id="31341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B8CE8" w14:textId="411B3B37" w:rsidR="001C4557" w:rsidDel="00AE63E2" w:rsidRDefault="001C4557" w:rsidP="001C4557">
            <w:pPr>
              <w:rPr>
                <w:ins w:id="31342" w:author="Fegie" w:date="2021-05-02T01:49:00Z"/>
                <w:del w:id="31343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96FC8" w14:textId="4CBB80AD" w:rsidR="001C4557" w:rsidDel="00AE63E2" w:rsidRDefault="001C4557" w:rsidP="001C4557">
            <w:pPr>
              <w:rPr>
                <w:ins w:id="31344" w:author="Fegie" w:date="2021-05-02T01:49:00Z"/>
                <w:del w:id="31345" w:author="家榮 張" w:date="2021-05-20T14:40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21AC8" w14:textId="65BA86B8" w:rsidR="001C4557" w:rsidDel="00AE63E2" w:rsidRDefault="001C4557" w:rsidP="001C4557">
            <w:pPr>
              <w:rPr>
                <w:ins w:id="31346" w:author="Fegie" w:date="2021-05-02T01:49:00Z"/>
                <w:del w:id="31347" w:author="家榮 張" w:date="2021-05-20T14:40:00Z"/>
                <w:rFonts w:ascii="標楷體" w:eastAsia="標楷體" w:hAnsi="標楷體"/>
              </w:rPr>
            </w:pPr>
            <w:ins w:id="31348" w:author="Fegie" w:date="2021-05-02T02:09:00Z">
              <w:del w:id="31349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4D8D6" w14:textId="61F48F17" w:rsidR="001C4557" w:rsidDel="00AE63E2" w:rsidRDefault="001C4557" w:rsidP="001C4557">
            <w:pPr>
              <w:rPr>
                <w:ins w:id="31350" w:author="Fegie" w:date="2021-05-02T02:14:00Z"/>
                <w:del w:id="31351" w:author="家榮 張" w:date="2021-05-20T14:40:00Z"/>
                <w:rFonts w:ascii="標楷體" w:eastAsia="標楷體" w:hAnsi="標楷體"/>
              </w:rPr>
            </w:pPr>
            <w:ins w:id="31352" w:author="Fegie" w:date="2021-05-02T02:14:00Z">
              <w:del w:id="31353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16CF46D0" w14:textId="68FC2338" w:rsidR="001C4557" w:rsidRPr="00F37A9C" w:rsidDel="00AE63E2" w:rsidRDefault="001C4557" w:rsidP="001C4557">
            <w:pPr>
              <w:ind w:left="226" w:hangingChars="94" w:hanging="226"/>
              <w:rPr>
                <w:ins w:id="31354" w:author="Fegie" w:date="2021-05-02T02:14:00Z"/>
                <w:del w:id="31355" w:author="家榮 張" w:date="2021-05-20T14:40:00Z"/>
                <w:rFonts w:ascii="標楷體" w:eastAsia="標楷體" w:hAnsi="標楷體"/>
              </w:rPr>
            </w:pPr>
            <w:ins w:id="31356" w:author="Fegie" w:date="2021-05-02T02:14:00Z">
              <w:del w:id="31357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2.「修改」時，自動顯示原值，可以修改</w:delText>
                </w:r>
              </w:del>
            </w:ins>
          </w:p>
          <w:p w14:paraId="28DC4E77" w14:textId="7ACDDA17" w:rsidR="001C4557" w:rsidDel="00AE63E2" w:rsidRDefault="001C4557" w:rsidP="001C4557">
            <w:pPr>
              <w:ind w:left="226" w:hangingChars="94" w:hanging="226"/>
              <w:rPr>
                <w:ins w:id="31358" w:author="Fegie" w:date="2021-05-02T02:14:00Z"/>
                <w:del w:id="31359" w:author="家榮 張" w:date="2021-05-20T14:40:00Z"/>
                <w:rFonts w:ascii="標楷體" w:eastAsia="標楷體" w:hAnsi="標楷體"/>
              </w:rPr>
            </w:pPr>
            <w:ins w:id="31360" w:author="Fegie" w:date="2021-05-02T02:14:00Z">
              <w:del w:id="31361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3.其他功能時，自動顯示原值，不可修改</w:delText>
                </w:r>
              </w:del>
            </w:ins>
          </w:p>
          <w:p w14:paraId="65DA3D4D" w14:textId="28D5C4B6" w:rsidR="001C4557" w:rsidDel="00AE63E2" w:rsidRDefault="001C4557" w:rsidP="001C4557">
            <w:pPr>
              <w:snapToGrid w:val="0"/>
              <w:ind w:left="238" w:hangingChars="99" w:hanging="238"/>
              <w:rPr>
                <w:ins w:id="31362" w:author="Fegie" w:date="2021-05-02T01:49:00Z"/>
                <w:del w:id="31363" w:author="家榮 張" w:date="2021-05-20T14:40:00Z"/>
                <w:rFonts w:ascii="標楷體" w:eastAsia="標楷體" w:hAnsi="標楷體"/>
                <w:color w:val="000000" w:themeColor="text1"/>
              </w:rPr>
            </w:pPr>
            <w:ins w:id="31364" w:author="Fegie" w:date="2021-05-02T02:14:00Z">
              <w:del w:id="31365" w:author="家榮 張" w:date="2021-05-20T14:40:00Z">
                <w:r w:rsidDel="00AE63E2">
                  <w:rPr>
                    <w:rFonts w:ascii="標楷體" w:eastAsia="標楷體" w:hAnsi="標楷體" w:hint="eastAsia"/>
                  </w:rPr>
                  <w:delText>4</w:delText>
                </w:r>
                <w:r w:rsidDel="00AE63E2">
                  <w:rPr>
                    <w:rFonts w:ascii="標楷體" w:eastAsia="標楷體" w:hAnsi="標楷體"/>
                  </w:rPr>
                  <w:delText>.CustFin</w:delText>
                </w:r>
                <w:r w:rsidDel="00AE63E2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1366" w:author="Fegie" w:date="2021-05-02T02:22:00Z">
              <w:del w:id="31367" w:author="家榮 張" w:date="2021-05-20T14:40:00Z">
                <w:r w:rsidDel="00AE63E2">
                  <w:rPr>
                    <w:rFonts w:ascii="標楷體" w:eastAsia="標楷體" w:hAnsi="標楷體"/>
                  </w:rPr>
                  <w:delText>AccountDate</w:delText>
                </w:r>
              </w:del>
            </w:ins>
          </w:p>
        </w:tc>
      </w:tr>
    </w:tbl>
    <w:p w14:paraId="22CDF9B1" w14:textId="064964F6" w:rsidR="00D04096" w:rsidDel="00AE63E2" w:rsidRDefault="00D04096" w:rsidP="00D04096">
      <w:pPr>
        <w:rPr>
          <w:ins w:id="31368" w:author="Fegie" w:date="2021-05-02T00:09:00Z"/>
          <w:del w:id="31369" w:author="家榮 張" w:date="2021-05-20T14:40:00Z"/>
          <w:rFonts w:ascii="標楷體" w:eastAsia="標楷體" w:hAnsi="標楷體"/>
        </w:rPr>
      </w:pPr>
    </w:p>
    <w:p w14:paraId="52F0BFEF" w14:textId="136C33D9" w:rsidR="00D04096" w:rsidDel="00AE63E2" w:rsidRDefault="00D04096" w:rsidP="00D04096">
      <w:pPr>
        <w:rPr>
          <w:ins w:id="31370" w:author="Fegie" w:date="2021-05-02T00:09:00Z"/>
          <w:del w:id="31371" w:author="家榮 張" w:date="2021-05-20T14:40:00Z"/>
          <w:rFonts w:ascii="標楷體" w:eastAsia="標楷體" w:hAnsi="標楷體"/>
        </w:rPr>
      </w:pPr>
      <w:ins w:id="31372" w:author="Fegie" w:date="2021-05-02T00:09:00Z">
        <w:del w:id="31373" w:author="家榮 張" w:date="2021-05-20T14:40:00Z">
          <w:r w:rsidDel="00AE63E2">
            <w:rPr>
              <w:rFonts w:ascii="標楷體" w:eastAsia="標楷體" w:hAnsi="標楷體" w:hint="eastAsia"/>
            </w:rPr>
            <w:br w:type="page"/>
          </w:r>
        </w:del>
      </w:ins>
    </w:p>
    <w:p w14:paraId="45D55B05" w14:textId="1F986748" w:rsidR="00B9783B" w:rsidRDefault="00AE63E2">
      <w:pPr>
        <w:pStyle w:val="4"/>
        <w:numPr>
          <w:ilvl w:val="0"/>
          <w:numId w:val="0"/>
        </w:numPr>
        <w:ind w:left="1134"/>
        <w:rPr>
          <w:ins w:id="31374" w:author="家榮 張" w:date="2021-05-20T14:38:00Z"/>
        </w:rPr>
        <w:pPrChange w:id="31375" w:author="家榮 張" w:date="2021-05-20T14:41:00Z">
          <w:pPr>
            <w:pStyle w:val="4"/>
            <w:numPr>
              <w:ilvl w:val="0"/>
              <w:numId w:val="0"/>
            </w:numPr>
            <w:tabs>
              <w:tab w:val="clear" w:pos="1440"/>
            </w:tabs>
            <w:ind w:left="0" w:firstLine="0"/>
          </w:pPr>
        </w:pPrChange>
      </w:pPr>
      <w:ins w:id="31376" w:author="家榮 張" w:date="2021-05-20T14:41:00Z">
        <w:r>
          <w:t>A.</w:t>
        </w:r>
      </w:ins>
      <w:ins w:id="31377" w:author="家榮 張" w:date="2021-05-18T17:11:00Z">
        <w:r w:rsidR="00B9783B">
          <w:t>UI</w:t>
        </w:r>
        <w:r w:rsidR="00B9783B">
          <w:rPr>
            <w:rFonts w:hint="eastAsia"/>
          </w:rPr>
          <w:t>畫面</w:t>
        </w:r>
        <w:r w:rsidR="00B9783B">
          <w:rPr>
            <w:rFonts w:hint="eastAsia"/>
          </w:rPr>
          <w:t>(</w:t>
        </w:r>
        <w:r w:rsidR="00B9783B">
          <w:rPr>
            <w:rFonts w:hint="eastAsia"/>
          </w:rPr>
          <w:t>新增</w:t>
        </w:r>
        <w:r w:rsidR="00B9783B">
          <w:rPr>
            <w:rFonts w:hint="eastAsia"/>
          </w:rPr>
          <w:t>)</w:t>
        </w:r>
      </w:ins>
    </w:p>
    <w:p w14:paraId="1E9E870F" w14:textId="77777777" w:rsidR="00AE63E2" w:rsidRDefault="00AE63E2" w:rsidP="00AE63E2">
      <w:pPr>
        <w:pStyle w:val="15"/>
        <w:ind w:left="0" w:firstLine="0"/>
        <w:rPr>
          <w:ins w:id="31378" w:author="家榮 張" w:date="2021-05-20T14:38:00Z"/>
          <w:noProof/>
        </w:rPr>
      </w:pPr>
      <w:ins w:id="31379" w:author="家榮 張" w:date="2021-05-20T14:38:00Z">
        <w:r>
          <w:rPr>
            <w:noProof/>
          </w:rPr>
          <w:drawing>
            <wp:inline distT="0" distB="0" distL="0" distR="0" wp14:anchorId="1377D202" wp14:editId="76C06121">
              <wp:extent cx="6479540" cy="4064000"/>
              <wp:effectExtent l="0" t="0" r="0" b="0"/>
              <wp:docPr id="118" name="圖片 1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4064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2B00904" w14:textId="77777777" w:rsidR="00AE63E2" w:rsidRDefault="00AE63E2" w:rsidP="00AE63E2">
      <w:pPr>
        <w:pStyle w:val="a"/>
        <w:numPr>
          <w:ilvl w:val="0"/>
          <w:numId w:val="55"/>
        </w:numPr>
        <w:spacing w:before="0"/>
        <w:ind w:left="1418"/>
        <w:rPr>
          <w:ins w:id="31380" w:author="家榮 張" w:date="2021-05-20T14:38:00Z"/>
        </w:rPr>
      </w:pPr>
      <w:ins w:id="31381" w:author="家榮 張" w:date="2021-05-20T14:38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7656ABA0" w14:textId="77777777" w:rsidR="00AE63E2" w:rsidRDefault="00AE63E2" w:rsidP="00AE63E2">
      <w:pPr>
        <w:rPr>
          <w:ins w:id="31382" w:author="家榮 張" w:date="2021-05-20T14:38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E63E2" w14:paraId="66420D67" w14:textId="77777777" w:rsidTr="007C070B">
        <w:trPr>
          <w:ins w:id="31383" w:author="家榮 張" w:date="2021-05-20T14:3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031CC5" w14:textId="77777777" w:rsidR="00AE63E2" w:rsidRDefault="00AE63E2" w:rsidP="00631E93">
            <w:pPr>
              <w:jc w:val="center"/>
              <w:rPr>
                <w:ins w:id="31384" w:author="家榮 張" w:date="2021-05-20T14:38:00Z"/>
                <w:rFonts w:ascii="標楷體" w:eastAsia="標楷體" w:hAnsi="標楷體"/>
              </w:rPr>
            </w:pPr>
            <w:ins w:id="31385" w:author="家榮 張" w:date="2021-05-20T14:38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73B750" w14:textId="77777777" w:rsidR="00AE63E2" w:rsidRDefault="00AE63E2" w:rsidP="00631E93">
            <w:pPr>
              <w:jc w:val="center"/>
              <w:rPr>
                <w:ins w:id="31386" w:author="家榮 張" w:date="2021-05-20T14:38:00Z"/>
                <w:rFonts w:ascii="標楷體" w:eastAsia="標楷體" w:hAnsi="標楷體"/>
              </w:rPr>
            </w:pPr>
            <w:ins w:id="31387" w:author="家榮 張" w:date="2021-05-20T14:38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C5ABF" w14:textId="77777777" w:rsidR="00AE63E2" w:rsidRDefault="00AE63E2" w:rsidP="00631E93">
            <w:pPr>
              <w:jc w:val="center"/>
              <w:rPr>
                <w:ins w:id="31388" w:author="家榮 張" w:date="2021-05-20T14:38:00Z"/>
                <w:rFonts w:ascii="標楷體" w:eastAsia="標楷體" w:hAnsi="標楷體"/>
              </w:rPr>
            </w:pPr>
            <w:ins w:id="31389" w:author="家榮 張" w:date="2021-05-20T14:38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AE63E2" w14:paraId="3E47A370" w14:textId="77777777" w:rsidTr="00631E93">
        <w:trPr>
          <w:ins w:id="31390" w:author="家榮 張" w:date="2021-05-20T14:3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91538" w14:textId="77777777" w:rsidR="00AE63E2" w:rsidRDefault="00AE63E2" w:rsidP="00631E93">
            <w:pPr>
              <w:jc w:val="center"/>
              <w:rPr>
                <w:ins w:id="31391" w:author="家榮 張" w:date="2021-05-20T14:38:00Z"/>
                <w:rFonts w:ascii="標楷體" w:eastAsia="標楷體" w:hAnsi="標楷體"/>
                <w:lang w:eastAsia="zh-HK"/>
              </w:rPr>
            </w:pPr>
            <w:ins w:id="31392" w:author="家榮 張" w:date="2021-05-20T14:38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FAEED" w14:textId="77777777" w:rsidR="00AE63E2" w:rsidRDefault="00AE63E2" w:rsidP="00631E93">
            <w:pPr>
              <w:rPr>
                <w:ins w:id="31393" w:author="家榮 張" w:date="2021-05-20T14:38:00Z"/>
                <w:rFonts w:ascii="標楷體" w:eastAsia="標楷體" w:hAnsi="標楷體"/>
                <w:lang w:eastAsia="zh-HK"/>
              </w:rPr>
            </w:pPr>
            <w:ins w:id="31394" w:author="家榮 張" w:date="2021-05-20T14:38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6B308" w14:textId="77777777" w:rsidR="00AE63E2" w:rsidRDefault="00AE63E2" w:rsidP="00631E93">
            <w:pPr>
              <w:rPr>
                <w:ins w:id="31395" w:author="家榮 張" w:date="2021-05-20T14:38:00Z"/>
                <w:rFonts w:ascii="標楷體" w:eastAsia="標楷體" w:hAnsi="標楷體"/>
              </w:rPr>
            </w:pPr>
            <w:ins w:id="31396" w:author="家榮 張" w:date="2021-05-20T14:38:00Z">
              <w:r>
                <w:rPr>
                  <w:rFonts w:ascii="標楷體" w:eastAsia="標楷體" w:hAnsi="標楷體" w:hint="eastAsia"/>
                </w:rPr>
                <w:t xml:space="preserve">1.【1907 </w:t>
              </w:r>
              <w:r>
                <w:rPr>
                  <w:rFonts w:ascii="標楷體" w:eastAsia="標楷體" w:hAnsi="標楷體" w:hint="eastAsia"/>
                  <w:lang w:eastAsia="zh-HK"/>
                </w:rPr>
                <w:t>公司戶財務狀況明細資料查詢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  <w:r>
                <w:rPr>
                  <w:rFonts w:ascii="標楷體" w:eastAsia="標楷體" w:hAnsi="標楷體" w:hint="eastAsia"/>
                </w:rPr>
                <w:t>」、「複製」</w:t>
              </w:r>
            </w:ins>
          </w:p>
          <w:p w14:paraId="61EF1A30" w14:textId="77777777" w:rsidR="00AE63E2" w:rsidRDefault="00AE63E2" w:rsidP="00631E93">
            <w:pPr>
              <w:rPr>
                <w:ins w:id="31397" w:author="家榮 張" w:date="2021-05-20T14:38:00Z"/>
                <w:rFonts w:ascii="標楷體" w:eastAsia="標楷體" w:hAnsi="標楷體"/>
                <w:lang w:eastAsia="zh-HK"/>
              </w:rPr>
            </w:pPr>
            <w:ins w:id="31398" w:author="家榮 張" w:date="2021-05-20T14:38:00Z">
              <w:r>
                <w:rPr>
                  <w:rFonts w:ascii="標楷體" w:eastAsia="標楷體" w:hAnsi="標楷體" w:hint="eastAsia"/>
                </w:rPr>
                <w:t xml:space="preserve">  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2CCC8CF0" w14:textId="77777777" w:rsidR="00AE63E2" w:rsidRDefault="00AE63E2" w:rsidP="00631E93">
            <w:pPr>
              <w:rPr>
                <w:ins w:id="31399" w:author="家榮 張" w:date="2021-05-20T14:38:00Z"/>
                <w:rFonts w:ascii="標楷體" w:eastAsia="標楷體" w:hAnsi="標楷體"/>
                <w:lang w:eastAsia="zh-HK"/>
              </w:rPr>
            </w:pPr>
            <w:ins w:id="31400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執行新增公司戶財務資料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AE63E2" w14:paraId="596A7F13" w14:textId="77777777" w:rsidTr="00631E93">
        <w:trPr>
          <w:ins w:id="31401" w:author="家榮 張" w:date="2021-05-20T14:3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62EEC" w14:textId="08B2C56D" w:rsidR="00AE63E2" w:rsidRDefault="003D5E6B" w:rsidP="00631E93">
            <w:pPr>
              <w:jc w:val="center"/>
              <w:rPr>
                <w:ins w:id="31402" w:author="家榮 張" w:date="2021-05-20T14:38:00Z"/>
                <w:rFonts w:ascii="標楷體" w:eastAsia="標楷體" w:hAnsi="標楷體"/>
              </w:rPr>
            </w:pPr>
            <w:ins w:id="31403" w:author="家榮 張" w:date="2021-05-20T14:55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3136A" w14:textId="77777777" w:rsidR="00AE63E2" w:rsidRDefault="00AE63E2" w:rsidP="00631E93">
            <w:pPr>
              <w:rPr>
                <w:ins w:id="31404" w:author="家榮 張" w:date="2021-05-20T14:38:00Z"/>
                <w:rFonts w:ascii="標楷體" w:eastAsia="標楷體" w:hAnsi="標楷體"/>
                <w:lang w:eastAsia="zh-HK"/>
              </w:rPr>
            </w:pPr>
            <w:ins w:id="31405" w:author="家榮 張" w:date="2021-05-20T14:38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C90C3" w14:textId="757F4770" w:rsidR="00AE63E2" w:rsidRDefault="00AE63E2" w:rsidP="00631E93">
            <w:pPr>
              <w:rPr>
                <w:ins w:id="31406" w:author="家榮 張" w:date="2021-05-20T14:38:00Z"/>
                <w:rFonts w:ascii="標楷體" w:eastAsia="標楷體" w:hAnsi="標楷體"/>
                <w:lang w:eastAsia="zh-HK"/>
              </w:rPr>
            </w:pPr>
            <w:ins w:id="31407" w:author="家榮 張" w:date="2021-05-20T14:38:00Z">
              <w:r>
                <w:rPr>
                  <w:rFonts w:ascii="標楷體" w:eastAsia="標楷體" w:hAnsi="標楷體" w:hint="eastAsia"/>
                  <w:lang w:eastAsia="zh-HK"/>
                </w:rPr>
                <w:t>關閉此</w:t>
              </w:r>
            </w:ins>
            <w:ins w:id="31408" w:author="家榮 張" w:date="2021-05-20T15:37:00Z">
              <w:r w:rsidR="007519E7"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  <w:ins w:id="31409" w:author="家榮 張" w:date="2021-05-20T14:38:00Z">
              <w:r>
                <w:rPr>
                  <w:rFonts w:ascii="標楷體" w:eastAsia="標楷體" w:hAnsi="標楷體" w:hint="eastAsia"/>
                  <w:lang w:eastAsia="zh-HK"/>
                </w:rPr>
                <w:t>畫面</w:t>
              </w:r>
            </w:ins>
          </w:p>
        </w:tc>
      </w:tr>
      <w:tr w:rsidR="00AE63E2" w14:paraId="3AC1B99A" w14:textId="77777777" w:rsidTr="00631E93">
        <w:trPr>
          <w:ins w:id="31410" w:author="家榮 張" w:date="2021-05-20T14:38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9EDDE" w14:textId="13F2B802" w:rsidR="00AE63E2" w:rsidRDefault="003D5E6B" w:rsidP="00631E93">
            <w:pPr>
              <w:jc w:val="center"/>
              <w:rPr>
                <w:ins w:id="31411" w:author="家榮 張" w:date="2021-05-20T14:38:00Z"/>
                <w:rFonts w:ascii="標楷體" w:eastAsia="標楷體" w:hAnsi="標楷體"/>
              </w:rPr>
            </w:pPr>
            <w:ins w:id="31412" w:author="家榮 張" w:date="2021-05-20T14:55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7420D" w14:textId="77777777" w:rsidR="00AE63E2" w:rsidRDefault="00AE63E2" w:rsidP="00631E93">
            <w:pPr>
              <w:rPr>
                <w:ins w:id="31413" w:author="家榮 張" w:date="2021-05-20T14:38:00Z"/>
                <w:rFonts w:ascii="標楷體" w:eastAsia="標楷體" w:hAnsi="標楷體"/>
                <w:lang w:eastAsia="zh-HK"/>
              </w:rPr>
            </w:pPr>
            <w:ins w:id="31414" w:author="家榮 張" w:date="2021-05-20T14:38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DD5DA" w14:textId="77777777" w:rsidR="00AE63E2" w:rsidRDefault="00AE63E2" w:rsidP="00631E93">
            <w:pPr>
              <w:rPr>
                <w:ins w:id="31415" w:author="家榮 張" w:date="2021-05-20T14:38:00Z"/>
                <w:rFonts w:ascii="標楷體" w:eastAsia="標楷體" w:hAnsi="標楷體"/>
                <w:lang w:eastAsia="zh-HK"/>
              </w:rPr>
            </w:pPr>
            <w:ins w:id="31416" w:author="家榮 張" w:date="2021-05-20T14:38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重新輸入另一筆公司戶財務資料</w:t>
              </w:r>
            </w:ins>
          </w:p>
        </w:tc>
      </w:tr>
    </w:tbl>
    <w:p w14:paraId="34FA25A2" w14:textId="77777777" w:rsidR="00AE63E2" w:rsidRDefault="00AE63E2" w:rsidP="00AE63E2">
      <w:pPr>
        <w:rPr>
          <w:ins w:id="31417" w:author="家榮 張" w:date="2021-05-20T14:38:00Z"/>
          <w:rFonts w:ascii="標楷體" w:eastAsia="標楷體" w:hAnsi="標楷體"/>
        </w:rPr>
      </w:pPr>
    </w:p>
    <w:p w14:paraId="7B8285C6" w14:textId="77777777" w:rsidR="00AE63E2" w:rsidRDefault="00AE63E2" w:rsidP="00AE63E2">
      <w:pPr>
        <w:pStyle w:val="15"/>
        <w:numPr>
          <w:ilvl w:val="0"/>
          <w:numId w:val="55"/>
        </w:numPr>
        <w:ind w:left="1418"/>
        <w:rPr>
          <w:ins w:id="31418" w:author="家榮 張" w:date="2021-05-20T14:38:00Z"/>
        </w:rPr>
      </w:pPr>
      <w:ins w:id="31419" w:author="家榮 張" w:date="2021-05-20T14:38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350"/>
        <w:gridCol w:w="1296"/>
        <w:gridCol w:w="1033"/>
        <w:gridCol w:w="1238"/>
        <w:gridCol w:w="653"/>
        <w:gridCol w:w="578"/>
        <w:gridCol w:w="3696"/>
      </w:tblGrid>
      <w:tr w:rsidR="00AE63E2" w14:paraId="1B5193F3" w14:textId="77777777" w:rsidTr="007C070B">
        <w:trPr>
          <w:trHeight w:val="388"/>
          <w:tblHeader/>
          <w:jc w:val="center"/>
          <w:ins w:id="31420" w:author="家榮 張" w:date="2021-05-20T14:38:00Z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52F989" w14:textId="77777777" w:rsidR="00AE63E2" w:rsidRDefault="00AE63E2" w:rsidP="00631E93">
            <w:pPr>
              <w:rPr>
                <w:ins w:id="31421" w:author="家榮 張" w:date="2021-05-20T14:38:00Z"/>
                <w:rFonts w:ascii="標楷體" w:eastAsia="標楷體" w:hAnsi="標楷體"/>
              </w:rPr>
            </w:pPr>
            <w:ins w:id="31422" w:author="家榮 張" w:date="2021-05-20T14:38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3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3BD94E" w14:textId="77777777" w:rsidR="00AE63E2" w:rsidRDefault="00AE63E2" w:rsidP="00631E93">
            <w:pPr>
              <w:rPr>
                <w:ins w:id="31423" w:author="家榮 張" w:date="2021-05-20T14:38:00Z"/>
                <w:rFonts w:ascii="標楷體" w:eastAsia="標楷體" w:hAnsi="標楷體"/>
              </w:rPr>
            </w:pPr>
            <w:ins w:id="31424" w:author="家榮 張" w:date="2021-05-20T14:38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479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0C6BB1" w14:textId="77777777" w:rsidR="00AE63E2" w:rsidRDefault="00AE63E2" w:rsidP="00631E93">
            <w:pPr>
              <w:jc w:val="center"/>
              <w:rPr>
                <w:ins w:id="31425" w:author="家榮 張" w:date="2021-05-20T14:38:00Z"/>
                <w:rFonts w:ascii="標楷體" w:eastAsia="標楷體" w:hAnsi="標楷體"/>
              </w:rPr>
            </w:pPr>
            <w:ins w:id="31426" w:author="家榮 張" w:date="2021-05-20T14:38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8C1D6B" w14:textId="77777777" w:rsidR="00AE63E2" w:rsidRDefault="00AE63E2" w:rsidP="00631E93">
            <w:pPr>
              <w:rPr>
                <w:ins w:id="31427" w:author="家榮 張" w:date="2021-05-20T14:38:00Z"/>
                <w:rFonts w:ascii="標楷體" w:eastAsia="標楷體" w:hAnsi="標楷體"/>
              </w:rPr>
            </w:pPr>
            <w:ins w:id="31428" w:author="家榮 張" w:date="2021-05-20T14:38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AE63E2" w14:paraId="0782380C" w14:textId="77777777" w:rsidTr="007C070B">
        <w:trPr>
          <w:trHeight w:val="244"/>
          <w:tblHeader/>
          <w:jc w:val="center"/>
          <w:ins w:id="31429" w:author="家榮 張" w:date="2021-05-20T14:38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3A59158" w14:textId="77777777" w:rsidR="00AE63E2" w:rsidRDefault="00AE63E2" w:rsidP="00631E93">
            <w:pPr>
              <w:widowControl/>
              <w:rPr>
                <w:ins w:id="31430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C59C0F" w14:textId="77777777" w:rsidR="00AE63E2" w:rsidRDefault="00AE63E2" w:rsidP="00631E93">
            <w:pPr>
              <w:widowControl/>
              <w:rPr>
                <w:ins w:id="31431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00C30B" w14:textId="3B17818E" w:rsidR="00AE63E2" w:rsidRDefault="00AE63E2" w:rsidP="00631E93">
            <w:pPr>
              <w:rPr>
                <w:ins w:id="31432" w:author="家榮 張" w:date="2021-05-20T14:38:00Z"/>
                <w:rFonts w:ascii="標楷體" w:eastAsia="標楷體" w:hAnsi="標楷體"/>
              </w:rPr>
            </w:pPr>
            <w:ins w:id="31433" w:author="家榮 張" w:date="2021-05-20T14:38:00Z">
              <w:r>
                <w:rPr>
                  <w:rFonts w:ascii="標楷體" w:eastAsia="標楷體" w:hAnsi="標楷體" w:hint="eastAsia"/>
                </w:rPr>
                <w:t>資料</w:t>
              </w:r>
              <w:del w:id="31434" w:author="張嘉榮" w:date="2021-05-26T15:46:00Z">
                <w:r w:rsidDel="0017662D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473D6E" w14:textId="77777777" w:rsidR="00AE63E2" w:rsidRDefault="00AE63E2" w:rsidP="00631E93">
            <w:pPr>
              <w:rPr>
                <w:ins w:id="31435" w:author="家榮 張" w:date="2021-05-20T14:38:00Z"/>
                <w:rFonts w:ascii="標楷體" w:eastAsia="標楷體" w:hAnsi="標楷體"/>
              </w:rPr>
            </w:pPr>
            <w:ins w:id="31436" w:author="家榮 張" w:date="2021-05-20T14:38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0CAD42" w14:textId="77777777" w:rsidR="00AE63E2" w:rsidRDefault="00AE63E2" w:rsidP="00631E93">
            <w:pPr>
              <w:rPr>
                <w:ins w:id="31437" w:author="家榮 張" w:date="2021-05-20T14:38:00Z"/>
                <w:rFonts w:ascii="標楷體" w:eastAsia="標楷體" w:hAnsi="標楷體"/>
              </w:rPr>
            </w:pPr>
            <w:ins w:id="31438" w:author="家榮 張" w:date="2021-05-20T14:38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5F800A" w14:textId="77777777" w:rsidR="00AE63E2" w:rsidRDefault="00AE63E2" w:rsidP="00631E93">
            <w:pPr>
              <w:rPr>
                <w:ins w:id="31439" w:author="家榮 張" w:date="2021-05-20T14:38:00Z"/>
                <w:rFonts w:ascii="標楷體" w:eastAsia="標楷體" w:hAnsi="標楷體"/>
              </w:rPr>
            </w:pPr>
            <w:ins w:id="31440" w:author="家榮 張" w:date="2021-05-20T14:38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BFC8EA" w14:textId="77777777" w:rsidR="00AE63E2" w:rsidRDefault="00AE63E2" w:rsidP="00631E93">
            <w:pPr>
              <w:rPr>
                <w:ins w:id="31441" w:author="家榮 張" w:date="2021-05-20T14:38:00Z"/>
                <w:rFonts w:ascii="標楷體" w:eastAsia="標楷體" w:hAnsi="標楷體"/>
              </w:rPr>
            </w:pPr>
            <w:ins w:id="31442" w:author="家榮 張" w:date="2021-05-20T14:38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48B8535" w14:textId="77777777" w:rsidR="00AE63E2" w:rsidRDefault="00AE63E2" w:rsidP="00631E93">
            <w:pPr>
              <w:widowControl/>
              <w:rPr>
                <w:ins w:id="31443" w:author="家榮 張" w:date="2021-05-20T14:38:00Z"/>
                <w:rFonts w:ascii="標楷體" w:eastAsia="標楷體" w:hAnsi="標楷體"/>
              </w:rPr>
            </w:pPr>
          </w:p>
        </w:tc>
      </w:tr>
      <w:tr w:rsidR="00AE63E2" w14:paraId="65BC47F8" w14:textId="77777777" w:rsidTr="00631E93">
        <w:trPr>
          <w:trHeight w:val="291"/>
          <w:jc w:val="center"/>
          <w:ins w:id="31444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CC627" w14:textId="77777777" w:rsidR="00AE63E2" w:rsidRDefault="00AE63E2" w:rsidP="00631E93">
            <w:pPr>
              <w:rPr>
                <w:ins w:id="31445" w:author="家榮 張" w:date="2021-05-20T14:38:00Z"/>
                <w:rFonts w:ascii="標楷體" w:eastAsia="標楷體" w:hAnsi="標楷體"/>
              </w:rPr>
            </w:pPr>
            <w:ins w:id="31446" w:author="家榮 張" w:date="2021-05-20T14:38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A9CEF" w14:textId="77777777" w:rsidR="00AE63E2" w:rsidRDefault="00AE63E2" w:rsidP="00631E93">
            <w:pPr>
              <w:rPr>
                <w:ins w:id="31447" w:author="家榮 張" w:date="2021-05-20T14:38:00Z"/>
                <w:rFonts w:ascii="標楷體" w:eastAsia="標楷體" w:hAnsi="標楷體"/>
              </w:rPr>
            </w:pPr>
            <w:ins w:id="31448" w:author="家榮 張" w:date="2021-05-20T14:38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363B4" w14:textId="77777777" w:rsidR="00AE63E2" w:rsidRDefault="00AE63E2" w:rsidP="00631E93">
            <w:pPr>
              <w:rPr>
                <w:ins w:id="31449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4B2EE" w14:textId="77777777" w:rsidR="00AE63E2" w:rsidRDefault="00AE63E2" w:rsidP="00631E93">
            <w:pPr>
              <w:rPr>
                <w:ins w:id="31450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11354" w14:textId="77777777" w:rsidR="00AE63E2" w:rsidRDefault="00AE63E2" w:rsidP="00631E93">
            <w:pPr>
              <w:rPr>
                <w:ins w:id="31451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F4034" w14:textId="77777777" w:rsidR="00AE63E2" w:rsidRDefault="00AE63E2" w:rsidP="00631E93">
            <w:pPr>
              <w:rPr>
                <w:ins w:id="31452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ED7B1" w14:textId="77777777" w:rsidR="00AE63E2" w:rsidRDefault="00AE63E2" w:rsidP="00631E93">
            <w:pPr>
              <w:rPr>
                <w:ins w:id="31453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D39B8" w14:textId="41C2D74D" w:rsidR="00AE63E2" w:rsidRDefault="00AE63E2">
            <w:pPr>
              <w:rPr>
                <w:ins w:id="31454" w:author="家榮 張" w:date="2021-05-20T14:38:00Z"/>
                <w:rFonts w:ascii="標楷體" w:eastAsia="標楷體" w:hAnsi="標楷體"/>
              </w:rPr>
            </w:pPr>
            <w:ins w:id="31455" w:author="家榮 張" w:date="2021-05-20T14:38:00Z">
              <w:r>
                <w:rPr>
                  <w:rFonts w:ascii="標楷體" w:eastAsia="標楷體" w:hAnsi="標楷體" w:hint="eastAsia"/>
                </w:rPr>
                <w:t>自動顯示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</w:tr>
      <w:tr w:rsidR="00AE63E2" w14:paraId="3E36E12C" w14:textId="77777777" w:rsidTr="00631E93">
        <w:trPr>
          <w:trHeight w:val="291"/>
          <w:jc w:val="center"/>
          <w:ins w:id="31456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1E650" w14:textId="77777777" w:rsidR="00AE63E2" w:rsidRDefault="00AE63E2" w:rsidP="00631E93">
            <w:pPr>
              <w:rPr>
                <w:ins w:id="31457" w:author="家榮 張" w:date="2021-05-20T14:38:00Z"/>
                <w:rFonts w:ascii="標楷體" w:eastAsia="標楷體" w:hAnsi="標楷體"/>
              </w:rPr>
            </w:pPr>
            <w:ins w:id="31458" w:author="家榮 張" w:date="2021-05-20T14:38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D5025" w14:textId="77777777" w:rsidR="00AE63E2" w:rsidRDefault="00AE63E2" w:rsidP="00631E93">
            <w:pPr>
              <w:rPr>
                <w:ins w:id="31459" w:author="家榮 張" w:date="2021-05-20T14:38:00Z"/>
                <w:rFonts w:ascii="標楷體" w:eastAsia="標楷體" w:hAnsi="標楷體"/>
              </w:rPr>
            </w:pPr>
            <w:ins w:id="31460" w:author="家榮 張" w:date="2021-05-20T14:38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8876B" w14:textId="77777777" w:rsidR="00AE63E2" w:rsidRDefault="00AE63E2" w:rsidP="00631E93">
            <w:pPr>
              <w:rPr>
                <w:ins w:id="31461" w:author="家榮 張" w:date="2021-05-20T14:38:00Z"/>
                <w:rFonts w:ascii="標楷體" w:eastAsia="標楷體" w:hAnsi="標楷體"/>
              </w:rPr>
            </w:pPr>
            <w:ins w:id="31462" w:author="家榮 張" w:date="2021-05-20T14:38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D489" w14:textId="77777777" w:rsidR="00AE63E2" w:rsidRDefault="00AE63E2" w:rsidP="00631E93">
            <w:pPr>
              <w:rPr>
                <w:ins w:id="31463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95C3F" w14:textId="77777777" w:rsidR="00AE63E2" w:rsidRDefault="00AE63E2" w:rsidP="00631E93">
            <w:pPr>
              <w:rPr>
                <w:ins w:id="31464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49382" w14:textId="77777777" w:rsidR="00AE63E2" w:rsidRDefault="00AE63E2" w:rsidP="00631E93">
            <w:pPr>
              <w:rPr>
                <w:ins w:id="31465" w:author="家榮 張" w:date="2021-05-20T14:38:00Z"/>
                <w:rFonts w:ascii="標楷體" w:eastAsia="標楷體" w:hAnsi="標楷體"/>
              </w:rPr>
            </w:pPr>
            <w:ins w:id="31466" w:author="家榮 張" w:date="2021-05-20T14:3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CC06" w14:textId="77777777" w:rsidR="00AE63E2" w:rsidRDefault="00AE63E2" w:rsidP="00631E93">
            <w:pPr>
              <w:rPr>
                <w:ins w:id="31467" w:author="家榮 張" w:date="2021-05-20T14:38:00Z"/>
                <w:rFonts w:ascii="標楷體" w:eastAsia="標楷體" w:hAnsi="標楷體"/>
              </w:rPr>
            </w:pPr>
            <w:ins w:id="31468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EEE4D" w14:textId="77777777" w:rsidR="00AE63E2" w:rsidRDefault="00AE63E2" w:rsidP="00631E93">
            <w:pPr>
              <w:rPr>
                <w:ins w:id="31469" w:author="家榮 張" w:date="2021-05-20T14:38:00Z"/>
                <w:rFonts w:ascii="標楷體" w:eastAsia="標楷體" w:hAnsi="標楷體"/>
              </w:rPr>
            </w:pPr>
            <w:ins w:id="31470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763C4A56" w14:textId="77777777" w:rsidR="006824E8" w:rsidRDefault="00AE63E2" w:rsidP="00631E93">
            <w:pPr>
              <w:ind w:left="226" w:hangingChars="94" w:hanging="226"/>
              <w:rPr>
                <w:ins w:id="31471" w:author="家榮 張" w:date="2021-05-20T14:59:00Z"/>
                <w:rFonts w:ascii="標楷體" w:eastAsia="標楷體" w:hAnsi="標楷體"/>
              </w:rPr>
            </w:pPr>
            <w:ins w:id="31472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31473" w:author="家榮 張" w:date="2021-05-20T14:55:00Z">
              <w:r w:rsidR="003D5E6B"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52D8DDEF" w14:textId="06AB572F" w:rsidR="00AE63E2" w:rsidRDefault="006824E8">
            <w:pPr>
              <w:ind w:left="226"/>
              <w:rPr>
                <w:ins w:id="31474" w:author="家榮 張" w:date="2021-05-20T14:38:00Z"/>
                <w:rFonts w:ascii="標楷體" w:eastAsia="標楷體" w:hAnsi="標楷體"/>
              </w:rPr>
              <w:pPrChange w:id="31475" w:author="家榮 張" w:date="2021-05-20T14:59:00Z">
                <w:pPr>
                  <w:ind w:left="226" w:hangingChars="94" w:hanging="226"/>
                </w:pPr>
              </w:pPrChange>
            </w:pPr>
            <w:ins w:id="31476" w:author="家榮 張" w:date="2021-05-20T14:59:00Z">
              <w:r>
                <w:rPr>
                  <w:rFonts w:ascii="標楷體" w:eastAsia="標楷體" w:hAnsi="標楷體" w:hint="eastAsia"/>
                </w:rPr>
                <w:t>V(7)A(ID_UNINO,</w:t>
              </w:r>
              <w:r>
                <w:rPr>
                  <w:rFonts w:ascii="標楷體" w:eastAsia="標楷體" w:hAnsi="標楷體"/>
                </w:rPr>
                <w:t>0,#CustId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64C6EB1F" w14:textId="77777777" w:rsidR="00AE63E2" w:rsidRDefault="00AE63E2" w:rsidP="00631E93">
            <w:pPr>
              <w:rPr>
                <w:ins w:id="31477" w:author="家榮 張" w:date="2021-05-20T14:38:00Z"/>
                <w:rFonts w:ascii="標楷體" w:eastAsia="標楷體" w:hAnsi="標楷體"/>
              </w:rPr>
            </w:pPr>
            <w:ins w:id="31478" w:author="家榮 張" w:date="2021-05-20T14:38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.C</w:t>
              </w:r>
              <w:r>
                <w:rPr>
                  <w:rFonts w:ascii="標楷體" w:eastAsia="標楷體" w:hAnsi="標楷體"/>
                </w:rPr>
                <w:t>ustUKey</w:t>
              </w:r>
            </w:ins>
          </w:p>
        </w:tc>
      </w:tr>
      <w:tr w:rsidR="00AE63E2" w14:paraId="4999F6DD" w14:textId="77777777" w:rsidTr="00631E93">
        <w:trPr>
          <w:trHeight w:val="291"/>
          <w:jc w:val="center"/>
          <w:ins w:id="31479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937D0" w14:textId="77777777" w:rsidR="00AE63E2" w:rsidRDefault="00AE63E2" w:rsidP="00631E93">
            <w:pPr>
              <w:rPr>
                <w:ins w:id="31480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F16CF" w14:textId="77777777" w:rsidR="00AE63E2" w:rsidRDefault="00AE63E2" w:rsidP="00631E93">
            <w:pPr>
              <w:rPr>
                <w:ins w:id="31481" w:author="家榮 張" w:date="2021-05-20T14:38:00Z"/>
                <w:rFonts w:ascii="標楷體" w:eastAsia="標楷體" w:hAnsi="標楷體"/>
              </w:rPr>
            </w:pPr>
            <w:ins w:id="31482" w:author="家榮 張" w:date="2021-05-20T14:38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ABA6C" w14:textId="77777777" w:rsidR="00AE63E2" w:rsidRDefault="00AE63E2" w:rsidP="00631E93">
            <w:pPr>
              <w:rPr>
                <w:ins w:id="31483" w:author="家榮 張" w:date="2021-05-20T14:38:00Z"/>
                <w:rFonts w:ascii="標楷體" w:eastAsia="標楷體" w:hAnsi="標楷體"/>
              </w:rPr>
            </w:pPr>
            <w:ins w:id="31484" w:author="家榮 張" w:date="2021-05-20T14:38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E960D" w14:textId="77777777" w:rsidR="00AE63E2" w:rsidRDefault="00AE63E2" w:rsidP="00631E93">
            <w:pPr>
              <w:rPr>
                <w:ins w:id="31485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F623D" w14:textId="77777777" w:rsidR="00AE63E2" w:rsidRDefault="00AE63E2" w:rsidP="00631E93">
            <w:pPr>
              <w:rPr>
                <w:ins w:id="31486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89F1F" w14:textId="77777777" w:rsidR="00AE63E2" w:rsidRDefault="00AE63E2" w:rsidP="00631E93">
            <w:pPr>
              <w:rPr>
                <w:ins w:id="31487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D1D63" w14:textId="77777777" w:rsidR="00AE63E2" w:rsidRDefault="00AE63E2" w:rsidP="00631E93">
            <w:pPr>
              <w:rPr>
                <w:ins w:id="31488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D307D" w14:textId="77777777" w:rsidR="00AE63E2" w:rsidRDefault="00AE63E2" w:rsidP="00631E93">
            <w:pPr>
              <w:rPr>
                <w:ins w:id="31489" w:author="家榮 張" w:date="2021-05-20T14:38:00Z"/>
                <w:rFonts w:ascii="標楷體" w:eastAsia="標楷體" w:hAnsi="標楷體"/>
              </w:rPr>
            </w:pPr>
            <w:ins w:id="31490" w:author="家榮 張" w:date="2021-05-20T14:38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查詢並帶回「統一編號」</w:t>
              </w:r>
            </w:ins>
          </w:p>
        </w:tc>
      </w:tr>
      <w:tr w:rsidR="00AE63E2" w14:paraId="297D45EA" w14:textId="77777777" w:rsidTr="00631E93">
        <w:trPr>
          <w:trHeight w:val="291"/>
          <w:jc w:val="center"/>
          <w:ins w:id="31491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052C1" w14:textId="77777777" w:rsidR="00AE63E2" w:rsidRDefault="00AE63E2" w:rsidP="00631E93">
            <w:pPr>
              <w:rPr>
                <w:ins w:id="31492" w:author="家榮 張" w:date="2021-05-20T14:38:00Z"/>
                <w:rFonts w:ascii="標楷體" w:eastAsia="標楷體" w:hAnsi="標楷體"/>
              </w:rPr>
            </w:pPr>
            <w:ins w:id="31493" w:author="家榮 張" w:date="2021-05-20T14:38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811E" w14:textId="77777777" w:rsidR="00AE63E2" w:rsidRDefault="00AE63E2" w:rsidP="00631E93">
            <w:pPr>
              <w:rPr>
                <w:ins w:id="31494" w:author="家榮 張" w:date="2021-05-20T14:38:00Z"/>
                <w:rFonts w:ascii="標楷體" w:eastAsia="標楷體" w:hAnsi="標楷體"/>
              </w:rPr>
            </w:pPr>
            <w:ins w:id="31495" w:author="家榮 張" w:date="2021-05-20T14:38:00Z">
              <w:r>
                <w:rPr>
                  <w:rFonts w:ascii="標楷體" w:eastAsia="標楷體" w:hAnsi="標楷體" w:hint="eastAsia"/>
                </w:rPr>
                <w:t>年度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2EEB" w14:textId="77777777" w:rsidR="00AE63E2" w:rsidRDefault="00AE63E2" w:rsidP="00631E93">
            <w:pPr>
              <w:rPr>
                <w:ins w:id="31496" w:author="家榮 張" w:date="2021-05-20T14:38:00Z"/>
                <w:rFonts w:ascii="標楷體" w:eastAsia="標楷體" w:hAnsi="標楷體"/>
              </w:rPr>
            </w:pPr>
            <w:ins w:id="31497" w:author="家榮 張" w:date="2021-05-20T14:38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DD119" w14:textId="77777777" w:rsidR="00AE63E2" w:rsidRDefault="00AE63E2" w:rsidP="00631E93">
            <w:pPr>
              <w:rPr>
                <w:ins w:id="31498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A34C" w14:textId="77777777" w:rsidR="00AE63E2" w:rsidRDefault="00AE63E2" w:rsidP="00631E93">
            <w:pPr>
              <w:rPr>
                <w:ins w:id="31499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44DC8" w14:textId="77777777" w:rsidR="00AE63E2" w:rsidRDefault="00AE63E2" w:rsidP="00631E93">
            <w:pPr>
              <w:rPr>
                <w:ins w:id="31500" w:author="家榮 張" w:date="2021-05-20T14:38:00Z"/>
                <w:rFonts w:ascii="標楷體" w:eastAsia="標楷體" w:hAnsi="標楷體"/>
              </w:rPr>
            </w:pPr>
            <w:ins w:id="31501" w:author="家榮 張" w:date="2021-05-20T14:3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8F42E" w14:textId="77777777" w:rsidR="00AE63E2" w:rsidRDefault="00AE63E2" w:rsidP="00631E93">
            <w:pPr>
              <w:rPr>
                <w:ins w:id="31502" w:author="家榮 張" w:date="2021-05-20T14:38:00Z"/>
                <w:rFonts w:ascii="標楷體" w:eastAsia="標楷體" w:hAnsi="標楷體"/>
              </w:rPr>
            </w:pPr>
            <w:ins w:id="31503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C72BB" w14:textId="77777777" w:rsidR="00AE63E2" w:rsidRDefault="00AE63E2" w:rsidP="00631E93">
            <w:pPr>
              <w:rPr>
                <w:ins w:id="31504" w:author="家榮 張" w:date="2021-05-20T14:38:00Z"/>
                <w:rFonts w:ascii="標楷體" w:eastAsia="標楷體" w:hAnsi="標楷體"/>
              </w:rPr>
            </w:pPr>
            <w:ins w:id="31505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204A710A" w14:textId="211547E9" w:rsidR="00AE63E2" w:rsidRDefault="00AE63E2" w:rsidP="00631E93">
            <w:pPr>
              <w:ind w:left="226" w:hangingChars="94" w:hanging="226"/>
              <w:rPr>
                <w:ins w:id="31506" w:author="家榮 張" w:date="2021-05-20T14:59:00Z"/>
                <w:rFonts w:ascii="標楷體" w:eastAsia="標楷體" w:hAnsi="標楷體"/>
              </w:rPr>
            </w:pPr>
            <w:ins w:id="31507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31508" w:author="家榮 張" w:date="2021-05-20T14:59:00Z">
              <w:r w:rsidR="006824E8"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48747D33" w14:textId="505DE7D0" w:rsidR="006824E8" w:rsidRDefault="006824E8" w:rsidP="00631E93">
            <w:pPr>
              <w:ind w:left="226" w:hangingChars="94" w:hanging="226"/>
              <w:rPr>
                <w:ins w:id="31509" w:author="家榮 張" w:date="2021-05-20T14:38:00Z"/>
                <w:rFonts w:ascii="標楷體" w:eastAsia="標楷體" w:hAnsi="標楷體"/>
              </w:rPr>
            </w:pPr>
            <w:ins w:id="31510" w:author="家榮 張" w:date="2021-05-20T14:59:00Z">
              <w:r>
                <w:rPr>
                  <w:rFonts w:ascii="標楷體" w:eastAsia="標楷體" w:hAnsi="標楷體" w:hint="eastAsia"/>
                </w:rPr>
                <w:t>IF(</w:t>
              </w:r>
            </w:ins>
            <w:ins w:id="31511" w:author="家榮 張" w:date="2021-05-20T15:00:00Z">
              <w:r>
                <w:rPr>
                  <w:rFonts w:ascii="標楷體" w:eastAsia="標楷體" w:hAnsi="標楷體"/>
                </w:rPr>
                <w:t>#DateYear==0,V(P,</w:t>
              </w:r>
              <w:r>
                <w:rPr>
                  <w:rFonts w:ascii="標楷體" w:eastAsia="標楷體" w:hAnsi="標楷體" w:hint="eastAsia"/>
                </w:rPr>
                <w:t>年度不可為0</w:t>
              </w:r>
              <w:r>
                <w:rPr>
                  <w:rFonts w:ascii="標楷體" w:eastAsia="標楷體" w:hAnsi="標楷體"/>
                </w:rPr>
                <w:t>),s)</w:t>
              </w:r>
            </w:ins>
          </w:p>
          <w:p w14:paraId="62DF3EE8" w14:textId="77777777" w:rsidR="00AE63E2" w:rsidRDefault="00AE63E2" w:rsidP="00631E93">
            <w:pPr>
              <w:rPr>
                <w:ins w:id="31512" w:author="家榮 張" w:date="2021-05-20T14:38:00Z"/>
                <w:rFonts w:ascii="標楷體" w:eastAsia="標楷體" w:hAnsi="標楷體"/>
              </w:rPr>
            </w:pPr>
            <w:ins w:id="31513" w:author="家榮 張" w:date="2021-05-20T14:38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DataYear</w:t>
              </w:r>
            </w:ins>
          </w:p>
        </w:tc>
      </w:tr>
      <w:tr w:rsidR="00AE63E2" w14:paraId="412C4578" w14:textId="77777777" w:rsidTr="00631E93">
        <w:trPr>
          <w:trHeight w:val="291"/>
          <w:jc w:val="center"/>
          <w:ins w:id="31514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F09C" w14:textId="77777777" w:rsidR="00AE63E2" w:rsidRDefault="00AE63E2" w:rsidP="00631E93">
            <w:pPr>
              <w:rPr>
                <w:ins w:id="31515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8E8" w14:textId="77777777" w:rsidR="00AE63E2" w:rsidRDefault="00AE63E2" w:rsidP="00631E93">
            <w:pPr>
              <w:rPr>
                <w:ins w:id="31516" w:author="家榮 張" w:date="2021-05-20T14:38:00Z"/>
                <w:rFonts w:ascii="標楷體" w:eastAsia="標楷體" w:hAnsi="標楷體"/>
              </w:rPr>
            </w:pPr>
            <w:ins w:id="31517" w:author="家榮 張" w:date="2021-05-20T14:38:00Z">
              <w:r>
                <w:rPr>
                  <w:rFonts w:ascii="標楷體" w:eastAsia="標楷體" w:hAnsi="標楷體" w:hint="eastAsia"/>
                </w:rPr>
                <w:t>帶入歷史資料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573A7" w14:textId="77777777" w:rsidR="00AE63E2" w:rsidRDefault="00AE63E2" w:rsidP="00631E93">
            <w:pPr>
              <w:rPr>
                <w:ins w:id="31518" w:author="家榮 張" w:date="2021-05-20T14:38:00Z"/>
                <w:rFonts w:ascii="標楷體" w:eastAsia="標楷體" w:hAnsi="標楷體"/>
              </w:rPr>
            </w:pPr>
            <w:ins w:id="31519" w:author="家榮 張" w:date="2021-05-20T14:38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2B06D" w14:textId="77777777" w:rsidR="00AE63E2" w:rsidRDefault="00AE63E2" w:rsidP="00631E93">
            <w:pPr>
              <w:rPr>
                <w:ins w:id="31520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708A9" w14:textId="77777777" w:rsidR="00AE63E2" w:rsidRDefault="00AE63E2" w:rsidP="00631E93">
            <w:pPr>
              <w:rPr>
                <w:ins w:id="31521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404AE" w14:textId="77777777" w:rsidR="00AE63E2" w:rsidRDefault="00AE63E2" w:rsidP="00631E93">
            <w:pPr>
              <w:rPr>
                <w:ins w:id="31522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4440D" w14:textId="77777777" w:rsidR="00AE63E2" w:rsidRDefault="00AE63E2" w:rsidP="00631E93">
            <w:pPr>
              <w:rPr>
                <w:ins w:id="31523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39371" w14:textId="77777777" w:rsidR="00AE63E2" w:rsidRDefault="00AE63E2" w:rsidP="00631E93">
            <w:pPr>
              <w:rPr>
                <w:ins w:id="31524" w:author="家榮 張" w:date="2021-05-20T14:38:00Z"/>
                <w:rFonts w:ascii="標楷體" w:eastAsia="標楷體" w:hAnsi="標楷體"/>
              </w:rPr>
            </w:pPr>
            <w:ins w:id="31525" w:author="家榮 張" w:date="2021-05-20T14:38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1907公司戶財務狀況明細資料查詢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查詢並帶回該「年度」所有欄位資料</w:t>
              </w:r>
            </w:ins>
          </w:p>
        </w:tc>
      </w:tr>
      <w:tr w:rsidR="00AE63E2" w14:paraId="59EB14B6" w14:textId="77777777" w:rsidTr="00631E93">
        <w:trPr>
          <w:trHeight w:val="291"/>
          <w:jc w:val="center"/>
          <w:ins w:id="31526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1EA41" w14:textId="77777777" w:rsidR="00AE63E2" w:rsidRDefault="00AE63E2" w:rsidP="00631E93">
            <w:pPr>
              <w:rPr>
                <w:ins w:id="31527" w:author="家榮 張" w:date="2021-05-20T14:38:00Z"/>
                <w:rFonts w:ascii="標楷體" w:eastAsia="標楷體" w:hAnsi="標楷體"/>
              </w:rPr>
            </w:pPr>
            <w:ins w:id="31528" w:author="家榮 張" w:date="2021-05-20T14:38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49B66" w14:textId="77777777" w:rsidR="00AE63E2" w:rsidRDefault="00AE63E2" w:rsidP="00631E93">
            <w:pPr>
              <w:rPr>
                <w:ins w:id="31529" w:author="家榮 張" w:date="2021-05-20T14:38:00Z"/>
                <w:rFonts w:ascii="標楷體" w:eastAsia="標楷體" w:hAnsi="標楷體"/>
              </w:rPr>
            </w:pPr>
            <w:ins w:id="31530" w:author="家榮 張" w:date="2021-05-20T14:38:00Z">
              <w:r>
                <w:rPr>
                  <w:rFonts w:ascii="標楷體" w:eastAsia="標楷體" w:hAnsi="標楷體" w:hint="eastAsia"/>
                </w:rPr>
                <w:t>資產總額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A8574" w14:textId="77777777" w:rsidR="00AE63E2" w:rsidRDefault="00AE63E2" w:rsidP="00631E93">
            <w:pPr>
              <w:rPr>
                <w:ins w:id="31531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E6E1C" w14:textId="77777777" w:rsidR="00AE63E2" w:rsidRDefault="00AE63E2" w:rsidP="00631E93">
            <w:pPr>
              <w:rPr>
                <w:ins w:id="31532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30025" w14:textId="77777777" w:rsidR="00AE63E2" w:rsidRDefault="00AE63E2" w:rsidP="00631E93">
            <w:pPr>
              <w:rPr>
                <w:ins w:id="31533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3061" w14:textId="77777777" w:rsidR="00AE63E2" w:rsidRDefault="00AE63E2" w:rsidP="00631E93">
            <w:pPr>
              <w:rPr>
                <w:ins w:id="31534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1E822" w14:textId="77777777" w:rsidR="00AE63E2" w:rsidRDefault="00AE63E2" w:rsidP="00631E93">
            <w:pPr>
              <w:rPr>
                <w:ins w:id="31535" w:author="家榮 張" w:date="2021-05-20T14:38:00Z"/>
                <w:rFonts w:ascii="標楷體" w:eastAsia="標楷體" w:hAnsi="標楷體"/>
              </w:rPr>
            </w:pPr>
            <w:ins w:id="31536" w:author="家榮 張" w:date="2021-05-20T14:3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3339A" w14:textId="77777777" w:rsidR="00AE63E2" w:rsidRPr="00401E0E" w:rsidRDefault="00AE63E2" w:rsidP="00631E93">
            <w:pPr>
              <w:rPr>
                <w:ins w:id="31537" w:author="家榮 張" w:date="2021-05-20T14:38:00Z"/>
                <w:rFonts w:ascii="標楷體" w:eastAsia="標楷體" w:hAnsi="標楷體"/>
              </w:rPr>
            </w:pPr>
            <w:ins w:id="31538" w:author="家榮 張" w:date="2021-05-20T14:38:00Z">
              <w:r>
                <w:rPr>
                  <w:rFonts w:ascii="標楷體" w:eastAsia="標楷體" w:hAnsi="標楷體" w:hint="eastAsia"/>
                </w:rPr>
                <w:t>1.</w:t>
              </w:r>
              <w:r w:rsidRPr="00401E0E">
                <w:rPr>
                  <w:rFonts w:ascii="標楷體" w:eastAsia="標楷體" w:hAnsi="標楷體" w:hint="eastAsia"/>
                </w:rPr>
                <w:t>自動顯示資產總和，不必輸入</w:t>
              </w:r>
            </w:ins>
          </w:p>
          <w:p w14:paraId="4B6F46DA" w14:textId="77777777" w:rsidR="00AE63E2" w:rsidRPr="00401E0E" w:rsidRDefault="00AE63E2" w:rsidP="00631E93">
            <w:pPr>
              <w:rPr>
                <w:ins w:id="31539" w:author="家榮 張" w:date="2021-05-20T14:38:00Z"/>
                <w:rFonts w:ascii="標楷體" w:eastAsia="標楷體" w:hAnsi="標楷體"/>
              </w:rPr>
            </w:pPr>
            <w:ins w:id="31540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AssetTotal</w:t>
              </w:r>
            </w:ins>
          </w:p>
          <w:p w14:paraId="06FE03F9" w14:textId="77777777" w:rsidR="00AE63E2" w:rsidRPr="00401E0E" w:rsidRDefault="00AE63E2" w:rsidP="00631E93">
            <w:pPr>
              <w:rPr>
                <w:ins w:id="31541" w:author="家榮 張" w:date="2021-05-20T14:38:00Z"/>
                <w:rFonts w:ascii="標楷體" w:eastAsia="標楷體" w:hAnsi="標楷體"/>
              </w:rPr>
            </w:pPr>
          </w:p>
        </w:tc>
      </w:tr>
      <w:tr w:rsidR="00AE63E2" w14:paraId="6177C43F" w14:textId="77777777" w:rsidTr="00631E93">
        <w:trPr>
          <w:trHeight w:val="291"/>
          <w:jc w:val="center"/>
          <w:ins w:id="31542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67F3B" w14:textId="77777777" w:rsidR="00AE63E2" w:rsidRDefault="00AE63E2" w:rsidP="00631E93">
            <w:pPr>
              <w:rPr>
                <w:ins w:id="31543" w:author="家榮 張" w:date="2021-05-20T14:38:00Z"/>
                <w:rFonts w:ascii="標楷體" w:eastAsia="標楷體" w:hAnsi="標楷體"/>
              </w:rPr>
            </w:pPr>
            <w:ins w:id="31544" w:author="家榮 張" w:date="2021-05-20T14:38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D09B" w14:textId="77777777" w:rsidR="00AE63E2" w:rsidRDefault="00AE63E2" w:rsidP="00631E93">
            <w:pPr>
              <w:rPr>
                <w:ins w:id="31545" w:author="家榮 張" w:date="2021-05-20T14:38:00Z"/>
                <w:rFonts w:ascii="標楷體" w:eastAsia="標楷體" w:hAnsi="標楷體"/>
              </w:rPr>
            </w:pPr>
            <w:ins w:id="31546" w:author="家榮 張" w:date="2021-05-20T14:38:00Z">
              <w:r>
                <w:rPr>
                  <w:rFonts w:ascii="標楷體" w:eastAsia="標楷體" w:hAnsi="標楷體" w:hint="eastAsia"/>
                </w:rPr>
                <w:t>現金/銀存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7971" w14:textId="77777777" w:rsidR="00AE63E2" w:rsidRDefault="00AE63E2" w:rsidP="00631E93">
            <w:pPr>
              <w:rPr>
                <w:ins w:id="31547" w:author="家榮 張" w:date="2021-05-20T14:38:00Z"/>
                <w:rFonts w:ascii="標楷體" w:eastAsia="標楷體" w:hAnsi="標楷體"/>
              </w:rPr>
            </w:pPr>
            <w:ins w:id="31548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5A131" w14:textId="77777777" w:rsidR="00AE63E2" w:rsidRDefault="00AE63E2" w:rsidP="00631E93">
            <w:pPr>
              <w:rPr>
                <w:ins w:id="31549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B708" w14:textId="77777777" w:rsidR="00AE63E2" w:rsidRDefault="00AE63E2" w:rsidP="00631E93">
            <w:pPr>
              <w:rPr>
                <w:ins w:id="31550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B8CC5" w14:textId="77777777" w:rsidR="00AE63E2" w:rsidRDefault="00AE63E2" w:rsidP="00631E93">
            <w:pPr>
              <w:rPr>
                <w:ins w:id="31551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1365" w14:textId="77777777" w:rsidR="00AE63E2" w:rsidRDefault="00AE63E2" w:rsidP="00631E93">
            <w:pPr>
              <w:rPr>
                <w:ins w:id="31552" w:author="家榮 張" w:date="2021-05-20T14:38:00Z"/>
                <w:rFonts w:ascii="標楷體" w:eastAsia="標楷體" w:hAnsi="標楷體"/>
              </w:rPr>
            </w:pPr>
            <w:ins w:id="31553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8DB83" w14:textId="77777777" w:rsidR="00AE63E2" w:rsidRDefault="00AE63E2" w:rsidP="00631E93">
            <w:pPr>
              <w:rPr>
                <w:ins w:id="31554" w:author="家榮 張" w:date="2021-05-20T14:38:00Z"/>
                <w:rFonts w:ascii="標楷體" w:eastAsia="標楷體" w:hAnsi="標楷體"/>
              </w:rPr>
            </w:pPr>
            <w:ins w:id="31555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81E6790" w14:textId="56DD5CFA" w:rsidR="00AE63E2" w:rsidRDefault="006824E8" w:rsidP="00631E93">
            <w:pPr>
              <w:rPr>
                <w:ins w:id="31556" w:author="家榮 張" w:date="2021-05-20T14:38:00Z"/>
                <w:rFonts w:ascii="標楷體" w:eastAsia="標楷體" w:hAnsi="標楷體"/>
              </w:rPr>
            </w:pPr>
            <w:ins w:id="31557" w:author="家榮 張" w:date="2021-05-20T15:00:00Z">
              <w:r>
                <w:rPr>
                  <w:rFonts w:ascii="標楷體" w:eastAsia="標楷體" w:hAnsi="標楷體"/>
                </w:rPr>
                <w:t>2</w:t>
              </w:r>
            </w:ins>
            <w:ins w:id="31558" w:author="家榮 張" w:date="2021-05-20T14:38:00Z">
              <w:r w:rsidR="00AE63E2">
                <w:rPr>
                  <w:rFonts w:ascii="標楷體" w:eastAsia="標楷體" w:hAnsi="標楷體"/>
                </w:rPr>
                <w:t>.CustFin</w:t>
              </w:r>
              <w:r w:rsidR="00AE63E2">
                <w:rPr>
                  <w:rFonts w:ascii="標楷體" w:eastAsia="標楷體" w:hAnsi="標楷體" w:hint="eastAsia"/>
                </w:rPr>
                <w:t>.Ca</w:t>
              </w:r>
              <w:r w:rsidR="00AE63E2">
                <w:rPr>
                  <w:rFonts w:ascii="標楷體" w:eastAsia="標楷體" w:hAnsi="標楷體"/>
                </w:rPr>
                <w:t>sh</w:t>
              </w:r>
            </w:ins>
          </w:p>
        </w:tc>
      </w:tr>
      <w:tr w:rsidR="00AE63E2" w14:paraId="7EA201CB" w14:textId="77777777" w:rsidTr="00631E93">
        <w:trPr>
          <w:trHeight w:val="291"/>
          <w:jc w:val="center"/>
          <w:ins w:id="31559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082EC" w14:textId="77777777" w:rsidR="00AE63E2" w:rsidRDefault="00AE63E2" w:rsidP="00631E93">
            <w:pPr>
              <w:rPr>
                <w:ins w:id="31560" w:author="家榮 張" w:date="2021-05-20T14:38:00Z"/>
                <w:rFonts w:ascii="標楷體" w:eastAsia="標楷體" w:hAnsi="標楷體"/>
              </w:rPr>
            </w:pPr>
            <w:ins w:id="31561" w:author="家榮 張" w:date="2021-05-20T14:38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B6FFF" w14:textId="77777777" w:rsidR="00AE63E2" w:rsidRDefault="00AE63E2" w:rsidP="00631E93">
            <w:pPr>
              <w:rPr>
                <w:ins w:id="31562" w:author="家榮 張" w:date="2021-05-20T14:38:00Z"/>
                <w:rFonts w:ascii="標楷體" w:eastAsia="標楷體" w:hAnsi="標楷體"/>
              </w:rPr>
            </w:pPr>
            <w:ins w:id="31563" w:author="家榮 張" w:date="2021-05-20T14:38:00Z">
              <w:r>
                <w:rPr>
                  <w:rFonts w:ascii="標楷體" w:eastAsia="標楷體" w:hAnsi="標楷體" w:hint="eastAsia"/>
                </w:rPr>
                <w:t>短期投資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488CB" w14:textId="77777777" w:rsidR="00AE63E2" w:rsidRDefault="00AE63E2" w:rsidP="00631E93">
            <w:pPr>
              <w:rPr>
                <w:ins w:id="31564" w:author="家榮 張" w:date="2021-05-20T14:38:00Z"/>
                <w:rFonts w:ascii="標楷體" w:eastAsia="標楷體" w:hAnsi="標楷體"/>
              </w:rPr>
            </w:pPr>
            <w:ins w:id="31565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090AA" w14:textId="77777777" w:rsidR="00AE63E2" w:rsidRDefault="00AE63E2" w:rsidP="00631E93">
            <w:pPr>
              <w:rPr>
                <w:ins w:id="31566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9716" w14:textId="77777777" w:rsidR="00AE63E2" w:rsidRDefault="00AE63E2" w:rsidP="00631E93">
            <w:pPr>
              <w:rPr>
                <w:ins w:id="31567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EBDA" w14:textId="77777777" w:rsidR="00AE63E2" w:rsidRDefault="00AE63E2" w:rsidP="00631E93">
            <w:pPr>
              <w:rPr>
                <w:ins w:id="31568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EE143" w14:textId="77777777" w:rsidR="00AE63E2" w:rsidRDefault="00AE63E2" w:rsidP="00631E93">
            <w:pPr>
              <w:rPr>
                <w:ins w:id="31569" w:author="家榮 張" w:date="2021-05-20T14:38:00Z"/>
                <w:rFonts w:ascii="標楷體" w:eastAsia="標楷體" w:hAnsi="標楷體"/>
              </w:rPr>
            </w:pPr>
            <w:ins w:id="31570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4A3BB" w14:textId="77777777" w:rsidR="00AE63E2" w:rsidRDefault="00AE63E2" w:rsidP="00631E93">
            <w:pPr>
              <w:rPr>
                <w:ins w:id="31571" w:author="家榮 張" w:date="2021-05-20T14:38:00Z"/>
                <w:rFonts w:ascii="標楷體" w:eastAsia="標楷體" w:hAnsi="標楷體"/>
              </w:rPr>
            </w:pPr>
            <w:ins w:id="31572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A0CF865" w14:textId="16B32262" w:rsidR="00AE63E2" w:rsidRDefault="006824E8" w:rsidP="00631E93">
            <w:pPr>
              <w:rPr>
                <w:ins w:id="31573" w:author="家榮 張" w:date="2021-05-20T14:38:00Z"/>
                <w:rFonts w:ascii="標楷體" w:eastAsia="標楷體" w:hAnsi="標楷體"/>
              </w:rPr>
            </w:pPr>
            <w:ins w:id="31574" w:author="家榮 張" w:date="2021-05-20T15:01:00Z">
              <w:r>
                <w:rPr>
                  <w:rFonts w:ascii="標楷體" w:eastAsia="標楷體" w:hAnsi="標楷體"/>
                </w:rPr>
                <w:t>2</w:t>
              </w:r>
            </w:ins>
            <w:ins w:id="31575" w:author="家榮 張" w:date="2021-05-20T14:38:00Z">
              <w:r w:rsidR="00AE63E2">
                <w:rPr>
                  <w:rFonts w:ascii="標楷體" w:eastAsia="標楷體" w:hAnsi="標楷體"/>
                </w:rPr>
                <w:t>.CustFin</w:t>
              </w:r>
              <w:r w:rsidR="00AE63E2">
                <w:rPr>
                  <w:rFonts w:ascii="標楷體" w:eastAsia="標楷體" w:hAnsi="標楷體" w:hint="eastAsia"/>
                </w:rPr>
                <w:t>.</w:t>
              </w:r>
              <w:r w:rsidR="00AE63E2">
                <w:rPr>
                  <w:rFonts w:ascii="標楷體" w:eastAsia="標楷體" w:hAnsi="標楷體"/>
                </w:rPr>
                <w:t>ShortInv</w:t>
              </w:r>
            </w:ins>
          </w:p>
        </w:tc>
      </w:tr>
      <w:tr w:rsidR="00AE63E2" w14:paraId="790CB51F" w14:textId="77777777" w:rsidTr="00631E93">
        <w:trPr>
          <w:trHeight w:val="291"/>
          <w:jc w:val="center"/>
          <w:ins w:id="31576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BD769" w14:textId="77777777" w:rsidR="00AE63E2" w:rsidRDefault="00AE63E2" w:rsidP="00631E93">
            <w:pPr>
              <w:rPr>
                <w:ins w:id="31577" w:author="家榮 張" w:date="2021-05-20T14:38:00Z"/>
                <w:rFonts w:ascii="標楷體" w:eastAsia="標楷體" w:hAnsi="標楷體"/>
              </w:rPr>
            </w:pPr>
            <w:ins w:id="31578" w:author="家榮 張" w:date="2021-05-20T14:38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3AAFE" w14:textId="77777777" w:rsidR="00AE63E2" w:rsidRDefault="00AE63E2" w:rsidP="00631E93">
            <w:pPr>
              <w:rPr>
                <w:ins w:id="31579" w:author="家榮 張" w:date="2021-05-20T14:38:00Z"/>
                <w:rFonts w:ascii="標楷體" w:eastAsia="標楷體" w:hAnsi="標楷體"/>
              </w:rPr>
            </w:pPr>
            <w:ins w:id="31580" w:author="家榮 張" w:date="2021-05-20T14:38:00Z">
              <w:r>
                <w:rPr>
                  <w:rFonts w:ascii="標楷體" w:eastAsia="標楷體" w:hAnsi="標楷體" w:hint="eastAsia"/>
                </w:rPr>
                <w:t>應收帳款票據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38F92" w14:textId="77777777" w:rsidR="00AE63E2" w:rsidRDefault="00AE63E2" w:rsidP="00631E93">
            <w:pPr>
              <w:rPr>
                <w:ins w:id="31581" w:author="家榮 張" w:date="2021-05-20T14:38:00Z"/>
                <w:rFonts w:ascii="標楷體" w:eastAsia="標楷體" w:hAnsi="標楷體"/>
              </w:rPr>
            </w:pPr>
            <w:ins w:id="31582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7777B" w14:textId="77777777" w:rsidR="00AE63E2" w:rsidRDefault="00AE63E2" w:rsidP="00631E93">
            <w:pPr>
              <w:rPr>
                <w:ins w:id="31583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804D" w14:textId="77777777" w:rsidR="00AE63E2" w:rsidRDefault="00AE63E2" w:rsidP="00631E93">
            <w:pPr>
              <w:rPr>
                <w:ins w:id="31584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9F9EB" w14:textId="77777777" w:rsidR="00AE63E2" w:rsidRDefault="00AE63E2" w:rsidP="00631E93">
            <w:pPr>
              <w:rPr>
                <w:ins w:id="31585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56E16" w14:textId="77777777" w:rsidR="00AE63E2" w:rsidRDefault="00AE63E2" w:rsidP="00631E93">
            <w:pPr>
              <w:rPr>
                <w:ins w:id="31586" w:author="家榮 張" w:date="2021-05-20T14:38:00Z"/>
                <w:rFonts w:ascii="標楷體" w:eastAsia="標楷體" w:hAnsi="標楷體"/>
              </w:rPr>
            </w:pPr>
            <w:ins w:id="31587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D00EE" w14:textId="77777777" w:rsidR="00AE63E2" w:rsidRDefault="00AE63E2" w:rsidP="00631E93">
            <w:pPr>
              <w:rPr>
                <w:ins w:id="31588" w:author="家榮 張" w:date="2021-05-20T14:38:00Z"/>
                <w:rFonts w:ascii="標楷體" w:eastAsia="標楷體" w:hAnsi="標楷體"/>
              </w:rPr>
            </w:pPr>
            <w:ins w:id="31589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4BF7B5F7" w14:textId="14E99132" w:rsidR="00AE63E2" w:rsidRDefault="006824E8" w:rsidP="00631E93">
            <w:pPr>
              <w:rPr>
                <w:ins w:id="31590" w:author="家榮 張" w:date="2021-05-20T14:38:00Z"/>
                <w:rFonts w:ascii="標楷體" w:eastAsia="標楷體" w:hAnsi="標楷體"/>
              </w:rPr>
            </w:pPr>
            <w:ins w:id="31591" w:author="家榮 張" w:date="2021-05-20T15:01:00Z">
              <w:r>
                <w:rPr>
                  <w:rFonts w:ascii="標楷體" w:eastAsia="標楷體" w:hAnsi="標楷體"/>
                </w:rPr>
                <w:t>2</w:t>
              </w:r>
            </w:ins>
            <w:ins w:id="31592" w:author="家榮 張" w:date="2021-05-20T14:38:00Z">
              <w:r w:rsidR="00AE63E2">
                <w:rPr>
                  <w:rFonts w:ascii="標楷體" w:eastAsia="標楷體" w:hAnsi="標楷體"/>
                </w:rPr>
                <w:t>.CustFin</w:t>
              </w:r>
              <w:r w:rsidR="00AE63E2">
                <w:rPr>
                  <w:rFonts w:ascii="標楷體" w:eastAsia="標楷體" w:hAnsi="標楷體" w:hint="eastAsia"/>
                </w:rPr>
                <w:t>.</w:t>
              </w:r>
              <w:r w:rsidR="00AE63E2">
                <w:rPr>
                  <w:rFonts w:ascii="標楷體" w:eastAsia="標楷體" w:hAnsi="標楷體"/>
                </w:rPr>
                <w:t>AR</w:t>
              </w:r>
            </w:ins>
          </w:p>
        </w:tc>
      </w:tr>
      <w:tr w:rsidR="00AE63E2" w14:paraId="48704534" w14:textId="77777777" w:rsidTr="00631E93">
        <w:trPr>
          <w:trHeight w:val="291"/>
          <w:jc w:val="center"/>
          <w:ins w:id="31593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D51C8" w14:textId="77777777" w:rsidR="00AE63E2" w:rsidRDefault="00AE63E2" w:rsidP="00631E93">
            <w:pPr>
              <w:rPr>
                <w:ins w:id="31594" w:author="家榮 張" w:date="2021-05-20T14:38:00Z"/>
                <w:rFonts w:ascii="標楷體" w:eastAsia="標楷體" w:hAnsi="標楷體"/>
              </w:rPr>
            </w:pPr>
            <w:ins w:id="31595" w:author="家榮 張" w:date="2021-05-20T14:38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758AD" w14:textId="77777777" w:rsidR="00AE63E2" w:rsidRDefault="00AE63E2" w:rsidP="00631E93">
            <w:pPr>
              <w:rPr>
                <w:ins w:id="31596" w:author="家榮 張" w:date="2021-05-20T14:38:00Z"/>
                <w:rFonts w:ascii="標楷體" w:eastAsia="標楷體" w:hAnsi="標楷體"/>
              </w:rPr>
            </w:pPr>
            <w:ins w:id="31597" w:author="家榮 張" w:date="2021-05-20T14:38:00Z">
              <w:r>
                <w:rPr>
                  <w:rFonts w:ascii="標楷體" w:eastAsia="標楷體" w:hAnsi="標楷體" w:hint="eastAsia"/>
                </w:rPr>
                <w:t>存貨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1916D" w14:textId="77777777" w:rsidR="00AE63E2" w:rsidRDefault="00AE63E2" w:rsidP="00631E93">
            <w:pPr>
              <w:rPr>
                <w:ins w:id="31598" w:author="家榮 張" w:date="2021-05-20T14:38:00Z"/>
                <w:rFonts w:ascii="標楷體" w:eastAsia="標楷體" w:hAnsi="標楷體"/>
              </w:rPr>
            </w:pPr>
            <w:ins w:id="31599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505BA" w14:textId="77777777" w:rsidR="00AE63E2" w:rsidRDefault="00AE63E2" w:rsidP="00631E93">
            <w:pPr>
              <w:rPr>
                <w:ins w:id="31600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95F41" w14:textId="77777777" w:rsidR="00AE63E2" w:rsidRDefault="00AE63E2" w:rsidP="00631E93">
            <w:pPr>
              <w:rPr>
                <w:ins w:id="31601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FA4F" w14:textId="77777777" w:rsidR="00AE63E2" w:rsidRDefault="00AE63E2" w:rsidP="00631E93">
            <w:pPr>
              <w:rPr>
                <w:ins w:id="31602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A7D4B" w14:textId="77777777" w:rsidR="00AE63E2" w:rsidRDefault="00AE63E2" w:rsidP="00631E93">
            <w:pPr>
              <w:rPr>
                <w:ins w:id="31603" w:author="家榮 張" w:date="2021-05-20T14:38:00Z"/>
                <w:rFonts w:ascii="標楷體" w:eastAsia="標楷體" w:hAnsi="標楷體"/>
              </w:rPr>
            </w:pPr>
            <w:ins w:id="31604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582DB" w14:textId="77777777" w:rsidR="00AE63E2" w:rsidRDefault="00AE63E2" w:rsidP="00631E93">
            <w:pPr>
              <w:rPr>
                <w:ins w:id="31605" w:author="家榮 張" w:date="2021-05-20T14:38:00Z"/>
                <w:rFonts w:ascii="標楷體" w:eastAsia="標楷體" w:hAnsi="標楷體"/>
              </w:rPr>
            </w:pPr>
            <w:ins w:id="31606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74966366" w14:textId="14236276" w:rsidR="00AE63E2" w:rsidRDefault="006824E8" w:rsidP="00631E93">
            <w:pPr>
              <w:rPr>
                <w:ins w:id="31607" w:author="家榮 張" w:date="2021-05-20T14:38:00Z"/>
                <w:rFonts w:ascii="標楷體" w:eastAsia="標楷體" w:hAnsi="標楷體"/>
              </w:rPr>
            </w:pPr>
            <w:ins w:id="31608" w:author="家榮 張" w:date="2021-05-20T15:01:00Z">
              <w:r>
                <w:rPr>
                  <w:rFonts w:ascii="標楷體" w:eastAsia="標楷體" w:hAnsi="標楷體"/>
                </w:rPr>
                <w:t>2</w:t>
              </w:r>
            </w:ins>
            <w:ins w:id="31609" w:author="家榮 張" w:date="2021-05-20T14:38:00Z">
              <w:r w:rsidR="00AE63E2">
                <w:rPr>
                  <w:rFonts w:ascii="標楷體" w:eastAsia="標楷體" w:hAnsi="標楷體"/>
                </w:rPr>
                <w:t>.CustFin</w:t>
              </w:r>
              <w:r w:rsidR="00AE63E2">
                <w:rPr>
                  <w:rFonts w:ascii="標楷體" w:eastAsia="標楷體" w:hAnsi="標楷體" w:hint="eastAsia"/>
                </w:rPr>
                <w:t>.</w:t>
              </w:r>
              <w:r w:rsidR="00AE63E2">
                <w:rPr>
                  <w:rFonts w:ascii="標楷體" w:eastAsia="標楷體" w:hAnsi="標楷體"/>
                </w:rPr>
                <w:t>Invertory</w:t>
              </w:r>
            </w:ins>
          </w:p>
        </w:tc>
      </w:tr>
      <w:tr w:rsidR="00AE63E2" w14:paraId="5560BCD7" w14:textId="77777777" w:rsidTr="00631E93">
        <w:trPr>
          <w:trHeight w:val="291"/>
          <w:jc w:val="center"/>
          <w:ins w:id="31610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BAD31" w14:textId="77777777" w:rsidR="00AE63E2" w:rsidRDefault="00AE63E2" w:rsidP="00631E93">
            <w:pPr>
              <w:rPr>
                <w:ins w:id="31611" w:author="家榮 張" w:date="2021-05-20T14:38:00Z"/>
                <w:rFonts w:ascii="標楷體" w:eastAsia="標楷體" w:hAnsi="標楷體"/>
              </w:rPr>
            </w:pPr>
            <w:ins w:id="31612" w:author="家榮 張" w:date="2021-05-20T14:38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FE759" w14:textId="77777777" w:rsidR="00AE63E2" w:rsidRDefault="00AE63E2" w:rsidP="00631E93">
            <w:pPr>
              <w:rPr>
                <w:ins w:id="31613" w:author="家榮 張" w:date="2021-05-20T14:38:00Z"/>
                <w:rFonts w:ascii="標楷體" w:eastAsia="標楷體" w:hAnsi="標楷體"/>
              </w:rPr>
            </w:pPr>
            <w:ins w:id="31614" w:author="家榮 張" w:date="2021-05-20T14:38:00Z">
              <w:r>
                <w:rPr>
                  <w:rFonts w:ascii="標楷體" w:eastAsia="標楷體" w:hAnsi="標楷體" w:hint="eastAsia"/>
                </w:rPr>
                <w:t>長期投資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B242A" w14:textId="77777777" w:rsidR="00AE63E2" w:rsidRDefault="00AE63E2" w:rsidP="00631E93">
            <w:pPr>
              <w:rPr>
                <w:ins w:id="31615" w:author="家榮 張" w:date="2021-05-20T14:38:00Z"/>
                <w:rFonts w:ascii="標楷體" w:eastAsia="標楷體" w:hAnsi="標楷體"/>
              </w:rPr>
            </w:pPr>
            <w:ins w:id="31616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72922" w14:textId="77777777" w:rsidR="00AE63E2" w:rsidRDefault="00AE63E2" w:rsidP="00631E93">
            <w:pPr>
              <w:rPr>
                <w:ins w:id="31617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2014C" w14:textId="77777777" w:rsidR="00AE63E2" w:rsidRDefault="00AE63E2" w:rsidP="00631E93">
            <w:pPr>
              <w:rPr>
                <w:ins w:id="31618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8BBDD" w14:textId="77777777" w:rsidR="00AE63E2" w:rsidRDefault="00AE63E2" w:rsidP="00631E93">
            <w:pPr>
              <w:rPr>
                <w:ins w:id="31619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05D7" w14:textId="77777777" w:rsidR="00AE63E2" w:rsidRDefault="00AE63E2" w:rsidP="00631E93">
            <w:pPr>
              <w:rPr>
                <w:ins w:id="31620" w:author="家榮 張" w:date="2021-05-20T14:38:00Z"/>
                <w:rFonts w:ascii="標楷體" w:eastAsia="標楷體" w:hAnsi="標楷體"/>
              </w:rPr>
            </w:pPr>
            <w:ins w:id="31621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9135A" w14:textId="77777777" w:rsidR="00AE63E2" w:rsidRDefault="00AE63E2" w:rsidP="00631E93">
            <w:pPr>
              <w:rPr>
                <w:ins w:id="31622" w:author="家榮 張" w:date="2021-05-20T14:38:00Z"/>
                <w:rFonts w:ascii="標楷體" w:eastAsia="標楷體" w:hAnsi="標楷體"/>
              </w:rPr>
            </w:pPr>
            <w:ins w:id="31623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B458735" w14:textId="6977718E" w:rsidR="00AE63E2" w:rsidRDefault="006824E8" w:rsidP="00631E93">
            <w:pPr>
              <w:rPr>
                <w:ins w:id="31624" w:author="家榮 張" w:date="2021-05-20T14:38:00Z"/>
                <w:rFonts w:ascii="標楷體" w:eastAsia="標楷體" w:hAnsi="標楷體"/>
              </w:rPr>
            </w:pPr>
            <w:ins w:id="31625" w:author="家榮 張" w:date="2021-05-20T15:01:00Z">
              <w:r>
                <w:rPr>
                  <w:rFonts w:ascii="標楷體" w:eastAsia="標楷體" w:hAnsi="標楷體"/>
                </w:rPr>
                <w:t>2</w:t>
              </w:r>
            </w:ins>
            <w:ins w:id="31626" w:author="家榮 張" w:date="2021-05-20T14:38:00Z">
              <w:r w:rsidR="00AE63E2">
                <w:rPr>
                  <w:rFonts w:ascii="標楷體" w:eastAsia="標楷體" w:hAnsi="標楷體"/>
                </w:rPr>
                <w:t>.CustFin</w:t>
              </w:r>
              <w:r w:rsidR="00AE63E2">
                <w:rPr>
                  <w:rFonts w:ascii="標楷體" w:eastAsia="標楷體" w:hAnsi="標楷體" w:hint="eastAsia"/>
                </w:rPr>
                <w:t>.</w:t>
              </w:r>
              <w:r w:rsidR="00AE63E2">
                <w:rPr>
                  <w:rFonts w:ascii="標楷體" w:eastAsia="標楷體" w:hAnsi="標楷體"/>
                </w:rPr>
                <w:t>LongInv</w:t>
              </w:r>
            </w:ins>
          </w:p>
        </w:tc>
      </w:tr>
      <w:tr w:rsidR="00AE63E2" w14:paraId="5F9820AD" w14:textId="77777777" w:rsidTr="00631E93">
        <w:trPr>
          <w:trHeight w:val="291"/>
          <w:jc w:val="center"/>
          <w:ins w:id="31627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973F8" w14:textId="77777777" w:rsidR="00AE63E2" w:rsidRDefault="00AE63E2" w:rsidP="00631E93">
            <w:pPr>
              <w:rPr>
                <w:ins w:id="31628" w:author="家榮 張" w:date="2021-05-20T14:38:00Z"/>
                <w:rFonts w:ascii="標楷體" w:eastAsia="標楷體" w:hAnsi="標楷體"/>
              </w:rPr>
            </w:pPr>
            <w:ins w:id="31629" w:author="家榮 張" w:date="2021-05-20T14:38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2F890" w14:textId="77777777" w:rsidR="00AE63E2" w:rsidRDefault="00AE63E2" w:rsidP="00631E93">
            <w:pPr>
              <w:rPr>
                <w:ins w:id="31630" w:author="家榮 張" w:date="2021-05-20T14:38:00Z"/>
                <w:rFonts w:ascii="標楷體" w:eastAsia="標楷體" w:hAnsi="標楷體"/>
              </w:rPr>
            </w:pPr>
            <w:ins w:id="31631" w:author="家榮 張" w:date="2021-05-20T14:38:00Z">
              <w:r>
                <w:rPr>
                  <w:rFonts w:ascii="標楷體" w:eastAsia="標楷體" w:hAnsi="標楷體" w:hint="eastAsia"/>
                </w:rPr>
                <w:t>固定資產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95BC" w14:textId="77777777" w:rsidR="00AE63E2" w:rsidRDefault="00AE63E2" w:rsidP="00631E93">
            <w:pPr>
              <w:rPr>
                <w:ins w:id="31632" w:author="家榮 張" w:date="2021-05-20T14:38:00Z"/>
                <w:rFonts w:ascii="標楷體" w:eastAsia="標楷體" w:hAnsi="標楷體"/>
              </w:rPr>
            </w:pPr>
            <w:ins w:id="31633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3CF1" w14:textId="77777777" w:rsidR="00AE63E2" w:rsidRDefault="00AE63E2" w:rsidP="00631E93">
            <w:pPr>
              <w:rPr>
                <w:ins w:id="31634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DB5C1" w14:textId="77777777" w:rsidR="00AE63E2" w:rsidRDefault="00AE63E2" w:rsidP="00631E93">
            <w:pPr>
              <w:rPr>
                <w:ins w:id="31635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27C8B" w14:textId="77777777" w:rsidR="00AE63E2" w:rsidRDefault="00AE63E2" w:rsidP="00631E93">
            <w:pPr>
              <w:rPr>
                <w:ins w:id="31636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824A" w14:textId="77777777" w:rsidR="00AE63E2" w:rsidRDefault="00AE63E2" w:rsidP="00631E93">
            <w:pPr>
              <w:rPr>
                <w:ins w:id="31637" w:author="家榮 張" w:date="2021-05-20T14:38:00Z"/>
                <w:rFonts w:ascii="標楷體" w:eastAsia="標楷體" w:hAnsi="標楷體"/>
              </w:rPr>
            </w:pPr>
            <w:ins w:id="31638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327A7" w14:textId="77777777" w:rsidR="00AE63E2" w:rsidRDefault="00AE63E2" w:rsidP="00631E93">
            <w:pPr>
              <w:rPr>
                <w:ins w:id="31639" w:author="家榮 張" w:date="2021-05-20T14:38:00Z"/>
                <w:rFonts w:ascii="標楷體" w:eastAsia="標楷體" w:hAnsi="標楷體"/>
              </w:rPr>
            </w:pPr>
            <w:ins w:id="31640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25FFC0E7" w14:textId="4DE67814" w:rsidR="00AE63E2" w:rsidRDefault="00AE63E2">
            <w:pPr>
              <w:ind w:left="226" w:hangingChars="94" w:hanging="226"/>
              <w:rPr>
                <w:ins w:id="31641" w:author="家榮 張" w:date="2021-05-20T14:38:00Z"/>
                <w:rFonts w:ascii="標楷體" w:eastAsia="標楷體" w:hAnsi="標楷體"/>
              </w:rPr>
              <w:pPrChange w:id="31642" w:author="家榮 張" w:date="2021-05-20T15:01:00Z">
                <w:pPr/>
              </w:pPrChange>
            </w:pPr>
            <w:ins w:id="31643" w:author="家榮 張" w:date="2021-05-20T14:38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FixedAsset</w:t>
              </w:r>
            </w:ins>
          </w:p>
        </w:tc>
      </w:tr>
      <w:tr w:rsidR="00AE63E2" w14:paraId="2C60E2D7" w14:textId="77777777" w:rsidTr="00631E93">
        <w:trPr>
          <w:trHeight w:val="291"/>
          <w:jc w:val="center"/>
          <w:ins w:id="31644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A86FB" w14:textId="77777777" w:rsidR="00AE63E2" w:rsidRDefault="00AE63E2" w:rsidP="00631E93">
            <w:pPr>
              <w:rPr>
                <w:ins w:id="31645" w:author="家榮 張" w:date="2021-05-20T14:38:00Z"/>
                <w:rFonts w:ascii="標楷體" w:eastAsia="標楷體" w:hAnsi="標楷體"/>
              </w:rPr>
            </w:pPr>
            <w:ins w:id="31646" w:author="家榮 張" w:date="2021-05-20T14:38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27DE" w14:textId="77777777" w:rsidR="00AE63E2" w:rsidRDefault="00AE63E2" w:rsidP="00631E93">
            <w:pPr>
              <w:rPr>
                <w:ins w:id="31647" w:author="家榮 張" w:date="2021-05-20T14:38:00Z"/>
                <w:rFonts w:ascii="標楷體" w:eastAsia="標楷體" w:hAnsi="標楷體"/>
              </w:rPr>
            </w:pPr>
            <w:ins w:id="31648" w:author="家榮 張" w:date="2021-05-20T14:38:00Z">
              <w:r>
                <w:rPr>
                  <w:rFonts w:ascii="標楷體" w:eastAsia="標楷體" w:hAnsi="標楷體" w:hint="eastAsia"/>
                </w:rPr>
                <w:t>其他資產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B63F0" w14:textId="77777777" w:rsidR="00AE63E2" w:rsidRDefault="00AE63E2" w:rsidP="00631E93">
            <w:pPr>
              <w:rPr>
                <w:ins w:id="31649" w:author="家榮 張" w:date="2021-05-20T14:38:00Z"/>
                <w:rFonts w:ascii="標楷體" w:eastAsia="標楷體" w:hAnsi="標楷體"/>
              </w:rPr>
            </w:pPr>
            <w:ins w:id="31650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5C46D" w14:textId="77777777" w:rsidR="00AE63E2" w:rsidRDefault="00AE63E2" w:rsidP="00631E93">
            <w:pPr>
              <w:rPr>
                <w:ins w:id="31651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8C6C" w14:textId="77777777" w:rsidR="00AE63E2" w:rsidRDefault="00AE63E2" w:rsidP="00631E93">
            <w:pPr>
              <w:rPr>
                <w:ins w:id="31652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EAC5" w14:textId="77777777" w:rsidR="00AE63E2" w:rsidRDefault="00AE63E2" w:rsidP="00631E93">
            <w:pPr>
              <w:rPr>
                <w:ins w:id="31653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B51BF" w14:textId="77777777" w:rsidR="00AE63E2" w:rsidRDefault="00AE63E2" w:rsidP="00631E93">
            <w:pPr>
              <w:rPr>
                <w:ins w:id="31654" w:author="家榮 張" w:date="2021-05-20T14:38:00Z"/>
                <w:rFonts w:ascii="標楷體" w:eastAsia="標楷體" w:hAnsi="標楷體"/>
              </w:rPr>
            </w:pPr>
            <w:ins w:id="31655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BDF7B" w14:textId="77777777" w:rsidR="00AE63E2" w:rsidRDefault="00AE63E2" w:rsidP="00631E93">
            <w:pPr>
              <w:rPr>
                <w:ins w:id="31656" w:author="家榮 張" w:date="2021-05-20T14:38:00Z"/>
                <w:rFonts w:ascii="標楷體" w:eastAsia="標楷體" w:hAnsi="標楷體"/>
              </w:rPr>
            </w:pPr>
            <w:ins w:id="31657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003FD87D" w14:textId="40839BE0" w:rsidR="00AE63E2" w:rsidRDefault="00AE63E2">
            <w:pPr>
              <w:ind w:left="226" w:hangingChars="94" w:hanging="226"/>
              <w:rPr>
                <w:ins w:id="31658" w:author="家榮 張" w:date="2021-05-20T14:38:00Z"/>
                <w:rFonts w:ascii="標楷體" w:eastAsia="標楷體" w:hAnsi="標楷體"/>
              </w:rPr>
              <w:pPrChange w:id="31659" w:author="家榮 張" w:date="2021-05-20T15:01:00Z">
                <w:pPr/>
              </w:pPrChange>
            </w:pPr>
            <w:ins w:id="31660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OtherAsset</w:t>
              </w:r>
            </w:ins>
          </w:p>
        </w:tc>
      </w:tr>
      <w:tr w:rsidR="00AE63E2" w14:paraId="682B09CB" w14:textId="77777777" w:rsidTr="00631E93">
        <w:trPr>
          <w:trHeight w:val="291"/>
          <w:jc w:val="center"/>
          <w:ins w:id="31661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B2B20" w14:textId="77777777" w:rsidR="00AE63E2" w:rsidRDefault="00AE63E2" w:rsidP="00631E93">
            <w:pPr>
              <w:rPr>
                <w:ins w:id="31662" w:author="家榮 張" w:date="2021-05-20T14:38:00Z"/>
                <w:rFonts w:ascii="標楷體" w:eastAsia="標楷體" w:hAnsi="標楷體"/>
              </w:rPr>
            </w:pPr>
            <w:ins w:id="31663" w:author="家榮 張" w:date="2021-05-20T14:38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22466" w14:textId="77777777" w:rsidR="00AE63E2" w:rsidRDefault="00AE63E2" w:rsidP="00631E93">
            <w:pPr>
              <w:rPr>
                <w:ins w:id="31664" w:author="家榮 張" w:date="2021-05-20T14:38:00Z"/>
                <w:rFonts w:ascii="標楷體" w:eastAsia="標楷體" w:hAnsi="標楷體"/>
              </w:rPr>
            </w:pPr>
            <w:ins w:id="31665" w:author="家榮 張" w:date="2021-05-20T14:38:00Z">
              <w:r>
                <w:rPr>
                  <w:rFonts w:ascii="標楷體" w:eastAsia="標楷體" w:hAnsi="標楷體" w:hint="eastAsia"/>
                </w:rPr>
                <w:t>負債總額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1241" w14:textId="77777777" w:rsidR="00AE63E2" w:rsidRDefault="00AE63E2" w:rsidP="00631E93">
            <w:pPr>
              <w:rPr>
                <w:ins w:id="31666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8201B" w14:textId="77777777" w:rsidR="00AE63E2" w:rsidRDefault="00AE63E2" w:rsidP="00631E93">
            <w:pPr>
              <w:rPr>
                <w:ins w:id="31667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47323" w14:textId="77777777" w:rsidR="00AE63E2" w:rsidRDefault="00AE63E2" w:rsidP="00631E93">
            <w:pPr>
              <w:rPr>
                <w:ins w:id="31668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202EC" w14:textId="77777777" w:rsidR="00AE63E2" w:rsidRDefault="00AE63E2" w:rsidP="00631E93">
            <w:pPr>
              <w:rPr>
                <w:ins w:id="31669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6DF38" w14:textId="77777777" w:rsidR="00AE63E2" w:rsidRDefault="00AE63E2" w:rsidP="00631E93">
            <w:pPr>
              <w:rPr>
                <w:ins w:id="31670" w:author="家榮 張" w:date="2021-05-20T14:38:00Z"/>
                <w:rFonts w:ascii="標楷體" w:eastAsia="標楷體" w:hAnsi="標楷體"/>
              </w:rPr>
            </w:pPr>
            <w:ins w:id="31671" w:author="家榮 張" w:date="2021-05-20T14:3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25C3" w14:textId="77777777" w:rsidR="00AE63E2" w:rsidRPr="00401E0E" w:rsidRDefault="00AE63E2" w:rsidP="00631E93">
            <w:pPr>
              <w:snapToGrid w:val="0"/>
              <w:rPr>
                <w:ins w:id="31672" w:author="家榮 張" w:date="2021-05-20T14:38:00Z"/>
                <w:rFonts w:ascii="標楷體" w:eastAsia="標楷體" w:hAnsi="標楷體"/>
                <w:color w:val="000000" w:themeColor="text1"/>
              </w:rPr>
            </w:pPr>
            <w:ins w:id="31673" w:author="家榮 張" w:date="2021-05-20T14:38:00Z">
              <w:r>
                <w:rPr>
                  <w:rFonts w:ascii="標楷體" w:eastAsia="標楷體" w:hAnsi="標楷體" w:hint="eastAsia"/>
                  <w:color w:val="000000" w:themeColor="text1"/>
                </w:rPr>
                <w:t>1.</w:t>
              </w:r>
              <w:r w:rsidRPr="00401E0E">
                <w:rPr>
                  <w:rFonts w:ascii="標楷體" w:eastAsia="標楷體" w:hAnsi="標楷體" w:hint="eastAsia"/>
                  <w:color w:val="000000" w:themeColor="text1"/>
                </w:rPr>
                <w:t>自動顯示負債總和不必輸入</w:t>
              </w:r>
            </w:ins>
          </w:p>
          <w:p w14:paraId="3EEB6914" w14:textId="77777777" w:rsidR="00AE63E2" w:rsidRPr="00401E0E" w:rsidRDefault="00AE63E2" w:rsidP="00631E93">
            <w:pPr>
              <w:snapToGrid w:val="0"/>
              <w:rPr>
                <w:ins w:id="31674" w:author="家榮 張" w:date="2021-05-20T14:38:00Z"/>
                <w:rFonts w:ascii="標楷體" w:eastAsia="標楷體" w:hAnsi="標楷體"/>
              </w:rPr>
            </w:pPr>
            <w:ins w:id="31675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CustFin.LiabTotal</w:t>
              </w:r>
            </w:ins>
          </w:p>
        </w:tc>
      </w:tr>
      <w:tr w:rsidR="00AE63E2" w14:paraId="58133FF6" w14:textId="77777777" w:rsidTr="00631E93">
        <w:trPr>
          <w:trHeight w:val="291"/>
          <w:jc w:val="center"/>
          <w:ins w:id="31676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38F4E" w14:textId="77777777" w:rsidR="00AE63E2" w:rsidRDefault="00AE63E2" w:rsidP="00631E93">
            <w:pPr>
              <w:rPr>
                <w:ins w:id="31677" w:author="家榮 張" w:date="2021-05-20T14:38:00Z"/>
                <w:rFonts w:ascii="標楷體" w:eastAsia="標楷體" w:hAnsi="標楷體"/>
              </w:rPr>
            </w:pPr>
            <w:ins w:id="31678" w:author="家榮 張" w:date="2021-05-20T14:38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8605" w14:textId="77777777" w:rsidR="00AE63E2" w:rsidRDefault="00AE63E2" w:rsidP="00631E93">
            <w:pPr>
              <w:rPr>
                <w:ins w:id="31679" w:author="家榮 張" w:date="2021-05-20T14:38:00Z"/>
                <w:rFonts w:ascii="標楷體" w:eastAsia="標楷體" w:hAnsi="標楷體"/>
              </w:rPr>
            </w:pPr>
            <w:ins w:id="31680" w:author="家榮 張" w:date="2021-05-20T14:38:00Z">
              <w:r>
                <w:rPr>
                  <w:rFonts w:ascii="標楷體" w:eastAsia="標楷體" w:hAnsi="標楷體" w:hint="eastAsia"/>
                </w:rPr>
                <w:t>銀行借款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29C3" w14:textId="77777777" w:rsidR="00AE63E2" w:rsidRDefault="00AE63E2" w:rsidP="00631E93">
            <w:pPr>
              <w:rPr>
                <w:ins w:id="31681" w:author="家榮 張" w:date="2021-05-20T14:38:00Z"/>
                <w:rFonts w:ascii="標楷體" w:eastAsia="標楷體" w:hAnsi="標楷體"/>
              </w:rPr>
            </w:pPr>
            <w:ins w:id="31682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DD4E" w14:textId="77777777" w:rsidR="00AE63E2" w:rsidRDefault="00AE63E2" w:rsidP="00631E93">
            <w:pPr>
              <w:rPr>
                <w:ins w:id="31683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FCD69" w14:textId="77777777" w:rsidR="00AE63E2" w:rsidRDefault="00AE63E2" w:rsidP="00631E93">
            <w:pPr>
              <w:rPr>
                <w:ins w:id="31684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E0FA" w14:textId="77777777" w:rsidR="00AE63E2" w:rsidRDefault="00AE63E2" w:rsidP="00631E93">
            <w:pPr>
              <w:rPr>
                <w:ins w:id="31685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EBAA0" w14:textId="77777777" w:rsidR="00AE63E2" w:rsidRDefault="00AE63E2" w:rsidP="00631E93">
            <w:pPr>
              <w:rPr>
                <w:ins w:id="31686" w:author="家榮 張" w:date="2021-05-20T14:38:00Z"/>
                <w:rFonts w:ascii="標楷體" w:eastAsia="標楷體" w:hAnsi="標楷體"/>
              </w:rPr>
            </w:pPr>
            <w:ins w:id="31687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63DE" w14:textId="77777777" w:rsidR="00AE63E2" w:rsidRDefault="00AE63E2" w:rsidP="00631E93">
            <w:pPr>
              <w:rPr>
                <w:ins w:id="31688" w:author="家榮 張" w:date="2021-05-20T14:38:00Z"/>
                <w:rFonts w:ascii="標楷體" w:eastAsia="標楷體" w:hAnsi="標楷體"/>
              </w:rPr>
            </w:pPr>
            <w:ins w:id="31689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6766BD3" w14:textId="4EB9065F" w:rsidR="00AE63E2" w:rsidRDefault="00AE63E2">
            <w:pPr>
              <w:ind w:left="226" w:hangingChars="94" w:hanging="226"/>
              <w:rPr>
                <w:ins w:id="31690" w:author="家榮 張" w:date="2021-05-20T14:38:00Z"/>
                <w:rFonts w:ascii="標楷體" w:eastAsia="標楷體" w:hAnsi="標楷體"/>
              </w:rPr>
              <w:pPrChange w:id="31691" w:author="家榮 張" w:date="2021-05-20T15:01:00Z">
                <w:pPr/>
              </w:pPrChange>
            </w:pPr>
            <w:ins w:id="31692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31693" w:author="家榮 張" w:date="2021-05-20T15:01:00Z">
              <w:r w:rsidR="006824E8">
                <w:rPr>
                  <w:rFonts w:ascii="標楷體" w:eastAsia="標楷體" w:hAnsi="標楷體"/>
                </w:rPr>
                <w:t xml:space="preserve"> </w:t>
              </w:r>
            </w:ins>
            <w:ins w:id="31694" w:author="家榮 張" w:date="2021-05-20T14:38:00Z"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BankLoan</w:t>
              </w:r>
            </w:ins>
          </w:p>
        </w:tc>
      </w:tr>
      <w:tr w:rsidR="00AE63E2" w14:paraId="43B2B40A" w14:textId="77777777" w:rsidTr="00631E93">
        <w:trPr>
          <w:trHeight w:val="291"/>
          <w:jc w:val="center"/>
          <w:ins w:id="31695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9B70D" w14:textId="77777777" w:rsidR="00AE63E2" w:rsidRDefault="00AE63E2" w:rsidP="00631E93">
            <w:pPr>
              <w:rPr>
                <w:ins w:id="31696" w:author="家榮 張" w:date="2021-05-20T14:38:00Z"/>
                <w:rFonts w:ascii="標楷體" w:eastAsia="標楷體" w:hAnsi="標楷體"/>
              </w:rPr>
            </w:pPr>
            <w:ins w:id="31697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6323" w14:textId="77777777" w:rsidR="00AE63E2" w:rsidRDefault="00AE63E2" w:rsidP="00631E93">
            <w:pPr>
              <w:rPr>
                <w:ins w:id="31698" w:author="家榮 張" w:date="2021-05-20T14:38:00Z"/>
                <w:rFonts w:ascii="標楷體" w:eastAsia="標楷體" w:hAnsi="標楷體"/>
              </w:rPr>
            </w:pPr>
            <w:ins w:id="31699" w:author="家榮 張" w:date="2021-05-20T14:38:00Z">
              <w:r>
                <w:rPr>
                  <w:rFonts w:ascii="標楷體" w:eastAsia="標楷體" w:hAnsi="標楷體" w:hint="eastAsia"/>
                </w:rPr>
                <w:t>其他流動負債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0178" w14:textId="77777777" w:rsidR="00AE63E2" w:rsidRDefault="00AE63E2" w:rsidP="00631E93">
            <w:pPr>
              <w:rPr>
                <w:ins w:id="31700" w:author="家榮 張" w:date="2021-05-20T14:38:00Z"/>
                <w:rFonts w:ascii="標楷體" w:eastAsia="標楷體" w:hAnsi="標楷體"/>
              </w:rPr>
            </w:pPr>
            <w:ins w:id="31701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D2493" w14:textId="77777777" w:rsidR="00AE63E2" w:rsidRDefault="00AE63E2" w:rsidP="00631E93">
            <w:pPr>
              <w:rPr>
                <w:ins w:id="31702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0D5EC" w14:textId="77777777" w:rsidR="00AE63E2" w:rsidRDefault="00AE63E2" w:rsidP="00631E93">
            <w:pPr>
              <w:rPr>
                <w:ins w:id="31703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B9340" w14:textId="77777777" w:rsidR="00AE63E2" w:rsidRDefault="00AE63E2" w:rsidP="00631E93">
            <w:pPr>
              <w:rPr>
                <w:ins w:id="31704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CFA41" w14:textId="77777777" w:rsidR="00AE63E2" w:rsidRDefault="00AE63E2" w:rsidP="00631E93">
            <w:pPr>
              <w:rPr>
                <w:ins w:id="31705" w:author="家榮 張" w:date="2021-05-20T14:38:00Z"/>
                <w:rFonts w:ascii="標楷體" w:eastAsia="標楷體" w:hAnsi="標楷體"/>
              </w:rPr>
            </w:pPr>
            <w:ins w:id="31706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9810E" w14:textId="77777777" w:rsidR="00AE63E2" w:rsidRDefault="00AE63E2" w:rsidP="00631E93">
            <w:pPr>
              <w:rPr>
                <w:ins w:id="31707" w:author="家榮 張" w:date="2021-05-20T14:38:00Z"/>
                <w:rFonts w:ascii="標楷體" w:eastAsia="標楷體" w:hAnsi="標楷體"/>
              </w:rPr>
            </w:pPr>
            <w:ins w:id="31708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0B0E6E86" w14:textId="510F65F0" w:rsidR="00AE63E2" w:rsidRDefault="00AE63E2">
            <w:pPr>
              <w:ind w:left="226" w:hangingChars="94" w:hanging="226"/>
              <w:rPr>
                <w:ins w:id="31709" w:author="家榮 張" w:date="2021-05-20T14:38:00Z"/>
                <w:rFonts w:ascii="標楷體" w:eastAsia="標楷體" w:hAnsi="標楷體"/>
                <w:color w:val="000000" w:themeColor="text1"/>
              </w:rPr>
              <w:pPrChange w:id="31710" w:author="家榮 張" w:date="2021-05-20T15:01:00Z">
                <w:pPr>
                  <w:snapToGrid w:val="0"/>
                  <w:ind w:left="238" w:hangingChars="99" w:hanging="238"/>
                </w:pPr>
              </w:pPrChange>
            </w:pPr>
            <w:ins w:id="31711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31712" w:author="家榮 張" w:date="2021-05-20T15:01:00Z">
              <w:r w:rsidR="006824E8">
                <w:rPr>
                  <w:rFonts w:ascii="標楷體" w:eastAsia="標楷體" w:hAnsi="標楷體"/>
                </w:rPr>
                <w:t xml:space="preserve"> </w:t>
              </w:r>
            </w:ins>
            <w:ins w:id="31713" w:author="家榮 張" w:date="2021-05-20T14:38:00Z"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OtherCurrLiab</w:t>
              </w:r>
            </w:ins>
          </w:p>
        </w:tc>
      </w:tr>
      <w:tr w:rsidR="00AE63E2" w14:paraId="3F2D53C0" w14:textId="77777777" w:rsidTr="00631E93">
        <w:trPr>
          <w:trHeight w:val="291"/>
          <w:jc w:val="center"/>
          <w:ins w:id="31714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1C7AA" w14:textId="77777777" w:rsidR="00AE63E2" w:rsidRDefault="00AE63E2" w:rsidP="00631E93">
            <w:pPr>
              <w:rPr>
                <w:ins w:id="31715" w:author="家榮 張" w:date="2021-05-20T14:38:00Z"/>
                <w:rFonts w:ascii="標楷體" w:eastAsia="標楷體" w:hAnsi="標楷體"/>
              </w:rPr>
            </w:pPr>
            <w:ins w:id="31716" w:author="家榮 張" w:date="2021-05-20T14:38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58B0A" w14:textId="77777777" w:rsidR="00AE63E2" w:rsidRDefault="00AE63E2" w:rsidP="00631E93">
            <w:pPr>
              <w:rPr>
                <w:ins w:id="31717" w:author="家榮 張" w:date="2021-05-20T14:38:00Z"/>
                <w:rFonts w:ascii="標楷體" w:eastAsia="標楷體" w:hAnsi="標楷體"/>
              </w:rPr>
            </w:pPr>
            <w:ins w:id="31718" w:author="家榮 張" w:date="2021-05-20T14:38:00Z">
              <w:r>
                <w:rPr>
                  <w:rFonts w:ascii="標楷體" w:eastAsia="標楷體" w:hAnsi="標楷體" w:hint="eastAsia"/>
                </w:rPr>
                <w:t>長期負債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3E702" w14:textId="77777777" w:rsidR="00AE63E2" w:rsidRDefault="00AE63E2" w:rsidP="00631E93">
            <w:pPr>
              <w:rPr>
                <w:ins w:id="31719" w:author="家榮 張" w:date="2021-05-20T14:38:00Z"/>
                <w:rFonts w:ascii="標楷體" w:eastAsia="標楷體" w:hAnsi="標楷體"/>
              </w:rPr>
            </w:pPr>
            <w:ins w:id="31720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2129D" w14:textId="77777777" w:rsidR="00AE63E2" w:rsidRDefault="00AE63E2" w:rsidP="00631E93">
            <w:pPr>
              <w:rPr>
                <w:ins w:id="31721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0F78A" w14:textId="77777777" w:rsidR="00AE63E2" w:rsidRDefault="00AE63E2" w:rsidP="00631E93">
            <w:pPr>
              <w:rPr>
                <w:ins w:id="31722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52F31" w14:textId="77777777" w:rsidR="00AE63E2" w:rsidRDefault="00AE63E2" w:rsidP="00631E93">
            <w:pPr>
              <w:rPr>
                <w:ins w:id="31723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03E45" w14:textId="77777777" w:rsidR="00AE63E2" w:rsidRDefault="00AE63E2" w:rsidP="00631E93">
            <w:pPr>
              <w:rPr>
                <w:ins w:id="31724" w:author="家榮 張" w:date="2021-05-20T14:38:00Z"/>
                <w:rFonts w:ascii="標楷體" w:eastAsia="標楷體" w:hAnsi="標楷體"/>
              </w:rPr>
            </w:pPr>
            <w:ins w:id="31725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1C43D" w14:textId="77777777" w:rsidR="00AE63E2" w:rsidRDefault="00AE63E2" w:rsidP="00631E93">
            <w:pPr>
              <w:rPr>
                <w:ins w:id="31726" w:author="家榮 張" w:date="2021-05-20T14:38:00Z"/>
                <w:rFonts w:ascii="標楷體" w:eastAsia="標楷體" w:hAnsi="標楷體"/>
              </w:rPr>
            </w:pPr>
            <w:ins w:id="31727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48DC1C0F" w14:textId="5F899680" w:rsidR="00AE63E2" w:rsidRDefault="00AE63E2">
            <w:pPr>
              <w:ind w:left="226" w:hangingChars="94" w:hanging="226"/>
              <w:rPr>
                <w:ins w:id="31728" w:author="家榮 張" w:date="2021-05-20T14:38:00Z"/>
                <w:rFonts w:ascii="標楷體" w:eastAsia="標楷體" w:hAnsi="標楷體"/>
                <w:color w:val="000000" w:themeColor="text1"/>
              </w:rPr>
              <w:pPrChange w:id="31729" w:author="家榮 張" w:date="2021-05-20T15:01:00Z">
                <w:pPr>
                  <w:snapToGrid w:val="0"/>
                  <w:ind w:left="238" w:hangingChars="99" w:hanging="238"/>
                </w:pPr>
              </w:pPrChange>
            </w:pPr>
            <w:ins w:id="31730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31731" w:author="家榮 張" w:date="2021-05-20T15:01:00Z">
              <w:r w:rsidR="006824E8">
                <w:rPr>
                  <w:rFonts w:ascii="標楷體" w:eastAsia="標楷體" w:hAnsi="標楷體"/>
                </w:rPr>
                <w:t xml:space="preserve"> </w:t>
              </w:r>
            </w:ins>
            <w:ins w:id="31732" w:author="家榮 張" w:date="2021-05-20T14:38:00Z"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LongLiab</w:t>
              </w:r>
            </w:ins>
          </w:p>
        </w:tc>
      </w:tr>
      <w:tr w:rsidR="00AE63E2" w14:paraId="6CE7862F" w14:textId="77777777" w:rsidTr="00631E93">
        <w:trPr>
          <w:trHeight w:val="291"/>
          <w:jc w:val="center"/>
          <w:ins w:id="31733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2C098" w14:textId="77777777" w:rsidR="00AE63E2" w:rsidRDefault="00AE63E2" w:rsidP="00631E93">
            <w:pPr>
              <w:rPr>
                <w:ins w:id="31734" w:author="家榮 張" w:date="2021-05-20T14:38:00Z"/>
                <w:rFonts w:ascii="標楷體" w:eastAsia="標楷體" w:hAnsi="標楷體"/>
              </w:rPr>
            </w:pPr>
            <w:ins w:id="31735" w:author="家榮 張" w:date="2021-05-20T14:38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36AE0" w14:textId="77777777" w:rsidR="00AE63E2" w:rsidRDefault="00AE63E2" w:rsidP="00631E93">
            <w:pPr>
              <w:rPr>
                <w:ins w:id="31736" w:author="家榮 張" w:date="2021-05-20T14:38:00Z"/>
                <w:rFonts w:ascii="標楷體" w:eastAsia="標楷體" w:hAnsi="標楷體"/>
              </w:rPr>
            </w:pPr>
            <w:ins w:id="31737" w:author="家榮 張" w:date="2021-05-20T14:38:00Z">
              <w:r>
                <w:rPr>
                  <w:rFonts w:ascii="標楷體" w:eastAsia="標楷體" w:hAnsi="標楷體" w:hint="eastAsia"/>
                </w:rPr>
                <w:t>其他負債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7DD2F" w14:textId="77777777" w:rsidR="00AE63E2" w:rsidRDefault="00AE63E2" w:rsidP="00631E93">
            <w:pPr>
              <w:rPr>
                <w:ins w:id="31738" w:author="家榮 張" w:date="2021-05-20T14:38:00Z"/>
                <w:rFonts w:ascii="標楷體" w:eastAsia="標楷體" w:hAnsi="標楷體"/>
              </w:rPr>
            </w:pPr>
            <w:ins w:id="31739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D0454" w14:textId="77777777" w:rsidR="00AE63E2" w:rsidRDefault="00AE63E2" w:rsidP="00631E93">
            <w:pPr>
              <w:rPr>
                <w:ins w:id="31740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BE376" w14:textId="77777777" w:rsidR="00AE63E2" w:rsidRDefault="00AE63E2" w:rsidP="00631E93">
            <w:pPr>
              <w:rPr>
                <w:ins w:id="31741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1D5C8" w14:textId="77777777" w:rsidR="00AE63E2" w:rsidRDefault="00AE63E2" w:rsidP="00631E93">
            <w:pPr>
              <w:rPr>
                <w:ins w:id="31742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34CC9" w14:textId="77777777" w:rsidR="00AE63E2" w:rsidRDefault="00AE63E2" w:rsidP="00631E93">
            <w:pPr>
              <w:rPr>
                <w:ins w:id="31743" w:author="家榮 張" w:date="2021-05-20T14:38:00Z"/>
                <w:rFonts w:ascii="標楷體" w:eastAsia="標楷體" w:hAnsi="標楷體"/>
              </w:rPr>
            </w:pPr>
            <w:ins w:id="31744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58532" w14:textId="77777777" w:rsidR="00AE63E2" w:rsidRDefault="00AE63E2" w:rsidP="00631E93">
            <w:pPr>
              <w:rPr>
                <w:ins w:id="31745" w:author="家榮 張" w:date="2021-05-20T14:38:00Z"/>
                <w:rFonts w:ascii="標楷體" w:eastAsia="標楷體" w:hAnsi="標楷體"/>
              </w:rPr>
            </w:pPr>
            <w:ins w:id="31746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004B8986" w14:textId="6222C643" w:rsidR="00AE63E2" w:rsidRDefault="00AE63E2">
            <w:pPr>
              <w:ind w:left="226" w:hangingChars="94" w:hanging="226"/>
              <w:rPr>
                <w:ins w:id="31747" w:author="家榮 張" w:date="2021-05-20T14:38:00Z"/>
                <w:rFonts w:ascii="標楷體" w:eastAsia="標楷體" w:hAnsi="標楷體"/>
                <w:color w:val="000000" w:themeColor="text1"/>
              </w:rPr>
              <w:pPrChange w:id="31748" w:author="家榮 張" w:date="2021-05-20T15:01:00Z">
                <w:pPr>
                  <w:snapToGrid w:val="0"/>
                  <w:ind w:left="238" w:hangingChars="99" w:hanging="238"/>
                </w:pPr>
              </w:pPrChange>
            </w:pPr>
            <w:ins w:id="31749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OtherLiab</w:t>
              </w:r>
            </w:ins>
          </w:p>
        </w:tc>
      </w:tr>
      <w:tr w:rsidR="00AE63E2" w14:paraId="1ED7E2AB" w14:textId="77777777" w:rsidTr="00631E93">
        <w:trPr>
          <w:trHeight w:val="291"/>
          <w:jc w:val="center"/>
          <w:ins w:id="31750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3B53C" w14:textId="77777777" w:rsidR="00AE63E2" w:rsidRDefault="00AE63E2" w:rsidP="00631E93">
            <w:pPr>
              <w:rPr>
                <w:ins w:id="31751" w:author="家榮 張" w:date="2021-05-20T14:38:00Z"/>
                <w:rFonts w:ascii="標楷體" w:eastAsia="標楷體" w:hAnsi="標楷體"/>
              </w:rPr>
            </w:pPr>
            <w:ins w:id="31752" w:author="家榮 張" w:date="2021-05-20T14:38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7FE9" w14:textId="77777777" w:rsidR="00AE63E2" w:rsidRDefault="00AE63E2" w:rsidP="00631E93">
            <w:pPr>
              <w:rPr>
                <w:ins w:id="31753" w:author="家榮 張" w:date="2021-05-20T14:38:00Z"/>
                <w:rFonts w:ascii="標楷體" w:eastAsia="標楷體" w:hAnsi="標楷體"/>
              </w:rPr>
            </w:pPr>
            <w:ins w:id="31754" w:author="家榮 張" w:date="2021-05-20T14:38:00Z">
              <w:r>
                <w:rPr>
                  <w:rFonts w:ascii="標楷體" w:eastAsia="標楷體" w:hAnsi="標楷體" w:hint="eastAsia"/>
                </w:rPr>
                <w:t>淨值總額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3E190" w14:textId="77777777" w:rsidR="00AE63E2" w:rsidRDefault="00AE63E2" w:rsidP="00631E93">
            <w:pPr>
              <w:rPr>
                <w:ins w:id="31755" w:author="家榮 張" w:date="2021-05-20T14:38:00Z"/>
                <w:rFonts w:ascii="標楷體" w:eastAsia="標楷體" w:hAnsi="標楷體"/>
              </w:rPr>
            </w:pPr>
            <w:ins w:id="31756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3BEF" w14:textId="77777777" w:rsidR="00AE63E2" w:rsidRDefault="00AE63E2" w:rsidP="00631E93">
            <w:pPr>
              <w:rPr>
                <w:ins w:id="31757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52BE0" w14:textId="77777777" w:rsidR="00AE63E2" w:rsidRDefault="00AE63E2" w:rsidP="00631E93">
            <w:pPr>
              <w:rPr>
                <w:ins w:id="31758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0E100" w14:textId="77777777" w:rsidR="00AE63E2" w:rsidRDefault="00AE63E2" w:rsidP="00631E93">
            <w:pPr>
              <w:rPr>
                <w:ins w:id="31759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4B8C9" w14:textId="77777777" w:rsidR="00AE63E2" w:rsidRDefault="00AE63E2" w:rsidP="00631E93">
            <w:pPr>
              <w:rPr>
                <w:ins w:id="31760" w:author="家榮 張" w:date="2021-05-20T14:38:00Z"/>
                <w:rFonts w:ascii="標楷體" w:eastAsia="標楷體" w:hAnsi="標楷體"/>
              </w:rPr>
            </w:pPr>
            <w:ins w:id="31761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1AD32" w14:textId="77777777" w:rsidR="00AE63E2" w:rsidRDefault="00AE63E2" w:rsidP="00631E93">
            <w:pPr>
              <w:rPr>
                <w:ins w:id="31762" w:author="家榮 張" w:date="2021-05-20T14:38:00Z"/>
                <w:rFonts w:ascii="標楷體" w:eastAsia="標楷體" w:hAnsi="標楷體"/>
              </w:rPr>
            </w:pPr>
            <w:ins w:id="31763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55A10F61" w14:textId="72C07B5C" w:rsidR="00AE63E2" w:rsidRDefault="00AE63E2">
            <w:pPr>
              <w:ind w:left="226" w:hangingChars="94" w:hanging="226"/>
              <w:rPr>
                <w:ins w:id="31764" w:author="家榮 張" w:date="2021-05-20T14:38:00Z"/>
                <w:rFonts w:ascii="標楷體" w:eastAsia="標楷體" w:hAnsi="標楷體"/>
                <w:color w:val="000000" w:themeColor="text1"/>
              </w:rPr>
              <w:pPrChange w:id="31765" w:author="家榮 張" w:date="2021-05-20T15:01:00Z">
                <w:pPr>
                  <w:snapToGrid w:val="0"/>
                  <w:ind w:left="238" w:hangingChars="99" w:hanging="238"/>
                </w:pPr>
              </w:pPrChange>
            </w:pPr>
            <w:ins w:id="31766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31767" w:author="家榮 張" w:date="2021-05-20T15:01:00Z">
              <w:r w:rsidR="006824E8">
                <w:rPr>
                  <w:rFonts w:ascii="標楷體" w:eastAsia="標楷體" w:hAnsi="標楷體"/>
                </w:rPr>
                <w:t xml:space="preserve"> </w:t>
              </w:r>
            </w:ins>
            <w:ins w:id="31768" w:author="家榮 張" w:date="2021-05-20T14:38:00Z"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NewWorthTotal</w:t>
              </w:r>
            </w:ins>
          </w:p>
        </w:tc>
      </w:tr>
      <w:tr w:rsidR="00AE63E2" w14:paraId="7123C1D7" w14:textId="77777777" w:rsidTr="00631E93">
        <w:trPr>
          <w:trHeight w:val="291"/>
          <w:jc w:val="center"/>
          <w:ins w:id="31769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F7936" w14:textId="77777777" w:rsidR="00AE63E2" w:rsidRDefault="00AE63E2" w:rsidP="00631E93">
            <w:pPr>
              <w:rPr>
                <w:ins w:id="31770" w:author="家榮 張" w:date="2021-05-20T14:38:00Z"/>
                <w:rFonts w:ascii="標楷體" w:eastAsia="標楷體" w:hAnsi="標楷體"/>
              </w:rPr>
            </w:pPr>
            <w:ins w:id="31771" w:author="家榮 張" w:date="2021-05-20T14:38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9E435" w14:textId="77777777" w:rsidR="00AE63E2" w:rsidRDefault="00AE63E2" w:rsidP="00631E93">
            <w:pPr>
              <w:rPr>
                <w:ins w:id="31772" w:author="家榮 張" w:date="2021-05-20T14:38:00Z"/>
                <w:rFonts w:ascii="標楷體" w:eastAsia="標楷體" w:hAnsi="標楷體"/>
              </w:rPr>
            </w:pPr>
            <w:ins w:id="31773" w:author="家榮 張" w:date="2021-05-20T14:38:00Z">
              <w:r>
                <w:rPr>
                  <w:rFonts w:ascii="標楷體" w:eastAsia="標楷體" w:hAnsi="標楷體" w:hint="eastAsia"/>
                </w:rPr>
                <w:t>資本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C0F" w14:textId="77777777" w:rsidR="00AE63E2" w:rsidRDefault="00AE63E2" w:rsidP="00631E93">
            <w:pPr>
              <w:rPr>
                <w:ins w:id="31774" w:author="家榮 張" w:date="2021-05-20T14:38:00Z"/>
                <w:rFonts w:ascii="標楷體" w:eastAsia="標楷體" w:hAnsi="標楷體"/>
              </w:rPr>
            </w:pPr>
            <w:ins w:id="31775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7705" w14:textId="77777777" w:rsidR="00AE63E2" w:rsidRDefault="00AE63E2" w:rsidP="00631E93">
            <w:pPr>
              <w:rPr>
                <w:ins w:id="31776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7BDCE" w14:textId="77777777" w:rsidR="00AE63E2" w:rsidRDefault="00AE63E2" w:rsidP="00631E93">
            <w:pPr>
              <w:rPr>
                <w:ins w:id="31777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94A25" w14:textId="77777777" w:rsidR="00AE63E2" w:rsidRDefault="00AE63E2" w:rsidP="00631E93">
            <w:pPr>
              <w:rPr>
                <w:ins w:id="31778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E6420" w14:textId="77777777" w:rsidR="00AE63E2" w:rsidRDefault="00AE63E2" w:rsidP="00631E93">
            <w:pPr>
              <w:rPr>
                <w:ins w:id="31779" w:author="家榮 張" w:date="2021-05-20T14:38:00Z"/>
                <w:rFonts w:ascii="標楷體" w:eastAsia="標楷體" w:hAnsi="標楷體"/>
              </w:rPr>
            </w:pPr>
            <w:ins w:id="31780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4150A" w14:textId="77777777" w:rsidR="00AE63E2" w:rsidRDefault="00AE63E2" w:rsidP="00631E93">
            <w:pPr>
              <w:rPr>
                <w:ins w:id="31781" w:author="家榮 張" w:date="2021-05-20T14:38:00Z"/>
                <w:rFonts w:ascii="標楷體" w:eastAsia="標楷體" w:hAnsi="標楷體"/>
              </w:rPr>
            </w:pPr>
            <w:ins w:id="31782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2DC4C76F" w14:textId="1CD2D762" w:rsidR="00AE63E2" w:rsidRDefault="00AE63E2">
            <w:pPr>
              <w:ind w:left="226" w:hangingChars="94" w:hanging="226"/>
              <w:rPr>
                <w:ins w:id="31783" w:author="家榮 張" w:date="2021-05-20T14:38:00Z"/>
                <w:rFonts w:ascii="標楷體" w:eastAsia="標楷體" w:hAnsi="標楷體"/>
                <w:color w:val="000000" w:themeColor="text1"/>
              </w:rPr>
              <w:pPrChange w:id="31784" w:author="家榮 張" w:date="2021-05-20T15:01:00Z">
                <w:pPr>
                  <w:snapToGrid w:val="0"/>
                  <w:ind w:left="238" w:hangingChars="99" w:hanging="238"/>
                </w:pPr>
              </w:pPrChange>
            </w:pPr>
            <w:ins w:id="31785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Capital</w:t>
              </w:r>
            </w:ins>
          </w:p>
        </w:tc>
      </w:tr>
      <w:tr w:rsidR="00AE63E2" w14:paraId="228CF436" w14:textId="77777777" w:rsidTr="00631E93">
        <w:trPr>
          <w:trHeight w:val="291"/>
          <w:jc w:val="center"/>
          <w:ins w:id="31786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0511E" w14:textId="77777777" w:rsidR="00AE63E2" w:rsidRDefault="00AE63E2" w:rsidP="00631E93">
            <w:pPr>
              <w:rPr>
                <w:ins w:id="31787" w:author="家榮 張" w:date="2021-05-20T14:38:00Z"/>
                <w:rFonts w:ascii="標楷體" w:eastAsia="標楷體" w:hAnsi="標楷體"/>
              </w:rPr>
            </w:pPr>
            <w:ins w:id="31788" w:author="家榮 張" w:date="2021-05-20T14:38:00Z">
              <w:r>
                <w:rPr>
                  <w:rFonts w:ascii="標楷體" w:eastAsia="標楷體" w:hAnsi="標楷體" w:hint="eastAsia"/>
                </w:rPr>
                <w:t>19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490B0" w14:textId="77777777" w:rsidR="00AE63E2" w:rsidRDefault="00AE63E2" w:rsidP="00631E93">
            <w:pPr>
              <w:rPr>
                <w:ins w:id="31789" w:author="家榮 張" w:date="2021-05-20T14:38:00Z"/>
                <w:rFonts w:ascii="標楷體" w:eastAsia="標楷體" w:hAnsi="標楷體"/>
              </w:rPr>
            </w:pPr>
            <w:ins w:id="31790" w:author="家榮 張" w:date="2021-05-20T14:38:00Z">
              <w:r>
                <w:rPr>
                  <w:rFonts w:ascii="標楷體" w:eastAsia="標楷體" w:hAnsi="標楷體" w:hint="eastAsia"/>
                </w:rPr>
                <w:t>公積保留盈餘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F90E5" w14:textId="77777777" w:rsidR="00AE63E2" w:rsidRDefault="00AE63E2" w:rsidP="00631E93">
            <w:pPr>
              <w:rPr>
                <w:ins w:id="31791" w:author="家榮 張" w:date="2021-05-20T14:38:00Z"/>
                <w:rFonts w:ascii="標楷體" w:eastAsia="標楷體" w:hAnsi="標楷體"/>
              </w:rPr>
            </w:pPr>
            <w:ins w:id="31792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7CAD" w14:textId="77777777" w:rsidR="00AE63E2" w:rsidRDefault="00AE63E2" w:rsidP="00631E93">
            <w:pPr>
              <w:rPr>
                <w:ins w:id="31793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9F0BB" w14:textId="77777777" w:rsidR="00AE63E2" w:rsidRDefault="00AE63E2" w:rsidP="00631E93">
            <w:pPr>
              <w:rPr>
                <w:ins w:id="31794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527C1" w14:textId="77777777" w:rsidR="00AE63E2" w:rsidRDefault="00AE63E2" w:rsidP="00631E93">
            <w:pPr>
              <w:rPr>
                <w:ins w:id="31795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2C737" w14:textId="77777777" w:rsidR="00AE63E2" w:rsidRDefault="00AE63E2" w:rsidP="00631E93">
            <w:pPr>
              <w:rPr>
                <w:ins w:id="31796" w:author="家榮 張" w:date="2021-05-20T14:38:00Z"/>
                <w:rFonts w:ascii="標楷體" w:eastAsia="標楷體" w:hAnsi="標楷體"/>
              </w:rPr>
            </w:pPr>
            <w:ins w:id="31797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17A59" w14:textId="77777777" w:rsidR="00AE63E2" w:rsidRDefault="00AE63E2" w:rsidP="00631E93">
            <w:pPr>
              <w:rPr>
                <w:ins w:id="31798" w:author="家榮 張" w:date="2021-05-20T14:38:00Z"/>
                <w:rFonts w:ascii="標楷體" w:eastAsia="標楷體" w:hAnsi="標楷體"/>
              </w:rPr>
            </w:pPr>
            <w:ins w:id="31799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4CDF0343" w14:textId="453488EE" w:rsidR="00AE63E2" w:rsidRDefault="00AE63E2">
            <w:pPr>
              <w:ind w:left="226" w:hangingChars="94" w:hanging="226"/>
              <w:rPr>
                <w:ins w:id="31800" w:author="家榮 張" w:date="2021-05-20T14:38:00Z"/>
                <w:rFonts w:ascii="標楷體" w:eastAsia="標楷體" w:hAnsi="標楷體"/>
                <w:color w:val="000000" w:themeColor="text1"/>
              </w:rPr>
              <w:pPrChange w:id="31801" w:author="家榮 張" w:date="2021-05-20T15:01:00Z">
                <w:pPr>
                  <w:snapToGrid w:val="0"/>
                  <w:ind w:left="238" w:hangingChars="99" w:hanging="238"/>
                </w:pPr>
              </w:pPrChange>
            </w:pPr>
            <w:ins w:id="31802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RetainEarning</w:t>
              </w:r>
            </w:ins>
          </w:p>
        </w:tc>
      </w:tr>
      <w:tr w:rsidR="00AE63E2" w14:paraId="310E2831" w14:textId="77777777" w:rsidTr="00631E93">
        <w:trPr>
          <w:trHeight w:val="291"/>
          <w:jc w:val="center"/>
          <w:ins w:id="31803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1916A" w14:textId="77777777" w:rsidR="00AE63E2" w:rsidRDefault="00AE63E2" w:rsidP="00631E93">
            <w:pPr>
              <w:rPr>
                <w:ins w:id="31804" w:author="家榮 張" w:date="2021-05-20T14:38:00Z"/>
                <w:rFonts w:ascii="標楷體" w:eastAsia="標楷體" w:hAnsi="標楷體"/>
              </w:rPr>
            </w:pPr>
            <w:ins w:id="31805" w:author="家榮 張" w:date="2021-05-20T14:38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4229" w14:textId="77777777" w:rsidR="00AE63E2" w:rsidRDefault="00AE63E2" w:rsidP="00631E93">
            <w:pPr>
              <w:rPr>
                <w:ins w:id="31806" w:author="家榮 張" w:date="2021-05-20T14:38:00Z"/>
                <w:rFonts w:ascii="標楷體" w:eastAsia="標楷體" w:hAnsi="標楷體"/>
              </w:rPr>
            </w:pPr>
            <w:ins w:id="31807" w:author="家榮 張" w:date="2021-05-20T14:38:00Z">
              <w:r>
                <w:rPr>
                  <w:rFonts w:ascii="標楷體" w:eastAsia="標楷體" w:hAnsi="標楷體" w:hint="eastAsia"/>
                </w:rPr>
                <w:t>營業收入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AF0A5" w14:textId="77777777" w:rsidR="00AE63E2" w:rsidRDefault="00AE63E2" w:rsidP="00631E93">
            <w:pPr>
              <w:rPr>
                <w:ins w:id="31808" w:author="家榮 張" w:date="2021-05-20T14:38:00Z"/>
                <w:rFonts w:ascii="標楷體" w:eastAsia="標楷體" w:hAnsi="標楷體"/>
              </w:rPr>
            </w:pPr>
            <w:ins w:id="31809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EA3EF" w14:textId="77777777" w:rsidR="00AE63E2" w:rsidRDefault="00AE63E2" w:rsidP="00631E93">
            <w:pPr>
              <w:rPr>
                <w:ins w:id="31810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F84A" w14:textId="77777777" w:rsidR="00AE63E2" w:rsidRDefault="00AE63E2" w:rsidP="00631E93">
            <w:pPr>
              <w:rPr>
                <w:ins w:id="31811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92174" w14:textId="77777777" w:rsidR="00AE63E2" w:rsidRDefault="00AE63E2" w:rsidP="00631E93">
            <w:pPr>
              <w:rPr>
                <w:ins w:id="31812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50846" w14:textId="77777777" w:rsidR="00AE63E2" w:rsidRDefault="00AE63E2" w:rsidP="00631E93">
            <w:pPr>
              <w:rPr>
                <w:ins w:id="31813" w:author="家榮 張" w:date="2021-05-20T14:38:00Z"/>
                <w:rFonts w:ascii="標楷體" w:eastAsia="標楷體" w:hAnsi="標楷體"/>
              </w:rPr>
            </w:pPr>
            <w:ins w:id="31814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5AEC" w14:textId="77777777" w:rsidR="00AE63E2" w:rsidRDefault="00AE63E2" w:rsidP="00631E93">
            <w:pPr>
              <w:rPr>
                <w:ins w:id="31815" w:author="家榮 張" w:date="2021-05-20T14:38:00Z"/>
                <w:rFonts w:ascii="標楷體" w:eastAsia="標楷體" w:hAnsi="標楷體"/>
              </w:rPr>
            </w:pPr>
            <w:ins w:id="31816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3151FAC5" w14:textId="5834954B" w:rsidR="00AE63E2" w:rsidRDefault="00AE63E2">
            <w:pPr>
              <w:ind w:left="226" w:hangingChars="94" w:hanging="226"/>
              <w:rPr>
                <w:ins w:id="31817" w:author="家榮 張" w:date="2021-05-20T14:38:00Z"/>
                <w:rFonts w:ascii="標楷體" w:eastAsia="標楷體" w:hAnsi="標楷體"/>
                <w:color w:val="000000" w:themeColor="text1"/>
              </w:rPr>
              <w:pPrChange w:id="31818" w:author="家榮 張" w:date="2021-05-20T15:01:00Z">
                <w:pPr>
                  <w:snapToGrid w:val="0"/>
                  <w:ind w:left="238" w:hangingChars="99" w:hanging="238"/>
                </w:pPr>
              </w:pPrChange>
            </w:pPr>
            <w:ins w:id="31819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OpIncome</w:t>
              </w:r>
            </w:ins>
          </w:p>
        </w:tc>
      </w:tr>
      <w:tr w:rsidR="00AE63E2" w14:paraId="68C55DF3" w14:textId="77777777" w:rsidTr="00631E93">
        <w:trPr>
          <w:trHeight w:val="291"/>
          <w:jc w:val="center"/>
          <w:ins w:id="31820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8A45D" w14:textId="77777777" w:rsidR="00AE63E2" w:rsidRDefault="00AE63E2" w:rsidP="00631E93">
            <w:pPr>
              <w:rPr>
                <w:ins w:id="31821" w:author="家榮 張" w:date="2021-05-20T14:38:00Z"/>
                <w:rFonts w:ascii="標楷體" w:eastAsia="標楷體" w:hAnsi="標楷體"/>
              </w:rPr>
            </w:pPr>
            <w:ins w:id="31822" w:author="家榮 張" w:date="2021-05-20T14:38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63EFB" w14:textId="77777777" w:rsidR="00AE63E2" w:rsidRDefault="00AE63E2" w:rsidP="00631E93">
            <w:pPr>
              <w:rPr>
                <w:ins w:id="31823" w:author="家榮 張" w:date="2021-05-20T14:38:00Z"/>
                <w:rFonts w:ascii="標楷體" w:eastAsia="標楷體" w:hAnsi="標楷體"/>
              </w:rPr>
            </w:pPr>
            <w:ins w:id="31824" w:author="家榮 張" w:date="2021-05-20T14:38:00Z">
              <w:r>
                <w:rPr>
                  <w:rFonts w:ascii="標楷體" w:eastAsia="標楷體" w:hAnsi="標楷體" w:hint="eastAsia"/>
                </w:rPr>
                <w:t>營業成本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AE9B0" w14:textId="77777777" w:rsidR="00AE63E2" w:rsidRDefault="00AE63E2" w:rsidP="00631E93">
            <w:pPr>
              <w:rPr>
                <w:ins w:id="31825" w:author="家榮 張" w:date="2021-05-20T14:38:00Z"/>
                <w:rFonts w:ascii="標楷體" w:eastAsia="標楷體" w:hAnsi="標楷體"/>
              </w:rPr>
            </w:pPr>
            <w:ins w:id="31826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0237" w14:textId="77777777" w:rsidR="00AE63E2" w:rsidRDefault="00AE63E2" w:rsidP="00631E93">
            <w:pPr>
              <w:rPr>
                <w:ins w:id="31827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5ECCB" w14:textId="77777777" w:rsidR="00AE63E2" w:rsidRDefault="00AE63E2" w:rsidP="00631E93">
            <w:pPr>
              <w:rPr>
                <w:ins w:id="31828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A0867" w14:textId="77777777" w:rsidR="00AE63E2" w:rsidRDefault="00AE63E2" w:rsidP="00631E93">
            <w:pPr>
              <w:rPr>
                <w:ins w:id="31829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13D66" w14:textId="77777777" w:rsidR="00AE63E2" w:rsidRDefault="00AE63E2" w:rsidP="00631E93">
            <w:pPr>
              <w:rPr>
                <w:ins w:id="31830" w:author="家榮 張" w:date="2021-05-20T14:38:00Z"/>
                <w:rFonts w:ascii="標楷體" w:eastAsia="標楷體" w:hAnsi="標楷體"/>
              </w:rPr>
            </w:pPr>
            <w:ins w:id="31831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D2DB2" w14:textId="77777777" w:rsidR="00AE63E2" w:rsidRDefault="00AE63E2" w:rsidP="00631E93">
            <w:pPr>
              <w:rPr>
                <w:ins w:id="31832" w:author="家榮 張" w:date="2021-05-20T14:38:00Z"/>
                <w:rFonts w:ascii="標楷體" w:eastAsia="標楷體" w:hAnsi="標楷體"/>
              </w:rPr>
            </w:pPr>
            <w:ins w:id="31833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6CF75D5B" w14:textId="1234DE26" w:rsidR="00AE63E2" w:rsidRDefault="00AE63E2">
            <w:pPr>
              <w:ind w:left="226" w:hangingChars="94" w:hanging="226"/>
              <w:rPr>
                <w:ins w:id="31834" w:author="家榮 張" w:date="2021-05-20T14:38:00Z"/>
                <w:rFonts w:ascii="標楷體" w:eastAsia="標楷體" w:hAnsi="標楷體"/>
                <w:color w:val="000000" w:themeColor="text1"/>
              </w:rPr>
              <w:pPrChange w:id="31835" w:author="家榮 張" w:date="2021-05-20T15:01:00Z">
                <w:pPr>
                  <w:snapToGrid w:val="0"/>
                  <w:ind w:left="238" w:hangingChars="99" w:hanging="238"/>
                </w:pPr>
              </w:pPrChange>
            </w:pPr>
            <w:ins w:id="31836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OpCost</w:t>
              </w:r>
            </w:ins>
          </w:p>
        </w:tc>
      </w:tr>
      <w:tr w:rsidR="00AE63E2" w14:paraId="017CEADF" w14:textId="77777777" w:rsidTr="00631E93">
        <w:trPr>
          <w:trHeight w:val="291"/>
          <w:jc w:val="center"/>
          <w:ins w:id="31837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210B6" w14:textId="77777777" w:rsidR="00AE63E2" w:rsidRDefault="00AE63E2" w:rsidP="00631E93">
            <w:pPr>
              <w:rPr>
                <w:ins w:id="31838" w:author="家榮 張" w:date="2021-05-20T14:38:00Z"/>
                <w:rFonts w:ascii="標楷體" w:eastAsia="標楷體" w:hAnsi="標楷體"/>
              </w:rPr>
            </w:pPr>
            <w:ins w:id="31839" w:author="家榮 張" w:date="2021-05-20T14:38:00Z">
              <w:r>
                <w:rPr>
                  <w:rFonts w:ascii="標楷體" w:eastAsia="標楷體" w:hAnsi="標楷體" w:hint="eastAsia"/>
                </w:rPr>
                <w:t>22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035D" w14:textId="77777777" w:rsidR="00AE63E2" w:rsidRDefault="00AE63E2" w:rsidP="00631E93">
            <w:pPr>
              <w:rPr>
                <w:ins w:id="31840" w:author="家榮 張" w:date="2021-05-20T14:38:00Z"/>
                <w:rFonts w:ascii="標楷體" w:eastAsia="標楷體" w:hAnsi="標楷體"/>
              </w:rPr>
            </w:pPr>
            <w:ins w:id="31841" w:author="家榮 張" w:date="2021-05-20T14:38:00Z">
              <w:r>
                <w:rPr>
                  <w:rFonts w:ascii="標楷體" w:eastAsia="標楷體" w:hAnsi="標楷體" w:hint="eastAsia"/>
                </w:rPr>
                <w:t>營業毛利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5DA55" w14:textId="77777777" w:rsidR="00AE63E2" w:rsidRDefault="00AE63E2" w:rsidP="00631E93">
            <w:pPr>
              <w:rPr>
                <w:ins w:id="31842" w:author="家榮 張" w:date="2021-05-20T14:38:00Z"/>
                <w:rFonts w:ascii="標楷體" w:eastAsia="標楷體" w:hAnsi="標楷體"/>
              </w:rPr>
            </w:pPr>
            <w:ins w:id="31843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5B6AA" w14:textId="77777777" w:rsidR="00AE63E2" w:rsidRDefault="00AE63E2" w:rsidP="00631E93">
            <w:pPr>
              <w:rPr>
                <w:ins w:id="31844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D4BAF" w14:textId="77777777" w:rsidR="00AE63E2" w:rsidRDefault="00AE63E2" w:rsidP="00631E93">
            <w:pPr>
              <w:rPr>
                <w:ins w:id="31845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D4DB2" w14:textId="77777777" w:rsidR="00AE63E2" w:rsidRDefault="00AE63E2" w:rsidP="00631E93">
            <w:pPr>
              <w:rPr>
                <w:ins w:id="31846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A6654" w14:textId="77777777" w:rsidR="00AE63E2" w:rsidRDefault="00AE63E2" w:rsidP="00631E93">
            <w:pPr>
              <w:rPr>
                <w:ins w:id="31847" w:author="家榮 張" w:date="2021-05-20T14:38:00Z"/>
                <w:rFonts w:ascii="標楷體" w:eastAsia="標楷體" w:hAnsi="標楷體"/>
              </w:rPr>
            </w:pPr>
            <w:ins w:id="31848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474FE" w14:textId="77777777" w:rsidR="00AE63E2" w:rsidRDefault="00AE63E2" w:rsidP="00631E93">
            <w:pPr>
              <w:rPr>
                <w:ins w:id="31849" w:author="家榮 張" w:date="2021-05-20T14:38:00Z"/>
                <w:rFonts w:ascii="標楷體" w:eastAsia="標楷體" w:hAnsi="標楷體"/>
              </w:rPr>
            </w:pPr>
            <w:ins w:id="31850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5448A208" w14:textId="7B57DDFE" w:rsidR="00AE63E2" w:rsidRDefault="00AE63E2">
            <w:pPr>
              <w:ind w:left="226" w:hangingChars="94" w:hanging="226"/>
              <w:rPr>
                <w:ins w:id="31851" w:author="家榮 張" w:date="2021-05-20T14:38:00Z"/>
                <w:rFonts w:ascii="標楷體" w:eastAsia="標楷體" w:hAnsi="標楷體"/>
                <w:color w:val="000000" w:themeColor="text1"/>
              </w:rPr>
              <w:pPrChange w:id="31852" w:author="家榮 張" w:date="2021-05-20T15:02:00Z">
                <w:pPr>
                  <w:snapToGrid w:val="0"/>
                  <w:ind w:left="238" w:hangingChars="99" w:hanging="238"/>
                </w:pPr>
              </w:pPrChange>
            </w:pPr>
            <w:ins w:id="31853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OpProfit</w:t>
              </w:r>
            </w:ins>
          </w:p>
        </w:tc>
      </w:tr>
      <w:tr w:rsidR="00AE63E2" w14:paraId="3270D433" w14:textId="77777777" w:rsidTr="00631E93">
        <w:trPr>
          <w:trHeight w:val="291"/>
          <w:jc w:val="center"/>
          <w:ins w:id="31854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B17F2" w14:textId="77777777" w:rsidR="00AE63E2" w:rsidRDefault="00AE63E2" w:rsidP="00631E93">
            <w:pPr>
              <w:rPr>
                <w:ins w:id="31855" w:author="家榮 張" w:date="2021-05-20T14:38:00Z"/>
                <w:rFonts w:ascii="標楷體" w:eastAsia="標楷體" w:hAnsi="標楷體"/>
              </w:rPr>
            </w:pPr>
            <w:ins w:id="31856" w:author="家榮 張" w:date="2021-05-20T14:38:00Z">
              <w:r>
                <w:rPr>
                  <w:rFonts w:ascii="標楷體" w:eastAsia="標楷體" w:hAnsi="標楷體" w:hint="eastAsia"/>
                </w:rPr>
                <w:t>23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27BD3" w14:textId="77777777" w:rsidR="00AE63E2" w:rsidRDefault="00AE63E2" w:rsidP="00631E93">
            <w:pPr>
              <w:rPr>
                <w:ins w:id="31857" w:author="家榮 張" w:date="2021-05-20T14:38:00Z"/>
                <w:rFonts w:ascii="標楷體" w:eastAsia="標楷體" w:hAnsi="標楷體"/>
              </w:rPr>
            </w:pPr>
            <w:ins w:id="31858" w:author="家榮 張" w:date="2021-05-20T14:38:00Z">
              <w:r>
                <w:rPr>
                  <w:rFonts w:ascii="標楷體" w:eastAsia="標楷體" w:hAnsi="標楷體" w:hint="eastAsia"/>
                </w:rPr>
                <w:t>管銷費用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53BFC" w14:textId="77777777" w:rsidR="00AE63E2" w:rsidRDefault="00AE63E2" w:rsidP="00631E93">
            <w:pPr>
              <w:rPr>
                <w:ins w:id="31859" w:author="家榮 張" w:date="2021-05-20T14:38:00Z"/>
                <w:rFonts w:ascii="標楷體" w:eastAsia="標楷體" w:hAnsi="標楷體"/>
              </w:rPr>
            </w:pPr>
            <w:ins w:id="31860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0B1D" w14:textId="77777777" w:rsidR="00AE63E2" w:rsidRDefault="00AE63E2" w:rsidP="00631E93">
            <w:pPr>
              <w:rPr>
                <w:ins w:id="31861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25D5" w14:textId="77777777" w:rsidR="00AE63E2" w:rsidRDefault="00AE63E2" w:rsidP="00631E93">
            <w:pPr>
              <w:rPr>
                <w:ins w:id="31862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65577" w14:textId="77777777" w:rsidR="00AE63E2" w:rsidRDefault="00AE63E2" w:rsidP="00631E93">
            <w:pPr>
              <w:rPr>
                <w:ins w:id="31863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97E16" w14:textId="77777777" w:rsidR="00AE63E2" w:rsidRDefault="00AE63E2" w:rsidP="00631E93">
            <w:pPr>
              <w:rPr>
                <w:ins w:id="31864" w:author="家榮 張" w:date="2021-05-20T14:38:00Z"/>
                <w:rFonts w:ascii="標楷體" w:eastAsia="標楷體" w:hAnsi="標楷體"/>
              </w:rPr>
            </w:pPr>
            <w:ins w:id="31865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6F340" w14:textId="77777777" w:rsidR="00AE63E2" w:rsidRDefault="00AE63E2" w:rsidP="00631E93">
            <w:pPr>
              <w:rPr>
                <w:ins w:id="31866" w:author="家榮 張" w:date="2021-05-20T14:38:00Z"/>
                <w:rFonts w:ascii="標楷體" w:eastAsia="標楷體" w:hAnsi="標楷體"/>
              </w:rPr>
            </w:pPr>
            <w:ins w:id="31867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2CE042D6" w14:textId="0DC01A69" w:rsidR="00AE63E2" w:rsidRDefault="00AE63E2">
            <w:pPr>
              <w:ind w:left="226" w:hangingChars="94" w:hanging="226"/>
              <w:rPr>
                <w:ins w:id="31868" w:author="家榮 張" w:date="2021-05-20T14:38:00Z"/>
                <w:rFonts w:ascii="標楷體" w:eastAsia="標楷體" w:hAnsi="標楷體"/>
                <w:color w:val="000000" w:themeColor="text1"/>
              </w:rPr>
              <w:pPrChange w:id="31869" w:author="家榮 張" w:date="2021-05-20T15:02:00Z">
                <w:pPr>
                  <w:snapToGrid w:val="0"/>
                  <w:ind w:left="238" w:hangingChars="99" w:hanging="238"/>
                </w:pPr>
              </w:pPrChange>
            </w:pPr>
            <w:ins w:id="31870" w:author="家榮 張" w:date="2021-05-20T14:38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31871" w:author="家榮 張" w:date="2021-05-20T15:02:00Z">
              <w:r w:rsidR="006824E8">
                <w:rPr>
                  <w:rFonts w:ascii="標楷體" w:eastAsia="標楷體" w:hAnsi="標楷體"/>
                </w:rPr>
                <w:t>.</w:t>
              </w:r>
            </w:ins>
            <w:ins w:id="31872" w:author="家榮 張" w:date="2021-05-20T14:38:00Z"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OpExpense</w:t>
              </w:r>
            </w:ins>
          </w:p>
        </w:tc>
      </w:tr>
      <w:tr w:rsidR="00AE63E2" w14:paraId="24E256B7" w14:textId="77777777" w:rsidTr="00631E93">
        <w:trPr>
          <w:trHeight w:val="291"/>
          <w:jc w:val="center"/>
          <w:ins w:id="31873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74CE" w14:textId="77777777" w:rsidR="00AE63E2" w:rsidRDefault="00AE63E2" w:rsidP="00631E93">
            <w:pPr>
              <w:rPr>
                <w:ins w:id="31874" w:author="家榮 張" w:date="2021-05-20T14:38:00Z"/>
                <w:rFonts w:ascii="標楷體" w:eastAsia="標楷體" w:hAnsi="標楷體"/>
              </w:rPr>
            </w:pPr>
            <w:ins w:id="31875" w:author="家榮 張" w:date="2021-05-20T14:38:00Z">
              <w:r>
                <w:rPr>
                  <w:rFonts w:ascii="標楷體" w:eastAsia="標楷體" w:hAnsi="標楷體" w:hint="eastAsia"/>
                </w:rPr>
                <w:t>24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D93B" w14:textId="77777777" w:rsidR="00AE63E2" w:rsidRDefault="00AE63E2" w:rsidP="00631E93">
            <w:pPr>
              <w:rPr>
                <w:ins w:id="31876" w:author="家榮 張" w:date="2021-05-20T14:38:00Z"/>
                <w:rFonts w:ascii="標楷體" w:eastAsia="標楷體" w:hAnsi="標楷體"/>
              </w:rPr>
            </w:pPr>
            <w:ins w:id="31877" w:author="家榮 張" w:date="2021-05-20T14:38:00Z">
              <w:r>
                <w:rPr>
                  <w:rFonts w:ascii="標楷體" w:eastAsia="標楷體" w:hAnsi="標楷體" w:hint="eastAsia"/>
                </w:rPr>
                <w:t>營業利益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47078" w14:textId="77777777" w:rsidR="00AE63E2" w:rsidRDefault="00AE63E2" w:rsidP="00631E93">
            <w:pPr>
              <w:rPr>
                <w:ins w:id="31878" w:author="家榮 張" w:date="2021-05-20T14:38:00Z"/>
                <w:rFonts w:ascii="標楷體" w:eastAsia="標楷體" w:hAnsi="標楷體"/>
              </w:rPr>
            </w:pPr>
            <w:ins w:id="31879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B82BD" w14:textId="77777777" w:rsidR="00AE63E2" w:rsidRDefault="00AE63E2" w:rsidP="00631E93">
            <w:pPr>
              <w:rPr>
                <w:ins w:id="31880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349A7" w14:textId="77777777" w:rsidR="00AE63E2" w:rsidRDefault="00AE63E2" w:rsidP="00631E93">
            <w:pPr>
              <w:rPr>
                <w:ins w:id="31881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D5FF6" w14:textId="77777777" w:rsidR="00AE63E2" w:rsidRDefault="00AE63E2" w:rsidP="00631E93">
            <w:pPr>
              <w:rPr>
                <w:ins w:id="31882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74777" w14:textId="77777777" w:rsidR="00AE63E2" w:rsidRDefault="00AE63E2" w:rsidP="00631E93">
            <w:pPr>
              <w:rPr>
                <w:ins w:id="31883" w:author="家榮 張" w:date="2021-05-20T14:38:00Z"/>
                <w:rFonts w:ascii="標楷體" w:eastAsia="標楷體" w:hAnsi="標楷體"/>
              </w:rPr>
            </w:pPr>
            <w:ins w:id="31884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9E09" w14:textId="77777777" w:rsidR="00AE63E2" w:rsidRPr="006824E8" w:rsidRDefault="00AE63E2" w:rsidP="00631E93">
            <w:pPr>
              <w:rPr>
                <w:ins w:id="31885" w:author="家榮 張" w:date="2021-05-20T14:38:00Z"/>
                <w:rFonts w:ascii="標楷體" w:eastAsia="標楷體" w:hAnsi="標楷體"/>
              </w:rPr>
            </w:pPr>
            <w:ins w:id="31886" w:author="家榮 張" w:date="2021-05-20T14:38:00Z">
              <w:r w:rsidRPr="006824E8">
                <w:rPr>
                  <w:rFonts w:ascii="標楷體" w:eastAsia="標楷體" w:hAnsi="標楷體"/>
                </w:rPr>
                <w:t>1.「新增」時，必須輸入</w:t>
              </w:r>
            </w:ins>
          </w:p>
          <w:p w14:paraId="6191792B" w14:textId="664E1578" w:rsidR="00AE63E2" w:rsidRPr="006824E8" w:rsidRDefault="00AE63E2">
            <w:pPr>
              <w:ind w:left="226" w:hangingChars="94" w:hanging="226"/>
              <w:rPr>
                <w:ins w:id="31887" w:author="家榮 張" w:date="2021-05-20T14:38:00Z"/>
                <w:rFonts w:ascii="標楷體" w:eastAsia="標楷體" w:hAnsi="標楷體"/>
                <w:color w:val="000000" w:themeColor="text1"/>
              </w:rPr>
              <w:pPrChange w:id="31888" w:author="家榮 張" w:date="2021-05-20T15:02:00Z">
                <w:pPr>
                  <w:snapToGrid w:val="0"/>
                  <w:ind w:left="238" w:hangingChars="99" w:hanging="238"/>
                </w:pPr>
              </w:pPrChange>
            </w:pPr>
            <w:ins w:id="31889" w:author="家榮 張" w:date="2021-05-20T14:38:00Z">
              <w:r w:rsidRPr="006824E8">
                <w:rPr>
                  <w:rFonts w:ascii="標楷體" w:eastAsia="標楷體" w:hAnsi="標楷體"/>
                </w:rPr>
                <w:t>2.CustFin.OpRevenue</w:t>
              </w:r>
            </w:ins>
          </w:p>
        </w:tc>
      </w:tr>
      <w:tr w:rsidR="00AE63E2" w14:paraId="0DD5A5C3" w14:textId="77777777" w:rsidTr="00631E93">
        <w:trPr>
          <w:trHeight w:val="291"/>
          <w:jc w:val="center"/>
          <w:ins w:id="31890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7A22" w14:textId="77777777" w:rsidR="00AE63E2" w:rsidRDefault="00AE63E2" w:rsidP="00631E93">
            <w:pPr>
              <w:rPr>
                <w:ins w:id="31891" w:author="家榮 張" w:date="2021-05-20T14:38:00Z"/>
                <w:rFonts w:ascii="標楷體" w:eastAsia="標楷體" w:hAnsi="標楷體"/>
              </w:rPr>
            </w:pPr>
            <w:ins w:id="31892" w:author="家榮 張" w:date="2021-05-20T14:38:00Z">
              <w:r>
                <w:rPr>
                  <w:rFonts w:ascii="標楷體" w:eastAsia="標楷體" w:hAnsi="標楷體" w:hint="eastAsia"/>
                </w:rPr>
                <w:t>25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B210D" w14:textId="77777777" w:rsidR="00AE63E2" w:rsidRDefault="00AE63E2" w:rsidP="00631E93">
            <w:pPr>
              <w:rPr>
                <w:ins w:id="31893" w:author="家榮 張" w:date="2021-05-20T14:38:00Z"/>
                <w:rFonts w:ascii="標楷體" w:eastAsia="標楷體" w:hAnsi="標楷體"/>
              </w:rPr>
            </w:pPr>
            <w:ins w:id="31894" w:author="家榮 張" w:date="2021-05-20T14:38:00Z">
              <w:r>
                <w:rPr>
                  <w:rFonts w:ascii="標楷體" w:eastAsia="標楷體" w:hAnsi="標楷體" w:hint="eastAsia"/>
                </w:rPr>
                <w:t>營業外收入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FBA20" w14:textId="77777777" w:rsidR="00AE63E2" w:rsidRDefault="00AE63E2" w:rsidP="00631E93">
            <w:pPr>
              <w:rPr>
                <w:ins w:id="31895" w:author="家榮 張" w:date="2021-05-20T14:38:00Z"/>
                <w:rFonts w:ascii="標楷體" w:eastAsia="標楷體" w:hAnsi="標楷體"/>
              </w:rPr>
            </w:pPr>
            <w:ins w:id="31896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45A0" w14:textId="77777777" w:rsidR="00AE63E2" w:rsidRDefault="00AE63E2" w:rsidP="00631E93">
            <w:pPr>
              <w:rPr>
                <w:ins w:id="31897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FE975" w14:textId="77777777" w:rsidR="00AE63E2" w:rsidRDefault="00AE63E2" w:rsidP="00631E93">
            <w:pPr>
              <w:rPr>
                <w:ins w:id="31898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C21A4" w14:textId="77777777" w:rsidR="00AE63E2" w:rsidRDefault="00AE63E2" w:rsidP="00631E93">
            <w:pPr>
              <w:rPr>
                <w:ins w:id="31899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37F65" w14:textId="77777777" w:rsidR="00AE63E2" w:rsidRDefault="00AE63E2" w:rsidP="00631E93">
            <w:pPr>
              <w:rPr>
                <w:ins w:id="31900" w:author="家榮 張" w:date="2021-05-20T14:38:00Z"/>
                <w:rFonts w:ascii="標楷體" w:eastAsia="標楷體" w:hAnsi="標楷體"/>
              </w:rPr>
            </w:pPr>
            <w:ins w:id="31901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B3854" w14:textId="77777777" w:rsidR="00AE63E2" w:rsidRDefault="00AE63E2" w:rsidP="00631E93">
            <w:pPr>
              <w:rPr>
                <w:ins w:id="31902" w:author="家榮 張" w:date="2021-05-20T14:38:00Z"/>
                <w:rFonts w:ascii="標楷體" w:eastAsia="標楷體" w:hAnsi="標楷體"/>
              </w:rPr>
            </w:pPr>
            <w:ins w:id="31903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B4DAC3F" w14:textId="4320E207" w:rsidR="00AE63E2" w:rsidRDefault="00AE63E2">
            <w:pPr>
              <w:ind w:left="226" w:hangingChars="94" w:hanging="226"/>
              <w:rPr>
                <w:ins w:id="31904" w:author="家榮 張" w:date="2021-05-20T14:38:00Z"/>
                <w:rFonts w:ascii="標楷體" w:eastAsia="標楷體" w:hAnsi="標楷體"/>
                <w:color w:val="000000" w:themeColor="text1"/>
              </w:rPr>
              <w:pPrChange w:id="31905" w:author="家榮 張" w:date="2021-05-20T15:02:00Z">
                <w:pPr>
                  <w:snapToGrid w:val="0"/>
                  <w:ind w:left="238" w:hangingChars="99" w:hanging="238"/>
                </w:pPr>
              </w:pPrChange>
            </w:pPr>
            <w:ins w:id="31906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NopIncome</w:t>
              </w:r>
            </w:ins>
          </w:p>
        </w:tc>
      </w:tr>
      <w:tr w:rsidR="00AE63E2" w14:paraId="7BB04516" w14:textId="77777777" w:rsidTr="00631E93">
        <w:trPr>
          <w:trHeight w:val="291"/>
          <w:jc w:val="center"/>
          <w:ins w:id="31907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D825" w14:textId="77777777" w:rsidR="00AE63E2" w:rsidRDefault="00AE63E2" w:rsidP="00631E93">
            <w:pPr>
              <w:rPr>
                <w:ins w:id="31908" w:author="家榮 張" w:date="2021-05-20T14:38:00Z"/>
                <w:rFonts w:ascii="標楷體" w:eastAsia="標楷體" w:hAnsi="標楷體"/>
              </w:rPr>
            </w:pPr>
            <w:ins w:id="31909" w:author="家榮 張" w:date="2021-05-20T14:38:00Z">
              <w:r>
                <w:rPr>
                  <w:rFonts w:ascii="標楷體" w:eastAsia="標楷體" w:hAnsi="標楷體" w:hint="eastAsia"/>
                </w:rPr>
                <w:t>26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4E705" w14:textId="77777777" w:rsidR="00AE63E2" w:rsidRDefault="00AE63E2" w:rsidP="00631E93">
            <w:pPr>
              <w:rPr>
                <w:ins w:id="31910" w:author="家榮 張" w:date="2021-05-20T14:38:00Z"/>
                <w:rFonts w:ascii="標楷體" w:eastAsia="標楷體" w:hAnsi="標楷體"/>
              </w:rPr>
            </w:pPr>
            <w:ins w:id="31911" w:author="家榮 張" w:date="2021-05-20T14:38:00Z">
              <w:r>
                <w:rPr>
                  <w:rFonts w:ascii="標楷體" w:eastAsia="標楷體" w:hAnsi="標楷體" w:hint="eastAsia"/>
                </w:rPr>
                <w:t>財務支出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F9403" w14:textId="77777777" w:rsidR="00AE63E2" w:rsidRDefault="00AE63E2" w:rsidP="00631E93">
            <w:pPr>
              <w:rPr>
                <w:ins w:id="31912" w:author="家榮 張" w:date="2021-05-20T14:38:00Z"/>
                <w:rFonts w:ascii="標楷體" w:eastAsia="標楷體" w:hAnsi="標楷體"/>
              </w:rPr>
            </w:pPr>
            <w:ins w:id="31913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E3831" w14:textId="77777777" w:rsidR="00AE63E2" w:rsidRDefault="00AE63E2" w:rsidP="00631E93">
            <w:pPr>
              <w:rPr>
                <w:ins w:id="31914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E8872" w14:textId="77777777" w:rsidR="00AE63E2" w:rsidRDefault="00AE63E2" w:rsidP="00631E93">
            <w:pPr>
              <w:rPr>
                <w:ins w:id="31915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52C52" w14:textId="77777777" w:rsidR="00AE63E2" w:rsidRDefault="00AE63E2" w:rsidP="00631E93">
            <w:pPr>
              <w:rPr>
                <w:ins w:id="31916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21465" w14:textId="77777777" w:rsidR="00AE63E2" w:rsidRDefault="00AE63E2" w:rsidP="00631E93">
            <w:pPr>
              <w:rPr>
                <w:ins w:id="31917" w:author="家榮 張" w:date="2021-05-20T14:38:00Z"/>
                <w:rFonts w:ascii="標楷體" w:eastAsia="標楷體" w:hAnsi="標楷體"/>
              </w:rPr>
            </w:pPr>
            <w:ins w:id="31918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5088F" w14:textId="77777777" w:rsidR="00AE63E2" w:rsidRDefault="00AE63E2" w:rsidP="00631E93">
            <w:pPr>
              <w:rPr>
                <w:ins w:id="31919" w:author="家榮 張" w:date="2021-05-20T14:38:00Z"/>
                <w:rFonts w:ascii="標楷體" w:eastAsia="標楷體" w:hAnsi="標楷體"/>
              </w:rPr>
            </w:pPr>
            <w:ins w:id="31920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284BB6CB" w14:textId="47C0B816" w:rsidR="00AE63E2" w:rsidRDefault="00AE63E2">
            <w:pPr>
              <w:ind w:left="226" w:hangingChars="94" w:hanging="226"/>
              <w:rPr>
                <w:ins w:id="31921" w:author="家榮 張" w:date="2021-05-20T14:38:00Z"/>
                <w:rFonts w:ascii="標楷體" w:eastAsia="標楷體" w:hAnsi="標楷體"/>
                <w:color w:val="000000" w:themeColor="text1"/>
              </w:rPr>
              <w:pPrChange w:id="31922" w:author="家榮 張" w:date="2021-05-20T15:02:00Z">
                <w:pPr>
                  <w:snapToGrid w:val="0"/>
                  <w:ind w:left="238" w:hangingChars="99" w:hanging="238"/>
                </w:pPr>
              </w:pPrChange>
            </w:pPr>
            <w:ins w:id="31923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FinExpense</w:t>
              </w:r>
            </w:ins>
          </w:p>
        </w:tc>
      </w:tr>
      <w:tr w:rsidR="00AE63E2" w14:paraId="22E908BD" w14:textId="77777777" w:rsidTr="00631E93">
        <w:trPr>
          <w:trHeight w:val="291"/>
          <w:jc w:val="center"/>
          <w:ins w:id="31924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757CD" w14:textId="77777777" w:rsidR="00AE63E2" w:rsidRDefault="00AE63E2" w:rsidP="00631E93">
            <w:pPr>
              <w:rPr>
                <w:ins w:id="31925" w:author="家榮 張" w:date="2021-05-20T14:38:00Z"/>
                <w:rFonts w:ascii="標楷體" w:eastAsia="標楷體" w:hAnsi="標楷體"/>
              </w:rPr>
            </w:pPr>
            <w:ins w:id="31926" w:author="家榮 張" w:date="2021-05-20T14:38:00Z">
              <w:r>
                <w:rPr>
                  <w:rFonts w:ascii="標楷體" w:eastAsia="標楷體" w:hAnsi="標楷體" w:hint="eastAsia"/>
                </w:rPr>
                <w:t>27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223A" w14:textId="77777777" w:rsidR="00AE63E2" w:rsidRDefault="00AE63E2" w:rsidP="00631E93">
            <w:pPr>
              <w:rPr>
                <w:ins w:id="31927" w:author="家榮 張" w:date="2021-05-20T14:38:00Z"/>
                <w:rFonts w:ascii="標楷體" w:eastAsia="標楷體" w:hAnsi="標楷體"/>
              </w:rPr>
            </w:pPr>
            <w:ins w:id="31928" w:author="家榮 張" w:date="2021-05-20T14:38:00Z">
              <w:r>
                <w:rPr>
                  <w:rFonts w:ascii="標楷體" w:eastAsia="標楷體" w:hAnsi="標楷體" w:hint="eastAsia"/>
                </w:rPr>
                <w:t>其他營業支出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DBADF" w14:textId="77777777" w:rsidR="00AE63E2" w:rsidRDefault="00AE63E2" w:rsidP="00631E93">
            <w:pPr>
              <w:rPr>
                <w:ins w:id="31929" w:author="家榮 張" w:date="2021-05-20T14:38:00Z"/>
                <w:rFonts w:ascii="標楷體" w:eastAsia="標楷體" w:hAnsi="標楷體"/>
              </w:rPr>
            </w:pPr>
            <w:ins w:id="31930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6F8DE" w14:textId="77777777" w:rsidR="00AE63E2" w:rsidRDefault="00AE63E2" w:rsidP="00631E93">
            <w:pPr>
              <w:rPr>
                <w:ins w:id="31931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6403B" w14:textId="77777777" w:rsidR="00AE63E2" w:rsidRDefault="00AE63E2" w:rsidP="00631E93">
            <w:pPr>
              <w:rPr>
                <w:ins w:id="31932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ADA45" w14:textId="77777777" w:rsidR="00AE63E2" w:rsidRDefault="00AE63E2" w:rsidP="00631E93">
            <w:pPr>
              <w:rPr>
                <w:ins w:id="31933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463CF" w14:textId="77777777" w:rsidR="00AE63E2" w:rsidRDefault="00AE63E2" w:rsidP="00631E93">
            <w:pPr>
              <w:rPr>
                <w:ins w:id="31934" w:author="家榮 張" w:date="2021-05-20T14:38:00Z"/>
                <w:rFonts w:ascii="標楷體" w:eastAsia="標楷體" w:hAnsi="標楷體"/>
              </w:rPr>
            </w:pPr>
            <w:ins w:id="31935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5AE67" w14:textId="77777777" w:rsidR="00AE63E2" w:rsidRDefault="00AE63E2" w:rsidP="00631E93">
            <w:pPr>
              <w:rPr>
                <w:ins w:id="31936" w:author="家榮 張" w:date="2021-05-20T14:38:00Z"/>
                <w:rFonts w:ascii="標楷體" w:eastAsia="標楷體" w:hAnsi="標楷體"/>
              </w:rPr>
            </w:pPr>
            <w:ins w:id="31937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6E1E7E88" w14:textId="67179C8E" w:rsidR="00AE63E2" w:rsidRDefault="00AE63E2">
            <w:pPr>
              <w:ind w:left="226" w:hangingChars="94" w:hanging="226"/>
              <w:rPr>
                <w:ins w:id="31938" w:author="家榮 張" w:date="2021-05-20T14:38:00Z"/>
                <w:rFonts w:ascii="標楷體" w:eastAsia="標楷體" w:hAnsi="標楷體"/>
                <w:color w:val="000000" w:themeColor="text1"/>
              </w:rPr>
              <w:pPrChange w:id="31939" w:author="家榮 張" w:date="2021-05-20T15:02:00Z">
                <w:pPr>
                  <w:snapToGrid w:val="0"/>
                  <w:ind w:left="238" w:hangingChars="99" w:hanging="238"/>
                </w:pPr>
              </w:pPrChange>
            </w:pPr>
            <w:ins w:id="31940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NopExpense</w:t>
              </w:r>
            </w:ins>
          </w:p>
        </w:tc>
      </w:tr>
      <w:tr w:rsidR="00AE63E2" w14:paraId="38DF4661" w14:textId="77777777" w:rsidTr="00631E93">
        <w:trPr>
          <w:trHeight w:val="291"/>
          <w:jc w:val="center"/>
          <w:ins w:id="31941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112B3" w14:textId="77777777" w:rsidR="00AE63E2" w:rsidRDefault="00AE63E2" w:rsidP="00631E93">
            <w:pPr>
              <w:rPr>
                <w:ins w:id="31942" w:author="家榮 張" w:date="2021-05-20T14:38:00Z"/>
                <w:rFonts w:ascii="標楷體" w:eastAsia="標楷體" w:hAnsi="標楷體"/>
              </w:rPr>
            </w:pPr>
            <w:ins w:id="31943" w:author="家榮 張" w:date="2021-05-20T14:38:00Z">
              <w:r>
                <w:rPr>
                  <w:rFonts w:ascii="標楷體" w:eastAsia="標楷體" w:hAnsi="標楷體" w:hint="eastAsia"/>
                </w:rPr>
                <w:t>28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4748" w14:textId="77777777" w:rsidR="00AE63E2" w:rsidRDefault="00AE63E2" w:rsidP="00631E93">
            <w:pPr>
              <w:rPr>
                <w:ins w:id="31944" w:author="家榮 張" w:date="2021-05-20T14:38:00Z"/>
                <w:rFonts w:ascii="標楷體" w:eastAsia="標楷體" w:hAnsi="標楷體"/>
              </w:rPr>
            </w:pPr>
            <w:ins w:id="31945" w:author="家榮 張" w:date="2021-05-20T14:38:00Z">
              <w:r>
                <w:rPr>
                  <w:rFonts w:ascii="標楷體" w:eastAsia="標楷體" w:hAnsi="標楷體" w:hint="eastAsia"/>
                </w:rPr>
                <w:t>稅後淨利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63800" w14:textId="77777777" w:rsidR="00AE63E2" w:rsidRDefault="00AE63E2" w:rsidP="00631E93">
            <w:pPr>
              <w:rPr>
                <w:ins w:id="31946" w:author="家榮 張" w:date="2021-05-20T14:38:00Z"/>
                <w:rFonts w:ascii="標楷體" w:eastAsia="標楷體" w:hAnsi="標楷體"/>
              </w:rPr>
            </w:pPr>
            <w:ins w:id="31947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F1D3D" w14:textId="77777777" w:rsidR="00AE63E2" w:rsidRDefault="00AE63E2" w:rsidP="00631E93">
            <w:pPr>
              <w:rPr>
                <w:ins w:id="31948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165CE" w14:textId="77777777" w:rsidR="00AE63E2" w:rsidRDefault="00AE63E2" w:rsidP="00631E93">
            <w:pPr>
              <w:rPr>
                <w:ins w:id="31949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75F7" w14:textId="77777777" w:rsidR="00AE63E2" w:rsidRDefault="00AE63E2" w:rsidP="00631E93">
            <w:pPr>
              <w:rPr>
                <w:ins w:id="31950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94E63" w14:textId="77777777" w:rsidR="00AE63E2" w:rsidRDefault="00AE63E2" w:rsidP="00631E93">
            <w:pPr>
              <w:rPr>
                <w:ins w:id="31951" w:author="家榮 張" w:date="2021-05-20T14:38:00Z"/>
                <w:rFonts w:ascii="標楷體" w:eastAsia="標楷體" w:hAnsi="標楷體"/>
              </w:rPr>
            </w:pPr>
            <w:ins w:id="31952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0F4A5" w14:textId="77777777" w:rsidR="00AE63E2" w:rsidRDefault="00AE63E2" w:rsidP="00631E93">
            <w:pPr>
              <w:rPr>
                <w:ins w:id="31953" w:author="家榮 張" w:date="2021-05-20T14:38:00Z"/>
                <w:rFonts w:ascii="標楷體" w:eastAsia="標楷體" w:hAnsi="標楷體"/>
              </w:rPr>
            </w:pPr>
            <w:ins w:id="31954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41C18A31" w14:textId="1EDF513B" w:rsidR="00AE63E2" w:rsidRDefault="00AE63E2">
            <w:pPr>
              <w:ind w:left="226" w:hangingChars="94" w:hanging="226"/>
              <w:rPr>
                <w:ins w:id="31955" w:author="家榮 張" w:date="2021-05-20T14:38:00Z"/>
                <w:rFonts w:ascii="標楷體" w:eastAsia="標楷體" w:hAnsi="標楷體"/>
                <w:color w:val="000000" w:themeColor="text1"/>
              </w:rPr>
              <w:pPrChange w:id="31956" w:author="家榮 張" w:date="2021-05-20T15:02:00Z">
                <w:pPr>
                  <w:snapToGrid w:val="0"/>
                  <w:ind w:left="238" w:hangingChars="99" w:hanging="238"/>
                </w:pPr>
              </w:pPrChange>
            </w:pPr>
            <w:ins w:id="31957" w:author="家榮 張" w:date="2021-05-20T14:3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NetIncome</w:t>
              </w:r>
            </w:ins>
          </w:p>
        </w:tc>
      </w:tr>
      <w:tr w:rsidR="00AE63E2" w14:paraId="13DAB54B" w14:textId="77777777" w:rsidTr="00631E93">
        <w:trPr>
          <w:trHeight w:val="291"/>
          <w:jc w:val="center"/>
          <w:ins w:id="31958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C323" w14:textId="77777777" w:rsidR="00AE63E2" w:rsidRDefault="00AE63E2" w:rsidP="00631E93">
            <w:pPr>
              <w:rPr>
                <w:ins w:id="31959" w:author="家榮 張" w:date="2021-05-20T14:38:00Z"/>
                <w:rFonts w:ascii="標楷體" w:eastAsia="標楷體" w:hAnsi="標楷體"/>
              </w:rPr>
            </w:pPr>
            <w:ins w:id="31960" w:author="家榮 張" w:date="2021-05-20T14:38:00Z">
              <w:r>
                <w:rPr>
                  <w:rFonts w:ascii="標楷體" w:eastAsia="標楷體" w:hAnsi="標楷體" w:hint="eastAsia"/>
                </w:rPr>
                <w:t>29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15FE" w14:textId="77777777" w:rsidR="00AE63E2" w:rsidRDefault="00AE63E2" w:rsidP="00631E93">
            <w:pPr>
              <w:rPr>
                <w:ins w:id="31961" w:author="家榮 張" w:date="2021-05-20T14:38:00Z"/>
                <w:rFonts w:ascii="標楷體" w:eastAsia="標楷體" w:hAnsi="標楷體"/>
              </w:rPr>
            </w:pPr>
            <w:ins w:id="31962" w:author="家榮 張" w:date="2021-05-20T14:38:00Z">
              <w:r>
                <w:rPr>
                  <w:rFonts w:ascii="標楷體" w:eastAsia="標楷體" w:hAnsi="標楷體" w:hint="eastAsia"/>
                </w:rPr>
                <w:t>簽證會計師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A89EA" w14:textId="77777777" w:rsidR="00AE63E2" w:rsidRDefault="00AE63E2" w:rsidP="00631E93">
            <w:pPr>
              <w:rPr>
                <w:ins w:id="31963" w:author="家榮 張" w:date="2021-05-20T14:38:00Z"/>
                <w:rFonts w:ascii="標楷體" w:eastAsia="標楷體" w:hAnsi="標楷體"/>
              </w:rPr>
            </w:pPr>
            <w:ins w:id="31964" w:author="家榮 張" w:date="2021-05-20T14:38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9AB46" w14:textId="77777777" w:rsidR="00AE63E2" w:rsidRDefault="00AE63E2" w:rsidP="00631E93">
            <w:pPr>
              <w:rPr>
                <w:ins w:id="31965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C9164" w14:textId="77777777" w:rsidR="00AE63E2" w:rsidRDefault="00AE63E2" w:rsidP="00631E93">
            <w:pPr>
              <w:rPr>
                <w:ins w:id="31966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297FF" w14:textId="2211CDE5" w:rsidR="00AE63E2" w:rsidRDefault="007519E7" w:rsidP="00631E93">
            <w:pPr>
              <w:rPr>
                <w:ins w:id="31967" w:author="家榮 張" w:date="2021-05-20T14:38:00Z"/>
                <w:rFonts w:ascii="標楷體" w:eastAsia="標楷體" w:hAnsi="標楷體"/>
              </w:rPr>
            </w:pPr>
            <w:ins w:id="31968" w:author="家榮 張" w:date="2021-05-20T15:32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DF66B" w14:textId="77777777" w:rsidR="00AE63E2" w:rsidRDefault="00AE63E2" w:rsidP="00631E93">
            <w:pPr>
              <w:rPr>
                <w:ins w:id="31969" w:author="家榮 張" w:date="2021-05-20T14:38:00Z"/>
                <w:rFonts w:ascii="標楷體" w:eastAsia="標楷體" w:hAnsi="標楷體"/>
              </w:rPr>
            </w:pPr>
            <w:ins w:id="31970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3261D" w14:textId="38EAF666" w:rsidR="00AE63E2" w:rsidRDefault="00AE63E2" w:rsidP="00631E93">
            <w:pPr>
              <w:rPr>
                <w:ins w:id="31971" w:author="家榮 張" w:date="2021-05-20T15:17:00Z"/>
                <w:rFonts w:ascii="標楷體" w:eastAsia="標楷體" w:hAnsi="標楷體"/>
              </w:rPr>
            </w:pPr>
            <w:ins w:id="31972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28FB7B0D" w14:textId="420B303C" w:rsidR="00FF5CED" w:rsidRDefault="00FF5CED" w:rsidP="00631E93">
            <w:pPr>
              <w:rPr>
                <w:ins w:id="31973" w:author="家榮 張" w:date="2021-05-20T14:38:00Z"/>
                <w:rFonts w:ascii="標楷體" w:eastAsia="標楷體" w:hAnsi="標楷體"/>
              </w:rPr>
            </w:pPr>
            <w:ins w:id="31974" w:author="家榮 張" w:date="2021-05-20T15:17:00Z">
              <w:r>
                <w:rPr>
                  <w:rFonts w:ascii="標楷體" w:eastAsia="標楷體" w:hAnsi="標楷體" w:hint="eastAsia"/>
                </w:rPr>
                <w:t>2.檢核條件:V(</w:t>
              </w:r>
            </w:ins>
            <w:ins w:id="31975" w:author="家榮 張" w:date="2021-05-20T15:18:00Z">
              <w:r>
                <w:rPr>
                  <w:rFonts w:ascii="標楷體" w:eastAsia="標楷體" w:hAnsi="標楷體" w:hint="eastAsia"/>
                </w:rPr>
                <w:t>7</w:t>
              </w:r>
            </w:ins>
            <w:ins w:id="31976" w:author="家榮 張" w:date="2021-05-20T15:17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6F9A772C" w14:textId="1BE59501" w:rsidR="00AE63E2" w:rsidRDefault="00FF5CED">
            <w:pPr>
              <w:ind w:left="226" w:hangingChars="94" w:hanging="226"/>
              <w:rPr>
                <w:ins w:id="31977" w:author="家榮 張" w:date="2021-05-20T14:38:00Z"/>
                <w:rFonts w:ascii="標楷體" w:eastAsia="標楷體" w:hAnsi="標楷體"/>
                <w:color w:val="000000" w:themeColor="text1"/>
              </w:rPr>
              <w:pPrChange w:id="31978" w:author="家榮 張" w:date="2021-05-20T15:02:00Z">
                <w:pPr>
                  <w:snapToGrid w:val="0"/>
                  <w:ind w:left="238" w:hangingChars="99" w:hanging="238"/>
                </w:pPr>
              </w:pPrChange>
            </w:pPr>
            <w:ins w:id="31979" w:author="家榮 張" w:date="2021-05-20T15:18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31980" w:author="家榮 張" w:date="2021-05-20T14:38:00Z">
              <w:r w:rsidR="00AE63E2">
                <w:rPr>
                  <w:rFonts w:ascii="標楷體" w:eastAsia="標楷體" w:hAnsi="標楷體" w:hint="eastAsia"/>
                </w:rPr>
                <w:t>.</w:t>
              </w:r>
              <w:r w:rsidR="00AE63E2">
                <w:rPr>
                  <w:rFonts w:ascii="標楷體" w:eastAsia="標楷體" w:hAnsi="標楷體"/>
                </w:rPr>
                <w:t>CustFin</w:t>
              </w:r>
              <w:r w:rsidR="00AE63E2">
                <w:rPr>
                  <w:rFonts w:ascii="標楷體" w:eastAsia="標楷體" w:hAnsi="標楷體" w:hint="eastAsia"/>
                </w:rPr>
                <w:t>.</w:t>
              </w:r>
              <w:r w:rsidR="00AE63E2">
                <w:rPr>
                  <w:rFonts w:ascii="標楷體" w:eastAsia="標楷體" w:hAnsi="標楷體"/>
                </w:rPr>
                <w:t>Accountant</w:t>
              </w:r>
            </w:ins>
          </w:p>
        </w:tc>
      </w:tr>
      <w:tr w:rsidR="00AE63E2" w14:paraId="5283559A" w14:textId="77777777" w:rsidTr="00631E93">
        <w:trPr>
          <w:trHeight w:val="291"/>
          <w:jc w:val="center"/>
          <w:ins w:id="31981" w:author="家榮 張" w:date="2021-05-20T14:38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9C940" w14:textId="77777777" w:rsidR="00AE63E2" w:rsidRDefault="00AE63E2" w:rsidP="00631E93">
            <w:pPr>
              <w:rPr>
                <w:ins w:id="31982" w:author="家榮 張" w:date="2021-05-20T14:38:00Z"/>
                <w:rFonts w:ascii="標楷體" w:eastAsia="標楷體" w:hAnsi="標楷體"/>
              </w:rPr>
            </w:pPr>
            <w:ins w:id="31983" w:author="家榮 張" w:date="2021-05-20T14:38:00Z">
              <w:r>
                <w:rPr>
                  <w:rFonts w:ascii="標楷體" w:eastAsia="標楷體" w:hAnsi="標楷體" w:hint="eastAsia"/>
                </w:rPr>
                <w:t>30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A6F46" w14:textId="77777777" w:rsidR="00AE63E2" w:rsidRDefault="00AE63E2" w:rsidP="00631E93">
            <w:pPr>
              <w:rPr>
                <w:ins w:id="31984" w:author="家榮 張" w:date="2021-05-20T14:38:00Z"/>
                <w:rFonts w:ascii="標楷體" w:eastAsia="標楷體" w:hAnsi="標楷體"/>
              </w:rPr>
            </w:pPr>
            <w:ins w:id="31985" w:author="家榮 張" w:date="2021-05-20T14:38:00Z">
              <w:r>
                <w:rPr>
                  <w:rFonts w:ascii="標楷體" w:eastAsia="標楷體" w:hAnsi="標楷體" w:hint="eastAsia"/>
                </w:rPr>
                <w:t>簽證日期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B8DCC" w14:textId="77777777" w:rsidR="00AE63E2" w:rsidRDefault="00AE63E2" w:rsidP="00631E93">
            <w:pPr>
              <w:rPr>
                <w:ins w:id="31986" w:author="家榮 張" w:date="2021-05-20T14:38:00Z"/>
                <w:rFonts w:ascii="標楷體" w:eastAsia="標楷體" w:hAnsi="標楷體"/>
              </w:rPr>
            </w:pPr>
            <w:ins w:id="31987" w:author="家榮 張" w:date="2021-05-20T14:38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B9BE3" w14:textId="77777777" w:rsidR="00AE63E2" w:rsidRDefault="00AE63E2" w:rsidP="00631E93">
            <w:pPr>
              <w:rPr>
                <w:ins w:id="31988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7FF99" w14:textId="77777777" w:rsidR="00AE63E2" w:rsidRDefault="00AE63E2" w:rsidP="00631E93">
            <w:pPr>
              <w:rPr>
                <w:ins w:id="31989" w:author="家榮 張" w:date="2021-05-20T14:38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69E6" w14:textId="1A05909E" w:rsidR="00AE63E2" w:rsidRDefault="007519E7" w:rsidP="00631E93">
            <w:pPr>
              <w:rPr>
                <w:ins w:id="31990" w:author="家榮 張" w:date="2021-05-20T14:38:00Z"/>
                <w:rFonts w:ascii="標楷體" w:eastAsia="標楷體" w:hAnsi="標楷體"/>
              </w:rPr>
            </w:pPr>
            <w:ins w:id="31991" w:author="家榮 張" w:date="2021-05-20T15:32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C63CF" w14:textId="77777777" w:rsidR="00AE63E2" w:rsidRDefault="00AE63E2" w:rsidP="00631E93">
            <w:pPr>
              <w:rPr>
                <w:ins w:id="31992" w:author="家榮 張" w:date="2021-05-20T14:38:00Z"/>
                <w:rFonts w:ascii="標楷體" w:eastAsia="標楷體" w:hAnsi="標楷體"/>
              </w:rPr>
            </w:pPr>
            <w:ins w:id="31993" w:author="家榮 張" w:date="2021-05-20T14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DF26F" w14:textId="77777777" w:rsidR="00AE63E2" w:rsidRDefault="00AE63E2" w:rsidP="00631E93">
            <w:pPr>
              <w:rPr>
                <w:ins w:id="31994" w:author="家榮 張" w:date="2021-05-20T14:38:00Z"/>
                <w:rFonts w:ascii="標楷體" w:eastAsia="標楷體" w:hAnsi="標楷體"/>
              </w:rPr>
            </w:pPr>
            <w:ins w:id="31995" w:author="家榮 張" w:date="2021-05-20T14:38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4C99336C" w14:textId="77777777" w:rsidR="00C45EF3" w:rsidRDefault="00AE63E2" w:rsidP="006824E8">
            <w:pPr>
              <w:ind w:left="226" w:hangingChars="94" w:hanging="226"/>
              <w:rPr>
                <w:ins w:id="31996" w:author="家榮 張" w:date="2021-05-20T15:03:00Z"/>
                <w:rFonts w:ascii="標楷體" w:eastAsia="標楷體" w:hAnsi="標楷體"/>
              </w:rPr>
            </w:pPr>
            <w:ins w:id="31997" w:author="家榮 張" w:date="2021-05-20T14:38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31998" w:author="家榮 張" w:date="2021-05-20T15:02:00Z">
              <w:r w:rsidR="006824E8">
                <w:rPr>
                  <w:rFonts w:ascii="標楷體" w:eastAsia="標楷體" w:hAnsi="標楷體" w:hint="eastAsia"/>
                </w:rPr>
                <w:t>.檢核條件:</w:t>
              </w:r>
            </w:ins>
          </w:p>
          <w:p w14:paraId="215016A6" w14:textId="6437D2A7" w:rsidR="006824E8" w:rsidRDefault="006824E8" w:rsidP="006824E8">
            <w:pPr>
              <w:ind w:left="226" w:hangingChars="94" w:hanging="226"/>
              <w:rPr>
                <w:ins w:id="31999" w:author="家榮 張" w:date="2021-05-20T15:02:00Z"/>
                <w:rFonts w:ascii="標楷體" w:eastAsia="標楷體" w:hAnsi="標楷體"/>
              </w:rPr>
            </w:pPr>
            <w:ins w:id="32000" w:author="家榮 張" w:date="2021-05-20T15:03:00Z">
              <w:r>
                <w:rPr>
                  <w:rFonts w:ascii="標楷體" w:eastAsia="標楷體" w:hAnsi="標楷體"/>
                </w:rPr>
                <w:t>V(7)A()DATE,0,#AccountDate</w:t>
              </w:r>
            </w:ins>
          </w:p>
          <w:p w14:paraId="3D85D684" w14:textId="08647D1D" w:rsidR="00AE63E2" w:rsidRDefault="006824E8">
            <w:pPr>
              <w:ind w:left="226" w:hangingChars="94" w:hanging="226"/>
              <w:rPr>
                <w:ins w:id="32001" w:author="家榮 張" w:date="2021-05-20T14:38:00Z"/>
                <w:rFonts w:ascii="標楷體" w:eastAsia="標楷體" w:hAnsi="標楷體"/>
                <w:color w:val="000000" w:themeColor="text1"/>
              </w:rPr>
              <w:pPrChange w:id="32002" w:author="家榮 張" w:date="2021-05-20T15:02:00Z">
                <w:pPr>
                  <w:snapToGrid w:val="0"/>
                  <w:ind w:left="238" w:hangingChars="99" w:hanging="238"/>
                </w:pPr>
              </w:pPrChange>
            </w:pPr>
            <w:ins w:id="32003" w:author="家榮 張" w:date="2021-05-20T15:02:00Z">
              <w:r>
                <w:rPr>
                  <w:rFonts w:ascii="標楷體" w:eastAsia="標楷體" w:hAnsi="標楷體"/>
                </w:rPr>
                <w:t>3</w:t>
              </w:r>
            </w:ins>
            <w:ins w:id="32004" w:author="家榮 張" w:date="2021-05-20T14:38:00Z">
              <w:r w:rsidR="00AE63E2">
                <w:rPr>
                  <w:rFonts w:ascii="標楷體" w:eastAsia="標楷體" w:hAnsi="標楷體"/>
                </w:rPr>
                <w:t>.CustFin</w:t>
              </w:r>
              <w:r w:rsidR="00AE63E2">
                <w:rPr>
                  <w:rFonts w:ascii="標楷體" w:eastAsia="標楷體" w:hAnsi="標楷體" w:hint="eastAsia"/>
                </w:rPr>
                <w:t>.</w:t>
              </w:r>
              <w:r w:rsidR="00AE63E2">
                <w:rPr>
                  <w:rFonts w:ascii="標楷體" w:eastAsia="標楷體" w:hAnsi="標楷體"/>
                </w:rPr>
                <w:t>AccountDate</w:t>
              </w:r>
            </w:ins>
          </w:p>
        </w:tc>
      </w:tr>
    </w:tbl>
    <w:p w14:paraId="056B2FA9" w14:textId="77777777" w:rsidR="00AE63E2" w:rsidRPr="00E87520" w:rsidRDefault="00AE63E2">
      <w:pPr>
        <w:rPr>
          <w:ins w:id="32005" w:author="家榮 張" w:date="2021-05-18T17:12:00Z"/>
        </w:rPr>
        <w:pPrChange w:id="32006" w:author="家榮 張" w:date="2021-05-20T14:38:00Z">
          <w:pPr>
            <w:pStyle w:val="4"/>
            <w:numPr>
              <w:ilvl w:val="0"/>
              <w:numId w:val="0"/>
            </w:numPr>
            <w:tabs>
              <w:tab w:val="clear" w:pos="1440"/>
            </w:tabs>
            <w:ind w:left="0" w:firstLine="0"/>
          </w:pPr>
        </w:pPrChange>
      </w:pPr>
    </w:p>
    <w:p w14:paraId="4991E3D0" w14:textId="64EA801B" w:rsidR="00B9783B" w:rsidRDefault="00B9783B" w:rsidP="00B9783B">
      <w:pPr>
        <w:pStyle w:val="4"/>
        <w:numPr>
          <w:ilvl w:val="0"/>
          <w:numId w:val="0"/>
        </w:numPr>
        <w:ind w:left="1134"/>
        <w:rPr>
          <w:ins w:id="32007" w:author="家榮 張" w:date="2021-05-20T14:41:00Z"/>
        </w:rPr>
      </w:pPr>
      <w:ins w:id="32008" w:author="家榮 張" w:date="2021-05-18T17:12:00Z">
        <w:r>
          <w:t>B.UI</w:t>
        </w:r>
        <w:r>
          <w:rPr>
            <w:rFonts w:hint="eastAsia"/>
          </w:rPr>
          <w:t>畫面</w:t>
        </w:r>
        <w:r>
          <w:rPr>
            <w:rFonts w:hint="eastAsia"/>
          </w:rPr>
          <w:t>(</w:t>
        </w:r>
        <w:r>
          <w:rPr>
            <w:rFonts w:hint="eastAsia"/>
          </w:rPr>
          <w:t>修改</w:t>
        </w:r>
        <w:r>
          <w:rPr>
            <w:rFonts w:hint="eastAsia"/>
          </w:rPr>
          <w:t>)</w:t>
        </w:r>
      </w:ins>
    </w:p>
    <w:p w14:paraId="727CD397" w14:textId="091589DF" w:rsidR="00AE63E2" w:rsidRDefault="00FF5CED" w:rsidP="00AE63E2">
      <w:pPr>
        <w:pStyle w:val="15"/>
        <w:ind w:left="0" w:firstLine="0"/>
        <w:rPr>
          <w:ins w:id="32009" w:author="家榮 張" w:date="2021-05-20T14:41:00Z"/>
          <w:noProof/>
        </w:rPr>
      </w:pPr>
      <w:ins w:id="32010" w:author="家榮 張" w:date="2021-05-20T15:17:00Z">
        <w:r>
          <w:rPr>
            <w:noProof/>
          </w:rPr>
          <w:drawing>
            <wp:inline distT="0" distB="0" distL="0" distR="0" wp14:anchorId="1A56EB22" wp14:editId="2D5A5F35">
              <wp:extent cx="6479540" cy="3888740"/>
              <wp:effectExtent l="0" t="0" r="0" b="0"/>
              <wp:docPr id="126" name="圖片 1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8887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9CE3BD8" w14:textId="77777777" w:rsidR="00AE63E2" w:rsidRDefault="00AE63E2" w:rsidP="00AE63E2">
      <w:pPr>
        <w:pStyle w:val="a"/>
        <w:numPr>
          <w:ilvl w:val="0"/>
          <w:numId w:val="55"/>
        </w:numPr>
        <w:spacing w:before="0"/>
        <w:ind w:left="1418"/>
        <w:rPr>
          <w:ins w:id="32011" w:author="家榮 張" w:date="2021-05-20T14:41:00Z"/>
        </w:rPr>
      </w:pPr>
      <w:ins w:id="32012" w:author="家榮 張" w:date="2021-05-20T14:41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37DAAE34" w14:textId="77777777" w:rsidR="00AE63E2" w:rsidRDefault="00AE63E2" w:rsidP="00AE63E2">
      <w:pPr>
        <w:rPr>
          <w:ins w:id="32013" w:author="家榮 張" w:date="2021-05-20T14:41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E63E2" w14:paraId="0E551525" w14:textId="77777777" w:rsidTr="007C070B">
        <w:trPr>
          <w:ins w:id="32014" w:author="家榮 張" w:date="2021-05-20T14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59C779" w14:textId="77777777" w:rsidR="00AE63E2" w:rsidRDefault="00AE63E2" w:rsidP="00631E93">
            <w:pPr>
              <w:jc w:val="center"/>
              <w:rPr>
                <w:ins w:id="32015" w:author="家榮 張" w:date="2021-05-20T14:41:00Z"/>
                <w:rFonts w:ascii="標楷體" w:eastAsia="標楷體" w:hAnsi="標楷體"/>
              </w:rPr>
            </w:pPr>
            <w:ins w:id="32016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464AD8" w14:textId="77777777" w:rsidR="00AE63E2" w:rsidRDefault="00AE63E2" w:rsidP="00631E93">
            <w:pPr>
              <w:jc w:val="center"/>
              <w:rPr>
                <w:ins w:id="32017" w:author="家榮 張" w:date="2021-05-20T14:41:00Z"/>
                <w:rFonts w:ascii="標楷體" w:eastAsia="標楷體" w:hAnsi="標楷體"/>
              </w:rPr>
            </w:pPr>
            <w:ins w:id="32018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B20ACD" w14:textId="77777777" w:rsidR="00AE63E2" w:rsidRDefault="00AE63E2" w:rsidP="00631E93">
            <w:pPr>
              <w:jc w:val="center"/>
              <w:rPr>
                <w:ins w:id="32019" w:author="家榮 張" w:date="2021-05-20T14:41:00Z"/>
                <w:rFonts w:ascii="標楷體" w:eastAsia="標楷體" w:hAnsi="標楷體"/>
              </w:rPr>
            </w:pPr>
            <w:ins w:id="32020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AE63E2" w14:paraId="015914BB" w14:textId="77777777" w:rsidTr="00631E93">
        <w:trPr>
          <w:ins w:id="32021" w:author="家榮 張" w:date="2021-05-20T14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9FF53" w14:textId="20BEA64D" w:rsidR="00AE63E2" w:rsidRDefault="00FF5CED" w:rsidP="00631E93">
            <w:pPr>
              <w:jc w:val="center"/>
              <w:rPr>
                <w:ins w:id="32022" w:author="家榮 張" w:date="2021-05-20T14:41:00Z"/>
                <w:rFonts w:ascii="標楷體" w:eastAsia="標楷體" w:hAnsi="標楷體"/>
              </w:rPr>
            </w:pPr>
            <w:ins w:id="32023" w:author="家榮 張" w:date="2021-05-20T15:1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501BF" w14:textId="77777777" w:rsidR="00AE63E2" w:rsidRDefault="00AE63E2" w:rsidP="00631E93">
            <w:pPr>
              <w:rPr>
                <w:ins w:id="32024" w:author="家榮 張" w:date="2021-05-20T14:41:00Z"/>
                <w:rFonts w:ascii="標楷體" w:eastAsia="標楷體" w:hAnsi="標楷體"/>
                <w:lang w:eastAsia="zh-HK"/>
              </w:rPr>
            </w:pPr>
            <w:ins w:id="32025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0DA1F" w14:textId="77777777" w:rsidR="00AE63E2" w:rsidRDefault="00AE63E2" w:rsidP="00631E93">
            <w:pPr>
              <w:rPr>
                <w:ins w:id="32026" w:author="家榮 張" w:date="2021-05-20T14:41:00Z"/>
                <w:rFonts w:ascii="標楷體" w:eastAsia="標楷體" w:hAnsi="標楷體"/>
                <w:lang w:eastAsia="zh-HK"/>
              </w:rPr>
            </w:pPr>
            <w:ins w:id="32027" w:author="家榮 張" w:date="2021-05-20T14:41:00Z">
              <w:r>
                <w:rPr>
                  <w:rFonts w:ascii="標楷體" w:eastAsia="標楷體" w:hAnsi="標楷體" w:hint="eastAsia"/>
                </w:rPr>
                <w:t xml:space="preserve">1.【1907 </w:t>
              </w:r>
              <w:r>
                <w:rPr>
                  <w:rFonts w:ascii="標楷體" w:eastAsia="標楷體" w:hAnsi="標楷體" w:hint="eastAsia"/>
                  <w:lang w:eastAsia="zh-HK"/>
                </w:rPr>
                <w:t>公司戶財務狀況明細資料查詢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755CBA04" w14:textId="7612F6C9" w:rsidR="00AE63E2" w:rsidRDefault="00AE63E2" w:rsidP="00631E93">
            <w:pPr>
              <w:rPr>
                <w:ins w:id="32028" w:author="家榮 張" w:date="2021-05-20T14:41:00Z"/>
                <w:rFonts w:ascii="標楷體" w:eastAsia="標楷體" w:hAnsi="標楷體"/>
                <w:lang w:eastAsia="zh-HK"/>
              </w:rPr>
            </w:pPr>
            <w:ins w:id="32029" w:author="家榮 張" w:date="2021-05-20T14:41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</w:t>
              </w:r>
            </w:ins>
            <w:ins w:id="32030" w:author="家榮 張" w:date="2021-05-20T15:19:00Z">
              <w:r w:rsidR="00FF5CED"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32031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公司戶財務資料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AE63E2" w14:paraId="0AA5D8E2" w14:textId="77777777" w:rsidTr="00631E93">
        <w:trPr>
          <w:ins w:id="32032" w:author="家榮 張" w:date="2021-05-20T14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B6162" w14:textId="20B700AA" w:rsidR="00AE63E2" w:rsidRDefault="00FF5CED" w:rsidP="00631E93">
            <w:pPr>
              <w:jc w:val="center"/>
              <w:rPr>
                <w:ins w:id="32033" w:author="家榮 張" w:date="2021-05-20T14:41:00Z"/>
                <w:rFonts w:ascii="標楷體" w:eastAsia="標楷體" w:hAnsi="標楷體"/>
              </w:rPr>
            </w:pPr>
            <w:ins w:id="32034" w:author="家榮 張" w:date="2021-05-20T15:1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3C8FE" w14:textId="77777777" w:rsidR="00AE63E2" w:rsidRDefault="00AE63E2" w:rsidP="00631E93">
            <w:pPr>
              <w:rPr>
                <w:ins w:id="32035" w:author="家榮 張" w:date="2021-05-20T14:41:00Z"/>
                <w:rFonts w:ascii="標楷體" w:eastAsia="標楷體" w:hAnsi="標楷體"/>
                <w:lang w:eastAsia="zh-HK"/>
              </w:rPr>
            </w:pPr>
            <w:ins w:id="32036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26A53" w14:textId="16C68246" w:rsidR="00AE63E2" w:rsidRDefault="00AE63E2" w:rsidP="00631E93">
            <w:pPr>
              <w:rPr>
                <w:ins w:id="32037" w:author="家榮 張" w:date="2021-05-20T14:41:00Z"/>
                <w:rFonts w:ascii="標楷體" w:eastAsia="標楷體" w:hAnsi="標楷體"/>
                <w:lang w:eastAsia="zh-HK"/>
              </w:rPr>
            </w:pPr>
            <w:ins w:id="32038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關閉此</w:t>
              </w:r>
            </w:ins>
            <w:ins w:id="32039" w:author="家榮 張" w:date="2021-05-20T15:37:00Z">
              <w:r w:rsidR="007519E7"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32040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畫面</w:t>
              </w:r>
            </w:ins>
          </w:p>
        </w:tc>
      </w:tr>
    </w:tbl>
    <w:p w14:paraId="44014B10" w14:textId="77777777" w:rsidR="00AE63E2" w:rsidRDefault="00AE63E2" w:rsidP="00AE63E2">
      <w:pPr>
        <w:rPr>
          <w:ins w:id="32041" w:author="家榮 張" w:date="2021-05-20T14:41:00Z"/>
          <w:rFonts w:ascii="標楷體" w:eastAsia="標楷體" w:hAnsi="標楷體"/>
        </w:rPr>
      </w:pPr>
    </w:p>
    <w:p w14:paraId="2CBEFA34" w14:textId="77777777" w:rsidR="00C45EF3" w:rsidRDefault="00C45EF3" w:rsidP="00C45EF3">
      <w:pPr>
        <w:pStyle w:val="15"/>
        <w:numPr>
          <w:ilvl w:val="0"/>
          <w:numId w:val="55"/>
        </w:numPr>
        <w:ind w:left="1418"/>
        <w:rPr>
          <w:ins w:id="32042" w:author="家榮 張" w:date="2021-05-20T15:03:00Z"/>
        </w:rPr>
      </w:pPr>
      <w:ins w:id="32043" w:author="家榮 張" w:date="2021-05-20T15:03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350"/>
        <w:gridCol w:w="1296"/>
        <w:gridCol w:w="1033"/>
        <w:gridCol w:w="1238"/>
        <w:gridCol w:w="653"/>
        <w:gridCol w:w="578"/>
        <w:gridCol w:w="3696"/>
      </w:tblGrid>
      <w:tr w:rsidR="00C45EF3" w14:paraId="44FFB730" w14:textId="77777777" w:rsidTr="007C070B">
        <w:trPr>
          <w:trHeight w:val="388"/>
          <w:tblHeader/>
          <w:jc w:val="center"/>
          <w:ins w:id="32044" w:author="家榮 張" w:date="2021-05-20T15:03:00Z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917442" w14:textId="77777777" w:rsidR="00C45EF3" w:rsidRDefault="00C45EF3" w:rsidP="00631E93">
            <w:pPr>
              <w:rPr>
                <w:ins w:id="32045" w:author="家榮 張" w:date="2021-05-20T15:03:00Z"/>
                <w:rFonts w:ascii="標楷體" w:eastAsia="標楷體" w:hAnsi="標楷體"/>
              </w:rPr>
            </w:pPr>
            <w:ins w:id="32046" w:author="家榮 張" w:date="2021-05-20T15:03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3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25D9E0" w14:textId="77777777" w:rsidR="00C45EF3" w:rsidRDefault="00C45EF3" w:rsidP="00631E93">
            <w:pPr>
              <w:rPr>
                <w:ins w:id="32047" w:author="家榮 張" w:date="2021-05-20T15:03:00Z"/>
                <w:rFonts w:ascii="標楷體" w:eastAsia="標楷體" w:hAnsi="標楷體"/>
              </w:rPr>
            </w:pPr>
            <w:ins w:id="32048" w:author="家榮 張" w:date="2021-05-20T15:03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479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242E4E" w14:textId="77777777" w:rsidR="00C45EF3" w:rsidRDefault="00C45EF3" w:rsidP="00631E93">
            <w:pPr>
              <w:jc w:val="center"/>
              <w:rPr>
                <w:ins w:id="32049" w:author="家榮 張" w:date="2021-05-20T15:03:00Z"/>
                <w:rFonts w:ascii="標楷體" w:eastAsia="標楷體" w:hAnsi="標楷體"/>
              </w:rPr>
            </w:pPr>
            <w:ins w:id="32050" w:author="家榮 張" w:date="2021-05-20T15:03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114E90" w14:textId="77777777" w:rsidR="00C45EF3" w:rsidRDefault="00C45EF3" w:rsidP="00631E93">
            <w:pPr>
              <w:rPr>
                <w:ins w:id="32051" w:author="家榮 張" w:date="2021-05-20T15:03:00Z"/>
                <w:rFonts w:ascii="標楷體" w:eastAsia="標楷體" w:hAnsi="標楷體"/>
              </w:rPr>
            </w:pPr>
            <w:ins w:id="32052" w:author="家榮 張" w:date="2021-05-20T15:03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C45EF3" w14:paraId="02425862" w14:textId="77777777" w:rsidTr="007C070B">
        <w:trPr>
          <w:trHeight w:val="244"/>
          <w:tblHeader/>
          <w:jc w:val="center"/>
          <w:ins w:id="32053" w:author="家榮 張" w:date="2021-05-20T15:03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239437" w14:textId="77777777" w:rsidR="00C45EF3" w:rsidRDefault="00C45EF3" w:rsidP="00631E93">
            <w:pPr>
              <w:widowControl/>
              <w:rPr>
                <w:ins w:id="32054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CF9CB68" w14:textId="77777777" w:rsidR="00C45EF3" w:rsidRDefault="00C45EF3" w:rsidP="00631E93">
            <w:pPr>
              <w:widowControl/>
              <w:rPr>
                <w:ins w:id="32055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FD5549" w14:textId="1154C010" w:rsidR="00C45EF3" w:rsidRDefault="00C45EF3" w:rsidP="00631E93">
            <w:pPr>
              <w:rPr>
                <w:ins w:id="32056" w:author="家榮 張" w:date="2021-05-20T15:03:00Z"/>
                <w:rFonts w:ascii="標楷體" w:eastAsia="標楷體" w:hAnsi="標楷體"/>
              </w:rPr>
            </w:pPr>
            <w:ins w:id="32057" w:author="家榮 張" w:date="2021-05-20T15:03:00Z">
              <w:r>
                <w:rPr>
                  <w:rFonts w:ascii="標楷體" w:eastAsia="標楷體" w:hAnsi="標楷體" w:hint="eastAsia"/>
                </w:rPr>
                <w:t>資料</w:t>
              </w:r>
              <w:del w:id="32058" w:author="張嘉榮" w:date="2021-05-26T15:46:00Z">
                <w:r w:rsidDel="0017662D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BD98C7" w14:textId="77777777" w:rsidR="00C45EF3" w:rsidRDefault="00C45EF3" w:rsidP="00631E93">
            <w:pPr>
              <w:rPr>
                <w:ins w:id="32059" w:author="家榮 張" w:date="2021-05-20T15:03:00Z"/>
                <w:rFonts w:ascii="標楷體" w:eastAsia="標楷體" w:hAnsi="標楷體"/>
              </w:rPr>
            </w:pPr>
            <w:ins w:id="32060" w:author="家榮 張" w:date="2021-05-20T15:03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9ADA2A" w14:textId="77777777" w:rsidR="00C45EF3" w:rsidRDefault="00C45EF3" w:rsidP="00631E93">
            <w:pPr>
              <w:rPr>
                <w:ins w:id="32061" w:author="家榮 張" w:date="2021-05-20T15:03:00Z"/>
                <w:rFonts w:ascii="標楷體" w:eastAsia="標楷體" w:hAnsi="標楷體"/>
              </w:rPr>
            </w:pPr>
            <w:ins w:id="32062" w:author="家榮 張" w:date="2021-05-20T15:03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B06F39" w14:textId="77777777" w:rsidR="00C45EF3" w:rsidRDefault="00C45EF3" w:rsidP="00631E93">
            <w:pPr>
              <w:rPr>
                <w:ins w:id="32063" w:author="家榮 張" w:date="2021-05-20T15:03:00Z"/>
                <w:rFonts w:ascii="標楷體" w:eastAsia="標楷體" w:hAnsi="標楷體"/>
              </w:rPr>
            </w:pPr>
            <w:ins w:id="32064" w:author="家榮 張" w:date="2021-05-20T15:03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A7C21D" w14:textId="77777777" w:rsidR="00C45EF3" w:rsidRDefault="00C45EF3" w:rsidP="00631E93">
            <w:pPr>
              <w:rPr>
                <w:ins w:id="32065" w:author="家榮 張" w:date="2021-05-20T15:03:00Z"/>
                <w:rFonts w:ascii="標楷體" w:eastAsia="標楷體" w:hAnsi="標楷體"/>
              </w:rPr>
            </w:pPr>
            <w:ins w:id="32066" w:author="家榮 張" w:date="2021-05-20T15:03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ACE954D" w14:textId="77777777" w:rsidR="00C45EF3" w:rsidRDefault="00C45EF3" w:rsidP="00631E93">
            <w:pPr>
              <w:widowControl/>
              <w:rPr>
                <w:ins w:id="32067" w:author="家榮 張" w:date="2021-05-20T15:03:00Z"/>
                <w:rFonts w:ascii="標楷體" w:eastAsia="標楷體" w:hAnsi="標楷體"/>
              </w:rPr>
            </w:pPr>
          </w:p>
        </w:tc>
      </w:tr>
      <w:tr w:rsidR="00C45EF3" w14:paraId="661CA8B3" w14:textId="77777777" w:rsidTr="00631E93">
        <w:trPr>
          <w:trHeight w:val="291"/>
          <w:jc w:val="center"/>
          <w:ins w:id="32068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55DED" w14:textId="77777777" w:rsidR="00C45EF3" w:rsidRDefault="00C45EF3" w:rsidP="00631E93">
            <w:pPr>
              <w:rPr>
                <w:ins w:id="32069" w:author="家榮 張" w:date="2021-05-20T15:03:00Z"/>
                <w:rFonts w:ascii="標楷體" w:eastAsia="標楷體" w:hAnsi="標楷體"/>
              </w:rPr>
            </w:pPr>
            <w:ins w:id="32070" w:author="家榮 張" w:date="2021-05-20T15:0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11B06" w14:textId="77777777" w:rsidR="00C45EF3" w:rsidRDefault="00C45EF3" w:rsidP="00631E93">
            <w:pPr>
              <w:rPr>
                <w:ins w:id="32071" w:author="家榮 張" w:date="2021-05-20T15:03:00Z"/>
                <w:rFonts w:ascii="標楷體" w:eastAsia="標楷體" w:hAnsi="標楷體"/>
              </w:rPr>
            </w:pPr>
            <w:ins w:id="32072" w:author="家榮 張" w:date="2021-05-20T15:03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A26C" w14:textId="77777777" w:rsidR="00C45EF3" w:rsidRDefault="00C45EF3" w:rsidP="00631E93">
            <w:pPr>
              <w:rPr>
                <w:ins w:id="32073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20324" w14:textId="77777777" w:rsidR="00C45EF3" w:rsidRDefault="00C45EF3" w:rsidP="00631E93">
            <w:pPr>
              <w:rPr>
                <w:ins w:id="32074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F6A4C" w14:textId="77777777" w:rsidR="00C45EF3" w:rsidRDefault="00C45EF3" w:rsidP="00631E93">
            <w:pPr>
              <w:rPr>
                <w:ins w:id="32075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DC6DD" w14:textId="77777777" w:rsidR="00C45EF3" w:rsidRDefault="00C45EF3" w:rsidP="00631E93">
            <w:pPr>
              <w:rPr>
                <w:ins w:id="32076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03CC" w14:textId="77777777" w:rsidR="00C45EF3" w:rsidRDefault="00C45EF3" w:rsidP="00631E93">
            <w:pPr>
              <w:rPr>
                <w:ins w:id="32077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57815" w14:textId="0A1D36E6" w:rsidR="00FF5CED" w:rsidRDefault="00C45EF3" w:rsidP="00631E93">
            <w:pPr>
              <w:rPr>
                <w:ins w:id="32078" w:author="家榮 張" w:date="2021-05-20T15:03:00Z"/>
                <w:rFonts w:ascii="標楷體" w:eastAsia="標楷體" w:hAnsi="標楷體"/>
                <w:lang w:eastAsia="zh-HK"/>
              </w:rPr>
            </w:pPr>
            <w:ins w:id="32079" w:author="家榮 張" w:date="2021-05-20T15:03:00Z">
              <w:r>
                <w:rPr>
                  <w:rFonts w:ascii="標楷體" w:eastAsia="標楷體" w:hAnsi="標楷體" w:hint="eastAsia"/>
                </w:rPr>
                <w:t>自動顯示</w:t>
              </w:r>
            </w:ins>
            <w:ins w:id="32080" w:author="家榮 張" w:date="2021-05-20T15:19:00Z">
              <w:r w:rsidR="00FF5CED">
                <w:rPr>
                  <w:rFonts w:ascii="標楷體" w:eastAsia="標楷體" w:hAnsi="標楷體" w:hint="eastAsia"/>
                </w:rPr>
                <w:t>修改</w:t>
              </w:r>
            </w:ins>
          </w:p>
        </w:tc>
      </w:tr>
      <w:tr w:rsidR="00C45EF3" w14:paraId="0F250B03" w14:textId="77777777" w:rsidTr="00631E93">
        <w:trPr>
          <w:trHeight w:val="291"/>
          <w:jc w:val="center"/>
          <w:ins w:id="32081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0CA85" w14:textId="77777777" w:rsidR="00C45EF3" w:rsidRDefault="00C45EF3" w:rsidP="00631E93">
            <w:pPr>
              <w:rPr>
                <w:ins w:id="32082" w:author="家榮 張" w:date="2021-05-20T15:03:00Z"/>
                <w:rFonts w:ascii="標楷體" w:eastAsia="標楷體" w:hAnsi="標楷體"/>
              </w:rPr>
            </w:pPr>
            <w:ins w:id="32083" w:author="家榮 張" w:date="2021-05-20T15:0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634F3" w14:textId="77777777" w:rsidR="00C45EF3" w:rsidRDefault="00C45EF3" w:rsidP="00631E93">
            <w:pPr>
              <w:rPr>
                <w:ins w:id="32084" w:author="家榮 張" w:date="2021-05-20T15:03:00Z"/>
                <w:rFonts w:ascii="標楷體" w:eastAsia="標楷體" w:hAnsi="標楷體"/>
              </w:rPr>
            </w:pPr>
            <w:ins w:id="32085" w:author="家榮 張" w:date="2021-05-20T15:03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9FFA8" w14:textId="77777777" w:rsidR="00C45EF3" w:rsidRDefault="00C45EF3" w:rsidP="00631E93">
            <w:pPr>
              <w:rPr>
                <w:ins w:id="32086" w:author="家榮 張" w:date="2021-05-20T15:03:00Z"/>
                <w:rFonts w:ascii="標楷體" w:eastAsia="標楷體" w:hAnsi="標楷體"/>
              </w:rPr>
            </w:pPr>
            <w:ins w:id="32087" w:author="家榮 張" w:date="2021-05-20T15:03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19E68" w14:textId="77777777" w:rsidR="00C45EF3" w:rsidRDefault="00C45EF3" w:rsidP="00631E93">
            <w:pPr>
              <w:rPr>
                <w:ins w:id="32088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6D578" w14:textId="77777777" w:rsidR="00C45EF3" w:rsidRDefault="00C45EF3" w:rsidP="00631E93">
            <w:pPr>
              <w:rPr>
                <w:ins w:id="32089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46B1" w14:textId="77777777" w:rsidR="00C45EF3" w:rsidRDefault="00C45EF3" w:rsidP="00631E93">
            <w:pPr>
              <w:rPr>
                <w:ins w:id="32090" w:author="家榮 張" w:date="2021-05-20T15:03:00Z"/>
                <w:rFonts w:ascii="標楷體" w:eastAsia="標楷體" w:hAnsi="標楷體"/>
              </w:rPr>
            </w:pPr>
            <w:ins w:id="32091" w:author="家榮 張" w:date="2021-05-20T15:0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D5EE" w14:textId="77777777" w:rsidR="00C45EF3" w:rsidRDefault="00C45EF3" w:rsidP="00631E93">
            <w:pPr>
              <w:rPr>
                <w:ins w:id="32092" w:author="家榮 張" w:date="2021-05-20T15:03:00Z"/>
                <w:rFonts w:ascii="標楷體" w:eastAsia="標楷體" w:hAnsi="標楷體"/>
              </w:rPr>
            </w:pPr>
            <w:ins w:id="32093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7FF4D" w14:textId="237F9BD7" w:rsidR="00C45EF3" w:rsidRDefault="00C45EF3" w:rsidP="00631E93">
            <w:pPr>
              <w:rPr>
                <w:ins w:id="32094" w:author="家榮 張" w:date="2021-05-20T15:03:00Z"/>
                <w:rFonts w:ascii="標楷體" w:eastAsia="標楷體" w:hAnsi="標楷體"/>
              </w:rPr>
            </w:pPr>
            <w:ins w:id="32095" w:author="家榮 張" w:date="2021-05-20T15:0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2096" w:author="家榮 張" w:date="2021-05-20T15:22:00Z">
              <w:r w:rsidR="003B1F77">
                <w:rPr>
                  <w:rFonts w:ascii="標楷體" w:eastAsia="標楷體" w:hAnsi="標楷體" w:hint="eastAsia"/>
                </w:rPr>
                <w:t>自動顯示原值，不可修改</w:t>
              </w:r>
            </w:ins>
          </w:p>
          <w:p w14:paraId="0AB9FFEC" w14:textId="77777777" w:rsidR="00C45EF3" w:rsidRDefault="00C45EF3" w:rsidP="00631E93">
            <w:pPr>
              <w:ind w:left="226" w:hangingChars="94" w:hanging="226"/>
              <w:rPr>
                <w:ins w:id="32097" w:author="家榮 張" w:date="2021-05-20T15:03:00Z"/>
                <w:rFonts w:ascii="標楷體" w:eastAsia="標楷體" w:hAnsi="標楷體"/>
              </w:rPr>
            </w:pPr>
            <w:ins w:id="32098" w:author="家榮 張" w:date="2021-05-20T15:03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1C9BB723" w14:textId="77777777" w:rsidR="00C45EF3" w:rsidRDefault="00C45EF3" w:rsidP="00631E93">
            <w:pPr>
              <w:ind w:left="226"/>
              <w:rPr>
                <w:ins w:id="32099" w:author="家榮 張" w:date="2021-05-20T15:03:00Z"/>
                <w:rFonts w:ascii="標楷體" w:eastAsia="標楷體" w:hAnsi="標楷體"/>
              </w:rPr>
            </w:pPr>
            <w:ins w:id="32100" w:author="家榮 張" w:date="2021-05-20T15:03:00Z">
              <w:r>
                <w:rPr>
                  <w:rFonts w:ascii="標楷體" w:eastAsia="標楷體" w:hAnsi="標楷體" w:hint="eastAsia"/>
                </w:rPr>
                <w:t>V(7)A(ID_UNINO,</w:t>
              </w:r>
              <w:r>
                <w:rPr>
                  <w:rFonts w:ascii="標楷體" w:eastAsia="標楷體" w:hAnsi="標楷體"/>
                </w:rPr>
                <w:t>0,#CustId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1CCD683F" w14:textId="77777777" w:rsidR="00C45EF3" w:rsidRDefault="00C45EF3" w:rsidP="00631E93">
            <w:pPr>
              <w:rPr>
                <w:ins w:id="32101" w:author="家榮 張" w:date="2021-05-20T15:03:00Z"/>
                <w:rFonts w:ascii="標楷體" w:eastAsia="標楷體" w:hAnsi="標楷體"/>
              </w:rPr>
            </w:pPr>
            <w:ins w:id="32102" w:author="家榮 張" w:date="2021-05-20T15:03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.C</w:t>
              </w:r>
              <w:r>
                <w:rPr>
                  <w:rFonts w:ascii="標楷體" w:eastAsia="標楷體" w:hAnsi="標楷體"/>
                </w:rPr>
                <w:t>ustUKey</w:t>
              </w:r>
            </w:ins>
          </w:p>
        </w:tc>
      </w:tr>
      <w:tr w:rsidR="00C45EF3" w14:paraId="2D57B99A" w14:textId="77777777" w:rsidTr="00631E93">
        <w:trPr>
          <w:trHeight w:val="291"/>
          <w:jc w:val="center"/>
          <w:ins w:id="32103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417B8" w14:textId="77777777" w:rsidR="00C45EF3" w:rsidRDefault="00C45EF3" w:rsidP="00631E93">
            <w:pPr>
              <w:rPr>
                <w:ins w:id="32104" w:author="家榮 張" w:date="2021-05-20T15:03:00Z"/>
                <w:rFonts w:ascii="標楷體" w:eastAsia="標楷體" w:hAnsi="標楷體"/>
              </w:rPr>
            </w:pPr>
            <w:ins w:id="32105" w:author="家榮 張" w:date="2021-05-20T15:03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A0F2" w14:textId="77777777" w:rsidR="00C45EF3" w:rsidRDefault="00C45EF3" w:rsidP="00631E93">
            <w:pPr>
              <w:rPr>
                <w:ins w:id="32106" w:author="家榮 張" w:date="2021-05-20T15:03:00Z"/>
                <w:rFonts w:ascii="標楷體" w:eastAsia="標楷體" w:hAnsi="標楷體"/>
              </w:rPr>
            </w:pPr>
            <w:ins w:id="32107" w:author="家榮 張" w:date="2021-05-20T15:03:00Z">
              <w:r>
                <w:rPr>
                  <w:rFonts w:ascii="標楷體" w:eastAsia="標楷體" w:hAnsi="標楷體" w:hint="eastAsia"/>
                </w:rPr>
                <w:t>年度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1391C" w14:textId="77777777" w:rsidR="00C45EF3" w:rsidRDefault="00C45EF3" w:rsidP="00631E93">
            <w:pPr>
              <w:rPr>
                <w:ins w:id="32108" w:author="家榮 張" w:date="2021-05-20T15:03:00Z"/>
                <w:rFonts w:ascii="標楷體" w:eastAsia="標楷體" w:hAnsi="標楷體"/>
              </w:rPr>
            </w:pPr>
            <w:ins w:id="32109" w:author="家榮 張" w:date="2021-05-20T15:03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8AECD" w14:textId="77777777" w:rsidR="00C45EF3" w:rsidRDefault="00C45EF3" w:rsidP="00631E93">
            <w:pPr>
              <w:rPr>
                <w:ins w:id="32110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E131" w14:textId="77777777" w:rsidR="00C45EF3" w:rsidRDefault="00C45EF3" w:rsidP="00631E93">
            <w:pPr>
              <w:rPr>
                <w:ins w:id="32111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9CBDF" w14:textId="77777777" w:rsidR="00C45EF3" w:rsidRDefault="00C45EF3" w:rsidP="00631E93">
            <w:pPr>
              <w:rPr>
                <w:ins w:id="32112" w:author="家榮 張" w:date="2021-05-20T15:03:00Z"/>
                <w:rFonts w:ascii="標楷體" w:eastAsia="標楷體" w:hAnsi="標楷體"/>
              </w:rPr>
            </w:pPr>
            <w:ins w:id="32113" w:author="家榮 張" w:date="2021-05-20T15:0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F1743" w14:textId="77777777" w:rsidR="00C45EF3" w:rsidRDefault="00C45EF3" w:rsidP="00631E93">
            <w:pPr>
              <w:rPr>
                <w:ins w:id="32114" w:author="家榮 張" w:date="2021-05-20T15:03:00Z"/>
                <w:rFonts w:ascii="標楷體" w:eastAsia="標楷體" w:hAnsi="標楷體"/>
              </w:rPr>
            </w:pPr>
            <w:ins w:id="32115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C125F" w14:textId="7F9349EC" w:rsidR="00C45EF3" w:rsidRDefault="00C45EF3" w:rsidP="00631E93">
            <w:pPr>
              <w:rPr>
                <w:ins w:id="32116" w:author="家榮 張" w:date="2021-05-20T15:03:00Z"/>
                <w:rFonts w:ascii="標楷體" w:eastAsia="標楷體" w:hAnsi="標楷體"/>
              </w:rPr>
            </w:pPr>
            <w:ins w:id="32117" w:author="家榮 張" w:date="2021-05-20T15:0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2118" w:author="家榮 張" w:date="2021-05-20T15:22:00Z">
              <w:r w:rsidR="003B1F77">
                <w:rPr>
                  <w:rFonts w:ascii="標楷體" w:eastAsia="標楷體" w:hAnsi="標楷體" w:hint="eastAsia"/>
                </w:rPr>
                <w:t>自動顯示原值，不可修改</w:t>
              </w:r>
            </w:ins>
          </w:p>
          <w:p w14:paraId="06E9A6BA" w14:textId="77777777" w:rsidR="00C45EF3" w:rsidRDefault="00C45EF3" w:rsidP="00631E93">
            <w:pPr>
              <w:ind w:left="226" w:hangingChars="94" w:hanging="226"/>
              <w:rPr>
                <w:ins w:id="32119" w:author="家榮 張" w:date="2021-05-20T15:03:00Z"/>
                <w:rFonts w:ascii="標楷體" w:eastAsia="標楷體" w:hAnsi="標楷體"/>
              </w:rPr>
            </w:pPr>
            <w:ins w:id="32120" w:author="家榮 張" w:date="2021-05-20T15:03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4CADD1C3" w14:textId="77777777" w:rsidR="00C45EF3" w:rsidRDefault="00C45EF3" w:rsidP="00631E93">
            <w:pPr>
              <w:ind w:left="226" w:hangingChars="94" w:hanging="226"/>
              <w:rPr>
                <w:ins w:id="32121" w:author="家榮 張" w:date="2021-05-20T15:03:00Z"/>
                <w:rFonts w:ascii="標楷體" w:eastAsia="標楷體" w:hAnsi="標楷體"/>
              </w:rPr>
            </w:pPr>
            <w:ins w:id="32122" w:author="家榮 張" w:date="2021-05-20T15:03:00Z">
              <w:r>
                <w:rPr>
                  <w:rFonts w:ascii="標楷體" w:eastAsia="標楷體" w:hAnsi="標楷體" w:hint="eastAsia"/>
                </w:rPr>
                <w:t>IF(</w:t>
              </w:r>
              <w:r>
                <w:rPr>
                  <w:rFonts w:ascii="標楷體" w:eastAsia="標楷體" w:hAnsi="標楷體"/>
                </w:rPr>
                <w:t>#DateYear==0,V(P,</w:t>
              </w:r>
              <w:r>
                <w:rPr>
                  <w:rFonts w:ascii="標楷體" w:eastAsia="標楷體" w:hAnsi="標楷體" w:hint="eastAsia"/>
                </w:rPr>
                <w:t>年度不可為0</w:t>
              </w:r>
              <w:r>
                <w:rPr>
                  <w:rFonts w:ascii="標楷體" w:eastAsia="標楷體" w:hAnsi="標楷體"/>
                </w:rPr>
                <w:t>),s)</w:t>
              </w:r>
            </w:ins>
          </w:p>
          <w:p w14:paraId="4354F56A" w14:textId="77777777" w:rsidR="00C45EF3" w:rsidRDefault="00C45EF3" w:rsidP="00631E93">
            <w:pPr>
              <w:rPr>
                <w:ins w:id="32123" w:author="家榮 張" w:date="2021-05-20T15:03:00Z"/>
                <w:rFonts w:ascii="標楷體" w:eastAsia="標楷體" w:hAnsi="標楷體"/>
              </w:rPr>
            </w:pPr>
            <w:ins w:id="32124" w:author="家榮 張" w:date="2021-05-20T15:03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DataYear</w:t>
              </w:r>
            </w:ins>
          </w:p>
        </w:tc>
      </w:tr>
      <w:tr w:rsidR="00C45EF3" w14:paraId="6F79A8A8" w14:textId="77777777" w:rsidTr="00631E93">
        <w:trPr>
          <w:trHeight w:val="291"/>
          <w:jc w:val="center"/>
          <w:ins w:id="32125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85D3D" w14:textId="77777777" w:rsidR="00C45EF3" w:rsidRDefault="00C45EF3" w:rsidP="00631E93">
            <w:pPr>
              <w:rPr>
                <w:ins w:id="32126" w:author="家榮 張" w:date="2021-05-20T15:03:00Z"/>
                <w:rFonts w:ascii="標楷體" w:eastAsia="標楷體" w:hAnsi="標楷體"/>
              </w:rPr>
            </w:pPr>
            <w:ins w:id="32127" w:author="家榮 張" w:date="2021-05-20T15:03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DB1B9" w14:textId="77777777" w:rsidR="00C45EF3" w:rsidRDefault="00C45EF3" w:rsidP="00631E93">
            <w:pPr>
              <w:rPr>
                <w:ins w:id="32128" w:author="家榮 張" w:date="2021-05-20T15:03:00Z"/>
                <w:rFonts w:ascii="標楷體" w:eastAsia="標楷體" w:hAnsi="標楷體"/>
              </w:rPr>
            </w:pPr>
            <w:ins w:id="32129" w:author="家榮 張" w:date="2021-05-20T15:03:00Z">
              <w:r>
                <w:rPr>
                  <w:rFonts w:ascii="標楷體" w:eastAsia="標楷體" w:hAnsi="標楷體" w:hint="eastAsia"/>
                </w:rPr>
                <w:t>資產總額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7C166" w14:textId="77777777" w:rsidR="00C45EF3" w:rsidRDefault="00C45EF3" w:rsidP="00631E93">
            <w:pPr>
              <w:rPr>
                <w:ins w:id="32130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52EC" w14:textId="77777777" w:rsidR="00C45EF3" w:rsidRDefault="00C45EF3" w:rsidP="00631E93">
            <w:pPr>
              <w:rPr>
                <w:ins w:id="32131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12503" w14:textId="77777777" w:rsidR="00C45EF3" w:rsidRDefault="00C45EF3" w:rsidP="00631E93">
            <w:pPr>
              <w:rPr>
                <w:ins w:id="32132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5D8E7" w14:textId="77777777" w:rsidR="00C45EF3" w:rsidRDefault="00C45EF3" w:rsidP="00631E93">
            <w:pPr>
              <w:rPr>
                <w:ins w:id="32133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EF694" w14:textId="77777777" w:rsidR="00C45EF3" w:rsidRDefault="00C45EF3" w:rsidP="00631E93">
            <w:pPr>
              <w:rPr>
                <w:ins w:id="32134" w:author="家榮 張" w:date="2021-05-20T15:03:00Z"/>
                <w:rFonts w:ascii="標楷體" w:eastAsia="標楷體" w:hAnsi="標楷體"/>
              </w:rPr>
            </w:pPr>
            <w:ins w:id="32135" w:author="家榮 張" w:date="2021-05-20T15:0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64B61" w14:textId="77777777" w:rsidR="00C45EF3" w:rsidRPr="00401E0E" w:rsidRDefault="00C45EF3" w:rsidP="00631E93">
            <w:pPr>
              <w:rPr>
                <w:ins w:id="32136" w:author="家榮 張" w:date="2021-05-20T15:03:00Z"/>
                <w:rFonts w:ascii="標楷體" w:eastAsia="標楷體" w:hAnsi="標楷體"/>
              </w:rPr>
            </w:pPr>
            <w:ins w:id="32137" w:author="家榮 張" w:date="2021-05-20T15:03:00Z">
              <w:r>
                <w:rPr>
                  <w:rFonts w:ascii="標楷體" w:eastAsia="標楷體" w:hAnsi="標楷體" w:hint="eastAsia"/>
                </w:rPr>
                <w:t>1.</w:t>
              </w:r>
              <w:r w:rsidRPr="00401E0E">
                <w:rPr>
                  <w:rFonts w:ascii="標楷體" w:eastAsia="標楷體" w:hAnsi="標楷體" w:hint="eastAsia"/>
                </w:rPr>
                <w:t>自動顯示資產總和，不必輸入</w:t>
              </w:r>
            </w:ins>
          </w:p>
          <w:p w14:paraId="0AE6AA40" w14:textId="77777777" w:rsidR="00C45EF3" w:rsidRPr="00401E0E" w:rsidRDefault="00C45EF3" w:rsidP="00631E93">
            <w:pPr>
              <w:rPr>
                <w:ins w:id="32138" w:author="家榮 張" w:date="2021-05-20T15:03:00Z"/>
                <w:rFonts w:ascii="標楷體" w:eastAsia="標楷體" w:hAnsi="標楷體"/>
              </w:rPr>
            </w:pPr>
            <w:ins w:id="32139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AssetTotal</w:t>
              </w:r>
            </w:ins>
          </w:p>
          <w:p w14:paraId="4E1DFCD7" w14:textId="77777777" w:rsidR="00C45EF3" w:rsidRPr="00401E0E" w:rsidRDefault="00C45EF3" w:rsidP="00631E93">
            <w:pPr>
              <w:rPr>
                <w:ins w:id="32140" w:author="家榮 張" w:date="2021-05-20T15:03:00Z"/>
                <w:rFonts w:ascii="標楷體" w:eastAsia="標楷體" w:hAnsi="標楷體"/>
              </w:rPr>
            </w:pPr>
          </w:p>
        </w:tc>
      </w:tr>
      <w:tr w:rsidR="00C45EF3" w14:paraId="4A3046B7" w14:textId="77777777" w:rsidTr="00631E93">
        <w:trPr>
          <w:trHeight w:val="291"/>
          <w:jc w:val="center"/>
          <w:ins w:id="32141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82C18" w14:textId="77777777" w:rsidR="00C45EF3" w:rsidRDefault="00C45EF3" w:rsidP="00631E93">
            <w:pPr>
              <w:rPr>
                <w:ins w:id="32142" w:author="家榮 張" w:date="2021-05-20T15:03:00Z"/>
                <w:rFonts w:ascii="標楷體" w:eastAsia="標楷體" w:hAnsi="標楷體"/>
              </w:rPr>
            </w:pPr>
            <w:ins w:id="32143" w:author="家榮 張" w:date="2021-05-20T15:03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06052" w14:textId="77777777" w:rsidR="00C45EF3" w:rsidRDefault="00C45EF3" w:rsidP="00631E93">
            <w:pPr>
              <w:rPr>
                <w:ins w:id="32144" w:author="家榮 張" w:date="2021-05-20T15:03:00Z"/>
                <w:rFonts w:ascii="標楷體" w:eastAsia="標楷體" w:hAnsi="標楷體"/>
              </w:rPr>
            </w:pPr>
            <w:ins w:id="32145" w:author="家榮 張" w:date="2021-05-20T15:03:00Z">
              <w:r>
                <w:rPr>
                  <w:rFonts w:ascii="標楷體" w:eastAsia="標楷體" w:hAnsi="標楷體" w:hint="eastAsia"/>
                </w:rPr>
                <w:t>現金/銀存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0E31" w14:textId="77777777" w:rsidR="00C45EF3" w:rsidRDefault="00C45EF3" w:rsidP="00631E93">
            <w:pPr>
              <w:rPr>
                <w:ins w:id="32146" w:author="家榮 張" w:date="2021-05-20T15:03:00Z"/>
                <w:rFonts w:ascii="標楷體" w:eastAsia="標楷體" w:hAnsi="標楷體"/>
              </w:rPr>
            </w:pPr>
            <w:ins w:id="32147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956EE" w14:textId="77777777" w:rsidR="00C45EF3" w:rsidRDefault="00C45EF3" w:rsidP="00631E93">
            <w:pPr>
              <w:rPr>
                <w:ins w:id="32148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895DF" w14:textId="77777777" w:rsidR="00C45EF3" w:rsidRDefault="00C45EF3" w:rsidP="00631E93">
            <w:pPr>
              <w:rPr>
                <w:ins w:id="32149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A4257" w14:textId="77777777" w:rsidR="00C45EF3" w:rsidRDefault="00C45EF3" w:rsidP="00631E93">
            <w:pPr>
              <w:rPr>
                <w:ins w:id="32150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FAB2A" w14:textId="77777777" w:rsidR="00C45EF3" w:rsidRDefault="00C45EF3" w:rsidP="00631E93">
            <w:pPr>
              <w:rPr>
                <w:ins w:id="32151" w:author="家榮 張" w:date="2021-05-20T15:03:00Z"/>
                <w:rFonts w:ascii="標楷體" w:eastAsia="標楷體" w:hAnsi="標楷體"/>
              </w:rPr>
            </w:pPr>
            <w:ins w:id="32152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666DC" w14:textId="36EF9C84" w:rsidR="00C45EF3" w:rsidRDefault="00C45EF3" w:rsidP="00631E93">
            <w:pPr>
              <w:rPr>
                <w:ins w:id="32153" w:author="家榮 張" w:date="2021-05-20T15:03:00Z"/>
                <w:rFonts w:ascii="標楷體" w:eastAsia="標楷體" w:hAnsi="標楷體"/>
              </w:rPr>
            </w:pPr>
            <w:ins w:id="32154" w:author="家榮 張" w:date="2021-05-20T15:0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2155" w:author="家榮 張" w:date="2021-05-20T15:23:00Z">
              <w:r w:rsidR="003B1F77">
                <w:rPr>
                  <w:rFonts w:ascii="標楷體" w:eastAsia="標楷體" w:hAnsi="標楷體" w:hint="eastAsia"/>
                </w:rPr>
                <w:t>自動顯示原值，可以修改</w:t>
              </w:r>
            </w:ins>
          </w:p>
          <w:p w14:paraId="460508D2" w14:textId="77777777" w:rsidR="00C45EF3" w:rsidRDefault="00C45EF3" w:rsidP="00631E93">
            <w:pPr>
              <w:rPr>
                <w:ins w:id="32156" w:author="家榮 張" w:date="2021-05-20T15:03:00Z"/>
                <w:rFonts w:ascii="標楷體" w:eastAsia="標楷體" w:hAnsi="標楷體"/>
              </w:rPr>
            </w:pPr>
            <w:ins w:id="32157" w:author="家榮 張" w:date="2021-05-20T15:03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.Ca</w:t>
              </w:r>
              <w:r>
                <w:rPr>
                  <w:rFonts w:ascii="標楷體" w:eastAsia="標楷體" w:hAnsi="標楷體"/>
                </w:rPr>
                <w:t>sh</w:t>
              </w:r>
            </w:ins>
          </w:p>
        </w:tc>
      </w:tr>
      <w:tr w:rsidR="00C45EF3" w14:paraId="65E5BE59" w14:textId="77777777" w:rsidTr="00631E93">
        <w:trPr>
          <w:trHeight w:val="291"/>
          <w:jc w:val="center"/>
          <w:ins w:id="32158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5BFEF" w14:textId="77777777" w:rsidR="00C45EF3" w:rsidRDefault="00C45EF3" w:rsidP="00631E93">
            <w:pPr>
              <w:rPr>
                <w:ins w:id="32159" w:author="家榮 張" w:date="2021-05-20T15:03:00Z"/>
                <w:rFonts w:ascii="標楷體" w:eastAsia="標楷體" w:hAnsi="標楷體"/>
              </w:rPr>
            </w:pPr>
            <w:ins w:id="32160" w:author="家榮 張" w:date="2021-05-20T15:03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10B6B" w14:textId="77777777" w:rsidR="00C45EF3" w:rsidRDefault="00C45EF3" w:rsidP="00631E93">
            <w:pPr>
              <w:rPr>
                <w:ins w:id="32161" w:author="家榮 張" w:date="2021-05-20T15:03:00Z"/>
                <w:rFonts w:ascii="標楷體" w:eastAsia="標楷體" w:hAnsi="標楷體"/>
              </w:rPr>
            </w:pPr>
            <w:ins w:id="32162" w:author="家榮 張" w:date="2021-05-20T15:03:00Z">
              <w:r>
                <w:rPr>
                  <w:rFonts w:ascii="標楷體" w:eastAsia="標楷體" w:hAnsi="標楷體" w:hint="eastAsia"/>
                </w:rPr>
                <w:t>短期投資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FC850" w14:textId="77777777" w:rsidR="00C45EF3" w:rsidRDefault="00C45EF3" w:rsidP="00631E93">
            <w:pPr>
              <w:rPr>
                <w:ins w:id="32163" w:author="家榮 張" w:date="2021-05-20T15:03:00Z"/>
                <w:rFonts w:ascii="標楷體" w:eastAsia="標楷體" w:hAnsi="標楷體"/>
              </w:rPr>
            </w:pPr>
            <w:ins w:id="32164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460A1" w14:textId="77777777" w:rsidR="00C45EF3" w:rsidRDefault="00C45EF3" w:rsidP="00631E93">
            <w:pPr>
              <w:rPr>
                <w:ins w:id="32165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E9D6" w14:textId="77777777" w:rsidR="00C45EF3" w:rsidRDefault="00C45EF3" w:rsidP="00631E93">
            <w:pPr>
              <w:rPr>
                <w:ins w:id="32166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69F6A" w14:textId="77777777" w:rsidR="00C45EF3" w:rsidRDefault="00C45EF3" w:rsidP="00631E93">
            <w:pPr>
              <w:rPr>
                <w:ins w:id="32167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9C31" w14:textId="77777777" w:rsidR="00C45EF3" w:rsidRDefault="00C45EF3" w:rsidP="00631E93">
            <w:pPr>
              <w:rPr>
                <w:ins w:id="32168" w:author="家榮 張" w:date="2021-05-20T15:03:00Z"/>
                <w:rFonts w:ascii="標楷體" w:eastAsia="標楷體" w:hAnsi="標楷體"/>
              </w:rPr>
            </w:pPr>
            <w:ins w:id="32169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AF936" w14:textId="032CBCCD" w:rsidR="00C45EF3" w:rsidRDefault="00C45EF3" w:rsidP="00631E93">
            <w:pPr>
              <w:rPr>
                <w:ins w:id="32170" w:author="家榮 張" w:date="2021-05-20T15:03:00Z"/>
                <w:rFonts w:ascii="標楷體" w:eastAsia="標楷體" w:hAnsi="標楷體"/>
              </w:rPr>
            </w:pPr>
            <w:ins w:id="32171" w:author="家榮 張" w:date="2021-05-20T15:0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2172" w:author="家榮 張" w:date="2021-05-20T15:23:00Z">
              <w:r w:rsidR="003B1F77">
                <w:rPr>
                  <w:rFonts w:ascii="標楷體" w:eastAsia="標楷體" w:hAnsi="標楷體" w:hint="eastAsia"/>
                </w:rPr>
                <w:t>自動顯示原值，可以修改</w:t>
              </w:r>
            </w:ins>
          </w:p>
          <w:p w14:paraId="03977EBD" w14:textId="77777777" w:rsidR="00C45EF3" w:rsidRDefault="00C45EF3" w:rsidP="00631E93">
            <w:pPr>
              <w:rPr>
                <w:ins w:id="32173" w:author="家榮 張" w:date="2021-05-20T15:03:00Z"/>
                <w:rFonts w:ascii="標楷體" w:eastAsia="標楷體" w:hAnsi="標楷體"/>
              </w:rPr>
            </w:pPr>
            <w:ins w:id="32174" w:author="家榮 張" w:date="2021-05-20T15:03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ShortInv</w:t>
              </w:r>
            </w:ins>
          </w:p>
        </w:tc>
      </w:tr>
      <w:tr w:rsidR="00C45EF3" w14:paraId="55894510" w14:textId="77777777" w:rsidTr="00631E93">
        <w:trPr>
          <w:trHeight w:val="291"/>
          <w:jc w:val="center"/>
          <w:ins w:id="32175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4442F" w14:textId="77777777" w:rsidR="00C45EF3" w:rsidRDefault="00C45EF3" w:rsidP="00631E93">
            <w:pPr>
              <w:rPr>
                <w:ins w:id="32176" w:author="家榮 張" w:date="2021-05-20T15:03:00Z"/>
                <w:rFonts w:ascii="標楷體" w:eastAsia="標楷體" w:hAnsi="標楷體"/>
              </w:rPr>
            </w:pPr>
            <w:ins w:id="32177" w:author="家榮 張" w:date="2021-05-20T15:03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8F79" w14:textId="77777777" w:rsidR="00C45EF3" w:rsidRDefault="00C45EF3" w:rsidP="00631E93">
            <w:pPr>
              <w:rPr>
                <w:ins w:id="32178" w:author="家榮 張" w:date="2021-05-20T15:03:00Z"/>
                <w:rFonts w:ascii="標楷體" w:eastAsia="標楷體" w:hAnsi="標楷體"/>
              </w:rPr>
            </w:pPr>
            <w:ins w:id="32179" w:author="家榮 張" w:date="2021-05-20T15:03:00Z">
              <w:r>
                <w:rPr>
                  <w:rFonts w:ascii="標楷體" w:eastAsia="標楷體" w:hAnsi="標楷體" w:hint="eastAsia"/>
                </w:rPr>
                <w:t>應收帳款票據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4EAF9" w14:textId="77777777" w:rsidR="00C45EF3" w:rsidRDefault="00C45EF3" w:rsidP="00631E93">
            <w:pPr>
              <w:rPr>
                <w:ins w:id="32180" w:author="家榮 張" w:date="2021-05-20T15:03:00Z"/>
                <w:rFonts w:ascii="標楷體" w:eastAsia="標楷體" w:hAnsi="標楷體"/>
              </w:rPr>
            </w:pPr>
            <w:ins w:id="32181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74060" w14:textId="77777777" w:rsidR="00C45EF3" w:rsidRDefault="00C45EF3" w:rsidP="00631E93">
            <w:pPr>
              <w:rPr>
                <w:ins w:id="32182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D8EA0" w14:textId="77777777" w:rsidR="00C45EF3" w:rsidRDefault="00C45EF3" w:rsidP="00631E93">
            <w:pPr>
              <w:rPr>
                <w:ins w:id="32183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4B3E" w14:textId="77777777" w:rsidR="00C45EF3" w:rsidRDefault="00C45EF3" w:rsidP="00631E93">
            <w:pPr>
              <w:rPr>
                <w:ins w:id="32184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46F6D" w14:textId="77777777" w:rsidR="00C45EF3" w:rsidRDefault="00C45EF3" w:rsidP="00631E93">
            <w:pPr>
              <w:rPr>
                <w:ins w:id="32185" w:author="家榮 張" w:date="2021-05-20T15:03:00Z"/>
                <w:rFonts w:ascii="標楷體" w:eastAsia="標楷體" w:hAnsi="標楷體"/>
              </w:rPr>
            </w:pPr>
            <w:ins w:id="32186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2FAD5" w14:textId="77777777" w:rsidR="003B1F77" w:rsidRDefault="003B1F77" w:rsidP="003B1F77">
            <w:pPr>
              <w:rPr>
                <w:ins w:id="32187" w:author="家榮 張" w:date="2021-05-20T15:24:00Z"/>
                <w:rFonts w:ascii="標楷體" w:eastAsia="標楷體" w:hAnsi="標楷體"/>
              </w:rPr>
            </w:pPr>
            <w:ins w:id="32188" w:author="家榮 張" w:date="2021-05-20T15:24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454DD24A" w14:textId="77777777" w:rsidR="00C45EF3" w:rsidRDefault="00C45EF3" w:rsidP="00631E93">
            <w:pPr>
              <w:rPr>
                <w:ins w:id="32189" w:author="家榮 張" w:date="2021-05-20T15:03:00Z"/>
                <w:rFonts w:ascii="標楷體" w:eastAsia="標楷體" w:hAnsi="標楷體"/>
              </w:rPr>
            </w:pPr>
            <w:ins w:id="32190" w:author="家榮 張" w:date="2021-05-20T15:03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AR</w:t>
              </w:r>
            </w:ins>
          </w:p>
        </w:tc>
      </w:tr>
      <w:tr w:rsidR="00C45EF3" w14:paraId="732FF68F" w14:textId="77777777" w:rsidTr="00631E93">
        <w:trPr>
          <w:trHeight w:val="291"/>
          <w:jc w:val="center"/>
          <w:ins w:id="32191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B4B09" w14:textId="77777777" w:rsidR="00C45EF3" w:rsidRDefault="00C45EF3" w:rsidP="00631E93">
            <w:pPr>
              <w:rPr>
                <w:ins w:id="32192" w:author="家榮 張" w:date="2021-05-20T15:03:00Z"/>
                <w:rFonts w:ascii="標楷體" w:eastAsia="標楷體" w:hAnsi="標楷體"/>
              </w:rPr>
            </w:pPr>
            <w:ins w:id="32193" w:author="家榮 張" w:date="2021-05-20T15:03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A520A" w14:textId="77777777" w:rsidR="00C45EF3" w:rsidRDefault="00C45EF3" w:rsidP="00631E93">
            <w:pPr>
              <w:rPr>
                <w:ins w:id="32194" w:author="家榮 張" w:date="2021-05-20T15:03:00Z"/>
                <w:rFonts w:ascii="標楷體" w:eastAsia="標楷體" w:hAnsi="標楷體"/>
              </w:rPr>
            </w:pPr>
            <w:ins w:id="32195" w:author="家榮 張" w:date="2021-05-20T15:03:00Z">
              <w:r>
                <w:rPr>
                  <w:rFonts w:ascii="標楷體" w:eastAsia="標楷體" w:hAnsi="標楷體" w:hint="eastAsia"/>
                </w:rPr>
                <w:t>存貨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A2533" w14:textId="77777777" w:rsidR="00C45EF3" w:rsidRDefault="00C45EF3" w:rsidP="00631E93">
            <w:pPr>
              <w:rPr>
                <w:ins w:id="32196" w:author="家榮 張" w:date="2021-05-20T15:03:00Z"/>
                <w:rFonts w:ascii="標楷體" w:eastAsia="標楷體" w:hAnsi="標楷體"/>
              </w:rPr>
            </w:pPr>
            <w:ins w:id="32197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7A7" w14:textId="77777777" w:rsidR="00C45EF3" w:rsidRDefault="00C45EF3" w:rsidP="00631E93">
            <w:pPr>
              <w:rPr>
                <w:ins w:id="32198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53F5D" w14:textId="77777777" w:rsidR="00C45EF3" w:rsidRDefault="00C45EF3" w:rsidP="00631E93">
            <w:pPr>
              <w:rPr>
                <w:ins w:id="32199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CA9A0" w14:textId="77777777" w:rsidR="00C45EF3" w:rsidRDefault="00C45EF3" w:rsidP="00631E93">
            <w:pPr>
              <w:rPr>
                <w:ins w:id="32200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44CF9" w14:textId="77777777" w:rsidR="00C45EF3" w:rsidRDefault="00C45EF3" w:rsidP="00631E93">
            <w:pPr>
              <w:rPr>
                <w:ins w:id="32201" w:author="家榮 張" w:date="2021-05-20T15:03:00Z"/>
                <w:rFonts w:ascii="標楷體" w:eastAsia="標楷體" w:hAnsi="標楷體"/>
              </w:rPr>
            </w:pPr>
            <w:ins w:id="32202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89152" w14:textId="77777777" w:rsidR="003B1F77" w:rsidRDefault="003B1F77" w:rsidP="003B1F77">
            <w:pPr>
              <w:rPr>
                <w:ins w:id="32203" w:author="家榮 張" w:date="2021-05-20T15:24:00Z"/>
                <w:rFonts w:ascii="標楷體" w:eastAsia="標楷體" w:hAnsi="標楷體"/>
              </w:rPr>
            </w:pPr>
            <w:ins w:id="32204" w:author="家榮 張" w:date="2021-05-20T15:24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032D129E" w14:textId="77777777" w:rsidR="00C45EF3" w:rsidRDefault="00C45EF3" w:rsidP="00631E93">
            <w:pPr>
              <w:rPr>
                <w:ins w:id="32205" w:author="家榮 張" w:date="2021-05-20T15:03:00Z"/>
                <w:rFonts w:ascii="標楷體" w:eastAsia="標楷體" w:hAnsi="標楷體"/>
              </w:rPr>
            </w:pPr>
            <w:ins w:id="32206" w:author="家榮 張" w:date="2021-05-20T15:03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Invertory</w:t>
              </w:r>
            </w:ins>
          </w:p>
        </w:tc>
      </w:tr>
      <w:tr w:rsidR="00C45EF3" w14:paraId="6C8DA623" w14:textId="77777777" w:rsidTr="00631E93">
        <w:trPr>
          <w:trHeight w:val="291"/>
          <w:jc w:val="center"/>
          <w:ins w:id="32207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2D0E1" w14:textId="77777777" w:rsidR="00C45EF3" w:rsidRDefault="00C45EF3" w:rsidP="00631E93">
            <w:pPr>
              <w:rPr>
                <w:ins w:id="32208" w:author="家榮 張" w:date="2021-05-20T15:03:00Z"/>
                <w:rFonts w:ascii="標楷體" w:eastAsia="標楷體" w:hAnsi="標楷體"/>
              </w:rPr>
            </w:pPr>
            <w:ins w:id="32209" w:author="家榮 張" w:date="2021-05-20T15:03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3F4C4" w14:textId="77777777" w:rsidR="00C45EF3" w:rsidRDefault="00C45EF3" w:rsidP="00631E93">
            <w:pPr>
              <w:rPr>
                <w:ins w:id="32210" w:author="家榮 張" w:date="2021-05-20T15:03:00Z"/>
                <w:rFonts w:ascii="標楷體" w:eastAsia="標楷體" w:hAnsi="標楷體"/>
              </w:rPr>
            </w:pPr>
            <w:ins w:id="32211" w:author="家榮 張" w:date="2021-05-20T15:03:00Z">
              <w:r>
                <w:rPr>
                  <w:rFonts w:ascii="標楷體" w:eastAsia="標楷體" w:hAnsi="標楷體" w:hint="eastAsia"/>
                </w:rPr>
                <w:t>長期投資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09C7" w14:textId="77777777" w:rsidR="00C45EF3" w:rsidRDefault="00C45EF3" w:rsidP="00631E93">
            <w:pPr>
              <w:rPr>
                <w:ins w:id="32212" w:author="家榮 張" w:date="2021-05-20T15:03:00Z"/>
                <w:rFonts w:ascii="標楷體" w:eastAsia="標楷體" w:hAnsi="標楷體"/>
              </w:rPr>
            </w:pPr>
            <w:ins w:id="32213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D375" w14:textId="77777777" w:rsidR="00C45EF3" w:rsidRDefault="00C45EF3" w:rsidP="00631E93">
            <w:pPr>
              <w:rPr>
                <w:ins w:id="32214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62A3C" w14:textId="77777777" w:rsidR="00C45EF3" w:rsidRDefault="00C45EF3" w:rsidP="00631E93">
            <w:pPr>
              <w:rPr>
                <w:ins w:id="32215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F2E04" w14:textId="77777777" w:rsidR="00C45EF3" w:rsidRDefault="00C45EF3" w:rsidP="00631E93">
            <w:pPr>
              <w:rPr>
                <w:ins w:id="32216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30B6" w14:textId="77777777" w:rsidR="00C45EF3" w:rsidRDefault="00C45EF3" w:rsidP="00631E93">
            <w:pPr>
              <w:rPr>
                <w:ins w:id="32217" w:author="家榮 張" w:date="2021-05-20T15:03:00Z"/>
                <w:rFonts w:ascii="標楷體" w:eastAsia="標楷體" w:hAnsi="標楷體"/>
              </w:rPr>
            </w:pPr>
            <w:ins w:id="32218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F8EF0" w14:textId="77777777" w:rsidR="003B1F77" w:rsidRDefault="003B1F77" w:rsidP="003B1F77">
            <w:pPr>
              <w:rPr>
                <w:ins w:id="32219" w:author="家榮 張" w:date="2021-05-20T15:24:00Z"/>
                <w:rFonts w:ascii="標楷體" w:eastAsia="標楷體" w:hAnsi="標楷體"/>
              </w:rPr>
            </w:pPr>
            <w:ins w:id="32220" w:author="家榮 張" w:date="2021-05-20T15:24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2EFE4AF0" w14:textId="77777777" w:rsidR="00C45EF3" w:rsidRDefault="00C45EF3" w:rsidP="00631E93">
            <w:pPr>
              <w:rPr>
                <w:ins w:id="32221" w:author="家榮 張" w:date="2021-05-20T15:03:00Z"/>
                <w:rFonts w:ascii="標楷體" w:eastAsia="標楷體" w:hAnsi="標楷體"/>
              </w:rPr>
            </w:pPr>
            <w:ins w:id="32222" w:author="家榮 張" w:date="2021-05-20T15:03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LongInv</w:t>
              </w:r>
            </w:ins>
          </w:p>
        </w:tc>
      </w:tr>
      <w:tr w:rsidR="00C45EF3" w14:paraId="0B135C40" w14:textId="77777777" w:rsidTr="00631E93">
        <w:trPr>
          <w:trHeight w:val="291"/>
          <w:jc w:val="center"/>
          <w:ins w:id="32223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B7B76" w14:textId="77777777" w:rsidR="00C45EF3" w:rsidRDefault="00C45EF3" w:rsidP="00631E93">
            <w:pPr>
              <w:rPr>
                <w:ins w:id="32224" w:author="家榮 張" w:date="2021-05-20T15:03:00Z"/>
                <w:rFonts w:ascii="標楷體" w:eastAsia="標楷體" w:hAnsi="標楷體"/>
              </w:rPr>
            </w:pPr>
            <w:ins w:id="32225" w:author="家榮 張" w:date="2021-05-20T15:03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2353" w14:textId="77777777" w:rsidR="00C45EF3" w:rsidRDefault="00C45EF3" w:rsidP="00631E93">
            <w:pPr>
              <w:rPr>
                <w:ins w:id="32226" w:author="家榮 張" w:date="2021-05-20T15:03:00Z"/>
                <w:rFonts w:ascii="標楷體" w:eastAsia="標楷體" w:hAnsi="標楷體"/>
              </w:rPr>
            </w:pPr>
            <w:ins w:id="32227" w:author="家榮 張" w:date="2021-05-20T15:03:00Z">
              <w:r>
                <w:rPr>
                  <w:rFonts w:ascii="標楷體" w:eastAsia="標楷體" w:hAnsi="標楷體" w:hint="eastAsia"/>
                </w:rPr>
                <w:t>固定資產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40F9A" w14:textId="77777777" w:rsidR="00C45EF3" w:rsidRDefault="00C45EF3" w:rsidP="00631E93">
            <w:pPr>
              <w:rPr>
                <w:ins w:id="32228" w:author="家榮 張" w:date="2021-05-20T15:03:00Z"/>
                <w:rFonts w:ascii="標楷體" w:eastAsia="標楷體" w:hAnsi="標楷體"/>
              </w:rPr>
            </w:pPr>
            <w:ins w:id="32229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8BA" w14:textId="77777777" w:rsidR="00C45EF3" w:rsidRDefault="00C45EF3" w:rsidP="00631E93">
            <w:pPr>
              <w:rPr>
                <w:ins w:id="32230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982FC" w14:textId="77777777" w:rsidR="00C45EF3" w:rsidRDefault="00C45EF3" w:rsidP="00631E93">
            <w:pPr>
              <w:rPr>
                <w:ins w:id="32231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2C819" w14:textId="77777777" w:rsidR="00C45EF3" w:rsidRDefault="00C45EF3" w:rsidP="00631E93">
            <w:pPr>
              <w:rPr>
                <w:ins w:id="32232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35D05" w14:textId="77777777" w:rsidR="00C45EF3" w:rsidRDefault="00C45EF3" w:rsidP="00631E93">
            <w:pPr>
              <w:rPr>
                <w:ins w:id="32233" w:author="家榮 張" w:date="2021-05-20T15:03:00Z"/>
                <w:rFonts w:ascii="標楷體" w:eastAsia="標楷體" w:hAnsi="標楷體"/>
              </w:rPr>
            </w:pPr>
            <w:ins w:id="32234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B2F9E" w14:textId="77777777" w:rsidR="003B1F77" w:rsidRDefault="003B1F77" w:rsidP="003B1F77">
            <w:pPr>
              <w:rPr>
                <w:ins w:id="32235" w:author="家榮 張" w:date="2021-05-20T15:24:00Z"/>
                <w:rFonts w:ascii="標楷體" w:eastAsia="標楷體" w:hAnsi="標楷體"/>
              </w:rPr>
            </w:pPr>
            <w:ins w:id="32236" w:author="家榮 張" w:date="2021-05-20T15:24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5599DF2B" w14:textId="77777777" w:rsidR="00C45EF3" w:rsidRDefault="00C45EF3" w:rsidP="00631E93">
            <w:pPr>
              <w:ind w:left="226" w:hangingChars="94" w:hanging="226"/>
              <w:rPr>
                <w:ins w:id="32237" w:author="家榮 張" w:date="2021-05-20T15:03:00Z"/>
                <w:rFonts w:ascii="標楷體" w:eastAsia="標楷體" w:hAnsi="標楷體"/>
              </w:rPr>
            </w:pPr>
            <w:ins w:id="32238" w:author="家榮 張" w:date="2021-05-20T15:03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FixedAsset</w:t>
              </w:r>
            </w:ins>
          </w:p>
        </w:tc>
      </w:tr>
      <w:tr w:rsidR="00C45EF3" w14:paraId="67674BFF" w14:textId="77777777" w:rsidTr="00631E93">
        <w:trPr>
          <w:trHeight w:val="291"/>
          <w:jc w:val="center"/>
          <w:ins w:id="32239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6BEBF" w14:textId="77777777" w:rsidR="00C45EF3" w:rsidRDefault="00C45EF3" w:rsidP="00631E93">
            <w:pPr>
              <w:rPr>
                <w:ins w:id="32240" w:author="家榮 張" w:date="2021-05-20T15:03:00Z"/>
                <w:rFonts w:ascii="標楷體" w:eastAsia="標楷體" w:hAnsi="標楷體"/>
              </w:rPr>
            </w:pPr>
            <w:ins w:id="32241" w:author="家榮 張" w:date="2021-05-20T15:03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06167" w14:textId="77777777" w:rsidR="00C45EF3" w:rsidRDefault="00C45EF3" w:rsidP="00631E93">
            <w:pPr>
              <w:rPr>
                <w:ins w:id="32242" w:author="家榮 張" w:date="2021-05-20T15:03:00Z"/>
                <w:rFonts w:ascii="標楷體" w:eastAsia="標楷體" w:hAnsi="標楷體"/>
              </w:rPr>
            </w:pPr>
            <w:ins w:id="32243" w:author="家榮 張" w:date="2021-05-20T15:03:00Z">
              <w:r>
                <w:rPr>
                  <w:rFonts w:ascii="標楷體" w:eastAsia="標楷體" w:hAnsi="標楷體" w:hint="eastAsia"/>
                </w:rPr>
                <w:t>其他資產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59937" w14:textId="77777777" w:rsidR="00C45EF3" w:rsidRDefault="00C45EF3" w:rsidP="00631E93">
            <w:pPr>
              <w:rPr>
                <w:ins w:id="32244" w:author="家榮 張" w:date="2021-05-20T15:03:00Z"/>
                <w:rFonts w:ascii="標楷體" w:eastAsia="標楷體" w:hAnsi="標楷體"/>
              </w:rPr>
            </w:pPr>
            <w:ins w:id="32245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3AE64" w14:textId="77777777" w:rsidR="00C45EF3" w:rsidRDefault="00C45EF3" w:rsidP="00631E93">
            <w:pPr>
              <w:rPr>
                <w:ins w:id="32246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233F" w14:textId="77777777" w:rsidR="00C45EF3" w:rsidRDefault="00C45EF3" w:rsidP="00631E93">
            <w:pPr>
              <w:rPr>
                <w:ins w:id="32247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2F777" w14:textId="77777777" w:rsidR="00C45EF3" w:rsidRDefault="00C45EF3" w:rsidP="00631E93">
            <w:pPr>
              <w:rPr>
                <w:ins w:id="32248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C3FF6" w14:textId="77777777" w:rsidR="00C45EF3" w:rsidRDefault="00C45EF3" w:rsidP="00631E93">
            <w:pPr>
              <w:rPr>
                <w:ins w:id="32249" w:author="家榮 張" w:date="2021-05-20T15:03:00Z"/>
                <w:rFonts w:ascii="標楷體" w:eastAsia="標楷體" w:hAnsi="標楷體"/>
              </w:rPr>
            </w:pPr>
            <w:ins w:id="32250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8DCA8" w14:textId="77777777" w:rsidR="003B1F77" w:rsidRDefault="003B1F77" w:rsidP="003B1F77">
            <w:pPr>
              <w:rPr>
                <w:ins w:id="32251" w:author="家榮 張" w:date="2021-05-20T15:24:00Z"/>
                <w:rFonts w:ascii="標楷體" w:eastAsia="標楷體" w:hAnsi="標楷體"/>
              </w:rPr>
            </w:pPr>
            <w:ins w:id="32252" w:author="家榮 張" w:date="2021-05-20T15:24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15CCA875" w14:textId="77777777" w:rsidR="00C45EF3" w:rsidRDefault="00C45EF3" w:rsidP="00631E93">
            <w:pPr>
              <w:ind w:left="226" w:hangingChars="94" w:hanging="226"/>
              <w:rPr>
                <w:ins w:id="32253" w:author="家榮 張" w:date="2021-05-20T15:03:00Z"/>
                <w:rFonts w:ascii="標楷體" w:eastAsia="標楷體" w:hAnsi="標楷體"/>
              </w:rPr>
            </w:pPr>
            <w:ins w:id="32254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OtherAsset</w:t>
              </w:r>
            </w:ins>
          </w:p>
        </w:tc>
      </w:tr>
      <w:tr w:rsidR="00C45EF3" w14:paraId="7D93F961" w14:textId="77777777" w:rsidTr="00631E93">
        <w:trPr>
          <w:trHeight w:val="291"/>
          <w:jc w:val="center"/>
          <w:ins w:id="32255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B5806" w14:textId="77777777" w:rsidR="00C45EF3" w:rsidRDefault="00C45EF3" w:rsidP="00631E93">
            <w:pPr>
              <w:rPr>
                <w:ins w:id="32256" w:author="家榮 張" w:date="2021-05-20T15:03:00Z"/>
                <w:rFonts w:ascii="標楷體" w:eastAsia="標楷體" w:hAnsi="標楷體"/>
              </w:rPr>
            </w:pPr>
            <w:ins w:id="32257" w:author="家榮 張" w:date="2021-05-20T15:03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C7E3F" w14:textId="77777777" w:rsidR="00C45EF3" w:rsidRDefault="00C45EF3" w:rsidP="00631E93">
            <w:pPr>
              <w:rPr>
                <w:ins w:id="32258" w:author="家榮 張" w:date="2021-05-20T15:03:00Z"/>
                <w:rFonts w:ascii="標楷體" w:eastAsia="標楷體" w:hAnsi="標楷體"/>
              </w:rPr>
            </w:pPr>
            <w:ins w:id="32259" w:author="家榮 張" w:date="2021-05-20T15:03:00Z">
              <w:r>
                <w:rPr>
                  <w:rFonts w:ascii="標楷體" w:eastAsia="標楷體" w:hAnsi="標楷體" w:hint="eastAsia"/>
                </w:rPr>
                <w:t>負債總額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42D33" w14:textId="77777777" w:rsidR="00C45EF3" w:rsidRDefault="00C45EF3" w:rsidP="00631E93">
            <w:pPr>
              <w:rPr>
                <w:ins w:id="32260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6DBB6" w14:textId="77777777" w:rsidR="00C45EF3" w:rsidRDefault="00C45EF3" w:rsidP="00631E93">
            <w:pPr>
              <w:rPr>
                <w:ins w:id="32261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7BB52" w14:textId="77777777" w:rsidR="00C45EF3" w:rsidRDefault="00C45EF3" w:rsidP="00631E93">
            <w:pPr>
              <w:rPr>
                <w:ins w:id="32262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A0956" w14:textId="77777777" w:rsidR="00C45EF3" w:rsidRDefault="00C45EF3" w:rsidP="00631E93">
            <w:pPr>
              <w:rPr>
                <w:ins w:id="32263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50C32" w14:textId="77777777" w:rsidR="00C45EF3" w:rsidRDefault="00C45EF3" w:rsidP="00631E93">
            <w:pPr>
              <w:rPr>
                <w:ins w:id="32264" w:author="家榮 張" w:date="2021-05-20T15:03:00Z"/>
                <w:rFonts w:ascii="標楷體" w:eastAsia="標楷體" w:hAnsi="標楷體"/>
              </w:rPr>
            </w:pPr>
            <w:ins w:id="32265" w:author="家榮 張" w:date="2021-05-20T15:0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1BFD7" w14:textId="77777777" w:rsidR="00C45EF3" w:rsidRPr="00401E0E" w:rsidRDefault="00C45EF3" w:rsidP="00631E93">
            <w:pPr>
              <w:snapToGrid w:val="0"/>
              <w:rPr>
                <w:ins w:id="32266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267" w:author="家榮 張" w:date="2021-05-20T15:03:00Z">
              <w:r>
                <w:rPr>
                  <w:rFonts w:ascii="標楷體" w:eastAsia="標楷體" w:hAnsi="標楷體" w:hint="eastAsia"/>
                  <w:color w:val="000000" w:themeColor="text1"/>
                </w:rPr>
                <w:t>1.</w:t>
              </w:r>
              <w:r w:rsidRPr="00401E0E">
                <w:rPr>
                  <w:rFonts w:ascii="標楷體" w:eastAsia="標楷體" w:hAnsi="標楷體" w:hint="eastAsia"/>
                  <w:color w:val="000000" w:themeColor="text1"/>
                </w:rPr>
                <w:t>自動顯示負債總和不必輸入</w:t>
              </w:r>
            </w:ins>
          </w:p>
          <w:p w14:paraId="19B9879B" w14:textId="77777777" w:rsidR="00C45EF3" w:rsidRPr="00401E0E" w:rsidRDefault="00C45EF3" w:rsidP="00631E93">
            <w:pPr>
              <w:snapToGrid w:val="0"/>
              <w:rPr>
                <w:ins w:id="32268" w:author="家榮 張" w:date="2021-05-20T15:03:00Z"/>
                <w:rFonts w:ascii="標楷體" w:eastAsia="標楷體" w:hAnsi="標楷體"/>
              </w:rPr>
            </w:pPr>
            <w:ins w:id="32269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CustFin.LiabTotal</w:t>
              </w:r>
            </w:ins>
          </w:p>
        </w:tc>
      </w:tr>
      <w:tr w:rsidR="00C45EF3" w14:paraId="5AD460B8" w14:textId="77777777" w:rsidTr="00631E93">
        <w:trPr>
          <w:trHeight w:val="291"/>
          <w:jc w:val="center"/>
          <w:ins w:id="32270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07A8" w14:textId="77777777" w:rsidR="00C45EF3" w:rsidRDefault="00C45EF3" w:rsidP="00631E93">
            <w:pPr>
              <w:rPr>
                <w:ins w:id="32271" w:author="家榮 張" w:date="2021-05-20T15:03:00Z"/>
                <w:rFonts w:ascii="標楷體" w:eastAsia="標楷體" w:hAnsi="標楷體"/>
              </w:rPr>
            </w:pPr>
            <w:ins w:id="32272" w:author="家榮 張" w:date="2021-05-20T15:03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996F8" w14:textId="77777777" w:rsidR="00C45EF3" w:rsidRDefault="00C45EF3" w:rsidP="00631E93">
            <w:pPr>
              <w:rPr>
                <w:ins w:id="32273" w:author="家榮 張" w:date="2021-05-20T15:03:00Z"/>
                <w:rFonts w:ascii="標楷體" w:eastAsia="標楷體" w:hAnsi="標楷體"/>
              </w:rPr>
            </w:pPr>
            <w:ins w:id="32274" w:author="家榮 張" w:date="2021-05-20T15:03:00Z">
              <w:r>
                <w:rPr>
                  <w:rFonts w:ascii="標楷體" w:eastAsia="標楷體" w:hAnsi="標楷體" w:hint="eastAsia"/>
                </w:rPr>
                <w:t>銀行借款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160E3" w14:textId="77777777" w:rsidR="00C45EF3" w:rsidRDefault="00C45EF3" w:rsidP="00631E93">
            <w:pPr>
              <w:rPr>
                <w:ins w:id="32275" w:author="家榮 張" w:date="2021-05-20T15:03:00Z"/>
                <w:rFonts w:ascii="標楷體" w:eastAsia="標楷體" w:hAnsi="標楷體"/>
              </w:rPr>
            </w:pPr>
            <w:ins w:id="32276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ED888" w14:textId="77777777" w:rsidR="00C45EF3" w:rsidRDefault="00C45EF3" w:rsidP="00631E93">
            <w:pPr>
              <w:rPr>
                <w:ins w:id="32277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59AD2" w14:textId="77777777" w:rsidR="00C45EF3" w:rsidRDefault="00C45EF3" w:rsidP="00631E93">
            <w:pPr>
              <w:rPr>
                <w:ins w:id="32278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33B7" w14:textId="77777777" w:rsidR="00C45EF3" w:rsidRDefault="00C45EF3" w:rsidP="00631E93">
            <w:pPr>
              <w:rPr>
                <w:ins w:id="32279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F3FC" w14:textId="77777777" w:rsidR="00C45EF3" w:rsidRDefault="00C45EF3" w:rsidP="00631E93">
            <w:pPr>
              <w:rPr>
                <w:ins w:id="32280" w:author="家榮 張" w:date="2021-05-20T15:03:00Z"/>
                <w:rFonts w:ascii="標楷體" w:eastAsia="標楷體" w:hAnsi="標楷體"/>
              </w:rPr>
            </w:pPr>
            <w:ins w:id="32281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A171D" w14:textId="77777777" w:rsidR="003B1F77" w:rsidRDefault="003B1F77" w:rsidP="003B1F77">
            <w:pPr>
              <w:rPr>
                <w:ins w:id="32282" w:author="家榮 張" w:date="2021-05-20T15:24:00Z"/>
                <w:rFonts w:ascii="標楷體" w:eastAsia="標楷體" w:hAnsi="標楷體"/>
              </w:rPr>
            </w:pPr>
            <w:ins w:id="32283" w:author="家榮 張" w:date="2021-05-20T15:24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1F1A9BB6" w14:textId="77777777" w:rsidR="00C45EF3" w:rsidRDefault="00C45EF3" w:rsidP="00631E93">
            <w:pPr>
              <w:ind w:left="226" w:hangingChars="94" w:hanging="226"/>
              <w:rPr>
                <w:ins w:id="32284" w:author="家榮 張" w:date="2021-05-20T15:03:00Z"/>
                <w:rFonts w:ascii="標楷體" w:eastAsia="標楷體" w:hAnsi="標楷體"/>
              </w:rPr>
            </w:pPr>
            <w:ins w:id="32285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 xml:space="preserve"> 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BankLoan</w:t>
              </w:r>
            </w:ins>
          </w:p>
        </w:tc>
      </w:tr>
      <w:tr w:rsidR="00C45EF3" w14:paraId="2F734D29" w14:textId="77777777" w:rsidTr="00631E93">
        <w:trPr>
          <w:trHeight w:val="291"/>
          <w:jc w:val="center"/>
          <w:ins w:id="32286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5740" w14:textId="77777777" w:rsidR="00C45EF3" w:rsidRDefault="00C45EF3" w:rsidP="00631E93">
            <w:pPr>
              <w:rPr>
                <w:ins w:id="32287" w:author="家榮 張" w:date="2021-05-20T15:03:00Z"/>
                <w:rFonts w:ascii="標楷體" w:eastAsia="標楷體" w:hAnsi="標楷體"/>
              </w:rPr>
            </w:pPr>
            <w:ins w:id="32288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2F503" w14:textId="77777777" w:rsidR="00C45EF3" w:rsidRDefault="00C45EF3" w:rsidP="00631E93">
            <w:pPr>
              <w:rPr>
                <w:ins w:id="32289" w:author="家榮 張" w:date="2021-05-20T15:03:00Z"/>
                <w:rFonts w:ascii="標楷體" w:eastAsia="標楷體" w:hAnsi="標楷體"/>
              </w:rPr>
            </w:pPr>
            <w:ins w:id="32290" w:author="家榮 張" w:date="2021-05-20T15:03:00Z">
              <w:r>
                <w:rPr>
                  <w:rFonts w:ascii="標楷體" w:eastAsia="標楷體" w:hAnsi="標楷體" w:hint="eastAsia"/>
                </w:rPr>
                <w:t>其他流動負債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47DD" w14:textId="77777777" w:rsidR="00C45EF3" w:rsidRDefault="00C45EF3" w:rsidP="00631E93">
            <w:pPr>
              <w:rPr>
                <w:ins w:id="32291" w:author="家榮 張" w:date="2021-05-20T15:03:00Z"/>
                <w:rFonts w:ascii="標楷體" w:eastAsia="標楷體" w:hAnsi="標楷體"/>
              </w:rPr>
            </w:pPr>
            <w:ins w:id="32292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79F9C" w14:textId="77777777" w:rsidR="00C45EF3" w:rsidRDefault="00C45EF3" w:rsidP="00631E93">
            <w:pPr>
              <w:rPr>
                <w:ins w:id="32293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2F199" w14:textId="77777777" w:rsidR="00C45EF3" w:rsidRDefault="00C45EF3" w:rsidP="00631E93">
            <w:pPr>
              <w:rPr>
                <w:ins w:id="32294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B50D3" w14:textId="77777777" w:rsidR="00C45EF3" w:rsidRDefault="00C45EF3" w:rsidP="00631E93">
            <w:pPr>
              <w:rPr>
                <w:ins w:id="32295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8B1D" w14:textId="77777777" w:rsidR="00C45EF3" w:rsidRDefault="00C45EF3" w:rsidP="00631E93">
            <w:pPr>
              <w:rPr>
                <w:ins w:id="32296" w:author="家榮 張" w:date="2021-05-20T15:03:00Z"/>
                <w:rFonts w:ascii="標楷體" w:eastAsia="標楷體" w:hAnsi="標楷體"/>
              </w:rPr>
            </w:pPr>
            <w:ins w:id="32297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FE8C" w14:textId="77777777" w:rsidR="003B1F77" w:rsidRDefault="003B1F77" w:rsidP="003B1F77">
            <w:pPr>
              <w:rPr>
                <w:ins w:id="32298" w:author="家榮 張" w:date="2021-05-20T15:24:00Z"/>
                <w:rFonts w:ascii="標楷體" w:eastAsia="標楷體" w:hAnsi="標楷體"/>
              </w:rPr>
            </w:pPr>
            <w:ins w:id="32299" w:author="家榮 張" w:date="2021-05-20T15:24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15DF37FB" w14:textId="77777777" w:rsidR="00C45EF3" w:rsidRDefault="00C45EF3" w:rsidP="00631E93">
            <w:pPr>
              <w:ind w:left="226" w:hangingChars="94" w:hanging="226"/>
              <w:rPr>
                <w:ins w:id="32300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301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 xml:space="preserve"> 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OtherCurrLiab</w:t>
              </w:r>
            </w:ins>
          </w:p>
        </w:tc>
      </w:tr>
      <w:tr w:rsidR="00C45EF3" w14:paraId="5A295F33" w14:textId="77777777" w:rsidTr="00631E93">
        <w:trPr>
          <w:trHeight w:val="291"/>
          <w:jc w:val="center"/>
          <w:ins w:id="32302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3E17A" w14:textId="77777777" w:rsidR="00C45EF3" w:rsidRDefault="00C45EF3" w:rsidP="00631E93">
            <w:pPr>
              <w:rPr>
                <w:ins w:id="32303" w:author="家榮 張" w:date="2021-05-20T15:03:00Z"/>
                <w:rFonts w:ascii="標楷體" w:eastAsia="標楷體" w:hAnsi="標楷體"/>
              </w:rPr>
            </w:pPr>
            <w:ins w:id="32304" w:author="家榮 張" w:date="2021-05-20T15:03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DFF62" w14:textId="77777777" w:rsidR="00C45EF3" w:rsidRDefault="00C45EF3" w:rsidP="00631E93">
            <w:pPr>
              <w:rPr>
                <w:ins w:id="32305" w:author="家榮 張" w:date="2021-05-20T15:03:00Z"/>
                <w:rFonts w:ascii="標楷體" w:eastAsia="標楷體" w:hAnsi="標楷體"/>
              </w:rPr>
            </w:pPr>
            <w:ins w:id="32306" w:author="家榮 張" w:date="2021-05-20T15:03:00Z">
              <w:r>
                <w:rPr>
                  <w:rFonts w:ascii="標楷體" w:eastAsia="標楷體" w:hAnsi="標楷體" w:hint="eastAsia"/>
                </w:rPr>
                <w:t>長期負債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208" w14:textId="77777777" w:rsidR="00C45EF3" w:rsidRDefault="00C45EF3" w:rsidP="00631E93">
            <w:pPr>
              <w:rPr>
                <w:ins w:id="32307" w:author="家榮 張" w:date="2021-05-20T15:03:00Z"/>
                <w:rFonts w:ascii="標楷體" w:eastAsia="標楷體" w:hAnsi="標楷體"/>
              </w:rPr>
            </w:pPr>
            <w:ins w:id="32308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C5EB" w14:textId="77777777" w:rsidR="00C45EF3" w:rsidRDefault="00C45EF3" w:rsidP="00631E93">
            <w:pPr>
              <w:rPr>
                <w:ins w:id="32309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AC07B" w14:textId="77777777" w:rsidR="00C45EF3" w:rsidRDefault="00C45EF3" w:rsidP="00631E93">
            <w:pPr>
              <w:rPr>
                <w:ins w:id="32310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0F0B" w14:textId="77777777" w:rsidR="00C45EF3" w:rsidRDefault="00C45EF3" w:rsidP="00631E93">
            <w:pPr>
              <w:rPr>
                <w:ins w:id="32311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8E31A" w14:textId="77777777" w:rsidR="00C45EF3" w:rsidRDefault="00C45EF3" w:rsidP="00631E93">
            <w:pPr>
              <w:rPr>
                <w:ins w:id="32312" w:author="家榮 張" w:date="2021-05-20T15:03:00Z"/>
                <w:rFonts w:ascii="標楷體" w:eastAsia="標楷體" w:hAnsi="標楷體"/>
              </w:rPr>
            </w:pPr>
            <w:ins w:id="32313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3381F" w14:textId="77777777" w:rsidR="003B1F77" w:rsidRDefault="003B1F77" w:rsidP="003B1F77">
            <w:pPr>
              <w:rPr>
                <w:ins w:id="32314" w:author="家榮 張" w:date="2021-05-20T15:24:00Z"/>
                <w:rFonts w:ascii="標楷體" w:eastAsia="標楷體" w:hAnsi="標楷體"/>
              </w:rPr>
            </w:pPr>
            <w:ins w:id="32315" w:author="家榮 張" w:date="2021-05-20T15:24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369A57DC" w14:textId="77777777" w:rsidR="00C45EF3" w:rsidRDefault="00C45EF3" w:rsidP="00631E93">
            <w:pPr>
              <w:ind w:left="226" w:hangingChars="94" w:hanging="226"/>
              <w:rPr>
                <w:ins w:id="32316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317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 xml:space="preserve"> 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LongLiab</w:t>
              </w:r>
            </w:ins>
          </w:p>
        </w:tc>
      </w:tr>
      <w:tr w:rsidR="00C45EF3" w14:paraId="3ECAB584" w14:textId="77777777" w:rsidTr="00631E93">
        <w:trPr>
          <w:trHeight w:val="291"/>
          <w:jc w:val="center"/>
          <w:ins w:id="32318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14ED" w14:textId="77777777" w:rsidR="00C45EF3" w:rsidRDefault="00C45EF3" w:rsidP="00631E93">
            <w:pPr>
              <w:rPr>
                <w:ins w:id="32319" w:author="家榮 張" w:date="2021-05-20T15:03:00Z"/>
                <w:rFonts w:ascii="標楷體" w:eastAsia="標楷體" w:hAnsi="標楷體"/>
              </w:rPr>
            </w:pPr>
            <w:ins w:id="32320" w:author="家榮 張" w:date="2021-05-20T15:03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D8311" w14:textId="77777777" w:rsidR="00C45EF3" w:rsidRDefault="00C45EF3" w:rsidP="00631E93">
            <w:pPr>
              <w:rPr>
                <w:ins w:id="32321" w:author="家榮 張" w:date="2021-05-20T15:03:00Z"/>
                <w:rFonts w:ascii="標楷體" w:eastAsia="標楷體" w:hAnsi="標楷體"/>
              </w:rPr>
            </w:pPr>
            <w:ins w:id="32322" w:author="家榮 張" w:date="2021-05-20T15:03:00Z">
              <w:r>
                <w:rPr>
                  <w:rFonts w:ascii="標楷體" w:eastAsia="標楷體" w:hAnsi="標楷體" w:hint="eastAsia"/>
                </w:rPr>
                <w:t>其他負債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9FB25" w14:textId="77777777" w:rsidR="00C45EF3" w:rsidRDefault="00C45EF3" w:rsidP="00631E93">
            <w:pPr>
              <w:rPr>
                <w:ins w:id="32323" w:author="家榮 張" w:date="2021-05-20T15:03:00Z"/>
                <w:rFonts w:ascii="標楷體" w:eastAsia="標楷體" w:hAnsi="標楷體"/>
              </w:rPr>
            </w:pPr>
            <w:ins w:id="32324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485BE" w14:textId="77777777" w:rsidR="00C45EF3" w:rsidRDefault="00C45EF3" w:rsidP="00631E93">
            <w:pPr>
              <w:rPr>
                <w:ins w:id="32325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BB8EA" w14:textId="77777777" w:rsidR="00C45EF3" w:rsidRDefault="00C45EF3" w:rsidP="00631E93">
            <w:pPr>
              <w:rPr>
                <w:ins w:id="32326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E29F" w14:textId="77777777" w:rsidR="00C45EF3" w:rsidRDefault="00C45EF3" w:rsidP="00631E93">
            <w:pPr>
              <w:rPr>
                <w:ins w:id="32327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99BF" w14:textId="77777777" w:rsidR="00C45EF3" w:rsidRDefault="00C45EF3" w:rsidP="00631E93">
            <w:pPr>
              <w:rPr>
                <w:ins w:id="32328" w:author="家榮 張" w:date="2021-05-20T15:03:00Z"/>
                <w:rFonts w:ascii="標楷體" w:eastAsia="標楷體" w:hAnsi="標楷體"/>
              </w:rPr>
            </w:pPr>
            <w:ins w:id="32329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4491" w14:textId="77777777" w:rsidR="003B1F77" w:rsidRDefault="003B1F77" w:rsidP="003B1F77">
            <w:pPr>
              <w:rPr>
                <w:ins w:id="32330" w:author="家榮 張" w:date="2021-05-20T15:24:00Z"/>
                <w:rFonts w:ascii="標楷體" w:eastAsia="標楷體" w:hAnsi="標楷體"/>
              </w:rPr>
            </w:pPr>
            <w:ins w:id="32331" w:author="家榮 張" w:date="2021-05-20T15:24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0E85D1B5" w14:textId="77777777" w:rsidR="00C45EF3" w:rsidRDefault="00C45EF3" w:rsidP="00631E93">
            <w:pPr>
              <w:ind w:left="226" w:hangingChars="94" w:hanging="226"/>
              <w:rPr>
                <w:ins w:id="32332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333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OtherLiab</w:t>
              </w:r>
            </w:ins>
          </w:p>
        </w:tc>
      </w:tr>
      <w:tr w:rsidR="00C45EF3" w14:paraId="0C0443CB" w14:textId="77777777" w:rsidTr="00631E93">
        <w:trPr>
          <w:trHeight w:val="291"/>
          <w:jc w:val="center"/>
          <w:ins w:id="32334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5B9A" w14:textId="77777777" w:rsidR="00C45EF3" w:rsidRDefault="00C45EF3" w:rsidP="00631E93">
            <w:pPr>
              <w:rPr>
                <w:ins w:id="32335" w:author="家榮 張" w:date="2021-05-20T15:03:00Z"/>
                <w:rFonts w:ascii="標楷體" w:eastAsia="標楷體" w:hAnsi="標楷體"/>
              </w:rPr>
            </w:pPr>
            <w:ins w:id="32336" w:author="家榮 張" w:date="2021-05-20T15:03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0E3D5" w14:textId="77777777" w:rsidR="00C45EF3" w:rsidRDefault="00C45EF3" w:rsidP="00631E93">
            <w:pPr>
              <w:rPr>
                <w:ins w:id="32337" w:author="家榮 張" w:date="2021-05-20T15:03:00Z"/>
                <w:rFonts w:ascii="標楷體" w:eastAsia="標楷體" w:hAnsi="標楷體"/>
              </w:rPr>
            </w:pPr>
            <w:ins w:id="32338" w:author="家榮 張" w:date="2021-05-20T15:03:00Z">
              <w:r>
                <w:rPr>
                  <w:rFonts w:ascii="標楷體" w:eastAsia="標楷體" w:hAnsi="標楷體" w:hint="eastAsia"/>
                </w:rPr>
                <w:t>淨值總額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147C2" w14:textId="77777777" w:rsidR="00C45EF3" w:rsidRDefault="00C45EF3" w:rsidP="00631E93">
            <w:pPr>
              <w:rPr>
                <w:ins w:id="32339" w:author="家榮 張" w:date="2021-05-20T15:03:00Z"/>
                <w:rFonts w:ascii="標楷體" w:eastAsia="標楷體" w:hAnsi="標楷體"/>
              </w:rPr>
            </w:pPr>
            <w:ins w:id="32340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AB990" w14:textId="77777777" w:rsidR="00C45EF3" w:rsidRDefault="00C45EF3" w:rsidP="00631E93">
            <w:pPr>
              <w:rPr>
                <w:ins w:id="32341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DAC38" w14:textId="77777777" w:rsidR="00C45EF3" w:rsidRDefault="00C45EF3" w:rsidP="00631E93">
            <w:pPr>
              <w:rPr>
                <w:ins w:id="32342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4B132" w14:textId="77777777" w:rsidR="00C45EF3" w:rsidRDefault="00C45EF3" w:rsidP="00631E93">
            <w:pPr>
              <w:rPr>
                <w:ins w:id="32343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7E44" w14:textId="77777777" w:rsidR="00C45EF3" w:rsidRDefault="00C45EF3" w:rsidP="00631E93">
            <w:pPr>
              <w:rPr>
                <w:ins w:id="32344" w:author="家榮 張" w:date="2021-05-20T15:03:00Z"/>
                <w:rFonts w:ascii="標楷體" w:eastAsia="標楷體" w:hAnsi="標楷體"/>
              </w:rPr>
            </w:pPr>
            <w:ins w:id="32345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28C66" w14:textId="77777777" w:rsidR="003B1F77" w:rsidRDefault="003B1F77" w:rsidP="003B1F77">
            <w:pPr>
              <w:rPr>
                <w:ins w:id="32346" w:author="家榮 張" w:date="2021-05-20T15:24:00Z"/>
                <w:rFonts w:ascii="標楷體" w:eastAsia="標楷體" w:hAnsi="標楷體"/>
              </w:rPr>
            </w:pPr>
            <w:ins w:id="32347" w:author="家榮 張" w:date="2021-05-20T15:24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0860FE31" w14:textId="77777777" w:rsidR="00C45EF3" w:rsidRDefault="00C45EF3" w:rsidP="00631E93">
            <w:pPr>
              <w:ind w:left="226" w:hangingChars="94" w:hanging="226"/>
              <w:rPr>
                <w:ins w:id="32348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349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 xml:space="preserve"> 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NewWorthTotal</w:t>
              </w:r>
            </w:ins>
          </w:p>
        </w:tc>
      </w:tr>
      <w:tr w:rsidR="00C45EF3" w14:paraId="25A38B21" w14:textId="77777777" w:rsidTr="00631E93">
        <w:trPr>
          <w:trHeight w:val="291"/>
          <w:jc w:val="center"/>
          <w:ins w:id="32350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979BF" w14:textId="77777777" w:rsidR="00C45EF3" w:rsidRDefault="00C45EF3" w:rsidP="00631E93">
            <w:pPr>
              <w:rPr>
                <w:ins w:id="32351" w:author="家榮 張" w:date="2021-05-20T15:03:00Z"/>
                <w:rFonts w:ascii="標楷體" w:eastAsia="標楷體" w:hAnsi="標楷體"/>
              </w:rPr>
            </w:pPr>
            <w:ins w:id="32352" w:author="家榮 張" w:date="2021-05-20T15:03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544C" w14:textId="77777777" w:rsidR="00C45EF3" w:rsidRDefault="00C45EF3" w:rsidP="00631E93">
            <w:pPr>
              <w:rPr>
                <w:ins w:id="32353" w:author="家榮 張" w:date="2021-05-20T15:03:00Z"/>
                <w:rFonts w:ascii="標楷體" w:eastAsia="標楷體" w:hAnsi="標楷體"/>
              </w:rPr>
            </w:pPr>
            <w:ins w:id="32354" w:author="家榮 張" w:date="2021-05-20T15:03:00Z">
              <w:r>
                <w:rPr>
                  <w:rFonts w:ascii="標楷體" w:eastAsia="標楷體" w:hAnsi="標楷體" w:hint="eastAsia"/>
                </w:rPr>
                <w:t>資本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E57C" w14:textId="77777777" w:rsidR="00C45EF3" w:rsidRDefault="00C45EF3" w:rsidP="00631E93">
            <w:pPr>
              <w:rPr>
                <w:ins w:id="32355" w:author="家榮 張" w:date="2021-05-20T15:03:00Z"/>
                <w:rFonts w:ascii="標楷體" w:eastAsia="標楷體" w:hAnsi="標楷體"/>
              </w:rPr>
            </w:pPr>
            <w:ins w:id="32356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CC3E" w14:textId="77777777" w:rsidR="00C45EF3" w:rsidRDefault="00C45EF3" w:rsidP="00631E93">
            <w:pPr>
              <w:rPr>
                <w:ins w:id="32357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64CA8" w14:textId="77777777" w:rsidR="00C45EF3" w:rsidRDefault="00C45EF3" w:rsidP="00631E93">
            <w:pPr>
              <w:rPr>
                <w:ins w:id="32358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76C53" w14:textId="77777777" w:rsidR="00C45EF3" w:rsidRDefault="00C45EF3" w:rsidP="00631E93">
            <w:pPr>
              <w:rPr>
                <w:ins w:id="32359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374D5" w14:textId="77777777" w:rsidR="00C45EF3" w:rsidRDefault="00C45EF3" w:rsidP="00631E93">
            <w:pPr>
              <w:rPr>
                <w:ins w:id="32360" w:author="家榮 張" w:date="2021-05-20T15:03:00Z"/>
                <w:rFonts w:ascii="標楷體" w:eastAsia="標楷體" w:hAnsi="標楷體"/>
              </w:rPr>
            </w:pPr>
            <w:ins w:id="32361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EA494" w14:textId="77777777" w:rsidR="003B1F77" w:rsidRDefault="003B1F77" w:rsidP="003B1F77">
            <w:pPr>
              <w:rPr>
                <w:ins w:id="32362" w:author="家榮 張" w:date="2021-05-20T15:24:00Z"/>
                <w:rFonts w:ascii="標楷體" w:eastAsia="標楷體" w:hAnsi="標楷體"/>
              </w:rPr>
            </w:pPr>
            <w:ins w:id="32363" w:author="家榮 張" w:date="2021-05-20T15:24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322A8E58" w14:textId="77777777" w:rsidR="00C45EF3" w:rsidRDefault="00C45EF3" w:rsidP="00631E93">
            <w:pPr>
              <w:ind w:left="226" w:hangingChars="94" w:hanging="226"/>
              <w:rPr>
                <w:ins w:id="32364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365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Capital</w:t>
              </w:r>
            </w:ins>
          </w:p>
        </w:tc>
      </w:tr>
      <w:tr w:rsidR="00C45EF3" w14:paraId="3949AE3F" w14:textId="77777777" w:rsidTr="00631E93">
        <w:trPr>
          <w:trHeight w:val="291"/>
          <w:jc w:val="center"/>
          <w:ins w:id="32366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3D92" w14:textId="77777777" w:rsidR="00C45EF3" w:rsidRDefault="00C45EF3" w:rsidP="00631E93">
            <w:pPr>
              <w:rPr>
                <w:ins w:id="32367" w:author="家榮 張" w:date="2021-05-20T15:03:00Z"/>
                <w:rFonts w:ascii="標楷體" w:eastAsia="標楷體" w:hAnsi="標楷體"/>
              </w:rPr>
            </w:pPr>
            <w:ins w:id="32368" w:author="家榮 張" w:date="2021-05-20T15:03:00Z">
              <w:r>
                <w:rPr>
                  <w:rFonts w:ascii="標楷體" w:eastAsia="標楷體" w:hAnsi="標楷體" w:hint="eastAsia"/>
                </w:rPr>
                <w:t>19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AF95" w14:textId="77777777" w:rsidR="00C45EF3" w:rsidRDefault="00C45EF3" w:rsidP="00631E93">
            <w:pPr>
              <w:rPr>
                <w:ins w:id="32369" w:author="家榮 張" w:date="2021-05-20T15:03:00Z"/>
                <w:rFonts w:ascii="標楷體" w:eastAsia="標楷體" w:hAnsi="標楷體"/>
              </w:rPr>
            </w:pPr>
            <w:ins w:id="32370" w:author="家榮 張" w:date="2021-05-20T15:03:00Z">
              <w:r>
                <w:rPr>
                  <w:rFonts w:ascii="標楷體" w:eastAsia="標楷體" w:hAnsi="標楷體" w:hint="eastAsia"/>
                </w:rPr>
                <w:t>公積保留盈餘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F9AAE" w14:textId="77777777" w:rsidR="00C45EF3" w:rsidRDefault="00C45EF3" w:rsidP="00631E93">
            <w:pPr>
              <w:rPr>
                <w:ins w:id="32371" w:author="家榮 張" w:date="2021-05-20T15:03:00Z"/>
                <w:rFonts w:ascii="標楷體" w:eastAsia="標楷體" w:hAnsi="標楷體"/>
              </w:rPr>
            </w:pPr>
            <w:ins w:id="32372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DDA" w14:textId="77777777" w:rsidR="00C45EF3" w:rsidRDefault="00C45EF3" w:rsidP="00631E93">
            <w:pPr>
              <w:rPr>
                <w:ins w:id="32373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4C976" w14:textId="77777777" w:rsidR="00C45EF3" w:rsidRDefault="00C45EF3" w:rsidP="00631E93">
            <w:pPr>
              <w:rPr>
                <w:ins w:id="32374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1A8D5" w14:textId="77777777" w:rsidR="00C45EF3" w:rsidRDefault="00C45EF3" w:rsidP="00631E93">
            <w:pPr>
              <w:rPr>
                <w:ins w:id="32375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6BBB0" w14:textId="77777777" w:rsidR="00C45EF3" w:rsidRDefault="00C45EF3" w:rsidP="00631E93">
            <w:pPr>
              <w:rPr>
                <w:ins w:id="32376" w:author="家榮 張" w:date="2021-05-20T15:03:00Z"/>
                <w:rFonts w:ascii="標楷體" w:eastAsia="標楷體" w:hAnsi="標楷體"/>
              </w:rPr>
            </w:pPr>
            <w:ins w:id="32377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02891" w14:textId="77777777" w:rsidR="003B1F77" w:rsidRDefault="003B1F77" w:rsidP="003B1F77">
            <w:pPr>
              <w:rPr>
                <w:ins w:id="32378" w:author="家榮 張" w:date="2021-05-20T15:24:00Z"/>
                <w:rFonts w:ascii="標楷體" w:eastAsia="標楷體" w:hAnsi="標楷體"/>
              </w:rPr>
            </w:pPr>
            <w:ins w:id="32379" w:author="家榮 張" w:date="2021-05-20T15:24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4B593B6D" w14:textId="77777777" w:rsidR="00C45EF3" w:rsidRDefault="00C45EF3" w:rsidP="00631E93">
            <w:pPr>
              <w:ind w:left="226" w:hangingChars="94" w:hanging="226"/>
              <w:rPr>
                <w:ins w:id="32380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381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RetainEarning</w:t>
              </w:r>
            </w:ins>
          </w:p>
        </w:tc>
      </w:tr>
      <w:tr w:rsidR="00C45EF3" w14:paraId="22BCA240" w14:textId="77777777" w:rsidTr="00631E93">
        <w:trPr>
          <w:trHeight w:val="291"/>
          <w:jc w:val="center"/>
          <w:ins w:id="32382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E8512" w14:textId="77777777" w:rsidR="00C45EF3" w:rsidRDefault="00C45EF3" w:rsidP="00631E93">
            <w:pPr>
              <w:rPr>
                <w:ins w:id="32383" w:author="家榮 張" w:date="2021-05-20T15:03:00Z"/>
                <w:rFonts w:ascii="標楷體" w:eastAsia="標楷體" w:hAnsi="標楷體"/>
              </w:rPr>
            </w:pPr>
            <w:ins w:id="32384" w:author="家榮 張" w:date="2021-05-20T15:03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3E9BD" w14:textId="77777777" w:rsidR="00C45EF3" w:rsidRDefault="00C45EF3" w:rsidP="00631E93">
            <w:pPr>
              <w:rPr>
                <w:ins w:id="32385" w:author="家榮 張" w:date="2021-05-20T15:03:00Z"/>
                <w:rFonts w:ascii="標楷體" w:eastAsia="標楷體" w:hAnsi="標楷體"/>
              </w:rPr>
            </w:pPr>
            <w:ins w:id="32386" w:author="家榮 張" w:date="2021-05-20T15:03:00Z">
              <w:r>
                <w:rPr>
                  <w:rFonts w:ascii="標楷體" w:eastAsia="標楷體" w:hAnsi="標楷體" w:hint="eastAsia"/>
                </w:rPr>
                <w:t>營業收入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AEE93" w14:textId="77777777" w:rsidR="00C45EF3" w:rsidRDefault="00C45EF3" w:rsidP="00631E93">
            <w:pPr>
              <w:rPr>
                <w:ins w:id="32387" w:author="家榮 張" w:date="2021-05-20T15:03:00Z"/>
                <w:rFonts w:ascii="標楷體" w:eastAsia="標楷體" w:hAnsi="標楷體"/>
              </w:rPr>
            </w:pPr>
            <w:ins w:id="32388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3B13" w14:textId="77777777" w:rsidR="00C45EF3" w:rsidRDefault="00C45EF3" w:rsidP="00631E93">
            <w:pPr>
              <w:rPr>
                <w:ins w:id="32389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9E7D2" w14:textId="77777777" w:rsidR="00C45EF3" w:rsidRDefault="00C45EF3" w:rsidP="00631E93">
            <w:pPr>
              <w:rPr>
                <w:ins w:id="32390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4BAB" w14:textId="77777777" w:rsidR="00C45EF3" w:rsidRDefault="00C45EF3" w:rsidP="00631E93">
            <w:pPr>
              <w:rPr>
                <w:ins w:id="32391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9F09" w14:textId="77777777" w:rsidR="00C45EF3" w:rsidRDefault="00C45EF3" w:rsidP="00631E93">
            <w:pPr>
              <w:rPr>
                <w:ins w:id="32392" w:author="家榮 張" w:date="2021-05-20T15:03:00Z"/>
                <w:rFonts w:ascii="標楷體" w:eastAsia="標楷體" w:hAnsi="標楷體"/>
              </w:rPr>
            </w:pPr>
            <w:ins w:id="32393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80939" w14:textId="77777777" w:rsidR="003B1F77" w:rsidRDefault="003B1F77" w:rsidP="003B1F77">
            <w:pPr>
              <w:rPr>
                <w:ins w:id="32394" w:author="家榮 張" w:date="2021-05-20T15:24:00Z"/>
                <w:rFonts w:ascii="標楷體" w:eastAsia="標楷體" w:hAnsi="標楷體"/>
              </w:rPr>
            </w:pPr>
            <w:ins w:id="32395" w:author="家榮 張" w:date="2021-05-20T15:24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2E9845DB" w14:textId="77777777" w:rsidR="00C45EF3" w:rsidRDefault="00C45EF3" w:rsidP="00631E93">
            <w:pPr>
              <w:ind w:left="226" w:hangingChars="94" w:hanging="226"/>
              <w:rPr>
                <w:ins w:id="32396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397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OpIncome</w:t>
              </w:r>
            </w:ins>
          </w:p>
        </w:tc>
      </w:tr>
      <w:tr w:rsidR="00C45EF3" w14:paraId="18710B88" w14:textId="77777777" w:rsidTr="00631E93">
        <w:trPr>
          <w:trHeight w:val="291"/>
          <w:jc w:val="center"/>
          <w:ins w:id="32398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933DD" w14:textId="77777777" w:rsidR="00C45EF3" w:rsidRDefault="00C45EF3" w:rsidP="00631E93">
            <w:pPr>
              <w:rPr>
                <w:ins w:id="32399" w:author="家榮 張" w:date="2021-05-20T15:03:00Z"/>
                <w:rFonts w:ascii="標楷體" w:eastAsia="標楷體" w:hAnsi="標楷體"/>
              </w:rPr>
            </w:pPr>
            <w:ins w:id="32400" w:author="家榮 張" w:date="2021-05-20T15:03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76B1F" w14:textId="77777777" w:rsidR="00C45EF3" w:rsidRDefault="00C45EF3" w:rsidP="00631E93">
            <w:pPr>
              <w:rPr>
                <w:ins w:id="32401" w:author="家榮 張" w:date="2021-05-20T15:03:00Z"/>
                <w:rFonts w:ascii="標楷體" w:eastAsia="標楷體" w:hAnsi="標楷體"/>
              </w:rPr>
            </w:pPr>
            <w:ins w:id="32402" w:author="家榮 張" w:date="2021-05-20T15:03:00Z">
              <w:r>
                <w:rPr>
                  <w:rFonts w:ascii="標楷體" w:eastAsia="標楷體" w:hAnsi="標楷體" w:hint="eastAsia"/>
                </w:rPr>
                <w:t>營業成本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542D5" w14:textId="77777777" w:rsidR="00C45EF3" w:rsidRDefault="00C45EF3" w:rsidP="00631E93">
            <w:pPr>
              <w:rPr>
                <w:ins w:id="32403" w:author="家榮 張" w:date="2021-05-20T15:03:00Z"/>
                <w:rFonts w:ascii="標楷體" w:eastAsia="標楷體" w:hAnsi="標楷體"/>
              </w:rPr>
            </w:pPr>
            <w:ins w:id="32404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8C31" w14:textId="77777777" w:rsidR="00C45EF3" w:rsidRDefault="00C45EF3" w:rsidP="00631E93">
            <w:pPr>
              <w:rPr>
                <w:ins w:id="32405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C1116" w14:textId="77777777" w:rsidR="00C45EF3" w:rsidRDefault="00C45EF3" w:rsidP="00631E93">
            <w:pPr>
              <w:rPr>
                <w:ins w:id="32406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584D" w14:textId="77777777" w:rsidR="00C45EF3" w:rsidRDefault="00C45EF3" w:rsidP="00631E93">
            <w:pPr>
              <w:rPr>
                <w:ins w:id="32407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05D9D" w14:textId="77777777" w:rsidR="00C45EF3" w:rsidRDefault="00C45EF3" w:rsidP="00631E93">
            <w:pPr>
              <w:rPr>
                <w:ins w:id="32408" w:author="家榮 張" w:date="2021-05-20T15:03:00Z"/>
                <w:rFonts w:ascii="標楷體" w:eastAsia="標楷體" w:hAnsi="標楷體"/>
              </w:rPr>
            </w:pPr>
            <w:ins w:id="32409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BDACF" w14:textId="77777777" w:rsidR="003B1F77" w:rsidRDefault="003B1F77" w:rsidP="003B1F77">
            <w:pPr>
              <w:rPr>
                <w:ins w:id="32410" w:author="家榮 張" w:date="2021-05-20T15:24:00Z"/>
                <w:rFonts w:ascii="標楷體" w:eastAsia="標楷體" w:hAnsi="標楷體"/>
              </w:rPr>
            </w:pPr>
            <w:ins w:id="32411" w:author="家榮 張" w:date="2021-05-20T15:24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6C5F208F" w14:textId="77777777" w:rsidR="00C45EF3" w:rsidRDefault="00C45EF3" w:rsidP="00631E93">
            <w:pPr>
              <w:ind w:left="226" w:hangingChars="94" w:hanging="226"/>
              <w:rPr>
                <w:ins w:id="32412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413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OpCost</w:t>
              </w:r>
            </w:ins>
          </w:p>
        </w:tc>
      </w:tr>
      <w:tr w:rsidR="00C45EF3" w14:paraId="1F93F29F" w14:textId="77777777" w:rsidTr="00631E93">
        <w:trPr>
          <w:trHeight w:val="291"/>
          <w:jc w:val="center"/>
          <w:ins w:id="32414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4245E" w14:textId="77777777" w:rsidR="00C45EF3" w:rsidRDefault="00C45EF3" w:rsidP="00631E93">
            <w:pPr>
              <w:rPr>
                <w:ins w:id="32415" w:author="家榮 張" w:date="2021-05-20T15:03:00Z"/>
                <w:rFonts w:ascii="標楷體" w:eastAsia="標楷體" w:hAnsi="標楷體"/>
              </w:rPr>
            </w:pPr>
            <w:ins w:id="32416" w:author="家榮 張" w:date="2021-05-20T15:03:00Z">
              <w:r>
                <w:rPr>
                  <w:rFonts w:ascii="標楷體" w:eastAsia="標楷體" w:hAnsi="標楷體" w:hint="eastAsia"/>
                </w:rPr>
                <w:t>22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FA52" w14:textId="77777777" w:rsidR="00C45EF3" w:rsidRDefault="00C45EF3" w:rsidP="00631E93">
            <w:pPr>
              <w:rPr>
                <w:ins w:id="32417" w:author="家榮 張" w:date="2021-05-20T15:03:00Z"/>
                <w:rFonts w:ascii="標楷體" w:eastAsia="標楷體" w:hAnsi="標楷體"/>
              </w:rPr>
            </w:pPr>
            <w:ins w:id="32418" w:author="家榮 張" w:date="2021-05-20T15:03:00Z">
              <w:r>
                <w:rPr>
                  <w:rFonts w:ascii="標楷體" w:eastAsia="標楷體" w:hAnsi="標楷體" w:hint="eastAsia"/>
                </w:rPr>
                <w:t>營業毛利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70344" w14:textId="77777777" w:rsidR="00C45EF3" w:rsidRDefault="00C45EF3" w:rsidP="00631E93">
            <w:pPr>
              <w:rPr>
                <w:ins w:id="32419" w:author="家榮 張" w:date="2021-05-20T15:03:00Z"/>
                <w:rFonts w:ascii="標楷體" w:eastAsia="標楷體" w:hAnsi="標楷體"/>
              </w:rPr>
            </w:pPr>
            <w:ins w:id="32420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51BA0" w14:textId="77777777" w:rsidR="00C45EF3" w:rsidRDefault="00C45EF3" w:rsidP="00631E93">
            <w:pPr>
              <w:rPr>
                <w:ins w:id="32421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8D63" w14:textId="77777777" w:rsidR="00C45EF3" w:rsidRDefault="00C45EF3" w:rsidP="00631E93">
            <w:pPr>
              <w:rPr>
                <w:ins w:id="32422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9D4A7" w14:textId="77777777" w:rsidR="00C45EF3" w:rsidRDefault="00C45EF3" w:rsidP="00631E93">
            <w:pPr>
              <w:rPr>
                <w:ins w:id="32423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FBB4C" w14:textId="77777777" w:rsidR="00C45EF3" w:rsidRDefault="00C45EF3" w:rsidP="00631E93">
            <w:pPr>
              <w:rPr>
                <w:ins w:id="32424" w:author="家榮 張" w:date="2021-05-20T15:03:00Z"/>
                <w:rFonts w:ascii="標楷體" w:eastAsia="標楷體" w:hAnsi="標楷體"/>
              </w:rPr>
            </w:pPr>
            <w:ins w:id="32425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A547C" w14:textId="77777777" w:rsidR="003B1F77" w:rsidRDefault="003B1F77" w:rsidP="003B1F77">
            <w:pPr>
              <w:rPr>
                <w:ins w:id="32426" w:author="家榮 張" w:date="2021-05-20T15:24:00Z"/>
                <w:rFonts w:ascii="標楷體" w:eastAsia="標楷體" w:hAnsi="標楷體"/>
              </w:rPr>
            </w:pPr>
            <w:ins w:id="32427" w:author="家榮 張" w:date="2021-05-20T15:24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3E997114" w14:textId="77777777" w:rsidR="00C45EF3" w:rsidRDefault="00C45EF3" w:rsidP="00631E93">
            <w:pPr>
              <w:ind w:left="226" w:hangingChars="94" w:hanging="226"/>
              <w:rPr>
                <w:ins w:id="32428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429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OpProfit</w:t>
              </w:r>
            </w:ins>
          </w:p>
        </w:tc>
      </w:tr>
      <w:tr w:rsidR="00C45EF3" w14:paraId="6A02D494" w14:textId="77777777" w:rsidTr="00631E93">
        <w:trPr>
          <w:trHeight w:val="291"/>
          <w:jc w:val="center"/>
          <w:ins w:id="32430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F815A" w14:textId="77777777" w:rsidR="00C45EF3" w:rsidRDefault="00C45EF3" w:rsidP="00631E93">
            <w:pPr>
              <w:rPr>
                <w:ins w:id="32431" w:author="家榮 張" w:date="2021-05-20T15:03:00Z"/>
                <w:rFonts w:ascii="標楷體" w:eastAsia="標楷體" w:hAnsi="標楷體"/>
              </w:rPr>
            </w:pPr>
            <w:ins w:id="32432" w:author="家榮 張" w:date="2021-05-20T15:03:00Z">
              <w:r>
                <w:rPr>
                  <w:rFonts w:ascii="標楷體" w:eastAsia="標楷體" w:hAnsi="標楷體" w:hint="eastAsia"/>
                </w:rPr>
                <w:t>23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20706" w14:textId="77777777" w:rsidR="00C45EF3" w:rsidRDefault="00C45EF3" w:rsidP="00631E93">
            <w:pPr>
              <w:rPr>
                <w:ins w:id="32433" w:author="家榮 張" w:date="2021-05-20T15:03:00Z"/>
                <w:rFonts w:ascii="標楷體" w:eastAsia="標楷體" w:hAnsi="標楷體"/>
              </w:rPr>
            </w:pPr>
            <w:ins w:id="32434" w:author="家榮 張" w:date="2021-05-20T15:03:00Z">
              <w:r>
                <w:rPr>
                  <w:rFonts w:ascii="標楷體" w:eastAsia="標楷體" w:hAnsi="標楷體" w:hint="eastAsia"/>
                </w:rPr>
                <w:t>管銷費用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46D42" w14:textId="77777777" w:rsidR="00C45EF3" w:rsidRDefault="00C45EF3" w:rsidP="00631E93">
            <w:pPr>
              <w:rPr>
                <w:ins w:id="32435" w:author="家榮 張" w:date="2021-05-20T15:03:00Z"/>
                <w:rFonts w:ascii="標楷體" w:eastAsia="標楷體" w:hAnsi="標楷體"/>
              </w:rPr>
            </w:pPr>
            <w:ins w:id="32436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07564" w14:textId="77777777" w:rsidR="00C45EF3" w:rsidRDefault="00C45EF3" w:rsidP="00631E93">
            <w:pPr>
              <w:rPr>
                <w:ins w:id="32437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CE9" w14:textId="77777777" w:rsidR="00C45EF3" w:rsidRDefault="00C45EF3" w:rsidP="00631E93">
            <w:pPr>
              <w:rPr>
                <w:ins w:id="32438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73C" w14:textId="77777777" w:rsidR="00C45EF3" w:rsidRDefault="00C45EF3" w:rsidP="00631E93">
            <w:pPr>
              <w:rPr>
                <w:ins w:id="32439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B724D" w14:textId="77777777" w:rsidR="00C45EF3" w:rsidRDefault="00C45EF3" w:rsidP="00631E93">
            <w:pPr>
              <w:rPr>
                <w:ins w:id="32440" w:author="家榮 張" w:date="2021-05-20T15:03:00Z"/>
                <w:rFonts w:ascii="標楷體" w:eastAsia="標楷體" w:hAnsi="標楷體"/>
              </w:rPr>
            </w:pPr>
            <w:ins w:id="32441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99737" w14:textId="77777777" w:rsidR="003B1F77" w:rsidRDefault="003B1F77" w:rsidP="003B1F77">
            <w:pPr>
              <w:rPr>
                <w:ins w:id="32442" w:author="家榮 張" w:date="2021-05-20T15:25:00Z"/>
                <w:rFonts w:ascii="標楷體" w:eastAsia="標楷體" w:hAnsi="標楷體"/>
              </w:rPr>
            </w:pPr>
            <w:ins w:id="32443" w:author="家榮 張" w:date="2021-05-20T15:25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5EE749B0" w14:textId="77777777" w:rsidR="00C45EF3" w:rsidRDefault="00C45EF3" w:rsidP="00631E93">
            <w:pPr>
              <w:ind w:left="226" w:hangingChars="94" w:hanging="226"/>
              <w:rPr>
                <w:ins w:id="32444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445" w:author="家榮 張" w:date="2021-05-20T15:03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OpExpense</w:t>
              </w:r>
            </w:ins>
          </w:p>
        </w:tc>
      </w:tr>
      <w:tr w:rsidR="00C45EF3" w14:paraId="09665BFD" w14:textId="77777777" w:rsidTr="00631E93">
        <w:trPr>
          <w:trHeight w:val="291"/>
          <w:jc w:val="center"/>
          <w:ins w:id="32446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22456" w14:textId="77777777" w:rsidR="00C45EF3" w:rsidRDefault="00C45EF3" w:rsidP="00631E93">
            <w:pPr>
              <w:rPr>
                <w:ins w:id="32447" w:author="家榮 張" w:date="2021-05-20T15:03:00Z"/>
                <w:rFonts w:ascii="標楷體" w:eastAsia="標楷體" w:hAnsi="標楷體"/>
              </w:rPr>
            </w:pPr>
            <w:ins w:id="32448" w:author="家榮 張" w:date="2021-05-20T15:03:00Z">
              <w:r>
                <w:rPr>
                  <w:rFonts w:ascii="標楷體" w:eastAsia="標楷體" w:hAnsi="標楷體" w:hint="eastAsia"/>
                </w:rPr>
                <w:t>24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A04E" w14:textId="77777777" w:rsidR="00C45EF3" w:rsidRDefault="00C45EF3" w:rsidP="00631E93">
            <w:pPr>
              <w:rPr>
                <w:ins w:id="32449" w:author="家榮 張" w:date="2021-05-20T15:03:00Z"/>
                <w:rFonts w:ascii="標楷體" w:eastAsia="標楷體" w:hAnsi="標楷體"/>
              </w:rPr>
            </w:pPr>
            <w:ins w:id="32450" w:author="家榮 張" w:date="2021-05-20T15:03:00Z">
              <w:r>
                <w:rPr>
                  <w:rFonts w:ascii="標楷體" w:eastAsia="標楷體" w:hAnsi="標楷體" w:hint="eastAsia"/>
                </w:rPr>
                <w:t>營業利益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987E" w14:textId="77777777" w:rsidR="00C45EF3" w:rsidRDefault="00C45EF3" w:rsidP="00631E93">
            <w:pPr>
              <w:rPr>
                <w:ins w:id="32451" w:author="家榮 張" w:date="2021-05-20T15:03:00Z"/>
                <w:rFonts w:ascii="標楷體" w:eastAsia="標楷體" w:hAnsi="標楷體"/>
              </w:rPr>
            </w:pPr>
            <w:ins w:id="32452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8F08B" w14:textId="77777777" w:rsidR="00C45EF3" w:rsidRDefault="00C45EF3" w:rsidP="00631E93">
            <w:pPr>
              <w:rPr>
                <w:ins w:id="32453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0C503" w14:textId="77777777" w:rsidR="00C45EF3" w:rsidRDefault="00C45EF3" w:rsidP="00631E93">
            <w:pPr>
              <w:rPr>
                <w:ins w:id="32454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2C6A0" w14:textId="77777777" w:rsidR="00C45EF3" w:rsidRDefault="00C45EF3" w:rsidP="00631E93">
            <w:pPr>
              <w:rPr>
                <w:ins w:id="32455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ACD5A" w14:textId="77777777" w:rsidR="00C45EF3" w:rsidRDefault="00C45EF3" w:rsidP="00631E93">
            <w:pPr>
              <w:rPr>
                <w:ins w:id="32456" w:author="家榮 張" w:date="2021-05-20T15:03:00Z"/>
                <w:rFonts w:ascii="標楷體" w:eastAsia="標楷體" w:hAnsi="標楷體"/>
              </w:rPr>
            </w:pPr>
            <w:ins w:id="32457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965E3" w14:textId="77777777" w:rsidR="003B1F77" w:rsidRDefault="003B1F77" w:rsidP="003B1F77">
            <w:pPr>
              <w:rPr>
                <w:ins w:id="32458" w:author="家榮 張" w:date="2021-05-20T15:25:00Z"/>
                <w:rFonts w:ascii="標楷體" w:eastAsia="標楷體" w:hAnsi="標楷體"/>
              </w:rPr>
            </w:pPr>
            <w:ins w:id="32459" w:author="家榮 張" w:date="2021-05-20T15:25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6C621256" w14:textId="77777777" w:rsidR="00C45EF3" w:rsidRPr="00D45A59" w:rsidRDefault="00C45EF3" w:rsidP="00631E93">
            <w:pPr>
              <w:ind w:left="226" w:hangingChars="94" w:hanging="226"/>
              <w:rPr>
                <w:ins w:id="32460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461" w:author="家榮 張" w:date="2021-05-20T15:03:00Z">
              <w:r w:rsidRPr="00D45A59">
                <w:rPr>
                  <w:rFonts w:ascii="標楷體" w:eastAsia="標楷體" w:hAnsi="標楷體" w:hint="eastAsia"/>
                </w:rPr>
                <w:t>2.</w:t>
              </w:r>
              <w:r w:rsidRPr="00D45A59">
                <w:rPr>
                  <w:rFonts w:ascii="標楷體" w:eastAsia="標楷體" w:hAnsi="標楷體"/>
                </w:rPr>
                <w:t>CustFin</w:t>
              </w:r>
              <w:r w:rsidRPr="00D45A59">
                <w:rPr>
                  <w:rFonts w:ascii="標楷體" w:eastAsia="標楷體" w:hAnsi="標楷體" w:hint="eastAsia"/>
                </w:rPr>
                <w:t>.</w:t>
              </w:r>
              <w:r w:rsidRPr="00D45A59">
                <w:rPr>
                  <w:rFonts w:ascii="標楷體" w:eastAsia="標楷體" w:hAnsi="標楷體"/>
                </w:rPr>
                <w:t>OpRevenue</w:t>
              </w:r>
            </w:ins>
          </w:p>
        </w:tc>
      </w:tr>
      <w:tr w:rsidR="00C45EF3" w14:paraId="0534FB1E" w14:textId="77777777" w:rsidTr="00631E93">
        <w:trPr>
          <w:trHeight w:val="291"/>
          <w:jc w:val="center"/>
          <w:ins w:id="32462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3BE5F" w14:textId="77777777" w:rsidR="00C45EF3" w:rsidRDefault="00C45EF3" w:rsidP="00631E93">
            <w:pPr>
              <w:rPr>
                <w:ins w:id="32463" w:author="家榮 張" w:date="2021-05-20T15:03:00Z"/>
                <w:rFonts w:ascii="標楷體" w:eastAsia="標楷體" w:hAnsi="標楷體"/>
              </w:rPr>
            </w:pPr>
            <w:ins w:id="32464" w:author="家榮 張" w:date="2021-05-20T15:03:00Z">
              <w:r>
                <w:rPr>
                  <w:rFonts w:ascii="標楷體" w:eastAsia="標楷體" w:hAnsi="標楷體" w:hint="eastAsia"/>
                </w:rPr>
                <w:t>25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B0499" w14:textId="77777777" w:rsidR="00C45EF3" w:rsidRDefault="00C45EF3" w:rsidP="00631E93">
            <w:pPr>
              <w:rPr>
                <w:ins w:id="32465" w:author="家榮 張" w:date="2021-05-20T15:03:00Z"/>
                <w:rFonts w:ascii="標楷體" w:eastAsia="標楷體" w:hAnsi="標楷體"/>
              </w:rPr>
            </w:pPr>
            <w:ins w:id="32466" w:author="家榮 張" w:date="2021-05-20T15:03:00Z">
              <w:r>
                <w:rPr>
                  <w:rFonts w:ascii="標楷體" w:eastAsia="標楷體" w:hAnsi="標楷體" w:hint="eastAsia"/>
                </w:rPr>
                <w:t>營業外收入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C435C" w14:textId="77777777" w:rsidR="00C45EF3" w:rsidRDefault="00C45EF3" w:rsidP="00631E93">
            <w:pPr>
              <w:rPr>
                <w:ins w:id="32467" w:author="家榮 張" w:date="2021-05-20T15:03:00Z"/>
                <w:rFonts w:ascii="標楷體" w:eastAsia="標楷體" w:hAnsi="標楷體"/>
              </w:rPr>
            </w:pPr>
            <w:ins w:id="32468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12233" w14:textId="77777777" w:rsidR="00C45EF3" w:rsidRDefault="00C45EF3" w:rsidP="00631E93">
            <w:pPr>
              <w:rPr>
                <w:ins w:id="32469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9C915" w14:textId="77777777" w:rsidR="00C45EF3" w:rsidRDefault="00C45EF3" w:rsidP="00631E93">
            <w:pPr>
              <w:rPr>
                <w:ins w:id="32470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3FA35" w14:textId="77777777" w:rsidR="00C45EF3" w:rsidRDefault="00C45EF3" w:rsidP="00631E93">
            <w:pPr>
              <w:rPr>
                <w:ins w:id="32471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72FB" w14:textId="77777777" w:rsidR="00C45EF3" w:rsidRDefault="00C45EF3" w:rsidP="00631E93">
            <w:pPr>
              <w:rPr>
                <w:ins w:id="32472" w:author="家榮 張" w:date="2021-05-20T15:03:00Z"/>
                <w:rFonts w:ascii="標楷體" w:eastAsia="標楷體" w:hAnsi="標楷體"/>
              </w:rPr>
            </w:pPr>
            <w:ins w:id="32473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F1815" w14:textId="77777777" w:rsidR="003B1F77" w:rsidRDefault="003B1F77" w:rsidP="003B1F77">
            <w:pPr>
              <w:rPr>
                <w:ins w:id="32474" w:author="家榮 張" w:date="2021-05-20T15:25:00Z"/>
                <w:rFonts w:ascii="標楷體" w:eastAsia="標楷體" w:hAnsi="標楷體"/>
              </w:rPr>
            </w:pPr>
            <w:ins w:id="32475" w:author="家榮 張" w:date="2021-05-20T15:25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4F30262A" w14:textId="77777777" w:rsidR="00C45EF3" w:rsidRDefault="00C45EF3" w:rsidP="00631E93">
            <w:pPr>
              <w:ind w:left="226" w:hangingChars="94" w:hanging="226"/>
              <w:rPr>
                <w:ins w:id="32476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477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NopIncome</w:t>
              </w:r>
            </w:ins>
          </w:p>
        </w:tc>
      </w:tr>
      <w:tr w:rsidR="00C45EF3" w14:paraId="557EAEE7" w14:textId="77777777" w:rsidTr="00631E93">
        <w:trPr>
          <w:trHeight w:val="291"/>
          <w:jc w:val="center"/>
          <w:ins w:id="32478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69EA" w14:textId="77777777" w:rsidR="00C45EF3" w:rsidRDefault="00C45EF3" w:rsidP="00631E93">
            <w:pPr>
              <w:rPr>
                <w:ins w:id="32479" w:author="家榮 張" w:date="2021-05-20T15:03:00Z"/>
                <w:rFonts w:ascii="標楷體" w:eastAsia="標楷體" w:hAnsi="標楷體"/>
              </w:rPr>
            </w:pPr>
            <w:ins w:id="32480" w:author="家榮 張" w:date="2021-05-20T15:03:00Z">
              <w:r>
                <w:rPr>
                  <w:rFonts w:ascii="標楷體" w:eastAsia="標楷體" w:hAnsi="標楷體" w:hint="eastAsia"/>
                </w:rPr>
                <w:t>26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22CD" w14:textId="77777777" w:rsidR="00C45EF3" w:rsidRDefault="00C45EF3" w:rsidP="00631E93">
            <w:pPr>
              <w:rPr>
                <w:ins w:id="32481" w:author="家榮 張" w:date="2021-05-20T15:03:00Z"/>
                <w:rFonts w:ascii="標楷體" w:eastAsia="標楷體" w:hAnsi="標楷體"/>
              </w:rPr>
            </w:pPr>
            <w:ins w:id="32482" w:author="家榮 張" w:date="2021-05-20T15:03:00Z">
              <w:r>
                <w:rPr>
                  <w:rFonts w:ascii="標楷體" w:eastAsia="標楷體" w:hAnsi="標楷體" w:hint="eastAsia"/>
                </w:rPr>
                <w:t>財務支出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08C9" w14:textId="77777777" w:rsidR="00C45EF3" w:rsidRDefault="00C45EF3" w:rsidP="00631E93">
            <w:pPr>
              <w:rPr>
                <w:ins w:id="32483" w:author="家榮 張" w:date="2021-05-20T15:03:00Z"/>
                <w:rFonts w:ascii="標楷體" w:eastAsia="標楷體" w:hAnsi="標楷體"/>
              </w:rPr>
            </w:pPr>
            <w:ins w:id="32484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7D9AB" w14:textId="77777777" w:rsidR="00C45EF3" w:rsidRDefault="00C45EF3" w:rsidP="00631E93">
            <w:pPr>
              <w:rPr>
                <w:ins w:id="32485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63602" w14:textId="77777777" w:rsidR="00C45EF3" w:rsidRDefault="00C45EF3" w:rsidP="00631E93">
            <w:pPr>
              <w:rPr>
                <w:ins w:id="32486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2D01B" w14:textId="77777777" w:rsidR="00C45EF3" w:rsidRDefault="00C45EF3" w:rsidP="00631E93">
            <w:pPr>
              <w:rPr>
                <w:ins w:id="32487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6C6F" w14:textId="77777777" w:rsidR="00C45EF3" w:rsidRDefault="00C45EF3" w:rsidP="00631E93">
            <w:pPr>
              <w:rPr>
                <w:ins w:id="32488" w:author="家榮 張" w:date="2021-05-20T15:03:00Z"/>
                <w:rFonts w:ascii="標楷體" w:eastAsia="標楷體" w:hAnsi="標楷體"/>
              </w:rPr>
            </w:pPr>
            <w:ins w:id="32489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6C6EE" w14:textId="77777777" w:rsidR="003B1F77" w:rsidRDefault="003B1F77" w:rsidP="003B1F77">
            <w:pPr>
              <w:rPr>
                <w:ins w:id="32490" w:author="家榮 張" w:date="2021-05-20T15:25:00Z"/>
                <w:rFonts w:ascii="標楷體" w:eastAsia="標楷體" w:hAnsi="標楷體"/>
              </w:rPr>
            </w:pPr>
            <w:ins w:id="32491" w:author="家榮 張" w:date="2021-05-20T15:25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446799A9" w14:textId="77777777" w:rsidR="00C45EF3" w:rsidRDefault="00C45EF3" w:rsidP="00631E93">
            <w:pPr>
              <w:ind w:left="226" w:hangingChars="94" w:hanging="226"/>
              <w:rPr>
                <w:ins w:id="32492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493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FinExpense</w:t>
              </w:r>
            </w:ins>
          </w:p>
        </w:tc>
      </w:tr>
      <w:tr w:rsidR="00C45EF3" w14:paraId="3C04A2F1" w14:textId="77777777" w:rsidTr="00631E93">
        <w:trPr>
          <w:trHeight w:val="291"/>
          <w:jc w:val="center"/>
          <w:ins w:id="32494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8AAD5" w14:textId="77777777" w:rsidR="00C45EF3" w:rsidRDefault="00C45EF3" w:rsidP="00631E93">
            <w:pPr>
              <w:rPr>
                <w:ins w:id="32495" w:author="家榮 張" w:date="2021-05-20T15:03:00Z"/>
                <w:rFonts w:ascii="標楷體" w:eastAsia="標楷體" w:hAnsi="標楷體"/>
              </w:rPr>
            </w:pPr>
            <w:ins w:id="32496" w:author="家榮 張" w:date="2021-05-20T15:03:00Z">
              <w:r>
                <w:rPr>
                  <w:rFonts w:ascii="標楷體" w:eastAsia="標楷體" w:hAnsi="標楷體" w:hint="eastAsia"/>
                </w:rPr>
                <w:t>27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EA230" w14:textId="77777777" w:rsidR="00C45EF3" w:rsidRDefault="00C45EF3" w:rsidP="00631E93">
            <w:pPr>
              <w:rPr>
                <w:ins w:id="32497" w:author="家榮 張" w:date="2021-05-20T15:03:00Z"/>
                <w:rFonts w:ascii="標楷體" w:eastAsia="標楷體" w:hAnsi="標楷體"/>
              </w:rPr>
            </w:pPr>
            <w:ins w:id="32498" w:author="家榮 張" w:date="2021-05-20T15:03:00Z">
              <w:r>
                <w:rPr>
                  <w:rFonts w:ascii="標楷體" w:eastAsia="標楷體" w:hAnsi="標楷體" w:hint="eastAsia"/>
                </w:rPr>
                <w:t>其他營業支出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1289" w14:textId="77777777" w:rsidR="00C45EF3" w:rsidRDefault="00C45EF3" w:rsidP="00631E93">
            <w:pPr>
              <w:rPr>
                <w:ins w:id="32499" w:author="家榮 張" w:date="2021-05-20T15:03:00Z"/>
                <w:rFonts w:ascii="標楷體" w:eastAsia="標楷體" w:hAnsi="標楷體"/>
              </w:rPr>
            </w:pPr>
            <w:ins w:id="32500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D86D" w14:textId="77777777" w:rsidR="00C45EF3" w:rsidRDefault="00C45EF3" w:rsidP="00631E93">
            <w:pPr>
              <w:rPr>
                <w:ins w:id="32501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B273" w14:textId="77777777" w:rsidR="00C45EF3" w:rsidRDefault="00C45EF3" w:rsidP="00631E93">
            <w:pPr>
              <w:rPr>
                <w:ins w:id="32502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9D25A" w14:textId="77777777" w:rsidR="00C45EF3" w:rsidRDefault="00C45EF3" w:rsidP="00631E93">
            <w:pPr>
              <w:rPr>
                <w:ins w:id="32503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81BE" w14:textId="77777777" w:rsidR="00C45EF3" w:rsidRDefault="00C45EF3" w:rsidP="00631E93">
            <w:pPr>
              <w:rPr>
                <w:ins w:id="32504" w:author="家榮 張" w:date="2021-05-20T15:03:00Z"/>
                <w:rFonts w:ascii="標楷體" w:eastAsia="標楷體" w:hAnsi="標楷體"/>
              </w:rPr>
            </w:pPr>
            <w:ins w:id="32505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AFD6" w14:textId="77777777" w:rsidR="003B1F77" w:rsidRDefault="003B1F77" w:rsidP="003B1F77">
            <w:pPr>
              <w:rPr>
                <w:ins w:id="32506" w:author="家榮 張" w:date="2021-05-20T15:25:00Z"/>
                <w:rFonts w:ascii="標楷體" w:eastAsia="標楷體" w:hAnsi="標楷體"/>
              </w:rPr>
            </w:pPr>
            <w:ins w:id="32507" w:author="家榮 張" w:date="2021-05-20T15:25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31E1BC61" w14:textId="77777777" w:rsidR="00C45EF3" w:rsidRDefault="00C45EF3" w:rsidP="00631E93">
            <w:pPr>
              <w:ind w:left="226" w:hangingChars="94" w:hanging="226"/>
              <w:rPr>
                <w:ins w:id="32508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509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NopExpense</w:t>
              </w:r>
            </w:ins>
          </w:p>
        </w:tc>
      </w:tr>
      <w:tr w:rsidR="00C45EF3" w14:paraId="5E23A2FD" w14:textId="77777777" w:rsidTr="00631E93">
        <w:trPr>
          <w:trHeight w:val="291"/>
          <w:jc w:val="center"/>
          <w:ins w:id="32510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B8E4" w14:textId="77777777" w:rsidR="00C45EF3" w:rsidRDefault="00C45EF3" w:rsidP="00631E93">
            <w:pPr>
              <w:rPr>
                <w:ins w:id="32511" w:author="家榮 張" w:date="2021-05-20T15:03:00Z"/>
                <w:rFonts w:ascii="標楷體" w:eastAsia="標楷體" w:hAnsi="標楷體"/>
              </w:rPr>
            </w:pPr>
            <w:ins w:id="32512" w:author="家榮 張" w:date="2021-05-20T15:03:00Z">
              <w:r>
                <w:rPr>
                  <w:rFonts w:ascii="標楷體" w:eastAsia="標楷體" w:hAnsi="標楷體" w:hint="eastAsia"/>
                </w:rPr>
                <w:t>28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0C54B" w14:textId="77777777" w:rsidR="00C45EF3" w:rsidRDefault="00C45EF3" w:rsidP="00631E93">
            <w:pPr>
              <w:rPr>
                <w:ins w:id="32513" w:author="家榮 張" w:date="2021-05-20T15:03:00Z"/>
                <w:rFonts w:ascii="標楷體" w:eastAsia="標楷體" w:hAnsi="標楷體"/>
              </w:rPr>
            </w:pPr>
            <w:ins w:id="32514" w:author="家榮 張" w:date="2021-05-20T15:03:00Z">
              <w:r>
                <w:rPr>
                  <w:rFonts w:ascii="標楷體" w:eastAsia="標楷體" w:hAnsi="標楷體" w:hint="eastAsia"/>
                </w:rPr>
                <w:t>稅後淨利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8624" w14:textId="77777777" w:rsidR="00C45EF3" w:rsidRDefault="00C45EF3" w:rsidP="00631E93">
            <w:pPr>
              <w:rPr>
                <w:ins w:id="32515" w:author="家榮 張" w:date="2021-05-20T15:03:00Z"/>
                <w:rFonts w:ascii="標楷體" w:eastAsia="標楷體" w:hAnsi="標楷體"/>
              </w:rPr>
            </w:pPr>
            <w:ins w:id="32516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00040" w14:textId="77777777" w:rsidR="00C45EF3" w:rsidRDefault="00C45EF3" w:rsidP="00631E93">
            <w:pPr>
              <w:rPr>
                <w:ins w:id="32517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663AE" w14:textId="77777777" w:rsidR="00C45EF3" w:rsidRDefault="00C45EF3" w:rsidP="00631E93">
            <w:pPr>
              <w:rPr>
                <w:ins w:id="32518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AC82D" w14:textId="77777777" w:rsidR="00C45EF3" w:rsidRDefault="00C45EF3" w:rsidP="00631E93">
            <w:pPr>
              <w:rPr>
                <w:ins w:id="32519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E4880" w14:textId="77777777" w:rsidR="00C45EF3" w:rsidRDefault="00C45EF3" w:rsidP="00631E93">
            <w:pPr>
              <w:rPr>
                <w:ins w:id="32520" w:author="家榮 張" w:date="2021-05-20T15:03:00Z"/>
                <w:rFonts w:ascii="標楷體" w:eastAsia="標楷體" w:hAnsi="標楷體"/>
              </w:rPr>
            </w:pPr>
            <w:ins w:id="32521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22D9" w14:textId="77777777" w:rsidR="003B1F77" w:rsidRDefault="003B1F77" w:rsidP="003B1F77">
            <w:pPr>
              <w:rPr>
                <w:ins w:id="32522" w:author="家榮 張" w:date="2021-05-20T15:25:00Z"/>
                <w:rFonts w:ascii="標楷體" w:eastAsia="標楷體" w:hAnsi="標楷體"/>
              </w:rPr>
            </w:pPr>
            <w:ins w:id="32523" w:author="家榮 張" w:date="2021-05-20T15:25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5C204C80" w14:textId="77777777" w:rsidR="00C45EF3" w:rsidRDefault="00C45EF3" w:rsidP="00631E93">
            <w:pPr>
              <w:ind w:left="226" w:hangingChars="94" w:hanging="226"/>
              <w:rPr>
                <w:ins w:id="32524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525" w:author="家榮 張" w:date="2021-05-20T15:0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NetIncome</w:t>
              </w:r>
            </w:ins>
          </w:p>
        </w:tc>
      </w:tr>
      <w:tr w:rsidR="00C45EF3" w14:paraId="514C0569" w14:textId="77777777" w:rsidTr="00631E93">
        <w:trPr>
          <w:trHeight w:val="291"/>
          <w:jc w:val="center"/>
          <w:ins w:id="32526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0B19C" w14:textId="77777777" w:rsidR="00C45EF3" w:rsidRDefault="00C45EF3" w:rsidP="00631E93">
            <w:pPr>
              <w:rPr>
                <w:ins w:id="32527" w:author="家榮 張" w:date="2021-05-20T15:03:00Z"/>
                <w:rFonts w:ascii="標楷體" w:eastAsia="標楷體" w:hAnsi="標楷體"/>
              </w:rPr>
            </w:pPr>
            <w:ins w:id="32528" w:author="家榮 張" w:date="2021-05-20T15:03:00Z">
              <w:r>
                <w:rPr>
                  <w:rFonts w:ascii="標楷體" w:eastAsia="標楷體" w:hAnsi="標楷體" w:hint="eastAsia"/>
                </w:rPr>
                <w:t>29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E27" w14:textId="77777777" w:rsidR="00C45EF3" w:rsidRDefault="00C45EF3" w:rsidP="00631E93">
            <w:pPr>
              <w:rPr>
                <w:ins w:id="32529" w:author="家榮 張" w:date="2021-05-20T15:03:00Z"/>
                <w:rFonts w:ascii="標楷體" w:eastAsia="標楷體" w:hAnsi="標楷體"/>
              </w:rPr>
            </w:pPr>
            <w:ins w:id="32530" w:author="家榮 張" w:date="2021-05-20T15:03:00Z">
              <w:r>
                <w:rPr>
                  <w:rFonts w:ascii="標楷體" w:eastAsia="標楷體" w:hAnsi="標楷體" w:hint="eastAsia"/>
                </w:rPr>
                <w:t>簽證會計師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AC5A6" w14:textId="77777777" w:rsidR="00C45EF3" w:rsidRDefault="00C45EF3" w:rsidP="00631E93">
            <w:pPr>
              <w:rPr>
                <w:ins w:id="32531" w:author="家榮 張" w:date="2021-05-20T15:03:00Z"/>
                <w:rFonts w:ascii="標楷體" w:eastAsia="標楷體" w:hAnsi="標楷體"/>
              </w:rPr>
            </w:pPr>
            <w:ins w:id="32532" w:author="家榮 張" w:date="2021-05-20T15:03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5615" w14:textId="77777777" w:rsidR="00C45EF3" w:rsidRDefault="00C45EF3" w:rsidP="00631E93">
            <w:pPr>
              <w:rPr>
                <w:ins w:id="32533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493B" w14:textId="77777777" w:rsidR="00C45EF3" w:rsidRDefault="00C45EF3" w:rsidP="00631E93">
            <w:pPr>
              <w:rPr>
                <w:ins w:id="32534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241F6" w14:textId="2527FCDF" w:rsidR="00C45EF3" w:rsidRDefault="007519E7" w:rsidP="00631E93">
            <w:pPr>
              <w:rPr>
                <w:ins w:id="32535" w:author="家榮 張" w:date="2021-05-20T15:03:00Z"/>
                <w:rFonts w:ascii="標楷體" w:eastAsia="標楷體" w:hAnsi="標楷體"/>
              </w:rPr>
            </w:pPr>
            <w:ins w:id="32536" w:author="家榮 張" w:date="2021-05-20T15:32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958ED" w14:textId="77777777" w:rsidR="00C45EF3" w:rsidRDefault="00C45EF3" w:rsidP="00631E93">
            <w:pPr>
              <w:rPr>
                <w:ins w:id="32537" w:author="家榮 張" w:date="2021-05-20T15:03:00Z"/>
                <w:rFonts w:ascii="標楷體" w:eastAsia="標楷體" w:hAnsi="標楷體"/>
              </w:rPr>
            </w:pPr>
            <w:ins w:id="32538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9E34D" w14:textId="77777777" w:rsidR="003B1F77" w:rsidRDefault="003B1F77" w:rsidP="003B1F77">
            <w:pPr>
              <w:rPr>
                <w:ins w:id="32539" w:author="家榮 張" w:date="2021-05-20T15:25:00Z"/>
                <w:rFonts w:ascii="標楷體" w:eastAsia="標楷體" w:hAnsi="標楷體"/>
              </w:rPr>
            </w:pPr>
            <w:ins w:id="32540" w:author="家榮 張" w:date="2021-05-20T15:25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2C585F2F" w14:textId="77777777" w:rsidR="00FF5CED" w:rsidRDefault="00FF5CED" w:rsidP="00FF5CED">
            <w:pPr>
              <w:rPr>
                <w:ins w:id="32541" w:author="家榮 張" w:date="2021-05-20T15:18:00Z"/>
                <w:rFonts w:ascii="標楷體" w:eastAsia="標楷體" w:hAnsi="標楷體"/>
              </w:rPr>
            </w:pPr>
            <w:ins w:id="32542" w:author="家榮 張" w:date="2021-05-20T15:18:00Z">
              <w:r>
                <w:rPr>
                  <w:rFonts w:ascii="標楷體" w:eastAsia="標楷體" w:hAnsi="標楷體" w:hint="eastAsia"/>
                </w:rPr>
                <w:t>2.檢核條件:V(7)</w:t>
              </w:r>
            </w:ins>
          </w:p>
          <w:p w14:paraId="79A1DA98" w14:textId="55484BAA" w:rsidR="00C45EF3" w:rsidRDefault="00FF5CED" w:rsidP="00FF5CED">
            <w:pPr>
              <w:ind w:left="226" w:hangingChars="94" w:hanging="226"/>
              <w:rPr>
                <w:ins w:id="32543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544" w:author="家榮 張" w:date="2021-05-20T15:18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Accountant</w:t>
              </w:r>
            </w:ins>
          </w:p>
        </w:tc>
      </w:tr>
      <w:tr w:rsidR="00C45EF3" w14:paraId="456DB518" w14:textId="77777777" w:rsidTr="00631E93">
        <w:trPr>
          <w:trHeight w:val="291"/>
          <w:jc w:val="center"/>
          <w:ins w:id="32545" w:author="家榮 張" w:date="2021-05-20T15:03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6149" w14:textId="77777777" w:rsidR="00C45EF3" w:rsidRDefault="00C45EF3" w:rsidP="00631E93">
            <w:pPr>
              <w:rPr>
                <w:ins w:id="32546" w:author="家榮 張" w:date="2021-05-20T15:03:00Z"/>
                <w:rFonts w:ascii="標楷體" w:eastAsia="標楷體" w:hAnsi="標楷體"/>
              </w:rPr>
            </w:pPr>
            <w:ins w:id="32547" w:author="家榮 張" w:date="2021-05-20T15:03:00Z">
              <w:r>
                <w:rPr>
                  <w:rFonts w:ascii="標楷體" w:eastAsia="標楷體" w:hAnsi="標楷體" w:hint="eastAsia"/>
                </w:rPr>
                <w:t>30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2D0C" w14:textId="77777777" w:rsidR="00C45EF3" w:rsidRDefault="00C45EF3" w:rsidP="00631E93">
            <w:pPr>
              <w:rPr>
                <w:ins w:id="32548" w:author="家榮 張" w:date="2021-05-20T15:03:00Z"/>
                <w:rFonts w:ascii="標楷體" w:eastAsia="標楷體" w:hAnsi="標楷體"/>
              </w:rPr>
            </w:pPr>
            <w:ins w:id="32549" w:author="家榮 張" w:date="2021-05-20T15:03:00Z">
              <w:r>
                <w:rPr>
                  <w:rFonts w:ascii="標楷體" w:eastAsia="標楷體" w:hAnsi="標楷體" w:hint="eastAsia"/>
                </w:rPr>
                <w:t>簽證日期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20531" w14:textId="77777777" w:rsidR="00C45EF3" w:rsidRDefault="00C45EF3" w:rsidP="00631E93">
            <w:pPr>
              <w:rPr>
                <w:ins w:id="32550" w:author="家榮 張" w:date="2021-05-20T15:03:00Z"/>
                <w:rFonts w:ascii="標楷體" w:eastAsia="標楷體" w:hAnsi="標楷體"/>
              </w:rPr>
            </w:pPr>
            <w:ins w:id="32551" w:author="家榮 張" w:date="2021-05-20T15:03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E0EDB" w14:textId="77777777" w:rsidR="00C45EF3" w:rsidRDefault="00C45EF3" w:rsidP="00631E93">
            <w:pPr>
              <w:rPr>
                <w:ins w:id="32552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CAA2D" w14:textId="77777777" w:rsidR="00C45EF3" w:rsidRDefault="00C45EF3" w:rsidP="00631E93">
            <w:pPr>
              <w:rPr>
                <w:ins w:id="32553" w:author="家榮 張" w:date="2021-05-20T15:03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91FD2" w14:textId="453D6031" w:rsidR="00C45EF3" w:rsidRDefault="007519E7" w:rsidP="00631E93">
            <w:pPr>
              <w:rPr>
                <w:ins w:id="32554" w:author="家榮 張" w:date="2021-05-20T15:03:00Z"/>
                <w:rFonts w:ascii="標楷體" w:eastAsia="標楷體" w:hAnsi="標楷體"/>
              </w:rPr>
            </w:pPr>
            <w:ins w:id="32555" w:author="家榮 張" w:date="2021-05-20T15:32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679DB" w14:textId="77777777" w:rsidR="00C45EF3" w:rsidRDefault="00C45EF3" w:rsidP="00631E93">
            <w:pPr>
              <w:rPr>
                <w:ins w:id="32556" w:author="家榮 張" w:date="2021-05-20T15:03:00Z"/>
                <w:rFonts w:ascii="標楷體" w:eastAsia="標楷體" w:hAnsi="標楷體"/>
              </w:rPr>
            </w:pPr>
            <w:ins w:id="32557" w:author="家榮 張" w:date="2021-05-20T15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8EE3A" w14:textId="77777777" w:rsidR="003B1F77" w:rsidRDefault="003B1F77" w:rsidP="003B1F77">
            <w:pPr>
              <w:rPr>
                <w:ins w:id="32558" w:author="家榮 張" w:date="2021-05-20T15:25:00Z"/>
                <w:rFonts w:ascii="標楷體" w:eastAsia="標楷體" w:hAnsi="標楷體"/>
              </w:rPr>
            </w:pPr>
            <w:ins w:id="32559" w:author="家榮 張" w:date="2021-05-20T15:25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4C4BE8F4" w14:textId="77777777" w:rsidR="00C45EF3" w:rsidRDefault="00C45EF3" w:rsidP="00631E93">
            <w:pPr>
              <w:ind w:left="226" w:hangingChars="94" w:hanging="226"/>
              <w:rPr>
                <w:ins w:id="32560" w:author="家榮 張" w:date="2021-05-20T15:03:00Z"/>
                <w:rFonts w:ascii="標楷體" w:eastAsia="標楷體" w:hAnsi="標楷體"/>
              </w:rPr>
            </w:pPr>
            <w:ins w:id="32561" w:author="家榮 張" w:date="2021-05-20T15:03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1734BFBF" w14:textId="77777777" w:rsidR="00C45EF3" w:rsidRDefault="00C45EF3" w:rsidP="00631E93">
            <w:pPr>
              <w:ind w:left="226" w:hangingChars="94" w:hanging="226"/>
              <w:rPr>
                <w:ins w:id="32562" w:author="家榮 張" w:date="2021-05-20T15:03:00Z"/>
                <w:rFonts w:ascii="標楷體" w:eastAsia="標楷體" w:hAnsi="標楷體"/>
              </w:rPr>
            </w:pPr>
            <w:ins w:id="32563" w:author="家榮 張" w:date="2021-05-20T15:03:00Z">
              <w:r>
                <w:rPr>
                  <w:rFonts w:ascii="標楷體" w:eastAsia="標楷體" w:hAnsi="標楷體"/>
                </w:rPr>
                <w:t>V(7)A()DATE,0,#AccountDate</w:t>
              </w:r>
            </w:ins>
          </w:p>
          <w:p w14:paraId="5DACB377" w14:textId="77777777" w:rsidR="00C45EF3" w:rsidRDefault="00C45EF3" w:rsidP="00631E93">
            <w:pPr>
              <w:ind w:left="226" w:hangingChars="94" w:hanging="226"/>
              <w:rPr>
                <w:ins w:id="32564" w:author="家榮 張" w:date="2021-05-20T15:03:00Z"/>
                <w:rFonts w:ascii="標楷體" w:eastAsia="標楷體" w:hAnsi="標楷體"/>
                <w:color w:val="000000" w:themeColor="text1"/>
              </w:rPr>
            </w:pPr>
            <w:ins w:id="32565" w:author="家榮 張" w:date="2021-05-20T15:03:00Z">
              <w:r>
                <w:rPr>
                  <w:rFonts w:ascii="標楷體" w:eastAsia="標楷體" w:hAnsi="標楷體"/>
                </w:rPr>
                <w:t>3.CustFin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AccountDate</w:t>
              </w:r>
            </w:ins>
          </w:p>
        </w:tc>
      </w:tr>
    </w:tbl>
    <w:p w14:paraId="1CC943E5" w14:textId="77777777" w:rsidR="00C45EF3" w:rsidRPr="00D45A59" w:rsidRDefault="00C45EF3" w:rsidP="00C45EF3">
      <w:pPr>
        <w:rPr>
          <w:ins w:id="32566" w:author="家榮 張" w:date="2021-05-20T15:03:00Z"/>
        </w:rPr>
      </w:pPr>
    </w:p>
    <w:p w14:paraId="0C0A9B79" w14:textId="7F67F4AF" w:rsidR="00B9783B" w:rsidRDefault="00B9783B" w:rsidP="00B9783B">
      <w:pPr>
        <w:pStyle w:val="4"/>
        <w:numPr>
          <w:ilvl w:val="0"/>
          <w:numId w:val="0"/>
        </w:numPr>
        <w:ind w:left="1134"/>
        <w:rPr>
          <w:ins w:id="32567" w:author="家榮 張" w:date="2021-05-20T14:41:00Z"/>
        </w:rPr>
      </w:pPr>
      <w:ins w:id="32568" w:author="家榮 張" w:date="2021-05-18T17:12:00Z">
        <w:r>
          <w:t>C.UI</w:t>
        </w:r>
        <w:r>
          <w:rPr>
            <w:rFonts w:hint="eastAsia"/>
          </w:rPr>
          <w:t>畫面</w:t>
        </w:r>
        <w:r>
          <w:rPr>
            <w:rFonts w:hint="eastAsia"/>
          </w:rPr>
          <w:t>(</w:t>
        </w:r>
        <w:r>
          <w:rPr>
            <w:rFonts w:hint="eastAsia"/>
          </w:rPr>
          <w:t>複製</w:t>
        </w:r>
        <w:r>
          <w:rPr>
            <w:rFonts w:hint="eastAsia"/>
          </w:rPr>
          <w:t>)</w:t>
        </w:r>
      </w:ins>
    </w:p>
    <w:p w14:paraId="448D746F" w14:textId="5B75EAB2" w:rsidR="00AE63E2" w:rsidRDefault="003B1F77" w:rsidP="00AE63E2">
      <w:pPr>
        <w:pStyle w:val="15"/>
        <w:ind w:left="0" w:firstLine="0"/>
        <w:rPr>
          <w:ins w:id="32569" w:author="家榮 張" w:date="2021-05-20T14:41:00Z"/>
          <w:noProof/>
        </w:rPr>
      </w:pPr>
      <w:ins w:id="32570" w:author="家榮 張" w:date="2021-05-20T15:21:00Z">
        <w:r>
          <w:rPr>
            <w:noProof/>
          </w:rPr>
          <w:drawing>
            <wp:inline distT="0" distB="0" distL="0" distR="0" wp14:anchorId="55B994D4" wp14:editId="738184CC">
              <wp:extent cx="6479540" cy="4085590"/>
              <wp:effectExtent l="0" t="0" r="0" b="0"/>
              <wp:docPr id="127" name="圖片 1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40855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1B894A1" w14:textId="77777777" w:rsidR="00AE63E2" w:rsidRDefault="00AE63E2" w:rsidP="00AE63E2">
      <w:pPr>
        <w:pStyle w:val="a"/>
        <w:numPr>
          <w:ilvl w:val="0"/>
          <w:numId w:val="55"/>
        </w:numPr>
        <w:spacing w:before="0"/>
        <w:ind w:left="1418"/>
        <w:rPr>
          <w:ins w:id="32571" w:author="家榮 張" w:date="2021-05-20T14:41:00Z"/>
        </w:rPr>
      </w:pPr>
      <w:ins w:id="32572" w:author="家榮 張" w:date="2021-05-20T14:41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212A90D9" w14:textId="77777777" w:rsidR="00AE63E2" w:rsidRDefault="00AE63E2" w:rsidP="00AE63E2">
      <w:pPr>
        <w:rPr>
          <w:ins w:id="32573" w:author="家榮 張" w:date="2021-05-20T14:41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E63E2" w14:paraId="4262B09A" w14:textId="77777777" w:rsidTr="007C070B">
        <w:trPr>
          <w:ins w:id="32574" w:author="家榮 張" w:date="2021-05-20T14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039CB0" w14:textId="77777777" w:rsidR="00AE63E2" w:rsidRDefault="00AE63E2" w:rsidP="00631E93">
            <w:pPr>
              <w:jc w:val="center"/>
              <w:rPr>
                <w:ins w:id="32575" w:author="家榮 張" w:date="2021-05-20T14:41:00Z"/>
                <w:rFonts w:ascii="標楷體" w:eastAsia="標楷體" w:hAnsi="標楷體"/>
              </w:rPr>
            </w:pPr>
            <w:ins w:id="32576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9F0433" w14:textId="77777777" w:rsidR="00AE63E2" w:rsidRDefault="00AE63E2" w:rsidP="00631E93">
            <w:pPr>
              <w:jc w:val="center"/>
              <w:rPr>
                <w:ins w:id="32577" w:author="家榮 張" w:date="2021-05-20T14:41:00Z"/>
                <w:rFonts w:ascii="標楷體" w:eastAsia="標楷體" w:hAnsi="標楷體"/>
              </w:rPr>
            </w:pPr>
            <w:ins w:id="32578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70E088" w14:textId="77777777" w:rsidR="00AE63E2" w:rsidRDefault="00AE63E2" w:rsidP="00631E93">
            <w:pPr>
              <w:jc w:val="center"/>
              <w:rPr>
                <w:ins w:id="32579" w:author="家榮 張" w:date="2021-05-20T14:41:00Z"/>
                <w:rFonts w:ascii="標楷體" w:eastAsia="標楷體" w:hAnsi="標楷體"/>
              </w:rPr>
            </w:pPr>
            <w:ins w:id="32580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AE63E2" w14:paraId="276C4D6C" w14:textId="77777777" w:rsidTr="00631E93">
        <w:trPr>
          <w:ins w:id="32581" w:author="家榮 張" w:date="2021-05-20T14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DCCB3" w14:textId="77777777" w:rsidR="00AE63E2" w:rsidRDefault="00AE63E2" w:rsidP="00631E93">
            <w:pPr>
              <w:jc w:val="center"/>
              <w:rPr>
                <w:ins w:id="32582" w:author="家榮 張" w:date="2021-05-20T14:41:00Z"/>
                <w:rFonts w:ascii="標楷體" w:eastAsia="標楷體" w:hAnsi="標楷體"/>
                <w:lang w:eastAsia="zh-HK"/>
              </w:rPr>
            </w:pPr>
            <w:ins w:id="32583" w:author="家榮 張" w:date="2021-05-20T14:4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2D72E" w14:textId="77777777" w:rsidR="00AE63E2" w:rsidRDefault="00AE63E2" w:rsidP="00631E93">
            <w:pPr>
              <w:rPr>
                <w:ins w:id="32584" w:author="家榮 張" w:date="2021-05-20T14:41:00Z"/>
                <w:rFonts w:ascii="標楷體" w:eastAsia="標楷體" w:hAnsi="標楷體"/>
                <w:lang w:eastAsia="zh-HK"/>
              </w:rPr>
            </w:pPr>
            <w:ins w:id="32585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5C59F" w14:textId="77777777" w:rsidR="00AE63E2" w:rsidRDefault="00AE63E2" w:rsidP="00631E93">
            <w:pPr>
              <w:rPr>
                <w:ins w:id="32586" w:author="家榮 張" w:date="2021-05-20T14:41:00Z"/>
                <w:rFonts w:ascii="標楷體" w:eastAsia="標楷體" w:hAnsi="標楷體"/>
              </w:rPr>
            </w:pPr>
            <w:ins w:id="32587" w:author="家榮 張" w:date="2021-05-20T14:41:00Z">
              <w:r>
                <w:rPr>
                  <w:rFonts w:ascii="標楷體" w:eastAsia="標楷體" w:hAnsi="標楷體" w:hint="eastAsia"/>
                </w:rPr>
                <w:t xml:space="preserve">1.【1907 </w:t>
              </w:r>
              <w:r>
                <w:rPr>
                  <w:rFonts w:ascii="標楷體" w:eastAsia="標楷體" w:hAnsi="標楷體" w:hint="eastAsia"/>
                  <w:lang w:eastAsia="zh-HK"/>
                </w:rPr>
                <w:t>公司戶財務狀況明細資料查詢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  <w:r>
                <w:rPr>
                  <w:rFonts w:ascii="標楷體" w:eastAsia="標楷體" w:hAnsi="標楷體" w:hint="eastAsia"/>
                </w:rPr>
                <w:t>」、「複製」</w:t>
              </w:r>
            </w:ins>
          </w:p>
          <w:p w14:paraId="4FBB2A4B" w14:textId="77777777" w:rsidR="00AE63E2" w:rsidRDefault="00AE63E2" w:rsidP="00631E93">
            <w:pPr>
              <w:rPr>
                <w:ins w:id="32588" w:author="家榮 張" w:date="2021-05-20T14:41:00Z"/>
                <w:rFonts w:ascii="標楷體" w:eastAsia="標楷體" w:hAnsi="標楷體"/>
                <w:lang w:eastAsia="zh-HK"/>
              </w:rPr>
            </w:pPr>
            <w:ins w:id="32589" w:author="家榮 張" w:date="2021-05-20T14:41:00Z">
              <w:r>
                <w:rPr>
                  <w:rFonts w:ascii="標楷體" w:eastAsia="標楷體" w:hAnsi="標楷體" w:hint="eastAsia"/>
                </w:rPr>
                <w:t xml:space="preserve">  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5A526EAA" w14:textId="77777777" w:rsidR="00AE63E2" w:rsidRDefault="00AE63E2" w:rsidP="00631E93">
            <w:pPr>
              <w:rPr>
                <w:ins w:id="32590" w:author="家榮 張" w:date="2021-05-20T14:41:00Z"/>
                <w:rFonts w:ascii="標楷體" w:eastAsia="標楷體" w:hAnsi="標楷體"/>
                <w:lang w:eastAsia="zh-HK"/>
              </w:rPr>
            </w:pPr>
            <w:ins w:id="32591" w:author="家榮 張" w:date="2021-05-20T14:41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執行新增公司戶財務資料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AE63E2" w14:paraId="76CE3330" w14:textId="77777777" w:rsidTr="00631E93">
        <w:trPr>
          <w:ins w:id="32592" w:author="家榮 張" w:date="2021-05-20T14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72F70" w14:textId="11606B64" w:rsidR="00AE63E2" w:rsidRDefault="00E91278" w:rsidP="00631E93">
            <w:pPr>
              <w:jc w:val="center"/>
              <w:rPr>
                <w:ins w:id="32593" w:author="家榮 張" w:date="2021-05-20T14:41:00Z"/>
                <w:rFonts w:ascii="標楷體" w:eastAsia="標楷體" w:hAnsi="標楷體"/>
              </w:rPr>
            </w:pPr>
            <w:ins w:id="32594" w:author="家榮 張" w:date="2021-05-20T15:2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3C303" w14:textId="77777777" w:rsidR="00AE63E2" w:rsidRDefault="00AE63E2" w:rsidP="00631E93">
            <w:pPr>
              <w:rPr>
                <w:ins w:id="32595" w:author="家榮 張" w:date="2021-05-20T14:41:00Z"/>
                <w:rFonts w:ascii="標楷體" w:eastAsia="標楷體" w:hAnsi="標楷體"/>
                <w:lang w:eastAsia="zh-HK"/>
              </w:rPr>
            </w:pPr>
            <w:ins w:id="32596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D3670" w14:textId="0AE7987A" w:rsidR="00AE63E2" w:rsidRDefault="00AE63E2" w:rsidP="00631E93">
            <w:pPr>
              <w:rPr>
                <w:ins w:id="32597" w:author="家榮 張" w:date="2021-05-20T14:41:00Z"/>
                <w:rFonts w:ascii="標楷體" w:eastAsia="標楷體" w:hAnsi="標楷體"/>
                <w:lang w:eastAsia="zh-HK"/>
              </w:rPr>
            </w:pPr>
            <w:ins w:id="32598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關閉此</w:t>
              </w:r>
            </w:ins>
            <w:ins w:id="32599" w:author="家榮 張" w:date="2021-05-20T15:36:00Z">
              <w:r w:rsidR="007519E7">
                <w:rPr>
                  <w:rFonts w:ascii="標楷體" w:eastAsia="標楷體" w:hAnsi="標楷體" w:hint="eastAsia"/>
                  <w:lang w:eastAsia="zh-HK"/>
                </w:rPr>
                <w:t>複製</w:t>
              </w:r>
            </w:ins>
            <w:ins w:id="32600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畫面</w:t>
              </w:r>
            </w:ins>
          </w:p>
        </w:tc>
      </w:tr>
      <w:tr w:rsidR="00AE63E2" w14:paraId="7B378E61" w14:textId="77777777" w:rsidTr="00631E93">
        <w:trPr>
          <w:ins w:id="32601" w:author="家榮 張" w:date="2021-05-20T14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EA3BC" w14:textId="0A157DFE" w:rsidR="00AE63E2" w:rsidRDefault="00E91278" w:rsidP="00631E93">
            <w:pPr>
              <w:jc w:val="center"/>
              <w:rPr>
                <w:ins w:id="32602" w:author="家榮 張" w:date="2021-05-20T14:41:00Z"/>
                <w:rFonts w:ascii="標楷體" w:eastAsia="標楷體" w:hAnsi="標楷體"/>
              </w:rPr>
            </w:pPr>
            <w:ins w:id="32603" w:author="家榮 張" w:date="2021-05-20T15:26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4154" w14:textId="77777777" w:rsidR="00AE63E2" w:rsidRDefault="00AE63E2" w:rsidP="00631E93">
            <w:pPr>
              <w:rPr>
                <w:ins w:id="32604" w:author="家榮 張" w:date="2021-05-20T14:41:00Z"/>
                <w:rFonts w:ascii="標楷體" w:eastAsia="標楷體" w:hAnsi="標楷體"/>
                <w:lang w:eastAsia="zh-HK"/>
              </w:rPr>
            </w:pPr>
            <w:ins w:id="32605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33226" w14:textId="77777777" w:rsidR="00AE63E2" w:rsidRDefault="00AE63E2" w:rsidP="00631E93">
            <w:pPr>
              <w:rPr>
                <w:ins w:id="32606" w:author="家榮 張" w:date="2021-05-20T14:41:00Z"/>
                <w:rFonts w:ascii="標楷體" w:eastAsia="標楷體" w:hAnsi="標楷體"/>
                <w:lang w:eastAsia="zh-HK"/>
              </w:rPr>
            </w:pPr>
            <w:ins w:id="32607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重新輸入另一筆公司戶財務資料</w:t>
              </w:r>
            </w:ins>
          </w:p>
        </w:tc>
      </w:tr>
    </w:tbl>
    <w:p w14:paraId="1D5E1063" w14:textId="77777777" w:rsidR="00AE63E2" w:rsidRDefault="00AE63E2" w:rsidP="00AE63E2">
      <w:pPr>
        <w:rPr>
          <w:ins w:id="32608" w:author="家榮 張" w:date="2021-05-20T14:41:00Z"/>
          <w:rFonts w:ascii="標楷體" w:eastAsia="標楷體" w:hAnsi="標楷體"/>
        </w:rPr>
      </w:pPr>
    </w:p>
    <w:p w14:paraId="50F0E1C1" w14:textId="77777777" w:rsidR="00C45EF3" w:rsidRDefault="00C45EF3" w:rsidP="00C45EF3">
      <w:pPr>
        <w:pStyle w:val="15"/>
        <w:numPr>
          <w:ilvl w:val="0"/>
          <w:numId w:val="55"/>
        </w:numPr>
        <w:ind w:left="1418"/>
        <w:rPr>
          <w:ins w:id="32609" w:author="家榮 張" w:date="2021-05-20T15:04:00Z"/>
        </w:rPr>
      </w:pPr>
      <w:ins w:id="32610" w:author="家榮 張" w:date="2021-05-20T15:04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350"/>
        <w:gridCol w:w="1296"/>
        <w:gridCol w:w="1033"/>
        <w:gridCol w:w="1238"/>
        <w:gridCol w:w="653"/>
        <w:gridCol w:w="578"/>
        <w:gridCol w:w="3696"/>
      </w:tblGrid>
      <w:tr w:rsidR="00C45EF3" w14:paraId="03A4271D" w14:textId="77777777" w:rsidTr="007C070B">
        <w:trPr>
          <w:trHeight w:val="388"/>
          <w:tblHeader/>
          <w:jc w:val="center"/>
          <w:ins w:id="32611" w:author="家榮 張" w:date="2021-05-20T15:04:00Z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117EC2" w14:textId="77777777" w:rsidR="00C45EF3" w:rsidRDefault="00C45EF3" w:rsidP="00631E93">
            <w:pPr>
              <w:rPr>
                <w:ins w:id="32612" w:author="家榮 張" w:date="2021-05-20T15:04:00Z"/>
                <w:rFonts w:ascii="標楷體" w:eastAsia="標楷體" w:hAnsi="標楷體"/>
              </w:rPr>
            </w:pPr>
            <w:ins w:id="32613" w:author="家榮 張" w:date="2021-05-20T15:04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3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38A38D" w14:textId="77777777" w:rsidR="00C45EF3" w:rsidRDefault="00C45EF3" w:rsidP="00631E93">
            <w:pPr>
              <w:rPr>
                <w:ins w:id="32614" w:author="家榮 張" w:date="2021-05-20T15:04:00Z"/>
                <w:rFonts w:ascii="標楷體" w:eastAsia="標楷體" w:hAnsi="標楷體"/>
              </w:rPr>
            </w:pPr>
            <w:ins w:id="32615" w:author="家榮 張" w:date="2021-05-20T15:04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479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E75894" w14:textId="77777777" w:rsidR="00C45EF3" w:rsidRDefault="00C45EF3" w:rsidP="00631E93">
            <w:pPr>
              <w:jc w:val="center"/>
              <w:rPr>
                <w:ins w:id="32616" w:author="家榮 張" w:date="2021-05-20T15:04:00Z"/>
                <w:rFonts w:ascii="標楷體" w:eastAsia="標楷體" w:hAnsi="標楷體"/>
              </w:rPr>
            </w:pPr>
            <w:ins w:id="32617" w:author="家榮 張" w:date="2021-05-20T15:04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3DDF15" w14:textId="77777777" w:rsidR="00C45EF3" w:rsidRDefault="00C45EF3" w:rsidP="00631E93">
            <w:pPr>
              <w:rPr>
                <w:ins w:id="32618" w:author="家榮 張" w:date="2021-05-20T15:04:00Z"/>
                <w:rFonts w:ascii="標楷體" w:eastAsia="標楷體" w:hAnsi="標楷體"/>
              </w:rPr>
            </w:pPr>
            <w:ins w:id="32619" w:author="家榮 張" w:date="2021-05-20T15:04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C45EF3" w14:paraId="02AC5DC0" w14:textId="77777777" w:rsidTr="007C070B">
        <w:trPr>
          <w:trHeight w:val="244"/>
          <w:tblHeader/>
          <w:jc w:val="center"/>
          <w:ins w:id="32620" w:author="家榮 張" w:date="2021-05-20T15:04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B7D2806" w14:textId="77777777" w:rsidR="00C45EF3" w:rsidRDefault="00C45EF3" w:rsidP="00631E93">
            <w:pPr>
              <w:widowControl/>
              <w:rPr>
                <w:ins w:id="32621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7559A1" w14:textId="77777777" w:rsidR="00C45EF3" w:rsidRDefault="00C45EF3" w:rsidP="00631E93">
            <w:pPr>
              <w:widowControl/>
              <w:rPr>
                <w:ins w:id="32622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C3B18" w14:textId="13AB4503" w:rsidR="00C45EF3" w:rsidRDefault="00C45EF3" w:rsidP="00631E93">
            <w:pPr>
              <w:rPr>
                <w:ins w:id="32623" w:author="家榮 張" w:date="2021-05-20T15:04:00Z"/>
                <w:rFonts w:ascii="標楷體" w:eastAsia="標楷體" w:hAnsi="標楷體"/>
              </w:rPr>
            </w:pPr>
            <w:ins w:id="32624" w:author="家榮 張" w:date="2021-05-20T15:04:00Z">
              <w:r>
                <w:rPr>
                  <w:rFonts w:ascii="標楷體" w:eastAsia="標楷體" w:hAnsi="標楷體" w:hint="eastAsia"/>
                </w:rPr>
                <w:t>資料</w:t>
              </w:r>
              <w:del w:id="32625" w:author="張嘉榮" w:date="2021-05-26T15:46:00Z">
                <w:r w:rsidDel="0017662D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73FE1C" w14:textId="77777777" w:rsidR="00C45EF3" w:rsidRDefault="00C45EF3" w:rsidP="00631E93">
            <w:pPr>
              <w:rPr>
                <w:ins w:id="32626" w:author="家榮 張" w:date="2021-05-20T15:04:00Z"/>
                <w:rFonts w:ascii="標楷體" w:eastAsia="標楷體" w:hAnsi="標楷體"/>
              </w:rPr>
            </w:pPr>
            <w:ins w:id="32627" w:author="家榮 張" w:date="2021-05-20T15:04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E82B5A" w14:textId="77777777" w:rsidR="00C45EF3" w:rsidRDefault="00C45EF3" w:rsidP="00631E93">
            <w:pPr>
              <w:rPr>
                <w:ins w:id="32628" w:author="家榮 張" w:date="2021-05-20T15:04:00Z"/>
                <w:rFonts w:ascii="標楷體" w:eastAsia="標楷體" w:hAnsi="標楷體"/>
              </w:rPr>
            </w:pPr>
            <w:ins w:id="32629" w:author="家榮 張" w:date="2021-05-20T15:04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BD3D17E" w14:textId="77777777" w:rsidR="00C45EF3" w:rsidRDefault="00C45EF3" w:rsidP="00631E93">
            <w:pPr>
              <w:rPr>
                <w:ins w:id="32630" w:author="家榮 張" w:date="2021-05-20T15:04:00Z"/>
                <w:rFonts w:ascii="標楷體" w:eastAsia="標楷體" w:hAnsi="標楷體"/>
              </w:rPr>
            </w:pPr>
            <w:ins w:id="32631" w:author="家榮 張" w:date="2021-05-20T15:04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18B8A6" w14:textId="77777777" w:rsidR="00C45EF3" w:rsidRDefault="00C45EF3" w:rsidP="00631E93">
            <w:pPr>
              <w:rPr>
                <w:ins w:id="32632" w:author="家榮 張" w:date="2021-05-20T15:04:00Z"/>
                <w:rFonts w:ascii="標楷體" w:eastAsia="標楷體" w:hAnsi="標楷體"/>
              </w:rPr>
            </w:pPr>
            <w:ins w:id="32633" w:author="家榮 張" w:date="2021-05-20T15:04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7708509" w14:textId="77777777" w:rsidR="00C45EF3" w:rsidRDefault="00C45EF3" w:rsidP="00631E93">
            <w:pPr>
              <w:widowControl/>
              <w:rPr>
                <w:ins w:id="32634" w:author="家榮 張" w:date="2021-05-20T15:04:00Z"/>
                <w:rFonts w:ascii="標楷體" w:eastAsia="標楷體" w:hAnsi="標楷體"/>
              </w:rPr>
            </w:pPr>
          </w:p>
        </w:tc>
      </w:tr>
      <w:tr w:rsidR="00C45EF3" w14:paraId="4B48F25B" w14:textId="77777777" w:rsidTr="00631E93">
        <w:trPr>
          <w:trHeight w:val="291"/>
          <w:jc w:val="center"/>
          <w:ins w:id="32635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53A0F" w14:textId="77777777" w:rsidR="00C45EF3" w:rsidRDefault="00C45EF3" w:rsidP="00631E93">
            <w:pPr>
              <w:rPr>
                <w:ins w:id="32636" w:author="家榮 張" w:date="2021-05-20T15:04:00Z"/>
                <w:rFonts w:ascii="標楷體" w:eastAsia="標楷體" w:hAnsi="標楷體"/>
              </w:rPr>
            </w:pPr>
            <w:ins w:id="32637" w:author="家榮 張" w:date="2021-05-20T15:0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12AD7" w14:textId="77777777" w:rsidR="00C45EF3" w:rsidRDefault="00C45EF3" w:rsidP="00631E93">
            <w:pPr>
              <w:rPr>
                <w:ins w:id="32638" w:author="家榮 張" w:date="2021-05-20T15:04:00Z"/>
                <w:rFonts w:ascii="標楷體" w:eastAsia="標楷體" w:hAnsi="標楷體"/>
              </w:rPr>
            </w:pPr>
            <w:ins w:id="32639" w:author="家榮 張" w:date="2021-05-20T15:04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55F55" w14:textId="77777777" w:rsidR="00C45EF3" w:rsidRDefault="00C45EF3" w:rsidP="00631E93">
            <w:pPr>
              <w:rPr>
                <w:ins w:id="32640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28EE" w14:textId="77777777" w:rsidR="00C45EF3" w:rsidRDefault="00C45EF3" w:rsidP="00631E93">
            <w:pPr>
              <w:rPr>
                <w:ins w:id="32641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9FF43" w14:textId="77777777" w:rsidR="00C45EF3" w:rsidRDefault="00C45EF3" w:rsidP="00631E93">
            <w:pPr>
              <w:rPr>
                <w:ins w:id="32642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28E25" w14:textId="77777777" w:rsidR="00C45EF3" w:rsidRDefault="00C45EF3" w:rsidP="00631E93">
            <w:pPr>
              <w:rPr>
                <w:ins w:id="32643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4155B" w14:textId="77777777" w:rsidR="00C45EF3" w:rsidRDefault="00C45EF3" w:rsidP="00631E93">
            <w:pPr>
              <w:rPr>
                <w:ins w:id="32644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41DD3" w14:textId="77777777" w:rsidR="00C45EF3" w:rsidRDefault="00C45EF3" w:rsidP="00631E93">
            <w:pPr>
              <w:rPr>
                <w:ins w:id="32645" w:author="家榮 張" w:date="2021-05-20T15:04:00Z"/>
                <w:rFonts w:ascii="標楷體" w:eastAsia="標楷體" w:hAnsi="標楷體"/>
              </w:rPr>
            </w:pPr>
            <w:ins w:id="32646" w:author="家榮 張" w:date="2021-05-20T15:04:00Z">
              <w:r>
                <w:rPr>
                  <w:rFonts w:ascii="標楷體" w:eastAsia="標楷體" w:hAnsi="標楷體" w:hint="eastAsia"/>
                </w:rPr>
                <w:t>自動顯示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</w:tr>
      <w:tr w:rsidR="00C45EF3" w14:paraId="04713525" w14:textId="77777777" w:rsidTr="00631E93">
        <w:trPr>
          <w:trHeight w:val="291"/>
          <w:jc w:val="center"/>
          <w:ins w:id="32647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66A92" w14:textId="77777777" w:rsidR="00C45EF3" w:rsidRDefault="00C45EF3" w:rsidP="00631E93">
            <w:pPr>
              <w:rPr>
                <w:ins w:id="32648" w:author="家榮 張" w:date="2021-05-20T15:04:00Z"/>
                <w:rFonts w:ascii="標楷體" w:eastAsia="標楷體" w:hAnsi="標楷體"/>
              </w:rPr>
            </w:pPr>
            <w:ins w:id="32649" w:author="家榮 張" w:date="2021-05-20T15:0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330E3" w14:textId="77777777" w:rsidR="00C45EF3" w:rsidRDefault="00C45EF3" w:rsidP="00631E93">
            <w:pPr>
              <w:rPr>
                <w:ins w:id="32650" w:author="家榮 張" w:date="2021-05-20T15:04:00Z"/>
                <w:rFonts w:ascii="標楷體" w:eastAsia="標楷體" w:hAnsi="標楷體"/>
              </w:rPr>
            </w:pPr>
            <w:ins w:id="32651" w:author="家榮 張" w:date="2021-05-20T15:04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76A1A" w14:textId="77777777" w:rsidR="00C45EF3" w:rsidRDefault="00C45EF3" w:rsidP="00631E93">
            <w:pPr>
              <w:rPr>
                <w:ins w:id="32652" w:author="家榮 張" w:date="2021-05-20T15:04:00Z"/>
                <w:rFonts w:ascii="標楷體" w:eastAsia="標楷體" w:hAnsi="標楷體"/>
              </w:rPr>
            </w:pPr>
            <w:ins w:id="32653" w:author="家榮 張" w:date="2021-05-20T15:04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E4806" w14:textId="77777777" w:rsidR="00C45EF3" w:rsidRDefault="00C45EF3" w:rsidP="00631E93">
            <w:pPr>
              <w:rPr>
                <w:ins w:id="32654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138E" w14:textId="77777777" w:rsidR="00C45EF3" w:rsidRDefault="00C45EF3" w:rsidP="00631E93">
            <w:pPr>
              <w:rPr>
                <w:ins w:id="32655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0EE59" w14:textId="77777777" w:rsidR="00C45EF3" w:rsidRDefault="00C45EF3" w:rsidP="00631E93">
            <w:pPr>
              <w:rPr>
                <w:ins w:id="32656" w:author="家榮 張" w:date="2021-05-20T15:04:00Z"/>
                <w:rFonts w:ascii="標楷體" w:eastAsia="標楷體" w:hAnsi="標楷體"/>
              </w:rPr>
            </w:pPr>
            <w:ins w:id="32657" w:author="家榮 張" w:date="2021-05-20T15:0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BC46" w14:textId="77777777" w:rsidR="00C45EF3" w:rsidRDefault="00C45EF3" w:rsidP="00631E93">
            <w:pPr>
              <w:rPr>
                <w:ins w:id="32658" w:author="家榮 張" w:date="2021-05-20T15:04:00Z"/>
                <w:rFonts w:ascii="標楷體" w:eastAsia="標楷體" w:hAnsi="標楷體"/>
              </w:rPr>
            </w:pPr>
            <w:ins w:id="32659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7B181" w14:textId="0865440E" w:rsidR="00C45EF3" w:rsidRDefault="00C45EF3" w:rsidP="00631E93">
            <w:pPr>
              <w:rPr>
                <w:ins w:id="32660" w:author="家榮 張" w:date="2021-05-20T15:04:00Z"/>
                <w:rFonts w:ascii="標楷體" w:eastAsia="標楷體" w:hAnsi="標楷體"/>
              </w:rPr>
            </w:pPr>
            <w:ins w:id="32661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2662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2663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3B21872B" w14:textId="77777777" w:rsidR="00C45EF3" w:rsidRDefault="00C45EF3" w:rsidP="00631E93">
            <w:pPr>
              <w:ind w:left="226" w:hangingChars="94" w:hanging="226"/>
              <w:rPr>
                <w:ins w:id="32664" w:author="家榮 張" w:date="2021-05-20T15:04:00Z"/>
                <w:rFonts w:ascii="標楷體" w:eastAsia="標楷體" w:hAnsi="標楷體"/>
              </w:rPr>
            </w:pPr>
            <w:ins w:id="32665" w:author="家榮 張" w:date="2021-05-20T15:04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104B4647" w14:textId="77777777" w:rsidR="00C45EF3" w:rsidRDefault="00C45EF3" w:rsidP="00631E93">
            <w:pPr>
              <w:ind w:left="226"/>
              <w:rPr>
                <w:ins w:id="32666" w:author="家榮 張" w:date="2021-05-20T15:04:00Z"/>
                <w:rFonts w:ascii="標楷體" w:eastAsia="標楷體" w:hAnsi="標楷體"/>
              </w:rPr>
            </w:pPr>
            <w:ins w:id="32667" w:author="家榮 張" w:date="2021-05-20T15:04:00Z">
              <w:r>
                <w:rPr>
                  <w:rFonts w:ascii="標楷體" w:eastAsia="標楷體" w:hAnsi="標楷體" w:hint="eastAsia"/>
                </w:rPr>
                <w:t>V(7)A(ID_UNINO,</w:t>
              </w:r>
              <w:r>
                <w:rPr>
                  <w:rFonts w:ascii="標楷體" w:eastAsia="標楷體" w:hAnsi="標楷體"/>
                </w:rPr>
                <w:t>0,#CustId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32D3DA79" w14:textId="77777777" w:rsidR="00C45EF3" w:rsidRDefault="00C45EF3" w:rsidP="00631E93">
            <w:pPr>
              <w:rPr>
                <w:ins w:id="32668" w:author="家榮 張" w:date="2021-05-20T15:04:00Z"/>
                <w:rFonts w:ascii="標楷體" w:eastAsia="標楷體" w:hAnsi="標楷體"/>
              </w:rPr>
            </w:pPr>
            <w:ins w:id="32669" w:author="家榮 張" w:date="2021-05-20T15:04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.C</w:t>
              </w:r>
              <w:r>
                <w:rPr>
                  <w:rFonts w:ascii="標楷體" w:eastAsia="標楷體" w:hAnsi="標楷體"/>
                </w:rPr>
                <w:t>ustUKey</w:t>
              </w:r>
            </w:ins>
          </w:p>
        </w:tc>
      </w:tr>
      <w:tr w:rsidR="00C45EF3" w14:paraId="037B17F4" w14:textId="77777777" w:rsidTr="00631E93">
        <w:trPr>
          <w:trHeight w:val="291"/>
          <w:jc w:val="center"/>
          <w:ins w:id="32670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0701C" w14:textId="77777777" w:rsidR="00C45EF3" w:rsidRDefault="00C45EF3" w:rsidP="00631E93">
            <w:pPr>
              <w:rPr>
                <w:ins w:id="32671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9A755" w14:textId="77777777" w:rsidR="00C45EF3" w:rsidRDefault="00C45EF3" w:rsidP="00631E93">
            <w:pPr>
              <w:rPr>
                <w:ins w:id="32672" w:author="家榮 張" w:date="2021-05-20T15:04:00Z"/>
                <w:rFonts w:ascii="標楷體" w:eastAsia="標楷體" w:hAnsi="標楷體"/>
              </w:rPr>
            </w:pPr>
            <w:ins w:id="32673" w:author="家榮 張" w:date="2021-05-20T15:04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53474" w14:textId="77777777" w:rsidR="00C45EF3" w:rsidRDefault="00C45EF3" w:rsidP="00631E93">
            <w:pPr>
              <w:rPr>
                <w:ins w:id="32674" w:author="家榮 張" w:date="2021-05-20T15:04:00Z"/>
                <w:rFonts w:ascii="標楷體" w:eastAsia="標楷體" w:hAnsi="標楷體"/>
              </w:rPr>
            </w:pPr>
            <w:ins w:id="32675" w:author="家榮 張" w:date="2021-05-20T15:04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A3869" w14:textId="77777777" w:rsidR="00C45EF3" w:rsidRDefault="00C45EF3" w:rsidP="00631E93">
            <w:pPr>
              <w:rPr>
                <w:ins w:id="32676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2C7B2" w14:textId="77777777" w:rsidR="00C45EF3" w:rsidRDefault="00C45EF3" w:rsidP="00631E93">
            <w:pPr>
              <w:rPr>
                <w:ins w:id="32677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D04F" w14:textId="77777777" w:rsidR="00C45EF3" w:rsidRDefault="00C45EF3" w:rsidP="00631E93">
            <w:pPr>
              <w:rPr>
                <w:ins w:id="32678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159A" w14:textId="77777777" w:rsidR="00C45EF3" w:rsidRDefault="00C45EF3" w:rsidP="00631E93">
            <w:pPr>
              <w:rPr>
                <w:ins w:id="32679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A9E9" w14:textId="77777777" w:rsidR="00C45EF3" w:rsidRDefault="00C45EF3" w:rsidP="00631E93">
            <w:pPr>
              <w:rPr>
                <w:ins w:id="32680" w:author="家榮 張" w:date="2021-05-20T15:04:00Z"/>
                <w:rFonts w:ascii="標楷體" w:eastAsia="標楷體" w:hAnsi="標楷體"/>
              </w:rPr>
            </w:pPr>
            <w:ins w:id="32681" w:author="家榮 張" w:date="2021-05-20T15:04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查詢並帶回「統一編號」</w:t>
              </w:r>
            </w:ins>
          </w:p>
        </w:tc>
      </w:tr>
      <w:tr w:rsidR="00C45EF3" w14:paraId="74E62A6D" w14:textId="77777777" w:rsidTr="00631E93">
        <w:trPr>
          <w:trHeight w:val="291"/>
          <w:jc w:val="center"/>
          <w:ins w:id="32682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2A9FC" w14:textId="77777777" w:rsidR="00C45EF3" w:rsidRDefault="00C45EF3" w:rsidP="00631E93">
            <w:pPr>
              <w:rPr>
                <w:ins w:id="32683" w:author="家榮 張" w:date="2021-05-20T15:04:00Z"/>
                <w:rFonts w:ascii="標楷體" w:eastAsia="標楷體" w:hAnsi="標楷體"/>
              </w:rPr>
            </w:pPr>
            <w:ins w:id="32684" w:author="家榮 張" w:date="2021-05-20T15:04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FE0D2" w14:textId="77777777" w:rsidR="00C45EF3" w:rsidRDefault="00C45EF3" w:rsidP="00631E93">
            <w:pPr>
              <w:rPr>
                <w:ins w:id="32685" w:author="家榮 張" w:date="2021-05-20T15:04:00Z"/>
                <w:rFonts w:ascii="標楷體" w:eastAsia="標楷體" w:hAnsi="標楷體"/>
              </w:rPr>
            </w:pPr>
            <w:ins w:id="32686" w:author="家榮 張" w:date="2021-05-20T15:04:00Z">
              <w:r>
                <w:rPr>
                  <w:rFonts w:ascii="標楷體" w:eastAsia="標楷體" w:hAnsi="標楷體" w:hint="eastAsia"/>
                </w:rPr>
                <w:t>年度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09B94" w14:textId="77777777" w:rsidR="00C45EF3" w:rsidRDefault="00C45EF3" w:rsidP="00631E93">
            <w:pPr>
              <w:rPr>
                <w:ins w:id="32687" w:author="家榮 張" w:date="2021-05-20T15:04:00Z"/>
                <w:rFonts w:ascii="標楷體" w:eastAsia="標楷體" w:hAnsi="標楷體"/>
              </w:rPr>
            </w:pPr>
            <w:ins w:id="32688" w:author="家榮 張" w:date="2021-05-20T15:04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D3497" w14:textId="77777777" w:rsidR="00C45EF3" w:rsidRDefault="00C45EF3" w:rsidP="00631E93">
            <w:pPr>
              <w:rPr>
                <w:ins w:id="32689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44B3" w14:textId="77777777" w:rsidR="00C45EF3" w:rsidRDefault="00C45EF3" w:rsidP="00631E93">
            <w:pPr>
              <w:rPr>
                <w:ins w:id="32690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33136" w14:textId="77777777" w:rsidR="00C45EF3" w:rsidRDefault="00C45EF3" w:rsidP="00631E93">
            <w:pPr>
              <w:rPr>
                <w:ins w:id="32691" w:author="家榮 張" w:date="2021-05-20T15:04:00Z"/>
                <w:rFonts w:ascii="標楷體" w:eastAsia="標楷體" w:hAnsi="標楷體"/>
              </w:rPr>
            </w:pPr>
            <w:ins w:id="32692" w:author="家榮 張" w:date="2021-05-20T15:0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C893" w14:textId="77777777" w:rsidR="00C45EF3" w:rsidRDefault="00C45EF3" w:rsidP="00631E93">
            <w:pPr>
              <w:rPr>
                <w:ins w:id="32693" w:author="家榮 張" w:date="2021-05-20T15:04:00Z"/>
                <w:rFonts w:ascii="標楷體" w:eastAsia="標楷體" w:hAnsi="標楷體"/>
              </w:rPr>
            </w:pPr>
            <w:ins w:id="32694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6EDE" w14:textId="13363264" w:rsidR="00C45EF3" w:rsidRDefault="00C45EF3" w:rsidP="00631E93">
            <w:pPr>
              <w:rPr>
                <w:ins w:id="32695" w:author="家榮 張" w:date="2021-05-20T15:04:00Z"/>
                <w:rFonts w:ascii="標楷體" w:eastAsia="標楷體" w:hAnsi="標楷體"/>
              </w:rPr>
            </w:pPr>
            <w:ins w:id="32696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2697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2698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3C540EB8" w14:textId="77777777" w:rsidR="00C45EF3" w:rsidRDefault="00C45EF3" w:rsidP="00631E93">
            <w:pPr>
              <w:ind w:left="226" w:hangingChars="94" w:hanging="226"/>
              <w:rPr>
                <w:ins w:id="32699" w:author="家榮 張" w:date="2021-05-20T15:04:00Z"/>
                <w:rFonts w:ascii="標楷體" w:eastAsia="標楷體" w:hAnsi="標楷體"/>
              </w:rPr>
            </w:pPr>
            <w:ins w:id="32700" w:author="家榮 張" w:date="2021-05-20T15:04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7FC57B09" w14:textId="77777777" w:rsidR="00C45EF3" w:rsidRDefault="00C45EF3" w:rsidP="00631E93">
            <w:pPr>
              <w:ind w:left="226" w:hangingChars="94" w:hanging="226"/>
              <w:rPr>
                <w:ins w:id="32701" w:author="家榮 張" w:date="2021-05-20T15:04:00Z"/>
                <w:rFonts w:ascii="標楷體" w:eastAsia="標楷體" w:hAnsi="標楷體"/>
              </w:rPr>
            </w:pPr>
            <w:ins w:id="32702" w:author="家榮 張" w:date="2021-05-20T15:04:00Z">
              <w:r>
                <w:rPr>
                  <w:rFonts w:ascii="標楷體" w:eastAsia="標楷體" w:hAnsi="標楷體" w:hint="eastAsia"/>
                </w:rPr>
                <w:t>IF(</w:t>
              </w:r>
              <w:r>
                <w:rPr>
                  <w:rFonts w:ascii="標楷體" w:eastAsia="標楷體" w:hAnsi="標楷體"/>
                </w:rPr>
                <w:t>#DateYear==0,V(P,</w:t>
              </w:r>
              <w:r>
                <w:rPr>
                  <w:rFonts w:ascii="標楷體" w:eastAsia="標楷體" w:hAnsi="標楷體" w:hint="eastAsia"/>
                </w:rPr>
                <w:t>年度不可為0</w:t>
              </w:r>
              <w:r>
                <w:rPr>
                  <w:rFonts w:ascii="標楷體" w:eastAsia="標楷體" w:hAnsi="標楷體"/>
                </w:rPr>
                <w:t>),s)</w:t>
              </w:r>
            </w:ins>
          </w:p>
          <w:p w14:paraId="560E1270" w14:textId="77777777" w:rsidR="00C45EF3" w:rsidRDefault="00C45EF3" w:rsidP="00631E93">
            <w:pPr>
              <w:rPr>
                <w:ins w:id="32703" w:author="家榮 張" w:date="2021-05-20T15:04:00Z"/>
                <w:rFonts w:ascii="標楷體" w:eastAsia="標楷體" w:hAnsi="標楷體"/>
              </w:rPr>
            </w:pPr>
            <w:ins w:id="32704" w:author="家榮 張" w:date="2021-05-20T15:04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DataYear</w:t>
              </w:r>
            </w:ins>
          </w:p>
        </w:tc>
      </w:tr>
      <w:tr w:rsidR="00C45EF3" w14:paraId="75143720" w14:textId="77777777" w:rsidTr="00631E93">
        <w:trPr>
          <w:trHeight w:val="291"/>
          <w:jc w:val="center"/>
          <w:ins w:id="32705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68C56" w14:textId="77777777" w:rsidR="00C45EF3" w:rsidRDefault="00C45EF3" w:rsidP="00631E93">
            <w:pPr>
              <w:rPr>
                <w:ins w:id="32706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29914" w14:textId="77777777" w:rsidR="00C45EF3" w:rsidRDefault="00C45EF3" w:rsidP="00631E93">
            <w:pPr>
              <w:rPr>
                <w:ins w:id="32707" w:author="家榮 張" w:date="2021-05-20T15:04:00Z"/>
                <w:rFonts w:ascii="標楷體" w:eastAsia="標楷體" w:hAnsi="標楷體"/>
              </w:rPr>
            </w:pPr>
            <w:ins w:id="32708" w:author="家榮 張" w:date="2021-05-20T15:04:00Z">
              <w:r>
                <w:rPr>
                  <w:rFonts w:ascii="標楷體" w:eastAsia="標楷體" w:hAnsi="標楷體" w:hint="eastAsia"/>
                </w:rPr>
                <w:t>帶入歷史資料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78C4E" w14:textId="77777777" w:rsidR="00C45EF3" w:rsidRDefault="00C45EF3" w:rsidP="00631E93">
            <w:pPr>
              <w:rPr>
                <w:ins w:id="32709" w:author="家榮 張" w:date="2021-05-20T15:04:00Z"/>
                <w:rFonts w:ascii="標楷體" w:eastAsia="標楷體" w:hAnsi="標楷體"/>
              </w:rPr>
            </w:pPr>
            <w:ins w:id="32710" w:author="家榮 張" w:date="2021-05-20T15:04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E3F5D" w14:textId="77777777" w:rsidR="00C45EF3" w:rsidRDefault="00C45EF3" w:rsidP="00631E93">
            <w:pPr>
              <w:rPr>
                <w:ins w:id="32711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A103" w14:textId="77777777" w:rsidR="00C45EF3" w:rsidRDefault="00C45EF3" w:rsidP="00631E93">
            <w:pPr>
              <w:rPr>
                <w:ins w:id="32712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BBD7" w14:textId="77777777" w:rsidR="00C45EF3" w:rsidRDefault="00C45EF3" w:rsidP="00631E93">
            <w:pPr>
              <w:rPr>
                <w:ins w:id="32713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51972" w14:textId="77777777" w:rsidR="00C45EF3" w:rsidRDefault="00C45EF3" w:rsidP="00631E93">
            <w:pPr>
              <w:rPr>
                <w:ins w:id="32714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0B4C" w14:textId="77777777" w:rsidR="00C45EF3" w:rsidRDefault="00C45EF3" w:rsidP="00631E93">
            <w:pPr>
              <w:rPr>
                <w:ins w:id="32715" w:author="家榮 張" w:date="2021-05-20T15:04:00Z"/>
                <w:rFonts w:ascii="標楷體" w:eastAsia="標楷體" w:hAnsi="標楷體"/>
              </w:rPr>
            </w:pPr>
            <w:ins w:id="32716" w:author="家榮 張" w:date="2021-05-20T15:04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1907公司戶財務狀況明細資料查詢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查詢並帶回該「年度」所有欄位資料</w:t>
              </w:r>
            </w:ins>
          </w:p>
        </w:tc>
      </w:tr>
      <w:tr w:rsidR="00C45EF3" w14:paraId="6D7D080C" w14:textId="77777777" w:rsidTr="00631E93">
        <w:trPr>
          <w:trHeight w:val="291"/>
          <w:jc w:val="center"/>
          <w:ins w:id="32717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3C2A2" w14:textId="77777777" w:rsidR="00C45EF3" w:rsidRDefault="00C45EF3" w:rsidP="00631E93">
            <w:pPr>
              <w:rPr>
                <w:ins w:id="32718" w:author="家榮 張" w:date="2021-05-20T15:04:00Z"/>
                <w:rFonts w:ascii="標楷體" w:eastAsia="標楷體" w:hAnsi="標楷體"/>
              </w:rPr>
            </w:pPr>
            <w:ins w:id="32719" w:author="家榮 張" w:date="2021-05-20T15:04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8C00" w14:textId="77777777" w:rsidR="00C45EF3" w:rsidRDefault="00C45EF3" w:rsidP="00631E93">
            <w:pPr>
              <w:rPr>
                <w:ins w:id="32720" w:author="家榮 張" w:date="2021-05-20T15:04:00Z"/>
                <w:rFonts w:ascii="標楷體" w:eastAsia="標楷體" w:hAnsi="標楷體"/>
              </w:rPr>
            </w:pPr>
            <w:ins w:id="32721" w:author="家榮 張" w:date="2021-05-20T15:04:00Z">
              <w:r>
                <w:rPr>
                  <w:rFonts w:ascii="標楷體" w:eastAsia="標楷體" w:hAnsi="標楷體" w:hint="eastAsia"/>
                </w:rPr>
                <w:t>資產總額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DE352" w14:textId="77777777" w:rsidR="00C45EF3" w:rsidRDefault="00C45EF3" w:rsidP="00631E93">
            <w:pPr>
              <w:rPr>
                <w:ins w:id="32722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9C6E" w14:textId="77777777" w:rsidR="00C45EF3" w:rsidRDefault="00C45EF3" w:rsidP="00631E93">
            <w:pPr>
              <w:rPr>
                <w:ins w:id="32723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E10E" w14:textId="77777777" w:rsidR="00C45EF3" w:rsidRDefault="00C45EF3" w:rsidP="00631E93">
            <w:pPr>
              <w:rPr>
                <w:ins w:id="32724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5BFA9" w14:textId="77777777" w:rsidR="00C45EF3" w:rsidRDefault="00C45EF3" w:rsidP="00631E93">
            <w:pPr>
              <w:rPr>
                <w:ins w:id="32725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49D" w14:textId="77777777" w:rsidR="00C45EF3" w:rsidRDefault="00C45EF3" w:rsidP="00631E93">
            <w:pPr>
              <w:rPr>
                <w:ins w:id="32726" w:author="家榮 張" w:date="2021-05-20T15:04:00Z"/>
                <w:rFonts w:ascii="標楷體" w:eastAsia="標楷體" w:hAnsi="標楷體"/>
              </w:rPr>
            </w:pPr>
            <w:ins w:id="32727" w:author="家榮 張" w:date="2021-05-20T15:0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5FC4A" w14:textId="77777777" w:rsidR="00C45EF3" w:rsidRPr="00401E0E" w:rsidRDefault="00C45EF3" w:rsidP="00631E93">
            <w:pPr>
              <w:rPr>
                <w:ins w:id="32728" w:author="家榮 張" w:date="2021-05-20T15:04:00Z"/>
                <w:rFonts w:ascii="標楷體" w:eastAsia="標楷體" w:hAnsi="標楷體"/>
              </w:rPr>
            </w:pPr>
            <w:ins w:id="32729" w:author="家榮 張" w:date="2021-05-20T15:04:00Z">
              <w:r>
                <w:rPr>
                  <w:rFonts w:ascii="標楷體" w:eastAsia="標楷體" w:hAnsi="標楷體" w:hint="eastAsia"/>
                </w:rPr>
                <w:t>1.</w:t>
              </w:r>
              <w:r w:rsidRPr="00401E0E">
                <w:rPr>
                  <w:rFonts w:ascii="標楷體" w:eastAsia="標楷體" w:hAnsi="標楷體" w:hint="eastAsia"/>
                </w:rPr>
                <w:t>自動顯示資產總和，不必輸入</w:t>
              </w:r>
            </w:ins>
          </w:p>
          <w:p w14:paraId="0F6C9A3F" w14:textId="77777777" w:rsidR="00C45EF3" w:rsidRPr="00401E0E" w:rsidRDefault="00C45EF3" w:rsidP="00631E93">
            <w:pPr>
              <w:rPr>
                <w:ins w:id="32730" w:author="家榮 張" w:date="2021-05-20T15:04:00Z"/>
                <w:rFonts w:ascii="標楷體" w:eastAsia="標楷體" w:hAnsi="標楷體"/>
              </w:rPr>
            </w:pPr>
            <w:ins w:id="32731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AssetTotal</w:t>
              </w:r>
            </w:ins>
          </w:p>
          <w:p w14:paraId="546623EC" w14:textId="77777777" w:rsidR="00C45EF3" w:rsidRPr="00401E0E" w:rsidRDefault="00C45EF3" w:rsidP="00631E93">
            <w:pPr>
              <w:rPr>
                <w:ins w:id="32732" w:author="家榮 張" w:date="2021-05-20T15:04:00Z"/>
                <w:rFonts w:ascii="標楷體" w:eastAsia="標楷體" w:hAnsi="標楷體"/>
              </w:rPr>
            </w:pPr>
          </w:p>
        </w:tc>
      </w:tr>
      <w:tr w:rsidR="00C45EF3" w14:paraId="22AD4C71" w14:textId="77777777" w:rsidTr="00631E93">
        <w:trPr>
          <w:trHeight w:val="291"/>
          <w:jc w:val="center"/>
          <w:ins w:id="32733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AA31A" w14:textId="77777777" w:rsidR="00C45EF3" w:rsidRDefault="00C45EF3" w:rsidP="00631E93">
            <w:pPr>
              <w:rPr>
                <w:ins w:id="32734" w:author="家榮 張" w:date="2021-05-20T15:04:00Z"/>
                <w:rFonts w:ascii="標楷體" w:eastAsia="標楷體" w:hAnsi="標楷體"/>
              </w:rPr>
            </w:pPr>
            <w:ins w:id="32735" w:author="家榮 張" w:date="2021-05-20T15:0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844" w14:textId="77777777" w:rsidR="00C45EF3" w:rsidRDefault="00C45EF3" w:rsidP="00631E93">
            <w:pPr>
              <w:rPr>
                <w:ins w:id="32736" w:author="家榮 張" w:date="2021-05-20T15:04:00Z"/>
                <w:rFonts w:ascii="標楷體" w:eastAsia="標楷體" w:hAnsi="標楷體"/>
              </w:rPr>
            </w:pPr>
            <w:ins w:id="32737" w:author="家榮 張" w:date="2021-05-20T15:04:00Z">
              <w:r>
                <w:rPr>
                  <w:rFonts w:ascii="標楷體" w:eastAsia="標楷體" w:hAnsi="標楷體" w:hint="eastAsia"/>
                </w:rPr>
                <w:t>現金/銀存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A013A" w14:textId="77777777" w:rsidR="00C45EF3" w:rsidRDefault="00C45EF3" w:rsidP="00631E93">
            <w:pPr>
              <w:rPr>
                <w:ins w:id="32738" w:author="家榮 張" w:date="2021-05-20T15:04:00Z"/>
                <w:rFonts w:ascii="標楷體" w:eastAsia="標楷體" w:hAnsi="標楷體"/>
              </w:rPr>
            </w:pPr>
            <w:ins w:id="32739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DF6D2" w14:textId="77777777" w:rsidR="00C45EF3" w:rsidRDefault="00C45EF3" w:rsidP="00631E93">
            <w:pPr>
              <w:rPr>
                <w:ins w:id="32740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ADBC" w14:textId="77777777" w:rsidR="00C45EF3" w:rsidRDefault="00C45EF3" w:rsidP="00631E93">
            <w:pPr>
              <w:rPr>
                <w:ins w:id="32741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FB7CC" w14:textId="77777777" w:rsidR="00C45EF3" w:rsidRDefault="00C45EF3" w:rsidP="00631E93">
            <w:pPr>
              <w:rPr>
                <w:ins w:id="32742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F748" w14:textId="77777777" w:rsidR="00C45EF3" w:rsidRDefault="00C45EF3" w:rsidP="00631E93">
            <w:pPr>
              <w:rPr>
                <w:ins w:id="32743" w:author="家榮 張" w:date="2021-05-20T15:04:00Z"/>
                <w:rFonts w:ascii="標楷體" w:eastAsia="標楷體" w:hAnsi="標楷體"/>
              </w:rPr>
            </w:pPr>
            <w:ins w:id="32744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D6DD6" w14:textId="5049ED4E" w:rsidR="00C45EF3" w:rsidRDefault="00C45EF3" w:rsidP="00631E93">
            <w:pPr>
              <w:rPr>
                <w:ins w:id="32745" w:author="家榮 張" w:date="2021-05-20T15:04:00Z"/>
                <w:rFonts w:ascii="標楷體" w:eastAsia="標楷體" w:hAnsi="標楷體"/>
              </w:rPr>
            </w:pPr>
            <w:ins w:id="32746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2747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2748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79BB54B3" w14:textId="77777777" w:rsidR="00C45EF3" w:rsidRDefault="00C45EF3" w:rsidP="00631E93">
            <w:pPr>
              <w:rPr>
                <w:ins w:id="32749" w:author="家榮 張" w:date="2021-05-20T15:04:00Z"/>
                <w:rFonts w:ascii="標楷體" w:eastAsia="標楷體" w:hAnsi="標楷體"/>
              </w:rPr>
            </w:pPr>
            <w:ins w:id="32750" w:author="家榮 張" w:date="2021-05-20T15:04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.Ca</w:t>
              </w:r>
              <w:r>
                <w:rPr>
                  <w:rFonts w:ascii="標楷體" w:eastAsia="標楷體" w:hAnsi="標楷體"/>
                </w:rPr>
                <w:t>sh</w:t>
              </w:r>
            </w:ins>
          </w:p>
        </w:tc>
      </w:tr>
      <w:tr w:rsidR="00C45EF3" w14:paraId="44AA2879" w14:textId="77777777" w:rsidTr="00631E93">
        <w:trPr>
          <w:trHeight w:val="291"/>
          <w:jc w:val="center"/>
          <w:ins w:id="32751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A56CD" w14:textId="77777777" w:rsidR="00C45EF3" w:rsidRDefault="00C45EF3" w:rsidP="00631E93">
            <w:pPr>
              <w:rPr>
                <w:ins w:id="32752" w:author="家榮 張" w:date="2021-05-20T15:04:00Z"/>
                <w:rFonts w:ascii="標楷體" w:eastAsia="標楷體" w:hAnsi="標楷體"/>
              </w:rPr>
            </w:pPr>
            <w:ins w:id="32753" w:author="家榮 張" w:date="2021-05-20T15:04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E8D0" w14:textId="77777777" w:rsidR="00C45EF3" w:rsidRDefault="00C45EF3" w:rsidP="00631E93">
            <w:pPr>
              <w:rPr>
                <w:ins w:id="32754" w:author="家榮 張" w:date="2021-05-20T15:04:00Z"/>
                <w:rFonts w:ascii="標楷體" w:eastAsia="標楷體" w:hAnsi="標楷體"/>
              </w:rPr>
            </w:pPr>
            <w:ins w:id="32755" w:author="家榮 張" w:date="2021-05-20T15:04:00Z">
              <w:r>
                <w:rPr>
                  <w:rFonts w:ascii="標楷體" w:eastAsia="標楷體" w:hAnsi="標楷體" w:hint="eastAsia"/>
                </w:rPr>
                <w:t>短期投資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05499" w14:textId="77777777" w:rsidR="00C45EF3" w:rsidRDefault="00C45EF3" w:rsidP="00631E93">
            <w:pPr>
              <w:rPr>
                <w:ins w:id="32756" w:author="家榮 張" w:date="2021-05-20T15:04:00Z"/>
                <w:rFonts w:ascii="標楷體" w:eastAsia="標楷體" w:hAnsi="標楷體"/>
              </w:rPr>
            </w:pPr>
            <w:ins w:id="32757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A2DAE" w14:textId="77777777" w:rsidR="00C45EF3" w:rsidRDefault="00C45EF3" w:rsidP="00631E93">
            <w:pPr>
              <w:rPr>
                <w:ins w:id="32758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71340" w14:textId="77777777" w:rsidR="00C45EF3" w:rsidRDefault="00C45EF3" w:rsidP="00631E93">
            <w:pPr>
              <w:rPr>
                <w:ins w:id="32759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A4A14" w14:textId="77777777" w:rsidR="00C45EF3" w:rsidRDefault="00C45EF3" w:rsidP="00631E93">
            <w:pPr>
              <w:rPr>
                <w:ins w:id="32760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B437" w14:textId="77777777" w:rsidR="00C45EF3" w:rsidRDefault="00C45EF3" w:rsidP="00631E93">
            <w:pPr>
              <w:rPr>
                <w:ins w:id="32761" w:author="家榮 張" w:date="2021-05-20T15:04:00Z"/>
                <w:rFonts w:ascii="標楷體" w:eastAsia="標楷體" w:hAnsi="標楷體"/>
              </w:rPr>
            </w:pPr>
            <w:ins w:id="32762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65861" w14:textId="63705EDA" w:rsidR="00C45EF3" w:rsidRDefault="00C45EF3" w:rsidP="00631E93">
            <w:pPr>
              <w:rPr>
                <w:ins w:id="32763" w:author="家榮 張" w:date="2021-05-20T15:04:00Z"/>
                <w:rFonts w:ascii="標楷體" w:eastAsia="標楷體" w:hAnsi="標楷體"/>
              </w:rPr>
            </w:pPr>
            <w:ins w:id="32764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2765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2766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3A395622" w14:textId="77777777" w:rsidR="00C45EF3" w:rsidRDefault="00C45EF3" w:rsidP="00631E93">
            <w:pPr>
              <w:rPr>
                <w:ins w:id="32767" w:author="家榮 張" w:date="2021-05-20T15:04:00Z"/>
                <w:rFonts w:ascii="標楷體" w:eastAsia="標楷體" w:hAnsi="標楷體"/>
              </w:rPr>
            </w:pPr>
            <w:ins w:id="32768" w:author="家榮 張" w:date="2021-05-20T15:04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ShortInv</w:t>
              </w:r>
            </w:ins>
          </w:p>
        </w:tc>
      </w:tr>
      <w:tr w:rsidR="00C45EF3" w14:paraId="6EFFD2A8" w14:textId="77777777" w:rsidTr="00631E93">
        <w:trPr>
          <w:trHeight w:val="291"/>
          <w:jc w:val="center"/>
          <w:ins w:id="32769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F86CB" w14:textId="77777777" w:rsidR="00C45EF3" w:rsidRDefault="00C45EF3" w:rsidP="00631E93">
            <w:pPr>
              <w:rPr>
                <w:ins w:id="32770" w:author="家榮 張" w:date="2021-05-20T15:04:00Z"/>
                <w:rFonts w:ascii="標楷體" w:eastAsia="標楷體" w:hAnsi="標楷體"/>
              </w:rPr>
            </w:pPr>
            <w:ins w:id="32771" w:author="家榮 張" w:date="2021-05-20T15:04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2F59B" w14:textId="77777777" w:rsidR="00C45EF3" w:rsidRDefault="00C45EF3" w:rsidP="00631E93">
            <w:pPr>
              <w:rPr>
                <w:ins w:id="32772" w:author="家榮 張" w:date="2021-05-20T15:04:00Z"/>
                <w:rFonts w:ascii="標楷體" w:eastAsia="標楷體" w:hAnsi="標楷體"/>
              </w:rPr>
            </w:pPr>
            <w:ins w:id="32773" w:author="家榮 張" w:date="2021-05-20T15:04:00Z">
              <w:r>
                <w:rPr>
                  <w:rFonts w:ascii="標楷體" w:eastAsia="標楷體" w:hAnsi="標楷體" w:hint="eastAsia"/>
                </w:rPr>
                <w:t>應收帳款票據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52FAC" w14:textId="77777777" w:rsidR="00C45EF3" w:rsidRDefault="00C45EF3" w:rsidP="00631E93">
            <w:pPr>
              <w:rPr>
                <w:ins w:id="32774" w:author="家榮 張" w:date="2021-05-20T15:04:00Z"/>
                <w:rFonts w:ascii="標楷體" w:eastAsia="標楷體" w:hAnsi="標楷體"/>
              </w:rPr>
            </w:pPr>
            <w:ins w:id="32775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2B6C5" w14:textId="77777777" w:rsidR="00C45EF3" w:rsidRDefault="00C45EF3" w:rsidP="00631E93">
            <w:pPr>
              <w:rPr>
                <w:ins w:id="32776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A82DF" w14:textId="77777777" w:rsidR="00C45EF3" w:rsidRDefault="00C45EF3" w:rsidP="00631E93">
            <w:pPr>
              <w:rPr>
                <w:ins w:id="32777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BA704" w14:textId="77777777" w:rsidR="00C45EF3" w:rsidRDefault="00C45EF3" w:rsidP="00631E93">
            <w:pPr>
              <w:rPr>
                <w:ins w:id="32778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2FDA0" w14:textId="77777777" w:rsidR="00C45EF3" w:rsidRDefault="00C45EF3" w:rsidP="00631E93">
            <w:pPr>
              <w:rPr>
                <w:ins w:id="32779" w:author="家榮 張" w:date="2021-05-20T15:04:00Z"/>
                <w:rFonts w:ascii="標楷體" w:eastAsia="標楷體" w:hAnsi="標楷體"/>
              </w:rPr>
            </w:pPr>
            <w:ins w:id="32780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8AD4E" w14:textId="419159F6" w:rsidR="00C45EF3" w:rsidRDefault="00C45EF3" w:rsidP="00631E93">
            <w:pPr>
              <w:rPr>
                <w:ins w:id="32781" w:author="家榮 張" w:date="2021-05-20T15:04:00Z"/>
                <w:rFonts w:ascii="標楷體" w:eastAsia="標楷體" w:hAnsi="標楷體"/>
              </w:rPr>
            </w:pPr>
            <w:ins w:id="32782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2783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2784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2AED5C6F" w14:textId="77777777" w:rsidR="00C45EF3" w:rsidRDefault="00C45EF3" w:rsidP="00631E93">
            <w:pPr>
              <w:rPr>
                <w:ins w:id="32785" w:author="家榮 張" w:date="2021-05-20T15:04:00Z"/>
                <w:rFonts w:ascii="標楷體" w:eastAsia="標楷體" w:hAnsi="標楷體"/>
              </w:rPr>
            </w:pPr>
            <w:ins w:id="32786" w:author="家榮 張" w:date="2021-05-20T15:04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AR</w:t>
              </w:r>
            </w:ins>
          </w:p>
        </w:tc>
      </w:tr>
      <w:tr w:rsidR="00C45EF3" w14:paraId="51B57F19" w14:textId="77777777" w:rsidTr="00631E93">
        <w:trPr>
          <w:trHeight w:val="291"/>
          <w:jc w:val="center"/>
          <w:ins w:id="32787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16A0B" w14:textId="77777777" w:rsidR="00C45EF3" w:rsidRDefault="00C45EF3" w:rsidP="00631E93">
            <w:pPr>
              <w:rPr>
                <w:ins w:id="32788" w:author="家榮 張" w:date="2021-05-20T15:04:00Z"/>
                <w:rFonts w:ascii="標楷體" w:eastAsia="標楷體" w:hAnsi="標楷體"/>
              </w:rPr>
            </w:pPr>
            <w:ins w:id="32789" w:author="家榮 張" w:date="2021-05-20T15:04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214E" w14:textId="77777777" w:rsidR="00C45EF3" w:rsidRDefault="00C45EF3" w:rsidP="00631E93">
            <w:pPr>
              <w:rPr>
                <w:ins w:id="32790" w:author="家榮 張" w:date="2021-05-20T15:04:00Z"/>
                <w:rFonts w:ascii="標楷體" w:eastAsia="標楷體" w:hAnsi="標楷體"/>
              </w:rPr>
            </w:pPr>
            <w:ins w:id="32791" w:author="家榮 張" w:date="2021-05-20T15:04:00Z">
              <w:r>
                <w:rPr>
                  <w:rFonts w:ascii="標楷體" w:eastAsia="標楷體" w:hAnsi="標楷體" w:hint="eastAsia"/>
                </w:rPr>
                <w:t>存貨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8A1A" w14:textId="77777777" w:rsidR="00C45EF3" w:rsidRDefault="00C45EF3" w:rsidP="00631E93">
            <w:pPr>
              <w:rPr>
                <w:ins w:id="32792" w:author="家榮 張" w:date="2021-05-20T15:04:00Z"/>
                <w:rFonts w:ascii="標楷體" w:eastAsia="標楷體" w:hAnsi="標楷體"/>
              </w:rPr>
            </w:pPr>
            <w:ins w:id="32793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EB5FA" w14:textId="77777777" w:rsidR="00C45EF3" w:rsidRDefault="00C45EF3" w:rsidP="00631E93">
            <w:pPr>
              <w:rPr>
                <w:ins w:id="32794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09F1" w14:textId="77777777" w:rsidR="00C45EF3" w:rsidRDefault="00C45EF3" w:rsidP="00631E93">
            <w:pPr>
              <w:rPr>
                <w:ins w:id="32795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23F64" w14:textId="77777777" w:rsidR="00C45EF3" w:rsidRDefault="00C45EF3" w:rsidP="00631E93">
            <w:pPr>
              <w:rPr>
                <w:ins w:id="32796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694D3" w14:textId="77777777" w:rsidR="00C45EF3" w:rsidRDefault="00C45EF3" w:rsidP="00631E93">
            <w:pPr>
              <w:rPr>
                <w:ins w:id="32797" w:author="家榮 張" w:date="2021-05-20T15:04:00Z"/>
                <w:rFonts w:ascii="標楷體" w:eastAsia="標楷體" w:hAnsi="標楷體"/>
              </w:rPr>
            </w:pPr>
            <w:ins w:id="32798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85705" w14:textId="328079F9" w:rsidR="00C45EF3" w:rsidRDefault="00C45EF3" w:rsidP="00631E93">
            <w:pPr>
              <w:rPr>
                <w:ins w:id="32799" w:author="家榮 張" w:date="2021-05-20T15:04:00Z"/>
                <w:rFonts w:ascii="標楷體" w:eastAsia="標楷體" w:hAnsi="標楷體"/>
              </w:rPr>
            </w:pPr>
            <w:ins w:id="32800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2801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2802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5DDF11AA" w14:textId="77777777" w:rsidR="00C45EF3" w:rsidRDefault="00C45EF3" w:rsidP="00631E93">
            <w:pPr>
              <w:rPr>
                <w:ins w:id="32803" w:author="家榮 張" w:date="2021-05-20T15:04:00Z"/>
                <w:rFonts w:ascii="標楷體" w:eastAsia="標楷體" w:hAnsi="標楷體"/>
              </w:rPr>
            </w:pPr>
            <w:ins w:id="32804" w:author="家榮 張" w:date="2021-05-20T15:04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Invertory</w:t>
              </w:r>
            </w:ins>
          </w:p>
        </w:tc>
      </w:tr>
      <w:tr w:rsidR="00C45EF3" w14:paraId="52FB5BEE" w14:textId="77777777" w:rsidTr="00631E93">
        <w:trPr>
          <w:trHeight w:val="291"/>
          <w:jc w:val="center"/>
          <w:ins w:id="32805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9C1D7" w14:textId="77777777" w:rsidR="00C45EF3" w:rsidRDefault="00C45EF3" w:rsidP="00631E93">
            <w:pPr>
              <w:rPr>
                <w:ins w:id="32806" w:author="家榮 張" w:date="2021-05-20T15:04:00Z"/>
                <w:rFonts w:ascii="標楷體" w:eastAsia="標楷體" w:hAnsi="標楷體"/>
              </w:rPr>
            </w:pPr>
            <w:ins w:id="32807" w:author="家榮 張" w:date="2021-05-20T15:04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3430" w14:textId="77777777" w:rsidR="00C45EF3" w:rsidRDefault="00C45EF3" w:rsidP="00631E93">
            <w:pPr>
              <w:rPr>
                <w:ins w:id="32808" w:author="家榮 張" w:date="2021-05-20T15:04:00Z"/>
                <w:rFonts w:ascii="標楷體" w:eastAsia="標楷體" w:hAnsi="標楷體"/>
              </w:rPr>
            </w:pPr>
            <w:ins w:id="32809" w:author="家榮 張" w:date="2021-05-20T15:04:00Z">
              <w:r>
                <w:rPr>
                  <w:rFonts w:ascii="標楷體" w:eastAsia="標楷體" w:hAnsi="標楷體" w:hint="eastAsia"/>
                </w:rPr>
                <w:t>長期投資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50289" w14:textId="77777777" w:rsidR="00C45EF3" w:rsidRDefault="00C45EF3" w:rsidP="00631E93">
            <w:pPr>
              <w:rPr>
                <w:ins w:id="32810" w:author="家榮 張" w:date="2021-05-20T15:04:00Z"/>
                <w:rFonts w:ascii="標楷體" w:eastAsia="標楷體" w:hAnsi="標楷體"/>
              </w:rPr>
            </w:pPr>
            <w:ins w:id="32811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F073B" w14:textId="77777777" w:rsidR="00C45EF3" w:rsidRDefault="00C45EF3" w:rsidP="00631E93">
            <w:pPr>
              <w:rPr>
                <w:ins w:id="32812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52485" w14:textId="77777777" w:rsidR="00C45EF3" w:rsidRDefault="00C45EF3" w:rsidP="00631E93">
            <w:pPr>
              <w:rPr>
                <w:ins w:id="32813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6E419" w14:textId="77777777" w:rsidR="00C45EF3" w:rsidRDefault="00C45EF3" w:rsidP="00631E93">
            <w:pPr>
              <w:rPr>
                <w:ins w:id="32814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96E80" w14:textId="77777777" w:rsidR="00C45EF3" w:rsidRDefault="00C45EF3" w:rsidP="00631E93">
            <w:pPr>
              <w:rPr>
                <w:ins w:id="32815" w:author="家榮 張" w:date="2021-05-20T15:04:00Z"/>
                <w:rFonts w:ascii="標楷體" w:eastAsia="標楷體" w:hAnsi="標楷體"/>
              </w:rPr>
            </w:pPr>
            <w:ins w:id="32816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0C8B1" w14:textId="05BFF973" w:rsidR="00C45EF3" w:rsidRDefault="00C45EF3" w:rsidP="00631E93">
            <w:pPr>
              <w:rPr>
                <w:ins w:id="32817" w:author="家榮 張" w:date="2021-05-20T15:04:00Z"/>
                <w:rFonts w:ascii="標楷體" w:eastAsia="標楷體" w:hAnsi="標楷體"/>
              </w:rPr>
            </w:pPr>
            <w:ins w:id="32818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2819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2820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153FFDE1" w14:textId="77777777" w:rsidR="00C45EF3" w:rsidRDefault="00C45EF3" w:rsidP="00631E93">
            <w:pPr>
              <w:rPr>
                <w:ins w:id="32821" w:author="家榮 張" w:date="2021-05-20T15:04:00Z"/>
                <w:rFonts w:ascii="標楷體" w:eastAsia="標楷體" w:hAnsi="標楷體"/>
              </w:rPr>
            </w:pPr>
            <w:ins w:id="32822" w:author="家榮 張" w:date="2021-05-20T15:04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LongInv</w:t>
              </w:r>
            </w:ins>
          </w:p>
        </w:tc>
      </w:tr>
      <w:tr w:rsidR="00C45EF3" w14:paraId="149AB166" w14:textId="77777777" w:rsidTr="00631E93">
        <w:trPr>
          <w:trHeight w:val="291"/>
          <w:jc w:val="center"/>
          <w:ins w:id="32823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2A656" w14:textId="77777777" w:rsidR="00C45EF3" w:rsidRDefault="00C45EF3" w:rsidP="00631E93">
            <w:pPr>
              <w:rPr>
                <w:ins w:id="32824" w:author="家榮 張" w:date="2021-05-20T15:04:00Z"/>
                <w:rFonts w:ascii="標楷體" w:eastAsia="標楷體" w:hAnsi="標楷體"/>
              </w:rPr>
            </w:pPr>
            <w:ins w:id="32825" w:author="家榮 張" w:date="2021-05-20T15:04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E1CC" w14:textId="77777777" w:rsidR="00C45EF3" w:rsidRDefault="00C45EF3" w:rsidP="00631E93">
            <w:pPr>
              <w:rPr>
                <w:ins w:id="32826" w:author="家榮 張" w:date="2021-05-20T15:04:00Z"/>
                <w:rFonts w:ascii="標楷體" w:eastAsia="標楷體" w:hAnsi="標楷體"/>
              </w:rPr>
            </w:pPr>
            <w:ins w:id="32827" w:author="家榮 張" w:date="2021-05-20T15:04:00Z">
              <w:r>
                <w:rPr>
                  <w:rFonts w:ascii="標楷體" w:eastAsia="標楷體" w:hAnsi="標楷體" w:hint="eastAsia"/>
                </w:rPr>
                <w:t>固定資產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A1D90" w14:textId="77777777" w:rsidR="00C45EF3" w:rsidRDefault="00C45EF3" w:rsidP="00631E93">
            <w:pPr>
              <w:rPr>
                <w:ins w:id="32828" w:author="家榮 張" w:date="2021-05-20T15:04:00Z"/>
                <w:rFonts w:ascii="標楷體" w:eastAsia="標楷體" w:hAnsi="標楷體"/>
              </w:rPr>
            </w:pPr>
            <w:ins w:id="32829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D79B" w14:textId="77777777" w:rsidR="00C45EF3" w:rsidRDefault="00C45EF3" w:rsidP="00631E93">
            <w:pPr>
              <w:rPr>
                <w:ins w:id="32830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3B4A" w14:textId="77777777" w:rsidR="00C45EF3" w:rsidRDefault="00C45EF3" w:rsidP="00631E93">
            <w:pPr>
              <w:rPr>
                <w:ins w:id="32831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7419B" w14:textId="77777777" w:rsidR="00C45EF3" w:rsidRDefault="00C45EF3" w:rsidP="00631E93">
            <w:pPr>
              <w:rPr>
                <w:ins w:id="32832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81DE" w14:textId="77777777" w:rsidR="00C45EF3" w:rsidRDefault="00C45EF3" w:rsidP="00631E93">
            <w:pPr>
              <w:rPr>
                <w:ins w:id="32833" w:author="家榮 張" w:date="2021-05-20T15:04:00Z"/>
                <w:rFonts w:ascii="標楷體" w:eastAsia="標楷體" w:hAnsi="標楷體"/>
              </w:rPr>
            </w:pPr>
            <w:ins w:id="32834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F0214" w14:textId="2077CFEF" w:rsidR="00C45EF3" w:rsidRDefault="00C45EF3" w:rsidP="00631E93">
            <w:pPr>
              <w:rPr>
                <w:ins w:id="32835" w:author="家榮 張" w:date="2021-05-20T15:04:00Z"/>
                <w:rFonts w:ascii="標楷體" w:eastAsia="標楷體" w:hAnsi="標楷體"/>
              </w:rPr>
            </w:pPr>
            <w:ins w:id="32836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2837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2838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642FB0B3" w14:textId="77777777" w:rsidR="00C45EF3" w:rsidRDefault="00C45EF3" w:rsidP="00631E93">
            <w:pPr>
              <w:ind w:left="226" w:hangingChars="94" w:hanging="226"/>
              <w:rPr>
                <w:ins w:id="32839" w:author="家榮 張" w:date="2021-05-20T15:04:00Z"/>
                <w:rFonts w:ascii="標楷體" w:eastAsia="標楷體" w:hAnsi="標楷體"/>
              </w:rPr>
            </w:pPr>
            <w:ins w:id="32840" w:author="家榮 張" w:date="2021-05-20T15:0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FixedAsset</w:t>
              </w:r>
            </w:ins>
          </w:p>
        </w:tc>
      </w:tr>
      <w:tr w:rsidR="00C45EF3" w14:paraId="4F4C59AB" w14:textId="77777777" w:rsidTr="00631E93">
        <w:trPr>
          <w:trHeight w:val="291"/>
          <w:jc w:val="center"/>
          <w:ins w:id="32841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45EE3" w14:textId="77777777" w:rsidR="00C45EF3" w:rsidRDefault="00C45EF3" w:rsidP="00631E93">
            <w:pPr>
              <w:rPr>
                <w:ins w:id="32842" w:author="家榮 張" w:date="2021-05-20T15:04:00Z"/>
                <w:rFonts w:ascii="標楷體" w:eastAsia="標楷體" w:hAnsi="標楷體"/>
              </w:rPr>
            </w:pPr>
            <w:ins w:id="32843" w:author="家榮 張" w:date="2021-05-20T15:04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8F339" w14:textId="77777777" w:rsidR="00C45EF3" w:rsidRDefault="00C45EF3" w:rsidP="00631E93">
            <w:pPr>
              <w:rPr>
                <w:ins w:id="32844" w:author="家榮 張" w:date="2021-05-20T15:04:00Z"/>
                <w:rFonts w:ascii="標楷體" w:eastAsia="標楷體" w:hAnsi="標楷體"/>
              </w:rPr>
            </w:pPr>
            <w:ins w:id="32845" w:author="家榮 張" w:date="2021-05-20T15:04:00Z">
              <w:r>
                <w:rPr>
                  <w:rFonts w:ascii="標楷體" w:eastAsia="標楷體" w:hAnsi="標楷體" w:hint="eastAsia"/>
                </w:rPr>
                <w:t>其他資產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7937F" w14:textId="77777777" w:rsidR="00C45EF3" w:rsidRDefault="00C45EF3" w:rsidP="00631E93">
            <w:pPr>
              <w:rPr>
                <w:ins w:id="32846" w:author="家榮 張" w:date="2021-05-20T15:04:00Z"/>
                <w:rFonts w:ascii="標楷體" w:eastAsia="標楷體" w:hAnsi="標楷體"/>
              </w:rPr>
            </w:pPr>
            <w:ins w:id="32847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2350C" w14:textId="77777777" w:rsidR="00C45EF3" w:rsidRDefault="00C45EF3" w:rsidP="00631E93">
            <w:pPr>
              <w:rPr>
                <w:ins w:id="32848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9D2E4" w14:textId="77777777" w:rsidR="00C45EF3" w:rsidRDefault="00C45EF3" w:rsidP="00631E93">
            <w:pPr>
              <w:rPr>
                <w:ins w:id="32849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C643E" w14:textId="77777777" w:rsidR="00C45EF3" w:rsidRDefault="00C45EF3" w:rsidP="00631E93">
            <w:pPr>
              <w:rPr>
                <w:ins w:id="32850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EA2A0" w14:textId="77777777" w:rsidR="00C45EF3" w:rsidRDefault="00C45EF3" w:rsidP="00631E93">
            <w:pPr>
              <w:rPr>
                <w:ins w:id="32851" w:author="家榮 張" w:date="2021-05-20T15:04:00Z"/>
                <w:rFonts w:ascii="標楷體" w:eastAsia="標楷體" w:hAnsi="標楷體"/>
              </w:rPr>
            </w:pPr>
            <w:ins w:id="32852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19097" w14:textId="4DBBCAE3" w:rsidR="00C45EF3" w:rsidRDefault="00C45EF3" w:rsidP="00631E93">
            <w:pPr>
              <w:rPr>
                <w:ins w:id="32853" w:author="家榮 張" w:date="2021-05-20T15:04:00Z"/>
                <w:rFonts w:ascii="標楷體" w:eastAsia="標楷體" w:hAnsi="標楷體"/>
              </w:rPr>
            </w:pPr>
            <w:ins w:id="32854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2855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2856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2C54E119" w14:textId="77777777" w:rsidR="00C45EF3" w:rsidRDefault="00C45EF3" w:rsidP="00631E93">
            <w:pPr>
              <w:ind w:left="226" w:hangingChars="94" w:hanging="226"/>
              <w:rPr>
                <w:ins w:id="32857" w:author="家榮 張" w:date="2021-05-20T15:04:00Z"/>
                <w:rFonts w:ascii="標楷體" w:eastAsia="標楷體" w:hAnsi="標楷體"/>
              </w:rPr>
            </w:pPr>
            <w:ins w:id="32858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OtherAsset</w:t>
              </w:r>
            </w:ins>
          </w:p>
        </w:tc>
      </w:tr>
      <w:tr w:rsidR="00C45EF3" w14:paraId="38A8EEF1" w14:textId="77777777" w:rsidTr="00631E93">
        <w:trPr>
          <w:trHeight w:val="291"/>
          <w:jc w:val="center"/>
          <w:ins w:id="32859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8C9F1" w14:textId="77777777" w:rsidR="00C45EF3" w:rsidRDefault="00C45EF3" w:rsidP="00631E93">
            <w:pPr>
              <w:rPr>
                <w:ins w:id="32860" w:author="家榮 張" w:date="2021-05-20T15:04:00Z"/>
                <w:rFonts w:ascii="標楷體" w:eastAsia="標楷體" w:hAnsi="標楷體"/>
              </w:rPr>
            </w:pPr>
            <w:ins w:id="32861" w:author="家榮 張" w:date="2021-05-20T15:04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EDB4" w14:textId="77777777" w:rsidR="00C45EF3" w:rsidRDefault="00C45EF3" w:rsidP="00631E93">
            <w:pPr>
              <w:rPr>
                <w:ins w:id="32862" w:author="家榮 張" w:date="2021-05-20T15:04:00Z"/>
                <w:rFonts w:ascii="標楷體" w:eastAsia="標楷體" w:hAnsi="標楷體"/>
              </w:rPr>
            </w:pPr>
            <w:ins w:id="32863" w:author="家榮 張" w:date="2021-05-20T15:04:00Z">
              <w:r>
                <w:rPr>
                  <w:rFonts w:ascii="標楷體" w:eastAsia="標楷體" w:hAnsi="標楷體" w:hint="eastAsia"/>
                </w:rPr>
                <w:t>負債總額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F35A" w14:textId="77777777" w:rsidR="00C45EF3" w:rsidRDefault="00C45EF3" w:rsidP="00631E93">
            <w:pPr>
              <w:rPr>
                <w:ins w:id="32864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278D2" w14:textId="77777777" w:rsidR="00C45EF3" w:rsidRDefault="00C45EF3" w:rsidP="00631E93">
            <w:pPr>
              <w:rPr>
                <w:ins w:id="32865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1E1D0" w14:textId="77777777" w:rsidR="00C45EF3" w:rsidRDefault="00C45EF3" w:rsidP="00631E93">
            <w:pPr>
              <w:rPr>
                <w:ins w:id="32866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0B404" w14:textId="77777777" w:rsidR="00C45EF3" w:rsidRDefault="00C45EF3" w:rsidP="00631E93">
            <w:pPr>
              <w:rPr>
                <w:ins w:id="32867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6D3EB" w14:textId="77777777" w:rsidR="00C45EF3" w:rsidRDefault="00C45EF3" w:rsidP="00631E93">
            <w:pPr>
              <w:rPr>
                <w:ins w:id="32868" w:author="家榮 張" w:date="2021-05-20T15:04:00Z"/>
                <w:rFonts w:ascii="標楷體" w:eastAsia="標楷體" w:hAnsi="標楷體"/>
              </w:rPr>
            </w:pPr>
            <w:ins w:id="32869" w:author="家榮 張" w:date="2021-05-20T15:0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CCFBC" w14:textId="77777777" w:rsidR="00C45EF3" w:rsidRPr="00401E0E" w:rsidRDefault="00C45EF3" w:rsidP="00631E93">
            <w:pPr>
              <w:snapToGrid w:val="0"/>
              <w:rPr>
                <w:ins w:id="32870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2871" w:author="家榮 張" w:date="2021-05-20T15:04:00Z">
              <w:r>
                <w:rPr>
                  <w:rFonts w:ascii="標楷體" w:eastAsia="標楷體" w:hAnsi="標楷體" w:hint="eastAsia"/>
                  <w:color w:val="000000" w:themeColor="text1"/>
                </w:rPr>
                <w:t>1.</w:t>
              </w:r>
              <w:r w:rsidRPr="00401E0E">
                <w:rPr>
                  <w:rFonts w:ascii="標楷體" w:eastAsia="標楷體" w:hAnsi="標楷體" w:hint="eastAsia"/>
                  <w:color w:val="000000" w:themeColor="text1"/>
                </w:rPr>
                <w:t>自動顯示負債總和不必輸入</w:t>
              </w:r>
            </w:ins>
          </w:p>
          <w:p w14:paraId="687A58AE" w14:textId="77777777" w:rsidR="00C45EF3" w:rsidRPr="00401E0E" w:rsidRDefault="00C45EF3" w:rsidP="00631E93">
            <w:pPr>
              <w:snapToGrid w:val="0"/>
              <w:rPr>
                <w:ins w:id="32872" w:author="家榮 張" w:date="2021-05-20T15:04:00Z"/>
                <w:rFonts w:ascii="標楷體" w:eastAsia="標楷體" w:hAnsi="標楷體"/>
              </w:rPr>
            </w:pPr>
            <w:ins w:id="32873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CustFin.LiabTotal</w:t>
              </w:r>
            </w:ins>
          </w:p>
        </w:tc>
      </w:tr>
      <w:tr w:rsidR="00C45EF3" w14:paraId="34ECBBE3" w14:textId="77777777" w:rsidTr="00631E93">
        <w:trPr>
          <w:trHeight w:val="291"/>
          <w:jc w:val="center"/>
          <w:ins w:id="32874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36453" w14:textId="77777777" w:rsidR="00C45EF3" w:rsidRDefault="00C45EF3" w:rsidP="00631E93">
            <w:pPr>
              <w:rPr>
                <w:ins w:id="32875" w:author="家榮 張" w:date="2021-05-20T15:04:00Z"/>
                <w:rFonts w:ascii="標楷體" w:eastAsia="標楷體" w:hAnsi="標楷體"/>
              </w:rPr>
            </w:pPr>
            <w:ins w:id="32876" w:author="家榮 張" w:date="2021-05-20T15:04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C96A7" w14:textId="77777777" w:rsidR="00C45EF3" w:rsidRDefault="00C45EF3" w:rsidP="00631E93">
            <w:pPr>
              <w:rPr>
                <w:ins w:id="32877" w:author="家榮 張" w:date="2021-05-20T15:04:00Z"/>
                <w:rFonts w:ascii="標楷體" w:eastAsia="標楷體" w:hAnsi="標楷體"/>
              </w:rPr>
            </w:pPr>
            <w:ins w:id="32878" w:author="家榮 張" w:date="2021-05-20T15:04:00Z">
              <w:r>
                <w:rPr>
                  <w:rFonts w:ascii="標楷體" w:eastAsia="標楷體" w:hAnsi="標楷體" w:hint="eastAsia"/>
                </w:rPr>
                <w:t>銀行借款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C379E" w14:textId="77777777" w:rsidR="00C45EF3" w:rsidRDefault="00C45EF3" w:rsidP="00631E93">
            <w:pPr>
              <w:rPr>
                <w:ins w:id="32879" w:author="家榮 張" w:date="2021-05-20T15:04:00Z"/>
                <w:rFonts w:ascii="標楷體" w:eastAsia="標楷體" w:hAnsi="標楷體"/>
              </w:rPr>
            </w:pPr>
            <w:ins w:id="32880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E9605" w14:textId="77777777" w:rsidR="00C45EF3" w:rsidRDefault="00C45EF3" w:rsidP="00631E93">
            <w:pPr>
              <w:rPr>
                <w:ins w:id="32881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E0DC4" w14:textId="77777777" w:rsidR="00C45EF3" w:rsidRDefault="00C45EF3" w:rsidP="00631E93">
            <w:pPr>
              <w:rPr>
                <w:ins w:id="32882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EAC6" w14:textId="77777777" w:rsidR="00C45EF3" w:rsidRDefault="00C45EF3" w:rsidP="00631E93">
            <w:pPr>
              <w:rPr>
                <w:ins w:id="32883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58E36" w14:textId="77777777" w:rsidR="00C45EF3" w:rsidRDefault="00C45EF3" w:rsidP="00631E93">
            <w:pPr>
              <w:rPr>
                <w:ins w:id="32884" w:author="家榮 張" w:date="2021-05-20T15:04:00Z"/>
                <w:rFonts w:ascii="標楷體" w:eastAsia="標楷體" w:hAnsi="標楷體"/>
              </w:rPr>
            </w:pPr>
            <w:ins w:id="32885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D971D" w14:textId="57AA96DD" w:rsidR="00C45EF3" w:rsidRDefault="00C45EF3" w:rsidP="00631E93">
            <w:pPr>
              <w:rPr>
                <w:ins w:id="32886" w:author="家榮 張" w:date="2021-05-20T15:04:00Z"/>
                <w:rFonts w:ascii="標楷體" w:eastAsia="標楷體" w:hAnsi="標楷體"/>
              </w:rPr>
            </w:pPr>
            <w:ins w:id="32887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2888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2889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2ADB2A26" w14:textId="77777777" w:rsidR="00C45EF3" w:rsidRDefault="00C45EF3" w:rsidP="00631E93">
            <w:pPr>
              <w:ind w:left="226" w:hangingChars="94" w:hanging="226"/>
              <w:rPr>
                <w:ins w:id="32890" w:author="家榮 張" w:date="2021-05-20T15:04:00Z"/>
                <w:rFonts w:ascii="標楷體" w:eastAsia="標楷體" w:hAnsi="標楷體"/>
              </w:rPr>
            </w:pPr>
            <w:ins w:id="32891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 xml:space="preserve"> 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BankLoan</w:t>
              </w:r>
            </w:ins>
          </w:p>
        </w:tc>
      </w:tr>
      <w:tr w:rsidR="00C45EF3" w14:paraId="2206B36E" w14:textId="77777777" w:rsidTr="00631E93">
        <w:trPr>
          <w:trHeight w:val="291"/>
          <w:jc w:val="center"/>
          <w:ins w:id="32892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0C343" w14:textId="77777777" w:rsidR="00C45EF3" w:rsidRDefault="00C45EF3" w:rsidP="00631E93">
            <w:pPr>
              <w:rPr>
                <w:ins w:id="32893" w:author="家榮 張" w:date="2021-05-20T15:04:00Z"/>
                <w:rFonts w:ascii="標楷體" w:eastAsia="標楷體" w:hAnsi="標楷體"/>
              </w:rPr>
            </w:pPr>
            <w:ins w:id="32894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FCC56" w14:textId="77777777" w:rsidR="00C45EF3" w:rsidRDefault="00C45EF3" w:rsidP="00631E93">
            <w:pPr>
              <w:rPr>
                <w:ins w:id="32895" w:author="家榮 張" w:date="2021-05-20T15:04:00Z"/>
                <w:rFonts w:ascii="標楷體" w:eastAsia="標楷體" w:hAnsi="標楷體"/>
              </w:rPr>
            </w:pPr>
            <w:ins w:id="32896" w:author="家榮 張" w:date="2021-05-20T15:04:00Z">
              <w:r>
                <w:rPr>
                  <w:rFonts w:ascii="標楷體" w:eastAsia="標楷體" w:hAnsi="標楷體" w:hint="eastAsia"/>
                </w:rPr>
                <w:t>其他流動負債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EE7C5" w14:textId="77777777" w:rsidR="00C45EF3" w:rsidRDefault="00C45EF3" w:rsidP="00631E93">
            <w:pPr>
              <w:rPr>
                <w:ins w:id="32897" w:author="家榮 張" w:date="2021-05-20T15:04:00Z"/>
                <w:rFonts w:ascii="標楷體" w:eastAsia="標楷體" w:hAnsi="標楷體"/>
              </w:rPr>
            </w:pPr>
            <w:ins w:id="32898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32F3" w14:textId="77777777" w:rsidR="00C45EF3" w:rsidRDefault="00C45EF3" w:rsidP="00631E93">
            <w:pPr>
              <w:rPr>
                <w:ins w:id="32899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591EE" w14:textId="77777777" w:rsidR="00C45EF3" w:rsidRDefault="00C45EF3" w:rsidP="00631E93">
            <w:pPr>
              <w:rPr>
                <w:ins w:id="32900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48D4" w14:textId="77777777" w:rsidR="00C45EF3" w:rsidRDefault="00C45EF3" w:rsidP="00631E93">
            <w:pPr>
              <w:rPr>
                <w:ins w:id="32901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2C00A" w14:textId="77777777" w:rsidR="00C45EF3" w:rsidRDefault="00C45EF3" w:rsidP="00631E93">
            <w:pPr>
              <w:rPr>
                <w:ins w:id="32902" w:author="家榮 張" w:date="2021-05-20T15:04:00Z"/>
                <w:rFonts w:ascii="標楷體" w:eastAsia="標楷體" w:hAnsi="標楷體"/>
              </w:rPr>
            </w:pPr>
            <w:ins w:id="32903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DFCFF" w14:textId="0C8DEF09" w:rsidR="00C45EF3" w:rsidRDefault="00C45EF3" w:rsidP="00631E93">
            <w:pPr>
              <w:rPr>
                <w:ins w:id="32904" w:author="家榮 張" w:date="2021-05-20T15:04:00Z"/>
                <w:rFonts w:ascii="標楷體" w:eastAsia="標楷體" w:hAnsi="標楷體"/>
              </w:rPr>
            </w:pPr>
            <w:ins w:id="32905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2906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2907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3F7FB9C6" w14:textId="77777777" w:rsidR="00C45EF3" w:rsidRDefault="00C45EF3" w:rsidP="00631E93">
            <w:pPr>
              <w:ind w:left="226" w:hangingChars="94" w:hanging="226"/>
              <w:rPr>
                <w:ins w:id="32908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2909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 xml:space="preserve"> 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OtherCurrLiab</w:t>
              </w:r>
            </w:ins>
          </w:p>
        </w:tc>
      </w:tr>
      <w:tr w:rsidR="00C45EF3" w14:paraId="355AB056" w14:textId="77777777" w:rsidTr="00631E93">
        <w:trPr>
          <w:trHeight w:val="291"/>
          <w:jc w:val="center"/>
          <w:ins w:id="32910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35E9" w14:textId="77777777" w:rsidR="00C45EF3" w:rsidRDefault="00C45EF3" w:rsidP="00631E93">
            <w:pPr>
              <w:rPr>
                <w:ins w:id="32911" w:author="家榮 張" w:date="2021-05-20T15:04:00Z"/>
                <w:rFonts w:ascii="標楷體" w:eastAsia="標楷體" w:hAnsi="標楷體"/>
              </w:rPr>
            </w:pPr>
            <w:ins w:id="32912" w:author="家榮 張" w:date="2021-05-20T15:04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1945" w14:textId="77777777" w:rsidR="00C45EF3" w:rsidRDefault="00C45EF3" w:rsidP="00631E93">
            <w:pPr>
              <w:rPr>
                <w:ins w:id="32913" w:author="家榮 張" w:date="2021-05-20T15:04:00Z"/>
                <w:rFonts w:ascii="標楷體" w:eastAsia="標楷體" w:hAnsi="標楷體"/>
              </w:rPr>
            </w:pPr>
            <w:ins w:id="32914" w:author="家榮 張" w:date="2021-05-20T15:04:00Z">
              <w:r>
                <w:rPr>
                  <w:rFonts w:ascii="標楷體" w:eastAsia="標楷體" w:hAnsi="標楷體" w:hint="eastAsia"/>
                </w:rPr>
                <w:t>長期負債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115A7" w14:textId="77777777" w:rsidR="00C45EF3" w:rsidRDefault="00C45EF3" w:rsidP="00631E93">
            <w:pPr>
              <w:rPr>
                <w:ins w:id="32915" w:author="家榮 張" w:date="2021-05-20T15:04:00Z"/>
                <w:rFonts w:ascii="標楷體" w:eastAsia="標楷體" w:hAnsi="標楷體"/>
              </w:rPr>
            </w:pPr>
            <w:ins w:id="32916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7A3E" w14:textId="77777777" w:rsidR="00C45EF3" w:rsidRDefault="00C45EF3" w:rsidP="00631E93">
            <w:pPr>
              <w:rPr>
                <w:ins w:id="32917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66414" w14:textId="77777777" w:rsidR="00C45EF3" w:rsidRDefault="00C45EF3" w:rsidP="00631E93">
            <w:pPr>
              <w:rPr>
                <w:ins w:id="32918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3F03" w14:textId="77777777" w:rsidR="00C45EF3" w:rsidRDefault="00C45EF3" w:rsidP="00631E93">
            <w:pPr>
              <w:rPr>
                <w:ins w:id="32919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037B8" w14:textId="77777777" w:rsidR="00C45EF3" w:rsidRDefault="00C45EF3" w:rsidP="00631E93">
            <w:pPr>
              <w:rPr>
                <w:ins w:id="32920" w:author="家榮 張" w:date="2021-05-20T15:04:00Z"/>
                <w:rFonts w:ascii="標楷體" w:eastAsia="標楷體" w:hAnsi="標楷體"/>
              </w:rPr>
            </w:pPr>
            <w:ins w:id="32921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681B0" w14:textId="61F1B25B" w:rsidR="00C45EF3" w:rsidRDefault="00C45EF3" w:rsidP="00631E93">
            <w:pPr>
              <w:rPr>
                <w:ins w:id="32922" w:author="家榮 張" w:date="2021-05-20T15:04:00Z"/>
                <w:rFonts w:ascii="標楷體" w:eastAsia="標楷體" w:hAnsi="標楷體"/>
              </w:rPr>
            </w:pPr>
            <w:ins w:id="32923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2924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2925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1559E95F" w14:textId="77777777" w:rsidR="00C45EF3" w:rsidRDefault="00C45EF3" w:rsidP="00631E93">
            <w:pPr>
              <w:ind w:left="226" w:hangingChars="94" w:hanging="226"/>
              <w:rPr>
                <w:ins w:id="32926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2927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 xml:space="preserve"> 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LongLiab</w:t>
              </w:r>
            </w:ins>
          </w:p>
        </w:tc>
      </w:tr>
      <w:tr w:rsidR="00C45EF3" w14:paraId="62013F2B" w14:textId="77777777" w:rsidTr="00631E93">
        <w:trPr>
          <w:trHeight w:val="291"/>
          <w:jc w:val="center"/>
          <w:ins w:id="32928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BB060" w14:textId="77777777" w:rsidR="00C45EF3" w:rsidRDefault="00C45EF3" w:rsidP="00631E93">
            <w:pPr>
              <w:rPr>
                <w:ins w:id="32929" w:author="家榮 張" w:date="2021-05-20T15:04:00Z"/>
                <w:rFonts w:ascii="標楷體" w:eastAsia="標楷體" w:hAnsi="標楷體"/>
              </w:rPr>
            </w:pPr>
            <w:ins w:id="32930" w:author="家榮 張" w:date="2021-05-20T15:04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A4A9C" w14:textId="77777777" w:rsidR="00C45EF3" w:rsidRDefault="00C45EF3" w:rsidP="00631E93">
            <w:pPr>
              <w:rPr>
                <w:ins w:id="32931" w:author="家榮 張" w:date="2021-05-20T15:04:00Z"/>
                <w:rFonts w:ascii="標楷體" w:eastAsia="標楷體" w:hAnsi="標楷體"/>
              </w:rPr>
            </w:pPr>
            <w:ins w:id="32932" w:author="家榮 張" w:date="2021-05-20T15:04:00Z">
              <w:r>
                <w:rPr>
                  <w:rFonts w:ascii="標楷體" w:eastAsia="標楷體" w:hAnsi="標楷體" w:hint="eastAsia"/>
                </w:rPr>
                <w:t>其他負債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D26B5" w14:textId="77777777" w:rsidR="00C45EF3" w:rsidRDefault="00C45EF3" w:rsidP="00631E93">
            <w:pPr>
              <w:rPr>
                <w:ins w:id="32933" w:author="家榮 張" w:date="2021-05-20T15:04:00Z"/>
                <w:rFonts w:ascii="標楷體" w:eastAsia="標楷體" w:hAnsi="標楷體"/>
              </w:rPr>
            </w:pPr>
            <w:ins w:id="32934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8DBF" w14:textId="77777777" w:rsidR="00C45EF3" w:rsidRDefault="00C45EF3" w:rsidP="00631E93">
            <w:pPr>
              <w:rPr>
                <w:ins w:id="32935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4C7BB" w14:textId="77777777" w:rsidR="00C45EF3" w:rsidRDefault="00C45EF3" w:rsidP="00631E93">
            <w:pPr>
              <w:rPr>
                <w:ins w:id="32936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F3EA0" w14:textId="77777777" w:rsidR="00C45EF3" w:rsidRDefault="00C45EF3" w:rsidP="00631E93">
            <w:pPr>
              <w:rPr>
                <w:ins w:id="32937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27D54" w14:textId="77777777" w:rsidR="00C45EF3" w:rsidRDefault="00C45EF3" w:rsidP="00631E93">
            <w:pPr>
              <w:rPr>
                <w:ins w:id="32938" w:author="家榮 張" w:date="2021-05-20T15:04:00Z"/>
                <w:rFonts w:ascii="標楷體" w:eastAsia="標楷體" w:hAnsi="標楷體"/>
              </w:rPr>
            </w:pPr>
            <w:ins w:id="32939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EED6F" w14:textId="0B70A157" w:rsidR="00C45EF3" w:rsidRDefault="00C45EF3" w:rsidP="00631E93">
            <w:pPr>
              <w:rPr>
                <w:ins w:id="32940" w:author="家榮 張" w:date="2021-05-20T15:04:00Z"/>
                <w:rFonts w:ascii="標楷體" w:eastAsia="標楷體" w:hAnsi="標楷體"/>
              </w:rPr>
            </w:pPr>
            <w:ins w:id="32941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2942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2943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50E7A712" w14:textId="77777777" w:rsidR="00C45EF3" w:rsidRDefault="00C45EF3" w:rsidP="00631E93">
            <w:pPr>
              <w:ind w:left="226" w:hangingChars="94" w:hanging="226"/>
              <w:rPr>
                <w:ins w:id="32944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2945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OtherLiab</w:t>
              </w:r>
            </w:ins>
          </w:p>
        </w:tc>
      </w:tr>
      <w:tr w:rsidR="00C45EF3" w14:paraId="5C2B1D34" w14:textId="77777777" w:rsidTr="00631E93">
        <w:trPr>
          <w:trHeight w:val="291"/>
          <w:jc w:val="center"/>
          <w:ins w:id="32946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14875" w14:textId="77777777" w:rsidR="00C45EF3" w:rsidRDefault="00C45EF3" w:rsidP="00631E93">
            <w:pPr>
              <w:rPr>
                <w:ins w:id="32947" w:author="家榮 張" w:date="2021-05-20T15:04:00Z"/>
                <w:rFonts w:ascii="標楷體" w:eastAsia="標楷體" w:hAnsi="標楷體"/>
              </w:rPr>
            </w:pPr>
            <w:ins w:id="32948" w:author="家榮 張" w:date="2021-05-20T15:04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5A9AA" w14:textId="77777777" w:rsidR="00C45EF3" w:rsidRDefault="00C45EF3" w:rsidP="00631E93">
            <w:pPr>
              <w:rPr>
                <w:ins w:id="32949" w:author="家榮 張" w:date="2021-05-20T15:04:00Z"/>
                <w:rFonts w:ascii="標楷體" w:eastAsia="標楷體" w:hAnsi="標楷體"/>
              </w:rPr>
            </w:pPr>
            <w:ins w:id="32950" w:author="家榮 張" w:date="2021-05-20T15:04:00Z">
              <w:r>
                <w:rPr>
                  <w:rFonts w:ascii="標楷體" w:eastAsia="標楷體" w:hAnsi="標楷體" w:hint="eastAsia"/>
                </w:rPr>
                <w:t>淨值總額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AAD95" w14:textId="77777777" w:rsidR="00C45EF3" w:rsidRDefault="00C45EF3" w:rsidP="00631E93">
            <w:pPr>
              <w:rPr>
                <w:ins w:id="32951" w:author="家榮 張" w:date="2021-05-20T15:04:00Z"/>
                <w:rFonts w:ascii="標楷體" w:eastAsia="標楷體" w:hAnsi="標楷體"/>
              </w:rPr>
            </w:pPr>
            <w:ins w:id="32952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20A45" w14:textId="77777777" w:rsidR="00C45EF3" w:rsidRDefault="00C45EF3" w:rsidP="00631E93">
            <w:pPr>
              <w:rPr>
                <w:ins w:id="32953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0A414" w14:textId="77777777" w:rsidR="00C45EF3" w:rsidRDefault="00C45EF3" w:rsidP="00631E93">
            <w:pPr>
              <w:rPr>
                <w:ins w:id="32954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350C8" w14:textId="77777777" w:rsidR="00C45EF3" w:rsidRDefault="00C45EF3" w:rsidP="00631E93">
            <w:pPr>
              <w:rPr>
                <w:ins w:id="32955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E75D" w14:textId="77777777" w:rsidR="00C45EF3" w:rsidRDefault="00C45EF3" w:rsidP="00631E93">
            <w:pPr>
              <w:rPr>
                <w:ins w:id="32956" w:author="家榮 張" w:date="2021-05-20T15:04:00Z"/>
                <w:rFonts w:ascii="標楷體" w:eastAsia="標楷體" w:hAnsi="標楷體"/>
              </w:rPr>
            </w:pPr>
            <w:ins w:id="32957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ECB66" w14:textId="55CA4961" w:rsidR="00C45EF3" w:rsidRDefault="00C45EF3" w:rsidP="00631E93">
            <w:pPr>
              <w:rPr>
                <w:ins w:id="32958" w:author="家榮 張" w:date="2021-05-20T15:04:00Z"/>
                <w:rFonts w:ascii="標楷體" w:eastAsia="標楷體" w:hAnsi="標楷體"/>
              </w:rPr>
            </w:pPr>
            <w:ins w:id="32959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2960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2961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55CE088E" w14:textId="77777777" w:rsidR="00C45EF3" w:rsidRDefault="00C45EF3" w:rsidP="00631E93">
            <w:pPr>
              <w:ind w:left="226" w:hangingChars="94" w:hanging="226"/>
              <w:rPr>
                <w:ins w:id="32962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2963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 xml:space="preserve"> 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NewWorthTotal</w:t>
              </w:r>
            </w:ins>
          </w:p>
        </w:tc>
      </w:tr>
      <w:tr w:rsidR="00C45EF3" w14:paraId="4690B67E" w14:textId="77777777" w:rsidTr="00631E93">
        <w:trPr>
          <w:trHeight w:val="291"/>
          <w:jc w:val="center"/>
          <w:ins w:id="32964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C4A20" w14:textId="77777777" w:rsidR="00C45EF3" w:rsidRDefault="00C45EF3" w:rsidP="00631E93">
            <w:pPr>
              <w:rPr>
                <w:ins w:id="32965" w:author="家榮 張" w:date="2021-05-20T15:04:00Z"/>
                <w:rFonts w:ascii="標楷體" w:eastAsia="標楷體" w:hAnsi="標楷體"/>
              </w:rPr>
            </w:pPr>
            <w:ins w:id="32966" w:author="家榮 張" w:date="2021-05-20T15:04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49F97" w14:textId="77777777" w:rsidR="00C45EF3" w:rsidRDefault="00C45EF3" w:rsidP="00631E93">
            <w:pPr>
              <w:rPr>
                <w:ins w:id="32967" w:author="家榮 張" w:date="2021-05-20T15:04:00Z"/>
                <w:rFonts w:ascii="標楷體" w:eastAsia="標楷體" w:hAnsi="標楷體"/>
              </w:rPr>
            </w:pPr>
            <w:ins w:id="32968" w:author="家榮 張" w:date="2021-05-20T15:04:00Z">
              <w:r>
                <w:rPr>
                  <w:rFonts w:ascii="標楷體" w:eastAsia="標楷體" w:hAnsi="標楷體" w:hint="eastAsia"/>
                </w:rPr>
                <w:t>資本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B4857" w14:textId="77777777" w:rsidR="00C45EF3" w:rsidRDefault="00C45EF3" w:rsidP="00631E93">
            <w:pPr>
              <w:rPr>
                <w:ins w:id="32969" w:author="家榮 張" w:date="2021-05-20T15:04:00Z"/>
                <w:rFonts w:ascii="標楷體" w:eastAsia="標楷體" w:hAnsi="標楷體"/>
              </w:rPr>
            </w:pPr>
            <w:ins w:id="32970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2D4F9" w14:textId="77777777" w:rsidR="00C45EF3" w:rsidRDefault="00C45EF3" w:rsidP="00631E93">
            <w:pPr>
              <w:rPr>
                <w:ins w:id="32971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241A" w14:textId="77777777" w:rsidR="00C45EF3" w:rsidRDefault="00C45EF3" w:rsidP="00631E93">
            <w:pPr>
              <w:rPr>
                <w:ins w:id="32972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2FCDE" w14:textId="77777777" w:rsidR="00C45EF3" w:rsidRDefault="00C45EF3" w:rsidP="00631E93">
            <w:pPr>
              <w:rPr>
                <w:ins w:id="32973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BC191" w14:textId="77777777" w:rsidR="00C45EF3" w:rsidRDefault="00C45EF3" w:rsidP="00631E93">
            <w:pPr>
              <w:rPr>
                <w:ins w:id="32974" w:author="家榮 張" w:date="2021-05-20T15:04:00Z"/>
                <w:rFonts w:ascii="標楷體" w:eastAsia="標楷體" w:hAnsi="標楷體"/>
              </w:rPr>
            </w:pPr>
            <w:ins w:id="32975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DA741" w14:textId="03BD623E" w:rsidR="00C45EF3" w:rsidRDefault="00C45EF3" w:rsidP="00631E93">
            <w:pPr>
              <w:rPr>
                <w:ins w:id="32976" w:author="家榮 張" w:date="2021-05-20T15:04:00Z"/>
                <w:rFonts w:ascii="標楷體" w:eastAsia="標楷體" w:hAnsi="標楷體"/>
              </w:rPr>
            </w:pPr>
            <w:ins w:id="32977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2978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2979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4D761858" w14:textId="77777777" w:rsidR="00C45EF3" w:rsidRDefault="00C45EF3" w:rsidP="00631E93">
            <w:pPr>
              <w:ind w:left="226" w:hangingChars="94" w:hanging="226"/>
              <w:rPr>
                <w:ins w:id="32980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2981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Capital</w:t>
              </w:r>
            </w:ins>
          </w:p>
        </w:tc>
      </w:tr>
      <w:tr w:rsidR="00C45EF3" w14:paraId="2298C5D0" w14:textId="77777777" w:rsidTr="00631E93">
        <w:trPr>
          <w:trHeight w:val="291"/>
          <w:jc w:val="center"/>
          <w:ins w:id="32982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5E766" w14:textId="77777777" w:rsidR="00C45EF3" w:rsidRDefault="00C45EF3" w:rsidP="00631E93">
            <w:pPr>
              <w:rPr>
                <w:ins w:id="32983" w:author="家榮 張" w:date="2021-05-20T15:04:00Z"/>
                <w:rFonts w:ascii="標楷體" w:eastAsia="標楷體" w:hAnsi="標楷體"/>
              </w:rPr>
            </w:pPr>
            <w:ins w:id="32984" w:author="家榮 張" w:date="2021-05-20T15:04:00Z">
              <w:r>
                <w:rPr>
                  <w:rFonts w:ascii="標楷體" w:eastAsia="標楷體" w:hAnsi="標楷體" w:hint="eastAsia"/>
                </w:rPr>
                <w:t>19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B15E9" w14:textId="77777777" w:rsidR="00C45EF3" w:rsidRDefault="00C45EF3" w:rsidP="00631E93">
            <w:pPr>
              <w:rPr>
                <w:ins w:id="32985" w:author="家榮 張" w:date="2021-05-20T15:04:00Z"/>
                <w:rFonts w:ascii="標楷體" w:eastAsia="標楷體" w:hAnsi="標楷體"/>
              </w:rPr>
            </w:pPr>
            <w:ins w:id="32986" w:author="家榮 張" w:date="2021-05-20T15:04:00Z">
              <w:r>
                <w:rPr>
                  <w:rFonts w:ascii="標楷體" w:eastAsia="標楷體" w:hAnsi="標楷體" w:hint="eastAsia"/>
                </w:rPr>
                <w:t>公積保留盈餘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46E06" w14:textId="77777777" w:rsidR="00C45EF3" w:rsidRDefault="00C45EF3" w:rsidP="00631E93">
            <w:pPr>
              <w:rPr>
                <w:ins w:id="32987" w:author="家榮 張" w:date="2021-05-20T15:04:00Z"/>
                <w:rFonts w:ascii="標楷體" w:eastAsia="標楷體" w:hAnsi="標楷體"/>
              </w:rPr>
            </w:pPr>
            <w:ins w:id="32988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C8FA" w14:textId="77777777" w:rsidR="00C45EF3" w:rsidRDefault="00C45EF3" w:rsidP="00631E93">
            <w:pPr>
              <w:rPr>
                <w:ins w:id="32989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3EEC6" w14:textId="77777777" w:rsidR="00C45EF3" w:rsidRDefault="00C45EF3" w:rsidP="00631E93">
            <w:pPr>
              <w:rPr>
                <w:ins w:id="32990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BCE23" w14:textId="77777777" w:rsidR="00C45EF3" w:rsidRDefault="00C45EF3" w:rsidP="00631E93">
            <w:pPr>
              <w:rPr>
                <w:ins w:id="32991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FF500" w14:textId="77777777" w:rsidR="00C45EF3" w:rsidRDefault="00C45EF3" w:rsidP="00631E93">
            <w:pPr>
              <w:rPr>
                <w:ins w:id="32992" w:author="家榮 張" w:date="2021-05-20T15:04:00Z"/>
                <w:rFonts w:ascii="標楷體" w:eastAsia="標楷體" w:hAnsi="標楷體"/>
              </w:rPr>
            </w:pPr>
            <w:ins w:id="32993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6C424" w14:textId="758162D8" w:rsidR="00C45EF3" w:rsidRDefault="00C45EF3" w:rsidP="00631E93">
            <w:pPr>
              <w:rPr>
                <w:ins w:id="32994" w:author="家榮 張" w:date="2021-05-20T15:04:00Z"/>
                <w:rFonts w:ascii="標楷體" w:eastAsia="標楷體" w:hAnsi="標楷體"/>
              </w:rPr>
            </w:pPr>
            <w:ins w:id="32995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2996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複製」</w:t>
              </w:r>
            </w:ins>
            <w:ins w:id="32997" w:author="家榮 張" w:date="2021-05-20T15:04:00Z">
              <w:r>
                <w:rPr>
                  <w:rFonts w:ascii="標楷體" w:eastAsia="標楷體" w:hAnsi="標楷體" w:hint="eastAsia"/>
                </w:rPr>
                <w:t>時，必須輸入</w:t>
              </w:r>
            </w:ins>
          </w:p>
          <w:p w14:paraId="355F42F7" w14:textId="77777777" w:rsidR="00C45EF3" w:rsidRDefault="00C45EF3" w:rsidP="00631E93">
            <w:pPr>
              <w:ind w:left="226" w:hangingChars="94" w:hanging="226"/>
              <w:rPr>
                <w:ins w:id="32998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2999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RetainEarning</w:t>
              </w:r>
            </w:ins>
          </w:p>
        </w:tc>
      </w:tr>
      <w:tr w:rsidR="00C45EF3" w14:paraId="2F2EA56B" w14:textId="77777777" w:rsidTr="00631E93">
        <w:trPr>
          <w:trHeight w:val="291"/>
          <w:jc w:val="center"/>
          <w:ins w:id="33000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98C5C" w14:textId="77777777" w:rsidR="00C45EF3" w:rsidRDefault="00C45EF3" w:rsidP="00631E93">
            <w:pPr>
              <w:rPr>
                <w:ins w:id="33001" w:author="家榮 張" w:date="2021-05-20T15:04:00Z"/>
                <w:rFonts w:ascii="標楷體" w:eastAsia="標楷體" w:hAnsi="標楷體"/>
              </w:rPr>
            </w:pPr>
            <w:ins w:id="33002" w:author="家榮 張" w:date="2021-05-20T15:04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A906B" w14:textId="77777777" w:rsidR="00C45EF3" w:rsidRDefault="00C45EF3" w:rsidP="00631E93">
            <w:pPr>
              <w:rPr>
                <w:ins w:id="33003" w:author="家榮 張" w:date="2021-05-20T15:04:00Z"/>
                <w:rFonts w:ascii="標楷體" w:eastAsia="標楷體" w:hAnsi="標楷體"/>
              </w:rPr>
            </w:pPr>
            <w:ins w:id="33004" w:author="家榮 張" w:date="2021-05-20T15:04:00Z">
              <w:r>
                <w:rPr>
                  <w:rFonts w:ascii="標楷體" w:eastAsia="標楷體" w:hAnsi="標楷體" w:hint="eastAsia"/>
                </w:rPr>
                <w:t>營業收入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34165" w14:textId="77777777" w:rsidR="00C45EF3" w:rsidRDefault="00C45EF3" w:rsidP="00631E93">
            <w:pPr>
              <w:rPr>
                <w:ins w:id="33005" w:author="家榮 張" w:date="2021-05-20T15:04:00Z"/>
                <w:rFonts w:ascii="標楷體" w:eastAsia="標楷體" w:hAnsi="標楷體"/>
              </w:rPr>
            </w:pPr>
            <w:ins w:id="33006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0A885" w14:textId="77777777" w:rsidR="00C45EF3" w:rsidRDefault="00C45EF3" w:rsidP="00631E93">
            <w:pPr>
              <w:rPr>
                <w:ins w:id="33007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DAE37" w14:textId="77777777" w:rsidR="00C45EF3" w:rsidRDefault="00C45EF3" w:rsidP="00631E93">
            <w:pPr>
              <w:rPr>
                <w:ins w:id="33008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13ACB" w14:textId="77777777" w:rsidR="00C45EF3" w:rsidRDefault="00C45EF3" w:rsidP="00631E93">
            <w:pPr>
              <w:rPr>
                <w:ins w:id="33009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923D0" w14:textId="77777777" w:rsidR="00C45EF3" w:rsidRDefault="00C45EF3" w:rsidP="00631E93">
            <w:pPr>
              <w:rPr>
                <w:ins w:id="33010" w:author="家榮 張" w:date="2021-05-20T15:04:00Z"/>
                <w:rFonts w:ascii="標楷體" w:eastAsia="標楷體" w:hAnsi="標楷體"/>
              </w:rPr>
            </w:pPr>
            <w:ins w:id="33011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A087" w14:textId="5C3156B8" w:rsidR="00C45EF3" w:rsidRDefault="00C45EF3" w:rsidP="00631E93">
            <w:pPr>
              <w:rPr>
                <w:ins w:id="33012" w:author="家榮 張" w:date="2021-05-20T15:04:00Z"/>
                <w:rFonts w:ascii="標楷體" w:eastAsia="標楷體" w:hAnsi="標楷體"/>
              </w:rPr>
            </w:pPr>
            <w:ins w:id="33013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3014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3015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5B6E3D33" w14:textId="77777777" w:rsidR="00C45EF3" w:rsidRDefault="00C45EF3" w:rsidP="00631E93">
            <w:pPr>
              <w:ind w:left="226" w:hangingChars="94" w:hanging="226"/>
              <w:rPr>
                <w:ins w:id="33016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3017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OpIncome</w:t>
              </w:r>
            </w:ins>
          </w:p>
        </w:tc>
      </w:tr>
      <w:tr w:rsidR="00C45EF3" w14:paraId="163D203C" w14:textId="77777777" w:rsidTr="00631E93">
        <w:trPr>
          <w:trHeight w:val="291"/>
          <w:jc w:val="center"/>
          <w:ins w:id="33018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D62F" w14:textId="77777777" w:rsidR="00C45EF3" w:rsidRDefault="00C45EF3" w:rsidP="00631E93">
            <w:pPr>
              <w:rPr>
                <w:ins w:id="33019" w:author="家榮 張" w:date="2021-05-20T15:04:00Z"/>
                <w:rFonts w:ascii="標楷體" w:eastAsia="標楷體" w:hAnsi="標楷體"/>
              </w:rPr>
            </w:pPr>
            <w:ins w:id="33020" w:author="家榮 張" w:date="2021-05-20T15:04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19A85" w14:textId="77777777" w:rsidR="00C45EF3" w:rsidRDefault="00C45EF3" w:rsidP="00631E93">
            <w:pPr>
              <w:rPr>
                <w:ins w:id="33021" w:author="家榮 張" w:date="2021-05-20T15:04:00Z"/>
                <w:rFonts w:ascii="標楷體" w:eastAsia="標楷體" w:hAnsi="標楷體"/>
              </w:rPr>
            </w:pPr>
            <w:ins w:id="33022" w:author="家榮 張" w:date="2021-05-20T15:04:00Z">
              <w:r>
                <w:rPr>
                  <w:rFonts w:ascii="標楷體" w:eastAsia="標楷體" w:hAnsi="標楷體" w:hint="eastAsia"/>
                </w:rPr>
                <w:t>營業成本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1CB2A" w14:textId="77777777" w:rsidR="00C45EF3" w:rsidRDefault="00C45EF3" w:rsidP="00631E93">
            <w:pPr>
              <w:rPr>
                <w:ins w:id="33023" w:author="家榮 張" w:date="2021-05-20T15:04:00Z"/>
                <w:rFonts w:ascii="標楷體" w:eastAsia="標楷體" w:hAnsi="標楷體"/>
              </w:rPr>
            </w:pPr>
            <w:ins w:id="33024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E4D9" w14:textId="77777777" w:rsidR="00C45EF3" w:rsidRDefault="00C45EF3" w:rsidP="00631E93">
            <w:pPr>
              <w:rPr>
                <w:ins w:id="33025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2377" w14:textId="77777777" w:rsidR="00C45EF3" w:rsidRDefault="00C45EF3" w:rsidP="00631E93">
            <w:pPr>
              <w:rPr>
                <w:ins w:id="33026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3C6A" w14:textId="77777777" w:rsidR="00C45EF3" w:rsidRDefault="00C45EF3" w:rsidP="00631E93">
            <w:pPr>
              <w:rPr>
                <w:ins w:id="33027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25A1E" w14:textId="77777777" w:rsidR="00C45EF3" w:rsidRDefault="00C45EF3" w:rsidP="00631E93">
            <w:pPr>
              <w:rPr>
                <w:ins w:id="33028" w:author="家榮 張" w:date="2021-05-20T15:04:00Z"/>
                <w:rFonts w:ascii="標楷體" w:eastAsia="標楷體" w:hAnsi="標楷體"/>
              </w:rPr>
            </w:pPr>
            <w:ins w:id="33029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7FFCD" w14:textId="33EE6CA6" w:rsidR="00C45EF3" w:rsidRDefault="00C45EF3" w:rsidP="00631E93">
            <w:pPr>
              <w:rPr>
                <w:ins w:id="33030" w:author="家榮 張" w:date="2021-05-20T15:04:00Z"/>
                <w:rFonts w:ascii="標楷體" w:eastAsia="標楷體" w:hAnsi="標楷體"/>
              </w:rPr>
            </w:pPr>
            <w:ins w:id="33031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3032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3033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6C7D1936" w14:textId="77777777" w:rsidR="00C45EF3" w:rsidRDefault="00C45EF3" w:rsidP="00631E93">
            <w:pPr>
              <w:ind w:left="226" w:hangingChars="94" w:hanging="226"/>
              <w:rPr>
                <w:ins w:id="33034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3035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OpCost</w:t>
              </w:r>
            </w:ins>
          </w:p>
        </w:tc>
      </w:tr>
      <w:tr w:rsidR="00C45EF3" w14:paraId="321F666A" w14:textId="77777777" w:rsidTr="00631E93">
        <w:trPr>
          <w:trHeight w:val="291"/>
          <w:jc w:val="center"/>
          <w:ins w:id="33036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A5BC3" w14:textId="77777777" w:rsidR="00C45EF3" w:rsidRDefault="00C45EF3" w:rsidP="00631E93">
            <w:pPr>
              <w:rPr>
                <w:ins w:id="33037" w:author="家榮 張" w:date="2021-05-20T15:04:00Z"/>
                <w:rFonts w:ascii="標楷體" w:eastAsia="標楷體" w:hAnsi="標楷體"/>
              </w:rPr>
            </w:pPr>
            <w:ins w:id="33038" w:author="家榮 張" w:date="2021-05-20T15:04:00Z">
              <w:r>
                <w:rPr>
                  <w:rFonts w:ascii="標楷體" w:eastAsia="標楷體" w:hAnsi="標楷體" w:hint="eastAsia"/>
                </w:rPr>
                <w:t>22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29FF" w14:textId="77777777" w:rsidR="00C45EF3" w:rsidRDefault="00C45EF3" w:rsidP="00631E93">
            <w:pPr>
              <w:rPr>
                <w:ins w:id="33039" w:author="家榮 張" w:date="2021-05-20T15:04:00Z"/>
                <w:rFonts w:ascii="標楷體" w:eastAsia="標楷體" w:hAnsi="標楷體"/>
              </w:rPr>
            </w:pPr>
            <w:ins w:id="33040" w:author="家榮 張" w:date="2021-05-20T15:04:00Z">
              <w:r>
                <w:rPr>
                  <w:rFonts w:ascii="標楷體" w:eastAsia="標楷體" w:hAnsi="標楷體" w:hint="eastAsia"/>
                </w:rPr>
                <w:t>營業毛利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AF388" w14:textId="77777777" w:rsidR="00C45EF3" w:rsidRDefault="00C45EF3" w:rsidP="00631E93">
            <w:pPr>
              <w:rPr>
                <w:ins w:id="33041" w:author="家榮 張" w:date="2021-05-20T15:04:00Z"/>
                <w:rFonts w:ascii="標楷體" w:eastAsia="標楷體" w:hAnsi="標楷體"/>
              </w:rPr>
            </w:pPr>
            <w:ins w:id="33042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D5E5B" w14:textId="77777777" w:rsidR="00C45EF3" w:rsidRDefault="00C45EF3" w:rsidP="00631E93">
            <w:pPr>
              <w:rPr>
                <w:ins w:id="33043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99A82" w14:textId="77777777" w:rsidR="00C45EF3" w:rsidRDefault="00C45EF3" w:rsidP="00631E93">
            <w:pPr>
              <w:rPr>
                <w:ins w:id="33044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931B6" w14:textId="77777777" w:rsidR="00C45EF3" w:rsidRDefault="00C45EF3" w:rsidP="00631E93">
            <w:pPr>
              <w:rPr>
                <w:ins w:id="33045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4EDB4" w14:textId="77777777" w:rsidR="00C45EF3" w:rsidRDefault="00C45EF3" w:rsidP="00631E93">
            <w:pPr>
              <w:rPr>
                <w:ins w:id="33046" w:author="家榮 張" w:date="2021-05-20T15:04:00Z"/>
                <w:rFonts w:ascii="標楷體" w:eastAsia="標楷體" w:hAnsi="標楷體"/>
              </w:rPr>
            </w:pPr>
            <w:ins w:id="33047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0362" w14:textId="109BE9F9" w:rsidR="00C45EF3" w:rsidRDefault="00C45EF3" w:rsidP="00631E93">
            <w:pPr>
              <w:rPr>
                <w:ins w:id="33048" w:author="家榮 張" w:date="2021-05-20T15:04:00Z"/>
                <w:rFonts w:ascii="標楷體" w:eastAsia="標楷體" w:hAnsi="標楷體"/>
              </w:rPr>
            </w:pPr>
            <w:ins w:id="33049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3050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3051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393E9D25" w14:textId="77777777" w:rsidR="00C45EF3" w:rsidRDefault="00C45EF3" w:rsidP="00631E93">
            <w:pPr>
              <w:ind w:left="226" w:hangingChars="94" w:hanging="226"/>
              <w:rPr>
                <w:ins w:id="33052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3053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OpProfit</w:t>
              </w:r>
            </w:ins>
          </w:p>
        </w:tc>
      </w:tr>
      <w:tr w:rsidR="00C45EF3" w14:paraId="1FE65CBA" w14:textId="77777777" w:rsidTr="00631E93">
        <w:trPr>
          <w:trHeight w:val="291"/>
          <w:jc w:val="center"/>
          <w:ins w:id="33054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F67" w14:textId="77777777" w:rsidR="00C45EF3" w:rsidRDefault="00C45EF3" w:rsidP="00631E93">
            <w:pPr>
              <w:rPr>
                <w:ins w:id="33055" w:author="家榮 張" w:date="2021-05-20T15:04:00Z"/>
                <w:rFonts w:ascii="標楷體" w:eastAsia="標楷體" w:hAnsi="標楷體"/>
              </w:rPr>
            </w:pPr>
            <w:ins w:id="33056" w:author="家榮 張" w:date="2021-05-20T15:04:00Z">
              <w:r>
                <w:rPr>
                  <w:rFonts w:ascii="標楷體" w:eastAsia="標楷體" w:hAnsi="標楷體" w:hint="eastAsia"/>
                </w:rPr>
                <w:t>23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3DCE2" w14:textId="77777777" w:rsidR="00C45EF3" w:rsidRDefault="00C45EF3" w:rsidP="00631E93">
            <w:pPr>
              <w:rPr>
                <w:ins w:id="33057" w:author="家榮 張" w:date="2021-05-20T15:04:00Z"/>
                <w:rFonts w:ascii="標楷體" w:eastAsia="標楷體" w:hAnsi="標楷體"/>
              </w:rPr>
            </w:pPr>
            <w:ins w:id="33058" w:author="家榮 張" w:date="2021-05-20T15:04:00Z">
              <w:r>
                <w:rPr>
                  <w:rFonts w:ascii="標楷體" w:eastAsia="標楷體" w:hAnsi="標楷體" w:hint="eastAsia"/>
                </w:rPr>
                <w:t>管銷費用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BDB7" w14:textId="77777777" w:rsidR="00C45EF3" w:rsidRDefault="00C45EF3" w:rsidP="00631E93">
            <w:pPr>
              <w:rPr>
                <w:ins w:id="33059" w:author="家榮 張" w:date="2021-05-20T15:04:00Z"/>
                <w:rFonts w:ascii="標楷體" w:eastAsia="標楷體" w:hAnsi="標楷體"/>
              </w:rPr>
            </w:pPr>
            <w:ins w:id="33060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3F9BD" w14:textId="77777777" w:rsidR="00C45EF3" w:rsidRDefault="00C45EF3" w:rsidP="00631E93">
            <w:pPr>
              <w:rPr>
                <w:ins w:id="33061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7C7C" w14:textId="77777777" w:rsidR="00C45EF3" w:rsidRDefault="00C45EF3" w:rsidP="00631E93">
            <w:pPr>
              <w:rPr>
                <w:ins w:id="33062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7D0F" w14:textId="77777777" w:rsidR="00C45EF3" w:rsidRDefault="00C45EF3" w:rsidP="00631E93">
            <w:pPr>
              <w:rPr>
                <w:ins w:id="33063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E8464" w14:textId="77777777" w:rsidR="00C45EF3" w:rsidRDefault="00C45EF3" w:rsidP="00631E93">
            <w:pPr>
              <w:rPr>
                <w:ins w:id="33064" w:author="家榮 張" w:date="2021-05-20T15:04:00Z"/>
                <w:rFonts w:ascii="標楷體" w:eastAsia="標楷體" w:hAnsi="標楷體"/>
              </w:rPr>
            </w:pPr>
            <w:ins w:id="33065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99EF0" w14:textId="666F1A55" w:rsidR="00C45EF3" w:rsidRDefault="00C45EF3" w:rsidP="00631E93">
            <w:pPr>
              <w:rPr>
                <w:ins w:id="33066" w:author="家榮 張" w:date="2021-05-20T15:04:00Z"/>
                <w:rFonts w:ascii="標楷體" w:eastAsia="標楷體" w:hAnsi="標楷體"/>
              </w:rPr>
            </w:pPr>
            <w:ins w:id="33067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3068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3069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16E30FEB" w14:textId="77777777" w:rsidR="00C45EF3" w:rsidRDefault="00C45EF3" w:rsidP="00631E93">
            <w:pPr>
              <w:ind w:left="226" w:hangingChars="94" w:hanging="226"/>
              <w:rPr>
                <w:ins w:id="33070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3071" w:author="家榮 張" w:date="2021-05-20T15:0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OpExpense</w:t>
              </w:r>
            </w:ins>
          </w:p>
        </w:tc>
      </w:tr>
      <w:tr w:rsidR="00C45EF3" w14:paraId="0C3837E7" w14:textId="77777777" w:rsidTr="00631E93">
        <w:trPr>
          <w:trHeight w:val="291"/>
          <w:jc w:val="center"/>
          <w:ins w:id="33072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00171" w14:textId="77777777" w:rsidR="00C45EF3" w:rsidRDefault="00C45EF3" w:rsidP="00631E93">
            <w:pPr>
              <w:rPr>
                <w:ins w:id="33073" w:author="家榮 張" w:date="2021-05-20T15:04:00Z"/>
                <w:rFonts w:ascii="標楷體" w:eastAsia="標楷體" w:hAnsi="標楷體"/>
              </w:rPr>
            </w:pPr>
            <w:ins w:id="33074" w:author="家榮 張" w:date="2021-05-20T15:04:00Z">
              <w:r>
                <w:rPr>
                  <w:rFonts w:ascii="標楷體" w:eastAsia="標楷體" w:hAnsi="標楷體" w:hint="eastAsia"/>
                </w:rPr>
                <w:t>24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43CE5" w14:textId="77777777" w:rsidR="00C45EF3" w:rsidRDefault="00C45EF3" w:rsidP="00631E93">
            <w:pPr>
              <w:rPr>
                <w:ins w:id="33075" w:author="家榮 張" w:date="2021-05-20T15:04:00Z"/>
                <w:rFonts w:ascii="標楷體" w:eastAsia="標楷體" w:hAnsi="標楷體"/>
              </w:rPr>
            </w:pPr>
            <w:ins w:id="33076" w:author="家榮 張" w:date="2021-05-20T15:04:00Z">
              <w:r>
                <w:rPr>
                  <w:rFonts w:ascii="標楷體" w:eastAsia="標楷體" w:hAnsi="標楷體" w:hint="eastAsia"/>
                </w:rPr>
                <w:t>營業利益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E5CC" w14:textId="77777777" w:rsidR="00C45EF3" w:rsidRDefault="00C45EF3" w:rsidP="00631E93">
            <w:pPr>
              <w:rPr>
                <w:ins w:id="33077" w:author="家榮 張" w:date="2021-05-20T15:04:00Z"/>
                <w:rFonts w:ascii="標楷體" w:eastAsia="標楷體" w:hAnsi="標楷體"/>
              </w:rPr>
            </w:pPr>
            <w:ins w:id="33078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C9D52" w14:textId="77777777" w:rsidR="00C45EF3" w:rsidRDefault="00C45EF3" w:rsidP="00631E93">
            <w:pPr>
              <w:rPr>
                <w:ins w:id="33079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C474E" w14:textId="77777777" w:rsidR="00C45EF3" w:rsidRDefault="00C45EF3" w:rsidP="00631E93">
            <w:pPr>
              <w:rPr>
                <w:ins w:id="33080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4031" w14:textId="77777777" w:rsidR="00C45EF3" w:rsidRDefault="00C45EF3" w:rsidP="00631E93">
            <w:pPr>
              <w:rPr>
                <w:ins w:id="33081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3953B" w14:textId="77777777" w:rsidR="00C45EF3" w:rsidRDefault="00C45EF3" w:rsidP="00631E93">
            <w:pPr>
              <w:rPr>
                <w:ins w:id="33082" w:author="家榮 張" w:date="2021-05-20T15:04:00Z"/>
                <w:rFonts w:ascii="標楷體" w:eastAsia="標楷體" w:hAnsi="標楷體"/>
              </w:rPr>
            </w:pPr>
            <w:ins w:id="33083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0D4F8" w14:textId="4E213E24" w:rsidR="00C45EF3" w:rsidRPr="00D45A59" w:rsidRDefault="00C45EF3" w:rsidP="00631E93">
            <w:pPr>
              <w:rPr>
                <w:ins w:id="33084" w:author="家榮 張" w:date="2021-05-20T15:04:00Z"/>
                <w:rFonts w:ascii="標楷體" w:eastAsia="標楷體" w:hAnsi="標楷體"/>
              </w:rPr>
            </w:pPr>
            <w:ins w:id="33085" w:author="家榮 張" w:date="2021-05-20T15:04:00Z">
              <w:r w:rsidRPr="00D45A59">
                <w:rPr>
                  <w:rFonts w:ascii="標楷體" w:eastAsia="標楷體" w:hAnsi="標楷體" w:hint="eastAsia"/>
                </w:rPr>
                <w:t>1.「</w:t>
              </w:r>
            </w:ins>
            <w:ins w:id="33086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3087" w:author="家榮 張" w:date="2021-05-20T15:04:00Z">
              <w:r w:rsidRPr="00D45A59"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2ED71472" w14:textId="77777777" w:rsidR="00C45EF3" w:rsidRPr="00D45A59" w:rsidRDefault="00C45EF3" w:rsidP="00631E93">
            <w:pPr>
              <w:ind w:left="226" w:hangingChars="94" w:hanging="226"/>
              <w:rPr>
                <w:ins w:id="33088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3089" w:author="家榮 張" w:date="2021-05-20T15:04:00Z">
              <w:r w:rsidRPr="00D45A59">
                <w:rPr>
                  <w:rFonts w:ascii="標楷體" w:eastAsia="標楷體" w:hAnsi="標楷體" w:hint="eastAsia"/>
                </w:rPr>
                <w:t>2.</w:t>
              </w:r>
              <w:r w:rsidRPr="00D45A59">
                <w:rPr>
                  <w:rFonts w:ascii="標楷體" w:eastAsia="標楷體" w:hAnsi="標楷體"/>
                </w:rPr>
                <w:t>CustFin</w:t>
              </w:r>
              <w:r w:rsidRPr="00D45A59">
                <w:rPr>
                  <w:rFonts w:ascii="標楷體" w:eastAsia="標楷體" w:hAnsi="標楷體" w:hint="eastAsia"/>
                </w:rPr>
                <w:t>.</w:t>
              </w:r>
              <w:r w:rsidRPr="00D45A59">
                <w:rPr>
                  <w:rFonts w:ascii="標楷體" w:eastAsia="標楷體" w:hAnsi="標楷體"/>
                </w:rPr>
                <w:t>OpRevenue</w:t>
              </w:r>
            </w:ins>
          </w:p>
        </w:tc>
      </w:tr>
      <w:tr w:rsidR="00C45EF3" w14:paraId="1C5E91E1" w14:textId="77777777" w:rsidTr="00631E93">
        <w:trPr>
          <w:trHeight w:val="291"/>
          <w:jc w:val="center"/>
          <w:ins w:id="33090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54E44" w14:textId="77777777" w:rsidR="00C45EF3" w:rsidRDefault="00C45EF3" w:rsidP="00631E93">
            <w:pPr>
              <w:rPr>
                <w:ins w:id="33091" w:author="家榮 張" w:date="2021-05-20T15:04:00Z"/>
                <w:rFonts w:ascii="標楷體" w:eastAsia="標楷體" w:hAnsi="標楷體"/>
              </w:rPr>
            </w:pPr>
            <w:ins w:id="33092" w:author="家榮 張" w:date="2021-05-20T15:04:00Z">
              <w:r>
                <w:rPr>
                  <w:rFonts w:ascii="標楷體" w:eastAsia="標楷體" w:hAnsi="標楷體" w:hint="eastAsia"/>
                </w:rPr>
                <w:t>25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86D22" w14:textId="77777777" w:rsidR="00C45EF3" w:rsidRDefault="00C45EF3" w:rsidP="00631E93">
            <w:pPr>
              <w:rPr>
                <w:ins w:id="33093" w:author="家榮 張" w:date="2021-05-20T15:04:00Z"/>
                <w:rFonts w:ascii="標楷體" w:eastAsia="標楷體" w:hAnsi="標楷體"/>
              </w:rPr>
            </w:pPr>
            <w:ins w:id="33094" w:author="家榮 張" w:date="2021-05-20T15:04:00Z">
              <w:r>
                <w:rPr>
                  <w:rFonts w:ascii="標楷體" w:eastAsia="標楷體" w:hAnsi="標楷體" w:hint="eastAsia"/>
                </w:rPr>
                <w:t>營業外收入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F7072" w14:textId="77777777" w:rsidR="00C45EF3" w:rsidRDefault="00C45EF3" w:rsidP="00631E93">
            <w:pPr>
              <w:rPr>
                <w:ins w:id="33095" w:author="家榮 張" w:date="2021-05-20T15:04:00Z"/>
                <w:rFonts w:ascii="標楷體" w:eastAsia="標楷體" w:hAnsi="標楷體"/>
              </w:rPr>
            </w:pPr>
            <w:ins w:id="33096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976A4" w14:textId="77777777" w:rsidR="00C45EF3" w:rsidRDefault="00C45EF3" w:rsidP="00631E93">
            <w:pPr>
              <w:rPr>
                <w:ins w:id="33097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5861" w14:textId="77777777" w:rsidR="00C45EF3" w:rsidRDefault="00C45EF3" w:rsidP="00631E93">
            <w:pPr>
              <w:rPr>
                <w:ins w:id="33098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0632B" w14:textId="77777777" w:rsidR="00C45EF3" w:rsidRDefault="00C45EF3" w:rsidP="00631E93">
            <w:pPr>
              <w:rPr>
                <w:ins w:id="33099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951F8" w14:textId="77777777" w:rsidR="00C45EF3" w:rsidRDefault="00C45EF3" w:rsidP="00631E93">
            <w:pPr>
              <w:rPr>
                <w:ins w:id="33100" w:author="家榮 張" w:date="2021-05-20T15:04:00Z"/>
                <w:rFonts w:ascii="標楷體" w:eastAsia="標楷體" w:hAnsi="標楷體"/>
              </w:rPr>
            </w:pPr>
            <w:ins w:id="33101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A7FC5" w14:textId="0F6EB30C" w:rsidR="00C45EF3" w:rsidRDefault="00C45EF3" w:rsidP="00631E93">
            <w:pPr>
              <w:rPr>
                <w:ins w:id="33102" w:author="家榮 張" w:date="2021-05-20T15:04:00Z"/>
                <w:rFonts w:ascii="標楷體" w:eastAsia="標楷體" w:hAnsi="標楷體"/>
              </w:rPr>
            </w:pPr>
            <w:ins w:id="33103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3104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3105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50C478E4" w14:textId="77777777" w:rsidR="00C45EF3" w:rsidRDefault="00C45EF3" w:rsidP="00631E93">
            <w:pPr>
              <w:ind w:left="226" w:hangingChars="94" w:hanging="226"/>
              <w:rPr>
                <w:ins w:id="33106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3107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NopIncome</w:t>
              </w:r>
            </w:ins>
          </w:p>
        </w:tc>
      </w:tr>
      <w:tr w:rsidR="00C45EF3" w14:paraId="4EDD7A03" w14:textId="77777777" w:rsidTr="00631E93">
        <w:trPr>
          <w:trHeight w:val="291"/>
          <w:jc w:val="center"/>
          <w:ins w:id="33108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F306A" w14:textId="77777777" w:rsidR="00C45EF3" w:rsidRDefault="00C45EF3" w:rsidP="00631E93">
            <w:pPr>
              <w:rPr>
                <w:ins w:id="33109" w:author="家榮 張" w:date="2021-05-20T15:04:00Z"/>
                <w:rFonts w:ascii="標楷體" w:eastAsia="標楷體" w:hAnsi="標楷體"/>
              </w:rPr>
            </w:pPr>
            <w:ins w:id="33110" w:author="家榮 張" w:date="2021-05-20T15:04:00Z">
              <w:r>
                <w:rPr>
                  <w:rFonts w:ascii="標楷體" w:eastAsia="標楷體" w:hAnsi="標楷體" w:hint="eastAsia"/>
                </w:rPr>
                <w:t>26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13DE2" w14:textId="77777777" w:rsidR="00C45EF3" w:rsidRDefault="00C45EF3" w:rsidP="00631E93">
            <w:pPr>
              <w:rPr>
                <w:ins w:id="33111" w:author="家榮 張" w:date="2021-05-20T15:04:00Z"/>
                <w:rFonts w:ascii="標楷體" w:eastAsia="標楷體" w:hAnsi="標楷體"/>
              </w:rPr>
            </w:pPr>
            <w:ins w:id="33112" w:author="家榮 張" w:date="2021-05-20T15:04:00Z">
              <w:r>
                <w:rPr>
                  <w:rFonts w:ascii="標楷體" w:eastAsia="標楷體" w:hAnsi="標楷體" w:hint="eastAsia"/>
                </w:rPr>
                <w:t>財務支出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FC5D2" w14:textId="77777777" w:rsidR="00C45EF3" w:rsidRDefault="00C45EF3" w:rsidP="00631E93">
            <w:pPr>
              <w:rPr>
                <w:ins w:id="33113" w:author="家榮 張" w:date="2021-05-20T15:04:00Z"/>
                <w:rFonts w:ascii="標楷體" w:eastAsia="標楷體" w:hAnsi="標楷體"/>
              </w:rPr>
            </w:pPr>
            <w:ins w:id="33114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4BE0B" w14:textId="77777777" w:rsidR="00C45EF3" w:rsidRDefault="00C45EF3" w:rsidP="00631E93">
            <w:pPr>
              <w:rPr>
                <w:ins w:id="33115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5AAD" w14:textId="77777777" w:rsidR="00C45EF3" w:rsidRDefault="00C45EF3" w:rsidP="00631E93">
            <w:pPr>
              <w:rPr>
                <w:ins w:id="33116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27EE8" w14:textId="77777777" w:rsidR="00C45EF3" w:rsidRDefault="00C45EF3" w:rsidP="00631E93">
            <w:pPr>
              <w:rPr>
                <w:ins w:id="33117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B5EE0" w14:textId="77777777" w:rsidR="00C45EF3" w:rsidRDefault="00C45EF3" w:rsidP="00631E93">
            <w:pPr>
              <w:rPr>
                <w:ins w:id="33118" w:author="家榮 張" w:date="2021-05-20T15:04:00Z"/>
                <w:rFonts w:ascii="標楷體" w:eastAsia="標楷體" w:hAnsi="標楷體"/>
              </w:rPr>
            </w:pPr>
            <w:ins w:id="33119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393FC" w14:textId="0E50B7AB" w:rsidR="00C45EF3" w:rsidRDefault="00C45EF3" w:rsidP="00631E93">
            <w:pPr>
              <w:rPr>
                <w:ins w:id="33120" w:author="家榮 張" w:date="2021-05-20T15:04:00Z"/>
                <w:rFonts w:ascii="標楷體" w:eastAsia="標楷體" w:hAnsi="標楷體"/>
              </w:rPr>
            </w:pPr>
            <w:ins w:id="33121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3122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3123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536117DE" w14:textId="77777777" w:rsidR="00C45EF3" w:rsidRDefault="00C45EF3" w:rsidP="00631E93">
            <w:pPr>
              <w:ind w:left="226" w:hangingChars="94" w:hanging="226"/>
              <w:rPr>
                <w:ins w:id="33124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3125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FinExpense</w:t>
              </w:r>
            </w:ins>
          </w:p>
        </w:tc>
      </w:tr>
      <w:tr w:rsidR="00C45EF3" w14:paraId="16D89255" w14:textId="77777777" w:rsidTr="00631E93">
        <w:trPr>
          <w:trHeight w:val="291"/>
          <w:jc w:val="center"/>
          <w:ins w:id="33126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EA12E" w14:textId="77777777" w:rsidR="00C45EF3" w:rsidRDefault="00C45EF3" w:rsidP="00631E93">
            <w:pPr>
              <w:rPr>
                <w:ins w:id="33127" w:author="家榮 張" w:date="2021-05-20T15:04:00Z"/>
                <w:rFonts w:ascii="標楷體" w:eastAsia="標楷體" w:hAnsi="標楷體"/>
              </w:rPr>
            </w:pPr>
            <w:ins w:id="33128" w:author="家榮 張" w:date="2021-05-20T15:04:00Z">
              <w:r>
                <w:rPr>
                  <w:rFonts w:ascii="標楷體" w:eastAsia="標楷體" w:hAnsi="標楷體" w:hint="eastAsia"/>
                </w:rPr>
                <w:t>27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A1E40" w14:textId="77777777" w:rsidR="00C45EF3" w:rsidRDefault="00C45EF3" w:rsidP="00631E93">
            <w:pPr>
              <w:rPr>
                <w:ins w:id="33129" w:author="家榮 張" w:date="2021-05-20T15:04:00Z"/>
                <w:rFonts w:ascii="標楷體" w:eastAsia="標楷體" w:hAnsi="標楷體"/>
              </w:rPr>
            </w:pPr>
            <w:ins w:id="33130" w:author="家榮 張" w:date="2021-05-20T15:04:00Z">
              <w:r>
                <w:rPr>
                  <w:rFonts w:ascii="標楷體" w:eastAsia="標楷體" w:hAnsi="標楷體" w:hint="eastAsia"/>
                </w:rPr>
                <w:t>其他營業支出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7475" w14:textId="77777777" w:rsidR="00C45EF3" w:rsidRDefault="00C45EF3" w:rsidP="00631E93">
            <w:pPr>
              <w:rPr>
                <w:ins w:id="33131" w:author="家榮 張" w:date="2021-05-20T15:04:00Z"/>
                <w:rFonts w:ascii="標楷體" w:eastAsia="標楷體" w:hAnsi="標楷體"/>
              </w:rPr>
            </w:pPr>
            <w:ins w:id="33132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AC54" w14:textId="77777777" w:rsidR="00C45EF3" w:rsidRDefault="00C45EF3" w:rsidP="00631E93">
            <w:pPr>
              <w:rPr>
                <w:ins w:id="33133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F0E39" w14:textId="77777777" w:rsidR="00C45EF3" w:rsidRDefault="00C45EF3" w:rsidP="00631E93">
            <w:pPr>
              <w:rPr>
                <w:ins w:id="33134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17659" w14:textId="77777777" w:rsidR="00C45EF3" w:rsidRDefault="00C45EF3" w:rsidP="00631E93">
            <w:pPr>
              <w:rPr>
                <w:ins w:id="33135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25C6" w14:textId="77777777" w:rsidR="00C45EF3" w:rsidRDefault="00C45EF3" w:rsidP="00631E93">
            <w:pPr>
              <w:rPr>
                <w:ins w:id="33136" w:author="家榮 張" w:date="2021-05-20T15:04:00Z"/>
                <w:rFonts w:ascii="標楷體" w:eastAsia="標楷體" w:hAnsi="標楷體"/>
              </w:rPr>
            </w:pPr>
            <w:ins w:id="33137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3F6EB" w14:textId="6ED91B44" w:rsidR="00C45EF3" w:rsidRDefault="00C45EF3" w:rsidP="00631E93">
            <w:pPr>
              <w:rPr>
                <w:ins w:id="33138" w:author="家榮 張" w:date="2021-05-20T15:04:00Z"/>
                <w:rFonts w:ascii="標楷體" w:eastAsia="標楷體" w:hAnsi="標楷體"/>
              </w:rPr>
            </w:pPr>
            <w:ins w:id="33139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3140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3141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671474FA" w14:textId="77777777" w:rsidR="00C45EF3" w:rsidRDefault="00C45EF3" w:rsidP="00631E93">
            <w:pPr>
              <w:ind w:left="226" w:hangingChars="94" w:hanging="226"/>
              <w:rPr>
                <w:ins w:id="33142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3143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NopExpense</w:t>
              </w:r>
            </w:ins>
          </w:p>
        </w:tc>
      </w:tr>
      <w:tr w:rsidR="00C45EF3" w14:paraId="68ED3D95" w14:textId="77777777" w:rsidTr="00631E93">
        <w:trPr>
          <w:trHeight w:val="291"/>
          <w:jc w:val="center"/>
          <w:ins w:id="33144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95DB" w14:textId="77777777" w:rsidR="00C45EF3" w:rsidRDefault="00C45EF3" w:rsidP="00631E93">
            <w:pPr>
              <w:rPr>
                <w:ins w:id="33145" w:author="家榮 張" w:date="2021-05-20T15:04:00Z"/>
                <w:rFonts w:ascii="標楷體" w:eastAsia="標楷體" w:hAnsi="標楷體"/>
              </w:rPr>
            </w:pPr>
            <w:ins w:id="33146" w:author="家榮 張" w:date="2021-05-20T15:04:00Z">
              <w:r>
                <w:rPr>
                  <w:rFonts w:ascii="標楷體" w:eastAsia="標楷體" w:hAnsi="標楷體" w:hint="eastAsia"/>
                </w:rPr>
                <w:t>28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B744" w14:textId="77777777" w:rsidR="00C45EF3" w:rsidRDefault="00C45EF3" w:rsidP="00631E93">
            <w:pPr>
              <w:rPr>
                <w:ins w:id="33147" w:author="家榮 張" w:date="2021-05-20T15:04:00Z"/>
                <w:rFonts w:ascii="標楷體" w:eastAsia="標楷體" w:hAnsi="標楷體"/>
              </w:rPr>
            </w:pPr>
            <w:ins w:id="33148" w:author="家榮 張" w:date="2021-05-20T15:04:00Z">
              <w:r>
                <w:rPr>
                  <w:rFonts w:ascii="標楷體" w:eastAsia="標楷體" w:hAnsi="標楷體" w:hint="eastAsia"/>
                </w:rPr>
                <w:t>稅後淨利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29B33" w14:textId="77777777" w:rsidR="00C45EF3" w:rsidRDefault="00C45EF3" w:rsidP="00631E93">
            <w:pPr>
              <w:rPr>
                <w:ins w:id="33149" w:author="家榮 張" w:date="2021-05-20T15:04:00Z"/>
                <w:rFonts w:ascii="標楷體" w:eastAsia="標楷體" w:hAnsi="標楷體"/>
              </w:rPr>
            </w:pPr>
            <w:ins w:id="33150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8B1CB" w14:textId="77777777" w:rsidR="00C45EF3" w:rsidRDefault="00C45EF3" w:rsidP="00631E93">
            <w:pPr>
              <w:rPr>
                <w:ins w:id="33151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906A" w14:textId="77777777" w:rsidR="00C45EF3" w:rsidRDefault="00C45EF3" w:rsidP="00631E93">
            <w:pPr>
              <w:rPr>
                <w:ins w:id="33152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5F9E9" w14:textId="77777777" w:rsidR="00C45EF3" w:rsidRDefault="00C45EF3" w:rsidP="00631E93">
            <w:pPr>
              <w:rPr>
                <w:ins w:id="33153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163D2" w14:textId="77777777" w:rsidR="00C45EF3" w:rsidRDefault="00C45EF3" w:rsidP="00631E93">
            <w:pPr>
              <w:rPr>
                <w:ins w:id="33154" w:author="家榮 張" w:date="2021-05-20T15:04:00Z"/>
                <w:rFonts w:ascii="標楷體" w:eastAsia="標楷體" w:hAnsi="標楷體"/>
              </w:rPr>
            </w:pPr>
            <w:ins w:id="33155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F32A7" w14:textId="08A97F17" w:rsidR="00C45EF3" w:rsidRDefault="00C45EF3" w:rsidP="00631E93">
            <w:pPr>
              <w:rPr>
                <w:ins w:id="33156" w:author="家榮 張" w:date="2021-05-20T15:04:00Z"/>
                <w:rFonts w:ascii="標楷體" w:eastAsia="標楷體" w:hAnsi="標楷體"/>
              </w:rPr>
            </w:pPr>
            <w:ins w:id="33157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3158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3159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7616EF74" w14:textId="77777777" w:rsidR="00C45EF3" w:rsidRDefault="00C45EF3" w:rsidP="00631E93">
            <w:pPr>
              <w:ind w:left="226" w:hangingChars="94" w:hanging="226"/>
              <w:rPr>
                <w:ins w:id="33160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3161" w:author="家榮 張" w:date="2021-05-20T15:0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NetIncome</w:t>
              </w:r>
            </w:ins>
          </w:p>
        </w:tc>
      </w:tr>
      <w:tr w:rsidR="00C45EF3" w14:paraId="1FBCBF15" w14:textId="77777777" w:rsidTr="00631E93">
        <w:trPr>
          <w:trHeight w:val="291"/>
          <w:jc w:val="center"/>
          <w:ins w:id="33162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0747D" w14:textId="77777777" w:rsidR="00C45EF3" w:rsidRDefault="00C45EF3" w:rsidP="00631E93">
            <w:pPr>
              <w:rPr>
                <w:ins w:id="33163" w:author="家榮 張" w:date="2021-05-20T15:04:00Z"/>
                <w:rFonts w:ascii="標楷體" w:eastAsia="標楷體" w:hAnsi="標楷體"/>
              </w:rPr>
            </w:pPr>
            <w:ins w:id="33164" w:author="家榮 張" w:date="2021-05-20T15:04:00Z">
              <w:r>
                <w:rPr>
                  <w:rFonts w:ascii="標楷體" w:eastAsia="標楷體" w:hAnsi="標楷體" w:hint="eastAsia"/>
                </w:rPr>
                <w:t>29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1C6D0" w14:textId="77777777" w:rsidR="00C45EF3" w:rsidRDefault="00C45EF3" w:rsidP="00631E93">
            <w:pPr>
              <w:rPr>
                <w:ins w:id="33165" w:author="家榮 張" w:date="2021-05-20T15:04:00Z"/>
                <w:rFonts w:ascii="標楷體" w:eastAsia="標楷體" w:hAnsi="標楷體"/>
              </w:rPr>
            </w:pPr>
            <w:ins w:id="33166" w:author="家榮 張" w:date="2021-05-20T15:04:00Z">
              <w:r>
                <w:rPr>
                  <w:rFonts w:ascii="標楷體" w:eastAsia="標楷體" w:hAnsi="標楷體" w:hint="eastAsia"/>
                </w:rPr>
                <w:t>簽證會計師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4E684" w14:textId="77777777" w:rsidR="00C45EF3" w:rsidRDefault="00C45EF3" w:rsidP="00631E93">
            <w:pPr>
              <w:rPr>
                <w:ins w:id="33167" w:author="家榮 張" w:date="2021-05-20T15:04:00Z"/>
                <w:rFonts w:ascii="標楷體" w:eastAsia="標楷體" w:hAnsi="標楷體"/>
              </w:rPr>
            </w:pPr>
            <w:ins w:id="33168" w:author="家榮 張" w:date="2021-05-20T15:0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C1E56" w14:textId="77777777" w:rsidR="00C45EF3" w:rsidRDefault="00C45EF3" w:rsidP="00631E93">
            <w:pPr>
              <w:rPr>
                <w:ins w:id="33169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8E8C" w14:textId="77777777" w:rsidR="00C45EF3" w:rsidRDefault="00C45EF3" w:rsidP="00631E93">
            <w:pPr>
              <w:rPr>
                <w:ins w:id="33170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D91BD" w14:textId="157DA87B" w:rsidR="00C45EF3" w:rsidRDefault="007519E7" w:rsidP="00631E93">
            <w:pPr>
              <w:rPr>
                <w:ins w:id="33171" w:author="家榮 張" w:date="2021-05-20T15:04:00Z"/>
                <w:rFonts w:ascii="標楷體" w:eastAsia="標楷體" w:hAnsi="標楷體"/>
              </w:rPr>
            </w:pPr>
            <w:ins w:id="33172" w:author="家榮 張" w:date="2021-05-20T15:32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CC352" w14:textId="77777777" w:rsidR="00C45EF3" w:rsidRDefault="00C45EF3" w:rsidP="00631E93">
            <w:pPr>
              <w:rPr>
                <w:ins w:id="33173" w:author="家榮 張" w:date="2021-05-20T15:04:00Z"/>
                <w:rFonts w:ascii="標楷體" w:eastAsia="標楷體" w:hAnsi="標楷體"/>
              </w:rPr>
            </w:pPr>
            <w:ins w:id="33174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DFB75" w14:textId="0D27293B" w:rsidR="00C45EF3" w:rsidRDefault="00C45EF3" w:rsidP="00631E93">
            <w:pPr>
              <w:rPr>
                <w:ins w:id="33175" w:author="家榮 張" w:date="2021-05-20T15:04:00Z"/>
                <w:rFonts w:ascii="標楷體" w:eastAsia="標楷體" w:hAnsi="標楷體"/>
              </w:rPr>
            </w:pPr>
            <w:ins w:id="33176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3177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3178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5DFB412A" w14:textId="77777777" w:rsidR="00FF5CED" w:rsidRDefault="00FF5CED" w:rsidP="00FF5CED">
            <w:pPr>
              <w:rPr>
                <w:ins w:id="33179" w:author="家榮 張" w:date="2021-05-20T15:18:00Z"/>
                <w:rFonts w:ascii="標楷體" w:eastAsia="標楷體" w:hAnsi="標楷體"/>
              </w:rPr>
            </w:pPr>
            <w:ins w:id="33180" w:author="家榮 張" w:date="2021-05-20T15:18:00Z">
              <w:r>
                <w:rPr>
                  <w:rFonts w:ascii="標楷體" w:eastAsia="標楷體" w:hAnsi="標楷體" w:hint="eastAsia"/>
                </w:rPr>
                <w:t>2.檢核條件:V(7)</w:t>
              </w:r>
            </w:ins>
          </w:p>
          <w:p w14:paraId="273462BD" w14:textId="1FFF3AF0" w:rsidR="00C45EF3" w:rsidRDefault="00FF5CED" w:rsidP="00FF5CED">
            <w:pPr>
              <w:ind w:left="226" w:hangingChars="94" w:hanging="226"/>
              <w:rPr>
                <w:ins w:id="33181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3182" w:author="家榮 張" w:date="2021-05-20T15:18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Accountant</w:t>
              </w:r>
            </w:ins>
          </w:p>
        </w:tc>
      </w:tr>
      <w:tr w:rsidR="00C45EF3" w14:paraId="133BC354" w14:textId="77777777" w:rsidTr="00631E93">
        <w:trPr>
          <w:trHeight w:val="291"/>
          <w:jc w:val="center"/>
          <w:ins w:id="33183" w:author="家榮 張" w:date="2021-05-20T15:04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B5AFA" w14:textId="77777777" w:rsidR="00C45EF3" w:rsidRDefault="00C45EF3" w:rsidP="00631E93">
            <w:pPr>
              <w:rPr>
                <w:ins w:id="33184" w:author="家榮 張" w:date="2021-05-20T15:04:00Z"/>
                <w:rFonts w:ascii="標楷體" w:eastAsia="標楷體" w:hAnsi="標楷體"/>
              </w:rPr>
            </w:pPr>
            <w:ins w:id="33185" w:author="家榮 張" w:date="2021-05-20T15:04:00Z">
              <w:r>
                <w:rPr>
                  <w:rFonts w:ascii="標楷體" w:eastAsia="標楷體" w:hAnsi="標楷體" w:hint="eastAsia"/>
                </w:rPr>
                <w:t>30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F434" w14:textId="77777777" w:rsidR="00C45EF3" w:rsidRDefault="00C45EF3" w:rsidP="00631E93">
            <w:pPr>
              <w:rPr>
                <w:ins w:id="33186" w:author="家榮 張" w:date="2021-05-20T15:04:00Z"/>
                <w:rFonts w:ascii="標楷體" w:eastAsia="標楷體" w:hAnsi="標楷體"/>
              </w:rPr>
            </w:pPr>
            <w:ins w:id="33187" w:author="家榮 張" w:date="2021-05-20T15:04:00Z">
              <w:r>
                <w:rPr>
                  <w:rFonts w:ascii="標楷體" w:eastAsia="標楷體" w:hAnsi="標楷體" w:hint="eastAsia"/>
                </w:rPr>
                <w:t>簽證日期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1807" w14:textId="77777777" w:rsidR="00C45EF3" w:rsidRDefault="00C45EF3" w:rsidP="00631E93">
            <w:pPr>
              <w:rPr>
                <w:ins w:id="33188" w:author="家榮 張" w:date="2021-05-20T15:04:00Z"/>
                <w:rFonts w:ascii="標楷體" w:eastAsia="標楷體" w:hAnsi="標楷體"/>
              </w:rPr>
            </w:pPr>
            <w:ins w:id="33189" w:author="家榮 張" w:date="2021-05-20T15:04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C93AA" w14:textId="77777777" w:rsidR="00C45EF3" w:rsidRDefault="00C45EF3" w:rsidP="00631E93">
            <w:pPr>
              <w:rPr>
                <w:ins w:id="33190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9D9C4" w14:textId="77777777" w:rsidR="00C45EF3" w:rsidRDefault="00C45EF3" w:rsidP="00631E93">
            <w:pPr>
              <w:rPr>
                <w:ins w:id="33191" w:author="家榮 張" w:date="2021-05-20T15:04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1B88" w14:textId="4DA8BE01" w:rsidR="00C45EF3" w:rsidRDefault="007519E7" w:rsidP="00631E93">
            <w:pPr>
              <w:rPr>
                <w:ins w:id="33192" w:author="家榮 張" w:date="2021-05-20T15:04:00Z"/>
                <w:rFonts w:ascii="標楷體" w:eastAsia="標楷體" w:hAnsi="標楷體"/>
              </w:rPr>
            </w:pPr>
            <w:ins w:id="33193" w:author="家榮 張" w:date="2021-05-20T15:32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0F663" w14:textId="77777777" w:rsidR="00C45EF3" w:rsidRDefault="00C45EF3" w:rsidP="00631E93">
            <w:pPr>
              <w:rPr>
                <w:ins w:id="33194" w:author="家榮 張" w:date="2021-05-20T15:04:00Z"/>
                <w:rFonts w:ascii="標楷體" w:eastAsia="標楷體" w:hAnsi="標楷體"/>
              </w:rPr>
            </w:pPr>
            <w:ins w:id="33195" w:author="家榮 張" w:date="2021-05-20T15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926D5" w14:textId="72D6D154" w:rsidR="00C45EF3" w:rsidRDefault="00C45EF3" w:rsidP="00631E93">
            <w:pPr>
              <w:rPr>
                <w:ins w:id="33196" w:author="家榮 張" w:date="2021-05-20T15:04:00Z"/>
                <w:rFonts w:ascii="標楷體" w:eastAsia="標楷體" w:hAnsi="標楷體"/>
              </w:rPr>
            </w:pPr>
            <w:ins w:id="33197" w:author="家榮 張" w:date="2021-05-20T15:04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33198" w:author="家榮 張" w:date="2021-05-20T15:29:00Z">
              <w:r w:rsidR="007519E7">
                <w:rPr>
                  <w:rFonts w:ascii="標楷體" w:eastAsia="標楷體" w:hAnsi="標楷體" w:hint="eastAsia"/>
                </w:rPr>
                <w:t>複製</w:t>
              </w:r>
            </w:ins>
            <w:ins w:id="33199" w:author="家榮 張" w:date="2021-05-20T15:04:00Z">
              <w:r>
                <w:rPr>
                  <w:rFonts w:ascii="標楷體" w:eastAsia="標楷體" w:hAnsi="標楷體" w:hint="eastAsia"/>
                </w:rPr>
                <w:t>」時，必須輸入</w:t>
              </w:r>
            </w:ins>
          </w:p>
          <w:p w14:paraId="4FF37E63" w14:textId="77777777" w:rsidR="00C45EF3" w:rsidRDefault="00C45EF3" w:rsidP="00631E93">
            <w:pPr>
              <w:ind w:left="226" w:hangingChars="94" w:hanging="226"/>
              <w:rPr>
                <w:ins w:id="33200" w:author="家榮 張" w:date="2021-05-20T15:04:00Z"/>
                <w:rFonts w:ascii="標楷體" w:eastAsia="標楷體" w:hAnsi="標楷體"/>
              </w:rPr>
            </w:pPr>
            <w:ins w:id="33201" w:author="家榮 張" w:date="2021-05-20T15:04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4B4480F8" w14:textId="77777777" w:rsidR="00C45EF3" w:rsidRDefault="00C45EF3" w:rsidP="00631E93">
            <w:pPr>
              <w:ind w:left="226" w:hangingChars="94" w:hanging="226"/>
              <w:rPr>
                <w:ins w:id="33202" w:author="家榮 張" w:date="2021-05-20T15:04:00Z"/>
                <w:rFonts w:ascii="標楷體" w:eastAsia="標楷體" w:hAnsi="標楷體"/>
              </w:rPr>
            </w:pPr>
            <w:ins w:id="33203" w:author="家榮 張" w:date="2021-05-20T15:04:00Z">
              <w:r>
                <w:rPr>
                  <w:rFonts w:ascii="標楷體" w:eastAsia="標楷體" w:hAnsi="標楷體"/>
                </w:rPr>
                <w:t>V(7)A()DATE,0,#AccountDate</w:t>
              </w:r>
            </w:ins>
          </w:p>
          <w:p w14:paraId="1E147E3E" w14:textId="77777777" w:rsidR="00C45EF3" w:rsidRDefault="00C45EF3" w:rsidP="00631E93">
            <w:pPr>
              <w:ind w:left="226" w:hangingChars="94" w:hanging="226"/>
              <w:rPr>
                <w:ins w:id="33204" w:author="家榮 張" w:date="2021-05-20T15:04:00Z"/>
                <w:rFonts w:ascii="標楷體" w:eastAsia="標楷體" w:hAnsi="標楷體"/>
                <w:color w:val="000000" w:themeColor="text1"/>
              </w:rPr>
            </w:pPr>
            <w:ins w:id="33205" w:author="家榮 張" w:date="2021-05-20T15:04:00Z">
              <w:r>
                <w:rPr>
                  <w:rFonts w:ascii="標楷體" w:eastAsia="標楷體" w:hAnsi="標楷體"/>
                </w:rPr>
                <w:t>3.CustFin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AccountDate</w:t>
              </w:r>
            </w:ins>
          </w:p>
        </w:tc>
      </w:tr>
    </w:tbl>
    <w:p w14:paraId="76C126D5" w14:textId="77777777" w:rsidR="00C45EF3" w:rsidRPr="00D45A59" w:rsidRDefault="00C45EF3" w:rsidP="00C45EF3">
      <w:pPr>
        <w:rPr>
          <w:ins w:id="33206" w:author="家榮 張" w:date="2021-05-20T15:04:00Z"/>
        </w:rPr>
      </w:pPr>
    </w:p>
    <w:p w14:paraId="735F70E2" w14:textId="27A90798" w:rsidR="00B9783B" w:rsidRDefault="00B9783B" w:rsidP="00B9783B">
      <w:pPr>
        <w:pStyle w:val="4"/>
        <w:numPr>
          <w:ilvl w:val="0"/>
          <w:numId w:val="0"/>
        </w:numPr>
        <w:ind w:left="1134"/>
        <w:rPr>
          <w:ins w:id="33207" w:author="家榮 張" w:date="2021-05-20T14:41:00Z"/>
        </w:rPr>
      </w:pPr>
      <w:ins w:id="33208" w:author="家榮 張" w:date="2021-05-18T17:12:00Z">
        <w:r>
          <w:t>D.UI</w:t>
        </w:r>
        <w:r>
          <w:rPr>
            <w:rFonts w:hint="eastAsia"/>
          </w:rPr>
          <w:t>畫面</w:t>
        </w:r>
        <w:r>
          <w:rPr>
            <w:rFonts w:hint="eastAsia"/>
          </w:rPr>
          <w:t>(</w:t>
        </w:r>
        <w:r>
          <w:rPr>
            <w:rFonts w:hint="eastAsia"/>
          </w:rPr>
          <w:t>刪除</w:t>
        </w:r>
        <w:r>
          <w:rPr>
            <w:rFonts w:hint="eastAsia"/>
          </w:rPr>
          <w:t>)</w:t>
        </w:r>
      </w:ins>
    </w:p>
    <w:p w14:paraId="7362BE01" w14:textId="52394E53" w:rsidR="00AE63E2" w:rsidRDefault="007519E7" w:rsidP="00AE63E2">
      <w:pPr>
        <w:pStyle w:val="15"/>
        <w:ind w:left="0" w:firstLine="0"/>
        <w:rPr>
          <w:ins w:id="33209" w:author="家榮 張" w:date="2021-05-20T14:41:00Z"/>
          <w:noProof/>
        </w:rPr>
      </w:pPr>
      <w:ins w:id="33210" w:author="家榮 張" w:date="2021-05-20T15:30:00Z">
        <w:r>
          <w:rPr>
            <w:noProof/>
          </w:rPr>
          <w:drawing>
            <wp:inline distT="0" distB="0" distL="0" distR="0" wp14:anchorId="7B7EA11D" wp14:editId="6A0413FE">
              <wp:extent cx="6479540" cy="3883025"/>
              <wp:effectExtent l="0" t="0" r="0" b="0"/>
              <wp:docPr id="128" name="圖片 1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8830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E201603" w14:textId="77777777" w:rsidR="00AE63E2" w:rsidRDefault="00AE63E2" w:rsidP="00AE63E2">
      <w:pPr>
        <w:pStyle w:val="a"/>
        <w:numPr>
          <w:ilvl w:val="0"/>
          <w:numId w:val="55"/>
        </w:numPr>
        <w:spacing w:before="0"/>
        <w:ind w:left="1418"/>
        <w:rPr>
          <w:ins w:id="33211" w:author="家榮 張" w:date="2021-05-20T14:41:00Z"/>
        </w:rPr>
      </w:pPr>
      <w:ins w:id="33212" w:author="家榮 張" w:date="2021-05-20T14:41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1FF94F6D" w14:textId="77777777" w:rsidR="00AE63E2" w:rsidRDefault="00AE63E2" w:rsidP="00AE63E2">
      <w:pPr>
        <w:rPr>
          <w:ins w:id="33213" w:author="家榮 張" w:date="2021-05-20T14:41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E63E2" w14:paraId="3A72B725" w14:textId="77777777" w:rsidTr="007C070B">
        <w:trPr>
          <w:ins w:id="33214" w:author="家榮 張" w:date="2021-05-20T14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68D660" w14:textId="77777777" w:rsidR="00AE63E2" w:rsidRDefault="00AE63E2" w:rsidP="00631E93">
            <w:pPr>
              <w:jc w:val="center"/>
              <w:rPr>
                <w:ins w:id="33215" w:author="家榮 張" w:date="2021-05-20T14:41:00Z"/>
                <w:rFonts w:ascii="標楷體" w:eastAsia="標楷體" w:hAnsi="標楷體"/>
              </w:rPr>
            </w:pPr>
            <w:ins w:id="33216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F4E92E" w14:textId="77777777" w:rsidR="00AE63E2" w:rsidRDefault="00AE63E2" w:rsidP="00631E93">
            <w:pPr>
              <w:jc w:val="center"/>
              <w:rPr>
                <w:ins w:id="33217" w:author="家榮 張" w:date="2021-05-20T14:41:00Z"/>
                <w:rFonts w:ascii="標楷體" w:eastAsia="標楷體" w:hAnsi="標楷體"/>
              </w:rPr>
            </w:pPr>
            <w:ins w:id="33218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26E6A" w14:textId="77777777" w:rsidR="00AE63E2" w:rsidRDefault="00AE63E2" w:rsidP="00631E93">
            <w:pPr>
              <w:jc w:val="center"/>
              <w:rPr>
                <w:ins w:id="33219" w:author="家榮 張" w:date="2021-05-20T14:41:00Z"/>
                <w:rFonts w:ascii="標楷體" w:eastAsia="標楷體" w:hAnsi="標楷體"/>
              </w:rPr>
            </w:pPr>
            <w:ins w:id="33220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AE63E2" w14:paraId="67E612C6" w14:textId="77777777" w:rsidTr="00631E93">
        <w:trPr>
          <w:ins w:id="33221" w:author="家榮 張" w:date="2021-05-20T14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B684E" w14:textId="032EA776" w:rsidR="00AE63E2" w:rsidRDefault="007519E7" w:rsidP="00631E93">
            <w:pPr>
              <w:jc w:val="center"/>
              <w:rPr>
                <w:ins w:id="33222" w:author="家榮 張" w:date="2021-05-20T14:41:00Z"/>
                <w:rFonts w:ascii="標楷體" w:eastAsia="標楷體" w:hAnsi="標楷體"/>
              </w:rPr>
            </w:pPr>
            <w:ins w:id="33223" w:author="家榮 張" w:date="2021-05-20T15:30:00Z">
              <w:r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D5F96" w14:textId="77777777" w:rsidR="00AE63E2" w:rsidRDefault="00AE63E2" w:rsidP="00631E93">
            <w:pPr>
              <w:rPr>
                <w:ins w:id="33224" w:author="家榮 張" w:date="2021-05-20T14:41:00Z"/>
                <w:rFonts w:ascii="標楷體" w:eastAsia="標楷體" w:hAnsi="標楷體"/>
                <w:lang w:eastAsia="zh-HK"/>
              </w:rPr>
            </w:pPr>
            <w:ins w:id="33225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刪</w:t>
              </w:r>
              <w:r>
                <w:rPr>
                  <w:rFonts w:ascii="標楷體" w:eastAsia="標楷體" w:hAnsi="標楷體" w:hint="eastAsia"/>
                </w:rPr>
                <w:t>除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8E2DF" w14:textId="77777777" w:rsidR="00AE63E2" w:rsidRDefault="00AE63E2" w:rsidP="00631E93">
            <w:pPr>
              <w:rPr>
                <w:ins w:id="33226" w:author="家榮 張" w:date="2021-05-20T14:41:00Z"/>
                <w:rFonts w:ascii="標楷體" w:eastAsia="標楷體" w:hAnsi="標楷體"/>
                <w:lang w:eastAsia="zh-HK"/>
              </w:rPr>
            </w:pPr>
            <w:ins w:id="33227" w:author="家榮 張" w:date="2021-05-20T14:41:00Z">
              <w:r>
                <w:rPr>
                  <w:rFonts w:ascii="標楷體" w:eastAsia="標楷體" w:hAnsi="標楷體" w:hint="eastAsia"/>
                </w:rPr>
                <w:t xml:space="preserve">1.【1907 </w:t>
              </w:r>
              <w:r>
                <w:rPr>
                  <w:rFonts w:ascii="標楷體" w:eastAsia="標楷體" w:hAnsi="標楷體" w:hint="eastAsia"/>
                  <w:lang w:eastAsia="zh-HK"/>
                </w:rPr>
                <w:t>公司戶財務狀況明細資料查詢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37D455A3" w14:textId="77777777" w:rsidR="00AE63E2" w:rsidRDefault="00AE63E2" w:rsidP="00631E93">
            <w:pPr>
              <w:rPr>
                <w:ins w:id="33228" w:author="家榮 張" w:date="2021-05-20T14:41:00Z"/>
                <w:rFonts w:ascii="標楷體" w:eastAsia="標楷體" w:hAnsi="標楷體"/>
                <w:lang w:eastAsia="zh-HK"/>
              </w:rPr>
            </w:pPr>
            <w:ins w:id="33229" w:author="家榮 張" w:date="2021-05-20T14:41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執行刪除公司戶財務資料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AE63E2" w14:paraId="13DB0AB4" w14:textId="77777777" w:rsidTr="00631E93">
        <w:trPr>
          <w:ins w:id="33230" w:author="家榮 張" w:date="2021-05-20T14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1A3F6" w14:textId="6EC9F39E" w:rsidR="00AE63E2" w:rsidRDefault="007519E7" w:rsidP="00631E93">
            <w:pPr>
              <w:jc w:val="center"/>
              <w:rPr>
                <w:ins w:id="33231" w:author="家榮 張" w:date="2021-05-20T14:41:00Z"/>
                <w:rFonts w:ascii="標楷體" w:eastAsia="標楷體" w:hAnsi="標楷體"/>
              </w:rPr>
            </w:pPr>
            <w:ins w:id="33232" w:author="家榮 張" w:date="2021-05-20T15:30:00Z"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C0985" w14:textId="77777777" w:rsidR="00AE63E2" w:rsidRDefault="00AE63E2" w:rsidP="00631E93">
            <w:pPr>
              <w:rPr>
                <w:ins w:id="33233" w:author="家榮 張" w:date="2021-05-20T14:41:00Z"/>
                <w:rFonts w:ascii="標楷體" w:eastAsia="標楷體" w:hAnsi="標楷體"/>
                <w:lang w:eastAsia="zh-HK"/>
              </w:rPr>
            </w:pPr>
            <w:ins w:id="33234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5F9C1" w14:textId="7490B1A2" w:rsidR="00AE63E2" w:rsidRDefault="00AE63E2" w:rsidP="00631E93">
            <w:pPr>
              <w:rPr>
                <w:ins w:id="33235" w:author="家榮 張" w:date="2021-05-20T14:41:00Z"/>
                <w:rFonts w:ascii="標楷體" w:eastAsia="標楷體" w:hAnsi="標楷體"/>
                <w:lang w:eastAsia="zh-HK"/>
              </w:rPr>
            </w:pPr>
            <w:ins w:id="33236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關閉此</w:t>
              </w:r>
            </w:ins>
            <w:ins w:id="33237" w:author="家榮 張" w:date="2021-05-20T15:36:00Z">
              <w:r w:rsidR="007519E7">
                <w:rPr>
                  <w:rFonts w:ascii="標楷體" w:eastAsia="標楷體" w:hAnsi="標楷體" w:hint="eastAsia"/>
                  <w:lang w:eastAsia="zh-HK"/>
                </w:rPr>
                <w:t>刪除</w:t>
              </w:r>
            </w:ins>
            <w:ins w:id="33238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畫面</w:t>
              </w:r>
            </w:ins>
          </w:p>
        </w:tc>
      </w:tr>
    </w:tbl>
    <w:p w14:paraId="23346926" w14:textId="77777777" w:rsidR="00AE63E2" w:rsidRDefault="00AE63E2" w:rsidP="00AE63E2">
      <w:pPr>
        <w:rPr>
          <w:ins w:id="33239" w:author="家榮 張" w:date="2021-05-20T14:41:00Z"/>
          <w:rFonts w:ascii="標楷體" w:eastAsia="標楷體" w:hAnsi="標楷體"/>
        </w:rPr>
      </w:pPr>
    </w:p>
    <w:p w14:paraId="6A735CAF" w14:textId="77777777" w:rsidR="00C45EF3" w:rsidRDefault="00C45EF3" w:rsidP="00C45EF3">
      <w:pPr>
        <w:pStyle w:val="15"/>
        <w:numPr>
          <w:ilvl w:val="0"/>
          <w:numId w:val="55"/>
        </w:numPr>
        <w:ind w:left="1418"/>
        <w:rPr>
          <w:ins w:id="33240" w:author="家榮 張" w:date="2021-05-20T15:05:00Z"/>
        </w:rPr>
      </w:pPr>
      <w:ins w:id="33241" w:author="家榮 張" w:date="2021-05-20T15:05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350"/>
        <w:gridCol w:w="1296"/>
        <w:gridCol w:w="1033"/>
        <w:gridCol w:w="1238"/>
        <w:gridCol w:w="653"/>
        <w:gridCol w:w="578"/>
        <w:gridCol w:w="3696"/>
        <w:tblGridChange w:id="33242">
          <w:tblGrid>
            <w:gridCol w:w="576"/>
            <w:gridCol w:w="1350"/>
            <w:gridCol w:w="1296"/>
            <w:gridCol w:w="1033"/>
            <w:gridCol w:w="1238"/>
            <w:gridCol w:w="653"/>
            <w:gridCol w:w="578"/>
            <w:gridCol w:w="3696"/>
          </w:tblGrid>
        </w:tblGridChange>
      </w:tblGrid>
      <w:tr w:rsidR="00C45EF3" w14:paraId="5F8C7E15" w14:textId="77777777" w:rsidTr="007C070B">
        <w:trPr>
          <w:trHeight w:val="388"/>
          <w:tblHeader/>
          <w:jc w:val="center"/>
          <w:ins w:id="33243" w:author="家榮 張" w:date="2021-05-20T15:05:00Z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B7A21A" w14:textId="77777777" w:rsidR="00C45EF3" w:rsidRDefault="00C45EF3" w:rsidP="00631E93">
            <w:pPr>
              <w:rPr>
                <w:ins w:id="33244" w:author="家榮 張" w:date="2021-05-20T15:05:00Z"/>
                <w:rFonts w:ascii="標楷體" w:eastAsia="標楷體" w:hAnsi="標楷體"/>
              </w:rPr>
            </w:pPr>
            <w:ins w:id="33245" w:author="家榮 張" w:date="2021-05-20T15:05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3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D2BB4E" w14:textId="77777777" w:rsidR="00C45EF3" w:rsidRDefault="00C45EF3" w:rsidP="00631E93">
            <w:pPr>
              <w:rPr>
                <w:ins w:id="33246" w:author="家榮 張" w:date="2021-05-20T15:05:00Z"/>
                <w:rFonts w:ascii="標楷體" w:eastAsia="標楷體" w:hAnsi="標楷體"/>
              </w:rPr>
            </w:pPr>
            <w:ins w:id="33247" w:author="家榮 張" w:date="2021-05-20T15:05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479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685C7B" w14:textId="77777777" w:rsidR="00C45EF3" w:rsidRDefault="00C45EF3" w:rsidP="00631E93">
            <w:pPr>
              <w:jc w:val="center"/>
              <w:rPr>
                <w:ins w:id="33248" w:author="家榮 張" w:date="2021-05-20T15:05:00Z"/>
                <w:rFonts w:ascii="標楷體" w:eastAsia="標楷體" w:hAnsi="標楷體"/>
              </w:rPr>
            </w:pPr>
            <w:ins w:id="33249" w:author="家榮 張" w:date="2021-05-20T15:05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0968E" w14:textId="77777777" w:rsidR="00C45EF3" w:rsidRDefault="00C45EF3" w:rsidP="00631E93">
            <w:pPr>
              <w:rPr>
                <w:ins w:id="33250" w:author="家榮 張" w:date="2021-05-20T15:05:00Z"/>
                <w:rFonts w:ascii="標楷體" w:eastAsia="標楷體" w:hAnsi="標楷體"/>
              </w:rPr>
            </w:pPr>
            <w:ins w:id="33251" w:author="家榮 張" w:date="2021-05-20T15:05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C45EF3" w14:paraId="2FD05536" w14:textId="77777777" w:rsidTr="007C070B">
        <w:trPr>
          <w:trHeight w:val="244"/>
          <w:tblHeader/>
          <w:jc w:val="center"/>
          <w:ins w:id="33252" w:author="家榮 張" w:date="2021-05-20T15:05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BCDC3D2" w14:textId="77777777" w:rsidR="00C45EF3" w:rsidRDefault="00C45EF3" w:rsidP="00631E93">
            <w:pPr>
              <w:widowControl/>
              <w:rPr>
                <w:ins w:id="3325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FDE211D" w14:textId="77777777" w:rsidR="00C45EF3" w:rsidRDefault="00C45EF3" w:rsidP="00631E93">
            <w:pPr>
              <w:widowControl/>
              <w:rPr>
                <w:ins w:id="3325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A9167F" w14:textId="04428638" w:rsidR="00C45EF3" w:rsidRDefault="00C45EF3" w:rsidP="00631E93">
            <w:pPr>
              <w:rPr>
                <w:ins w:id="33255" w:author="家榮 張" w:date="2021-05-20T15:05:00Z"/>
                <w:rFonts w:ascii="標楷體" w:eastAsia="標楷體" w:hAnsi="標楷體"/>
              </w:rPr>
            </w:pPr>
            <w:ins w:id="33256" w:author="家榮 張" w:date="2021-05-20T15:05:00Z">
              <w:r>
                <w:rPr>
                  <w:rFonts w:ascii="標楷體" w:eastAsia="標楷體" w:hAnsi="標楷體" w:hint="eastAsia"/>
                </w:rPr>
                <w:t>資料</w:t>
              </w:r>
              <w:del w:id="33257" w:author="張嘉榮" w:date="2021-05-26T15:46:00Z">
                <w:r w:rsidDel="0017662D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D0F27D" w14:textId="77777777" w:rsidR="00C45EF3" w:rsidRDefault="00C45EF3" w:rsidP="00631E93">
            <w:pPr>
              <w:rPr>
                <w:ins w:id="33258" w:author="家榮 張" w:date="2021-05-20T15:05:00Z"/>
                <w:rFonts w:ascii="標楷體" w:eastAsia="標楷體" w:hAnsi="標楷體"/>
              </w:rPr>
            </w:pPr>
            <w:ins w:id="33259" w:author="家榮 張" w:date="2021-05-20T15:05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F34B8C" w14:textId="77777777" w:rsidR="00C45EF3" w:rsidRDefault="00C45EF3" w:rsidP="00631E93">
            <w:pPr>
              <w:rPr>
                <w:ins w:id="33260" w:author="家榮 張" w:date="2021-05-20T15:05:00Z"/>
                <w:rFonts w:ascii="標楷體" w:eastAsia="標楷體" w:hAnsi="標楷體"/>
              </w:rPr>
            </w:pPr>
            <w:ins w:id="33261" w:author="家榮 張" w:date="2021-05-20T15:05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A62527" w14:textId="77777777" w:rsidR="00C45EF3" w:rsidRDefault="00C45EF3" w:rsidP="00631E93">
            <w:pPr>
              <w:rPr>
                <w:ins w:id="33262" w:author="家榮 張" w:date="2021-05-20T15:05:00Z"/>
                <w:rFonts w:ascii="標楷體" w:eastAsia="標楷體" w:hAnsi="標楷體"/>
              </w:rPr>
            </w:pPr>
            <w:ins w:id="33263" w:author="家榮 張" w:date="2021-05-20T15:05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EC4D91" w14:textId="77777777" w:rsidR="00C45EF3" w:rsidRDefault="00C45EF3" w:rsidP="00631E93">
            <w:pPr>
              <w:rPr>
                <w:ins w:id="33264" w:author="家榮 張" w:date="2021-05-20T15:05:00Z"/>
                <w:rFonts w:ascii="標楷體" w:eastAsia="標楷體" w:hAnsi="標楷體"/>
              </w:rPr>
            </w:pPr>
            <w:ins w:id="33265" w:author="家榮 張" w:date="2021-05-20T15:05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88C03" w14:textId="77777777" w:rsidR="00C45EF3" w:rsidRDefault="00C45EF3" w:rsidP="00631E93">
            <w:pPr>
              <w:widowControl/>
              <w:rPr>
                <w:ins w:id="33266" w:author="家榮 張" w:date="2021-05-20T15:05:00Z"/>
                <w:rFonts w:ascii="標楷體" w:eastAsia="標楷體" w:hAnsi="標楷體"/>
              </w:rPr>
            </w:pPr>
          </w:p>
        </w:tc>
      </w:tr>
      <w:tr w:rsidR="00C45EF3" w14:paraId="677D4D3B" w14:textId="77777777" w:rsidTr="00631E93">
        <w:trPr>
          <w:trHeight w:val="291"/>
          <w:jc w:val="center"/>
          <w:ins w:id="33267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1D7D9" w14:textId="77777777" w:rsidR="00C45EF3" w:rsidRDefault="00C45EF3" w:rsidP="00631E93">
            <w:pPr>
              <w:rPr>
                <w:ins w:id="33268" w:author="家榮 張" w:date="2021-05-20T15:05:00Z"/>
                <w:rFonts w:ascii="標楷體" w:eastAsia="標楷體" w:hAnsi="標楷體"/>
              </w:rPr>
            </w:pPr>
            <w:ins w:id="33269" w:author="家榮 張" w:date="2021-05-20T15:05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29ADD" w14:textId="77777777" w:rsidR="00C45EF3" w:rsidRDefault="00C45EF3" w:rsidP="00631E93">
            <w:pPr>
              <w:rPr>
                <w:ins w:id="33270" w:author="家榮 張" w:date="2021-05-20T15:05:00Z"/>
                <w:rFonts w:ascii="標楷體" w:eastAsia="標楷體" w:hAnsi="標楷體"/>
              </w:rPr>
            </w:pPr>
            <w:ins w:id="33271" w:author="家榮 張" w:date="2021-05-20T15:05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BF3DD" w14:textId="77777777" w:rsidR="00C45EF3" w:rsidRDefault="00C45EF3" w:rsidP="00631E93">
            <w:pPr>
              <w:rPr>
                <w:ins w:id="3327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4E7D" w14:textId="77777777" w:rsidR="00C45EF3" w:rsidRDefault="00C45EF3" w:rsidP="00631E93">
            <w:pPr>
              <w:rPr>
                <w:ins w:id="3327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AC5C8" w14:textId="77777777" w:rsidR="00C45EF3" w:rsidRDefault="00C45EF3" w:rsidP="00631E93">
            <w:pPr>
              <w:rPr>
                <w:ins w:id="3327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8896" w14:textId="77777777" w:rsidR="00C45EF3" w:rsidRDefault="00C45EF3" w:rsidP="00631E93">
            <w:pPr>
              <w:rPr>
                <w:ins w:id="3327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EB0F1" w14:textId="77777777" w:rsidR="00C45EF3" w:rsidRDefault="00C45EF3" w:rsidP="00631E93">
            <w:pPr>
              <w:rPr>
                <w:ins w:id="3327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6EE36" w14:textId="1E6AC81B" w:rsidR="00C45EF3" w:rsidRDefault="00C45EF3" w:rsidP="00631E93">
            <w:pPr>
              <w:rPr>
                <w:ins w:id="33277" w:author="家榮 張" w:date="2021-05-20T15:05:00Z"/>
                <w:rFonts w:ascii="標楷體" w:eastAsia="標楷體" w:hAnsi="標楷體"/>
              </w:rPr>
            </w:pPr>
            <w:ins w:id="33278" w:author="家榮 張" w:date="2021-05-20T15:05:00Z">
              <w:r>
                <w:rPr>
                  <w:rFonts w:ascii="標楷體" w:eastAsia="標楷體" w:hAnsi="標楷體" w:hint="eastAsia"/>
                </w:rPr>
                <w:t>自動顯示</w:t>
              </w:r>
            </w:ins>
            <w:ins w:id="33279" w:author="家榮 張" w:date="2021-05-20T15:33:00Z">
              <w:r w:rsidR="007519E7">
                <w:rPr>
                  <w:rFonts w:ascii="標楷體" w:eastAsia="標楷體" w:hAnsi="標楷體" w:hint="eastAsia"/>
                </w:rPr>
                <w:t>刪除</w:t>
              </w:r>
            </w:ins>
          </w:p>
        </w:tc>
      </w:tr>
      <w:tr w:rsidR="00C45EF3" w14:paraId="0EBD210E" w14:textId="77777777" w:rsidTr="007519E7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3280" w:author="家榮 張" w:date="2021-05-20T15:31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3281" w:author="家榮 張" w:date="2021-05-20T15:05:00Z"/>
          <w:trPrChange w:id="33282" w:author="家榮 張" w:date="2021-05-20T15:31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3283" w:author="家榮 張" w:date="2021-05-20T15:31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D08B270" w14:textId="77777777" w:rsidR="00C45EF3" w:rsidRDefault="00C45EF3" w:rsidP="00631E93">
            <w:pPr>
              <w:rPr>
                <w:ins w:id="33284" w:author="家榮 張" w:date="2021-05-20T15:05:00Z"/>
                <w:rFonts w:ascii="標楷體" w:eastAsia="標楷體" w:hAnsi="標楷體"/>
              </w:rPr>
            </w:pPr>
            <w:ins w:id="33285" w:author="家榮 張" w:date="2021-05-20T15:05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286" w:author="家榮 張" w:date="2021-05-20T15:31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B26301" w14:textId="77777777" w:rsidR="00C45EF3" w:rsidRDefault="00C45EF3" w:rsidP="00631E93">
            <w:pPr>
              <w:rPr>
                <w:ins w:id="33287" w:author="家榮 張" w:date="2021-05-20T15:05:00Z"/>
                <w:rFonts w:ascii="標楷體" w:eastAsia="標楷體" w:hAnsi="標楷體"/>
              </w:rPr>
            </w:pPr>
            <w:ins w:id="33288" w:author="家榮 張" w:date="2021-05-20T15:05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289" w:author="家榮 張" w:date="2021-05-20T15:31:00Z">
              <w:tcPr>
                <w:tcW w:w="12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8D01EC" w14:textId="7F5E95D4" w:rsidR="00C45EF3" w:rsidRDefault="00C45EF3" w:rsidP="00631E93">
            <w:pPr>
              <w:rPr>
                <w:ins w:id="3329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291" w:author="家榮 張" w:date="2021-05-20T15:31:00Z">
              <w:tcPr>
                <w:tcW w:w="1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8F6512" w14:textId="77777777" w:rsidR="00C45EF3" w:rsidRDefault="00C45EF3" w:rsidP="00631E93">
            <w:pPr>
              <w:rPr>
                <w:ins w:id="3329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293" w:author="家榮 張" w:date="2021-05-20T15:31:00Z">
              <w:tcPr>
                <w:tcW w:w="123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252F11" w14:textId="77777777" w:rsidR="00C45EF3" w:rsidRDefault="00C45EF3" w:rsidP="00631E93">
            <w:pPr>
              <w:rPr>
                <w:ins w:id="3329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295" w:author="家榮 張" w:date="2021-05-20T15:31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8B7C9C" w14:textId="08685547" w:rsidR="00C45EF3" w:rsidRDefault="00C45EF3" w:rsidP="00631E93">
            <w:pPr>
              <w:rPr>
                <w:ins w:id="3329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297" w:author="家榮 張" w:date="2021-05-20T15:31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3859EA" w14:textId="4152C76A" w:rsidR="00C45EF3" w:rsidRDefault="007519E7" w:rsidP="00631E93">
            <w:pPr>
              <w:rPr>
                <w:ins w:id="33298" w:author="家榮 張" w:date="2021-05-20T15:05:00Z"/>
                <w:rFonts w:ascii="標楷體" w:eastAsia="標楷體" w:hAnsi="標楷體"/>
              </w:rPr>
            </w:pPr>
            <w:ins w:id="33299" w:author="家榮 張" w:date="2021-05-20T15:3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3300" w:author="家榮 張" w:date="2021-05-20T15:31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08B18AD" w14:textId="287A44DD" w:rsidR="00C45EF3" w:rsidRDefault="007519E7">
            <w:pPr>
              <w:rPr>
                <w:ins w:id="33301" w:author="家榮 張" w:date="2021-05-20T15:05:00Z"/>
                <w:rFonts w:ascii="標楷體" w:eastAsia="標楷體" w:hAnsi="標楷體"/>
              </w:rPr>
              <w:pPrChange w:id="33302" w:author="家榮 張" w:date="2021-05-20T15:32:00Z">
                <w:pPr>
                  <w:ind w:left="226"/>
                </w:pPr>
              </w:pPrChange>
            </w:pPr>
            <w:ins w:id="33303" w:author="家榮 張" w:date="2021-05-20T15:32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33304" w:author="家榮 張" w:date="2021-05-20T15:33:00Z">
              <w:r>
                <w:rPr>
                  <w:rFonts w:ascii="標楷體" w:eastAsia="標楷體" w:hAnsi="標楷體" w:hint="eastAsia"/>
                </w:rPr>
                <w:t>自動顯示原值，不可修改</w:t>
              </w:r>
            </w:ins>
          </w:p>
          <w:p w14:paraId="033E7939" w14:textId="261C321C" w:rsidR="00C45EF3" w:rsidRDefault="007519E7" w:rsidP="00631E93">
            <w:pPr>
              <w:rPr>
                <w:ins w:id="33305" w:author="家榮 張" w:date="2021-05-20T15:05:00Z"/>
                <w:rFonts w:ascii="標楷體" w:eastAsia="標楷體" w:hAnsi="標楷體"/>
              </w:rPr>
            </w:pPr>
            <w:ins w:id="33306" w:author="家榮 張" w:date="2021-05-20T15:33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33307" w:author="家榮 張" w:date="2021-05-20T15:05:00Z">
              <w:r w:rsidR="00C45EF3">
                <w:rPr>
                  <w:rFonts w:ascii="標楷體" w:eastAsia="標楷體" w:hAnsi="標楷體" w:hint="eastAsia"/>
                </w:rPr>
                <w:t>.</w:t>
              </w:r>
              <w:r w:rsidR="00C45EF3">
                <w:rPr>
                  <w:rFonts w:ascii="標楷體" w:eastAsia="標楷體" w:hAnsi="標楷體"/>
                </w:rPr>
                <w:t>CustFin</w:t>
              </w:r>
              <w:r w:rsidR="00C45EF3">
                <w:rPr>
                  <w:rFonts w:ascii="標楷體" w:eastAsia="標楷體" w:hAnsi="標楷體" w:hint="eastAsia"/>
                </w:rPr>
                <w:t>.C</w:t>
              </w:r>
              <w:r w:rsidR="00C45EF3">
                <w:rPr>
                  <w:rFonts w:ascii="標楷體" w:eastAsia="標楷體" w:hAnsi="標楷體"/>
                </w:rPr>
                <w:t>ustUKey</w:t>
              </w:r>
            </w:ins>
          </w:p>
        </w:tc>
      </w:tr>
      <w:tr w:rsidR="00C45EF3" w14:paraId="3BA4082A" w14:textId="77777777" w:rsidTr="00631E93">
        <w:trPr>
          <w:trHeight w:val="291"/>
          <w:jc w:val="center"/>
          <w:ins w:id="33308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FF6AA" w14:textId="77777777" w:rsidR="00C45EF3" w:rsidRDefault="00C45EF3" w:rsidP="00631E93">
            <w:pPr>
              <w:rPr>
                <w:ins w:id="33309" w:author="家榮 張" w:date="2021-05-20T15:05:00Z"/>
                <w:rFonts w:ascii="標楷體" w:eastAsia="標楷體" w:hAnsi="標楷體"/>
              </w:rPr>
            </w:pPr>
            <w:ins w:id="33310" w:author="家榮 張" w:date="2021-05-20T15:05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9401" w14:textId="77777777" w:rsidR="00C45EF3" w:rsidRDefault="00C45EF3" w:rsidP="00631E93">
            <w:pPr>
              <w:rPr>
                <w:ins w:id="33311" w:author="家榮 張" w:date="2021-05-20T15:05:00Z"/>
                <w:rFonts w:ascii="標楷體" w:eastAsia="標楷體" w:hAnsi="標楷體"/>
              </w:rPr>
            </w:pPr>
            <w:ins w:id="33312" w:author="家榮 張" w:date="2021-05-20T15:05:00Z">
              <w:r>
                <w:rPr>
                  <w:rFonts w:ascii="標楷體" w:eastAsia="標楷體" w:hAnsi="標楷體" w:hint="eastAsia"/>
                </w:rPr>
                <w:t>年度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89F56" w14:textId="6AA6EC96" w:rsidR="00C45EF3" w:rsidRDefault="00C45EF3" w:rsidP="00631E93">
            <w:pPr>
              <w:rPr>
                <w:ins w:id="3331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59032" w14:textId="77777777" w:rsidR="00C45EF3" w:rsidRDefault="00C45EF3" w:rsidP="00631E93">
            <w:pPr>
              <w:rPr>
                <w:ins w:id="3331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7B80" w14:textId="77777777" w:rsidR="00C45EF3" w:rsidRDefault="00C45EF3" w:rsidP="00631E93">
            <w:pPr>
              <w:rPr>
                <w:ins w:id="3331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8CDB" w14:textId="780FFF3D" w:rsidR="00C45EF3" w:rsidRDefault="00C45EF3" w:rsidP="00631E93">
            <w:pPr>
              <w:rPr>
                <w:ins w:id="3331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F7F9C" w14:textId="61C34D8D" w:rsidR="00C45EF3" w:rsidRDefault="007519E7" w:rsidP="00631E93">
            <w:pPr>
              <w:rPr>
                <w:ins w:id="33317" w:author="家榮 張" w:date="2021-05-20T15:05:00Z"/>
                <w:rFonts w:ascii="標楷體" w:eastAsia="標楷體" w:hAnsi="標楷體"/>
              </w:rPr>
            </w:pPr>
            <w:ins w:id="33318" w:author="家榮 張" w:date="2021-05-20T15:3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73C70" w14:textId="242513D2" w:rsidR="007519E7" w:rsidRDefault="00C45EF3" w:rsidP="007519E7">
            <w:pPr>
              <w:rPr>
                <w:ins w:id="33319" w:author="家榮 張" w:date="2021-05-20T15:33:00Z"/>
                <w:rFonts w:ascii="標楷體" w:eastAsia="標楷體" w:hAnsi="標楷體"/>
              </w:rPr>
            </w:pPr>
            <w:ins w:id="33320" w:author="家榮 張" w:date="2021-05-20T15:05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3321" w:author="家榮 張" w:date="2021-05-20T15:33:00Z">
              <w:r w:rsidR="007519E7">
                <w:rPr>
                  <w:rFonts w:ascii="標楷體" w:eastAsia="標楷體" w:hAnsi="標楷體" w:hint="eastAsia"/>
                </w:rPr>
                <w:t>自動顯示原值，不可修改</w:t>
              </w:r>
            </w:ins>
          </w:p>
          <w:p w14:paraId="37546499" w14:textId="02DC6EB6" w:rsidR="00C45EF3" w:rsidRDefault="007519E7">
            <w:pPr>
              <w:rPr>
                <w:ins w:id="33322" w:author="家榮 張" w:date="2021-05-20T15:05:00Z"/>
                <w:rFonts w:ascii="標楷體" w:eastAsia="標楷體" w:hAnsi="標楷體"/>
              </w:rPr>
            </w:pPr>
            <w:ins w:id="33323" w:author="家榮 張" w:date="2021-05-20T15:33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33324" w:author="家榮 張" w:date="2021-05-20T15:05:00Z">
              <w:r w:rsidR="00C45EF3">
                <w:rPr>
                  <w:rFonts w:ascii="標楷體" w:eastAsia="標楷體" w:hAnsi="標楷體"/>
                </w:rPr>
                <w:t>.CustFin</w:t>
              </w:r>
              <w:r w:rsidR="00C45EF3">
                <w:rPr>
                  <w:rFonts w:ascii="標楷體" w:eastAsia="標楷體" w:hAnsi="標楷體" w:hint="eastAsia"/>
                </w:rPr>
                <w:t>.</w:t>
              </w:r>
              <w:r w:rsidR="00C45EF3">
                <w:rPr>
                  <w:rFonts w:ascii="標楷體" w:eastAsia="標楷體" w:hAnsi="標楷體"/>
                </w:rPr>
                <w:t>DataYear</w:t>
              </w:r>
            </w:ins>
          </w:p>
        </w:tc>
      </w:tr>
      <w:tr w:rsidR="00C45EF3" w14:paraId="532575AE" w14:textId="77777777" w:rsidTr="00631E93">
        <w:trPr>
          <w:trHeight w:val="291"/>
          <w:jc w:val="center"/>
          <w:ins w:id="33325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ADB34" w14:textId="77777777" w:rsidR="00C45EF3" w:rsidRDefault="00C45EF3" w:rsidP="00631E93">
            <w:pPr>
              <w:rPr>
                <w:ins w:id="33326" w:author="家榮 張" w:date="2021-05-20T15:05:00Z"/>
                <w:rFonts w:ascii="標楷體" w:eastAsia="標楷體" w:hAnsi="標楷體"/>
              </w:rPr>
            </w:pPr>
            <w:ins w:id="33327" w:author="家榮 張" w:date="2021-05-20T15:05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25A5" w14:textId="77777777" w:rsidR="00C45EF3" w:rsidRDefault="00C45EF3" w:rsidP="00631E93">
            <w:pPr>
              <w:rPr>
                <w:ins w:id="33328" w:author="家榮 張" w:date="2021-05-20T15:05:00Z"/>
                <w:rFonts w:ascii="標楷體" w:eastAsia="標楷體" w:hAnsi="標楷體"/>
              </w:rPr>
            </w:pPr>
            <w:ins w:id="33329" w:author="家榮 張" w:date="2021-05-20T15:05:00Z">
              <w:r>
                <w:rPr>
                  <w:rFonts w:ascii="標楷體" w:eastAsia="標楷體" w:hAnsi="標楷體" w:hint="eastAsia"/>
                </w:rPr>
                <w:t>資產總額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F6EB" w14:textId="77777777" w:rsidR="00C45EF3" w:rsidRDefault="00C45EF3" w:rsidP="00631E93">
            <w:pPr>
              <w:rPr>
                <w:ins w:id="3333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57641" w14:textId="77777777" w:rsidR="00C45EF3" w:rsidRDefault="00C45EF3" w:rsidP="00631E93">
            <w:pPr>
              <w:rPr>
                <w:ins w:id="3333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7022" w14:textId="77777777" w:rsidR="00C45EF3" w:rsidRDefault="00C45EF3" w:rsidP="00631E93">
            <w:pPr>
              <w:rPr>
                <w:ins w:id="3333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89DFF" w14:textId="77777777" w:rsidR="00C45EF3" w:rsidRDefault="00C45EF3" w:rsidP="00631E93">
            <w:pPr>
              <w:rPr>
                <w:ins w:id="3333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0AB7" w14:textId="77777777" w:rsidR="00C45EF3" w:rsidRDefault="00C45EF3" w:rsidP="00631E93">
            <w:pPr>
              <w:rPr>
                <w:ins w:id="33334" w:author="家榮 張" w:date="2021-05-20T15:05:00Z"/>
                <w:rFonts w:ascii="標楷體" w:eastAsia="標楷體" w:hAnsi="標楷體"/>
              </w:rPr>
            </w:pPr>
            <w:ins w:id="33335" w:author="家榮 張" w:date="2021-05-20T15:05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1E878" w14:textId="377F733C" w:rsidR="00C45EF3" w:rsidRPr="00401E0E" w:rsidRDefault="00C45EF3" w:rsidP="00631E93">
            <w:pPr>
              <w:rPr>
                <w:ins w:id="33336" w:author="家榮 張" w:date="2021-05-20T15:05:00Z"/>
                <w:rFonts w:ascii="標楷體" w:eastAsia="標楷體" w:hAnsi="標楷體"/>
              </w:rPr>
            </w:pPr>
            <w:ins w:id="33337" w:author="家榮 張" w:date="2021-05-20T15:05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3338" w:author="家榮 張" w:date="2021-05-20T15:33:00Z">
              <w:r w:rsidR="007519E7">
                <w:rPr>
                  <w:rFonts w:ascii="標楷體" w:eastAsia="標楷體" w:hAnsi="標楷體" w:hint="eastAsia"/>
                </w:rPr>
                <w:t>自動顯示原值，不可修改</w:t>
              </w:r>
            </w:ins>
          </w:p>
          <w:p w14:paraId="7F802333" w14:textId="77777777" w:rsidR="00C45EF3" w:rsidRPr="00401E0E" w:rsidRDefault="00C45EF3" w:rsidP="00631E93">
            <w:pPr>
              <w:rPr>
                <w:ins w:id="33339" w:author="家榮 張" w:date="2021-05-20T15:05:00Z"/>
                <w:rFonts w:ascii="標楷體" w:eastAsia="標楷體" w:hAnsi="標楷體"/>
              </w:rPr>
            </w:pPr>
            <w:ins w:id="33340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AssetTotal</w:t>
              </w:r>
            </w:ins>
          </w:p>
          <w:p w14:paraId="71D35309" w14:textId="77777777" w:rsidR="00C45EF3" w:rsidRPr="00401E0E" w:rsidRDefault="00C45EF3" w:rsidP="00631E93">
            <w:pPr>
              <w:rPr>
                <w:ins w:id="33341" w:author="家榮 張" w:date="2021-05-20T15:05:00Z"/>
                <w:rFonts w:ascii="標楷體" w:eastAsia="標楷體" w:hAnsi="標楷體"/>
              </w:rPr>
            </w:pPr>
          </w:p>
        </w:tc>
      </w:tr>
      <w:tr w:rsidR="007519E7" w14:paraId="68DE5335" w14:textId="77777777" w:rsidTr="00631E93">
        <w:trPr>
          <w:trHeight w:val="291"/>
          <w:jc w:val="center"/>
          <w:ins w:id="33342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08653" w14:textId="77777777" w:rsidR="007519E7" w:rsidRDefault="007519E7" w:rsidP="007519E7">
            <w:pPr>
              <w:rPr>
                <w:ins w:id="33343" w:author="家榮 張" w:date="2021-05-20T15:05:00Z"/>
                <w:rFonts w:ascii="標楷體" w:eastAsia="標楷體" w:hAnsi="標楷體"/>
              </w:rPr>
            </w:pPr>
            <w:ins w:id="33344" w:author="家榮 張" w:date="2021-05-20T15:05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E107D" w14:textId="77777777" w:rsidR="007519E7" w:rsidRDefault="007519E7" w:rsidP="007519E7">
            <w:pPr>
              <w:rPr>
                <w:ins w:id="33345" w:author="家榮 張" w:date="2021-05-20T15:05:00Z"/>
                <w:rFonts w:ascii="標楷體" w:eastAsia="標楷體" w:hAnsi="標楷體"/>
              </w:rPr>
            </w:pPr>
            <w:ins w:id="33346" w:author="家榮 張" w:date="2021-05-20T15:05:00Z">
              <w:r>
                <w:rPr>
                  <w:rFonts w:ascii="標楷體" w:eastAsia="標楷體" w:hAnsi="標楷體" w:hint="eastAsia"/>
                </w:rPr>
                <w:t>現金/銀存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92A7" w14:textId="43FFCF8D" w:rsidR="007519E7" w:rsidRDefault="007519E7" w:rsidP="007519E7">
            <w:pPr>
              <w:rPr>
                <w:ins w:id="3334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60BA1" w14:textId="77777777" w:rsidR="007519E7" w:rsidRDefault="007519E7" w:rsidP="007519E7">
            <w:pPr>
              <w:rPr>
                <w:ins w:id="3334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8D5BD" w14:textId="77777777" w:rsidR="007519E7" w:rsidRDefault="007519E7" w:rsidP="007519E7">
            <w:pPr>
              <w:rPr>
                <w:ins w:id="3334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7A9D" w14:textId="77777777" w:rsidR="007519E7" w:rsidRDefault="007519E7" w:rsidP="007519E7">
            <w:pPr>
              <w:rPr>
                <w:ins w:id="3335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8D9C4" w14:textId="37A92FAA" w:rsidR="007519E7" w:rsidRDefault="007519E7" w:rsidP="007519E7">
            <w:pPr>
              <w:rPr>
                <w:ins w:id="33351" w:author="家榮 張" w:date="2021-05-20T15:05:00Z"/>
                <w:rFonts w:ascii="標楷體" w:eastAsia="標楷體" w:hAnsi="標楷體"/>
              </w:rPr>
            </w:pPr>
            <w:ins w:id="33352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9EC85" w14:textId="77777777" w:rsidR="007519E7" w:rsidRPr="00401E0E" w:rsidRDefault="007519E7" w:rsidP="007519E7">
            <w:pPr>
              <w:rPr>
                <w:ins w:id="33353" w:author="家榮 張" w:date="2021-05-20T15:33:00Z"/>
                <w:rFonts w:ascii="標楷體" w:eastAsia="標楷體" w:hAnsi="標楷體"/>
              </w:rPr>
            </w:pPr>
            <w:ins w:id="33354" w:author="家榮 張" w:date="2021-05-20T15:33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11C90C02" w14:textId="77777777" w:rsidR="007519E7" w:rsidRDefault="007519E7" w:rsidP="007519E7">
            <w:pPr>
              <w:rPr>
                <w:ins w:id="33355" w:author="家榮 張" w:date="2021-05-20T15:05:00Z"/>
                <w:rFonts w:ascii="標楷體" w:eastAsia="標楷體" w:hAnsi="標楷體"/>
              </w:rPr>
            </w:pPr>
            <w:ins w:id="33356" w:author="家榮 張" w:date="2021-05-20T15:05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.Ca</w:t>
              </w:r>
              <w:r>
                <w:rPr>
                  <w:rFonts w:ascii="標楷體" w:eastAsia="標楷體" w:hAnsi="標楷體"/>
                </w:rPr>
                <w:t>sh</w:t>
              </w:r>
            </w:ins>
          </w:p>
        </w:tc>
      </w:tr>
      <w:tr w:rsidR="007519E7" w14:paraId="44910269" w14:textId="77777777" w:rsidTr="00631E93">
        <w:trPr>
          <w:trHeight w:val="291"/>
          <w:jc w:val="center"/>
          <w:ins w:id="33357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B1815" w14:textId="77777777" w:rsidR="007519E7" w:rsidRDefault="007519E7" w:rsidP="007519E7">
            <w:pPr>
              <w:rPr>
                <w:ins w:id="33358" w:author="家榮 張" w:date="2021-05-20T15:05:00Z"/>
                <w:rFonts w:ascii="標楷體" w:eastAsia="標楷體" w:hAnsi="標楷體"/>
              </w:rPr>
            </w:pPr>
            <w:ins w:id="33359" w:author="家榮 張" w:date="2021-05-20T15:05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7B2D2" w14:textId="77777777" w:rsidR="007519E7" w:rsidRDefault="007519E7" w:rsidP="007519E7">
            <w:pPr>
              <w:rPr>
                <w:ins w:id="33360" w:author="家榮 張" w:date="2021-05-20T15:05:00Z"/>
                <w:rFonts w:ascii="標楷體" w:eastAsia="標楷體" w:hAnsi="標楷體"/>
              </w:rPr>
            </w:pPr>
            <w:ins w:id="33361" w:author="家榮 張" w:date="2021-05-20T15:05:00Z">
              <w:r>
                <w:rPr>
                  <w:rFonts w:ascii="標楷體" w:eastAsia="標楷體" w:hAnsi="標楷體" w:hint="eastAsia"/>
                </w:rPr>
                <w:t>短期投資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41048" w14:textId="47CA1BEE" w:rsidR="007519E7" w:rsidRDefault="007519E7" w:rsidP="007519E7">
            <w:pPr>
              <w:rPr>
                <w:ins w:id="3336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18CE0" w14:textId="77777777" w:rsidR="007519E7" w:rsidRDefault="007519E7" w:rsidP="007519E7">
            <w:pPr>
              <w:rPr>
                <w:ins w:id="3336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2473" w14:textId="77777777" w:rsidR="007519E7" w:rsidRDefault="007519E7" w:rsidP="007519E7">
            <w:pPr>
              <w:rPr>
                <w:ins w:id="3336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16A9" w14:textId="77777777" w:rsidR="007519E7" w:rsidRDefault="007519E7" w:rsidP="007519E7">
            <w:pPr>
              <w:rPr>
                <w:ins w:id="3336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F24CA" w14:textId="522D6CCF" w:rsidR="007519E7" w:rsidRDefault="007519E7" w:rsidP="007519E7">
            <w:pPr>
              <w:rPr>
                <w:ins w:id="33366" w:author="家榮 張" w:date="2021-05-20T15:05:00Z"/>
                <w:rFonts w:ascii="標楷體" w:eastAsia="標楷體" w:hAnsi="標楷體"/>
              </w:rPr>
            </w:pPr>
            <w:ins w:id="33367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0C830" w14:textId="77777777" w:rsidR="007519E7" w:rsidRPr="00401E0E" w:rsidRDefault="007519E7" w:rsidP="007519E7">
            <w:pPr>
              <w:rPr>
                <w:ins w:id="33368" w:author="家榮 張" w:date="2021-05-20T15:33:00Z"/>
                <w:rFonts w:ascii="標楷體" w:eastAsia="標楷體" w:hAnsi="標楷體"/>
              </w:rPr>
            </w:pPr>
            <w:ins w:id="33369" w:author="家榮 張" w:date="2021-05-20T15:33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52453863" w14:textId="77777777" w:rsidR="007519E7" w:rsidRDefault="007519E7" w:rsidP="007519E7">
            <w:pPr>
              <w:rPr>
                <w:ins w:id="33370" w:author="家榮 張" w:date="2021-05-20T15:05:00Z"/>
                <w:rFonts w:ascii="標楷體" w:eastAsia="標楷體" w:hAnsi="標楷體"/>
              </w:rPr>
            </w:pPr>
            <w:ins w:id="33371" w:author="家榮 張" w:date="2021-05-20T15:05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ShortInv</w:t>
              </w:r>
            </w:ins>
          </w:p>
        </w:tc>
      </w:tr>
      <w:tr w:rsidR="007519E7" w14:paraId="0466FFE4" w14:textId="77777777" w:rsidTr="00631E93">
        <w:trPr>
          <w:trHeight w:val="291"/>
          <w:jc w:val="center"/>
          <w:ins w:id="33372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644D3" w14:textId="77777777" w:rsidR="007519E7" w:rsidRDefault="007519E7" w:rsidP="007519E7">
            <w:pPr>
              <w:rPr>
                <w:ins w:id="33373" w:author="家榮 張" w:date="2021-05-20T15:05:00Z"/>
                <w:rFonts w:ascii="標楷體" w:eastAsia="標楷體" w:hAnsi="標楷體"/>
              </w:rPr>
            </w:pPr>
            <w:ins w:id="33374" w:author="家榮 張" w:date="2021-05-20T15:05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FB7E" w14:textId="77777777" w:rsidR="007519E7" w:rsidRDefault="007519E7" w:rsidP="007519E7">
            <w:pPr>
              <w:rPr>
                <w:ins w:id="33375" w:author="家榮 張" w:date="2021-05-20T15:05:00Z"/>
                <w:rFonts w:ascii="標楷體" w:eastAsia="標楷體" w:hAnsi="標楷體"/>
              </w:rPr>
            </w:pPr>
            <w:ins w:id="33376" w:author="家榮 張" w:date="2021-05-20T15:05:00Z">
              <w:r>
                <w:rPr>
                  <w:rFonts w:ascii="標楷體" w:eastAsia="標楷體" w:hAnsi="標楷體" w:hint="eastAsia"/>
                </w:rPr>
                <w:t>應收帳款票據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EC407" w14:textId="2F9E4CC8" w:rsidR="007519E7" w:rsidRDefault="007519E7" w:rsidP="007519E7">
            <w:pPr>
              <w:rPr>
                <w:ins w:id="3337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2FD4F" w14:textId="77777777" w:rsidR="007519E7" w:rsidRDefault="007519E7" w:rsidP="007519E7">
            <w:pPr>
              <w:rPr>
                <w:ins w:id="3337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CA574" w14:textId="77777777" w:rsidR="007519E7" w:rsidRDefault="007519E7" w:rsidP="007519E7">
            <w:pPr>
              <w:rPr>
                <w:ins w:id="3337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203E" w14:textId="77777777" w:rsidR="007519E7" w:rsidRDefault="007519E7" w:rsidP="007519E7">
            <w:pPr>
              <w:rPr>
                <w:ins w:id="3338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C0D8" w14:textId="20A912DB" w:rsidR="007519E7" w:rsidRDefault="007519E7" w:rsidP="007519E7">
            <w:pPr>
              <w:rPr>
                <w:ins w:id="33381" w:author="家榮 張" w:date="2021-05-20T15:05:00Z"/>
                <w:rFonts w:ascii="標楷體" w:eastAsia="標楷體" w:hAnsi="標楷體"/>
              </w:rPr>
            </w:pPr>
            <w:ins w:id="33382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43775" w14:textId="77777777" w:rsidR="007519E7" w:rsidRPr="00401E0E" w:rsidRDefault="007519E7" w:rsidP="007519E7">
            <w:pPr>
              <w:rPr>
                <w:ins w:id="33383" w:author="家榮 張" w:date="2021-05-20T15:33:00Z"/>
                <w:rFonts w:ascii="標楷體" w:eastAsia="標楷體" w:hAnsi="標楷體"/>
              </w:rPr>
            </w:pPr>
            <w:ins w:id="33384" w:author="家榮 張" w:date="2021-05-20T15:33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3E19F208" w14:textId="77777777" w:rsidR="007519E7" w:rsidRDefault="007519E7" w:rsidP="007519E7">
            <w:pPr>
              <w:rPr>
                <w:ins w:id="33385" w:author="家榮 張" w:date="2021-05-20T15:05:00Z"/>
                <w:rFonts w:ascii="標楷體" w:eastAsia="標楷體" w:hAnsi="標楷體"/>
              </w:rPr>
            </w:pPr>
            <w:ins w:id="33386" w:author="家榮 張" w:date="2021-05-20T15:05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AR</w:t>
              </w:r>
            </w:ins>
          </w:p>
        </w:tc>
      </w:tr>
      <w:tr w:rsidR="007519E7" w14:paraId="71A6BB37" w14:textId="77777777" w:rsidTr="00631E93">
        <w:trPr>
          <w:trHeight w:val="291"/>
          <w:jc w:val="center"/>
          <w:ins w:id="33387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37F47" w14:textId="77777777" w:rsidR="007519E7" w:rsidRDefault="007519E7" w:rsidP="007519E7">
            <w:pPr>
              <w:rPr>
                <w:ins w:id="33388" w:author="家榮 張" w:date="2021-05-20T15:05:00Z"/>
                <w:rFonts w:ascii="標楷體" w:eastAsia="標楷體" w:hAnsi="標楷體"/>
              </w:rPr>
            </w:pPr>
            <w:ins w:id="33389" w:author="家榮 張" w:date="2021-05-20T15:05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6C280" w14:textId="77777777" w:rsidR="007519E7" w:rsidRDefault="007519E7" w:rsidP="007519E7">
            <w:pPr>
              <w:rPr>
                <w:ins w:id="33390" w:author="家榮 張" w:date="2021-05-20T15:05:00Z"/>
                <w:rFonts w:ascii="標楷體" w:eastAsia="標楷體" w:hAnsi="標楷體"/>
              </w:rPr>
            </w:pPr>
            <w:ins w:id="33391" w:author="家榮 張" w:date="2021-05-20T15:05:00Z">
              <w:r>
                <w:rPr>
                  <w:rFonts w:ascii="標楷體" w:eastAsia="標楷體" w:hAnsi="標楷體" w:hint="eastAsia"/>
                </w:rPr>
                <w:t>存貨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07E25" w14:textId="66F46DE5" w:rsidR="007519E7" w:rsidRDefault="007519E7" w:rsidP="007519E7">
            <w:pPr>
              <w:rPr>
                <w:ins w:id="3339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41C84" w14:textId="77777777" w:rsidR="007519E7" w:rsidRDefault="007519E7" w:rsidP="007519E7">
            <w:pPr>
              <w:rPr>
                <w:ins w:id="3339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6F44E" w14:textId="77777777" w:rsidR="007519E7" w:rsidRDefault="007519E7" w:rsidP="007519E7">
            <w:pPr>
              <w:rPr>
                <w:ins w:id="3339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3405" w14:textId="77777777" w:rsidR="007519E7" w:rsidRDefault="007519E7" w:rsidP="007519E7">
            <w:pPr>
              <w:rPr>
                <w:ins w:id="3339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7BEF" w14:textId="261027E3" w:rsidR="007519E7" w:rsidRDefault="007519E7" w:rsidP="007519E7">
            <w:pPr>
              <w:rPr>
                <w:ins w:id="33396" w:author="家榮 張" w:date="2021-05-20T15:05:00Z"/>
                <w:rFonts w:ascii="標楷體" w:eastAsia="標楷體" w:hAnsi="標楷體"/>
              </w:rPr>
            </w:pPr>
            <w:ins w:id="33397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CE4C9" w14:textId="77777777" w:rsidR="007519E7" w:rsidRPr="00401E0E" w:rsidRDefault="007519E7" w:rsidP="007519E7">
            <w:pPr>
              <w:rPr>
                <w:ins w:id="33398" w:author="家榮 張" w:date="2021-05-20T15:33:00Z"/>
                <w:rFonts w:ascii="標楷體" w:eastAsia="標楷體" w:hAnsi="標楷體"/>
              </w:rPr>
            </w:pPr>
            <w:ins w:id="33399" w:author="家榮 張" w:date="2021-05-20T15:33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3C7BBA4C" w14:textId="77777777" w:rsidR="007519E7" w:rsidRDefault="007519E7" w:rsidP="007519E7">
            <w:pPr>
              <w:rPr>
                <w:ins w:id="33400" w:author="家榮 張" w:date="2021-05-20T15:05:00Z"/>
                <w:rFonts w:ascii="標楷體" w:eastAsia="標楷體" w:hAnsi="標楷體"/>
              </w:rPr>
            </w:pPr>
            <w:ins w:id="33401" w:author="家榮 張" w:date="2021-05-20T15:05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Invertory</w:t>
              </w:r>
            </w:ins>
          </w:p>
        </w:tc>
      </w:tr>
      <w:tr w:rsidR="007519E7" w14:paraId="60D029AB" w14:textId="77777777" w:rsidTr="00631E93">
        <w:trPr>
          <w:trHeight w:val="291"/>
          <w:jc w:val="center"/>
          <w:ins w:id="33402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235F" w14:textId="77777777" w:rsidR="007519E7" w:rsidRDefault="007519E7" w:rsidP="007519E7">
            <w:pPr>
              <w:rPr>
                <w:ins w:id="33403" w:author="家榮 張" w:date="2021-05-20T15:05:00Z"/>
                <w:rFonts w:ascii="標楷體" w:eastAsia="標楷體" w:hAnsi="標楷體"/>
              </w:rPr>
            </w:pPr>
            <w:ins w:id="33404" w:author="家榮 張" w:date="2021-05-20T15:05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EA6AF" w14:textId="77777777" w:rsidR="007519E7" w:rsidRDefault="007519E7" w:rsidP="007519E7">
            <w:pPr>
              <w:rPr>
                <w:ins w:id="33405" w:author="家榮 張" w:date="2021-05-20T15:05:00Z"/>
                <w:rFonts w:ascii="標楷體" w:eastAsia="標楷體" w:hAnsi="標楷體"/>
              </w:rPr>
            </w:pPr>
            <w:ins w:id="33406" w:author="家榮 張" w:date="2021-05-20T15:05:00Z">
              <w:r>
                <w:rPr>
                  <w:rFonts w:ascii="標楷體" w:eastAsia="標楷體" w:hAnsi="標楷體" w:hint="eastAsia"/>
                </w:rPr>
                <w:t>長期投資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D8A19" w14:textId="4A28D0D8" w:rsidR="007519E7" w:rsidRDefault="007519E7" w:rsidP="007519E7">
            <w:pPr>
              <w:rPr>
                <w:ins w:id="3340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B1A" w14:textId="77777777" w:rsidR="007519E7" w:rsidRDefault="007519E7" w:rsidP="007519E7">
            <w:pPr>
              <w:rPr>
                <w:ins w:id="3340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A578" w14:textId="77777777" w:rsidR="007519E7" w:rsidRDefault="007519E7" w:rsidP="007519E7">
            <w:pPr>
              <w:rPr>
                <w:ins w:id="3340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3E4B4" w14:textId="77777777" w:rsidR="007519E7" w:rsidRDefault="007519E7" w:rsidP="007519E7">
            <w:pPr>
              <w:rPr>
                <w:ins w:id="3341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ADD3" w14:textId="534B8388" w:rsidR="007519E7" w:rsidRDefault="007519E7" w:rsidP="007519E7">
            <w:pPr>
              <w:rPr>
                <w:ins w:id="33411" w:author="家榮 張" w:date="2021-05-20T15:05:00Z"/>
                <w:rFonts w:ascii="標楷體" w:eastAsia="標楷體" w:hAnsi="標楷體"/>
              </w:rPr>
            </w:pPr>
            <w:ins w:id="33412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20D64" w14:textId="77777777" w:rsidR="007519E7" w:rsidRPr="00401E0E" w:rsidRDefault="007519E7" w:rsidP="007519E7">
            <w:pPr>
              <w:rPr>
                <w:ins w:id="33413" w:author="家榮 張" w:date="2021-05-20T15:33:00Z"/>
                <w:rFonts w:ascii="標楷體" w:eastAsia="標楷體" w:hAnsi="標楷體"/>
              </w:rPr>
            </w:pPr>
            <w:ins w:id="33414" w:author="家榮 張" w:date="2021-05-20T15:33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06C8CF95" w14:textId="77777777" w:rsidR="007519E7" w:rsidRDefault="007519E7" w:rsidP="007519E7">
            <w:pPr>
              <w:rPr>
                <w:ins w:id="33415" w:author="家榮 張" w:date="2021-05-20T15:05:00Z"/>
                <w:rFonts w:ascii="標楷體" w:eastAsia="標楷體" w:hAnsi="標楷體"/>
              </w:rPr>
            </w:pPr>
            <w:ins w:id="33416" w:author="家榮 張" w:date="2021-05-20T15:05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LongInv</w:t>
              </w:r>
            </w:ins>
          </w:p>
        </w:tc>
      </w:tr>
      <w:tr w:rsidR="007519E7" w14:paraId="2D8C4234" w14:textId="77777777" w:rsidTr="007519E7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3417" w:author="家榮 張" w:date="2021-05-20T15:31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3418" w:author="家榮 張" w:date="2021-05-20T15:05:00Z"/>
          <w:trPrChange w:id="33419" w:author="家榮 張" w:date="2021-05-20T15:31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3420" w:author="家榮 張" w:date="2021-05-20T15:31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CDB7B36" w14:textId="77777777" w:rsidR="007519E7" w:rsidRDefault="007519E7" w:rsidP="007519E7">
            <w:pPr>
              <w:rPr>
                <w:ins w:id="33421" w:author="家榮 張" w:date="2021-05-20T15:05:00Z"/>
                <w:rFonts w:ascii="標楷體" w:eastAsia="標楷體" w:hAnsi="標楷體"/>
              </w:rPr>
            </w:pPr>
            <w:ins w:id="33422" w:author="家榮 張" w:date="2021-05-20T15:05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423" w:author="家榮 張" w:date="2021-05-20T15:31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128448" w14:textId="77777777" w:rsidR="007519E7" w:rsidRDefault="007519E7" w:rsidP="007519E7">
            <w:pPr>
              <w:rPr>
                <w:ins w:id="33424" w:author="家榮 張" w:date="2021-05-20T15:05:00Z"/>
                <w:rFonts w:ascii="標楷體" w:eastAsia="標楷體" w:hAnsi="標楷體"/>
              </w:rPr>
            </w:pPr>
            <w:ins w:id="33425" w:author="家榮 張" w:date="2021-05-20T15:05:00Z">
              <w:r>
                <w:rPr>
                  <w:rFonts w:ascii="標楷體" w:eastAsia="標楷體" w:hAnsi="標楷體" w:hint="eastAsia"/>
                </w:rPr>
                <w:t>固定資產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426" w:author="家榮 張" w:date="2021-05-20T15:31:00Z">
              <w:tcPr>
                <w:tcW w:w="12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69AACE" w14:textId="1AE0C277" w:rsidR="007519E7" w:rsidRDefault="007519E7" w:rsidP="007519E7">
            <w:pPr>
              <w:rPr>
                <w:ins w:id="3342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428" w:author="家榮 張" w:date="2021-05-20T15:31:00Z">
              <w:tcPr>
                <w:tcW w:w="1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CA62FF" w14:textId="77777777" w:rsidR="007519E7" w:rsidRDefault="007519E7" w:rsidP="007519E7">
            <w:pPr>
              <w:rPr>
                <w:ins w:id="3342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430" w:author="家榮 張" w:date="2021-05-20T15:31:00Z">
              <w:tcPr>
                <w:tcW w:w="123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44B963" w14:textId="77777777" w:rsidR="007519E7" w:rsidRDefault="007519E7" w:rsidP="007519E7">
            <w:pPr>
              <w:rPr>
                <w:ins w:id="3343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3432" w:author="家榮 張" w:date="2021-05-20T15:31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A88E241" w14:textId="77777777" w:rsidR="007519E7" w:rsidRDefault="007519E7" w:rsidP="007519E7">
            <w:pPr>
              <w:rPr>
                <w:ins w:id="3343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434" w:author="家榮 張" w:date="2021-05-20T15:31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5CC8E7" w14:textId="496CBB3B" w:rsidR="007519E7" w:rsidRDefault="007519E7" w:rsidP="007519E7">
            <w:pPr>
              <w:rPr>
                <w:ins w:id="33435" w:author="家榮 張" w:date="2021-05-20T15:05:00Z"/>
                <w:rFonts w:ascii="標楷體" w:eastAsia="標楷體" w:hAnsi="標楷體"/>
              </w:rPr>
            </w:pPr>
            <w:ins w:id="33436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3437" w:author="家榮 張" w:date="2021-05-20T15:31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F1DB1D3" w14:textId="77777777" w:rsidR="007519E7" w:rsidRPr="00401E0E" w:rsidRDefault="007519E7" w:rsidP="007519E7">
            <w:pPr>
              <w:rPr>
                <w:ins w:id="33438" w:author="家榮 張" w:date="2021-05-20T15:33:00Z"/>
                <w:rFonts w:ascii="標楷體" w:eastAsia="標楷體" w:hAnsi="標楷體"/>
              </w:rPr>
            </w:pPr>
            <w:ins w:id="33439" w:author="家榮 張" w:date="2021-05-20T15:33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7B41FCCD" w14:textId="77777777" w:rsidR="007519E7" w:rsidRDefault="007519E7" w:rsidP="007519E7">
            <w:pPr>
              <w:ind w:left="226" w:hangingChars="94" w:hanging="226"/>
              <w:rPr>
                <w:ins w:id="33440" w:author="家榮 張" w:date="2021-05-20T15:05:00Z"/>
                <w:rFonts w:ascii="標楷體" w:eastAsia="標楷體" w:hAnsi="標楷體"/>
              </w:rPr>
            </w:pPr>
            <w:ins w:id="33441" w:author="家榮 張" w:date="2021-05-20T15:05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FixedAsset</w:t>
              </w:r>
            </w:ins>
          </w:p>
        </w:tc>
      </w:tr>
      <w:tr w:rsidR="007519E7" w14:paraId="0318AC34" w14:textId="77777777" w:rsidTr="007519E7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3442" w:author="家榮 張" w:date="2021-05-20T15:31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3443" w:author="家榮 張" w:date="2021-05-20T15:05:00Z"/>
          <w:trPrChange w:id="33444" w:author="家榮 張" w:date="2021-05-20T15:31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3445" w:author="家榮 張" w:date="2021-05-20T15:31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8D496EF" w14:textId="77777777" w:rsidR="007519E7" w:rsidRDefault="007519E7" w:rsidP="007519E7">
            <w:pPr>
              <w:rPr>
                <w:ins w:id="33446" w:author="家榮 張" w:date="2021-05-20T15:05:00Z"/>
                <w:rFonts w:ascii="標楷體" w:eastAsia="標楷體" w:hAnsi="標楷體"/>
              </w:rPr>
            </w:pPr>
            <w:ins w:id="33447" w:author="家榮 張" w:date="2021-05-20T15:05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448" w:author="家榮 張" w:date="2021-05-20T15:31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AF4B0F" w14:textId="77777777" w:rsidR="007519E7" w:rsidRDefault="007519E7" w:rsidP="007519E7">
            <w:pPr>
              <w:rPr>
                <w:ins w:id="33449" w:author="家榮 張" w:date="2021-05-20T15:05:00Z"/>
                <w:rFonts w:ascii="標楷體" w:eastAsia="標楷體" w:hAnsi="標楷體"/>
              </w:rPr>
            </w:pPr>
            <w:ins w:id="33450" w:author="家榮 張" w:date="2021-05-20T15:05:00Z">
              <w:r>
                <w:rPr>
                  <w:rFonts w:ascii="標楷體" w:eastAsia="標楷體" w:hAnsi="標楷體" w:hint="eastAsia"/>
                </w:rPr>
                <w:t>其他資產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451" w:author="家榮 張" w:date="2021-05-20T15:31:00Z">
              <w:tcPr>
                <w:tcW w:w="12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5DF3837" w14:textId="3B911A76" w:rsidR="007519E7" w:rsidRDefault="007519E7" w:rsidP="007519E7">
            <w:pPr>
              <w:rPr>
                <w:ins w:id="3345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453" w:author="家榮 張" w:date="2021-05-20T15:31:00Z">
              <w:tcPr>
                <w:tcW w:w="1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7C97E9" w14:textId="77777777" w:rsidR="007519E7" w:rsidRDefault="007519E7" w:rsidP="007519E7">
            <w:pPr>
              <w:rPr>
                <w:ins w:id="3345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455" w:author="家榮 張" w:date="2021-05-20T15:31:00Z">
              <w:tcPr>
                <w:tcW w:w="123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9DC77EC" w14:textId="77777777" w:rsidR="007519E7" w:rsidRDefault="007519E7" w:rsidP="007519E7">
            <w:pPr>
              <w:rPr>
                <w:ins w:id="3345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457" w:author="家榮 張" w:date="2021-05-20T15:31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F16E00" w14:textId="77777777" w:rsidR="007519E7" w:rsidRDefault="007519E7" w:rsidP="007519E7">
            <w:pPr>
              <w:rPr>
                <w:ins w:id="3345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459" w:author="家榮 張" w:date="2021-05-20T15:31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E15EAF7" w14:textId="19568A01" w:rsidR="007519E7" w:rsidRDefault="007519E7" w:rsidP="007519E7">
            <w:pPr>
              <w:rPr>
                <w:ins w:id="33460" w:author="家榮 張" w:date="2021-05-20T15:05:00Z"/>
                <w:rFonts w:ascii="標楷體" w:eastAsia="標楷體" w:hAnsi="標楷體"/>
              </w:rPr>
            </w:pPr>
            <w:ins w:id="33461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3462" w:author="家榮 張" w:date="2021-05-20T15:31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1E40F36" w14:textId="77777777" w:rsidR="007519E7" w:rsidRPr="00401E0E" w:rsidRDefault="007519E7" w:rsidP="007519E7">
            <w:pPr>
              <w:rPr>
                <w:ins w:id="33463" w:author="家榮 張" w:date="2021-05-20T15:33:00Z"/>
                <w:rFonts w:ascii="標楷體" w:eastAsia="標楷體" w:hAnsi="標楷體"/>
              </w:rPr>
            </w:pPr>
            <w:ins w:id="33464" w:author="家榮 張" w:date="2021-05-20T15:33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4361341A" w14:textId="77777777" w:rsidR="007519E7" w:rsidRDefault="007519E7" w:rsidP="007519E7">
            <w:pPr>
              <w:ind w:left="226" w:hangingChars="94" w:hanging="226"/>
              <w:rPr>
                <w:ins w:id="33465" w:author="家榮 張" w:date="2021-05-20T15:05:00Z"/>
                <w:rFonts w:ascii="標楷體" w:eastAsia="標楷體" w:hAnsi="標楷體"/>
              </w:rPr>
            </w:pPr>
            <w:ins w:id="33466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OtherAsset</w:t>
              </w:r>
            </w:ins>
          </w:p>
        </w:tc>
      </w:tr>
      <w:tr w:rsidR="007519E7" w14:paraId="59E8CE5C" w14:textId="77777777" w:rsidTr="00631E93">
        <w:trPr>
          <w:trHeight w:val="291"/>
          <w:jc w:val="center"/>
          <w:ins w:id="33467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309CD" w14:textId="77777777" w:rsidR="007519E7" w:rsidRDefault="007519E7" w:rsidP="007519E7">
            <w:pPr>
              <w:rPr>
                <w:ins w:id="33468" w:author="家榮 張" w:date="2021-05-20T15:05:00Z"/>
                <w:rFonts w:ascii="標楷體" w:eastAsia="標楷體" w:hAnsi="標楷體"/>
              </w:rPr>
            </w:pPr>
            <w:ins w:id="33469" w:author="家榮 張" w:date="2021-05-20T15:05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BDF2E" w14:textId="77777777" w:rsidR="007519E7" w:rsidRDefault="007519E7" w:rsidP="007519E7">
            <w:pPr>
              <w:rPr>
                <w:ins w:id="33470" w:author="家榮 張" w:date="2021-05-20T15:05:00Z"/>
                <w:rFonts w:ascii="標楷體" w:eastAsia="標楷體" w:hAnsi="標楷體"/>
              </w:rPr>
            </w:pPr>
            <w:ins w:id="33471" w:author="家榮 張" w:date="2021-05-20T15:05:00Z">
              <w:r>
                <w:rPr>
                  <w:rFonts w:ascii="標楷體" w:eastAsia="標楷體" w:hAnsi="標楷體" w:hint="eastAsia"/>
                </w:rPr>
                <w:t>負債總額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D329" w14:textId="77777777" w:rsidR="007519E7" w:rsidRDefault="007519E7" w:rsidP="007519E7">
            <w:pPr>
              <w:rPr>
                <w:ins w:id="3347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A91A8" w14:textId="77777777" w:rsidR="007519E7" w:rsidRDefault="007519E7" w:rsidP="007519E7">
            <w:pPr>
              <w:rPr>
                <w:ins w:id="3347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91A1" w14:textId="77777777" w:rsidR="007519E7" w:rsidRDefault="007519E7" w:rsidP="007519E7">
            <w:pPr>
              <w:rPr>
                <w:ins w:id="3347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99ECA" w14:textId="77777777" w:rsidR="007519E7" w:rsidRDefault="007519E7" w:rsidP="007519E7">
            <w:pPr>
              <w:rPr>
                <w:ins w:id="3347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D61EE" w14:textId="17D0A289" w:rsidR="007519E7" w:rsidRDefault="007519E7" w:rsidP="007519E7">
            <w:pPr>
              <w:rPr>
                <w:ins w:id="33476" w:author="家榮 張" w:date="2021-05-20T15:05:00Z"/>
                <w:rFonts w:ascii="標楷體" w:eastAsia="標楷體" w:hAnsi="標楷體"/>
              </w:rPr>
            </w:pPr>
            <w:ins w:id="33477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8CB77" w14:textId="77777777" w:rsidR="007519E7" w:rsidRPr="00401E0E" w:rsidRDefault="007519E7" w:rsidP="007519E7">
            <w:pPr>
              <w:rPr>
                <w:ins w:id="33478" w:author="家榮 張" w:date="2021-05-20T15:34:00Z"/>
                <w:rFonts w:ascii="標楷體" w:eastAsia="標楷體" w:hAnsi="標楷體"/>
              </w:rPr>
            </w:pPr>
            <w:ins w:id="33479" w:author="家榮 張" w:date="2021-05-20T15:34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63D76920" w14:textId="77777777" w:rsidR="007519E7" w:rsidRPr="00401E0E" w:rsidRDefault="007519E7" w:rsidP="007519E7">
            <w:pPr>
              <w:snapToGrid w:val="0"/>
              <w:rPr>
                <w:ins w:id="33480" w:author="家榮 張" w:date="2021-05-20T15:05:00Z"/>
                <w:rFonts w:ascii="標楷體" w:eastAsia="標楷體" w:hAnsi="標楷體"/>
              </w:rPr>
            </w:pPr>
            <w:ins w:id="33481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CustFin.LiabTotal</w:t>
              </w:r>
            </w:ins>
          </w:p>
        </w:tc>
      </w:tr>
      <w:tr w:rsidR="007519E7" w14:paraId="73635EF6" w14:textId="77777777" w:rsidTr="00631E93">
        <w:trPr>
          <w:trHeight w:val="291"/>
          <w:jc w:val="center"/>
          <w:ins w:id="33482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1822D" w14:textId="77777777" w:rsidR="007519E7" w:rsidRDefault="007519E7" w:rsidP="007519E7">
            <w:pPr>
              <w:rPr>
                <w:ins w:id="33483" w:author="家榮 張" w:date="2021-05-20T15:05:00Z"/>
                <w:rFonts w:ascii="標楷體" w:eastAsia="標楷體" w:hAnsi="標楷體"/>
              </w:rPr>
            </w:pPr>
            <w:ins w:id="33484" w:author="家榮 張" w:date="2021-05-20T15:05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BE1A0" w14:textId="77777777" w:rsidR="007519E7" w:rsidRDefault="007519E7" w:rsidP="007519E7">
            <w:pPr>
              <w:rPr>
                <w:ins w:id="33485" w:author="家榮 張" w:date="2021-05-20T15:05:00Z"/>
                <w:rFonts w:ascii="標楷體" w:eastAsia="標楷體" w:hAnsi="標楷體"/>
              </w:rPr>
            </w:pPr>
            <w:ins w:id="33486" w:author="家榮 張" w:date="2021-05-20T15:05:00Z">
              <w:r>
                <w:rPr>
                  <w:rFonts w:ascii="標楷體" w:eastAsia="標楷體" w:hAnsi="標楷體" w:hint="eastAsia"/>
                </w:rPr>
                <w:t>銀行借款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7279" w14:textId="48B0E26E" w:rsidR="007519E7" w:rsidRDefault="007519E7" w:rsidP="007519E7">
            <w:pPr>
              <w:rPr>
                <w:ins w:id="3348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33A0A" w14:textId="77777777" w:rsidR="007519E7" w:rsidRDefault="007519E7" w:rsidP="007519E7">
            <w:pPr>
              <w:rPr>
                <w:ins w:id="3348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6604F" w14:textId="77777777" w:rsidR="007519E7" w:rsidRDefault="007519E7" w:rsidP="007519E7">
            <w:pPr>
              <w:rPr>
                <w:ins w:id="3348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85E7" w14:textId="77777777" w:rsidR="007519E7" w:rsidRDefault="007519E7" w:rsidP="007519E7">
            <w:pPr>
              <w:rPr>
                <w:ins w:id="3349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A22C" w14:textId="004501AE" w:rsidR="007519E7" w:rsidRDefault="007519E7" w:rsidP="007519E7">
            <w:pPr>
              <w:rPr>
                <w:ins w:id="33491" w:author="家榮 張" w:date="2021-05-20T15:05:00Z"/>
                <w:rFonts w:ascii="標楷體" w:eastAsia="標楷體" w:hAnsi="標楷體"/>
              </w:rPr>
            </w:pPr>
            <w:ins w:id="33492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2A8BF" w14:textId="77777777" w:rsidR="007519E7" w:rsidRPr="00401E0E" w:rsidRDefault="007519E7" w:rsidP="007519E7">
            <w:pPr>
              <w:rPr>
                <w:ins w:id="33493" w:author="家榮 張" w:date="2021-05-20T15:34:00Z"/>
                <w:rFonts w:ascii="標楷體" w:eastAsia="標楷體" w:hAnsi="標楷體"/>
              </w:rPr>
            </w:pPr>
            <w:ins w:id="33494" w:author="家榮 張" w:date="2021-05-20T15:34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21026181" w14:textId="77777777" w:rsidR="007519E7" w:rsidRDefault="007519E7" w:rsidP="007519E7">
            <w:pPr>
              <w:ind w:left="226" w:hangingChars="94" w:hanging="226"/>
              <w:rPr>
                <w:ins w:id="33495" w:author="家榮 張" w:date="2021-05-20T15:05:00Z"/>
                <w:rFonts w:ascii="標楷體" w:eastAsia="標楷體" w:hAnsi="標楷體"/>
              </w:rPr>
            </w:pPr>
            <w:ins w:id="33496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 xml:space="preserve"> 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BankLoan</w:t>
              </w:r>
            </w:ins>
          </w:p>
        </w:tc>
      </w:tr>
      <w:tr w:rsidR="007519E7" w14:paraId="1C96B915" w14:textId="77777777" w:rsidTr="00631E93">
        <w:trPr>
          <w:trHeight w:val="291"/>
          <w:jc w:val="center"/>
          <w:ins w:id="33497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F000C" w14:textId="77777777" w:rsidR="007519E7" w:rsidRDefault="007519E7" w:rsidP="007519E7">
            <w:pPr>
              <w:rPr>
                <w:ins w:id="33498" w:author="家榮 張" w:date="2021-05-20T15:05:00Z"/>
                <w:rFonts w:ascii="標楷體" w:eastAsia="標楷體" w:hAnsi="標楷體"/>
              </w:rPr>
            </w:pPr>
            <w:ins w:id="33499" w:author="家榮 張" w:date="2021-05-20T15:05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1AFC9" w14:textId="77777777" w:rsidR="007519E7" w:rsidRDefault="007519E7" w:rsidP="007519E7">
            <w:pPr>
              <w:rPr>
                <w:ins w:id="33500" w:author="家榮 張" w:date="2021-05-20T15:05:00Z"/>
                <w:rFonts w:ascii="標楷體" w:eastAsia="標楷體" w:hAnsi="標楷體"/>
              </w:rPr>
            </w:pPr>
            <w:ins w:id="33501" w:author="家榮 張" w:date="2021-05-20T15:05:00Z">
              <w:r>
                <w:rPr>
                  <w:rFonts w:ascii="標楷體" w:eastAsia="標楷體" w:hAnsi="標楷體" w:hint="eastAsia"/>
                </w:rPr>
                <w:t>其他流動負債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1B3A5" w14:textId="44EB6D54" w:rsidR="007519E7" w:rsidRDefault="007519E7" w:rsidP="007519E7">
            <w:pPr>
              <w:rPr>
                <w:ins w:id="3350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A413" w14:textId="77777777" w:rsidR="007519E7" w:rsidRDefault="007519E7" w:rsidP="007519E7">
            <w:pPr>
              <w:rPr>
                <w:ins w:id="3350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42C4C" w14:textId="77777777" w:rsidR="007519E7" w:rsidRDefault="007519E7" w:rsidP="007519E7">
            <w:pPr>
              <w:rPr>
                <w:ins w:id="3350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40659" w14:textId="77777777" w:rsidR="007519E7" w:rsidRDefault="007519E7" w:rsidP="007519E7">
            <w:pPr>
              <w:rPr>
                <w:ins w:id="3350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45AA6" w14:textId="1FA5F2F6" w:rsidR="007519E7" w:rsidRDefault="007519E7" w:rsidP="007519E7">
            <w:pPr>
              <w:rPr>
                <w:ins w:id="33506" w:author="家榮 張" w:date="2021-05-20T15:05:00Z"/>
                <w:rFonts w:ascii="標楷體" w:eastAsia="標楷體" w:hAnsi="標楷體"/>
              </w:rPr>
            </w:pPr>
            <w:ins w:id="33507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EEA79" w14:textId="77777777" w:rsidR="007519E7" w:rsidRPr="00401E0E" w:rsidRDefault="007519E7" w:rsidP="007519E7">
            <w:pPr>
              <w:rPr>
                <w:ins w:id="33508" w:author="家榮 張" w:date="2021-05-20T15:34:00Z"/>
                <w:rFonts w:ascii="標楷體" w:eastAsia="標楷體" w:hAnsi="標楷體"/>
              </w:rPr>
            </w:pPr>
            <w:ins w:id="33509" w:author="家榮 張" w:date="2021-05-20T15:34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4A2F888F" w14:textId="77777777" w:rsidR="007519E7" w:rsidRDefault="007519E7" w:rsidP="007519E7">
            <w:pPr>
              <w:ind w:left="226" w:hangingChars="94" w:hanging="226"/>
              <w:rPr>
                <w:ins w:id="33510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511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 xml:space="preserve"> 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OtherCurrLiab</w:t>
              </w:r>
            </w:ins>
          </w:p>
        </w:tc>
      </w:tr>
      <w:tr w:rsidR="007519E7" w14:paraId="621D3F99" w14:textId="77777777" w:rsidTr="00631E93">
        <w:trPr>
          <w:trHeight w:val="291"/>
          <w:jc w:val="center"/>
          <w:ins w:id="33512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71A04" w14:textId="77777777" w:rsidR="007519E7" w:rsidRDefault="007519E7" w:rsidP="007519E7">
            <w:pPr>
              <w:rPr>
                <w:ins w:id="33513" w:author="家榮 張" w:date="2021-05-20T15:05:00Z"/>
                <w:rFonts w:ascii="標楷體" w:eastAsia="標楷體" w:hAnsi="標楷體"/>
              </w:rPr>
            </w:pPr>
            <w:ins w:id="33514" w:author="家榮 張" w:date="2021-05-20T15:05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DFEEC" w14:textId="77777777" w:rsidR="007519E7" w:rsidRDefault="007519E7" w:rsidP="007519E7">
            <w:pPr>
              <w:rPr>
                <w:ins w:id="33515" w:author="家榮 張" w:date="2021-05-20T15:05:00Z"/>
                <w:rFonts w:ascii="標楷體" w:eastAsia="標楷體" w:hAnsi="標楷體"/>
              </w:rPr>
            </w:pPr>
            <w:ins w:id="33516" w:author="家榮 張" w:date="2021-05-20T15:05:00Z">
              <w:r>
                <w:rPr>
                  <w:rFonts w:ascii="標楷體" w:eastAsia="標楷體" w:hAnsi="標楷體" w:hint="eastAsia"/>
                </w:rPr>
                <w:t>長期負債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953B1" w14:textId="16CE016A" w:rsidR="007519E7" w:rsidRDefault="007519E7" w:rsidP="007519E7">
            <w:pPr>
              <w:rPr>
                <w:ins w:id="3351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C6A5F" w14:textId="77777777" w:rsidR="007519E7" w:rsidRDefault="007519E7" w:rsidP="007519E7">
            <w:pPr>
              <w:rPr>
                <w:ins w:id="3351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369" w14:textId="77777777" w:rsidR="007519E7" w:rsidRDefault="007519E7" w:rsidP="007519E7">
            <w:pPr>
              <w:rPr>
                <w:ins w:id="3351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D6620" w14:textId="77777777" w:rsidR="007519E7" w:rsidRDefault="007519E7" w:rsidP="007519E7">
            <w:pPr>
              <w:rPr>
                <w:ins w:id="3352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3B171" w14:textId="424444FC" w:rsidR="007519E7" w:rsidRDefault="007519E7" w:rsidP="007519E7">
            <w:pPr>
              <w:rPr>
                <w:ins w:id="33521" w:author="家榮 張" w:date="2021-05-20T15:05:00Z"/>
                <w:rFonts w:ascii="標楷體" w:eastAsia="標楷體" w:hAnsi="標楷體"/>
              </w:rPr>
            </w:pPr>
            <w:ins w:id="33522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CE65" w14:textId="77777777" w:rsidR="007519E7" w:rsidRPr="00401E0E" w:rsidRDefault="007519E7" w:rsidP="007519E7">
            <w:pPr>
              <w:rPr>
                <w:ins w:id="33523" w:author="家榮 張" w:date="2021-05-20T15:34:00Z"/>
                <w:rFonts w:ascii="標楷體" w:eastAsia="標楷體" w:hAnsi="標楷體"/>
              </w:rPr>
            </w:pPr>
            <w:ins w:id="33524" w:author="家榮 張" w:date="2021-05-20T15:34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59B72542" w14:textId="77777777" w:rsidR="007519E7" w:rsidRDefault="007519E7" w:rsidP="007519E7">
            <w:pPr>
              <w:ind w:left="226" w:hangingChars="94" w:hanging="226"/>
              <w:rPr>
                <w:ins w:id="33525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526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 xml:space="preserve"> 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LongLiab</w:t>
              </w:r>
            </w:ins>
          </w:p>
        </w:tc>
      </w:tr>
      <w:tr w:rsidR="007519E7" w14:paraId="4E14A2CE" w14:textId="77777777" w:rsidTr="00631E93">
        <w:trPr>
          <w:trHeight w:val="291"/>
          <w:jc w:val="center"/>
          <w:ins w:id="33527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DBCA2" w14:textId="77777777" w:rsidR="007519E7" w:rsidRDefault="007519E7" w:rsidP="007519E7">
            <w:pPr>
              <w:rPr>
                <w:ins w:id="33528" w:author="家榮 張" w:date="2021-05-20T15:05:00Z"/>
                <w:rFonts w:ascii="標楷體" w:eastAsia="標楷體" w:hAnsi="標楷體"/>
              </w:rPr>
            </w:pPr>
            <w:ins w:id="33529" w:author="家榮 張" w:date="2021-05-20T15:05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A437A" w14:textId="77777777" w:rsidR="007519E7" w:rsidRDefault="007519E7" w:rsidP="007519E7">
            <w:pPr>
              <w:rPr>
                <w:ins w:id="33530" w:author="家榮 張" w:date="2021-05-20T15:05:00Z"/>
                <w:rFonts w:ascii="標楷體" w:eastAsia="標楷體" w:hAnsi="標楷體"/>
              </w:rPr>
            </w:pPr>
            <w:ins w:id="33531" w:author="家榮 張" w:date="2021-05-20T15:05:00Z">
              <w:r>
                <w:rPr>
                  <w:rFonts w:ascii="標楷體" w:eastAsia="標楷體" w:hAnsi="標楷體" w:hint="eastAsia"/>
                </w:rPr>
                <w:t>其他負債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9B1A" w14:textId="78190770" w:rsidR="007519E7" w:rsidRDefault="007519E7" w:rsidP="007519E7">
            <w:pPr>
              <w:rPr>
                <w:ins w:id="3353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A10FC" w14:textId="77777777" w:rsidR="007519E7" w:rsidRDefault="007519E7" w:rsidP="007519E7">
            <w:pPr>
              <w:rPr>
                <w:ins w:id="3353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5389" w14:textId="77777777" w:rsidR="007519E7" w:rsidRDefault="007519E7" w:rsidP="007519E7">
            <w:pPr>
              <w:rPr>
                <w:ins w:id="3353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38D42" w14:textId="77777777" w:rsidR="007519E7" w:rsidRDefault="007519E7" w:rsidP="007519E7">
            <w:pPr>
              <w:rPr>
                <w:ins w:id="3353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ED253" w14:textId="2B9F7D5C" w:rsidR="007519E7" w:rsidRDefault="007519E7" w:rsidP="007519E7">
            <w:pPr>
              <w:rPr>
                <w:ins w:id="33536" w:author="家榮 張" w:date="2021-05-20T15:05:00Z"/>
                <w:rFonts w:ascii="標楷體" w:eastAsia="標楷體" w:hAnsi="標楷體"/>
              </w:rPr>
            </w:pPr>
            <w:ins w:id="33537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E403" w14:textId="77777777" w:rsidR="007519E7" w:rsidRPr="00401E0E" w:rsidRDefault="007519E7" w:rsidP="007519E7">
            <w:pPr>
              <w:rPr>
                <w:ins w:id="33538" w:author="家榮 張" w:date="2021-05-20T15:34:00Z"/>
                <w:rFonts w:ascii="標楷體" w:eastAsia="標楷體" w:hAnsi="標楷體"/>
              </w:rPr>
            </w:pPr>
            <w:ins w:id="33539" w:author="家榮 張" w:date="2021-05-20T15:34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7338334A" w14:textId="77777777" w:rsidR="007519E7" w:rsidRDefault="007519E7" w:rsidP="007519E7">
            <w:pPr>
              <w:ind w:left="226" w:hangingChars="94" w:hanging="226"/>
              <w:rPr>
                <w:ins w:id="33540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541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OtherLiab</w:t>
              </w:r>
            </w:ins>
          </w:p>
        </w:tc>
      </w:tr>
      <w:tr w:rsidR="007519E7" w14:paraId="79918432" w14:textId="77777777" w:rsidTr="00631E93">
        <w:trPr>
          <w:trHeight w:val="291"/>
          <w:jc w:val="center"/>
          <w:ins w:id="33542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69BAC" w14:textId="77777777" w:rsidR="007519E7" w:rsidRDefault="007519E7" w:rsidP="007519E7">
            <w:pPr>
              <w:rPr>
                <w:ins w:id="33543" w:author="家榮 張" w:date="2021-05-20T15:05:00Z"/>
                <w:rFonts w:ascii="標楷體" w:eastAsia="標楷體" w:hAnsi="標楷體"/>
              </w:rPr>
            </w:pPr>
            <w:ins w:id="33544" w:author="家榮 張" w:date="2021-05-20T15:05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B900" w14:textId="77777777" w:rsidR="007519E7" w:rsidRDefault="007519E7" w:rsidP="007519E7">
            <w:pPr>
              <w:rPr>
                <w:ins w:id="33545" w:author="家榮 張" w:date="2021-05-20T15:05:00Z"/>
                <w:rFonts w:ascii="標楷體" w:eastAsia="標楷體" w:hAnsi="標楷體"/>
              </w:rPr>
            </w:pPr>
            <w:ins w:id="33546" w:author="家榮 張" w:date="2021-05-20T15:05:00Z">
              <w:r>
                <w:rPr>
                  <w:rFonts w:ascii="標楷體" w:eastAsia="標楷體" w:hAnsi="標楷體" w:hint="eastAsia"/>
                </w:rPr>
                <w:t>淨值總額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C1295" w14:textId="733F3BE9" w:rsidR="007519E7" w:rsidRDefault="007519E7" w:rsidP="007519E7">
            <w:pPr>
              <w:rPr>
                <w:ins w:id="3354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D950" w14:textId="77777777" w:rsidR="007519E7" w:rsidRDefault="007519E7" w:rsidP="007519E7">
            <w:pPr>
              <w:rPr>
                <w:ins w:id="3354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9D37" w14:textId="77777777" w:rsidR="007519E7" w:rsidRDefault="007519E7" w:rsidP="007519E7">
            <w:pPr>
              <w:rPr>
                <w:ins w:id="3354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27F1" w14:textId="77777777" w:rsidR="007519E7" w:rsidRDefault="007519E7" w:rsidP="007519E7">
            <w:pPr>
              <w:rPr>
                <w:ins w:id="3355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EFDAD" w14:textId="28788F09" w:rsidR="007519E7" w:rsidRDefault="007519E7" w:rsidP="007519E7">
            <w:pPr>
              <w:rPr>
                <w:ins w:id="33551" w:author="家榮 張" w:date="2021-05-20T15:05:00Z"/>
                <w:rFonts w:ascii="標楷體" w:eastAsia="標楷體" w:hAnsi="標楷體"/>
              </w:rPr>
            </w:pPr>
            <w:ins w:id="33552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54152" w14:textId="77777777" w:rsidR="007519E7" w:rsidRPr="00401E0E" w:rsidRDefault="007519E7" w:rsidP="007519E7">
            <w:pPr>
              <w:rPr>
                <w:ins w:id="33553" w:author="家榮 張" w:date="2021-05-20T15:34:00Z"/>
                <w:rFonts w:ascii="標楷體" w:eastAsia="標楷體" w:hAnsi="標楷體"/>
              </w:rPr>
            </w:pPr>
            <w:ins w:id="33554" w:author="家榮 張" w:date="2021-05-20T15:34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514FB2F7" w14:textId="77777777" w:rsidR="007519E7" w:rsidRDefault="007519E7" w:rsidP="007519E7">
            <w:pPr>
              <w:ind w:left="226" w:hangingChars="94" w:hanging="226"/>
              <w:rPr>
                <w:ins w:id="33555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556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 xml:space="preserve"> 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NewWorthTotal</w:t>
              </w:r>
            </w:ins>
          </w:p>
        </w:tc>
      </w:tr>
      <w:tr w:rsidR="007519E7" w14:paraId="6E0C9C1C" w14:textId="77777777" w:rsidTr="00631E93">
        <w:trPr>
          <w:trHeight w:val="291"/>
          <w:jc w:val="center"/>
          <w:ins w:id="33557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96387" w14:textId="77777777" w:rsidR="007519E7" w:rsidRDefault="007519E7" w:rsidP="007519E7">
            <w:pPr>
              <w:rPr>
                <w:ins w:id="33558" w:author="家榮 張" w:date="2021-05-20T15:05:00Z"/>
                <w:rFonts w:ascii="標楷體" w:eastAsia="標楷體" w:hAnsi="標楷體"/>
              </w:rPr>
            </w:pPr>
            <w:ins w:id="33559" w:author="家榮 張" w:date="2021-05-20T15:05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C2B80" w14:textId="77777777" w:rsidR="007519E7" w:rsidRDefault="007519E7" w:rsidP="007519E7">
            <w:pPr>
              <w:rPr>
                <w:ins w:id="33560" w:author="家榮 張" w:date="2021-05-20T15:05:00Z"/>
                <w:rFonts w:ascii="標楷體" w:eastAsia="標楷體" w:hAnsi="標楷體"/>
              </w:rPr>
            </w:pPr>
            <w:ins w:id="33561" w:author="家榮 張" w:date="2021-05-20T15:05:00Z">
              <w:r>
                <w:rPr>
                  <w:rFonts w:ascii="標楷體" w:eastAsia="標楷體" w:hAnsi="標楷體" w:hint="eastAsia"/>
                </w:rPr>
                <w:t>資本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DB832" w14:textId="5BEA4CF5" w:rsidR="007519E7" w:rsidRDefault="007519E7" w:rsidP="007519E7">
            <w:pPr>
              <w:rPr>
                <w:ins w:id="3356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0492E" w14:textId="77777777" w:rsidR="007519E7" w:rsidRDefault="007519E7" w:rsidP="007519E7">
            <w:pPr>
              <w:rPr>
                <w:ins w:id="3356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43C95" w14:textId="77777777" w:rsidR="007519E7" w:rsidRDefault="007519E7" w:rsidP="007519E7">
            <w:pPr>
              <w:rPr>
                <w:ins w:id="3356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4F5EB" w14:textId="77777777" w:rsidR="007519E7" w:rsidRDefault="007519E7" w:rsidP="007519E7">
            <w:pPr>
              <w:rPr>
                <w:ins w:id="3356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37BF" w14:textId="7EE80CD0" w:rsidR="007519E7" w:rsidRDefault="007519E7" w:rsidP="007519E7">
            <w:pPr>
              <w:rPr>
                <w:ins w:id="33566" w:author="家榮 張" w:date="2021-05-20T15:05:00Z"/>
                <w:rFonts w:ascii="標楷體" w:eastAsia="標楷體" w:hAnsi="標楷體"/>
              </w:rPr>
            </w:pPr>
            <w:ins w:id="33567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3678" w14:textId="77777777" w:rsidR="007519E7" w:rsidRPr="00401E0E" w:rsidRDefault="007519E7" w:rsidP="007519E7">
            <w:pPr>
              <w:rPr>
                <w:ins w:id="33568" w:author="家榮 張" w:date="2021-05-20T15:34:00Z"/>
                <w:rFonts w:ascii="標楷體" w:eastAsia="標楷體" w:hAnsi="標楷體"/>
              </w:rPr>
            </w:pPr>
            <w:ins w:id="33569" w:author="家榮 張" w:date="2021-05-20T15:34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72DEF291" w14:textId="77777777" w:rsidR="007519E7" w:rsidRDefault="007519E7" w:rsidP="007519E7">
            <w:pPr>
              <w:ind w:left="226" w:hangingChars="94" w:hanging="226"/>
              <w:rPr>
                <w:ins w:id="33570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571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Capital</w:t>
              </w:r>
            </w:ins>
          </w:p>
        </w:tc>
      </w:tr>
      <w:tr w:rsidR="007519E7" w14:paraId="7FC0E33E" w14:textId="77777777" w:rsidTr="00631E93">
        <w:trPr>
          <w:trHeight w:val="291"/>
          <w:jc w:val="center"/>
          <w:ins w:id="33572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CCB0" w14:textId="77777777" w:rsidR="007519E7" w:rsidRDefault="007519E7" w:rsidP="007519E7">
            <w:pPr>
              <w:rPr>
                <w:ins w:id="33573" w:author="家榮 張" w:date="2021-05-20T15:05:00Z"/>
                <w:rFonts w:ascii="標楷體" w:eastAsia="標楷體" w:hAnsi="標楷體"/>
              </w:rPr>
            </w:pPr>
            <w:ins w:id="33574" w:author="家榮 張" w:date="2021-05-20T15:05:00Z">
              <w:r>
                <w:rPr>
                  <w:rFonts w:ascii="標楷體" w:eastAsia="標楷體" w:hAnsi="標楷體" w:hint="eastAsia"/>
                </w:rPr>
                <w:t>19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27925" w14:textId="77777777" w:rsidR="007519E7" w:rsidRDefault="007519E7" w:rsidP="007519E7">
            <w:pPr>
              <w:rPr>
                <w:ins w:id="33575" w:author="家榮 張" w:date="2021-05-20T15:05:00Z"/>
                <w:rFonts w:ascii="標楷體" w:eastAsia="標楷體" w:hAnsi="標楷體"/>
              </w:rPr>
            </w:pPr>
            <w:ins w:id="33576" w:author="家榮 張" w:date="2021-05-20T15:05:00Z">
              <w:r>
                <w:rPr>
                  <w:rFonts w:ascii="標楷體" w:eastAsia="標楷體" w:hAnsi="標楷體" w:hint="eastAsia"/>
                </w:rPr>
                <w:t>公積保留盈餘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4800" w14:textId="469741D3" w:rsidR="007519E7" w:rsidRDefault="007519E7" w:rsidP="007519E7">
            <w:pPr>
              <w:rPr>
                <w:ins w:id="3357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ED63" w14:textId="77777777" w:rsidR="007519E7" w:rsidRDefault="007519E7" w:rsidP="007519E7">
            <w:pPr>
              <w:rPr>
                <w:ins w:id="3357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BAA16" w14:textId="77777777" w:rsidR="007519E7" w:rsidRDefault="007519E7" w:rsidP="007519E7">
            <w:pPr>
              <w:rPr>
                <w:ins w:id="3357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8CD89" w14:textId="77777777" w:rsidR="007519E7" w:rsidRDefault="007519E7" w:rsidP="007519E7">
            <w:pPr>
              <w:rPr>
                <w:ins w:id="3358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1B572" w14:textId="717CFDC2" w:rsidR="007519E7" w:rsidRDefault="007519E7" w:rsidP="007519E7">
            <w:pPr>
              <w:rPr>
                <w:ins w:id="33581" w:author="家榮 張" w:date="2021-05-20T15:05:00Z"/>
                <w:rFonts w:ascii="標楷體" w:eastAsia="標楷體" w:hAnsi="標楷體"/>
              </w:rPr>
            </w:pPr>
            <w:ins w:id="33582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8B123" w14:textId="77777777" w:rsidR="007519E7" w:rsidRPr="00401E0E" w:rsidRDefault="007519E7" w:rsidP="007519E7">
            <w:pPr>
              <w:rPr>
                <w:ins w:id="33583" w:author="家榮 張" w:date="2021-05-20T15:34:00Z"/>
                <w:rFonts w:ascii="標楷體" w:eastAsia="標楷體" w:hAnsi="標楷體"/>
              </w:rPr>
            </w:pPr>
            <w:ins w:id="33584" w:author="家榮 張" w:date="2021-05-20T15:34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570541F9" w14:textId="77777777" w:rsidR="007519E7" w:rsidRDefault="007519E7" w:rsidP="007519E7">
            <w:pPr>
              <w:ind w:left="226" w:hangingChars="94" w:hanging="226"/>
              <w:rPr>
                <w:ins w:id="33585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586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RetainEarning</w:t>
              </w:r>
            </w:ins>
          </w:p>
        </w:tc>
      </w:tr>
      <w:tr w:rsidR="007519E7" w14:paraId="227C124D" w14:textId="77777777" w:rsidTr="00631E93">
        <w:trPr>
          <w:trHeight w:val="291"/>
          <w:jc w:val="center"/>
          <w:ins w:id="33587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AB00B" w14:textId="77777777" w:rsidR="007519E7" w:rsidRDefault="007519E7" w:rsidP="007519E7">
            <w:pPr>
              <w:rPr>
                <w:ins w:id="33588" w:author="家榮 張" w:date="2021-05-20T15:05:00Z"/>
                <w:rFonts w:ascii="標楷體" w:eastAsia="標楷體" w:hAnsi="標楷體"/>
              </w:rPr>
            </w:pPr>
            <w:ins w:id="33589" w:author="家榮 張" w:date="2021-05-20T15:05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06CD6" w14:textId="77777777" w:rsidR="007519E7" w:rsidRDefault="007519E7" w:rsidP="007519E7">
            <w:pPr>
              <w:rPr>
                <w:ins w:id="33590" w:author="家榮 張" w:date="2021-05-20T15:05:00Z"/>
                <w:rFonts w:ascii="標楷體" w:eastAsia="標楷體" w:hAnsi="標楷體"/>
              </w:rPr>
            </w:pPr>
            <w:ins w:id="33591" w:author="家榮 張" w:date="2021-05-20T15:05:00Z">
              <w:r>
                <w:rPr>
                  <w:rFonts w:ascii="標楷體" w:eastAsia="標楷體" w:hAnsi="標楷體" w:hint="eastAsia"/>
                </w:rPr>
                <w:t>營業收入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C3B97" w14:textId="33C507EE" w:rsidR="007519E7" w:rsidRDefault="007519E7" w:rsidP="007519E7">
            <w:pPr>
              <w:rPr>
                <w:ins w:id="3359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6CE45" w14:textId="77777777" w:rsidR="007519E7" w:rsidRDefault="007519E7" w:rsidP="007519E7">
            <w:pPr>
              <w:rPr>
                <w:ins w:id="3359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412AB" w14:textId="77777777" w:rsidR="007519E7" w:rsidRDefault="007519E7" w:rsidP="007519E7">
            <w:pPr>
              <w:rPr>
                <w:ins w:id="3359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D0FA6" w14:textId="77777777" w:rsidR="007519E7" w:rsidRDefault="007519E7" w:rsidP="007519E7">
            <w:pPr>
              <w:rPr>
                <w:ins w:id="3359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E31F0" w14:textId="5B27097B" w:rsidR="007519E7" w:rsidRDefault="007519E7" w:rsidP="007519E7">
            <w:pPr>
              <w:rPr>
                <w:ins w:id="33596" w:author="家榮 張" w:date="2021-05-20T15:05:00Z"/>
                <w:rFonts w:ascii="標楷體" w:eastAsia="標楷體" w:hAnsi="標楷體"/>
              </w:rPr>
            </w:pPr>
            <w:ins w:id="33597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574D" w14:textId="77777777" w:rsidR="007519E7" w:rsidRPr="00401E0E" w:rsidRDefault="007519E7" w:rsidP="007519E7">
            <w:pPr>
              <w:rPr>
                <w:ins w:id="33598" w:author="家榮 張" w:date="2021-05-20T15:34:00Z"/>
                <w:rFonts w:ascii="標楷體" w:eastAsia="標楷體" w:hAnsi="標楷體"/>
              </w:rPr>
            </w:pPr>
            <w:ins w:id="33599" w:author="家榮 張" w:date="2021-05-20T15:34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736FC8ED" w14:textId="77777777" w:rsidR="007519E7" w:rsidRDefault="007519E7" w:rsidP="007519E7">
            <w:pPr>
              <w:ind w:left="226" w:hangingChars="94" w:hanging="226"/>
              <w:rPr>
                <w:ins w:id="33600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601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OpIncome</w:t>
              </w:r>
            </w:ins>
          </w:p>
        </w:tc>
      </w:tr>
      <w:tr w:rsidR="007519E7" w14:paraId="5A5F0557" w14:textId="77777777" w:rsidTr="00631E93">
        <w:trPr>
          <w:trHeight w:val="291"/>
          <w:jc w:val="center"/>
          <w:ins w:id="33602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6E486" w14:textId="77777777" w:rsidR="007519E7" w:rsidRDefault="007519E7" w:rsidP="007519E7">
            <w:pPr>
              <w:rPr>
                <w:ins w:id="33603" w:author="家榮 張" w:date="2021-05-20T15:05:00Z"/>
                <w:rFonts w:ascii="標楷體" w:eastAsia="標楷體" w:hAnsi="標楷體"/>
              </w:rPr>
            </w:pPr>
            <w:ins w:id="33604" w:author="家榮 張" w:date="2021-05-20T15:05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9A646" w14:textId="77777777" w:rsidR="007519E7" w:rsidRDefault="007519E7" w:rsidP="007519E7">
            <w:pPr>
              <w:rPr>
                <w:ins w:id="33605" w:author="家榮 張" w:date="2021-05-20T15:05:00Z"/>
                <w:rFonts w:ascii="標楷體" w:eastAsia="標楷體" w:hAnsi="標楷體"/>
              </w:rPr>
            </w:pPr>
            <w:ins w:id="33606" w:author="家榮 張" w:date="2021-05-20T15:05:00Z">
              <w:r>
                <w:rPr>
                  <w:rFonts w:ascii="標楷體" w:eastAsia="標楷體" w:hAnsi="標楷體" w:hint="eastAsia"/>
                </w:rPr>
                <w:t>營業成本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C8ABF" w14:textId="28CE0BDB" w:rsidR="007519E7" w:rsidRDefault="007519E7" w:rsidP="007519E7">
            <w:pPr>
              <w:rPr>
                <w:ins w:id="3360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38785" w14:textId="77777777" w:rsidR="007519E7" w:rsidRDefault="007519E7" w:rsidP="007519E7">
            <w:pPr>
              <w:rPr>
                <w:ins w:id="3360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D3C2" w14:textId="77777777" w:rsidR="007519E7" w:rsidRDefault="007519E7" w:rsidP="007519E7">
            <w:pPr>
              <w:rPr>
                <w:ins w:id="3360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2762A" w14:textId="77777777" w:rsidR="007519E7" w:rsidRDefault="007519E7" w:rsidP="007519E7">
            <w:pPr>
              <w:rPr>
                <w:ins w:id="3361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C2E68" w14:textId="340EC423" w:rsidR="007519E7" w:rsidRDefault="007519E7" w:rsidP="007519E7">
            <w:pPr>
              <w:rPr>
                <w:ins w:id="33611" w:author="家榮 張" w:date="2021-05-20T15:05:00Z"/>
                <w:rFonts w:ascii="標楷體" w:eastAsia="標楷體" w:hAnsi="標楷體"/>
              </w:rPr>
            </w:pPr>
            <w:ins w:id="33612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6C56A" w14:textId="77777777" w:rsidR="007519E7" w:rsidRPr="00401E0E" w:rsidRDefault="007519E7" w:rsidP="007519E7">
            <w:pPr>
              <w:rPr>
                <w:ins w:id="33613" w:author="家榮 張" w:date="2021-05-20T15:34:00Z"/>
                <w:rFonts w:ascii="標楷體" w:eastAsia="標楷體" w:hAnsi="標楷體"/>
              </w:rPr>
            </w:pPr>
            <w:ins w:id="33614" w:author="家榮 張" w:date="2021-05-20T15:34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6BEC1142" w14:textId="77777777" w:rsidR="007519E7" w:rsidRDefault="007519E7" w:rsidP="007519E7">
            <w:pPr>
              <w:ind w:left="226" w:hangingChars="94" w:hanging="226"/>
              <w:rPr>
                <w:ins w:id="33615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616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OpCost</w:t>
              </w:r>
            </w:ins>
          </w:p>
        </w:tc>
      </w:tr>
      <w:tr w:rsidR="007519E7" w14:paraId="326ADE36" w14:textId="77777777" w:rsidTr="00631E93">
        <w:trPr>
          <w:trHeight w:val="291"/>
          <w:jc w:val="center"/>
          <w:ins w:id="33617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CB7E5" w14:textId="77777777" w:rsidR="007519E7" w:rsidRDefault="007519E7" w:rsidP="007519E7">
            <w:pPr>
              <w:rPr>
                <w:ins w:id="33618" w:author="家榮 張" w:date="2021-05-20T15:05:00Z"/>
                <w:rFonts w:ascii="標楷體" w:eastAsia="標楷體" w:hAnsi="標楷體"/>
              </w:rPr>
            </w:pPr>
            <w:ins w:id="33619" w:author="家榮 張" w:date="2021-05-20T15:05:00Z">
              <w:r>
                <w:rPr>
                  <w:rFonts w:ascii="標楷體" w:eastAsia="標楷體" w:hAnsi="標楷體" w:hint="eastAsia"/>
                </w:rPr>
                <w:t>22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78524" w14:textId="77777777" w:rsidR="007519E7" w:rsidRDefault="007519E7" w:rsidP="007519E7">
            <w:pPr>
              <w:rPr>
                <w:ins w:id="33620" w:author="家榮 張" w:date="2021-05-20T15:05:00Z"/>
                <w:rFonts w:ascii="標楷體" w:eastAsia="標楷體" w:hAnsi="標楷體"/>
              </w:rPr>
            </w:pPr>
            <w:ins w:id="33621" w:author="家榮 張" w:date="2021-05-20T15:05:00Z">
              <w:r>
                <w:rPr>
                  <w:rFonts w:ascii="標楷體" w:eastAsia="標楷體" w:hAnsi="標楷體" w:hint="eastAsia"/>
                </w:rPr>
                <w:t>營業毛利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B6B5B" w14:textId="03A99499" w:rsidR="007519E7" w:rsidRDefault="007519E7" w:rsidP="007519E7">
            <w:pPr>
              <w:rPr>
                <w:ins w:id="3362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23B28" w14:textId="77777777" w:rsidR="007519E7" w:rsidRDefault="007519E7" w:rsidP="007519E7">
            <w:pPr>
              <w:rPr>
                <w:ins w:id="3362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430BF" w14:textId="77777777" w:rsidR="007519E7" w:rsidRDefault="007519E7" w:rsidP="007519E7">
            <w:pPr>
              <w:rPr>
                <w:ins w:id="3362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C03E" w14:textId="77777777" w:rsidR="007519E7" w:rsidRDefault="007519E7" w:rsidP="007519E7">
            <w:pPr>
              <w:rPr>
                <w:ins w:id="3362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E7C" w14:textId="225A17B8" w:rsidR="007519E7" w:rsidRDefault="007519E7" w:rsidP="007519E7">
            <w:pPr>
              <w:rPr>
                <w:ins w:id="33626" w:author="家榮 張" w:date="2021-05-20T15:05:00Z"/>
                <w:rFonts w:ascii="標楷體" w:eastAsia="標楷體" w:hAnsi="標楷體"/>
              </w:rPr>
            </w:pPr>
            <w:ins w:id="33627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2216F" w14:textId="77777777" w:rsidR="007519E7" w:rsidRPr="00401E0E" w:rsidRDefault="007519E7" w:rsidP="007519E7">
            <w:pPr>
              <w:rPr>
                <w:ins w:id="33628" w:author="家榮 張" w:date="2021-05-20T15:34:00Z"/>
                <w:rFonts w:ascii="標楷體" w:eastAsia="標楷體" w:hAnsi="標楷體"/>
              </w:rPr>
            </w:pPr>
            <w:ins w:id="33629" w:author="家榮 張" w:date="2021-05-20T15:34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14EBBAD3" w14:textId="77777777" w:rsidR="007519E7" w:rsidRDefault="007519E7" w:rsidP="007519E7">
            <w:pPr>
              <w:ind w:left="226" w:hangingChars="94" w:hanging="226"/>
              <w:rPr>
                <w:ins w:id="33630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631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OpProfit</w:t>
              </w:r>
            </w:ins>
          </w:p>
        </w:tc>
      </w:tr>
      <w:tr w:rsidR="007519E7" w14:paraId="79668F41" w14:textId="77777777" w:rsidTr="00631E93">
        <w:trPr>
          <w:trHeight w:val="291"/>
          <w:jc w:val="center"/>
          <w:ins w:id="33632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81E0" w14:textId="77777777" w:rsidR="007519E7" w:rsidRDefault="007519E7" w:rsidP="007519E7">
            <w:pPr>
              <w:rPr>
                <w:ins w:id="33633" w:author="家榮 張" w:date="2021-05-20T15:05:00Z"/>
                <w:rFonts w:ascii="標楷體" w:eastAsia="標楷體" w:hAnsi="標楷體"/>
              </w:rPr>
            </w:pPr>
            <w:ins w:id="33634" w:author="家榮 張" w:date="2021-05-20T15:05:00Z">
              <w:r>
                <w:rPr>
                  <w:rFonts w:ascii="標楷體" w:eastAsia="標楷體" w:hAnsi="標楷體" w:hint="eastAsia"/>
                </w:rPr>
                <w:t>23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25A6C" w14:textId="77777777" w:rsidR="007519E7" w:rsidRDefault="007519E7" w:rsidP="007519E7">
            <w:pPr>
              <w:rPr>
                <w:ins w:id="33635" w:author="家榮 張" w:date="2021-05-20T15:05:00Z"/>
                <w:rFonts w:ascii="標楷體" w:eastAsia="標楷體" w:hAnsi="標楷體"/>
              </w:rPr>
            </w:pPr>
            <w:ins w:id="33636" w:author="家榮 張" w:date="2021-05-20T15:05:00Z">
              <w:r>
                <w:rPr>
                  <w:rFonts w:ascii="標楷體" w:eastAsia="標楷體" w:hAnsi="標楷體" w:hint="eastAsia"/>
                </w:rPr>
                <w:t>管銷費用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B839" w14:textId="1BB6625D" w:rsidR="007519E7" w:rsidRDefault="007519E7" w:rsidP="007519E7">
            <w:pPr>
              <w:rPr>
                <w:ins w:id="3363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5E7C" w14:textId="77777777" w:rsidR="007519E7" w:rsidRDefault="007519E7" w:rsidP="007519E7">
            <w:pPr>
              <w:rPr>
                <w:ins w:id="3363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8BDF3" w14:textId="77777777" w:rsidR="007519E7" w:rsidRDefault="007519E7" w:rsidP="007519E7">
            <w:pPr>
              <w:rPr>
                <w:ins w:id="3363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D357" w14:textId="77777777" w:rsidR="007519E7" w:rsidRDefault="007519E7" w:rsidP="007519E7">
            <w:pPr>
              <w:rPr>
                <w:ins w:id="3364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60F" w14:textId="1800B686" w:rsidR="007519E7" w:rsidRDefault="007519E7" w:rsidP="007519E7">
            <w:pPr>
              <w:rPr>
                <w:ins w:id="33641" w:author="家榮 張" w:date="2021-05-20T15:05:00Z"/>
                <w:rFonts w:ascii="標楷體" w:eastAsia="標楷體" w:hAnsi="標楷體"/>
              </w:rPr>
            </w:pPr>
            <w:ins w:id="33642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C3CDC" w14:textId="77777777" w:rsidR="007519E7" w:rsidRPr="00401E0E" w:rsidRDefault="007519E7" w:rsidP="007519E7">
            <w:pPr>
              <w:rPr>
                <w:ins w:id="33643" w:author="家榮 張" w:date="2021-05-20T15:35:00Z"/>
                <w:rFonts w:ascii="標楷體" w:eastAsia="標楷體" w:hAnsi="標楷體"/>
              </w:rPr>
            </w:pPr>
            <w:ins w:id="33644" w:author="家榮 張" w:date="2021-05-20T15:35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7566876E" w14:textId="77777777" w:rsidR="007519E7" w:rsidRDefault="007519E7" w:rsidP="007519E7">
            <w:pPr>
              <w:ind w:left="226" w:hangingChars="94" w:hanging="226"/>
              <w:rPr>
                <w:ins w:id="33645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646" w:author="家榮 張" w:date="2021-05-20T15:05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OpExpense</w:t>
              </w:r>
            </w:ins>
          </w:p>
        </w:tc>
      </w:tr>
      <w:tr w:rsidR="007519E7" w14:paraId="0273DD03" w14:textId="77777777" w:rsidTr="00631E93">
        <w:trPr>
          <w:trHeight w:val="291"/>
          <w:jc w:val="center"/>
          <w:ins w:id="33647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29A09" w14:textId="77777777" w:rsidR="007519E7" w:rsidRDefault="007519E7" w:rsidP="007519E7">
            <w:pPr>
              <w:rPr>
                <w:ins w:id="33648" w:author="家榮 張" w:date="2021-05-20T15:05:00Z"/>
                <w:rFonts w:ascii="標楷體" w:eastAsia="標楷體" w:hAnsi="標楷體"/>
              </w:rPr>
            </w:pPr>
            <w:ins w:id="33649" w:author="家榮 張" w:date="2021-05-20T15:05:00Z">
              <w:r>
                <w:rPr>
                  <w:rFonts w:ascii="標楷體" w:eastAsia="標楷體" w:hAnsi="標楷體" w:hint="eastAsia"/>
                </w:rPr>
                <w:t>24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C3AFE" w14:textId="77777777" w:rsidR="007519E7" w:rsidRDefault="007519E7" w:rsidP="007519E7">
            <w:pPr>
              <w:rPr>
                <w:ins w:id="33650" w:author="家榮 張" w:date="2021-05-20T15:05:00Z"/>
                <w:rFonts w:ascii="標楷體" w:eastAsia="標楷體" w:hAnsi="標楷體"/>
              </w:rPr>
            </w:pPr>
            <w:ins w:id="33651" w:author="家榮 張" w:date="2021-05-20T15:05:00Z">
              <w:r>
                <w:rPr>
                  <w:rFonts w:ascii="標楷體" w:eastAsia="標楷體" w:hAnsi="標楷體" w:hint="eastAsia"/>
                </w:rPr>
                <w:t>營業利益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FCF29" w14:textId="3EE846C7" w:rsidR="007519E7" w:rsidRDefault="007519E7" w:rsidP="007519E7">
            <w:pPr>
              <w:rPr>
                <w:ins w:id="3365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B03CE" w14:textId="77777777" w:rsidR="007519E7" w:rsidRDefault="007519E7" w:rsidP="007519E7">
            <w:pPr>
              <w:rPr>
                <w:ins w:id="3365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DBA40" w14:textId="77777777" w:rsidR="007519E7" w:rsidRDefault="007519E7" w:rsidP="007519E7">
            <w:pPr>
              <w:rPr>
                <w:ins w:id="3365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EE202" w14:textId="77777777" w:rsidR="007519E7" w:rsidRDefault="007519E7" w:rsidP="007519E7">
            <w:pPr>
              <w:rPr>
                <w:ins w:id="3365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14420" w14:textId="7EC6051C" w:rsidR="007519E7" w:rsidRDefault="007519E7" w:rsidP="007519E7">
            <w:pPr>
              <w:rPr>
                <w:ins w:id="33656" w:author="家榮 張" w:date="2021-05-20T15:05:00Z"/>
                <w:rFonts w:ascii="標楷體" w:eastAsia="標楷體" w:hAnsi="標楷體"/>
              </w:rPr>
            </w:pPr>
            <w:ins w:id="33657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2AA0E" w14:textId="77777777" w:rsidR="007519E7" w:rsidRPr="00401E0E" w:rsidRDefault="007519E7" w:rsidP="007519E7">
            <w:pPr>
              <w:rPr>
                <w:ins w:id="33658" w:author="家榮 張" w:date="2021-05-20T15:35:00Z"/>
                <w:rFonts w:ascii="標楷體" w:eastAsia="標楷體" w:hAnsi="標楷體"/>
              </w:rPr>
            </w:pPr>
            <w:ins w:id="33659" w:author="家榮 張" w:date="2021-05-20T15:35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173C6177" w14:textId="77777777" w:rsidR="007519E7" w:rsidRPr="00D45A59" w:rsidRDefault="007519E7" w:rsidP="007519E7">
            <w:pPr>
              <w:ind w:left="226" w:hangingChars="94" w:hanging="226"/>
              <w:rPr>
                <w:ins w:id="33660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661" w:author="家榮 張" w:date="2021-05-20T15:05:00Z">
              <w:r w:rsidRPr="00D45A59">
                <w:rPr>
                  <w:rFonts w:ascii="標楷體" w:eastAsia="標楷體" w:hAnsi="標楷體" w:hint="eastAsia"/>
                </w:rPr>
                <w:t>2.</w:t>
              </w:r>
              <w:r w:rsidRPr="00D45A59">
                <w:rPr>
                  <w:rFonts w:ascii="標楷體" w:eastAsia="標楷體" w:hAnsi="標楷體"/>
                </w:rPr>
                <w:t>CustFin</w:t>
              </w:r>
              <w:r w:rsidRPr="00D45A59">
                <w:rPr>
                  <w:rFonts w:ascii="標楷體" w:eastAsia="標楷體" w:hAnsi="標楷體" w:hint="eastAsia"/>
                </w:rPr>
                <w:t>.</w:t>
              </w:r>
              <w:r w:rsidRPr="00D45A59">
                <w:rPr>
                  <w:rFonts w:ascii="標楷體" w:eastAsia="標楷體" w:hAnsi="標楷體"/>
                </w:rPr>
                <w:t>OpRevenue</w:t>
              </w:r>
            </w:ins>
          </w:p>
        </w:tc>
      </w:tr>
      <w:tr w:rsidR="007519E7" w14:paraId="2C6FB161" w14:textId="77777777" w:rsidTr="00631E93">
        <w:trPr>
          <w:trHeight w:val="291"/>
          <w:jc w:val="center"/>
          <w:ins w:id="33662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27A35" w14:textId="77777777" w:rsidR="007519E7" w:rsidRDefault="007519E7" w:rsidP="007519E7">
            <w:pPr>
              <w:rPr>
                <w:ins w:id="33663" w:author="家榮 張" w:date="2021-05-20T15:05:00Z"/>
                <w:rFonts w:ascii="標楷體" w:eastAsia="標楷體" w:hAnsi="標楷體"/>
              </w:rPr>
            </w:pPr>
            <w:ins w:id="33664" w:author="家榮 張" w:date="2021-05-20T15:05:00Z">
              <w:r>
                <w:rPr>
                  <w:rFonts w:ascii="標楷體" w:eastAsia="標楷體" w:hAnsi="標楷體" w:hint="eastAsia"/>
                </w:rPr>
                <w:t>25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70CFC" w14:textId="77777777" w:rsidR="007519E7" w:rsidRDefault="007519E7" w:rsidP="007519E7">
            <w:pPr>
              <w:rPr>
                <w:ins w:id="33665" w:author="家榮 張" w:date="2021-05-20T15:05:00Z"/>
                <w:rFonts w:ascii="標楷體" w:eastAsia="標楷體" w:hAnsi="標楷體"/>
              </w:rPr>
            </w:pPr>
            <w:ins w:id="33666" w:author="家榮 張" w:date="2021-05-20T15:05:00Z">
              <w:r>
                <w:rPr>
                  <w:rFonts w:ascii="標楷體" w:eastAsia="標楷體" w:hAnsi="標楷體" w:hint="eastAsia"/>
                </w:rPr>
                <w:t>營業外收入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0633" w14:textId="6FF01496" w:rsidR="007519E7" w:rsidRDefault="007519E7" w:rsidP="007519E7">
            <w:pPr>
              <w:rPr>
                <w:ins w:id="3366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A685" w14:textId="77777777" w:rsidR="007519E7" w:rsidRDefault="007519E7" w:rsidP="007519E7">
            <w:pPr>
              <w:rPr>
                <w:ins w:id="3366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2DE9" w14:textId="77777777" w:rsidR="007519E7" w:rsidRDefault="007519E7" w:rsidP="007519E7">
            <w:pPr>
              <w:rPr>
                <w:ins w:id="3366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70534" w14:textId="77777777" w:rsidR="007519E7" w:rsidRDefault="007519E7" w:rsidP="007519E7">
            <w:pPr>
              <w:rPr>
                <w:ins w:id="3367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F999F" w14:textId="74CBC1CA" w:rsidR="007519E7" w:rsidRDefault="007519E7" w:rsidP="007519E7">
            <w:pPr>
              <w:rPr>
                <w:ins w:id="33671" w:author="家榮 張" w:date="2021-05-20T15:05:00Z"/>
                <w:rFonts w:ascii="標楷體" w:eastAsia="標楷體" w:hAnsi="標楷體"/>
              </w:rPr>
            </w:pPr>
            <w:ins w:id="33672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2F2B0" w14:textId="77777777" w:rsidR="007519E7" w:rsidRPr="00401E0E" w:rsidRDefault="007519E7" w:rsidP="007519E7">
            <w:pPr>
              <w:rPr>
                <w:ins w:id="33673" w:author="家榮 張" w:date="2021-05-20T15:35:00Z"/>
                <w:rFonts w:ascii="標楷體" w:eastAsia="標楷體" w:hAnsi="標楷體"/>
              </w:rPr>
            </w:pPr>
            <w:ins w:id="33674" w:author="家榮 張" w:date="2021-05-20T15:35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5B782D53" w14:textId="77777777" w:rsidR="007519E7" w:rsidRDefault="007519E7" w:rsidP="007519E7">
            <w:pPr>
              <w:ind w:left="226" w:hangingChars="94" w:hanging="226"/>
              <w:rPr>
                <w:ins w:id="33675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676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NopIncome</w:t>
              </w:r>
            </w:ins>
          </w:p>
        </w:tc>
      </w:tr>
      <w:tr w:rsidR="007519E7" w14:paraId="5ABB8ECE" w14:textId="77777777" w:rsidTr="00631E93">
        <w:trPr>
          <w:trHeight w:val="291"/>
          <w:jc w:val="center"/>
          <w:ins w:id="33677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4A31D" w14:textId="77777777" w:rsidR="007519E7" w:rsidRDefault="007519E7" w:rsidP="007519E7">
            <w:pPr>
              <w:rPr>
                <w:ins w:id="33678" w:author="家榮 張" w:date="2021-05-20T15:05:00Z"/>
                <w:rFonts w:ascii="標楷體" w:eastAsia="標楷體" w:hAnsi="標楷體"/>
              </w:rPr>
            </w:pPr>
            <w:ins w:id="33679" w:author="家榮 張" w:date="2021-05-20T15:05:00Z">
              <w:r>
                <w:rPr>
                  <w:rFonts w:ascii="標楷體" w:eastAsia="標楷體" w:hAnsi="標楷體" w:hint="eastAsia"/>
                </w:rPr>
                <w:t>26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2774F" w14:textId="77777777" w:rsidR="007519E7" w:rsidRDefault="007519E7" w:rsidP="007519E7">
            <w:pPr>
              <w:rPr>
                <w:ins w:id="33680" w:author="家榮 張" w:date="2021-05-20T15:05:00Z"/>
                <w:rFonts w:ascii="標楷體" w:eastAsia="標楷體" w:hAnsi="標楷體"/>
              </w:rPr>
            </w:pPr>
            <w:ins w:id="33681" w:author="家榮 張" w:date="2021-05-20T15:05:00Z">
              <w:r>
                <w:rPr>
                  <w:rFonts w:ascii="標楷體" w:eastAsia="標楷體" w:hAnsi="標楷體" w:hint="eastAsia"/>
                </w:rPr>
                <w:t>財務支出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8017F" w14:textId="6852A597" w:rsidR="007519E7" w:rsidRDefault="007519E7" w:rsidP="007519E7">
            <w:pPr>
              <w:rPr>
                <w:ins w:id="3368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E18E9" w14:textId="77777777" w:rsidR="007519E7" w:rsidRDefault="007519E7" w:rsidP="007519E7">
            <w:pPr>
              <w:rPr>
                <w:ins w:id="3368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E9031" w14:textId="77777777" w:rsidR="007519E7" w:rsidRDefault="007519E7" w:rsidP="007519E7">
            <w:pPr>
              <w:rPr>
                <w:ins w:id="3368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E70DC" w14:textId="77777777" w:rsidR="007519E7" w:rsidRDefault="007519E7" w:rsidP="007519E7">
            <w:pPr>
              <w:rPr>
                <w:ins w:id="3368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C5F37" w14:textId="069985EE" w:rsidR="007519E7" w:rsidRDefault="007519E7" w:rsidP="007519E7">
            <w:pPr>
              <w:rPr>
                <w:ins w:id="33686" w:author="家榮 張" w:date="2021-05-20T15:05:00Z"/>
                <w:rFonts w:ascii="標楷體" w:eastAsia="標楷體" w:hAnsi="標楷體"/>
              </w:rPr>
            </w:pPr>
            <w:ins w:id="33687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4C10E" w14:textId="77777777" w:rsidR="007519E7" w:rsidRPr="00401E0E" w:rsidRDefault="007519E7" w:rsidP="007519E7">
            <w:pPr>
              <w:rPr>
                <w:ins w:id="33688" w:author="家榮 張" w:date="2021-05-20T15:35:00Z"/>
                <w:rFonts w:ascii="標楷體" w:eastAsia="標楷體" w:hAnsi="標楷體"/>
              </w:rPr>
            </w:pPr>
            <w:ins w:id="33689" w:author="家榮 張" w:date="2021-05-20T15:35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6243B675" w14:textId="77777777" w:rsidR="007519E7" w:rsidRDefault="007519E7" w:rsidP="007519E7">
            <w:pPr>
              <w:ind w:left="226" w:hangingChars="94" w:hanging="226"/>
              <w:rPr>
                <w:ins w:id="33690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691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FinExpense</w:t>
              </w:r>
            </w:ins>
          </w:p>
        </w:tc>
      </w:tr>
      <w:tr w:rsidR="007519E7" w14:paraId="269B1203" w14:textId="77777777" w:rsidTr="00631E93">
        <w:trPr>
          <w:trHeight w:val="291"/>
          <w:jc w:val="center"/>
          <w:ins w:id="33692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248AE" w14:textId="77777777" w:rsidR="007519E7" w:rsidRDefault="007519E7" w:rsidP="007519E7">
            <w:pPr>
              <w:rPr>
                <w:ins w:id="33693" w:author="家榮 張" w:date="2021-05-20T15:05:00Z"/>
                <w:rFonts w:ascii="標楷體" w:eastAsia="標楷體" w:hAnsi="標楷體"/>
              </w:rPr>
            </w:pPr>
            <w:ins w:id="33694" w:author="家榮 張" w:date="2021-05-20T15:05:00Z">
              <w:r>
                <w:rPr>
                  <w:rFonts w:ascii="標楷體" w:eastAsia="標楷體" w:hAnsi="標楷體" w:hint="eastAsia"/>
                </w:rPr>
                <w:t>27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1EDE" w14:textId="77777777" w:rsidR="007519E7" w:rsidRDefault="007519E7" w:rsidP="007519E7">
            <w:pPr>
              <w:rPr>
                <w:ins w:id="33695" w:author="家榮 張" w:date="2021-05-20T15:05:00Z"/>
                <w:rFonts w:ascii="標楷體" w:eastAsia="標楷體" w:hAnsi="標楷體"/>
              </w:rPr>
            </w:pPr>
            <w:ins w:id="33696" w:author="家榮 張" w:date="2021-05-20T15:05:00Z">
              <w:r>
                <w:rPr>
                  <w:rFonts w:ascii="標楷體" w:eastAsia="標楷體" w:hAnsi="標楷體" w:hint="eastAsia"/>
                </w:rPr>
                <w:t>其他營業支出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F473" w14:textId="45A78FA9" w:rsidR="007519E7" w:rsidRDefault="007519E7" w:rsidP="007519E7">
            <w:pPr>
              <w:rPr>
                <w:ins w:id="3369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DCC3" w14:textId="77777777" w:rsidR="007519E7" w:rsidRDefault="007519E7" w:rsidP="007519E7">
            <w:pPr>
              <w:rPr>
                <w:ins w:id="3369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D76B" w14:textId="77777777" w:rsidR="007519E7" w:rsidRDefault="007519E7" w:rsidP="007519E7">
            <w:pPr>
              <w:rPr>
                <w:ins w:id="3369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6EEA5" w14:textId="77777777" w:rsidR="007519E7" w:rsidRDefault="007519E7" w:rsidP="007519E7">
            <w:pPr>
              <w:rPr>
                <w:ins w:id="3370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3ACA" w14:textId="6A761CEB" w:rsidR="007519E7" w:rsidRDefault="007519E7" w:rsidP="007519E7">
            <w:pPr>
              <w:rPr>
                <w:ins w:id="33701" w:author="家榮 張" w:date="2021-05-20T15:05:00Z"/>
                <w:rFonts w:ascii="標楷體" w:eastAsia="標楷體" w:hAnsi="標楷體"/>
              </w:rPr>
            </w:pPr>
            <w:ins w:id="33702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58B2" w14:textId="77777777" w:rsidR="007519E7" w:rsidRPr="00401E0E" w:rsidRDefault="007519E7" w:rsidP="007519E7">
            <w:pPr>
              <w:rPr>
                <w:ins w:id="33703" w:author="家榮 張" w:date="2021-05-20T15:35:00Z"/>
                <w:rFonts w:ascii="標楷體" w:eastAsia="標楷體" w:hAnsi="標楷體"/>
              </w:rPr>
            </w:pPr>
            <w:ins w:id="33704" w:author="家榮 張" w:date="2021-05-20T15:35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36604746" w14:textId="77777777" w:rsidR="007519E7" w:rsidRDefault="007519E7" w:rsidP="007519E7">
            <w:pPr>
              <w:ind w:left="226" w:hangingChars="94" w:hanging="226"/>
              <w:rPr>
                <w:ins w:id="33705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706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NopExpense</w:t>
              </w:r>
            </w:ins>
          </w:p>
        </w:tc>
      </w:tr>
      <w:tr w:rsidR="007519E7" w14:paraId="6AE8F5E9" w14:textId="77777777" w:rsidTr="00631E93">
        <w:trPr>
          <w:trHeight w:val="291"/>
          <w:jc w:val="center"/>
          <w:ins w:id="33707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EBECE" w14:textId="77777777" w:rsidR="007519E7" w:rsidRDefault="007519E7" w:rsidP="007519E7">
            <w:pPr>
              <w:rPr>
                <w:ins w:id="33708" w:author="家榮 張" w:date="2021-05-20T15:05:00Z"/>
                <w:rFonts w:ascii="標楷體" w:eastAsia="標楷體" w:hAnsi="標楷體"/>
              </w:rPr>
            </w:pPr>
            <w:ins w:id="33709" w:author="家榮 張" w:date="2021-05-20T15:05:00Z">
              <w:r>
                <w:rPr>
                  <w:rFonts w:ascii="標楷體" w:eastAsia="標楷體" w:hAnsi="標楷體" w:hint="eastAsia"/>
                </w:rPr>
                <w:t>28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AA3C7" w14:textId="77777777" w:rsidR="007519E7" w:rsidRDefault="007519E7" w:rsidP="007519E7">
            <w:pPr>
              <w:rPr>
                <w:ins w:id="33710" w:author="家榮 張" w:date="2021-05-20T15:05:00Z"/>
                <w:rFonts w:ascii="標楷體" w:eastAsia="標楷體" w:hAnsi="標楷體"/>
              </w:rPr>
            </w:pPr>
            <w:ins w:id="33711" w:author="家榮 張" w:date="2021-05-20T15:05:00Z">
              <w:r>
                <w:rPr>
                  <w:rFonts w:ascii="標楷體" w:eastAsia="標楷體" w:hAnsi="標楷體" w:hint="eastAsia"/>
                </w:rPr>
                <w:t>稅後淨利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2F2" w14:textId="483F1F42" w:rsidR="007519E7" w:rsidRDefault="007519E7" w:rsidP="007519E7">
            <w:pPr>
              <w:rPr>
                <w:ins w:id="3371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E7CF5" w14:textId="77777777" w:rsidR="007519E7" w:rsidRDefault="007519E7" w:rsidP="007519E7">
            <w:pPr>
              <w:rPr>
                <w:ins w:id="3371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CA455" w14:textId="77777777" w:rsidR="007519E7" w:rsidRDefault="007519E7" w:rsidP="007519E7">
            <w:pPr>
              <w:rPr>
                <w:ins w:id="3371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94F35" w14:textId="77777777" w:rsidR="007519E7" w:rsidRDefault="007519E7" w:rsidP="007519E7">
            <w:pPr>
              <w:rPr>
                <w:ins w:id="3371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AF" w14:textId="4DA3D954" w:rsidR="007519E7" w:rsidRDefault="007519E7" w:rsidP="007519E7">
            <w:pPr>
              <w:rPr>
                <w:ins w:id="33716" w:author="家榮 張" w:date="2021-05-20T15:05:00Z"/>
                <w:rFonts w:ascii="標楷體" w:eastAsia="標楷體" w:hAnsi="標楷體"/>
              </w:rPr>
            </w:pPr>
            <w:ins w:id="33717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34DC" w14:textId="77777777" w:rsidR="007519E7" w:rsidRPr="00401E0E" w:rsidRDefault="007519E7" w:rsidP="007519E7">
            <w:pPr>
              <w:rPr>
                <w:ins w:id="33718" w:author="家榮 張" w:date="2021-05-20T15:35:00Z"/>
                <w:rFonts w:ascii="標楷體" w:eastAsia="標楷體" w:hAnsi="標楷體"/>
              </w:rPr>
            </w:pPr>
            <w:ins w:id="33719" w:author="家榮 張" w:date="2021-05-20T15:35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326F1798" w14:textId="77777777" w:rsidR="007519E7" w:rsidRDefault="007519E7" w:rsidP="007519E7">
            <w:pPr>
              <w:ind w:left="226" w:hangingChars="94" w:hanging="226"/>
              <w:rPr>
                <w:ins w:id="33720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721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NetIncome</w:t>
              </w:r>
            </w:ins>
          </w:p>
        </w:tc>
      </w:tr>
      <w:tr w:rsidR="007519E7" w14:paraId="30EA677D" w14:textId="77777777" w:rsidTr="00631E93">
        <w:trPr>
          <w:trHeight w:val="291"/>
          <w:jc w:val="center"/>
          <w:ins w:id="33722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EE7BB" w14:textId="77777777" w:rsidR="007519E7" w:rsidRDefault="007519E7" w:rsidP="007519E7">
            <w:pPr>
              <w:rPr>
                <w:ins w:id="33723" w:author="家榮 張" w:date="2021-05-20T15:05:00Z"/>
                <w:rFonts w:ascii="標楷體" w:eastAsia="標楷體" w:hAnsi="標楷體"/>
              </w:rPr>
            </w:pPr>
            <w:ins w:id="33724" w:author="家榮 張" w:date="2021-05-20T15:05:00Z">
              <w:r>
                <w:rPr>
                  <w:rFonts w:ascii="標楷體" w:eastAsia="標楷體" w:hAnsi="標楷體" w:hint="eastAsia"/>
                </w:rPr>
                <w:t>29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C9C9E" w14:textId="77777777" w:rsidR="007519E7" w:rsidRDefault="007519E7" w:rsidP="007519E7">
            <w:pPr>
              <w:rPr>
                <w:ins w:id="33725" w:author="家榮 張" w:date="2021-05-20T15:05:00Z"/>
                <w:rFonts w:ascii="標楷體" w:eastAsia="標楷體" w:hAnsi="標楷體"/>
              </w:rPr>
            </w:pPr>
            <w:ins w:id="33726" w:author="家榮 張" w:date="2021-05-20T15:05:00Z">
              <w:r>
                <w:rPr>
                  <w:rFonts w:ascii="標楷體" w:eastAsia="標楷體" w:hAnsi="標楷體" w:hint="eastAsia"/>
                </w:rPr>
                <w:t>簽證會計師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2F44" w14:textId="389F1127" w:rsidR="007519E7" w:rsidRDefault="007519E7" w:rsidP="007519E7">
            <w:pPr>
              <w:rPr>
                <w:ins w:id="3372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F23AF" w14:textId="77777777" w:rsidR="007519E7" w:rsidRDefault="007519E7" w:rsidP="007519E7">
            <w:pPr>
              <w:rPr>
                <w:ins w:id="3372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E490" w14:textId="77777777" w:rsidR="007519E7" w:rsidRDefault="007519E7" w:rsidP="007519E7">
            <w:pPr>
              <w:rPr>
                <w:ins w:id="3372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5490B" w14:textId="77777777" w:rsidR="007519E7" w:rsidRDefault="007519E7" w:rsidP="007519E7">
            <w:pPr>
              <w:rPr>
                <w:ins w:id="3373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017F1" w14:textId="0F4B14CB" w:rsidR="007519E7" w:rsidRDefault="007519E7" w:rsidP="007519E7">
            <w:pPr>
              <w:rPr>
                <w:ins w:id="33731" w:author="家榮 張" w:date="2021-05-20T15:05:00Z"/>
                <w:rFonts w:ascii="標楷體" w:eastAsia="標楷體" w:hAnsi="標楷體"/>
              </w:rPr>
            </w:pPr>
            <w:ins w:id="33732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C57E" w14:textId="77777777" w:rsidR="007519E7" w:rsidRPr="00401E0E" w:rsidRDefault="007519E7" w:rsidP="007519E7">
            <w:pPr>
              <w:rPr>
                <w:ins w:id="33733" w:author="家榮 張" w:date="2021-05-20T15:35:00Z"/>
                <w:rFonts w:ascii="標楷體" w:eastAsia="標楷體" w:hAnsi="標楷體"/>
              </w:rPr>
            </w:pPr>
            <w:ins w:id="33734" w:author="家榮 張" w:date="2021-05-20T15:35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7207D103" w14:textId="77777777" w:rsidR="007519E7" w:rsidRDefault="007519E7" w:rsidP="007519E7">
            <w:pPr>
              <w:ind w:left="226" w:hangingChars="94" w:hanging="226"/>
              <w:rPr>
                <w:ins w:id="33735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736" w:author="家榮 張" w:date="2021-05-20T15:05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Accountant</w:t>
              </w:r>
            </w:ins>
          </w:p>
        </w:tc>
      </w:tr>
      <w:tr w:rsidR="007519E7" w14:paraId="5C7F6FFA" w14:textId="77777777" w:rsidTr="00631E93">
        <w:trPr>
          <w:trHeight w:val="291"/>
          <w:jc w:val="center"/>
          <w:ins w:id="33737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0E294" w14:textId="77777777" w:rsidR="007519E7" w:rsidRDefault="007519E7" w:rsidP="007519E7">
            <w:pPr>
              <w:rPr>
                <w:ins w:id="33738" w:author="家榮 張" w:date="2021-05-20T15:05:00Z"/>
                <w:rFonts w:ascii="標楷體" w:eastAsia="標楷體" w:hAnsi="標楷體"/>
              </w:rPr>
            </w:pPr>
            <w:ins w:id="33739" w:author="家榮 張" w:date="2021-05-20T15:05:00Z">
              <w:r>
                <w:rPr>
                  <w:rFonts w:ascii="標楷體" w:eastAsia="標楷體" w:hAnsi="標楷體" w:hint="eastAsia"/>
                </w:rPr>
                <w:t>30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1C22" w14:textId="77777777" w:rsidR="007519E7" w:rsidRDefault="007519E7" w:rsidP="007519E7">
            <w:pPr>
              <w:rPr>
                <w:ins w:id="33740" w:author="家榮 張" w:date="2021-05-20T15:05:00Z"/>
                <w:rFonts w:ascii="標楷體" w:eastAsia="標楷體" w:hAnsi="標楷體"/>
              </w:rPr>
            </w:pPr>
            <w:ins w:id="33741" w:author="家榮 張" w:date="2021-05-20T15:05:00Z">
              <w:r>
                <w:rPr>
                  <w:rFonts w:ascii="標楷體" w:eastAsia="標楷體" w:hAnsi="標楷體" w:hint="eastAsia"/>
                </w:rPr>
                <w:t>簽證日期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1326B" w14:textId="4961C768" w:rsidR="007519E7" w:rsidRDefault="007519E7" w:rsidP="007519E7">
            <w:pPr>
              <w:rPr>
                <w:ins w:id="3374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82CA2" w14:textId="77777777" w:rsidR="007519E7" w:rsidRDefault="007519E7" w:rsidP="007519E7">
            <w:pPr>
              <w:rPr>
                <w:ins w:id="3374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4FCC5" w14:textId="77777777" w:rsidR="007519E7" w:rsidRDefault="007519E7" w:rsidP="007519E7">
            <w:pPr>
              <w:rPr>
                <w:ins w:id="3374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FB12" w14:textId="77777777" w:rsidR="007519E7" w:rsidRDefault="007519E7" w:rsidP="007519E7">
            <w:pPr>
              <w:rPr>
                <w:ins w:id="3374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8B6C" w14:textId="3B94B8F1" w:rsidR="007519E7" w:rsidRDefault="007519E7" w:rsidP="007519E7">
            <w:pPr>
              <w:rPr>
                <w:ins w:id="33746" w:author="家榮 張" w:date="2021-05-20T15:05:00Z"/>
                <w:rFonts w:ascii="標楷體" w:eastAsia="標楷體" w:hAnsi="標楷體"/>
              </w:rPr>
            </w:pPr>
            <w:ins w:id="33747" w:author="家榮 張" w:date="2021-05-20T15:31:00Z">
              <w:r w:rsidRPr="00A01FED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B5885" w14:textId="77777777" w:rsidR="007519E7" w:rsidRPr="00401E0E" w:rsidRDefault="007519E7" w:rsidP="007519E7">
            <w:pPr>
              <w:rPr>
                <w:ins w:id="33748" w:author="家榮 張" w:date="2021-05-20T15:35:00Z"/>
                <w:rFonts w:ascii="標楷體" w:eastAsia="標楷體" w:hAnsi="標楷體"/>
              </w:rPr>
            </w:pPr>
            <w:ins w:id="33749" w:author="家榮 張" w:date="2021-05-20T15:35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439F9762" w14:textId="726E0D5D" w:rsidR="007519E7" w:rsidRDefault="007519E7" w:rsidP="007519E7">
            <w:pPr>
              <w:ind w:left="226" w:hangingChars="94" w:hanging="226"/>
              <w:rPr>
                <w:ins w:id="33750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3751" w:author="家榮 張" w:date="2021-05-20T15:35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33752" w:author="家榮 張" w:date="2021-05-20T15:05:00Z"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AccountDate</w:t>
              </w:r>
            </w:ins>
          </w:p>
        </w:tc>
      </w:tr>
    </w:tbl>
    <w:p w14:paraId="1FF7C0CF" w14:textId="77777777" w:rsidR="00C45EF3" w:rsidRPr="00D45A59" w:rsidRDefault="00C45EF3" w:rsidP="00C45EF3">
      <w:pPr>
        <w:rPr>
          <w:ins w:id="33753" w:author="家榮 張" w:date="2021-05-20T15:05:00Z"/>
        </w:rPr>
      </w:pPr>
    </w:p>
    <w:p w14:paraId="3A82B325" w14:textId="2C20F0C7" w:rsidR="00B9783B" w:rsidRDefault="00B9783B" w:rsidP="00B9783B">
      <w:pPr>
        <w:pStyle w:val="4"/>
        <w:numPr>
          <w:ilvl w:val="0"/>
          <w:numId w:val="0"/>
        </w:numPr>
        <w:ind w:left="1134"/>
        <w:rPr>
          <w:ins w:id="33754" w:author="家榮 張" w:date="2021-05-20T14:41:00Z"/>
        </w:rPr>
      </w:pPr>
      <w:ins w:id="33755" w:author="家榮 張" w:date="2021-05-18T17:12:00Z">
        <w:r>
          <w:t>E.UI</w:t>
        </w:r>
        <w:r>
          <w:rPr>
            <w:rFonts w:hint="eastAsia"/>
          </w:rPr>
          <w:t>畫面</w:t>
        </w:r>
        <w:r>
          <w:rPr>
            <w:rFonts w:hint="eastAsia"/>
          </w:rPr>
          <w:t>(</w:t>
        </w:r>
        <w:r>
          <w:rPr>
            <w:rFonts w:hint="eastAsia"/>
          </w:rPr>
          <w:t>查詢</w:t>
        </w:r>
        <w:r>
          <w:rPr>
            <w:rFonts w:hint="eastAsia"/>
          </w:rPr>
          <w:t>)</w:t>
        </w:r>
      </w:ins>
    </w:p>
    <w:p w14:paraId="593F431B" w14:textId="0A8FE980" w:rsidR="00AE63E2" w:rsidRDefault="007519E7" w:rsidP="00AE63E2">
      <w:pPr>
        <w:pStyle w:val="15"/>
        <w:ind w:left="0" w:firstLine="0"/>
        <w:rPr>
          <w:ins w:id="33756" w:author="家榮 張" w:date="2021-05-20T14:41:00Z"/>
          <w:noProof/>
        </w:rPr>
      </w:pPr>
      <w:ins w:id="33757" w:author="家榮 張" w:date="2021-05-20T15:36:00Z">
        <w:r>
          <w:rPr>
            <w:noProof/>
          </w:rPr>
          <w:drawing>
            <wp:inline distT="0" distB="0" distL="0" distR="0" wp14:anchorId="4DFD9224" wp14:editId="42362DC0">
              <wp:extent cx="6479540" cy="3947160"/>
              <wp:effectExtent l="0" t="0" r="0" b="0"/>
              <wp:docPr id="129" name="圖片 1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9471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AFE5991" w14:textId="77777777" w:rsidR="00AE63E2" w:rsidRDefault="00AE63E2" w:rsidP="00AE63E2">
      <w:pPr>
        <w:pStyle w:val="a"/>
        <w:numPr>
          <w:ilvl w:val="0"/>
          <w:numId w:val="55"/>
        </w:numPr>
        <w:spacing w:before="0"/>
        <w:ind w:left="1418"/>
        <w:rPr>
          <w:ins w:id="33758" w:author="家榮 張" w:date="2021-05-20T14:41:00Z"/>
        </w:rPr>
      </w:pPr>
      <w:ins w:id="33759" w:author="家榮 張" w:date="2021-05-20T14:41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3ABF0C0F" w14:textId="77777777" w:rsidR="00AE63E2" w:rsidRDefault="00AE63E2" w:rsidP="00AE63E2">
      <w:pPr>
        <w:rPr>
          <w:ins w:id="33760" w:author="家榮 張" w:date="2021-05-20T14:41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E63E2" w14:paraId="2848E492" w14:textId="77777777" w:rsidTr="007C070B">
        <w:trPr>
          <w:ins w:id="33761" w:author="家榮 張" w:date="2021-05-20T14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3E6301" w14:textId="77777777" w:rsidR="00AE63E2" w:rsidRDefault="00AE63E2" w:rsidP="00631E93">
            <w:pPr>
              <w:jc w:val="center"/>
              <w:rPr>
                <w:ins w:id="33762" w:author="家榮 張" w:date="2021-05-20T14:41:00Z"/>
                <w:rFonts w:ascii="標楷體" w:eastAsia="標楷體" w:hAnsi="標楷體"/>
              </w:rPr>
            </w:pPr>
            <w:ins w:id="33763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69091C" w14:textId="77777777" w:rsidR="00AE63E2" w:rsidRDefault="00AE63E2" w:rsidP="00631E93">
            <w:pPr>
              <w:jc w:val="center"/>
              <w:rPr>
                <w:ins w:id="33764" w:author="家榮 張" w:date="2021-05-20T14:41:00Z"/>
                <w:rFonts w:ascii="標楷體" w:eastAsia="標楷體" w:hAnsi="標楷體"/>
              </w:rPr>
            </w:pPr>
            <w:ins w:id="33765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8F58A7" w14:textId="77777777" w:rsidR="00AE63E2" w:rsidRDefault="00AE63E2" w:rsidP="00631E93">
            <w:pPr>
              <w:jc w:val="center"/>
              <w:rPr>
                <w:ins w:id="33766" w:author="家榮 張" w:date="2021-05-20T14:41:00Z"/>
                <w:rFonts w:ascii="標楷體" w:eastAsia="標楷體" w:hAnsi="標楷體"/>
              </w:rPr>
            </w:pPr>
            <w:ins w:id="33767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AE63E2" w14:paraId="7ABAE255" w14:textId="77777777" w:rsidTr="00631E93">
        <w:trPr>
          <w:ins w:id="33768" w:author="家榮 張" w:date="2021-05-20T14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327EA" w14:textId="70103A35" w:rsidR="00AE63E2" w:rsidRDefault="007519E7" w:rsidP="00631E93">
            <w:pPr>
              <w:jc w:val="center"/>
              <w:rPr>
                <w:ins w:id="33769" w:author="家榮 張" w:date="2021-05-20T14:41:00Z"/>
                <w:rFonts w:ascii="標楷體" w:eastAsia="標楷體" w:hAnsi="標楷體"/>
              </w:rPr>
            </w:pPr>
            <w:ins w:id="33770" w:author="家榮 張" w:date="2021-05-20T15:3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F01EA" w14:textId="77777777" w:rsidR="00AE63E2" w:rsidRDefault="00AE63E2" w:rsidP="00631E93">
            <w:pPr>
              <w:rPr>
                <w:ins w:id="33771" w:author="家榮 張" w:date="2021-05-20T14:41:00Z"/>
                <w:rFonts w:ascii="標楷體" w:eastAsia="標楷體" w:hAnsi="標楷體"/>
                <w:lang w:eastAsia="zh-HK"/>
              </w:rPr>
            </w:pPr>
            <w:ins w:id="33772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959E7" w14:textId="77777777" w:rsidR="00AE63E2" w:rsidRDefault="00AE63E2" w:rsidP="00631E93">
            <w:pPr>
              <w:rPr>
                <w:ins w:id="33773" w:author="家榮 張" w:date="2021-05-20T14:41:00Z"/>
                <w:rFonts w:ascii="標楷體" w:eastAsia="標楷體" w:hAnsi="標楷體"/>
                <w:lang w:eastAsia="zh-HK"/>
              </w:rPr>
            </w:pPr>
            <w:ins w:id="33774" w:author="家榮 張" w:date="2021-05-20T14:41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</w:tbl>
    <w:p w14:paraId="03C4D321" w14:textId="77777777" w:rsidR="00AE63E2" w:rsidRDefault="00AE63E2" w:rsidP="00AE63E2">
      <w:pPr>
        <w:rPr>
          <w:ins w:id="33775" w:author="家榮 張" w:date="2021-05-20T14:41:00Z"/>
          <w:rFonts w:ascii="標楷體" w:eastAsia="標楷體" w:hAnsi="標楷體"/>
        </w:rPr>
      </w:pPr>
    </w:p>
    <w:p w14:paraId="48D6FA86" w14:textId="77777777" w:rsidR="00C45EF3" w:rsidRDefault="00C45EF3" w:rsidP="00C45EF3">
      <w:pPr>
        <w:pStyle w:val="15"/>
        <w:numPr>
          <w:ilvl w:val="0"/>
          <w:numId w:val="55"/>
        </w:numPr>
        <w:ind w:left="1418"/>
        <w:rPr>
          <w:ins w:id="33776" w:author="家榮 張" w:date="2021-05-20T15:05:00Z"/>
        </w:rPr>
      </w:pPr>
      <w:ins w:id="33777" w:author="家榮 張" w:date="2021-05-20T15:05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350"/>
        <w:gridCol w:w="1296"/>
        <w:gridCol w:w="1033"/>
        <w:gridCol w:w="1238"/>
        <w:gridCol w:w="653"/>
        <w:gridCol w:w="578"/>
        <w:gridCol w:w="3696"/>
        <w:tblGridChange w:id="33778">
          <w:tblGrid>
            <w:gridCol w:w="576"/>
            <w:gridCol w:w="1350"/>
            <w:gridCol w:w="1296"/>
            <w:gridCol w:w="1033"/>
            <w:gridCol w:w="1238"/>
            <w:gridCol w:w="653"/>
            <w:gridCol w:w="578"/>
            <w:gridCol w:w="3696"/>
          </w:tblGrid>
        </w:tblGridChange>
      </w:tblGrid>
      <w:tr w:rsidR="00C45EF3" w14:paraId="79C61818" w14:textId="77777777" w:rsidTr="007C070B">
        <w:trPr>
          <w:trHeight w:val="388"/>
          <w:tblHeader/>
          <w:jc w:val="center"/>
          <w:ins w:id="33779" w:author="家榮 張" w:date="2021-05-20T15:05:00Z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55D2CC" w14:textId="77777777" w:rsidR="00C45EF3" w:rsidRDefault="00C45EF3" w:rsidP="00631E93">
            <w:pPr>
              <w:rPr>
                <w:ins w:id="33780" w:author="家榮 張" w:date="2021-05-20T15:05:00Z"/>
                <w:rFonts w:ascii="標楷體" w:eastAsia="標楷體" w:hAnsi="標楷體"/>
              </w:rPr>
            </w:pPr>
            <w:ins w:id="33781" w:author="家榮 張" w:date="2021-05-20T15:05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3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4E06F" w14:textId="77777777" w:rsidR="00C45EF3" w:rsidRDefault="00C45EF3" w:rsidP="00631E93">
            <w:pPr>
              <w:rPr>
                <w:ins w:id="33782" w:author="家榮 張" w:date="2021-05-20T15:05:00Z"/>
                <w:rFonts w:ascii="標楷體" w:eastAsia="標楷體" w:hAnsi="標楷體"/>
              </w:rPr>
            </w:pPr>
            <w:ins w:id="33783" w:author="家榮 張" w:date="2021-05-20T15:05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479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A2D3C6" w14:textId="77777777" w:rsidR="00C45EF3" w:rsidRDefault="00C45EF3" w:rsidP="00631E93">
            <w:pPr>
              <w:jc w:val="center"/>
              <w:rPr>
                <w:ins w:id="33784" w:author="家榮 張" w:date="2021-05-20T15:05:00Z"/>
                <w:rFonts w:ascii="標楷體" w:eastAsia="標楷體" w:hAnsi="標楷體"/>
              </w:rPr>
            </w:pPr>
            <w:ins w:id="33785" w:author="家榮 張" w:date="2021-05-20T15:05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A3176A" w14:textId="77777777" w:rsidR="00C45EF3" w:rsidRDefault="00C45EF3" w:rsidP="00631E93">
            <w:pPr>
              <w:rPr>
                <w:ins w:id="33786" w:author="家榮 張" w:date="2021-05-20T15:05:00Z"/>
                <w:rFonts w:ascii="標楷體" w:eastAsia="標楷體" w:hAnsi="標楷體"/>
              </w:rPr>
            </w:pPr>
            <w:ins w:id="33787" w:author="家榮 張" w:date="2021-05-20T15:05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C45EF3" w14:paraId="7CDD8FE2" w14:textId="77777777" w:rsidTr="007C070B">
        <w:trPr>
          <w:trHeight w:val="244"/>
          <w:tblHeader/>
          <w:jc w:val="center"/>
          <w:ins w:id="33788" w:author="家榮 張" w:date="2021-05-20T15:05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9741B6" w14:textId="77777777" w:rsidR="00C45EF3" w:rsidRDefault="00C45EF3" w:rsidP="00631E93">
            <w:pPr>
              <w:widowControl/>
              <w:rPr>
                <w:ins w:id="3378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8C0B9A9" w14:textId="77777777" w:rsidR="00C45EF3" w:rsidRDefault="00C45EF3" w:rsidP="00631E93">
            <w:pPr>
              <w:widowControl/>
              <w:rPr>
                <w:ins w:id="3379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9F5A5F" w14:textId="3643F5CC" w:rsidR="00C45EF3" w:rsidRDefault="00C45EF3" w:rsidP="00631E93">
            <w:pPr>
              <w:rPr>
                <w:ins w:id="33791" w:author="家榮 張" w:date="2021-05-20T15:05:00Z"/>
                <w:rFonts w:ascii="標楷體" w:eastAsia="標楷體" w:hAnsi="標楷體"/>
              </w:rPr>
            </w:pPr>
            <w:ins w:id="33792" w:author="家榮 張" w:date="2021-05-20T15:05:00Z">
              <w:r>
                <w:rPr>
                  <w:rFonts w:ascii="標楷體" w:eastAsia="標楷體" w:hAnsi="標楷體" w:hint="eastAsia"/>
                </w:rPr>
                <w:t>資料</w:t>
              </w:r>
              <w:del w:id="33793" w:author="張嘉榮" w:date="2021-05-26T15:47:00Z">
                <w:r w:rsidDel="0017662D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5A970C" w14:textId="77777777" w:rsidR="00C45EF3" w:rsidRDefault="00C45EF3" w:rsidP="00631E93">
            <w:pPr>
              <w:rPr>
                <w:ins w:id="33794" w:author="家榮 張" w:date="2021-05-20T15:05:00Z"/>
                <w:rFonts w:ascii="標楷體" w:eastAsia="標楷體" w:hAnsi="標楷體"/>
              </w:rPr>
            </w:pPr>
            <w:ins w:id="33795" w:author="家榮 張" w:date="2021-05-20T15:05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618B76" w14:textId="77777777" w:rsidR="00C45EF3" w:rsidRDefault="00C45EF3" w:rsidP="00631E93">
            <w:pPr>
              <w:rPr>
                <w:ins w:id="33796" w:author="家榮 張" w:date="2021-05-20T15:05:00Z"/>
                <w:rFonts w:ascii="標楷體" w:eastAsia="標楷體" w:hAnsi="標楷體"/>
              </w:rPr>
            </w:pPr>
            <w:ins w:id="33797" w:author="家榮 張" w:date="2021-05-20T15:05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30217B" w14:textId="77777777" w:rsidR="00C45EF3" w:rsidRDefault="00C45EF3" w:rsidP="00631E93">
            <w:pPr>
              <w:rPr>
                <w:ins w:id="33798" w:author="家榮 張" w:date="2021-05-20T15:05:00Z"/>
                <w:rFonts w:ascii="標楷體" w:eastAsia="標楷體" w:hAnsi="標楷體"/>
              </w:rPr>
            </w:pPr>
            <w:ins w:id="33799" w:author="家榮 張" w:date="2021-05-20T15:05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14FF0" w14:textId="77777777" w:rsidR="00C45EF3" w:rsidRDefault="00C45EF3" w:rsidP="00631E93">
            <w:pPr>
              <w:rPr>
                <w:ins w:id="33800" w:author="家榮 張" w:date="2021-05-20T15:05:00Z"/>
                <w:rFonts w:ascii="標楷體" w:eastAsia="標楷體" w:hAnsi="標楷體"/>
              </w:rPr>
            </w:pPr>
            <w:ins w:id="33801" w:author="家榮 張" w:date="2021-05-20T15:05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FE4855F" w14:textId="77777777" w:rsidR="00C45EF3" w:rsidRDefault="00C45EF3" w:rsidP="00631E93">
            <w:pPr>
              <w:widowControl/>
              <w:rPr>
                <w:ins w:id="33802" w:author="家榮 張" w:date="2021-05-20T15:05:00Z"/>
                <w:rFonts w:ascii="標楷體" w:eastAsia="標楷體" w:hAnsi="標楷體"/>
              </w:rPr>
            </w:pPr>
          </w:p>
        </w:tc>
      </w:tr>
      <w:tr w:rsidR="00331697" w14:paraId="2C8405BE" w14:textId="77777777" w:rsidTr="00631E93">
        <w:trPr>
          <w:trHeight w:val="291"/>
          <w:jc w:val="center"/>
          <w:ins w:id="33803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D367" w14:textId="77777777" w:rsidR="00331697" w:rsidRDefault="00331697" w:rsidP="00331697">
            <w:pPr>
              <w:rPr>
                <w:ins w:id="33804" w:author="家榮 張" w:date="2021-05-20T15:05:00Z"/>
                <w:rFonts w:ascii="標楷體" w:eastAsia="標楷體" w:hAnsi="標楷體"/>
              </w:rPr>
            </w:pPr>
            <w:ins w:id="33805" w:author="家榮 張" w:date="2021-05-20T15:05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BEB76" w14:textId="77777777" w:rsidR="00331697" w:rsidRDefault="00331697" w:rsidP="00331697">
            <w:pPr>
              <w:rPr>
                <w:ins w:id="33806" w:author="家榮 張" w:date="2021-05-20T15:05:00Z"/>
                <w:rFonts w:ascii="標楷體" w:eastAsia="標楷體" w:hAnsi="標楷體"/>
              </w:rPr>
            </w:pPr>
            <w:ins w:id="33807" w:author="家榮 張" w:date="2021-05-20T15:05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4EDED" w14:textId="77777777" w:rsidR="00331697" w:rsidRDefault="00331697" w:rsidP="00331697">
            <w:pPr>
              <w:rPr>
                <w:ins w:id="3380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871B2" w14:textId="77777777" w:rsidR="00331697" w:rsidRDefault="00331697" w:rsidP="00331697">
            <w:pPr>
              <w:rPr>
                <w:ins w:id="3380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E6FEA" w14:textId="77777777" w:rsidR="00331697" w:rsidRDefault="00331697" w:rsidP="00331697">
            <w:pPr>
              <w:rPr>
                <w:ins w:id="3381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82AF7" w14:textId="77777777" w:rsidR="00331697" w:rsidRDefault="00331697" w:rsidP="00331697">
            <w:pPr>
              <w:rPr>
                <w:ins w:id="3381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52017" w14:textId="77777777" w:rsidR="00331697" w:rsidRDefault="00331697" w:rsidP="00331697">
            <w:pPr>
              <w:rPr>
                <w:ins w:id="3381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D14CF" w14:textId="28707724" w:rsidR="00331697" w:rsidRDefault="00331697" w:rsidP="00331697">
            <w:pPr>
              <w:rPr>
                <w:ins w:id="33813" w:author="家榮 張" w:date="2021-05-20T15:05:00Z"/>
                <w:rFonts w:ascii="標楷體" w:eastAsia="標楷體" w:hAnsi="標楷體"/>
              </w:rPr>
            </w:pPr>
            <w:ins w:id="33814" w:author="家榮 張" w:date="2021-05-20T15:39:00Z">
              <w:r>
                <w:rPr>
                  <w:rFonts w:ascii="標楷體" w:eastAsia="標楷體" w:hAnsi="標楷體" w:hint="eastAsia"/>
                </w:rPr>
                <w:t>自動顯示查詢</w:t>
              </w:r>
            </w:ins>
          </w:p>
        </w:tc>
      </w:tr>
      <w:tr w:rsidR="00331697" w14:paraId="67AA7B38" w14:textId="77777777" w:rsidTr="001E078D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3815" w:author="家榮 張" w:date="2021-05-20T15:43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3816" w:author="家榮 張" w:date="2021-05-20T15:05:00Z"/>
          <w:trPrChange w:id="33817" w:author="家榮 張" w:date="2021-05-20T15:43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3818" w:author="家榮 張" w:date="2021-05-20T15:43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FDD1ADF" w14:textId="77777777" w:rsidR="00331697" w:rsidRDefault="00331697" w:rsidP="00331697">
            <w:pPr>
              <w:rPr>
                <w:ins w:id="33819" w:author="家榮 張" w:date="2021-05-20T15:05:00Z"/>
                <w:rFonts w:ascii="標楷體" w:eastAsia="標楷體" w:hAnsi="標楷體"/>
              </w:rPr>
            </w:pPr>
            <w:ins w:id="33820" w:author="家榮 張" w:date="2021-05-20T15:05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821" w:author="家榮 張" w:date="2021-05-20T15:43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5CB67A" w14:textId="77777777" w:rsidR="00331697" w:rsidRDefault="00331697" w:rsidP="00331697">
            <w:pPr>
              <w:rPr>
                <w:ins w:id="33822" w:author="家榮 張" w:date="2021-05-20T15:05:00Z"/>
                <w:rFonts w:ascii="標楷體" w:eastAsia="標楷體" w:hAnsi="標楷體"/>
              </w:rPr>
            </w:pPr>
            <w:ins w:id="33823" w:author="家榮 張" w:date="2021-05-20T15:05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824" w:author="家榮 張" w:date="2021-05-20T15:43:00Z">
              <w:tcPr>
                <w:tcW w:w="12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D13B84" w14:textId="6310F721" w:rsidR="00331697" w:rsidRDefault="00331697" w:rsidP="00331697">
            <w:pPr>
              <w:rPr>
                <w:ins w:id="3382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826" w:author="家榮 張" w:date="2021-05-20T15:43:00Z">
              <w:tcPr>
                <w:tcW w:w="1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E4FE95" w14:textId="77777777" w:rsidR="00331697" w:rsidRDefault="00331697" w:rsidP="00331697">
            <w:pPr>
              <w:rPr>
                <w:ins w:id="3382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828" w:author="家榮 張" w:date="2021-05-20T15:43:00Z">
              <w:tcPr>
                <w:tcW w:w="123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078CD8" w14:textId="77777777" w:rsidR="00331697" w:rsidRDefault="00331697" w:rsidP="00331697">
            <w:pPr>
              <w:rPr>
                <w:ins w:id="3382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830" w:author="家榮 張" w:date="2021-05-20T15:43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B317D5" w14:textId="2311DEB2" w:rsidR="00331697" w:rsidRDefault="00331697" w:rsidP="00331697">
            <w:pPr>
              <w:rPr>
                <w:ins w:id="3383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832" w:author="家榮 張" w:date="2021-05-20T15:43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A6064B" w14:textId="09D49EF1" w:rsidR="00331697" w:rsidRDefault="00331697" w:rsidP="00331697">
            <w:pPr>
              <w:rPr>
                <w:ins w:id="33833" w:author="家榮 張" w:date="2021-05-20T15:05:00Z"/>
                <w:rFonts w:ascii="標楷體" w:eastAsia="標楷體" w:hAnsi="標楷體"/>
              </w:rPr>
            </w:pPr>
            <w:ins w:id="33834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3835" w:author="家榮 張" w:date="2021-05-20T15:43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29F33BF" w14:textId="77777777" w:rsidR="00331697" w:rsidRDefault="00331697" w:rsidP="00331697">
            <w:pPr>
              <w:rPr>
                <w:ins w:id="33836" w:author="家榮 張" w:date="2021-05-20T15:39:00Z"/>
                <w:rFonts w:ascii="標楷體" w:eastAsia="標楷體" w:hAnsi="標楷體"/>
              </w:rPr>
            </w:pPr>
            <w:ins w:id="33837" w:author="家榮 張" w:date="2021-05-20T15:39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自動顯示原值，不可修改</w:t>
              </w:r>
            </w:ins>
          </w:p>
          <w:p w14:paraId="7D880EBE" w14:textId="4090FF7A" w:rsidR="00331697" w:rsidRDefault="00331697" w:rsidP="00331697">
            <w:pPr>
              <w:rPr>
                <w:ins w:id="33838" w:author="家榮 張" w:date="2021-05-20T15:05:00Z"/>
                <w:rFonts w:ascii="標楷體" w:eastAsia="標楷體" w:hAnsi="標楷體"/>
              </w:rPr>
            </w:pPr>
            <w:ins w:id="33839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.C</w:t>
              </w:r>
              <w:r>
                <w:rPr>
                  <w:rFonts w:ascii="標楷體" w:eastAsia="標楷體" w:hAnsi="標楷體"/>
                </w:rPr>
                <w:t>ustUKey</w:t>
              </w:r>
            </w:ins>
          </w:p>
        </w:tc>
      </w:tr>
      <w:tr w:rsidR="00331697" w14:paraId="21CF93CB" w14:textId="77777777" w:rsidTr="00631E93">
        <w:trPr>
          <w:trHeight w:val="291"/>
          <w:jc w:val="center"/>
          <w:ins w:id="33840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F1A5A" w14:textId="77777777" w:rsidR="00331697" w:rsidRDefault="00331697" w:rsidP="00331697">
            <w:pPr>
              <w:rPr>
                <w:ins w:id="33841" w:author="家榮 張" w:date="2021-05-20T15:05:00Z"/>
                <w:rFonts w:ascii="標楷體" w:eastAsia="標楷體" w:hAnsi="標楷體"/>
              </w:rPr>
            </w:pPr>
            <w:ins w:id="33842" w:author="家榮 張" w:date="2021-05-20T15:05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2E7EF" w14:textId="77777777" w:rsidR="00331697" w:rsidRDefault="00331697" w:rsidP="00331697">
            <w:pPr>
              <w:rPr>
                <w:ins w:id="33843" w:author="家榮 張" w:date="2021-05-20T15:05:00Z"/>
                <w:rFonts w:ascii="標楷體" w:eastAsia="標楷體" w:hAnsi="標楷體"/>
              </w:rPr>
            </w:pPr>
            <w:ins w:id="33844" w:author="家榮 張" w:date="2021-05-20T15:05:00Z">
              <w:r>
                <w:rPr>
                  <w:rFonts w:ascii="標楷體" w:eastAsia="標楷體" w:hAnsi="標楷體" w:hint="eastAsia"/>
                </w:rPr>
                <w:t>年度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86B67" w14:textId="1CE59D32" w:rsidR="00331697" w:rsidRDefault="00331697" w:rsidP="00331697">
            <w:pPr>
              <w:rPr>
                <w:ins w:id="3384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355F" w14:textId="77777777" w:rsidR="00331697" w:rsidRDefault="00331697" w:rsidP="00331697">
            <w:pPr>
              <w:rPr>
                <w:ins w:id="3384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54703" w14:textId="77777777" w:rsidR="00331697" w:rsidRDefault="00331697" w:rsidP="00331697">
            <w:pPr>
              <w:rPr>
                <w:ins w:id="3384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458F" w14:textId="7F990876" w:rsidR="00331697" w:rsidRDefault="00331697" w:rsidP="00331697">
            <w:pPr>
              <w:rPr>
                <w:ins w:id="3384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36860" w14:textId="0A71AD88" w:rsidR="00331697" w:rsidRDefault="00331697" w:rsidP="00331697">
            <w:pPr>
              <w:rPr>
                <w:ins w:id="33849" w:author="家榮 張" w:date="2021-05-20T15:05:00Z"/>
                <w:rFonts w:ascii="標楷體" w:eastAsia="標楷體" w:hAnsi="標楷體"/>
              </w:rPr>
            </w:pPr>
            <w:ins w:id="33850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4F280" w14:textId="77777777" w:rsidR="00331697" w:rsidRDefault="00331697" w:rsidP="00331697">
            <w:pPr>
              <w:rPr>
                <w:ins w:id="33851" w:author="家榮 張" w:date="2021-05-20T15:39:00Z"/>
                <w:rFonts w:ascii="標楷體" w:eastAsia="標楷體" w:hAnsi="標楷體"/>
              </w:rPr>
            </w:pPr>
            <w:ins w:id="33852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29A45EA4" w14:textId="5097FB41" w:rsidR="00331697" w:rsidRDefault="00331697" w:rsidP="00331697">
            <w:pPr>
              <w:rPr>
                <w:ins w:id="33853" w:author="家榮 張" w:date="2021-05-20T15:05:00Z"/>
                <w:rFonts w:ascii="標楷體" w:eastAsia="標楷體" w:hAnsi="標楷體"/>
              </w:rPr>
            </w:pPr>
            <w:ins w:id="33854" w:author="家榮 張" w:date="2021-05-20T15:39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DataYear</w:t>
              </w:r>
            </w:ins>
          </w:p>
        </w:tc>
      </w:tr>
      <w:tr w:rsidR="00331697" w14:paraId="30314D1F" w14:textId="77777777" w:rsidTr="00631E93">
        <w:trPr>
          <w:trHeight w:val="291"/>
          <w:jc w:val="center"/>
          <w:ins w:id="33855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E0FC2" w14:textId="77777777" w:rsidR="00331697" w:rsidRDefault="00331697" w:rsidP="00331697">
            <w:pPr>
              <w:rPr>
                <w:ins w:id="33856" w:author="家榮 張" w:date="2021-05-20T15:05:00Z"/>
                <w:rFonts w:ascii="標楷體" w:eastAsia="標楷體" w:hAnsi="標楷體"/>
              </w:rPr>
            </w:pPr>
            <w:ins w:id="33857" w:author="家榮 張" w:date="2021-05-20T15:05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F3967" w14:textId="77777777" w:rsidR="00331697" w:rsidRDefault="00331697" w:rsidP="00331697">
            <w:pPr>
              <w:rPr>
                <w:ins w:id="33858" w:author="家榮 張" w:date="2021-05-20T15:05:00Z"/>
                <w:rFonts w:ascii="標楷體" w:eastAsia="標楷體" w:hAnsi="標楷體"/>
              </w:rPr>
            </w:pPr>
            <w:ins w:id="33859" w:author="家榮 張" w:date="2021-05-20T15:05:00Z">
              <w:r>
                <w:rPr>
                  <w:rFonts w:ascii="標楷體" w:eastAsia="標楷體" w:hAnsi="標楷體" w:hint="eastAsia"/>
                </w:rPr>
                <w:t>資產總額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F989" w14:textId="77777777" w:rsidR="00331697" w:rsidRDefault="00331697" w:rsidP="00331697">
            <w:pPr>
              <w:rPr>
                <w:ins w:id="3386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6E3CC" w14:textId="77777777" w:rsidR="00331697" w:rsidRDefault="00331697" w:rsidP="00331697">
            <w:pPr>
              <w:rPr>
                <w:ins w:id="3386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D996" w14:textId="77777777" w:rsidR="00331697" w:rsidRDefault="00331697" w:rsidP="00331697">
            <w:pPr>
              <w:rPr>
                <w:ins w:id="3386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061D" w14:textId="77777777" w:rsidR="00331697" w:rsidRDefault="00331697" w:rsidP="00331697">
            <w:pPr>
              <w:rPr>
                <w:ins w:id="3386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47056" w14:textId="6356D60D" w:rsidR="00331697" w:rsidRDefault="00331697" w:rsidP="00331697">
            <w:pPr>
              <w:rPr>
                <w:ins w:id="33864" w:author="家榮 張" w:date="2021-05-20T15:05:00Z"/>
                <w:rFonts w:ascii="標楷體" w:eastAsia="標楷體" w:hAnsi="標楷體"/>
              </w:rPr>
            </w:pPr>
            <w:ins w:id="33865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61D2D" w14:textId="77777777" w:rsidR="00331697" w:rsidRPr="00401E0E" w:rsidRDefault="00331697" w:rsidP="00331697">
            <w:pPr>
              <w:rPr>
                <w:ins w:id="33866" w:author="家榮 張" w:date="2021-05-20T15:39:00Z"/>
                <w:rFonts w:ascii="標楷體" w:eastAsia="標楷體" w:hAnsi="標楷體"/>
              </w:rPr>
            </w:pPr>
            <w:ins w:id="33867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751A078F" w14:textId="77777777" w:rsidR="00331697" w:rsidRPr="00401E0E" w:rsidRDefault="00331697" w:rsidP="00331697">
            <w:pPr>
              <w:rPr>
                <w:ins w:id="33868" w:author="家榮 張" w:date="2021-05-20T15:39:00Z"/>
                <w:rFonts w:ascii="標楷體" w:eastAsia="標楷體" w:hAnsi="標楷體"/>
              </w:rPr>
            </w:pPr>
            <w:ins w:id="33869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AssetTotal</w:t>
              </w:r>
            </w:ins>
          </w:p>
          <w:p w14:paraId="17443EFE" w14:textId="77777777" w:rsidR="00331697" w:rsidRPr="00401E0E" w:rsidRDefault="00331697" w:rsidP="00331697">
            <w:pPr>
              <w:rPr>
                <w:ins w:id="33870" w:author="家榮 張" w:date="2021-05-20T15:05:00Z"/>
                <w:rFonts w:ascii="標楷體" w:eastAsia="標楷體" w:hAnsi="標楷體"/>
              </w:rPr>
            </w:pPr>
          </w:p>
        </w:tc>
      </w:tr>
      <w:tr w:rsidR="00331697" w14:paraId="6E01C9B5" w14:textId="77777777" w:rsidTr="00631E93">
        <w:trPr>
          <w:trHeight w:val="291"/>
          <w:jc w:val="center"/>
          <w:ins w:id="33871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8769A" w14:textId="77777777" w:rsidR="00331697" w:rsidRDefault="00331697" w:rsidP="00331697">
            <w:pPr>
              <w:rPr>
                <w:ins w:id="33872" w:author="家榮 張" w:date="2021-05-20T15:05:00Z"/>
                <w:rFonts w:ascii="標楷體" w:eastAsia="標楷體" w:hAnsi="標楷體"/>
              </w:rPr>
            </w:pPr>
            <w:ins w:id="33873" w:author="家榮 張" w:date="2021-05-20T15:05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1B4" w14:textId="77777777" w:rsidR="00331697" w:rsidRDefault="00331697" w:rsidP="00331697">
            <w:pPr>
              <w:rPr>
                <w:ins w:id="33874" w:author="家榮 張" w:date="2021-05-20T15:05:00Z"/>
                <w:rFonts w:ascii="標楷體" w:eastAsia="標楷體" w:hAnsi="標楷體"/>
              </w:rPr>
            </w:pPr>
            <w:ins w:id="33875" w:author="家榮 張" w:date="2021-05-20T15:05:00Z">
              <w:r>
                <w:rPr>
                  <w:rFonts w:ascii="標楷體" w:eastAsia="標楷體" w:hAnsi="標楷體" w:hint="eastAsia"/>
                </w:rPr>
                <w:t>現金/銀存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BC5A0" w14:textId="2FCC4E0C" w:rsidR="00331697" w:rsidRDefault="00331697" w:rsidP="00331697">
            <w:pPr>
              <w:rPr>
                <w:ins w:id="3387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5FCC" w14:textId="77777777" w:rsidR="00331697" w:rsidRDefault="00331697" w:rsidP="00331697">
            <w:pPr>
              <w:rPr>
                <w:ins w:id="3387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CD254" w14:textId="77777777" w:rsidR="00331697" w:rsidRDefault="00331697" w:rsidP="00331697">
            <w:pPr>
              <w:rPr>
                <w:ins w:id="3387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A35A" w14:textId="77777777" w:rsidR="00331697" w:rsidRDefault="00331697" w:rsidP="00331697">
            <w:pPr>
              <w:rPr>
                <w:ins w:id="3387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08E6F" w14:textId="699169FB" w:rsidR="00331697" w:rsidRDefault="00331697" w:rsidP="00331697">
            <w:pPr>
              <w:rPr>
                <w:ins w:id="33880" w:author="家榮 張" w:date="2021-05-20T15:05:00Z"/>
                <w:rFonts w:ascii="標楷體" w:eastAsia="標楷體" w:hAnsi="標楷體"/>
              </w:rPr>
            </w:pPr>
            <w:ins w:id="33881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23118" w14:textId="77777777" w:rsidR="00331697" w:rsidRPr="00401E0E" w:rsidRDefault="00331697" w:rsidP="00331697">
            <w:pPr>
              <w:rPr>
                <w:ins w:id="33882" w:author="家榮 張" w:date="2021-05-20T15:39:00Z"/>
                <w:rFonts w:ascii="標楷體" w:eastAsia="標楷體" w:hAnsi="標楷體"/>
              </w:rPr>
            </w:pPr>
            <w:ins w:id="33883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7905C920" w14:textId="669250C5" w:rsidR="00331697" w:rsidRDefault="00331697" w:rsidP="00331697">
            <w:pPr>
              <w:rPr>
                <w:ins w:id="33884" w:author="家榮 張" w:date="2021-05-20T15:05:00Z"/>
                <w:rFonts w:ascii="標楷體" w:eastAsia="標楷體" w:hAnsi="標楷體"/>
              </w:rPr>
            </w:pPr>
            <w:ins w:id="33885" w:author="家榮 張" w:date="2021-05-20T15:39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.Ca</w:t>
              </w:r>
              <w:r>
                <w:rPr>
                  <w:rFonts w:ascii="標楷體" w:eastAsia="標楷體" w:hAnsi="標楷體"/>
                </w:rPr>
                <w:t>sh</w:t>
              </w:r>
            </w:ins>
          </w:p>
        </w:tc>
      </w:tr>
      <w:tr w:rsidR="00331697" w14:paraId="4E165C35" w14:textId="77777777" w:rsidTr="00631E93">
        <w:trPr>
          <w:trHeight w:val="291"/>
          <w:jc w:val="center"/>
          <w:ins w:id="33886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412F9" w14:textId="77777777" w:rsidR="00331697" w:rsidRDefault="00331697" w:rsidP="00331697">
            <w:pPr>
              <w:rPr>
                <w:ins w:id="33887" w:author="家榮 張" w:date="2021-05-20T15:05:00Z"/>
                <w:rFonts w:ascii="標楷體" w:eastAsia="標楷體" w:hAnsi="標楷體"/>
              </w:rPr>
            </w:pPr>
            <w:ins w:id="33888" w:author="家榮 張" w:date="2021-05-20T15:05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8BBCB" w14:textId="77777777" w:rsidR="00331697" w:rsidRDefault="00331697" w:rsidP="00331697">
            <w:pPr>
              <w:rPr>
                <w:ins w:id="33889" w:author="家榮 張" w:date="2021-05-20T15:05:00Z"/>
                <w:rFonts w:ascii="標楷體" w:eastAsia="標楷體" w:hAnsi="標楷體"/>
              </w:rPr>
            </w:pPr>
            <w:ins w:id="33890" w:author="家榮 張" w:date="2021-05-20T15:05:00Z">
              <w:r>
                <w:rPr>
                  <w:rFonts w:ascii="標楷體" w:eastAsia="標楷體" w:hAnsi="標楷體" w:hint="eastAsia"/>
                </w:rPr>
                <w:t>短期投資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0C59" w14:textId="4BDAF5C1" w:rsidR="00331697" w:rsidRDefault="00331697" w:rsidP="00331697">
            <w:pPr>
              <w:rPr>
                <w:ins w:id="3389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B959E" w14:textId="77777777" w:rsidR="00331697" w:rsidRDefault="00331697" w:rsidP="00331697">
            <w:pPr>
              <w:rPr>
                <w:ins w:id="3389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7755C" w14:textId="77777777" w:rsidR="00331697" w:rsidRDefault="00331697" w:rsidP="00331697">
            <w:pPr>
              <w:rPr>
                <w:ins w:id="3389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E35A5" w14:textId="77777777" w:rsidR="00331697" w:rsidRDefault="00331697" w:rsidP="00331697">
            <w:pPr>
              <w:rPr>
                <w:ins w:id="3389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CD215" w14:textId="0F1F1F75" w:rsidR="00331697" w:rsidRDefault="00331697" w:rsidP="00331697">
            <w:pPr>
              <w:rPr>
                <w:ins w:id="33895" w:author="家榮 張" w:date="2021-05-20T15:05:00Z"/>
                <w:rFonts w:ascii="標楷體" w:eastAsia="標楷體" w:hAnsi="標楷體"/>
              </w:rPr>
            </w:pPr>
            <w:ins w:id="33896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32642" w14:textId="77777777" w:rsidR="00331697" w:rsidRPr="00401E0E" w:rsidRDefault="00331697" w:rsidP="00331697">
            <w:pPr>
              <w:rPr>
                <w:ins w:id="33897" w:author="家榮 張" w:date="2021-05-20T15:39:00Z"/>
                <w:rFonts w:ascii="標楷體" w:eastAsia="標楷體" w:hAnsi="標楷體"/>
              </w:rPr>
            </w:pPr>
            <w:ins w:id="33898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2FE061D8" w14:textId="4F7F8CA4" w:rsidR="00331697" w:rsidRDefault="00331697" w:rsidP="00331697">
            <w:pPr>
              <w:rPr>
                <w:ins w:id="33899" w:author="家榮 張" w:date="2021-05-20T15:05:00Z"/>
                <w:rFonts w:ascii="標楷體" w:eastAsia="標楷體" w:hAnsi="標楷體"/>
              </w:rPr>
            </w:pPr>
            <w:ins w:id="33900" w:author="家榮 張" w:date="2021-05-20T15:39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ShortInv</w:t>
              </w:r>
            </w:ins>
          </w:p>
        </w:tc>
      </w:tr>
      <w:tr w:rsidR="00331697" w14:paraId="5305C6C3" w14:textId="77777777" w:rsidTr="00631E93">
        <w:trPr>
          <w:trHeight w:val="291"/>
          <w:jc w:val="center"/>
          <w:ins w:id="33901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C34B2" w14:textId="77777777" w:rsidR="00331697" w:rsidRDefault="00331697" w:rsidP="00331697">
            <w:pPr>
              <w:rPr>
                <w:ins w:id="33902" w:author="家榮 張" w:date="2021-05-20T15:05:00Z"/>
                <w:rFonts w:ascii="標楷體" w:eastAsia="標楷體" w:hAnsi="標楷體"/>
              </w:rPr>
            </w:pPr>
            <w:ins w:id="33903" w:author="家榮 張" w:date="2021-05-20T15:05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6987" w14:textId="77777777" w:rsidR="00331697" w:rsidRDefault="00331697" w:rsidP="00331697">
            <w:pPr>
              <w:rPr>
                <w:ins w:id="33904" w:author="家榮 張" w:date="2021-05-20T15:05:00Z"/>
                <w:rFonts w:ascii="標楷體" w:eastAsia="標楷體" w:hAnsi="標楷體"/>
              </w:rPr>
            </w:pPr>
            <w:ins w:id="33905" w:author="家榮 張" w:date="2021-05-20T15:05:00Z">
              <w:r>
                <w:rPr>
                  <w:rFonts w:ascii="標楷體" w:eastAsia="標楷體" w:hAnsi="標楷體" w:hint="eastAsia"/>
                </w:rPr>
                <w:t>應收帳款票據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34A37" w14:textId="2A12CD53" w:rsidR="00331697" w:rsidRDefault="00331697" w:rsidP="00331697">
            <w:pPr>
              <w:rPr>
                <w:ins w:id="3390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308A7" w14:textId="77777777" w:rsidR="00331697" w:rsidRDefault="00331697" w:rsidP="00331697">
            <w:pPr>
              <w:rPr>
                <w:ins w:id="3390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E56E" w14:textId="77777777" w:rsidR="00331697" w:rsidRDefault="00331697" w:rsidP="00331697">
            <w:pPr>
              <w:rPr>
                <w:ins w:id="3390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1830E" w14:textId="77777777" w:rsidR="00331697" w:rsidRDefault="00331697" w:rsidP="00331697">
            <w:pPr>
              <w:rPr>
                <w:ins w:id="3390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D7E9D" w14:textId="6E309E9C" w:rsidR="00331697" w:rsidRDefault="00331697" w:rsidP="00331697">
            <w:pPr>
              <w:rPr>
                <w:ins w:id="33910" w:author="家榮 張" w:date="2021-05-20T15:05:00Z"/>
                <w:rFonts w:ascii="標楷體" w:eastAsia="標楷體" w:hAnsi="標楷體"/>
              </w:rPr>
            </w:pPr>
            <w:ins w:id="33911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892B4" w14:textId="77777777" w:rsidR="00331697" w:rsidRPr="00401E0E" w:rsidRDefault="00331697" w:rsidP="00331697">
            <w:pPr>
              <w:rPr>
                <w:ins w:id="33912" w:author="家榮 張" w:date="2021-05-20T15:39:00Z"/>
                <w:rFonts w:ascii="標楷體" w:eastAsia="標楷體" w:hAnsi="標楷體"/>
              </w:rPr>
            </w:pPr>
            <w:ins w:id="33913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27145B78" w14:textId="01E0EAA5" w:rsidR="00331697" w:rsidRDefault="00331697" w:rsidP="00331697">
            <w:pPr>
              <w:rPr>
                <w:ins w:id="33914" w:author="家榮 張" w:date="2021-05-20T15:05:00Z"/>
                <w:rFonts w:ascii="標楷體" w:eastAsia="標楷體" w:hAnsi="標楷體"/>
              </w:rPr>
            </w:pPr>
            <w:ins w:id="33915" w:author="家榮 張" w:date="2021-05-20T15:39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AR</w:t>
              </w:r>
            </w:ins>
          </w:p>
        </w:tc>
      </w:tr>
      <w:tr w:rsidR="00331697" w14:paraId="6034EA45" w14:textId="77777777" w:rsidTr="00631E93">
        <w:trPr>
          <w:trHeight w:val="291"/>
          <w:jc w:val="center"/>
          <w:ins w:id="33916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6FB36" w14:textId="77777777" w:rsidR="00331697" w:rsidRDefault="00331697" w:rsidP="00331697">
            <w:pPr>
              <w:rPr>
                <w:ins w:id="33917" w:author="家榮 張" w:date="2021-05-20T15:05:00Z"/>
                <w:rFonts w:ascii="標楷體" w:eastAsia="標楷體" w:hAnsi="標楷體"/>
              </w:rPr>
            </w:pPr>
            <w:ins w:id="33918" w:author="家榮 張" w:date="2021-05-20T15:05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00E52" w14:textId="77777777" w:rsidR="00331697" w:rsidRDefault="00331697" w:rsidP="00331697">
            <w:pPr>
              <w:rPr>
                <w:ins w:id="33919" w:author="家榮 張" w:date="2021-05-20T15:05:00Z"/>
                <w:rFonts w:ascii="標楷體" w:eastAsia="標楷體" w:hAnsi="標楷體"/>
              </w:rPr>
            </w:pPr>
            <w:ins w:id="33920" w:author="家榮 張" w:date="2021-05-20T15:05:00Z">
              <w:r>
                <w:rPr>
                  <w:rFonts w:ascii="標楷體" w:eastAsia="標楷體" w:hAnsi="標楷體" w:hint="eastAsia"/>
                </w:rPr>
                <w:t>存貨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5978" w14:textId="2E5BA552" w:rsidR="00331697" w:rsidRDefault="00331697" w:rsidP="00331697">
            <w:pPr>
              <w:rPr>
                <w:ins w:id="3392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F5033" w14:textId="77777777" w:rsidR="00331697" w:rsidRDefault="00331697" w:rsidP="00331697">
            <w:pPr>
              <w:rPr>
                <w:ins w:id="3392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74E5" w14:textId="77777777" w:rsidR="00331697" w:rsidRDefault="00331697" w:rsidP="00331697">
            <w:pPr>
              <w:rPr>
                <w:ins w:id="3392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529CA" w14:textId="77777777" w:rsidR="00331697" w:rsidRDefault="00331697" w:rsidP="00331697">
            <w:pPr>
              <w:rPr>
                <w:ins w:id="3392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117DB" w14:textId="25A8B175" w:rsidR="00331697" w:rsidRDefault="00331697" w:rsidP="00331697">
            <w:pPr>
              <w:rPr>
                <w:ins w:id="33925" w:author="家榮 張" w:date="2021-05-20T15:05:00Z"/>
                <w:rFonts w:ascii="標楷體" w:eastAsia="標楷體" w:hAnsi="標楷體"/>
              </w:rPr>
            </w:pPr>
            <w:ins w:id="33926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621A7" w14:textId="77777777" w:rsidR="00331697" w:rsidRPr="00401E0E" w:rsidRDefault="00331697" w:rsidP="00331697">
            <w:pPr>
              <w:rPr>
                <w:ins w:id="33927" w:author="家榮 張" w:date="2021-05-20T15:39:00Z"/>
                <w:rFonts w:ascii="標楷體" w:eastAsia="標楷體" w:hAnsi="標楷體"/>
              </w:rPr>
            </w:pPr>
            <w:ins w:id="33928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24B8CA48" w14:textId="4485E8D2" w:rsidR="00331697" w:rsidRDefault="00331697" w:rsidP="00331697">
            <w:pPr>
              <w:rPr>
                <w:ins w:id="33929" w:author="家榮 張" w:date="2021-05-20T15:05:00Z"/>
                <w:rFonts w:ascii="標楷體" w:eastAsia="標楷體" w:hAnsi="標楷體"/>
              </w:rPr>
            </w:pPr>
            <w:ins w:id="33930" w:author="家榮 張" w:date="2021-05-20T15:39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Invertory</w:t>
              </w:r>
            </w:ins>
          </w:p>
        </w:tc>
      </w:tr>
      <w:tr w:rsidR="00331697" w14:paraId="57480919" w14:textId="77777777" w:rsidTr="00631E93">
        <w:trPr>
          <w:trHeight w:val="291"/>
          <w:jc w:val="center"/>
          <w:ins w:id="33931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C4928" w14:textId="77777777" w:rsidR="00331697" w:rsidRDefault="00331697" w:rsidP="00331697">
            <w:pPr>
              <w:rPr>
                <w:ins w:id="33932" w:author="家榮 張" w:date="2021-05-20T15:05:00Z"/>
                <w:rFonts w:ascii="標楷體" w:eastAsia="標楷體" w:hAnsi="標楷體"/>
              </w:rPr>
            </w:pPr>
            <w:ins w:id="33933" w:author="家榮 張" w:date="2021-05-20T15:05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F798C" w14:textId="77777777" w:rsidR="00331697" w:rsidRDefault="00331697" w:rsidP="00331697">
            <w:pPr>
              <w:rPr>
                <w:ins w:id="33934" w:author="家榮 張" w:date="2021-05-20T15:05:00Z"/>
                <w:rFonts w:ascii="標楷體" w:eastAsia="標楷體" w:hAnsi="標楷體"/>
              </w:rPr>
            </w:pPr>
            <w:ins w:id="33935" w:author="家榮 張" w:date="2021-05-20T15:05:00Z">
              <w:r>
                <w:rPr>
                  <w:rFonts w:ascii="標楷體" w:eastAsia="標楷體" w:hAnsi="標楷體" w:hint="eastAsia"/>
                </w:rPr>
                <w:t>長期投資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6A68F" w14:textId="0CE20F29" w:rsidR="00331697" w:rsidRDefault="00331697" w:rsidP="00331697">
            <w:pPr>
              <w:rPr>
                <w:ins w:id="3393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0865B" w14:textId="77777777" w:rsidR="00331697" w:rsidRDefault="00331697" w:rsidP="00331697">
            <w:pPr>
              <w:rPr>
                <w:ins w:id="3393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F12B3" w14:textId="77777777" w:rsidR="00331697" w:rsidRDefault="00331697" w:rsidP="00331697">
            <w:pPr>
              <w:rPr>
                <w:ins w:id="3393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D1500" w14:textId="77777777" w:rsidR="00331697" w:rsidRDefault="00331697" w:rsidP="00331697">
            <w:pPr>
              <w:rPr>
                <w:ins w:id="3393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6EC6" w14:textId="1D35352D" w:rsidR="00331697" w:rsidRDefault="00331697" w:rsidP="00331697">
            <w:pPr>
              <w:rPr>
                <w:ins w:id="33940" w:author="家榮 張" w:date="2021-05-20T15:05:00Z"/>
                <w:rFonts w:ascii="標楷體" w:eastAsia="標楷體" w:hAnsi="標楷體"/>
              </w:rPr>
            </w:pPr>
            <w:ins w:id="33941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85655" w14:textId="77777777" w:rsidR="00331697" w:rsidRPr="00401E0E" w:rsidRDefault="00331697" w:rsidP="00331697">
            <w:pPr>
              <w:rPr>
                <w:ins w:id="33942" w:author="家榮 張" w:date="2021-05-20T15:39:00Z"/>
                <w:rFonts w:ascii="標楷體" w:eastAsia="標楷體" w:hAnsi="標楷體"/>
              </w:rPr>
            </w:pPr>
            <w:ins w:id="33943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5819225C" w14:textId="0664B88C" w:rsidR="00331697" w:rsidRDefault="00331697" w:rsidP="00331697">
            <w:pPr>
              <w:rPr>
                <w:ins w:id="33944" w:author="家榮 張" w:date="2021-05-20T15:05:00Z"/>
                <w:rFonts w:ascii="標楷體" w:eastAsia="標楷體" w:hAnsi="標楷體"/>
              </w:rPr>
            </w:pPr>
            <w:ins w:id="33945" w:author="家榮 張" w:date="2021-05-20T15:39:00Z">
              <w:r>
                <w:rPr>
                  <w:rFonts w:ascii="標楷體" w:eastAsia="標楷體" w:hAnsi="標楷體"/>
                </w:rPr>
                <w:t>2.CustFin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LongInv</w:t>
              </w:r>
            </w:ins>
          </w:p>
        </w:tc>
      </w:tr>
      <w:tr w:rsidR="00331697" w14:paraId="78F4B92A" w14:textId="77777777" w:rsidTr="001E078D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3946" w:author="家榮 張" w:date="2021-05-20T15:43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3947" w:author="家榮 張" w:date="2021-05-20T15:05:00Z"/>
          <w:trPrChange w:id="33948" w:author="家榮 張" w:date="2021-05-20T15:43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3949" w:author="家榮 張" w:date="2021-05-20T15:43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191F095" w14:textId="77777777" w:rsidR="00331697" w:rsidRDefault="00331697" w:rsidP="00331697">
            <w:pPr>
              <w:rPr>
                <w:ins w:id="33950" w:author="家榮 張" w:date="2021-05-20T15:05:00Z"/>
                <w:rFonts w:ascii="標楷體" w:eastAsia="標楷體" w:hAnsi="標楷體"/>
              </w:rPr>
            </w:pPr>
            <w:ins w:id="33951" w:author="家榮 張" w:date="2021-05-20T15:05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952" w:author="家榮 張" w:date="2021-05-20T15:43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6C73834" w14:textId="77777777" w:rsidR="00331697" w:rsidRDefault="00331697" w:rsidP="00331697">
            <w:pPr>
              <w:rPr>
                <w:ins w:id="33953" w:author="家榮 張" w:date="2021-05-20T15:05:00Z"/>
                <w:rFonts w:ascii="標楷體" w:eastAsia="標楷體" w:hAnsi="標楷體"/>
              </w:rPr>
            </w:pPr>
            <w:ins w:id="33954" w:author="家榮 張" w:date="2021-05-20T15:05:00Z">
              <w:r>
                <w:rPr>
                  <w:rFonts w:ascii="標楷體" w:eastAsia="標楷體" w:hAnsi="標楷體" w:hint="eastAsia"/>
                </w:rPr>
                <w:t>固定資產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955" w:author="家榮 張" w:date="2021-05-20T15:43:00Z">
              <w:tcPr>
                <w:tcW w:w="12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C405F3" w14:textId="576C5F9A" w:rsidR="00331697" w:rsidRDefault="00331697" w:rsidP="00331697">
            <w:pPr>
              <w:rPr>
                <w:ins w:id="3395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957" w:author="家榮 張" w:date="2021-05-20T15:43:00Z">
              <w:tcPr>
                <w:tcW w:w="1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24FF2B" w14:textId="77777777" w:rsidR="00331697" w:rsidRDefault="00331697" w:rsidP="00331697">
            <w:pPr>
              <w:rPr>
                <w:ins w:id="3395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959" w:author="家榮 張" w:date="2021-05-20T15:43:00Z">
              <w:tcPr>
                <w:tcW w:w="123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5DB776" w14:textId="77777777" w:rsidR="00331697" w:rsidRDefault="00331697" w:rsidP="00331697">
            <w:pPr>
              <w:rPr>
                <w:ins w:id="33960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3961" w:author="家榮 張" w:date="2021-05-20T15:43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6541578" w14:textId="77777777" w:rsidR="00331697" w:rsidRDefault="00331697" w:rsidP="00331697">
            <w:pPr>
              <w:rPr>
                <w:ins w:id="3396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963" w:author="家榮 張" w:date="2021-05-20T15:43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C860C7" w14:textId="19511324" w:rsidR="00331697" w:rsidRDefault="00331697" w:rsidP="00331697">
            <w:pPr>
              <w:rPr>
                <w:ins w:id="33964" w:author="家榮 張" w:date="2021-05-20T15:05:00Z"/>
                <w:rFonts w:ascii="標楷體" w:eastAsia="標楷體" w:hAnsi="標楷體"/>
              </w:rPr>
            </w:pPr>
            <w:ins w:id="33965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3966" w:author="家榮 張" w:date="2021-05-20T15:43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2D46D6A" w14:textId="77777777" w:rsidR="00331697" w:rsidRPr="00401E0E" w:rsidRDefault="00331697" w:rsidP="00331697">
            <w:pPr>
              <w:rPr>
                <w:ins w:id="33967" w:author="家榮 張" w:date="2021-05-20T15:39:00Z"/>
                <w:rFonts w:ascii="標楷體" w:eastAsia="標楷體" w:hAnsi="標楷體"/>
              </w:rPr>
            </w:pPr>
            <w:ins w:id="33968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6EFCF29F" w14:textId="7A764828" w:rsidR="00331697" w:rsidRDefault="00331697" w:rsidP="00331697">
            <w:pPr>
              <w:ind w:left="226" w:hangingChars="94" w:hanging="226"/>
              <w:rPr>
                <w:ins w:id="33969" w:author="家榮 張" w:date="2021-05-20T15:05:00Z"/>
                <w:rFonts w:ascii="標楷體" w:eastAsia="標楷體" w:hAnsi="標楷體"/>
              </w:rPr>
            </w:pPr>
            <w:ins w:id="33970" w:author="家榮 張" w:date="2021-05-20T15:39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FixedAsset</w:t>
              </w:r>
            </w:ins>
          </w:p>
        </w:tc>
      </w:tr>
      <w:tr w:rsidR="00331697" w14:paraId="0A8A9C56" w14:textId="77777777" w:rsidTr="001E078D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33971" w:author="家榮 張" w:date="2021-05-20T15:43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33972" w:author="家榮 張" w:date="2021-05-20T15:05:00Z"/>
          <w:trPrChange w:id="33973" w:author="家榮 張" w:date="2021-05-20T15:43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3974" w:author="家榮 張" w:date="2021-05-20T15:43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F7086C1" w14:textId="77777777" w:rsidR="00331697" w:rsidRDefault="00331697" w:rsidP="00331697">
            <w:pPr>
              <w:rPr>
                <w:ins w:id="33975" w:author="家榮 張" w:date="2021-05-20T15:05:00Z"/>
                <w:rFonts w:ascii="標楷體" w:eastAsia="標楷體" w:hAnsi="標楷體"/>
              </w:rPr>
            </w:pPr>
            <w:ins w:id="33976" w:author="家榮 張" w:date="2021-05-20T15:05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977" w:author="家榮 張" w:date="2021-05-20T15:43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EE75BF" w14:textId="77777777" w:rsidR="00331697" w:rsidRDefault="00331697" w:rsidP="00331697">
            <w:pPr>
              <w:rPr>
                <w:ins w:id="33978" w:author="家榮 張" w:date="2021-05-20T15:05:00Z"/>
                <w:rFonts w:ascii="標楷體" w:eastAsia="標楷體" w:hAnsi="標楷體"/>
              </w:rPr>
            </w:pPr>
            <w:ins w:id="33979" w:author="家榮 張" w:date="2021-05-20T15:05:00Z">
              <w:r>
                <w:rPr>
                  <w:rFonts w:ascii="標楷體" w:eastAsia="標楷體" w:hAnsi="標楷體" w:hint="eastAsia"/>
                </w:rPr>
                <w:t>其他資產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980" w:author="家榮 張" w:date="2021-05-20T15:43:00Z">
              <w:tcPr>
                <w:tcW w:w="12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282636" w14:textId="739C6A43" w:rsidR="00331697" w:rsidRDefault="00331697" w:rsidP="00331697">
            <w:pPr>
              <w:rPr>
                <w:ins w:id="3398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982" w:author="家榮 張" w:date="2021-05-20T15:43:00Z">
              <w:tcPr>
                <w:tcW w:w="103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4EA8FB" w14:textId="77777777" w:rsidR="00331697" w:rsidRDefault="00331697" w:rsidP="00331697">
            <w:pPr>
              <w:rPr>
                <w:ins w:id="3398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984" w:author="家榮 張" w:date="2021-05-20T15:43:00Z">
              <w:tcPr>
                <w:tcW w:w="123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B563F9" w14:textId="77777777" w:rsidR="00331697" w:rsidRDefault="00331697" w:rsidP="00331697">
            <w:pPr>
              <w:rPr>
                <w:ins w:id="33985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986" w:author="家榮 張" w:date="2021-05-20T15:43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C9298A" w14:textId="77777777" w:rsidR="00331697" w:rsidRDefault="00331697" w:rsidP="00331697">
            <w:pPr>
              <w:rPr>
                <w:ins w:id="3398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3988" w:author="家榮 張" w:date="2021-05-20T15:43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4B640E" w14:textId="0B7A7F2A" w:rsidR="00331697" w:rsidRDefault="00331697" w:rsidP="00331697">
            <w:pPr>
              <w:rPr>
                <w:ins w:id="33989" w:author="家榮 張" w:date="2021-05-20T15:05:00Z"/>
                <w:rFonts w:ascii="標楷體" w:eastAsia="標楷體" w:hAnsi="標楷體"/>
              </w:rPr>
            </w:pPr>
            <w:ins w:id="33990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3991" w:author="家榮 張" w:date="2021-05-20T15:43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2605280" w14:textId="77777777" w:rsidR="00331697" w:rsidRPr="00401E0E" w:rsidRDefault="00331697" w:rsidP="00331697">
            <w:pPr>
              <w:rPr>
                <w:ins w:id="33992" w:author="家榮 張" w:date="2021-05-20T15:39:00Z"/>
                <w:rFonts w:ascii="標楷體" w:eastAsia="標楷體" w:hAnsi="標楷體"/>
              </w:rPr>
            </w:pPr>
            <w:ins w:id="33993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2D8CB864" w14:textId="0449CBF9" w:rsidR="00331697" w:rsidRDefault="00331697" w:rsidP="00331697">
            <w:pPr>
              <w:ind w:left="226" w:hangingChars="94" w:hanging="226"/>
              <w:rPr>
                <w:ins w:id="33994" w:author="家榮 張" w:date="2021-05-20T15:05:00Z"/>
                <w:rFonts w:ascii="標楷體" w:eastAsia="標楷體" w:hAnsi="標楷體"/>
              </w:rPr>
            </w:pPr>
            <w:ins w:id="33995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OtherAsset</w:t>
              </w:r>
            </w:ins>
          </w:p>
        </w:tc>
      </w:tr>
      <w:tr w:rsidR="00331697" w14:paraId="166445BB" w14:textId="77777777" w:rsidTr="00631E93">
        <w:trPr>
          <w:trHeight w:val="291"/>
          <w:jc w:val="center"/>
          <w:ins w:id="33996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C5814" w14:textId="77777777" w:rsidR="00331697" w:rsidRDefault="00331697" w:rsidP="00331697">
            <w:pPr>
              <w:rPr>
                <w:ins w:id="33997" w:author="家榮 張" w:date="2021-05-20T15:05:00Z"/>
                <w:rFonts w:ascii="標楷體" w:eastAsia="標楷體" w:hAnsi="標楷體"/>
              </w:rPr>
            </w:pPr>
            <w:ins w:id="33998" w:author="家榮 張" w:date="2021-05-20T15:05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B99A8" w14:textId="77777777" w:rsidR="00331697" w:rsidRDefault="00331697" w:rsidP="00331697">
            <w:pPr>
              <w:rPr>
                <w:ins w:id="33999" w:author="家榮 張" w:date="2021-05-20T15:05:00Z"/>
                <w:rFonts w:ascii="標楷體" w:eastAsia="標楷體" w:hAnsi="標楷體"/>
              </w:rPr>
            </w:pPr>
            <w:ins w:id="34000" w:author="家榮 張" w:date="2021-05-20T15:05:00Z">
              <w:r>
                <w:rPr>
                  <w:rFonts w:ascii="標楷體" w:eastAsia="標楷體" w:hAnsi="標楷體" w:hint="eastAsia"/>
                </w:rPr>
                <w:t>負債總額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2AA2F" w14:textId="77777777" w:rsidR="00331697" w:rsidRDefault="00331697" w:rsidP="00331697">
            <w:pPr>
              <w:rPr>
                <w:ins w:id="3400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7A9FC" w14:textId="77777777" w:rsidR="00331697" w:rsidRDefault="00331697" w:rsidP="00331697">
            <w:pPr>
              <w:rPr>
                <w:ins w:id="3400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0B60" w14:textId="77777777" w:rsidR="00331697" w:rsidRDefault="00331697" w:rsidP="00331697">
            <w:pPr>
              <w:rPr>
                <w:ins w:id="3400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521D" w14:textId="77777777" w:rsidR="00331697" w:rsidRDefault="00331697" w:rsidP="00331697">
            <w:pPr>
              <w:rPr>
                <w:ins w:id="3400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26A3" w14:textId="75A8A6FE" w:rsidR="00331697" w:rsidRDefault="00331697" w:rsidP="00331697">
            <w:pPr>
              <w:rPr>
                <w:ins w:id="34005" w:author="家榮 張" w:date="2021-05-20T15:05:00Z"/>
                <w:rFonts w:ascii="標楷體" w:eastAsia="標楷體" w:hAnsi="標楷體"/>
              </w:rPr>
            </w:pPr>
            <w:ins w:id="34006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95CA7" w14:textId="77777777" w:rsidR="00331697" w:rsidRPr="00401E0E" w:rsidRDefault="00331697" w:rsidP="00331697">
            <w:pPr>
              <w:rPr>
                <w:ins w:id="34007" w:author="家榮 張" w:date="2021-05-20T15:39:00Z"/>
                <w:rFonts w:ascii="標楷體" w:eastAsia="標楷體" w:hAnsi="標楷體"/>
              </w:rPr>
            </w:pPr>
            <w:ins w:id="34008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3331BE74" w14:textId="4F44355B" w:rsidR="00331697" w:rsidRPr="00401E0E" w:rsidRDefault="00331697" w:rsidP="00331697">
            <w:pPr>
              <w:snapToGrid w:val="0"/>
              <w:rPr>
                <w:ins w:id="34009" w:author="家榮 張" w:date="2021-05-20T15:05:00Z"/>
                <w:rFonts w:ascii="標楷體" w:eastAsia="標楷體" w:hAnsi="標楷體"/>
              </w:rPr>
            </w:pPr>
            <w:ins w:id="34010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CustFin.LiabTotal</w:t>
              </w:r>
            </w:ins>
          </w:p>
        </w:tc>
      </w:tr>
      <w:tr w:rsidR="00331697" w14:paraId="7BC50E09" w14:textId="77777777" w:rsidTr="00631E93">
        <w:trPr>
          <w:trHeight w:val="291"/>
          <w:jc w:val="center"/>
          <w:ins w:id="34011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3C564" w14:textId="77777777" w:rsidR="00331697" w:rsidRDefault="00331697" w:rsidP="00331697">
            <w:pPr>
              <w:rPr>
                <w:ins w:id="34012" w:author="家榮 張" w:date="2021-05-20T15:05:00Z"/>
                <w:rFonts w:ascii="標楷體" w:eastAsia="標楷體" w:hAnsi="標楷體"/>
              </w:rPr>
            </w:pPr>
            <w:ins w:id="34013" w:author="家榮 張" w:date="2021-05-20T15:05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8587C" w14:textId="77777777" w:rsidR="00331697" w:rsidRDefault="00331697" w:rsidP="00331697">
            <w:pPr>
              <w:rPr>
                <w:ins w:id="34014" w:author="家榮 張" w:date="2021-05-20T15:05:00Z"/>
                <w:rFonts w:ascii="標楷體" w:eastAsia="標楷體" w:hAnsi="標楷體"/>
              </w:rPr>
            </w:pPr>
            <w:ins w:id="34015" w:author="家榮 張" w:date="2021-05-20T15:05:00Z">
              <w:r>
                <w:rPr>
                  <w:rFonts w:ascii="標楷體" w:eastAsia="標楷體" w:hAnsi="標楷體" w:hint="eastAsia"/>
                </w:rPr>
                <w:t>銀行借款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747A4" w14:textId="52A58BF1" w:rsidR="00331697" w:rsidRDefault="00331697" w:rsidP="00331697">
            <w:pPr>
              <w:rPr>
                <w:ins w:id="3401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43A11" w14:textId="77777777" w:rsidR="00331697" w:rsidRDefault="00331697" w:rsidP="00331697">
            <w:pPr>
              <w:rPr>
                <w:ins w:id="3401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46FB2" w14:textId="77777777" w:rsidR="00331697" w:rsidRDefault="00331697" w:rsidP="00331697">
            <w:pPr>
              <w:rPr>
                <w:ins w:id="3401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DF17B" w14:textId="77777777" w:rsidR="00331697" w:rsidRDefault="00331697" w:rsidP="00331697">
            <w:pPr>
              <w:rPr>
                <w:ins w:id="3401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5D239" w14:textId="4EE7815C" w:rsidR="00331697" w:rsidRDefault="00331697" w:rsidP="00331697">
            <w:pPr>
              <w:rPr>
                <w:ins w:id="34020" w:author="家榮 張" w:date="2021-05-20T15:05:00Z"/>
                <w:rFonts w:ascii="標楷體" w:eastAsia="標楷體" w:hAnsi="標楷體"/>
              </w:rPr>
            </w:pPr>
            <w:ins w:id="34021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160E7" w14:textId="77777777" w:rsidR="00331697" w:rsidRPr="00401E0E" w:rsidRDefault="00331697" w:rsidP="00331697">
            <w:pPr>
              <w:rPr>
                <w:ins w:id="34022" w:author="家榮 張" w:date="2021-05-20T15:39:00Z"/>
                <w:rFonts w:ascii="標楷體" w:eastAsia="標楷體" w:hAnsi="標楷體"/>
              </w:rPr>
            </w:pPr>
            <w:ins w:id="34023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487CEE0C" w14:textId="378F5788" w:rsidR="00331697" w:rsidRDefault="00331697" w:rsidP="00331697">
            <w:pPr>
              <w:ind w:left="226" w:hangingChars="94" w:hanging="226"/>
              <w:rPr>
                <w:ins w:id="34024" w:author="家榮 張" w:date="2021-05-20T15:05:00Z"/>
                <w:rFonts w:ascii="標楷體" w:eastAsia="標楷體" w:hAnsi="標楷體"/>
              </w:rPr>
            </w:pPr>
            <w:ins w:id="34025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 xml:space="preserve"> 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BankLoan</w:t>
              </w:r>
            </w:ins>
          </w:p>
        </w:tc>
      </w:tr>
      <w:tr w:rsidR="00331697" w14:paraId="64038EAA" w14:textId="77777777" w:rsidTr="00631E93">
        <w:trPr>
          <w:trHeight w:val="291"/>
          <w:jc w:val="center"/>
          <w:ins w:id="34026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85AA4" w14:textId="77777777" w:rsidR="00331697" w:rsidRDefault="00331697" w:rsidP="00331697">
            <w:pPr>
              <w:rPr>
                <w:ins w:id="34027" w:author="家榮 張" w:date="2021-05-20T15:05:00Z"/>
                <w:rFonts w:ascii="標楷體" w:eastAsia="標楷體" w:hAnsi="標楷體"/>
              </w:rPr>
            </w:pPr>
            <w:ins w:id="34028" w:author="家榮 張" w:date="2021-05-20T15:05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2AA8" w14:textId="77777777" w:rsidR="00331697" w:rsidRDefault="00331697" w:rsidP="00331697">
            <w:pPr>
              <w:rPr>
                <w:ins w:id="34029" w:author="家榮 張" w:date="2021-05-20T15:05:00Z"/>
                <w:rFonts w:ascii="標楷體" w:eastAsia="標楷體" w:hAnsi="標楷體"/>
              </w:rPr>
            </w:pPr>
            <w:ins w:id="34030" w:author="家榮 張" w:date="2021-05-20T15:05:00Z">
              <w:r>
                <w:rPr>
                  <w:rFonts w:ascii="標楷體" w:eastAsia="標楷體" w:hAnsi="標楷體" w:hint="eastAsia"/>
                </w:rPr>
                <w:t>其他流動負債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4A24" w14:textId="33F68347" w:rsidR="00331697" w:rsidRDefault="00331697" w:rsidP="00331697">
            <w:pPr>
              <w:rPr>
                <w:ins w:id="3403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0427C" w14:textId="77777777" w:rsidR="00331697" w:rsidRDefault="00331697" w:rsidP="00331697">
            <w:pPr>
              <w:rPr>
                <w:ins w:id="3403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36F2E" w14:textId="77777777" w:rsidR="00331697" w:rsidRDefault="00331697" w:rsidP="00331697">
            <w:pPr>
              <w:rPr>
                <w:ins w:id="3403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D1359" w14:textId="77777777" w:rsidR="00331697" w:rsidRDefault="00331697" w:rsidP="00331697">
            <w:pPr>
              <w:rPr>
                <w:ins w:id="3403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C1CCA" w14:textId="065EABDA" w:rsidR="00331697" w:rsidRDefault="00331697" w:rsidP="00331697">
            <w:pPr>
              <w:rPr>
                <w:ins w:id="34035" w:author="家榮 張" w:date="2021-05-20T15:05:00Z"/>
                <w:rFonts w:ascii="標楷體" w:eastAsia="標楷體" w:hAnsi="標楷體"/>
              </w:rPr>
            </w:pPr>
            <w:ins w:id="34036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F40B" w14:textId="77777777" w:rsidR="00331697" w:rsidRPr="00401E0E" w:rsidRDefault="00331697" w:rsidP="00331697">
            <w:pPr>
              <w:rPr>
                <w:ins w:id="34037" w:author="家榮 張" w:date="2021-05-20T15:39:00Z"/>
                <w:rFonts w:ascii="標楷體" w:eastAsia="標楷體" w:hAnsi="標楷體"/>
              </w:rPr>
            </w:pPr>
            <w:ins w:id="34038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39434039" w14:textId="4879F8FA" w:rsidR="00331697" w:rsidRDefault="00331697" w:rsidP="00331697">
            <w:pPr>
              <w:ind w:left="226" w:hangingChars="94" w:hanging="226"/>
              <w:rPr>
                <w:ins w:id="34039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040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 xml:space="preserve"> 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OtherCurrLiab</w:t>
              </w:r>
            </w:ins>
          </w:p>
        </w:tc>
      </w:tr>
      <w:tr w:rsidR="00331697" w14:paraId="32F0D364" w14:textId="77777777" w:rsidTr="00631E93">
        <w:trPr>
          <w:trHeight w:val="291"/>
          <w:jc w:val="center"/>
          <w:ins w:id="34041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5064B" w14:textId="77777777" w:rsidR="00331697" w:rsidRDefault="00331697" w:rsidP="00331697">
            <w:pPr>
              <w:rPr>
                <w:ins w:id="34042" w:author="家榮 張" w:date="2021-05-20T15:05:00Z"/>
                <w:rFonts w:ascii="標楷體" w:eastAsia="標楷體" w:hAnsi="標楷體"/>
              </w:rPr>
            </w:pPr>
            <w:ins w:id="34043" w:author="家榮 張" w:date="2021-05-20T15:05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F52B9" w14:textId="77777777" w:rsidR="00331697" w:rsidRDefault="00331697" w:rsidP="00331697">
            <w:pPr>
              <w:rPr>
                <w:ins w:id="34044" w:author="家榮 張" w:date="2021-05-20T15:05:00Z"/>
                <w:rFonts w:ascii="標楷體" w:eastAsia="標楷體" w:hAnsi="標楷體"/>
              </w:rPr>
            </w:pPr>
            <w:ins w:id="34045" w:author="家榮 張" w:date="2021-05-20T15:05:00Z">
              <w:r>
                <w:rPr>
                  <w:rFonts w:ascii="標楷體" w:eastAsia="標楷體" w:hAnsi="標楷體" w:hint="eastAsia"/>
                </w:rPr>
                <w:t>長期負債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55734" w14:textId="131715C2" w:rsidR="00331697" w:rsidRDefault="00331697" w:rsidP="00331697">
            <w:pPr>
              <w:rPr>
                <w:ins w:id="3404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F311F" w14:textId="77777777" w:rsidR="00331697" w:rsidRDefault="00331697" w:rsidP="00331697">
            <w:pPr>
              <w:rPr>
                <w:ins w:id="3404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C33D3" w14:textId="77777777" w:rsidR="00331697" w:rsidRDefault="00331697" w:rsidP="00331697">
            <w:pPr>
              <w:rPr>
                <w:ins w:id="3404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CFD06" w14:textId="77777777" w:rsidR="00331697" w:rsidRDefault="00331697" w:rsidP="00331697">
            <w:pPr>
              <w:rPr>
                <w:ins w:id="3404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7AB6" w14:textId="2DA23E42" w:rsidR="00331697" w:rsidRDefault="00331697" w:rsidP="00331697">
            <w:pPr>
              <w:rPr>
                <w:ins w:id="34050" w:author="家榮 張" w:date="2021-05-20T15:05:00Z"/>
                <w:rFonts w:ascii="標楷體" w:eastAsia="標楷體" w:hAnsi="標楷體"/>
              </w:rPr>
            </w:pPr>
            <w:ins w:id="34051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C69A8" w14:textId="77777777" w:rsidR="00331697" w:rsidRPr="00401E0E" w:rsidRDefault="00331697" w:rsidP="00331697">
            <w:pPr>
              <w:rPr>
                <w:ins w:id="34052" w:author="家榮 張" w:date="2021-05-20T15:39:00Z"/>
                <w:rFonts w:ascii="標楷體" w:eastAsia="標楷體" w:hAnsi="標楷體"/>
              </w:rPr>
            </w:pPr>
            <w:ins w:id="34053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68FC525E" w14:textId="089E0450" w:rsidR="00331697" w:rsidRDefault="00331697" w:rsidP="00331697">
            <w:pPr>
              <w:ind w:left="226" w:hangingChars="94" w:hanging="226"/>
              <w:rPr>
                <w:ins w:id="34054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055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 xml:space="preserve"> 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LongLiab</w:t>
              </w:r>
            </w:ins>
          </w:p>
        </w:tc>
      </w:tr>
      <w:tr w:rsidR="00331697" w14:paraId="73348764" w14:textId="77777777" w:rsidTr="00631E93">
        <w:trPr>
          <w:trHeight w:val="291"/>
          <w:jc w:val="center"/>
          <w:ins w:id="34056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A64BD" w14:textId="77777777" w:rsidR="00331697" w:rsidRDefault="00331697" w:rsidP="00331697">
            <w:pPr>
              <w:rPr>
                <w:ins w:id="34057" w:author="家榮 張" w:date="2021-05-20T15:05:00Z"/>
                <w:rFonts w:ascii="標楷體" w:eastAsia="標楷體" w:hAnsi="標楷體"/>
              </w:rPr>
            </w:pPr>
            <w:ins w:id="34058" w:author="家榮 張" w:date="2021-05-20T15:05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79674" w14:textId="77777777" w:rsidR="00331697" w:rsidRDefault="00331697" w:rsidP="00331697">
            <w:pPr>
              <w:rPr>
                <w:ins w:id="34059" w:author="家榮 張" w:date="2021-05-20T15:05:00Z"/>
                <w:rFonts w:ascii="標楷體" w:eastAsia="標楷體" w:hAnsi="標楷體"/>
              </w:rPr>
            </w:pPr>
            <w:ins w:id="34060" w:author="家榮 張" w:date="2021-05-20T15:05:00Z">
              <w:r>
                <w:rPr>
                  <w:rFonts w:ascii="標楷體" w:eastAsia="標楷體" w:hAnsi="標楷體" w:hint="eastAsia"/>
                </w:rPr>
                <w:t>其他負債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3BA47" w14:textId="77AA7A95" w:rsidR="00331697" w:rsidRDefault="00331697" w:rsidP="00331697">
            <w:pPr>
              <w:rPr>
                <w:ins w:id="3406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2356" w14:textId="77777777" w:rsidR="00331697" w:rsidRDefault="00331697" w:rsidP="00331697">
            <w:pPr>
              <w:rPr>
                <w:ins w:id="3406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E89A9" w14:textId="77777777" w:rsidR="00331697" w:rsidRDefault="00331697" w:rsidP="00331697">
            <w:pPr>
              <w:rPr>
                <w:ins w:id="3406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3F60D" w14:textId="77777777" w:rsidR="00331697" w:rsidRDefault="00331697" w:rsidP="00331697">
            <w:pPr>
              <w:rPr>
                <w:ins w:id="3406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52E0" w14:textId="2BD17236" w:rsidR="00331697" w:rsidRDefault="00331697" w:rsidP="00331697">
            <w:pPr>
              <w:rPr>
                <w:ins w:id="34065" w:author="家榮 張" w:date="2021-05-20T15:05:00Z"/>
                <w:rFonts w:ascii="標楷體" w:eastAsia="標楷體" w:hAnsi="標楷體"/>
              </w:rPr>
            </w:pPr>
            <w:ins w:id="34066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34362" w14:textId="77777777" w:rsidR="00331697" w:rsidRPr="00401E0E" w:rsidRDefault="00331697" w:rsidP="00331697">
            <w:pPr>
              <w:rPr>
                <w:ins w:id="34067" w:author="家榮 張" w:date="2021-05-20T15:39:00Z"/>
                <w:rFonts w:ascii="標楷體" w:eastAsia="標楷體" w:hAnsi="標楷體"/>
              </w:rPr>
            </w:pPr>
            <w:ins w:id="34068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560AB0FC" w14:textId="5F0CEE3A" w:rsidR="00331697" w:rsidRDefault="00331697" w:rsidP="00331697">
            <w:pPr>
              <w:ind w:left="226" w:hangingChars="94" w:hanging="226"/>
              <w:rPr>
                <w:ins w:id="34069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070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OtherLiab</w:t>
              </w:r>
            </w:ins>
          </w:p>
        </w:tc>
      </w:tr>
      <w:tr w:rsidR="00331697" w14:paraId="27DC3C8C" w14:textId="77777777" w:rsidTr="00631E93">
        <w:trPr>
          <w:trHeight w:val="291"/>
          <w:jc w:val="center"/>
          <w:ins w:id="34071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AEAFC" w14:textId="77777777" w:rsidR="00331697" w:rsidRDefault="00331697" w:rsidP="00331697">
            <w:pPr>
              <w:rPr>
                <w:ins w:id="34072" w:author="家榮 張" w:date="2021-05-20T15:05:00Z"/>
                <w:rFonts w:ascii="標楷體" w:eastAsia="標楷體" w:hAnsi="標楷體"/>
              </w:rPr>
            </w:pPr>
            <w:ins w:id="34073" w:author="家榮 張" w:date="2021-05-20T15:05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58F81" w14:textId="77777777" w:rsidR="00331697" w:rsidRDefault="00331697" w:rsidP="00331697">
            <w:pPr>
              <w:rPr>
                <w:ins w:id="34074" w:author="家榮 張" w:date="2021-05-20T15:05:00Z"/>
                <w:rFonts w:ascii="標楷體" w:eastAsia="標楷體" w:hAnsi="標楷體"/>
              </w:rPr>
            </w:pPr>
            <w:ins w:id="34075" w:author="家榮 張" w:date="2021-05-20T15:05:00Z">
              <w:r>
                <w:rPr>
                  <w:rFonts w:ascii="標楷體" w:eastAsia="標楷體" w:hAnsi="標楷體" w:hint="eastAsia"/>
                </w:rPr>
                <w:t>淨值總額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F060E" w14:textId="622D8E6D" w:rsidR="00331697" w:rsidRDefault="00331697" w:rsidP="00331697">
            <w:pPr>
              <w:rPr>
                <w:ins w:id="3407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817C9" w14:textId="77777777" w:rsidR="00331697" w:rsidRDefault="00331697" w:rsidP="00331697">
            <w:pPr>
              <w:rPr>
                <w:ins w:id="3407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5458C" w14:textId="77777777" w:rsidR="00331697" w:rsidRDefault="00331697" w:rsidP="00331697">
            <w:pPr>
              <w:rPr>
                <w:ins w:id="3407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9E94C" w14:textId="77777777" w:rsidR="00331697" w:rsidRDefault="00331697" w:rsidP="00331697">
            <w:pPr>
              <w:rPr>
                <w:ins w:id="3407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7E" w14:textId="1F651F7F" w:rsidR="00331697" w:rsidRDefault="00331697" w:rsidP="00331697">
            <w:pPr>
              <w:rPr>
                <w:ins w:id="34080" w:author="家榮 張" w:date="2021-05-20T15:05:00Z"/>
                <w:rFonts w:ascii="標楷體" w:eastAsia="標楷體" w:hAnsi="標楷體"/>
              </w:rPr>
            </w:pPr>
            <w:ins w:id="34081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16E4A" w14:textId="77777777" w:rsidR="00331697" w:rsidRPr="00401E0E" w:rsidRDefault="00331697" w:rsidP="00331697">
            <w:pPr>
              <w:rPr>
                <w:ins w:id="34082" w:author="家榮 張" w:date="2021-05-20T15:39:00Z"/>
                <w:rFonts w:ascii="標楷體" w:eastAsia="標楷體" w:hAnsi="標楷體"/>
              </w:rPr>
            </w:pPr>
            <w:ins w:id="34083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2CAA99D5" w14:textId="2540FB54" w:rsidR="00331697" w:rsidRDefault="00331697" w:rsidP="00331697">
            <w:pPr>
              <w:ind w:left="226" w:hangingChars="94" w:hanging="226"/>
              <w:rPr>
                <w:ins w:id="34084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085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 xml:space="preserve"> 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NewWorthTotal</w:t>
              </w:r>
            </w:ins>
          </w:p>
        </w:tc>
      </w:tr>
      <w:tr w:rsidR="00331697" w14:paraId="5579C55F" w14:textId="77777777" w:rsidTr="00631E93">
        <w:trPr>
          <w:trHeight w:val="291"/>
          <w:jc w:val="center"/>
          <w:ins w:id="34086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B9B3B" w14:textId="77777777" w:rsidR="00331697" w:rsidRDefault="00331697" w:rsidP="00331697">
            <w:pPr>
              <w:rPr>
                <w:ins w:id="34087" w:author="家榮 張" w:date="2021-05-20T15:05:00Z"/>
                <w:rFonts w:ascii="標楷體" w:eastAsia="標楷體" w:hAnsi="標楷體"/>
              </w:rPr>
            </w:pPr>
            <w:ins w:id="34088" w:author="家榮 張" w:date="2021-05-20T15:05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EEE24" w14:textId="77777777" w:rsidR="00331697" w:rsidRDefault="00331697" w:rsidP="00331697">
            <w:pPr>
              <w:rPr>
                <w:ins w:id="34089" w:author="家榮 張" w:date="2021-05-20T15:05:00Z"/>
                <w:rFonts w:ascii="標楷體" w:eastAsia="標楷體" w:hAnsi="標楷體"/>
              </w:rPr>
            </w:pPr>
            <w:ins w:id="34090" w:author="家榮 張" w:date="2021-05-20T15:05:00Z">
              <w:r>
                <w:rPr>
                  <w:rFonts w:ascii="標楷體" w:eastAsia="標楷體" w:hAnsi="標楷體" w:hint="eastAsia"/>
                </w:rPr>
                <w:t>資本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2AE66" w14:textId="08BDE5CF" w:rsidR="00331697" w:rsidRDefault="00331697" w:rsidP="00331697">
            <w:pPr>
              <w:rPr>
                <w:ins w:id="3409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584C" w14:textId="77777777" w:rsidR="00331697" w:rsidRDefault="00331697" w:rsidP="00331697">
            <w:pPr>
              <w:rPr>
                <w:ins w:id="3409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D1BE6" w14:textId="77777777" w:rsidR="00331697" w:rsidRDefault="00331697" w:rsidP="00331697">
            <w:pPr>
              <w:rPr>
                <w:ins w:id="3409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41A8D" w14:textId="77777777" w:rsidR="00331697" w:rsidRDefault="00331697" w:rsidP="00331697">
            <w:pPr>
              <w:rPr>
                <w:ins w:id="3409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B5E74" w14:textId="1B50D7BA" w:rsidR="00331697" w:rsidRDefault="00331697" w:rsidP="00331697">
            <w:pPr>
              <w:rPr>
                <w:ins w:id="34095" w:author="家榮 張" w:date="2021-05-20T15:05:00Z"/>
                <w:rFonts w:ascii="標楷體" w:eastAsia="標楷體" w:hAnsi="標楷體"/>
              </w:rPr>
            </w:pPr>
            <w:ins w:id="34096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CF370" w14:textId="77777777" w:rsidR="00331697" w:rsidRPr="00401E0E" w:rsidRDefault="00331697" w:rsidP="00331697">
            <w:pPr>
              <w:rPr>
                <w:ins w:id="34097" w:author="家榮 張" w:date="2021-05-20T15:39:00Z"/>
                <w:rFonts w:ascii="標楷體" w:eastAsia="標楷體" w:hAnsi="標楷體"/>
              </w:rPr>
            </w:pPr>
            <w:ins w:id="34098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04AF55C3" w14:textId="67A3D12C" w:rsidR="00331697" w:rsidRDefault="00331697" w:rsidP="00331697">
            <w:pPr>
              <w:ind w:left="226" w:hangingChars="94" w:hanging="226"/>
              <w:rPr>
                <w:ins w:id="34099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100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Capital</w:t>
              </w:r>
            </w:ins>
          </w:p>
        </w:tc>
      </w:tr>
      <w:tr w:rsidR="00331697" w14:paraId="137B09B8" w14:textId="77777777" w:rsidTr="00631E93">
        <w:trPr>
          <w:trHeight w:val="291"/>
          <w:jc w:val="center"/>
          <w:ins w:id="34101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5BBCF" w14:textId="77777777" w:rsidR="00331697" w:rsidRDefault="00331697" w:rsidP="00331697">
            <w:pPr>
              <w:rPr>
                <w:ins w:id="34102" w:author="家榮 張" w:date="2021-05-20T15:05:00Z"/>
                <w:rFonts w:ascii="標楷體" w:eastAsia="標楷體" w:hAnsi="標楷體"/>
              </w:rPr>
            </w:pPr>
            <w:ins w:id="34103" w:author="家榮 張" w:date="2021-05-20T15:05:00Z">
              <w:r>
                <w:rPr>
                  <w:rFonts w:ascii="標楷體" w:eastAsia="標楷體" w:hAnsi="標楷體" w:hint="eastAsia"/>
                </w:rPr>
                <w:t>19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2B60F" w14:textId="77777777" w:rsidR="00331697" w:rsidRDefault="00331697" w:rsidP="00331697">
            <w:pPr>
              <w:rPr>
                <w:ins w:id="34104" w:author="家榮 張" w:date="2021-05-20T15:05:00Z"/>
                <w:rFonts w:ascii="標楷體" w:eastAsia="標楷體" w:hAnsi="標楷體"/>
              </w:rPr>
            </w:pPr>
            <w:ins w:id="34105" w:author="家榮 張" w:date="2021-05-20T15:05:00Z">
              <w:r>
                <w:rPr>
                  <w:rFonts w:ascii="標楷體" w:eastAsia="標楷體" w:hAnsi="標楷體" w:hint="eastAsia"/>
                </w:rPr>
                <w:t>公積保留盈餘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50B0" w14:textId="7825F37D" w:rsidR="00331697" w:rsidRDefault="00331697" w:rsidP="00331697">
            <w:pPr>
              <w:rPr>
                <w:ins w:id="3410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757DE" w14:textId="77777777" w:rsidR="00331697" w:rsidRDefault="00331697" w:rsidP="00331697">
            <w:pPr>
              <w:rPr>
                <w:ins w:id="3410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90A8" w14:textId="77777777" w:rsidR="00331697" w:rsidRDefault="00331697" w:rsidP="00331697">
            <w:pPr>
              <w:rPr>
                <w:ins w:id="3410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42891" w14:textId="77777777" w:rsidR="00331697" w:rsidRDefault="00331697" w:rsidP="00331697">
            <w:pPr>
              <w:rPr>
                <w:ins w:id="3410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50A9C" w14:textId="09E5C79F" w:rsidR="00331697" w:rsidRDefault="00331697" w:rsidP="00331697">
            <w:pPr>
              <w:rPr>
                <w:ins w:id="34110" w:author="家榮 張" w:date="2021-05-20T15:05:00Z"/>
                <w:rFonts w:ascii="標楷體" w:eastAsia="標楷體" w:hAnsi="標楷體"/>
              </w:rPr>
            </w:pPr>
            <w:ins w:id="34111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767A" w14:textId="77777777" w:rsidR="00331697" w:rsidRPr="00401E0E" w:rsidRDefault="00331697" w:rsidP="00331697">
            <w:pPr>
              <w:rPr>
                <w:ins w:id="34112" w:author="家榮 張" w:date="2021-05-20T15:39:00Z"/>
                <w:rFonts w:ascii="標楷體" w:eastAsia="標楷體" w:hAnsi="標楷體"/>
              </w:rPr>
            </w:pPr>
            <w:ins w:id="34113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4C8488A5" w14:textId="0429CE09" w:rsidR="00331697" w:rsidRDefault="00331697" w:rsidP="00331697">
            <w:pPr>
              <w:ind w:left="226" w:hangingChars="94" w:hanging="226"/>
              <w:rPr>
                <w:ins w:id="34114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115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RetainEarning</w:t>
              </w:r>
            </w:ins>
          </w:p>
        </w:tc>
      </w:tr>
      <w:tr w:rsidR="00331697" w14:paraId="5AD2974D" w14:textId="77777777" w:rsidTr="00631E93">
        <w:trPr>
          <w:trHeight w:val="291"/>
          <w:jc w:val="center"/>
          <w:ins w:id="34116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0A145" w14:textId="77777777" w:rsidR="00331697" w:rsidRDefault="00331697" w:rsidP="00331697">
            <w:pPr>
              <w:rPr>
                <w:ins w:id="34117" w:author="家榮 張" w:date="2021-05-20T15:05:00Z"/>
                <w:rFonts w:ascii="標楷體" w:eastAsia="標楷體" w:hAnsi="標楷體"/>
              </w:rPr>
            </w:pPr>
            <w:ins w:id="34118" w:author="家榮 張" w:date="2021-05-20T15:05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7D491" w14:textId="77777777" w:rsidR="00331697" w:rsidRDefault="00331697" w:rsidP="00331697">
            <w:pPr>
              <w:rPr>
                <w:ins w:id="34119" w:author="家榮 張" w:date="2021-05-20T15:05:00Z"/>
                <w:rFonts w:ascii="標楷體" w:eastAsia="標楷體" w:hAnsi="標楷體"/>
              </w:rPr>
            </w:pPr>
            <w:ins w:id="34120" w:author="家榮 張" w:date="2021-05-20T15:05:00Z">
              <w:r>
                <w:rPr>
                  <w:rFonts w:ascii="標楷體" w:eastAsia="標楷體" w:hAnsi="標楷體" w:hint="eastAsia"/>
                </w:rPr>
                <w:t>營業收入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AC4C" w14:textId="62FAF293" w:rsidR="00331697" w:rsidRDefault="00331697" w:rsidP="00331697">
            <w:pPr>
              <w:rPr>
                <w:ins w:id="3412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8AF7B" w14:textId="77777777" w:rsidR="00331697" w:rsidRDefault="00331697" w:rsidP="00331697">
            <w:pPr>
              <w:rPr>
                <w:ins w:id="3412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0F3A7" w14:textId="77777777" w:rsidR="00331697" w:rsidRDefault="00331697" w:rsidP="00331697">
            <w:pPr>
              <w:rPr>
                <w:ins w:id="3412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00BC9" w14:textId="77777777" w:rsidR="00331697" w:rsidRDefault="00331697" w:rsidP="00331697">
            <w:pPr>
              <w:rPr>
                <w:ins w:id="3412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0E7BF" w14:textId="43DC154D" w:rsidR="00331697" w:rsidRDefault="00331697" w:rsidP="00331697">
            <w:pPr>
              <w:rPr>
                <w:ins w:id="34125" w:author="家榮 張" w:date="2021-05-20T15:05:00Z"/>
                <w:rFonts w:ascii="標楷體" w:eastAsia="標楷體" w:hAnsi="標楷體"/>
              </w:rPr>
            </w:pPr>
            <w:ins w:id="34126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7F237" w14:textId="77777777" w:rsidR="00331697" w:rsidRPr="00401E0E" w:rsidRDefault="00331697" w:rsidP="00331697">
            <w:pPr>
              <w:rPr>
                <w:ins w:id="34127" w:author="家榮 張" w:date="2021-05-20T15:39:00Z"/>
                <w:rFonts w:ascii="標楷體" w:eastAsia="標楷體" w:hAnsi="標楷體"/>
              </w:rPr>
            </w:pPr>
            <w:ins w:id="34128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7255A61D" w14:textId="5713EF76" w:rsidR="00331697" w:rsidRDefault="00331697" w:rsidP="00331697">
            <w:pPr>
              <w:ind w:left="226" w:hangingChars="94" w:hanging="226"/>
              <w:rPr>
                <w:ins w:id="34129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130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OpIncome</w:t>
              </w:r>
            </w:ins>
          </w:p>
        </w:tc>
      </w:tr>
      <w:tr w:rsidR="00331697" w14:paraId="45114291" w14:textId="77777777" w:rsidTr="00631E93">
        <w:trPr>
          <w:trHeight w:val="291"/>
          <w:jc w:val="center"/>
          <w:ins w:id="34131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34D0C" w14:textId="77777777" w:rsidR="00331697" w:rsidRDefault="00331697" w:rsidP="00331697">
            <w:pPr>
              <w:rPr>
                <w:ins w:id="34132" w:author="家榮 張" w:date="2021-05-20T15:05:00Z"/>
                <w:rFonts w:ascii="標楷體" w:eastAsia="標楷體" w:hAnsi="標楷體"/>
              </w:rPr>
            </w:pPr>
            <w:ins w:id="34133" w:author="家榮 張" w:date="2021-05-20T15:05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FAAAB" w14:textId="77777777" w:rsidR="00331697" w:rsidRDefault="00331697" w:rsidP="00331697">
            <w:pPr>
              <w:rPr>
                <w:ins w:id="34134" w:author="家榮 張" w:date="2021-05-20T15:05:00Z"/>
                <w:rFonts w:ascii="標楷體" w:eastAsia="標楷體" w:hAnsi="標楷體"/>
              </w:rPr>
            </w:pPr>
            <w:ins w:id="34135" w:author="家榮 張" w:date="2021-05-20T15:05:00Z">
              <w:r>
                <w:rPr>
                  <w:rFonts w:ascii="標楷體" w:eastAsia="標楷體" w:hAnsi="標楷體" w:hint="eastAsia"/>
                </w:rPr>
                <w:t>營業成本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3056A" w14:textId="5038EE75" w:rsidR="00331697" w:rsidRDefault="00331697" w:rsidP="00331697">
            <w:pPr>
              <w:rPr>
                <w:ins w:id="3413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37C31" w14:textId="77777777" w:rsidR="00331697" w:rsidRDefault="00331697" w:rsidP="00331697">
            <w:pPr>
              <w:rPr>
                <w:ins w:id="3413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01E9F" w14:textId="77777777" w:rsidR="00331697" w:rsidRDefault="00331697" w:rsidP="00331697">
            <w:pPr>
              <w:rPr>
                <w:ins w:id="3413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383CB" w14:textId="77777777" w:rsidR="00331697" w:rsidRDefault="00331697" w:rsidP="00331697">
            <w:pPr>
              <w:rPr>
                <w:ins w:id="3413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C7E9" w14:textId="7EFEFD21" w:rsidR="00331697" w:rsidRDefault="00331697" w:rsidP="00331697">
            <w:pPr>
              <w:rPr>
                <w:ins w:id="34140" w:author="家榮 張" w:date="2021-05-20T15:05:00Z"/>
                <w:rFonts w:ascii="標楷體" w:eastAsia="標楷體" w:hAnsi="標楷體"/>
              </w:rPr>
            </w:pPr>
            <w:ins w:id="34141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3A378" w14:textId="77777777" w:rsidR="00331697" w:rsidRPr="00401E0E" w:rsidRDefault="00331697" w:rsidP="00331697">
            <w:pPr>
              <w:rPr>
                <w:ins w:id="34142" w:author="家榮 張" w:date="2021-05-20T15:39:00Z"/>
                <w:rFonts w:ascii="標楷體" w:eastAsia="標楷體" w:hAnsi="標楷體"/>
              </w:rPr>
            </w:pPr>
            <w:ins w:id="34143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245752D4" w14:textId="52432D1A" w:rsidR="00331697" w:rsidRDefault="00331697" w:rsidP="00331697">
            <w:pPr>
              <w:ind w:left="226" w:hangingChars="94" w:hanging="226"/>
              <w:rPr>
                <w:ins w:id="34144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145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OpCost</w:t>
              </w:r>
            </w:ins>
          </w:p>
        </w:tc>
      </w:tr>
      <w:tr w:rsidR="00331697" w14:paraId="4D7123ED" w14:textId="77777777" w:rsidTr="00631E93">
        <w:trPr>
          <w:trHeight w:val="291"/>
          <w:jc w:val="center"/>
          <w:ins w:id="34146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38D51" w14:textId="77777777" w:rsidR="00331697" w:rsidRDefault="00331697" w:rsidP="00331697">
            <w:pPr>
              <w:rPr>
                <w:ins w:id="34147" w:author="家榮 張" w:date="2021-05-20T15:05:00Z"/>
                <w:rFonts w:ascii="標楷體" w:eastAsia="標楷體" w:hAnsi="標楷體"/>
              </w:rPr>
            </w:pPr>
            <w:ins w:id="34148" w:author="家榮 張" w:date="2021-05-20T15:05:00Z">
              <w:r>
                <w:rPr>
                  <w:rFonts w:ascii="標楷體" w:eastAsia="標楷體" w:hAnsi="標楷體" w:hint="eastAsia"/>
                </w:rPr>
                <w:t>22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131B2" w14:textId="77777777" w:rsidR="00331697" w:rsidRDefault="00331697" w:rsidP="00331697">
            <w:pPr>
              <w:rPr>
                <w:ins w:id="34149" w:author="家榮 張" w:date="2021-05-20T15:05:00Z"/>
                <w:rFonts w:ascii="標楷體" w:eastAsia="標楷體" w:hAnsi="標楷體"/>
              </w:rPr>
            </w:pPr>
            <w:ins w:id="34150" w:author="家榮 張" w:date="2021-05-20T15:05:00Z">
              <w:r>
                <w:rPr>
                  <w:rFonts w:ascii="標楷體" w:eastAsia="標楷體" w:hAnsi="標楷體" w:hint="eastAsia"/>
                </w:rPr>
                <w:t>營業毛利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C4843" w14:textId="3320DE6A" w:rsidR="00331697" w:rsidRDefault="00331697" w:rsidP="00331697">
            <w:pPr>
              <w:rPr>
                <w:ins w:id="3415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20EF" w14:textId="77777777" w:rsidR="00331697" w:rsidRDefault="00331697" w:rsidP="00331697">
            <w:pPr>
              <w:rPr>
                <w:ins w:id="3415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54E8F" w14:textId="77777777" w:rsidR="00331697" w:rsidRDefault="00331697" w:rsidP="00331697">
            <w:pPr>
              <w:rPr>
                <w:ins w:id="3415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3A6B4" w14:textId="77777777" w:rsidR="00331697" w:rsidRDefault="00331697" w:rsidP="00331697">
            <w:pPr>
              <w:rPr>
                <w:ins w:id="3415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30D1" w14:textId="53CAC0D3" w:rsidR="00331697" w:rsidRDefault="00331697" w:rsidP="00331697">
            <w:pPr>
              <w:rPr>
                <w:ins w:id="34155" w:author="家榮 張" w:date="2021-05-20T15:05:00Z"/>
                <w:rFonts w:ascii="標楷體" w:eastAsia="標楷體" w:hAnsi="標楷體"/>
              </w:rPr>
            </w:pPr>
            <w:ins w:id="34156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9CD5B" w14:textId="77777777" w:rsidR="00331697" w:rsidRPr="00401E0E" w:rsidRDefault="00331697" w:rsidP="00331697">
            <w:pPr>
              <w:rPr>
                <w:ins w:id="34157" w:author="家榮 張" w:date="2021-05-20T15:39:00Z"/>
                <w:rFonts w:ascii="標楷體" w:eastAsia="標楷體" w:hAnsi="標楷體"/>
              </w:rPr>
            </w:pPr>
            <w:ins w:id="34158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6F593C74" w14:textId="46E7E0FE" w:rsidR="00331697" w:rsidRDefault="00331697" w:rsidP="00331697">
            <w:pPr>
              <w:ind w:left="226" w:hangingChars="94" w:hanging="226"/>
              <w:rPr>
                <w:ins w:id="34159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160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OpProfit</w:t>
              </w:r>
            </w:ins>
          </w:p>
        </w:tc>
      </w:tr>
      <w:tr w:rsidR="00331697" w14:paraId="2B07701A" w14:textId="77777777" w:rsidTr="00631E93">
        <w:trPr>
          <w:trHeight w:val="291"/>
          <w:jc w:val="center"/>
          <w:ins w:id="34161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299F" w14:textId="77777777" w:rsidR="00331697" w:rsidRDefault="00331697" w:rsidP="00331697">
            <w:pPr>
              <w:rPr>
                <w:ins w:id="34162" w:author="家榮 張" w:date="2021-05-20T15:05:00Z"/>
                <w:rFonts w:ascii="標楷體" w:eastAsia="標楷體" w:hAnsi="標楷體"/>
              </w:rPr>
            </w:pPr>
            <w:ins w:id="34163" w:author="家榮 張" w:date="2021-05-20T15:05:00Z">
              <w:r>
                <w:rPr>
                  <w:rFonts w:ascii="標楷體" w:eastAsia="標楷體" w:hAnsi="標楷體" w:hint="eastAsia"/>
                </w:rPr>
                <w:t>23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5692B" w14:textId="77777777" w:rsidR="00331697" w:rsidRDefault="00331697" w:rsidP="00331697">
            <w:pPr>
              <w:rPr>
                <w:ins w:id="34164" w:author="家榮 張" w:date="2021-05-20T15:05:00Z"/>
                <w:rFonts w:ascii="標楷體" w:eastAsia="標楷體" w:hAnsi="標楷體"/>
              </w:rPr>
            </w:pPr>
            <w:ins w:id="34165" w:author="家榮 張" w:date="2021-05-20T15:05:00Z">
              <w:r>
                <w:rPr>
                  <w:rFonts w:ascii="標楷體" w:eastAsia="標楷體" w:hAnsi="標楷體" w:hint="eastAsia"/>
                </w:rPr>
                <w:t>管銷費用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5722" w14:textId="0F014F2B" w:rsidR="00331697" w:rsidRDefault="00331697" w:rsidP="00331697">
            <w:pPr>
              <w:rPr>
                <w:ins w:id="3416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9C41" w14:textId="77777777" w:rsidR="00331697" w:rsidRDefault="00331697" w:rsidP="00331697">
            <w:pPr>
              <w:rPr>
                <w:ins w:id="3416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7B" w14:textId="77777777" w:rsidR="00331697" w:rsidRDefault="00331697" w:rsidP="00331697">
            <w:pPr>
              <w:rPr>
                <w:ins w:id="3416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B960" w14:textId="77777777" w:rsidR="00331697" w:rsidRDefault="00331697" w:rsidP="00331697">
            <w:pPr>
              <w:rPr>
                <w:ins w:id="3416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349C7" w14:textId="4E4A2878" w:rsidR="00331697" w:rsidRDefault="00331697" w:rsidP="00331697">
            <w:pPr>
              <w:rPr>
                <w:ins w:id="34170" w:author="家榮 張" w:date="2021-05-20T15:05:00Z"/>
                <w:rFonts w:ascii="標楷體" w:eastAsia="標楷體" w:hAnsi="標楷體"/>
              </w:rPr>
            </w:pPr>
            <w:ins w:id="34171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3C84C" w14:textId="77777777" w:rsidR="00331697" w:rsidRPr="00401E0E" w:rsidRDefault="00331697" w:rsidP="00331697">
            <w:pPr>
              <w:rPr>
                <w:ins w:id="34172" w:author="家榮 張" w:date="2021-05-20T15:39:00Z"/>
                <w:rFonts w:ascii="標楷體" w:eastAsia="標楷體" w:hAnsi="標楷體"/>
              </w:rPr>
            </w:pPr>
            <w:ins w:id="34173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796B78D5" w14:textId="02C7D0FF" w:rsidR="00331697" w:rsidRDefault="00331697" w:rsidP="00331697">
            <w:pPr>
              <w:ind w:left="226" w:hangingChars="94" w:hanging="226"/>
              <w:rPr>
                <w:ins w:id="34174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175" w:author="家榮 張" w:date="2021-05-20T15:39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OpExpense</w:t>
              </w:r>
            </w:ins>
          </w:p>
        </w:tc>
      </w:tr>
      <w:tr w:rsidR="00331697" w14:paraId="2264B93C" w14:textId="77777777" w:rsidTr="00631E93">
        <w:trPr>
          <w:trHeight w:val="291"/>
          <w:jc w:val="center"/>
          <w:ins w:id="34176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45E80" w14:textId="77777777" w:rsidR="00331697" w:rsidRDefault="00331697" w:rsidP="00331697">
            <w:pPr>
              <w:rPr>
                <w:ins w:id="34177" w:author="家榮 張" w:date="2021-05-20T15:05:00Z"/>
                <w:rFonts w:ascii="標楷體" w:eastAsia="標楷體" w:hAnsi="標楷體"/>
              </w:rPr>
            </w:pPr>
            <w:ins w:id="34178" w:author="家榮 張" w:date="2021-05-20T15:05:00Z">
              <w:r>
                <w:rPr>
                  <w:rFonts w:ascii="標楷體" w:eastAsia="標楷體" w:hAnsi="標楷體" w:hint="eastAsia"/>
                </w:rPr>
                <w:t>24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A3229" w14:textId="77777777" w:rsidR="00331697" w:rsidRDefault="00331697" w:rsidP="00331697">
            <w:pPr>
              <w:rPr>
                <w:ins w:id="34179" w:author="家榮 張" w:date="2021-05-20T15:05:00Z"/>
                <w:rFonts w:ascii="標楷體" w:eastAsia="標楷體" w:hAnsi="標楷體"/>
              </w:rPr>
            </w:pPr>
            <w:ins w:id="34180" w:author="家榮 張" w:date="2021-05-20T15:05:00Z">
              <w:r>
                <w:rPr>
                  <w:rFonts w:ascii="標楷體" w:eastAsia="標楷體" w:hAnsi="標楷體" w:hint="eastAsia"/>
                </w:rPr>
                <w:t>營業利益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32AAF" w14:textId="4046E31D" w:rsidR="00331697" w:rsidRDefault="00331697" w:rsidP="00331697">
            <w:pPr>
              <w:rPr>
                <w:ins w:id="3418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9429B" w14:textId="77777777" w:rsidR="00331697" w:rsidRDefault="00331697" w:rsidP="00331697">
            <w:pPr>
              <w:rPr>
                <w:ins w:id="3418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D15A3" w14:textId="77777777" w:rsidR="00331697" w:rsidRDefault="00331697" w:rsidP="00331697">
            <w:pPr>
              <w:rPr>
                <w:ins w:id="3418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40C8B" w14:textId="77777777" w:rsidR="00331697" w:rsidRDefault="00331697" w:rsidP="00331697">
            <w:pPr>
              <w:rPr>
                <w:ins w:id="3418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213EE" w14:textId="1BA9FABA" w:rsidR="00331697" w:rsidRDefault="00331697" w:rsidP="00331697">
            <w:pPr>
              <w:rPr>
                <w:ins w:id="34185" w:author="家榮 張" w:date="2021-05-20T15:05:00Z"/>
                <w:rFonts w:ascii="標楷體" w:eastAsia="標楷體" w:hAnsi="標楷體"/>
              </w:rPr>
            </w:pPr>
            <w:ins w:id="34186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DBB56" w14:textId="77777777" w:rsidR="00331697" w:rsidRPr="00401E0E" w:rsidRDefault="00331697" w:rsidP="00331697">
            <w:pPr>
              <w:rPr>
                <w:ins w:id="34187" w:author="家榮 張" w:date="2021-05-20T15:39:00Z"/>
                <w:rFonts w:ascii="標楷體" w:eastAsia="標楷體" w:hAnsi="標楷體"/>
              </w:rPr>
            </w:pPr>
            <w:ins w:id="34188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34BF1A67" w14:textId="4AB8A99C" w:rsidR="00331697" w:rsidRPr="00D45A59" w:rsidRDefault="00331697" w:rsidP="00331697">
            <w:pPr>
              <w:ind w:left="226" w:hangingChars="94" w:hanging="226"/>
              <w:rPr>
                <w:ins w:id="34189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190" w:author="家榮 張" w:date="2021-05-20T15:39:00Z">
              <w:r w:rsidRPr="00D45A59">
                <w:rPr>
                  <w:rFonts w:ascii="標楷體" w:eastAsia="標楷體" w:hAnsi="標楷體" w:hint="eastAsia"/>
                </w:rPr>
                <w:t>2.</w:t>
              </w:r>
              <w:r w:rsidRPr="00D45A59">
                <w:rPr>
                  <w:rFonts w:ascii="標楷體" w:eastAsia="標楷體" w:hAnsi="標楷體"/>
                </w:rPr>
                <w:t>CustFin</w:t>
              </w:r>
              <w:r w:rsidRPr="00D45A59">
                <w:rPr>
                  <w:rFonts w:ascii="標楷體" w:eastAsia="標楷體" w:hAnsi="標楷體" w:hint="eastAsia"/>
                </w:rPr>
                <w:t>.</w:t>
              </w:r>
              <w:r w:rsidRPr="00D45A59">
                <w:rPr>
                  <w:rFonts w:ascii="標楷體" w:eastAsia="標楷體" w:hAnsi="標楷體"/>
                </w:rPr>
                <w:t>OpRevenue</w:t>
              </w:r>
            </w:ins>
          </w:p>
        </w:tc>
      </w:tr>
      <w:tr w:rsidR="00331697" w14:paraId="50795BBE" w14:textId="77777777" w:rsidTr="00631E93">
        <w:trPr>
          <w:trHeight w:val="291"/>
          <w:jc w:val="center"/>
          <w:ins w:id="34191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0825" w14:textId="77777777" w:rsidR="00331697" w:rsidRDefault="00331697" w:rsidP="00331697">
            <w:pPr>
              <w:rPr>
                <w:ins w:id="34192" w:author="家榮 張" w:date="2021-05-20T15:05:00Z"/>
                <w:rFonts w:ascii="標楷體" w:eastAsia="標楷體" w:hAnsi="標楷體"/>
              </w:rPr>
            </w:pPr>
            <w:ins w:id="34193" w:author="家榮 張" w:date="2021-05-20T15:05:00Z">
              <w:r>
                <w:rPr>
                  <w:rFonts w:ascii="標楷體" w:eastAsia="標楷體" w:hAnsi="標楷體" w:hint="eastAsia"/>
                </w:rPr>
                <w:t>25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C22A6" w14:textId="77777777" w:rsidR="00331697" w:rsidRDefault="00331697" w:rsidP="00331697">
            <w:pPr>
              <w:rPr>
                <w:ins w:id="34194" w:author="家榮 張" w:date="2021-05-20T15:05:00Z"/>
                <w:rFonts w:ascii="標楷體" w:eastAsia="標楷體" w:hAnsi="標楷體"/>
              </w:rPr>
            </w:pPr>
            <w:ins w:id="34195" w:author="家榮 張" w:date="2021-05-20T15:05:00Z">
              <w:r>
                <w:rPr>
                  <w:rFonts w:ascii="標楷體" w:eastAsia="標楷體" w:hAnsi="標楷體" w:hint="eastAsia"/>
                </w:rPr>
                <w:t>營業外收入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FE6A" w14:textId="7A8395BD" w:rsidR="00331697" w:rsidRDefault="00331697" w:rsidP="00331697">
            <w:pPr>
              <w:rPr>
                <w:ins w:id="3419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2069E" w14:textId="77777777" w:rsidR="00331697" w:rsidRDefault="00331697" w:rsidP="00331697">
            <w:pPr>
              <w:rPr>
                <w:ins w:id="3419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4BAA3" w14:textId="77777777" w:rsidR="00331697" w:rsidRDefault="00331697" w:rsidP="00331697">
            <w:pPr>
              <w:rPr>
                <w:ins w:id="3419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8AD85" w14:textId="77777777" w:rsidR="00331697" w:rsidRDefault="00331697" w:rsidP="00331697">
            <w:pPr>
              <w:rPr>
                <w:ins w:id="3419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5AAE6" w14:textId="3DA4CC80" w:rsidR="00331697" w:rsidRDefault="00331697" w:rsidP="00331697">
            <w:pPr>
              <w:rPr>
                <w:ins w:id="34200" w:author="家榮 張" w:date="2021-05-20T15:05:00Z"/>
                <w:rFonts w:ascii="標楷體" w:eastAsia="標楷體" w:hAnsi="標楷體"/>
              </w:rPr>
            </w:pPr>
            <w:ins w:id="34201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E35C3" w14:textId="77777777" w:rsidR="00331697" w:rsidRPr="00401E0E" w:rsidRDefault="00331697" w:rsidP="00331697">
            <w:pPr>
              <w:rPr>
                <w:ins w:id="34202" w:author="家榮 張" w:date="2021-05-20T15:39:00Z"/>
                <w:rFonts w:ascii="標楷體" w:eastAsia="標楷體" w:hAnsi="標楷體"/>
              </w:rPr>
            </w:pPr>
            <w:ins w:id="34203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2FA46311" w14:textId="01A13DE1" w:rsidR="00331697" w:rsidRDefault="00331697" w:rsidP="00331697">
            <w:pPr>
              <w:ind w:left="226" w:hangingChars="94" w:hanging="226"/>
              <w:rPr>
                <w:ins w:id="34204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205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NopIncome</w:t>
              </w:r>
            </w:ins>
          </w:p>
        </w:tc>
      </w:tr>
      <w:tr w:rsidR="00331697" w14:paraId="7BF2BE43" w14:textId="77777777" w:rsidTr="00631E93">
        <w:trPr>
          <w:trHeight w:val="291"/>
          <w:jc w:val="center"/>
          <w:ins w:id="34206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15652" w14:textId="77777777" w:rsidR="00331697" w:rsidRDefault="00331697" w:rsidP="00331697">
            <w:pPr>
              <w:rPr>
                <w:ins w:id="34207" w:author="家榮 張" w:date="2021-05-20T15:05:00Z"/>
                <w:rFonts w:ascii="標楷體" w:eastAsia="標楷體" w:hAnsi="標楷體"/>
              </w:rPr>
            </w:pPr>
            <w:ins w:id="34208" w:author="家榮 張" w:date="2021-05-20T15:05:00Z">
              <w:r>
                <w:rPr>
                  <w:rFonts w:ascii="標楷體" w:eastAsia="標楷體" w:hAnsi="標楷體" w:hint="eastAsia"/>
                </w:rPr>
                <w:t>26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80E0" w14:textId="77777777" w:rsidR="00331697" w:rsidRDefault="00331697" w:rsidP="00331697">
            <w:pPr>
              <w:rPr>
                <w:ins w:id="34209" w:author="家榮 張" w:date="2021-05-20T15:05:00Z"/>
                <w:rFonts w:ascii="標楷體" w:eastAsia="標楷體" w:hAnsi="標楷體"/>
              </w:rPr>
            </w:pPr>
            <w:ins w:id="34210" w:author="家榮 張" w:date="2021-05-20T15:05:00Z">
              <w:r>
                <w:rPr>
                  <w:rFonts w:ascii="標楷體" w:eastAsia="標楷體" w:hAnsi="標楷體" w:hint="eastAsia"/>
                </w:rPr>
                <w:t>財務支出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1D93B" w14:textId="25147B6F" w:rsidR="00331697" w:rsidRDefault="00331697" w:rsidP="00331697">
            <w:pPr>
              <w:rPr>
                <w:ins w:id="3421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78DB1" w14:textId="77777777" w:rsidR="00331697" w:rsidRDefault="00331697" w:rsidP="00331697">
            <w:pPr>
              <w:rPr>
                <w:ins w:id="3421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3904C" w14:textId="77777777" w:rsidR="00331697" w:rsidRDefault="00331697" w:rsidP="00331697">
            <w:pPr>
              <w:rPr>
                <w:ins w:id="3421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9B02" w14:textId="77777777" w:rsidR="00331697" w:rsidRDefault="00331697" w:rsidP="00331697">
            <w:pPr>
              <w:rPr>
                <w:ins w:id="3421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8F0B" w14:textId="7DB03AF8" w:rsidR="00331697" w:rsidRDefault="00331697" w:rsidP="00331697">
            <w:pPr>
              <w:rPr>
                <w:ins w:id="34215" w:author="家榮 張" w:date="2021-05-20T15:05:00Z"/>
                <w:rFonts w:ascii="標楷體" w:eastAsia="標楷體" w:hAnsi="標楷體"/>
              </w:rPr>
            </w:pPr>
            <w:ins w:id="34216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B1A40" w14:textId="77777777" w:rsidR="00331697" w:rsidRPr="00401E0E" w:rsidRDefault="00331697" w:rsidP="00331697">
            <w:pPr>
              <w:rPr>
                <w:ins w:id="34217" w:author="家榮 張" w:date="2021-05-20T15:39:00Z"/>
                <w:rFonts w:ascii="標楷體" w:eastAsia="標楷體" w:hAnsi="標楷體"/>
              </w:rPr>
            </w:pPr>
            <w:ins w:id="34218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4D316B6B" w14:textId="32AAF3B9" w:rsidR="00331697" w:rsidRDefault="00331697" w:rsidP="00331697">
            <w:pPr>
              <w:ind w:left="226" w:hangingChars="94" w:hanging="226"/>
              <w:rPr>
                <w:ins w:id="34219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220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FinExpense</w:t>
              </w:r>
            </w:ins>
          </w:p>
        </w:tc>
      </w:tr>
      <w:tr w:rsidR="00331697" w14:paraId="2D707FBA" w14:textId="77777777" w:rsidTr="00631E93">
        <w:trPr>
          <w:trHeight w:val="291"/>
          <w:jc w:val="center"/>
          <w:ins w:id="34221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9FABD" w14:textId="77777777" w:rsidR="00331697" w:rsidRDefault="00331697" w:rsidP="00331697">
            <w:pPr>
              <w:rPr>
                <w:ins w:id="34222" w:author="家榮 張" w:date="2021-05-20T15:05:00Z"/>
                <w:rFonts w:ascii="標楷體" w:eastAsia="標楷體" w:hAnsi="標楷體"/>
              </w:rPr>
            </w:pPr>
            <w:ins w:id="34223" w:author="家榮 張" w:date="2021-05-20T15:05:00Z">
              <w:r>
                <w:rPr>
                  <w:rFonts w:ascii="標楷體" w:eastAsia="標楷體" w:hAnsi="標楷體" w:hint="eastAsia"/>
                </w:rPr>
                <w:t>27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FBCE" w14:textId="77777777" w:rsidR="00331697" w:rsidRDefault="00331697" w:rsidP="00331697">
            <w:pPr>
              <w:rPr>
                <w:ins w:id="34224" w:author="家榮 張" w:date="2021-05-20T15:05:00Z"/>
                <w:rFonts w:ascii="標楷體" w:eastAsia="標楷體" w:hAnsi="標楷體"/>
              </w:rPr>
            </w:pPr>
            <w:ins w:id="34225" w:author="家榮 張" w:date="2021-05-20T15:05:00Z">
              <w:r>
                <w:rPr>
                  <w:rFonts w:ascii="標楷體" w:eastAsia="標楷體" w:hAnsi="標楷體" w:hint="eastAsia"/>
                </w:rPr>
                <w:t>其他營業支出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CAD5" w14:textId="1DD009E6" w:rsidR="00331697" w:rsidRDefault="00331697" w:rsidP="00331697">
            <w:pPr>
              <w:rPr>
                <w:ins w:id="3422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FB4F" w14:textId="77777777" w:rsidR="00331697" w:rsidRDefault="00331697" w:rsidP="00331697">
            <w:pPr>
              <w:rPr>
                <w:ins w:id="3422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EECCE" w14:textId="77777777" w:rsidR="00331697" w:rsidRDefault="00331697" w:rsidP="00331697">
            <w:pPr>
              <w:rPr>
                <w:ins w:id="3422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62FF" w14:textId="77777777" w:rsidR="00331697" w:rsidRDefault="00331697" w:rsidP="00331697">
            <w:pPr>
              <w:rPr>
                <w:ins w:id="3422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5810A" w14:textId="7F74F913" w:rsidR="00331697" w:rsidRDefault="00331697" w:rsidP="00331697">
            <w:pPr>
              <w:rPr>
                <w:ins w:id="34230" w:author="家榮 張" w:date="2021-05-20T15:05:00Z"/>
                <w:rFonts w:ascii="標楷體" w:eastAsia="標楷體" w:hAnsi="標楷體"/>
              </w:rPr>
            </w:pPr>
            <w:ins w:id="34231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7461C" w14:textId="77777777" w:rsidR="00331697" w:rsidRPr="00401E0E" w:rsidRDefault="00331697" w:rsidP="00331697">
            <w:pPr>
              <w:rPr>
                <w:ins w:id="34232" w:author="家榮 張" w:date="2021-05-20T15:39:00Z"/>
                <w:rFonts w:ascii="標楷體" w:eastAsia="標楷體" w:hAnsi="標楷體"/>
              </w:rPr>
            </w:pPr>
            <w:ins w:id="34233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7E4EBB33" w14:textId="5AF99536" w:rsidR="00331697" w:rsidRDefault="00331697" w:rsidP="00331697">
            <w:pPr>
              <w:ind w:left="226" w:hangingChars="94" w:hanging="226"/>
              <w:rPr>
                <w:ins w:id="34234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235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NopExpense</w:t>
              </w:r>
            </w:ins>
          </w:p>
        </w:tc>
      </w:tr>
      <w:tr w:rsidR="00331697" w14:paraId="5BE59F40" w14:textId="77777777" w:rsidTr="00631E93">
        <w:trPr>
          <w:trHeight w:val="291"/>
          <w:jc w:val="center"/>
          <w:ins w:id="34236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0C123" w14:textId="77777777" w:rsidR="00331697" w:rsidRDefault="00331697" w:rsidP="00331697">
            <w:pPr>
              <w:rPr>
                <w:ins w:id="34237" w:author="家榮 張" w:date="2021-05-20T15:05:00Z"/>
                <w:rFonts w:ascii="標楷體" w:eastAsia="標楷體" w:hAnsi="標楷體"/>
              </w:rPr>
            </w:pPr>
            <w:ins w:id="34238" w:author="家榮 張" w:date="2021-05-20T15:05:00Z">
              <w:r>
                <w:rPr>
                  <w:rFonts w:ascii="標楷體" w:eastAsia="標楷體" w:hAnsi="標楷體" w:hint="eastAsia"/>
                </w:rPr>
                <w:t>28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E28E3" w14:textId="77777777" w:rsidR="00331697" w:rsidRDefault="00331697" w:rsidP="00331697">
            <w:pPr>
              <w:rPr>
                <w:ins w:id="34239" w:author="家榮 張" w:date="2021-05-20T15:05:00Z"/>
                <w:rFonts w:ascii="標楷體" w:eastAsia="標楷體" w:hAnsi="標楷體"/>
              </w:rPr>
            </w:pPr>
            <w:ins w:id="34240" w:author="家榮 張" w:date="2021-05-20T15:05:00Z">
              <w:r>
                <w:rPr>
                  <w:rFonts w:ascii="標楷體" w:eastAsia="標楷體" w:hAnsi="標楷體" w:hint="eastAsia"/>
                </w:rPr>
                <w:t>稅後淨利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901D" w14:textId="5118755A" w:rsidR="00331697" w:rsidRDefault="00331697" w:rsidP="00331697">
            <w:pPr>
              <w:rPr>
                <w:ins w:id="3424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C87EA" w14:textId="77777777" w:rsidR="00331697" w:rsidRDefault="00331697" w:rsidP="00331697">
            <w:pPr>
              <w:rPr>
                <w:ins w:id="3424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24F9" w14:textId="77777777" w:rsidR="00331697" w:rsidRDefault="00331697" w:rsidP="00331697">
            <w:pPr>
              <w:rPr>
                <w:ins w:id="3424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26628" w14:textId="77777777" w:rsidR="00331697" w:rsidRDefault="00331697" w:rsidP="00331697">
            <w:pPr>
              <w:rPr>
                <w:ins w:id="3424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5F68E" w14:textId="016A1FE7" w:rsidR="00331697" w:rsidRDefault="00331697" w:rsidP="00331697">
            <w:pPr>
              <w:rPr>
                <w:ins w:id="34245" w:author="家榮 張" w:date="2021-05-20T15:05:00Z"/>
                <w:rFonts w:ascii="標楷體" w:eastAsia="標楷體" w:hAnsi="標楷體"/>
              </w:rPr>
            </w:pPr>
            <w:ins w:id="34246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F83" w14:textId="77777777" w:rsidR="00331697" w:rsidRPr="00401E0E" w:rsidRDefault="00331697" w:rsidP="00331697">
            <w:pPr>
              <w:rPr>
                <w:ins w:id="34247" w:author="家榮 張" w:date="2021-05-20T15:39:00Z"/>
                <w:rFonts w:ascii="標楷體" w:eastAsia="標楷體" w:hAnsi="標楷體"/>
              </w:rPr>
            </w:pPr>
            <w:ins w:id="34248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4E84E8D9" w14:textId="4D24C49B" w:rsidR="00331697" w:rsidRDefault="00331697" w:rsidP="00331697">
            <w:pPr>
              <w:ind w:left="226" w:hangingChars="94" w:hanging="226"/>
              <w:rPr>
                <w:ins w:id="34249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250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NetIncome</w:t>
              </w:r>
            </w:ins>
          </w:p>
        </w:tc>
      </w:tr>
      <w:tr w:rsidR="00331697" w14:paraId="4C4E7FC6" w14:textId="77777777" w:rsidTr="00631E93">
        <w:trPr>
          <w:trHeight w:val="291"/>
          <w:jc w:val="center"/>
          <w:ins w:id="34251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52F6" w14:textId="77777777" w:rsidR="00331697" w:rsidRDefault="00331697" w:rsidP="00331697">
            <w:pPr>
              <w:rPr>
                <w:ins w:id="34252" w:author="家榮 張" w:date="2021-05-20T15:05:00Z"/>
                <w:rFonts w:ascii="標楷體" w:eastAsia="標楷體" w:hAnsi="標楷體"/>
              </w:rPr>
            </w:pPr>
            <w:ins w:id="34253" w:author="家榮 張" w:date="2021-05-20T15:05:00Z">
              <w:r>
                <w:rPr>
                  <w:rFonts w:ascii="標楷體" w:eastAsia="標楷體" w:hAnsi="標楷體" w:hint="eastAsia"/>
                </w:rPr>
                <w:t>29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72BF" w14:textId="77777777" w:rsidR="00331697" w:rsidRDefault="00331697" w:rsidP="00331697">
            <w:pPr>
              <w:rPr>
                <w:ins w:id="34254" w:author="家榮 張" w:date="2021-05-20T15:05:00Z"/>
                <w:rFonts w:ascii="標楷體" w:eastAsia="標楷體" w:hAnsi="標楷體"/>
              </w:rPr>
            </w:pPr>
            <w:ins w:id="34255" w:author="家榮 張" w:date="2021-05-20T15:05:00Z">
              <w:r>
                <w:rPr>
                  <w:rFonts w:ascii="標楷體" w:eastAsia="標楷體" w:hAnsi="標楷體" w:hint="eastAsia"/>
                </w:rPr>
                <w:t>簽證會計師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0D8E3" w14:textId="325ACB66" w:rsidR="00331697" w:rsidRDefault="00331697" w:rsidP="00331697">
            <w:pPr>
              <w:rPr>
                <w:ins w:id="34256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4B97" w14:textId="77777777" w:rsidR="00331697" w:rsidRDefault="00331697" w:rsidP="00331697">
            <w:pPr>
              <w:rPr>
                <w:ins w:id="34257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9B281" w14:textId="77777777" w:rsidR="00331697" w:rsidRDefault="00331697" w:rsidP="00331697">
            <w:pPr>
              <w:rPr>
                <w:ins w:id="34258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1BFC0" w14:textId="77777777" w:rsidR="00331697" w:rsidRDefault="00331697" w:rsidP="00331697">
            <w:pPr>
              <w:rPr>
                <w:ins w:id="34259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60E21" w14:textId="169EE2D8" w:rsidR="00331697" w:rsidRDefault="00331697" w:rsidP="00331697">
            <w:pPr>
              <w:rPr>
                <w:ins w:id="34260" w:author="家榮 張" w:date="2021-05-20T15:05:00Z"/>
                <w:rFonts w:ascii="標楷體" w:eastAsia="標楷體" w:hAnsi="標楷體"/>
              </w:rPr>
            </w:pPr>
            <w:ins w:id="34261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65FBF" w14:textId="77777777" w:rsidR="00331697" w:rsidRPr="00401E0E" w:rsidRDefault="00331697" w:rsidP="00331697">
            <w:pPr>
              <w:rPr>
                <w:ins w:id="34262" w:author="家榮 張" w:date="2021-05-20T15:39:00Z"/>
                <w:rFonts w:ascii="標楷體" w:eastAsia="標楷體" w:hAnsi="標楷體"/>
              </w:rPr>
            </w:pPr>
            <w:ins w:id="34263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009AC399" w14:textId="06F3DBA3" w:rsidR="00331697" w:rsidRDefault="00331697" w:rsidP="00331697">
            <w:pPr>
              <w:ind w:left="226" w:hangingChars="94" w:hanging="226"/>
              <w:rPr>
                <w:ins w:id="34264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265" w:author="家榮 張" w:date="2021-05-20T15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Accountant</w:t>
              </w:r>
            </w:ins>
          </w:p>
        </w:tc>
      </w:tr>
      <w:tr w:rsidR="00331697" w14:paraId="2E33F01A" w14:textId="77777777" w:rsidTr="00631E93">
        <w:trPr>
          <w:trHeight w:val="291"/>
          <w:jc w:val="center"/>
          <w:ins w:id="34266" w:author="家榮 張" w:date="2021-05-20T15:05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8BBCC" w14:textId="77777777" w:rsidR="00331697" w:rsidRDefault="00331697" w:rsidP="00331697">
            <w:pPr>
              <w:rPr>
                <w:ins w:id="34267" w:author="家榮 張" w:date="2021-05-20T15:05:00Z"/>
                <w:rFonts w:ascii="標楷體" w:eastAsia="標楷體" w:hAnsi="標楷體"/>
              </w:rPr>
            </w:pPr>
            <w:ins w:id="34268" w:author="家榮 張" w:date="2021-05-20T15:05:00Z">
              <w:r>
                <w:rPr>
                  <w:rFonts w:ascii="標楷體" w:eastAsia="標楷體" w:hAnsi="標楷體" w:hint="eastAsia"/>
                </w:rPr>
                <w:t>30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89DA" w14:textId="77777777" w:rsidR="00331697" w:rsidRDefault="00331697" w:rsidP="00331697">
            <w:pPr>
              <w:rPr>
                <w:ins w:id="34269" w:author="家榮 張" w:date="2021-05-20T15:05:00Z"/>
                <w:rFonts w:ascii="標楷體" w:eastAsia="標楷體" w:hAnsi="標楷體"/>
              </w:rPr>
            </w:pPr>
            <w:ins w:id="34270" w:author="家榮 張" w:date="2021-05-20T15:05:00Z">
              <w:r>
                <w:rPr>
                  <w:rFonts w:ascii="標楷體" w:eastAsia="標楷體" w:hAnsi="標楷體" w:hint="eastAsia"/>
                </w:rPr>
                <w:t>簽證日期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A5D12" w14:textId="6039C964" w:rsidR="00331697" w:rsidRDefault="00331697" w:rsidP="00331697">
            <w:pPr>
              <w:rPr>
                <w:ins w:id="34271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2C19" w14:textId="77777777" w:rsidR="00331697" w:rsidRDefault="00331697" w:rsidP="00331697">
            <w:pPr>
              <w:rPr>
                <w:ins w:id="34272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5632C" w14:textId="77777777" w:rsidR="00331697" w:rsidRDefault="00331697" w:rsidP="00331697">
            <w:pPr>
              <w:rPr>
                <w:ins w:id="34273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A4948" w14:textId="77777777" w:rsidR="00331697" w:rsidRDefault="00331697" w:rsidP="00331697">
            <w:pPr>
              <w:rPr>
                <w:ins w:id="34274" w:author="家榮 張" w:date="2021-05-20T15:05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A25C6" w14:textId="589E755C" w:rsidR="00331697" w:rsidRDefault="00331697" w:rsidP="00331697">
            <w:pPr>
              <w:rPr>
                <w:ins w:id="34275" w:author="家榮 張" w:date="2021-05-20T15:05:00Z"/>
                <w:rFonts w:ascii="標楷體" w:eastAsia="標楷體" w:hAnsi="標楷體"/>
              </w:rPr>
            </w:pPr>
            <w:ins w:id="34276" w:author="家榮 張" w:date="2021-05-20T15:31:00Z">
              <w:r w:rsidRPr="007B2166"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3A36F" w14:textId="77777777" w:rsidR="00331697" w:rsidRPr="00401E0E" w:rsidRDefault="00331697" w:rsidP="00331697">
            <w:pPr>
              <w:rPr>
                <w:ins w:id="34277" w:author="家榮 張" w:date="2021-05-20T15:39:00Z"/>
                <w:rFonts w:ascii="標楷體" w:eastAsia="標楷體" w:hAnsi="標楷體"/>
              </w:rPr>
            </w:pPr>
            <w:ins w:id="34278" w:author="家榮 張" w:date="2021-05-20T15:39:00Z">
              <w:r>
                <w:rPr>
                  <w:rFonts w:ascii="標楷體" w:eastAsia="標楷體" w:hAnsi="標楷體" w:hint="eastAsia"/>
                </w:rPr>
                <w:t>1.自動顯示原值，不可修改</w:t>
              </w:r>
            </w:ins>
          </w:p>
          <w:p w14:paraId="3D6A3304" w14:textId="7A919C62" w:rsidR="00331697" w:rsidRDefault="00331697" w:rsidP="00331697">
            <w:pPr>
              <w:ind w:left="226" w:hangingChars="94" w:hanging="226"/>
              <w:rPr>
                <w:ins w:id="34279" w:author="家榮 張" w:date="2021-05-20T15:05:00Z"/>
                <w:rFonts w:ascii="標楷體" w:eastAsia="標楷體" w:hAnsi="標楷體"/>
                <w:color w:val="000000" w:themeColor="text1"/>
              </w:rPr>
            </w:pPr>
            <w:ins w:id="34280" w:author="家榮 張" w:date="2021-05-20T15:39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AccountDate</w:t>
              </w:r>
            </w:ins>
          </w:p>
        </w:tc>
      </w:tr>
    </w:tbl>
    <w:p w14:paraId="198EF282" w14:textId="77777777" w:rsidR="00C45EF3" w:rsidRPr="00D45A59" w:rsidRDefault="00C45EF3" w:rsidP="00C45EF3">
      <w:pPr>
        <w:rPr>
          <w:ins w:id="34281" w:author="家榮 張" w:date="2021-05-20T15:05:00Z"/>
        </w:rPr>
      </w:pPr>
    </w:p>
    <w:p w14:paraId="0992F90E" w14:textId="326F2A12" w:rsidR="00C45EF3" w:rsidRDefault="00C45EF3">
      <w:pPr>
        <w:widowControl/>
        <w:rPr>
          <w:ins w:id="34282" w:author="家榮 張" w:date="2021-05-20T15:05:00Z"/>
        </w:rPr>
      </w:pPr>
      <w:ins w:id="34283" w:author="家榮 張" w:date="2021-05-20T15:05:00Z">
        <w:r>
          <w:br w:type="page"/>
        </w:r>
      </w:ins>
    </w:p>
    <w:p w14:paraId="56BE19AC" w14:textId="7541B9F7" w:rsidR="00FB0171" w:rsidRDefault="00FB0171" w:rsidP="00FB0171">
      <w:pPr>
        <w:pStyle w:val="3"/>
        <w:numPr>
          <w:ilvl w:val="2"/>
          <w:numId w:val="54"/>
        </w:numPr>
        <w:rPr>
          <w:ins w:id="34284" w:author="Fegie" w:date="2021-05-01T19:21:00Z"/>
        </w:rPr>
      </w:pPr>
      <w:ins w:id="34285" w:author="Fegie" w:date="2021-05-01T19:21:00Z">
        <w:r>
          <w:rPr>
            <w:rFonts w:hint="eastAsia"/>
          </w:rPr>
          <w:t>L1908  申請不列印書面通知書</w:t>
        </w:r>
      </w:ins>
      <w:ins w:id="34286" w:author="Fegie" w:date="2021-05-01T20:51:00Z">
        <w:r w:rsidR="00C5753D">
          <w:rPr>
            <w:rFonts w:hint="eastAsia"/>
          </w:rPr>
          <w:t>查詢</w:t>
        </w:r>
      </w:ins>
      <w:r w:rsidR="000F5B6C">
        <w:rPr>
          <w:rFonts w:hint="eastAsia"/>
        </w:rPr>
        <w:t xml:space="preserve"> </w:t>
      </w:r>
      <w:ins w:id="34287" w:author="Fegie" w:date="2021-05-05T16:25:00Z">
        <w:r w:rsidR="00C817AE">
          <w:rPr>
            <w:rFonts w:hAnsi="標楷體" w:hint="eastAsia"/>
          </w:rPr>
          <w:t>***</w:t>
        </w:r>
      </w:ins>
    </w:p>
    <w:p w14:paraId="060CD341" w14:textId="77777777" w:rsidR="00FB0171" w:rsidRPr="00AF1A82" w:rsidRDefault="00FB0171" w:rsidP="00FB0171">
      <w:pPr>
        <w:pStyle w:val="a"/>
        <w:numPr>
          <w:ilvl w:val="0"/>
          <w:numId w:val="53"/>
        </w:numPr>
        <w:spacing w:before="0"/>
        <w:ind w:left="1418"/>
        <w:rPr>
          <w:ins w:id="34288" w:author="Fegie" w:date="2021-05-01T19:20:00Z"/>
          <w:lang w:eastAsia="x-none"/>
        </w:rPr>
      </w:pPr>
      <w:ins w:id="34289" w:author="Fegie" w:date="2021-05-01T19:20:00Z">
        <w:r>
          <w:rPr>
            <w:rFonts w:hint="eastAsia"/>
          </w:rPr>
          <w:t xml:space="preserve">  </w:t>
        </w:r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B0171" w:rsidRPr="00AF1A82" w14:paraId="75CA30CD" w14:textId="77777777" w:rsidTr="001B4B49">
        <w:trPr>
          <w:trHeight w:val="277"/>
          <w:ins w:id="34290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110DE6" w14:textId="77777777" w:rsidR="00FB0171" w:rsidRPr="00AF1A82" w:rsidRDefault="00FB0171" w:rsidP="001B4B49">
            <w:pPr>
              <w:rPr>
                <w:ins w:id="34291" w:author="Fegie" w:date="2021-05-01T19:20:00Z"/>
                <w:rFonts w:ascii="標楷體" w:eastAsia="標楷體" w:hAnsi="標楷體"/>
                <w:lang w:eastAsia="x-none"/>
              </w:rPr>
            </w:pPr>
            <w:ins w:id="34292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4F0D9D" w14:textId="60435583" w:rsidR="00FB0171" w:rsidRPr="00AF1A82" w:rsidRDefault="00C5753D" w:rsidP="001B4B49">
            <w:pPr>
              <w:rPr>
                <w:ins w:id="34293" w:author="Fegie" w:date="2021-05-01T19:20:00Z"/>
                <w:rFonts w:ascii="標楷體" w:eastAsia="標楷體" w:hAnsi="標楷體"/>
                <w:lang w:eastAsia="x-none"/>
              </w:rPr>
            </w:pPr>
            <w:ins w:id="34294" w:author="Fegie" w:date="2021-05-01T20:52:00Z">
              <w:r>
                <w:rPr>
                  <w:rFonts w:ascii="標楷體" w:eastAsia="標楷體" w:hAnsi="標楷體" w:hint="eastAsia"/>
                </w:rPr>
                <w:t>申請不列印書面通知書查詢</w:t>
              </w:r>
            </w:ins>
          </w:p>
        </w:tc>
      </w:tr>
      <w:tr w:rsidR="00FB0171" w:rsidRPr="00AF1A82" w14:paraId="4C2E9B05" w14:textId="77777777" w:rsidTr="001B4B49">
        <w:trPr>
          <w:trHeight w:val="277"/>
          <w:ins w:id="34295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BF1079" w14:textId="77777777" w:rsidR="00FB0171" w:rsidRPr="00AF1A82" w:rsidRDefault="00FB0171" w:rsidP="001B4B49">
            <w:pPr>
              <w:rPr>
                <w:ins w:id="34296" w:author="Fegie" w:date="2021-05-01T19:20:00Z"/>
                <w:rFonts w:ascii="標楷體" w:eastAsia="標楷體" w:hAnsi="標楷體"/>
                <w:lang w:eastAsia="x-none"/>
              </w:rPr>
            </w:pPr>
            <w:ins w:id="34297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E7D04C" w14:textId="33B4C005" w:rsidR="00FB0171" w:rsidRPr="00AF1A82" w:rsidRDefault="00FB0171" w:rsidP="001B4B49">
            <w:pPr>
              <w:rPr>
                <w:ins w:id="34298" w:author="Fegie" w:date="2021-05-01T19:20:00Z"/>
                <w:rFonts w:ascii="標楷體" w:eastAsia="標楷體" w:hAnsi="標楷體"/>
                <w:lang w:eastAsia="x-none"/>
              </w:rPr>
            </w:pPr>
            <w:ins w:id="34299" w:author="Fegie" w:date="2021-05-01T19:20:00Z">
              <w:r>
                <w:rPr>
                  <w:rFonts w:ascii="標楷體" w:eastAsia="標楷體" w:hAnsi="標楷體" w:hint="eastAsia"/>
                </w:rPr>
                <w:t>查詢或異動</w:t>
              </w:r>
            </w:ins>
            <w:ins w:id="34300" w:author="Fegie" w:date="2021-05-01T20:52:00Z">
              <w:r w:rsidR="00C5753D">
                <w:rPr>
                  <w:rFonts w:ascii="標楷體" w:eastAsia="標楷體" w:hAnsi="標楷體" w:hint="eastAsia"/>
                </w:rPr>
                <w:t>不列印書面通知書資料</w:t>
              </w:r>
            </w:ins>
            <w:ins w:id="34301" w:author="Fegie" w:date="2021-05-01T19:20:00Z">
              <w:r>
                <w:rPr>
                  <w:rFonts w:ascii="標楷體" w:eastAsia="標楷體" w:hAnsi="標楷體" w:hint="eastAsia"/>
                </w:rPr>
                <w:t>時</w:t>
              </w:r>
            </w:ins>
          </w:p>
        </w:tc>
      </w:tr>
      <w:tr w:rsidR="00FB0171" w:rsidRPr="00AF1A82" w14:paraId="2B37AA94" w14:textId="77777777" w:rsidTr="001B4B49">
        <w:trPr>
          <w:trHeight w:val="773"/>
          <w:ins w:id="34302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FDFD7D" w14:textId="77777777" w:rsidR="00FB0171" w:rsidRPr="00AF1A82" w:rsidRDefault="00FB0171" w:rsidP="001B4B49">
            <w:pPr>
              <w:rPr>
                <w:ins w:id="34303" w:author="Fegie" w:date="2021-05-01T19:20:00Z"/>
                <w:rFonts w:ascii="標楷體" w:eastAsia="標楷體" w:hAnsi="標楷體"/>
                <w:lang w:eastAsia="x-none"/>
              </w:rPr>
            </w:pPr>
            <w:ins w:id="34304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262C0" w14:textId="04830380" w:rsidR="00FB0171" w:rsidRPr="00421BC7" w:rsidRDefault="00421BC7" w:rsidP="001B4B49">
            <w:pPr>
              <w:rPr>
                <w:ins w:id="34305" w:author="Fegie" w:date="2021-05-01T19:20:00Z"/>
                <w:rFonts w:ascii="標楷體" w:eastAsia="標楷體" w:hAnsi="標楷體"/>
                <w:rPrChange w:id="34306" w:author="st1" w:date="2021-05-06T11:29:00Z">
                  <w:rPr>
                    <w:ins w:id="34307" w:author="Fegie" w:date="2021-05-01T19:20:00Z"/>
                    <w:rFonts w:ascii="標楷體" w:eastAsia="標楷體" w:hAnsi="標楷體"/>
                    <w:color w:val="FF0000"/>
                  </w:rPr>
                </w:rPrChange>
              </w:rPr>
            </w:pPr>
            <w:ins w:id="34308" w:author="st1" w:date="2021-05-06T11:29:00Z">
              <w:r>
                <w:rPr>
                  <w:rFonts w:ascii="標楷體" w:eastAsia="標楷體" w:hAnsi="標楷體" w:hint="eastAsia"/>
                </w:rPr>
                <w:t>1.</w:t>
              </w:r>
              <w:r w:rsidRPr="001C13CA">
                <w:rPr>
                  <w:rFonts w:ascii="標楷體" w:eastAsia="標楷體" w:hAnsi="標楷體" w:hint="eastAsia"/>
                </w:rPr>
                <w:t>參考「</w:t>
              </w:r>
              <w:r w:rsidRPr="004B136D">
                <w:rPr>
                  <w:rFonts w:ascii="標楷體" w:eastAsia="標楷體" w:hAnsi="標楷體" w:hint="eastAsia"/>
                </w:rPr>
                <w:t>作業流程</w:t>
              </w:r>
              <w:r w:rsidRPr="004B136D"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  <w:lang w:eastAsia="zh-HK"/>
                </w:rPr>
                <w:t>放款</w:t>
              </w:r>
              <w:r w:rsidRPr="004B136D">
                <w:rPr>
                  <w:rFonts w:ascii="標楷體" w:eastAsia="標楷體" w:hAnsi="標楷體"/>
                </w:rPr>
                <w:t>作業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34309" w:author="st1" w:date="2021-05-06T11:30:00Z">
              <w:r>
                <w:rPr>
                  <w:rFonts w:ascii="標楷體" w:eastAsia="標楷體" w:hAnsi="標楷體" w:hint="eastAsia"/>
                  <w:lang w:eastAsia="zh-HK"/>
                </w:rPr>
                <w:t>客戶通知</w:t>
              </w:r>
            </w:ins>
            <w:ins w:id="34310" w:author="st1" w:date="2021-05-06T11:29:00Z">
              <w:r w:rsidRPr="001C13CA">
                <w:rPr>
                  <w:rFonts w:ascii="標楷體" w:eastAsia="標楷體" w:hAnsi="標楷體" w:hint="eastAsia"/>
                </w:rPr>
                <w:t>」</w:t>
              </w:r>
            </w:ins>
            <w:ins w:id="34311" w:author="Fegie" w:date="2021-05-01T19:20:00Z">
              <w:del w:id="34312" w:author="st1" w:date="2021-05-06T11:29:00Z">
                <w:r w:rsidR="00FB0171" w:rsidRPr="00F37A9C" w:rsidDel="00421BC7">
                  <w:rPr>
                    <w:rFonts w:ascii="標楷體" w:eastAsia="標楷體" w:hAnsi="標楷體" w:hint="eastAsia"/>
                    <w:color w:val="FF0000"/>
                  </w:rPr>
                  <w:delText>參考流程</w:delText>
                </w:r>
              </w:del>
            </w:ins>
          </w:p>
          <w:p w14:paraId="71C33E62" w14:textId="53EC7524" w:rsidR="00FB0171" w:rsidRPr="00404034" w:rsidRDefault="00FB0171" w:rsidP="001B4B49">
            <w:pPr>
              <w:rPr>
                <w:ins w:id="34313" w:author="Fegie" w:date="2021-05-01T19:20:00Z"/>
                <w:rFonts w:ascii="標楷體" w:eastAsia="標楷體" w:hAnsi="標楷體"/>
              </w:rPr>
            </w:pPr>
            <w:ins w:id="34314" w:author="Fegie" w:date="2021-05-01T19:20:00Z">
              <w:del w:id="34315" w:author="st1" w:date="2021-05-06T11:29:00Z">
                <w:r w:rsidDel="00421BC7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ins w:id="34316" w:author="st1" w:date="2021-05-06T11:29:00Z">
              <w:r w:rsidR="00421BC7">
                <w:rPr>
                  <w:rFonts w:ascii="標楷體" w:eastAsia="標楷體" w:hAnsi="標楷體"/>
                </w:rPr>
                <w:t>2</w:t>
              </w:r>
            </w:ins>
            <w:ins w:id="34317" w:author="Fegie" w:date="2021-05-01T19:20:00Z">
              <w:r>
                <w:rPr>
                  <w:rFonts w:ascii="標楷體" w:eastAsia="標楷體" w:hAnsi="標楷體" w:hint="eastAsia"/>
                </w:rPr>
                <w:t>.</w:t>
              </w:r>
              <w:del w:id="34318" w:author="st1" w:date="2021-05-06T11:29:00Z">
                <w:r w:rsidRPr="00404034" w:rsidDel="00421BC7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  <w:r>
                <w:rPr>
                  <w:rFonts w:ascii="標楷體" w:eastAsia="標楷體" w:hAnsi="標楷體" w:hint="eastAsia"/>
                </w:rPr>
                <w:t>查</w:t>
              </w:r>
              <w:r w:rsidRPr="00404034">
                <w:rPr>
                  <w:rFonts w:ascii="標楷體" w:eastAsia="標楷體" w:hAnsi="標楷體" w:hint="eastAsia"/>
                </w:rPr>
                <w:t>詢</w:t>
              </w:r>
            </w:ins>
            <w:ins w:id="34319" w:author="Fegie" w:date="2021-05-01T20:53:00Z">
              <w:r w:rsidR="000B03EF">
                <w:rPr>
                  <w:rFonts w:ascii="標楷體" w:eastAsia="標楷體" w:hAnsi="標楷體" w:hint="eastAsia"/>
                </w:rPr>
                <w:t>客戶通知設定</w:t>
              </w:r>
            </w:ins>
            <w:ins w:id="34320" w:author="Fegie" w:date="2021-05-01T19:20:00Z">
              <w:r w:rsidRPr="00404034">
                <w:rPr>
                  <w:rFonts w:ascii="標楷體" w:eastAsia="標楷體" w:hAnsi="標楷體" w:hint="eastAsia"/>
                </w:rPr>
                <w:t>檔</w:t>
              </w:r>
              <w:r>
                <w:rPr>
                  <w:rFonts w:ascii="標楷體" w:eastAsia="標楷體" w:hAnsi="標楷體" w:hint="eastAsia"/>
                </w:rPr>
                <w:t>(</w:t>
              </w:r>
              <w:r>
                <w:rPr>
                  <w:rFonts w:ascii="標楷體" w:eastAsia="標楷體" w:hAnsi="標楷體"/>
                </w:rPr>
                <w:t>Cust</w:t>
              </w:r>
            </w:ins>
            <w:ins w:id="34321" w:author="Fegie" w:date="2021-05-01T20:53:00Z">
              <w:r w:rsidR="000B03EF">
                <w:rPr>
                  <w:rFonts w:ascii="標楷體" w:eastAsia="標楷體" w:hAnsi="標楷體"/>
                </w:rPr>
                <w:t>Notice</w:t>
              </w:r>
            </w:ins>
            <w:ins w:id="34322" w:author="Fegie" w:date="2021-05-01T19:20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6A3D1F40" w14:textId="3545D74B" w:rsidR="00FB0171" w:rsidRDefault="00FB0171" w:rsidP="001B4B49">
            <w:pPr>
              <w:rPr>
                <w:ins w:id="34323" w:author="Fegie" w:date="2021-05-01T19:20:00Z"/>
                <w:rFonts w:ascii="標楷體" w:eastAsia="標楷體" w:hAnsi="標楷體"/>
                <w:lang w:eastAsia="zh-HK"/>
              </w:rPr>
            </w:pPr>
            <w:ins w:id="34324" w:author="Fegie" w:date="2021-05-01T19:20:00Z">
              <w:del w:id="34325" w:author="st1" w:date="2021-05-06T11:29:00Z">
                <w:r w:rsidDel="00421BC7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34326" w:author="st1" w:date="2021-05-06T11:29:00Z">
              <w:r w:rsidR="00421BC7">
                <w:rPr>
                  <w:rFonts w:ascii="標楷體" w:eastAsia="標楷體" w:hAnsi="標楷體"/>
                </w:rPr>
                <w:t>3</w:t>
              </w:r>
            </w:ins>
            <w:ins w:id="34327" w:author="Fegie" w:date="2021-05-01T19:20:00Z">
              <w:r>
                <w:rPr>
                  <w:rFonts w:ascii="標楷體" w:eastAsia="標楷體" w:hAnsi="標楷體" w:hint="eastAsia"/>
                </w:rPr>
                <w:t>.</w:t>
              </w:r>
              <w:del w:id="34328" w:author="st1" w:date="2021-05-06T11:29:00Z">
                <w:r w:rsidDel="00421BC7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  <w:r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728A2044" w14:textId="77D0390D" w:rsidR="00FB0171" w:rsidRDefault="00FB0171">
            <w:pPr>
              <w:ind w:left="960" w:hangingChars="400" w:hanging="960"/>
              <w:rPr>
                <w:rFonts w:ascii="標楷體" w:eastAsia="標楷體" w:hAnsi="標楷體"/>
              </w:rPr>
            </w:pPr>
            <w:ins w:id="34329" w:author="Fegie" w:date="2021-05-01T19:2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</w:t>
              </w:r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>(1).</w:t>
              </w:r>
            </w:ins>
            <w:r w:rsidR="002C4029">
              <w:rPr>
                <w:rFonts w:ascii="標楷體" w:eastAsia="標楷體" w:hAnsi="標楷體" w:hint="eastAsia"/>
              </w:rPr>
              <w:t>[</w:t>
            </w:r>
            <w:ins w:id="34330" w:author="Fegie" w:date="2021-05-01T21:13:00Z">
              <w:r w:rsidR="00D31805">
                <w:rPr>
                  <w:rFonts w:ascii="標楷體" w:eastAsia="標楷體" w:hAnsi="標楷體" w:hint="eastAsia"/>
                </w:rPr>
                <w:t>戶號</w:t>
              </w:r>
            </w:ins>
            <w:r w:rsidR="002C4029">
              <w:rPr>
                <w:rFonts w:ascii="標楷體" w:eastAsia="標楷體" w:hAnsi="標楷體" w:hint="eastAsia"/>
              </w:rPr>
              <w:t>]</w:t>
            </w:r>
            <w:ins w:id="34331" w:author="Fegie" w:date="2021-05-01T19:20:00Z">
              <w:r>
                <w:rPr>
                  <w:rFonts w:ascii="標楷體" w:eastAsia="標楷體" w:hAnsi="標楷體"/>
                </w:rPr>
                <w:t xml:space="preserve"> </w:t>
              </w:r>
            </w:ins>
            <w:r w:rsidR="002C4029">
              <w:rPr>
                <w:rFonts w:ascii="標楷體" w:eastAsia="標楷體" w:hAnsi="標楷體" w:hint="eastAsia"/>
              </w:rPr>
              <w:t>有輸入值</w:t>
            </w:r>
          </w:p>
          <w:p w14:paraId="26C64CF7" w14:textId="03B844A4" w:rsidR="002C4029" w:rsidRDefault="002C4029" w:rsidP="002C4029">
            <w:pPr>
              <w:ind w:left="960" w:hangingChars="400" w:hanging="960"/>
              <w:rPr>
                <w:ins w:id="34332" w:author="Fegie" w:date="2021-05-01T19:2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查詢</w:t>
            </w:r>
          </w:p>
          <w:p w14:paraId="366FC0A1" w14:textId="7A809897" w:rsidR="002C4029" w:rsidRDefault="00FB0171" w:rsidP="002C4029">
            <w:pPr>
              <w:rPr>
                <w:rFonts w:ascii="標楷體" w:eastAsia="標楷體" w:hAnsi="標楷體"/>
              </w:rPr>
            </w:pPr>
            <w:ins w:id="34333" w:author="Fegie" w:date="2021-05-01T19:2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</w:t>
              </w:r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>(2).</w:t>
              </w:r>
            </w:ins>
            <w:r w:rsidR="002C4029">
              <w:rPr>
                <w:rFonts w:ascii="標楷體" w:eastAsia="標楷體" w:hAnsi="標楷體" w:hint="eastAsia"/>
              </w:rPr>
              <w:t>[統一編號]有輸入值</w:t>
            </w:r>
          </w:p>
          <w:p w14:paraId="5346384D" w14:textId="77777777" w:rsidR="002C4029" w:rsidRDefault="002C4029" w:rsidP="002C402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依據該[統一編號(Cu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)]之[戶號(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</w:t>
            </w:r>
          </w:p>
          <w:p w14:paraId="326AD0F7" w14:textId="6D67AEB4" w:rsidR="002C4029" w:rsidRDefault="002C4029" w:rsidP="002C402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詢</w:t>
            </w:r>
          </w:p>
          <w:p w14:paraId="4CA7821B" w14:textId="77777777" w:rsidR="002C4029" w:rsidRDefault="00FB0171" w:rsidP="002C4029">
            <w:pPr>
              <w:rPr>
                <w:rFonts w:ascii="標楷體" w:eastAsia="標楷體" w:hAnsi="標楷體"/>
              </w:rPr>
            </w:pPr>
            <w:ins w:id="34334" w:author="Fegie" w:date="2021-05-01T19:20:00Z">
              <w:del w:id="34335" w:author="st1" w:date="2021-05-06T11:29:00Z">
                <w:r w:rsidDel="00421BC7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34336" w:author="st1" w:date="2021-05-06T11:29:00Z">
              <w:r w:rsidR="00421BC7">
                <w:rPr>
                  <w:rFonts w:ascii="標楷體" w:eastAsia="標楷體" w:hAnsi="標楷體"/>
                </w:rPr>
                <w:t>4</w:t>
              </w:r>
            </w:ins>
            <w:ins w:id="34337" w:author="Fegie" w:date="2021-05-01T19:20:00Z">
              <w:r>
                <w:rPr>
                  <w:rFonts w:ascii="標楷體" w:eastAsia="標楷體" w:hAnsi="標楷體" w:hint="eastAsia"/>
                </w:rPr>
                <w:t>.</w:t>
              </w:r>
              <w:del w:id="34338" w:author="st1" w:date="2021-05-06T11:29:00Z">
                <w:r w:rsidDel="00421BC7">
                  <w:rPr>
                    <w:rFonts w:ascii="標楷體" w:eastAsia="標楷體" w:hAnsi="標楷體"/>
                  </w:rPr>
                  <w:delText xml:space="preserve"> </w:delText>
                </w:r>
              </w:del>
              <w:r>
                <w:rPr>
                  <w:rFonts w:ascii="標楷體" w:eastAsia="標楷體" w:hAnsi="標楷體" w:hint="eastAsia"/>
                </w:rPr>
                <w:t>資料排序:</w:t>
              </w:r>
            </w:ins>
          </w:p>
          <w:p w14:paraId="7895F07C" w14:textId="655607AE" w:rsidR="00FB0171" w:rsidRPr="00BA4B70" w:rsidRDefault="002C4029" w:rsidP="002C4029">
            <w:pPr>
              <w:rPr>
                <w:ins w:id="34339" w:author="Fegie" w:date="2021-05-01T19:2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額度(DESC)</w:t>
            </w:r>
          </w:p>
        </w:tc>
      </w:tr>
      <w:tr w:rsidR="00FB0171" w:rsidRPr="00AF1A82" w14:paraId="2C44F78F" w14:textId="77777777" w:rsidTr="001B4B49">
        <w:trPr>
          <w:trHeight w:val="321"/>
          <w:ins w:id="34340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97A80A" w14:textId="77777777" w:rsidR="00FB0171" w:rsidRPr="00AF1A82" w:rsidRDefault="00FB0171" w:rsidP="001B4B49">
            <w:pPr>
              <w:rPr>
                <w:ins w:id="34341" w:author="Fegie" w:date="2021-05-01T19:20:00Z"/>
                <w:rFonts w:ascii="標楷體" w:eastAsia="標楷體" w:hAnsi="標楷體"/>
                <w:lang w:eastAsia="x-none"/>
              </w:rPr>
            </w:pPr>
            <w:ins w:id="34342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64AEC" w14:textId="77777777" w:rsidR="00FB0171" w:rsidRPr="00AF1A82" w:rsidRDefault="00FB0171" w:rsidP="001B4B49">
            <w:pPr>
              <w:rPr>
                <w:ins w:id="34343" w:author="Fegie" w:date="2021-05-01T19:20:00Z"/>
                <w:rFonts w:ascii="標楷體" w:eastAsia="標楷體" w:hAnsi="標楷體"/>
                <w:lang w:eastAsia="x-none"/>
              </w:rPr>
            </w:pPr>
          </w:p>
        </w:tc>
      </w:tr>
      <w:tr w:rsidR="00FB0171" w:rsidRPr="00AF1A82" w14:paraId="51C6CFDD" w14:textId="77777777" w:rsidTr="001B4B49">
        <w:trPr>
          <w:trHeight w:val="1311"/>
          <w:ins w:id="34344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D9E8CA" w14:textId="77777777" w:rsidR="00FB0171" w:rsidRPr="00AF1A82" w:rsidRDefault="00FB0171" w:rsidP="001B4B49">
            <w:pPr>
              <w:rPr>
                <w:ins w:id="34345" w:author="Fegie" w:date="2021-05-01T19:20:00Z"/>
                <w:rFonts w:ascii="標楷體" w:eastAsia="標楷體" w:hAnsi="標楷體"/>
                <w:lang w:eastAsia="x-none"/>
              </w:rPr>
            </w:pPr>
            <w:ins w:id="34346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474EE" w14:textId="77777777" w:rsidR="00FB0171" w:rsidRPr="00AF1A82" w:rsidRDefault="00FB0171" w:rsidP="001B4B49">
            <w:pPr>
              <w:rPr>
                <w:ins w:id="34347" w:author="Fegie" w:date="2021-05-01T19:20:00Z"/>
                <w:rFonts w:ascii="標楷體" w:eastAsia="標楷體" w:hAnsi="標楷體"/>
                <w:lang w:eastAsia="x-none"/>
              </w:rPr>
            </w:pPr>
          </w:p>
        </w:tc>
      </w:tr>
      <w:tr w:rsidR="00FB0171" w:rsidRPr="00AF1A82" w14:paraId="31AD820E" w14:textId="77777777" w:rsidTr="001B4B49">
        <w:trPr>
          <w:trHeight w:val="278"/>
          <w:ins w:id="34348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211F6F" w14:textId="77777777" w:rsidR="00FB0171" w:rsidRPr="00AF1A82" w:rsidRDefault="00FB0171" w:rsidP="001B4B49">
            <w:pPr>
              <w:rPr>
                <w:ins w:id="34349" w:author="Fegie" w:date="2021-05-01T19:20:00Z"/>
                <w:rFonts w:ascii="標楷體" w:eastAsia="標楷體" w:hAnsi="標楷體"/>
                <w:lang w:eastAsia="x-none"/>
              </w:rPr>
            </w:pPr>
            <w:ins w:id="34350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BFD079" w14:textId="77777777" w:rsidR="00FB0171" w:rsidRPr="00AF1A82" w:rsidRDefault="00FB0171" w:rsidP="001B4B49">
            <w:pPr>
              <w:rPr>
                <w:ins w:id="34351" w:author="Fegie" w:date="2021-05-01T19:20:00Z"/>
                <w:rFonts w:ascii="標楷體" w:eastAsia="標楷體" w:hAnsi="標楷體"/>
                <w:lang w:eastAsia="x-none"/>
              </w:rPr>
            </w:pPr>
            <w:ins w:id="34352" w:author="Fegie" w:date="2021-05-01T19:20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FB0171" w:rsidRPr="00AF1A82" w14:paraId="002B9C3B" w14:textId="77777777" w:rsidTr="001B4B49">
        <w:trPr>
          <w:trHeight w:val="358"/>
          <w:ins w:id="34353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633397" w14:textId="77777777" w:rsidR="00FB0171" w:rsidRPr="00AF1A82" w:rsidRDefault="00FB0171" w:rsidP="001B4B49">
            <w:pPr>
              <w:rPr>
                <w:ins w:id="34354" w:author="Fegie" w:date="2021-05-01T19:20:00Z"/>
                <w:rFonts w:ascii="標楷體" w:eastAsia="標楷體" w:hAnsi="標楷體"/>
                <w:lang w:eastAsia="x-none"/>
              </w:rPr>
            </w:pPr>
            <w:ins w:id="34355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BF2643" w14:textId="77777777" w:rsidR="00FB0171" w:rsidRPr="00AF1A82" w:rsidRDefault="00FB0171" w:rsidP="001B4B49">
            <w:pPr>
              <w:rPr>
                <w:ins w:id="34356" w:author="Fegie" w:date="2021-05-01T19:20:00Z"/>
                <w:rFonts w:ascii="標楷體" w:eastAsia="標楷體" w:hAnsi="標楷體"/>
                <w:lang w:eastAsia="x-none"/>
              </w:rPr>
            </w:pPr>
          </w:p>
        </w:tc>
      </w:tr>
      <w:tr w:rsidR="00FB0171" w:rsidRPr="00AF1A82" w14:paraId="37CDE97A" w14:textId="77777777" w:rsidTr="001B4B49">
        <w:trPr>
          <w:trHeight w:val="278"/>
          <w:ins w:id="34357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152647" w14:textId="77777777" w:rsidR="00FB0171" w:rsidRPr="00AF1A82" w:rsidRDefault="00FB0171" w:rsidP="001B4B49">
            <w:pPr>
              <w:rPr>
                <w:ins w:id="34358" w:author="Fegie" w:date="2021-05-01T19:20:00Z"/>
                <w:rFonts w:ascii="標楷體" w:eastAsia="標楷體" w:hAnsi="標楷體"/>
                <w:lang w:eastAsia="x-none"/>
              </w:rPr>
            </w:pPr>
            <w:ins w:id="34359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6A3707" w14:textId="77777777" w:rsidR="00FB0171" w:rsidRPr="00AF1A82" w:rsidRDefault="00FB0171" w:rsidP="001B4B49">
            <w:pPr>
              <w:rPr>
                <w:ins w:id="34360" w:author="Fegie" w:date="2021-05-01T19:20:00Z"/>
                <w:rFonts w:ascii="標楷體" w:eastAsia="標楷體" w:hAnsi="標楷體"/>
                <w:lang w:eastAsia="x-none"/>
              </w:rPr>
            </w:pPr>
          </w:p>
        </w:tc>
      </w:tr>
    </w:tbl>
    <w:p w14:paraId="7182B04E" w14:textId="77777777" w:rsidR="00FB0171" w:rsidRDefault="00FB0171" w:rsidP="00FB0171">
      <w:pPr>
        <w:pStyle w:val="a"/>
        <w:numPr>
          <w:ilvl w:val="0"/>
          <w:numId w:val="0"/>
        </w:numPr>
        <w:ind w:left="1418"/>
        <w:rPr>
          <w:ins w:id="34361" w:author="Fegie" w:date="2021-05-01T19:20:00Z"/>
        </w:rPr>
      </w:pPr>
    </w:p>
    <w:p w14:paraId="3DB28903" w14:textId="4205540B" w:rsidR="00FB0171" w:rsidRDefault="00FB0171" w:rsidP="00FB0171">
      <w:pPr>
        <w:pStyle w:val="a"/>
        <w:numPr>
          <w:ilvl w:val="0"/>
          <w:numId w:val="53"/>
        </w:numPr>
        <w:spacing w:before="0"/>
        <w:ind w:left="1418"/>
        <w:rPr>
          <w:ins w:id="34362" w:author="Fegie" w:date="2021-05-01T19:20:00Z"/>
        </w:rPr>
      </w:pPr>
      <w:ins w:id="34363" w:author="Fegie" w:date="2021-05-01T19:20:00Z">
        <w:r>
          <w:rPr>
            <w:rFonts w:hint="eastAsia"/>
          </w:rPr>
          <w:t>Table List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B0171" w14:paraId="06050BB4" w14:textId="77777777" w:rsidTr="007C070B">
        <w:trPr>
          <w:ins w:id="34364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3F087E" w14:textId="77777777" w:rsidR="00FB0171" w:rsidRDefault="00FB0171" w:rsidP="001B4B49">
            <w:pPr>
              <w:jc w:val="center"/>
              <w:rPr>
                <w:ins w:id="34365" w:author="Fegie" w:date="2021-05-01T19:20:00Z"/>
                <w:rFonts w:ascii="標楷體" w:eastAsia="標楷體" w:hAnsi="標楷體"/>
              </w:rPr>
            </w:pPr>
            <w:ins w:id="34366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5796D" w14:textId="77777777" w:rsidR="00FB0171" w:rsidRDefault="00FB0171" w:rsidP="001B4B49">
            <w:pPr>
              <w:jc w:val="center"/>
              <w:rPr>
                <w:ins w:id="34367" w:author="Fegie" w:date="2021-05-01T19:20:00Z"/>
                <w:rFonts w:ascii="標楷體" w:eastAsia="標楷體" w:hAnsi="標楷體"/>
              </w:rPr>
            </w:pPr>
            <w:ins w:id="34368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03884" w14:textId="77777777" w:rsidR="00FB0171" w:rsidRDefault="00FB0171" w:rsidP="001B4B49">
            <w:pPr>
              <w:jc w:val="center"/>
              <w:rPr>
                <w:ins w:id="34369" w:author="Fegie" w:date="2021-05-01T19:20:00Z"/>
                <w:rFonts w:ascii="標楷體" w:eastAsia="標楷體" w:hAnsi="標楷體"/>
              </w:rPr>
            </w:pPr>
            <w:ins w:id="34370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FB0171" w14:paraId="61EDFB9E" w14:textId="77777777" w:rsidTr="001B4B49">
        <w:trPr>
          <w:ins w:id="34371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EB383" w14:textId="77777777" w:rsidR="00FB0171" w:rsidRDefault="00FB0171" w:rsidP="001B4B49">
            <w:pPr>
              <w:jc w:val="center"/>
              <w:rPr>
                <w:ins w:id="34372" w:author="Fegie" w:date="2021-05-01T19:20:00Z"/>
                <w:rFonts w:ascii="標楷體" w:eastAsia="標楷體" w:hAnsi="標楷體"/>
              </w:rPr>
            </w:pPr>
            <w:ins w:id="34373" w:author="Fegie" w:date="2021-05-01T19:2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96822" w14:textId="3FC39C33" w:rsidR="00FB0171" w:rsidRDefault="00FB0171" w:rsidP="001B4B49">
            <w:pPr>
              <w:rPr>
                <w:ins w:id="34374" w:author="Fegie" w:date="2021-05-01T19:20:00Z"/>
                <w:rFonts w:ascii="標楷體" w:eastAsia="標楷體" w:hAnsi="標楷體"/>
              </w:rPr>
            </w:pPr>
            <w:ins w:id="34375" w:author="Fegie" w:date="2021-05-01T19:2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</w:t>
              </w:r>
            </w:ins>
            <w:ins w:id="34376" w:author="Fegie" w:date="2021-05-01T22:26:00Z">
              <w:r w:rsidR="00F763B7">
                <w:rPr>
                  <w:rFonts w:ascii="標楷體" w:eastAsia="標楷體" w:hAnsi="標楷體"/>
                </w:rPr>
                <w:t>Notice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C9506" w14:textId="3967F082" w:rsidR="00FB0171" w:rsidRDefault="00F763B7" w:rsidP="001B4B49">
            <w:pPr>
              <w:rPr>
                <w:ins w:id="34377" w:author="Fegie" w:date="2021-05-01T19:20:00Z"/>
                <w:rFonts w:ascii="標楷體" w:eastAsia="標楷體" w:hAnsi="標楷體"/>
              </w:rPr>
            </w:pPr>
            <w:ins w:id="34378" w:author="Fegie" w:date="2021-05-01T22:27:00Z">
              <w:r>
                <w:rPr>
                  <w:rFonts w:ascii="標楷體" w:eastAsia="標楷體" w:hAnsi="標楷體" w:hint="eastAsia"/>
                  <w:lang w:eastAsia="zh-HK"/>
                </w:rPr>
                <w:t>客戶通知設定</w:t>
              </w:r>
            </w:ins>
            <w:ins w:id="34379" w:author="Fegie" w:date="2021-05-01T19:20:00Z">
              <w:r w:rsidR="00FB0171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FB0171" w14:paraId="153CC5C7" w14:textId="77777777" w:rsidTr="001B4B49">
        <w:trPr>
          <w:ins w:id="34380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AC095" w14:textId="77777777" w:rsidR="00FB0171" w:rsidRDefault="00FB0171" w:rsidP="001B4B49">
            <w:pPr>
              <w:jc w:val="center"/>
              <w:rPr>
                <w:ins w:id="34381" w:author="Fegie" w:date="2021-05-01T19:20:00Z"/>
                <w:rFonts w:ascii="標楷體" w:eastAsia="標楷體" w:hAnsi="標楷體"/>
              </w:rPr>
            </w:pPr>
            <w:ins w:id="34382" w:author="Fegie" w:date="2021-05-01T19:2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AC1FC" w14:textId="2E6BC0B6" w:rsidR="00FB0171" w:rsidRDefault="00F763B7" w:rsidP="001B4B49">
            <w:pPr>
              <w:rPr>
                <w:ins w:id="34383" w:author="Fegie" w:date="2021-05-01T19:20:00Z"/>
                <w:rFonts w:ascii="標楷體" w:eastAsia="標楷體" w:hAnsi="標楷體"/>
              </w:rPr>
            </w:pPr>
            <w:ins w:id="34384" w:author="Fegie" w:date="2021-05-01T22:26:00Z">
              <w:r>
                <w:rPr>
                  <w:rFonts w:ascii="標楷體" w:eastAsia="標楷體" w:hAnsi="標楷體"/>
                </w:rPr>
                <w:t>Fac</w:t>
              </w:r>
            </w:ins>
            <w:ins w:id="34385" w:author="Fegie" w:date="2021-05-01T19:20:00Z">
              <w:r w:rsidR="00FB0171">
                <w:rPr>
                  <w:rFonts w:ascii="標楷體" w:eastAsia="標楷體" w:hAnsi="標楷體"/>
                </w:rPr>
                <w:t>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C0AE" w14:textId="7E4A6C5B" w:rsidR="00FB0171" w:rsidRDefault="00F763B7" w:rsidP="001B4B49">
            <w:pPr>
              <w:rPr>
                <w:ins w:id="34386" w:author="Fegie" w:date="2021-05-01T19:20:00Z"/>
                <w:rFonts w:ascii="標楷體" w:eastAsia="標楷體" w:hAnsi="標楷體"/>
                <w:lang w:eastAsia="zh-HK"/>
              </w:rPr>
            </w:pPr>
            <w:ins w:id="34387" w:author="Fegie" w:date="2021-05-01T22:28:00Z">
              <w:r>
                <w:rPr>
                  <w:rFonts w:ascii="標楷體" w:eastAsia="標楷體" w:hAnsi="標楷體" w:hint="eastAsia"/>
                  <w:lang w:eastAsia="zh-HK"/>
                </w:rPr>
                <w:t>額度主</w:t>
              </w:r>
            </w:ins>
            <w:ins w:id="34388" w:author="Fegie" w:date="2021-05-01T19:20:00Z">
              <w:r w:rsidR="00FB0171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F763B7" w14:paraId="307B5391" w14:textId="77777777" w:rsidTr="001B4B49">
        <w:trPr>
          <w:ins w:id="34389" w:author="Fegie" w:date="2021-05-01T22:25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4A364" w14:textId="5166B1C5" w:rsidR="00F763B7" w:rsidRDefault="00F763B7" w:rsidP="001B4B49">
            <w:pPr>
              <w:jc w:val="center"/>
              <w:rPr>
                <w:ins w:id="34390" w:author="Fegie" w:date="2021-05-01T22:25:00Z"/>
                <w:rFonts w:ascii="標楷體" w:eastAsia="標楷體" w:hAnsi="標楷體"/>
              </w:rPr>
            </w:pPr>
            <w:ins w:id="34391" w:author="Fegie" w:date="2021-05-01T22:26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CFC15" w14:textId="29B21007" w:rsidR="00F763B7" w:rsidRDefault="00F763B7" w:rsidP="001B4B49">
            <w:pPr>
              <w:rPr>
                <w:ins w:id="34392" w:author="Fegie" w:date="2021-05-01T22:25:00Z"/>
                <w:rFonts w:ascii="標楷體" w:eastAsia="標楷體" w:hAnsi="標楷體"/>
              </w:rPr>
            </w:pPr>
            <w:ins w:id="34393" w:author="Fegie" w:date="2021-05-01T22:26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99C7" w14:textId="38BDA581" w:rsidR="00F763B7" w:rsidRDefault="00F763B7" w:rsidP="001B4B49">
            <w:pPr>
              <w:rPr>
                <w:ins w:id="34394" w:author="Fegie" w:date="2021-05-01T22:25:00Z"/>
                <w:rFonts w:ascii="標楷體" w:eastAsia="標楷體" w:hAnsi="標楷體"/>
                <w:lang w:eastAsia="zh-HK"/>
              </w:rPr>
            </w:pPr>
            <w:ins w:id="34395" w:author="Fegie" w:date="2021-05-01T22:26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  <w:tr w:rsidR="00F763B7" w14:paraId="4A8EE4A4" w14:textId="77777777" w:rsidTr="001B4B49">
        <w:trPr>
          <w:ins w:id="34396" w:author="Fegie" w:date="2021-05-01T22:25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AE69" w14:textId="34FAA223" w:rsidR="00F763B7" w:rsidRDefault="00F763B7" w:rsidP="001B4B49">
            <w:pPr>
              <w:jc w:val="center"/>
              <w:rPr>
                <w:ins w:id="34397" w:author="Fegie" w:date="2021-05-01T22:25:00Z"/>
                <w:rFonts w:ascii="標楷體" w:eastAsia="標楷體" w:hAnsi="標楷體"/>
              </w:rPr>
            </w:pPr>
            <w:ins w:id="34398" w:author="Fegie" w:date="2021-05-01T22:26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5CCBB" w14:textId="02FC77A9" w:rsidR="00F763B7" w:rsidRDefault="00F763B7" w:rsidP="001B4B49">
            <w:pPr>
              <w:rPr>
                <w:ins w:id="34399" w:author="Fegie" w:date="2021-05-01T22:25:00Z"/>
                <w:rFonts w:ascii="標楷體" w:eastAsia="標楷體" w:hAnsi="標楷體"/>
              </w:rPr>
            </w:pPr>
            <w:ins w:id="34400" w:author="Fegie" w:date="2021-05-01T22:26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Report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C12ED" w14:textId="169498EA" w:rsidR="00F763B7" w:rsidRDefault="00F763B7" w:rsidP="001B4B49">
            <w:pPr>
              <w:rPr>
                <w:ins w:id="34401" w:author="Fegie" w:date="2021-05-01T22:25:00Z"/>
                <w:rFonts w:ascii="標楷體" w:eastAsia="標楷體" w:hAnsi="標楷體"/>
                <w:lang w:eastAsia="zh-HK"/>
              </w:rPr>
            </w:pPr>
            <w:ins w:id="34402" w:author="Fegie" w:date="2021-05-01T22:29:00Z">
              <w:r>
                <w:rPr>
                  <w:rFonts w:ascii="標楷體" w:eastAsia="標楷體" w:hAnsi="標楷體" w:hint="eastAsia"/>
                  <w:lang w:eastAsia="zh-HK"/>
                </w:rPr>
                <w:t>報表代號對照檔</w:t>
              </w:r>
            </w:ins>
          </w:p>
        </w:tc>
      </w:tr>
      <w:tr w:rsidR="00FB0171" w14:paraId="4BF37114" w14:textId="77777777" w:rsidTr="001B4B49">
        <w:trPr>
          <w:ins w:id="34403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32B7" w14:textId="6DD1E24E" w:rsidR="00FB0171" w:rsidRDefault="002C4029" w:rsidP="001B4B49">
            <w:pPr>
              <w:jc w:val="center"/>
              <w:rPr>
                <w:ins w:id="34404" w:author="Fegie" w:date="2021-05-01T19:2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28500" w14:textId="2C150E20" w:rsidR="00FB0171" w:rsidRDefault="002C4029" w:rsidP="001B4B49">
            <w:pPr>
              <w:rPr>
                <w:ins w:id="34405" w:author="Fegie" w:date="2021-05-01T19:2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527C5" w14:textId="219B3C61" w:rsidR="00FB0171" w:rsidRDefault="002C4029" w:rsidP="001B4B49">
            <w:pPr>
              <w:rPr>
                <w:ins w:id="34406" w:author="Fegie" w:date="2021-05-01T19:2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545F52A" w14:textId="77777777" w:rsidR="00FB0171" w:rsidRPr="00AF1A82" w:rsidRDefault="00FB0171" w:rsidP="00FB0171">
      <w:pPr>
        <w:rPr>
          <w:ins w:id="34407" w:author="Fegie" w:date="2021-05-01T19:20:00Z"/>
          <w:rFonts w:ascii="標楷體" w:eastAsia="標楷體" w:hAnsi="標楷體"/>
          <w:lang w:eastAsia="x-none"/>
        </w:rPr>
      </w:pPr>
    </w:p>
    <w:p w14:paraId="77DB317C" w14:textId="6ED52665" w:rsidR="00FB0171" w:rsidRPr="00DC7571" w:rsidRDefault="00FB0171" w:rsidP="00FB0171">
      <w:pPr>
        <w:pStyle w:val="af9"/>
        <w:numPr>
          <w:ilvl w:val="0"/>
          <w:numId w:val="53"/>
        </w:numPr>
        <w:ind w:leftChars="0" w:left="1418"/>
        <w:rPr>
          <w:ins w:id="34408" w:author="Fegie" w:date="2021-05-01T19:20:00Z"/>
          <w:rFonts w:ascii="標楷體" w:eastAsia="標楷體" w:hAnsi="標楷體"/>
          <w:sz w:val="26"/>
          <w:szCs w:val="26"/>
          <w:lang w:eastAsia="x-none"/>
        </w:rPr>
      </w:pPr>
      <w:ins w:id="34409" w:author="Fegie" w:date="2021-05-01T19:20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UI畫面</w:t>
        </w:r>
      </w:ins>
    </w:p>
    <w:p w14:paraId="1F7BCB09" w14:textId="63AF7AA8" w:rsidR="00FB0171" w:rsidRPr="00AF1A82" w:rsidRDefault="00F763B7" w:rsidP="00FB0171">
      <w:pPr>
        <w:rPr>
          <w:ins w:id="34410" w:author="Fegie" w:date="2021-05-01T19:20:00Z"/>
          <w:rFonts w:ascii="標楷體" w:eastAsia="標楷體" w:hAnsi="標楷體"/>
          <w:lang w:eastAsia="x-none"/>
        </w:rPr>
      </w:pPr>
      <w:ins w:id="34411" w:author="Fegie" w:date="2021-05-01T22:29:00Z">
        <w:r>
          <w:rPr>
            <w:noProof/>
          </w:rPr>
          <w:drawing>
            <wp:inline distT="0" distB="0" distL="0" distR="0" wp14:anchorId="38651396" wp14:editId="5000D440">
              <wp:extent cx="6479540" cy="1729105"/>
              <wp:effectExtent l="0" t="0" r="0" b="0"/>
              <wp:docPr id="52" name="圖片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7291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B28E0A6" w14:textId="19672F45" w:rsidR="00FB0171" w:rsidRDefault="00FB0171" w:rsidP="00FB0171">
      <w:pPr>
        <w:pStyle w:val="a"/>
        <w:numPr>
          <w:ilvl w:val="0"/>
          <w:numId w:val="53"/>
        </w:numPr>
        <w:spacing w:before="0"/>
        <w:ind w:left="1418"/>
        <w:rPr>
          <w:ins w:id="34412" w:author="Fegie" w:date="2021-05-01T19:20:00Z"/>
        </w:rPr>
      </w:pPr>
      <w:ins w:id="34413" w:author="Fegie" w:date="2021-05-01T19:20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1A3F2BFB" w14:textId="77777777" w:rsidR="00FB0171" w:rsidRDefault="00FB0171" w:rsidP="00FB0171">
      <w:pPr>
        <w:rPr>
          <w:ins w:id="34414" w:author="Fegie" w:date="2021-05-01T19:20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FB0171" w14:paraId="6D5213ED" w14:textId="77777777" w:rsidTr="007C070B">
        <w:trPr>
          <w:ins w:id="34415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86F06A" w14:textId="77777777" w:rsidR="00FB0171" w:rsidRDefault="00FB0171" w:rsidP="001B4B49">
            <w:pPr>
              <w:jc w:val="center"/>
              <w:rPr>
                <w:ins w:id="34416" w:author="Fegie" w:date="2021-05-01T19:20:00Z"/>
                <w:rFonts w:ascii="標楷體" w:eastAsia="標楷體" w:hAnsi="標楷體"/>
              </w:rPr>
            </w:pPr>
            <w:ins w:id="34417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C1B6C6" w14:textId="77777777" w:rsidR="00FB0171" w:rsidRDefault="00FB0171" w:rsidP="001B4B49">
            <w:pPr>
              <w:jc w:val="center"/>
              <w:rPr>
                <w:ins w:id="34418" w:author="Fegie" w:date="2021-05-01T19:20:00Z"/>
                <w:rFonts w:ascii="標楷體" w:eastAsia="標楷體" w:hAnsi="標楷體"/>
              </w:rPr>
            </w:pPr>
            <w:ins w:id="34419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8DA078" w14:textId="77777777" w:rsidR="00FB0171" w:rsidRDefault="00FB0171" w:rsidP="001B4B49">
            <w:pPr>
              <w:jc w:val="center"/>
              <w:rPr>
                <w:ins w:id="34420" w:author="Fegie" w:date="2021-05-01T19:20:00Z"/>
                <w:rFonts w:ascii="標楷體" w:eastAsia="標楷體" w:hAnsi="標楷體"/>
              </w:rPr>
            </w:pPr>
            <w:ins w:id="34421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FB0171" w:rsidRPr="002B16F9" w14:paraId="25F2D443" w14:textId="77777777" w:rsidTr="001B4B49">
        <w:trPr>
          <w:ins w:id="34422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36084" w14:textId="77777777" w:rsidR="00FB0171" w:rsidRPr="002B16F9" w:rsidRDefault="00FB0171" w:rsidP="001B4B49">
            <w:pPr>
              <w:jc w:val="center"/>
              <w:rPr>
                <w:ins w:id="34423" w:author="Fegie" w:date="2021-05-01T19:20:00Z"/>
                <w:rFonts w:ascii="標楷體" w:eastAsia="標楷體" w:hAnsi="標楷體"/>
                <w:lang w:eastAsia="zh-HK"/>
              </w:rPr>
            </w:pPr>
            <w:ins w:id="34424" w:author="Fegie" w:date="2021-05-01T19:20:00Z">
              <w:r w:rsidRPr="002B16F9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A4D58" w14:textId="77777777" w:rsidR="00FB0171" w:rsidRPr="002B16F9" w:rsidRDefault="00FB0171" w:rsidP="001B4B49">
            <w:pPr>
              <w:rPr>
                <w:ins w:id="34425" w:author="Fegie" w:date="2021-05-01T19:20:00Z"/>
                <w:rFonts w:ascii="標楷體" w:eastAsia="標楷體" w:hAnsi="標楷體"/>
                <w:lang w:eastAsia="zh-HK"/>
              </w:rPr>
            </w:pPr>
            <w:ins w:id="34426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5F4F3" w14:textId="77777777" w:rsidR="00FB0171" w:rsidRPr="002B16F9" w:rsidRDefault="00FB0171" w:rsidP="001B4B49">
            <w:pPr>
              <w:rPr>
                <w:ins w:id="34427" w:author="Fegie" w:date="2021-05-01T19:20:00Z"/>
                <w:rFonts w:ascii="標楷體" w:eastAsia="標楷體" w:hAnsi="標楷體"/>
                <w:lang w:eastAsia="zh-HK"/>
              </w:rPr>
            </w:pPr>
            <w:ins w:id="34428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FB0171" w:rsidRPr="002B16F9" w14:paraId="5D48F068" w14:textId="77777777" w:rsidTr="001B4B49">
        <w:trPr>
          <w:ins w:id="34429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5DAD7" w14:textId="77777777" w:rsidR="00FB0171" w:rsidRPr="002B16F9" w:rsidRDefault="00FB0171" w:rsidP="001B4B49">
            <w:pPr>
              <w:jc w:val="center"/>
              <w:rPr>
                <w:ins w:id="34430" w:author="Fegie" w:date="2021-05-01T19:20:00Z"/>
                <w:rFonts w:ascii="標楷體" w:eastAsia="標楷體" w:hAnsi="標楷體"/>
              </w:rPr>
            </w:pPr>
            <w:ins w:id="34431" w:author="Fegie" w:date="2021-05-01T19:20:00Z">
              <w:r w:rsidRPr="002B16F9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95568" w14:textId="77777777" w:rsidR="00FB0171" w:rsidRPr="002B16F9" w:rsidRDefault="00FB0171" w:rsidP="001B4B49">
            <w:pPr>
              <w:rPr>
                <w:ins w:id="34432" w:author="Fegie" w:date="2021-05-01T19:20:00Z"/>
                <w:rFonts w:ascii="標楷體" w:eastAsia="標楷體" w:hAnsi="標楷體"/>
                <w:lang w:eastAsia="zh-HK"/>
              </w:rPr>
            </w:pPr>
            <w:ins w:id="34433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E2E74" w14:textId="77777777" w:rsidR="00FB0171" w:rsidRPr="002B16F9" w:rsidRDefault="00FB0171" w:rsidP="001B4B49">
            <w:pPr>
              <w:rPr>
                <w:ins w:id="34434" w:author="Fegie" w:date="2021-05-01T19:20:00Z"/>
                <w:rFonts w:ascii="標楷體" w:eastAsia="標楷體" w:hAnsi="標楷體"/>
                <w:lang w:eastAsia="zh-HK"/>
              </w:rPr>
            </w:pPr>
            <w:ins w:id="34435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FB0171" w:rsidRPr="002B16F9" w14:paraId="5BEC2EDE" w14:textId="77777777" w:rsidTr="001B4B49">
        <w:trPr>
          <w:ins w:id="34436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B9E92" w14:textId="77777777" w:rsidR="00FB0171" w:rsidRPr="002B16F9" w:rsidRDefault="00FB0171" w:rsidP="001B4B49">
            <w:pPr>
              <w:jc w:val="center"/>
              <w:rPr>
                <w:ins w:id="34437" w:author="Fegie" w:date="2021-05-01T19:20:00Z"/>
                <w:rFonts w:ascii="標楷體" w:eastAsia="標楷體" w:hAnsi="標楷體"/>
              </w:rPr>
            </w:pPr>
            <w:ins w:id="34438" w:author="Fegie" w:date="2021-05-01T19:20:00Z">
              <w:r w:rsidRPr="002B16F9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F2A3E" w14:textId="77777777" w:rsidR="00FB0171" w:rsidRPr="002B16F9" w:rsidRDefault="00FB0171" w:rsidP="001B4B49">
            <w:pPr>
              <w:rPr>
                <w:ins w:id="34439" w:author="Fegie" w:date="2021-05-01T19:20:00Z"/>
                <w:rFonts w:ascii="標楷體" w:eastAsia="標楷體" w:hAnsi="標楷體"/>
                <w:lang w:eastAsia="zh-HK"/>
              </w:rPr>
            </w:pPr>
            <w:ins w:id="34440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/>
                </w:rPr>
                <w:t>/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4793F" w14:textId="77777777" w:rsidR="00FB0171" w:rsidRPr="002B16F9" w:rsidRDefault="00FB0171" w:rsidP="001B4B49">
            <w:pPr>
              <w:rPr>
                <w:ins w:id="34441" w:author="Fegie" w:date="2021-05-01T19:20:00Z"/>
                <w:rFonts w:ascii="標楷體" w:eastAsia="標楷體" w:hAnsi="標楷體"/>
                <w:lang w:eastAsia="zh-HK"/>
              </w:rPr>
            </w:pPr>
            <w:ins w:id="34442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  <w:tr w:rsidR="00FB0171" w:rsidRPr="002B16F9" w14:paraId="2ABAE187" w14:textId="77777777" w:rsidTr="001B4B49">
        <w:trPr>
          <w:ins w:id="34443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ED158" w14:textId="77777777" w:rsidR="00FB0171" w:rsidRPr="002B16F9" w:rsidRDefault="00FB0171" w:rsidP="001B4B49">
            <w:pPr>
              <w:jc w:val="center"/>
              <w:rPr>
                <w:ins w:id="34444" w:author="Fegie" w:date="2021-05-01T19:20:00Z"/>
                <w:rFonts w:ascii="標楷體" w:eastAsia="標楷體" w:hAnsi="標楷體"/>
              </w:rPr>
            </w:pPr>
            <w:ins w:id="34445" w:author="Fegie" w:date="2021-05-01T19:20:00Z">
              <w:r w:rsidRPr="002B16F9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1D684" w14:textId="77777777" w:rsidR="00FB0171" w:rsidRPr="002B16F9" w:rsidRDefault="00FB0171" w:rsidP="001B4B49">
            <w:pPr>
              <w:rPr>
                <w:ins w:id="34446" w:author="Fegie" w:date="2021-05-01T19:20:00Z"/>
                <w:rFonts w:ascii="標楷體" w:eastAsia="標楷體" w:hAnsi="標楷體"/>
                <w:lang w:eastAsia="zh-HK"/>
              </w:rPr>
            </w:pPr>
            <w:ins w:id="34447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F4C9D" w14:textId="6AD07CEA" w:rsidR="00FB0171" w:rsidRPr="002B16F9" w:rsidRDefault="00FB0171" w:rsidP="001B4B49">
            <w:pPr>
              <w:rPr>
                <w:ins w:id="34448" w:author="Fegie" w:date="2021-05-01T19:20:00Z"/>
                <w:rFonts w:ascii="標楷體" w:eastAsia="標楷體" w:hAnsi="標楷體"/>
                <w:lang w:eastAsia="zh-HK"/>
              </w:rPr>
            </w:pPr>
            <w:ins w:id="34449" w:author="Fegie" w:date="2021-05-01T19:20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11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0</w:t>
              </w:r>
            </w:ins>
            <w:ins w:id="34450" w:author="Fegie" w:date="2021-05-01T22:33:00Z">
              <w:r w:rsidR="008315C1">
                <w:rPr>
                  <w:rFonts w:ascii="標楷體" w:eastAsia="標楷體" w:hAnsi="標楷體" w:hint="eastAsia"/>
                  <w:color w:val="000000" w:themeColor="text1"/>
                </w:rPr>
                <w:t>8申請不列印書面通知書維護</w:t>
              </w:r>
            </w:ins>
            <w:ins w:id="34451" w:author="Fegie" w:date="2021-05-01T19:20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34452" w:author="Fegie" w:date="2021-05-01T22:33:00Z">
              <w:r w:rsidR="008315C1">
                <w:rPr>
                  <w:rFonts w:ascii="標楷體" w:eastAsia="標楷體" w:hAnsi="標楷體" w:hint="eastAsia"/>
                  <w:lang w:eastAsia="zh-HK"/>
                </w:rPr>
                <w:t>列印通知書資料</w:t>
              </w:r>
            </w:ins>
          </w:p>
        </w:tc>
      </w:tr>
    </w:tbl>
    <w:p w14:paraId="5E6ABE40" w14:textId="77777777" w:rsidR="00FB0171" w:rsidRDefault="00FB0171" w:rsidP="00FB0171">
      <w:pPr>
        <w:rPr>
          <w:ins w:id="34453" w:author="Fegie" w:date="2021-05-01T19:20:00Z"/>
        </w:rPr>
      </w:pPr>
    </w:p>
    <w:p w14:paraId="40117EA8" w14:textId="45403229" w:rsidR="00FB0171" w:rsidRPr="00DC7571" w:rsidRDefault="00FB0171" w:rsidP="00FB0171">
      <w:pPr>
        <w:pStyle w:val="af9"/>
        <w:numPr>
          <w:ilvl w:val="0"/>
          <w:numId w:val="53"/>
        </w:numPr>
        <w:ind w:leftChars="0" w:left="1418"/>
        <w:rPr>
          <w:ins w:id="34454" w:author="Fegie" w:date="2021-05-01T19:20:00Z"/>
          <w:rFonts w:ascii="標楷體" w:eastAsia="標楷體" w:hAnsi="標楷體"/>
          <w:sz w:val="26"/>
          <w:szCs w:val="26"/>
          <w:lang w:eastAsia="x-none"/>
        </w:rPr>
      </w:pPr>
      <w:ins w:id="34455" w:author="Fegie" w:date="2021-05-01T19:20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3"/>
        <w:gridCol w:w="790"/>
        <w:gridCol w:w="1199"/>
        <w:gridCol w:w="1048"/>
        <w:gridCol w:w="1418"/>
        <w:gridCol w:w="850"/>
        <w:gridCol w:w="709"/>
        <w:gridCol w:w="3933"/>
      </w:tblGrid>
      <w:tr w:rsidR="00DC27D9" w:rsidRPr="00AF1A82" w14:paraId="368352A1" w14:textId="77777777" w:rsidTr="00033D18">
        <w:trPr>
          <w:trHeight w:val="388"/>
          <w:tblHeader/>
          <w:jc w:val="center"/>
          <w:ins w:id="34456" w:author="Fegie" w:date="2021-05-01T19:20:00Z"/>
        </w:trPr>
        <w:tc>
          <w:tcPr>
            <w:tcW w:w="473" w:type="dxa"/>
            <w:vMerge w:val="restart"/>
            <w:shd w:val="clear" w:color="auto" w:fill="F3F3F3"/>
          </w:tcPr>
          <w:p w14:paraId="7A34D1F6" w14:textId="77777777" w:rsidR="00FB0171" w:rsidRPr="00AF1A82" w:rsidRDefault="00FB0171" w:rsidP="001B4B49">
            <w:pPr>
              <w:rPr>
                <w:ins w:id="34457" w:author="Fegie" w:date="2021-05-01T19:20:00Z"/>
                <w:rFonts w:ascii="標楷體" w:eastAsia="標楷體" w:hAnsi="標楷體"/>
                <w:lang w:eastAsia="x-none"/>
              </w:rPr>
            </w:pPr>
            <w:ins w:id="34458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</w:ins>
          </w:p>
        </w:tc>
        <w:tc>
          <w:tcPr>
            <w:tcW w:w="790" w:type="dxa"/>
            <w:vMerge w:val="restart"/>
            <w:shd w:val="clear" w:color="auto" w:fill="F3F3F3"/>
          </w:tcPr>
          <w:p w14:paraId="5767CFE3" w14:textId="77777777" w:rsidR="00FB0171" w:rsidRPr="00AF1A82" w:rsidRDefault="00FB0171" w:rsidP="001B4B49">
            <w:pPr>
              <w:rPr>
                <w:ins w:id="34459" w:author="Fegie" w:date="2021-05-01T19:20:00Z"/>
                <w:rFonts w:ascii="標楷體" w:eastAsia="標楷體" w:hAnsi="標楷體"/>
                <w:lang w:eastAsia="x-none"/>
              </w:rPr>
            </w:pPr>
            <w:ins w:id="34460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</w:ins>
          </w:p>
        </w:tc>
        <w:tc>
          <w:tcPr>
            <w:tcW w:w="5224" w:type="dxa"/>
            <w:gridSpan w:val="5"/>
            <w:shd w:val="clear" w:color="auto" w:fill="F3F3F3"/>
          </w:tcPr>
          <w:p w14:paraId="449F2BAE" w14:textId="77777777" w:rsidR="00FB0171" w:rsidRPr="00AF1A82" w:rsidRDefault="00FB0171" w:rsidP="001B4B49">
            <w:pPr>
              <w:jc w:val="center"/>
              <w:rPr>
                <w:ins w:id="34461" w:author="Fegie" w:date="2021-05-01T19:20:00Z"/>
                <w:rFonts w:ascii="標楷體" w:eastAsia="標楷體" w:hAnsi="標楷體"/>
                <w:lang w:eastAsia="x-none"/>
              </w:rPr>
            </w:pPr>
            <w:ins w:id="34462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</w:ins>
          </w:p>
        </w:tc>
        <w:tc>
          <w:tcPr>
            <w:tcW w:w="3933" w:type="dxa"/>
            <w:vMerge w:val="restart"/>
            <w:shd w:val="clear" w:color="auto" w:fill="F3F3F3"/>
          </w:tcPr>
          <w:p w14:paraId="295B817D" w14:textId="77777777" w:rsidR="00FB0171" w:rsidRPr="00AF1A82" w:rsidRDefault="00FB0171" w:rsidP="001B4B49">
            <w:pPr>
              <w:rPr>
                <w:ins w:id="34463" w:author="Fegie" w:date="2021-05-01T19:20:00Z"/>
                <w:rFonts w:ascii="標楷體" w:eastAsia="標楷體" w:hAnsi="標楷體"/>
                <w:lang w:eastAsia="x-none"/>
              </w:rPr>
            </w:pPr>
            <w:ins w:id="34464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</w:ins>
          </w:p>
        </w:tc>
      </w:tr>
      <w:tr w:rsidR="00DC27D9" w:rsidRPr="00AF1A82" w14:paraId="02D67733" w14:textId="77777777" w:rsidTr="00033D18">
        <w:trPr>
          <w:trHeight w:val="244"/>
          <w:tblHeader/>
          <w:jc w:val="center"/>
          <w:ins w:id="34465" w:author="Fegie" w:date="2021-05-01T19:20:00Z"/>
        </w:trPr>
        <w:tc>
          <w:tcPr>
            <w:tcW w:w="473" w:type="dxa"/>
            <w:vMerge/>
            <w:shd w:val="clear" w:color="auto" w:fill="F3F3F3"/>
          </w:tcPr>
          <w:p w14:paraId="6705C97F" w14:textId="77777777" w:rsidR="00FB0171" w:rsidRPr="00AF1A82" w:rsidRDefault="00FB0171" w:rsidP="001B4B49">
            <w:pPr>
              <w:rPr>
                <w:ins w:id="34466" w:author="Fegie" w:date="2021-05-01T19:2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90" w:type="dxa"/>
            <w:vMerge/>
            <w:shd w:val="clear" w:color="auto" w:fill="F3F3F3"/>
          </w:tcPr>
          <w:p w14:paraId="640FF343" w14:textId="77777777" w:rsidR="00FB0171" w:rsidRPr="00AF1A82" w:rsidRDefault="00FB0171" w:rsidP="001B4B49">
            <w:pPr>
              <w:rPr>
                <w:ins w:id="34467" w:author="Fegie" w:date="2021-05-01T19:2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99" w:type="dxa"/>
            <w:shd w:val="clear" w:color="auto" w:fill="F3F3F3"/>
          </w:tcPr>
          <w:p w14:paraId="52F44148" w14:textId="10D2D66C" w:rsidR="00FB0171" w:rsidRPr="00AF1A82" w:rsidRDefault="00FB0171" w:rsidP="001B4B49">
            <w:pPr>
              <w:rPr>
                <w:ins w:id="34468" w:author="Fegie" w:date="2021-05-01T19:20:00Z"/>
                <w:rFonts w:ascii="標楷體" w:eastAsia="標楷體" w:hAnsi="標楷體"/>
                <w:lang w:eastAsia="x-none"/>
              </w:rPr>
            </w:pPr>
            <w:ins w:id="34469" w:author="Fegie" w:date="2021-05-01T19:20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</w:t>
              </w:r>
              <w:del w:id="34470" w:author="張嘉榮" w:date="2021-05-26T15:47:00Z">
                <w:r w:rsidRPr="00AF1A82" w:rsidDel="0017662D">
                  <w:rPr>
                    <w:rFonts w:ascii="標楷體" w:eastAsia="標楷體" w:hAnsi="標楷體" w:hint="eastAsia"/>
                    <w:lang w:eastAsia="x-none"/>
                  </w:rPr>
                  <w:delText>型態</w:delText>
                </w:r>
              </w:del>
              <w:r w:rsidRPr="00AF1A82">
                <w:rPr>
                  <w:rFonts w:ascii="標楷體" w:eastAsia="標楷體" w:hAnsi="標楷體" w:hint="eastAsia"/>
                  <w:lang w:eastAsia="x-none"/>
                </w:rPr>
                <w:t>長度</w:t>
              </w:r>
            </w:ins>
          </w:p>
        </w:tc>
        <w:tc>
          <w:tcPr>
            <w:tcW w:w="1048" w:type="dxa"/>
            <w:shd w:val="clear" w:color="auto" w:fill="F3F3F3"/>
          </w:tcPr>
          <w:p w14:paraId="7F794F3A" w14:textId="77777777" w:rsidR="00FB0171" w:rsidRPr="00AF1A82" w:rsidRDefault="00FB0171" w:rsidP="001B4B49">
            <w:pPr>
              <w:rPr>
                <w:ins w:id="34471" w:author="Fegie" w:date="2021-05-01T19:20:00Z"/>
                <w:rFonts w:ascii="標楷體" w:eastAsia="標楷體" w:hAnsi="標楷體"/>
                <w:lang w:eastAsia="x-none"/>
              </w:rPr>
            </w:pPr>
            <w:ins w:id="34472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</w:ins>
          </w:p>
        </w:tc>
        <w:tc>
          <w:tcPr>
            <w:tcW w:w="1418" w:type="dxa"/>
            <w:shd w:val="clear" w:color="auto" w:fill="F3F3F3"/>
          </w:tcPr>
          <w:p w14:paraId="6BE16FBC" w14:textId="77777777" w:rsidR="00FB0171" w:rsidRPr="00AF1A82" w:rsidRDefault="00FB0171" w:rsidP="001B4B49">
            <w:pPr>
              <w:rPr>
                <w:ins w:id="34473" w:author="Fegie" w:date="2021-05-01T19:20:00Z"/>
                <w:rFonts w:ascii="標楷體" w:eastAsia="標楷體" w:hAnsi="標楷體"/>
                <w:lang w:eastAsia="x-none"/>
              </w:rPr>
            </w:pPr>
            <w:ins w:id="34474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</w:ins>
          </w:p>
        </w:tc>
        <w:tc>
          <w:tcPr>
            <w:tcW w:w="850" w:type="dxa"/>
            <w:shd w:val="clear" w:color="auto" w:fill="F3F3F3"/>
          </w:tcPr>
          <w:p w14:paraId="42886F51" w14:textId="77777777" w:rsidR="00FB0171" w:rsidRPr="00AF1A82" w:rsidRDefault="00FB0171" w:rsidP="001B4B49">
            <w:pPr>
              <w:rPr>
                <w:ins w:id="34475" w:author="Fegie" w:date="2021-05-01T19:20:00Z"/>
                <w:rFonts w:ascii="標楷體" w:eastAsia="標楷體" w:hAnsi="標楷體"/>
                <w:lang w:eastAsia="x-none"/>
              </w:rPr>
            </w:pPr>
            <w:ins w:id="34476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</w:ins>
          </w:p>
        </w:tc>
        <w:tc>
          <w:tcPr>
            <w:tcW w:w="709" w:type="dxa"/>
            <w:shd w:val="clear" w:color="auto" w:fill="F3F3F3"/>
          </w:tcPr>
          <w:p w14:paraId="07233F2F" w14:textId="77777777" w:rsidR="00FB0171" w:rsidRPr="00AF1A82" w:rsidRDefault="00FB0171" w:rsidP="001B4B49">
            <w:pPr>
              <w:rPr>
                <w:ins w:id="34477" w:author="Fegie" w:date="2021-05-01T19:20:00Z"/>
                <w:rFonts w:ascii="標楷體" w:eastAsia="標楷體" w:hAnsi="標楷體"/>
                <w:lang w:eastAsia="x-none"/>
              </w:rPr>
            </w:pPr>
            <w:ins w:id="34478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ins>
          </w:p>
        </w:tc>
        <w:tc>
          <w:tcPr>
            <w:tcW w:w="3933" w:type="dxa"/>
            <w:vMerge/>
            <w:shd w:val="clear" w:color="auto" w:fill="F3F3F3"/>
          </w:tcPr>
          <w:p w14:paraId="6E3BAFDC" w14:textId="77777777" w:rsidR="00FB0171" w:rsidRPr="00AF1A82" w:rsidRDefault="00FB0171" w:rsidP="001B4B49">
            <w:pPr>
              <w:rPr>
                <w:ins w:id="34479" w:author="Fegie" w:date="2021-05-01T19:20:00Z"/>
                <w:rFonts w:ascii="標楷體" w:eastAsia="標楷體" w:hAnsi="標楷體"/>
                <w:lang w:eastAsia="x-none"/>
              </w:rPr>
            </w:pPr>
          </w:p>
        </w:tc>
      </w:tr>
      <w:tr w:rsidR="00804427" w:rsidRPr="00AF1A82" w14:paraId="376FA034" w14:textId="77777777" w:rsidTr="00804427">
        <w:trPr>
          <w:trHeight w:val="244"/>
          <w:jc w:val="center"/>
        </w:trPr>
        <w:tc>
          <w:tcPr>
            <w:tcW w:w="473" w:type="dxa"/>
          </w:tcPr>
          <w:p w14:paraId="0F06C41A" w14:textId="77777777" w:rsidR="00804427" w:rsidRPr="00AF1A82" w:rsidRDefault="00804427" w:rsidP="008E2E0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47" w:type="dxa"/>
            <w:gridSpan w:val="7"/>
          </w:tcPr>
          <w:p w14:paraId="2265D380" w14:textId="75A3B403" w:rsidR="00804427" w:rsidRDefault="00804427" w:rsidP="008E2E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DC27D9" w:rsidRPr="00AF1A82" w14:paraId="5F14D7DC" w14:textId="77777777" w:rsidTr="00033D18">
        <w:trPr>
          <w:trHeight w:val="244"/>
          <w:jc w:val="center"/>
          <w:ins w:id="34480" w:author="Fegie" w:date="2021-05-01T19:20:00Z"/>
        </w:trPr>
        <w:tc>
          <w:tcPr>
            <w:tcW w:w="473" w:type="dxa"/>
          </w:tcPr>
          <w:p w14:paraId="78A77EC5" w14:textId="77777777" w:rsidR="008E2E00" w:rsidRPr="00AF1A82" w:rsidRDefault="008E2E00" w:rsidP="008E2E00">
            <w:pPr>
              <w:rPr>
                <w:ins w:id="34481" w:author="Fegie" w:date="2021-05-01T19:20:00Z"/>
                <w:rFonts w:ascii="標楷體" w:eastAsia="標楷體" w:hAnsi="標楷體"/>
                <w:lang w:eastAsia="x-none"/>
              </w:rPr>
            </w:pPr>
            <w:ins w:id="34482" w:author="Fegie" w:date="2021-05-01T19:20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790" w:type="dxa"/>
          </w:tcPr>
          <w:p w14:paraId="4CB741F4" w14:textId="6772BA4B" w:rsidR="008E2E00" w:rsidRPr="00AF1A82" w:rsidRDefault="008E2E00" w:rsidP="008E2E00">
            <w:pPr>
              <w:rPr>
                <w:ins w:id="34483" w:author="Fegie" w:date="2021-05-01T19:20:00Z"/>
                <w:rFonts w:ascii="標楷體" w:eastAsia="標楷體" w:hAnsi="標楷體"/>
                <w:lang w:eastAsia="x-none"/>
              </w:rPr>
            </w:pPr>
            <w:ins w:id="34484" w:author="Fegie" w:date="2021-05-01T22:36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199" w:type="dxa"/>
          </w:tcPr>
          <w:p w14:paraId="2D6A1E42" w14:textId="6A428E62" w:rsidR="008E2E00" w:rsidRPr="00AF1A82" w:rsidRDefault="008E2E00" w:rsidP="008E2E00">
            <w:pPr>
              <w:rPr>
                <w:ins w:id="34485" w:author="Fegie" w:date="2021-05-01T19:20:00Z"/>
                <w:rFonts w:ascii="標楷體" w:eastAsia="標楷體" w:hAnsi="標楷體"/>
                <w:lang w:eastAsia="x-none"/>
              </w:rPr>
            </w:pPr>
            <w:ins w:id="34486" w:author="Fegie" w:date="2021-05-01T19:20:00Z">
              <w:del w:id="34487" w:author="家榮 張" w:date="2021-05-06T18:54:00Z">
                <w:r w:rsidRPr="00AF1A82" w:rsidDel="00A7651D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34488" w:author="Fegie" w:date="2021-05-01T22:36:00Z">
              <w:del w:id="34489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34490" w:author="Fegie" w:date="2021-05-01T19:20:00Z">
              <w:del w:id="34491" w:author="家榮 張" w:date="2021-05-06T18:54:00Z">
                <w:r w:rsidRPr="00AF1A82"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34492" w:author="家榮 張" w:date="2021-05-06T18:54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  <w:r w:rsidR="00804427">
              <w:rPr>
                <w:rFonts w:ascii="標楷體" w:eastAsia="標楷體" w:hAnsi="標楷體" w:hint="eastAsia"/>
              </w:rPr>
              <w:t>-3</w:t>
            </w:r>
          </w:p>
        </w:tc>
        <w:tc>
          <w:tcPr>
            <w:tcW w:w="1048" w:type="dxa"/>
          </w:tcPr>
          <w:p w14:paraId="5B17A40A" w14:textId="3E671BA6" w:rsidR="008E2E00" w:rsidRPr="00AF1A82" w:rsidRDefault="008E2E00" w:rsidP="008E2E00">
            <w:pPr>
              <w:rPr>
                <w:ins w:id="34493" w:author="Fegie" w:date="2021-05-01T19:2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418" w:type="dxa"/>
          </w:tcPr>
          <w:p w14:paraId="34FCFA36" w14:textId="77777777" w:rsidR="008E2E00" w:rsidRPr="00AF1A82" w:rsidRDefault="008E2E00" w:rsidP="008E2E00">
            <w:pPr>
              <w:rPr>
                <w:ins w:id="34494" w:author="Fegie" w:date="2021-05-01T19:2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850" w:type="dxa"/>
          </w:tcPr>
          <w:p w14:paraId="6817B6A4" w14:textId="2F6FB086" w:rsidR="008E2E00" w:rsidRPr="00AF1A82" w:rsidRDefault="008E2E00" w:rsidP="008E2E00">
            <w:pPr>
              <w:rPr>
                <w:ins w:id="34495" w:author="Fegie" w:date="2021-05-01T19:20:00Z"/>
                <w:rFonts w:ascii="標楷體" w:eastAsia="標楷體" w:hAnsi="標楷體"/>
                <w:lang w:eastAsia="x-none"/>
              </w:rPr>
            </w:pPr>
            <w:ins w:id="34496" w:author="Fegie" w:date="2021-05-05T16:19:00Z">
              <w:del w:id="34497" w:author="st1" w:date="2021-05-06T11:32:00Z">
                <w:r w:rsidDel="007A7950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709" w:type="dxa"/>
          </w:tcPr>
          <w:p w14:paraId="70C6A74A" w14:textId="790F9579" w:rsidR="008E2E00" w:rsidRPr="00AF1A82" w:rsidRDefault="008E2E00" w:rsidP="008E2E00">
            <w:pPr>
              <w:rPr>
                <w:ins w:id="34498" w:author="Fegie" w:date="2021-05-01T19:20:00Z"/>
                <w:rFonts w:ascii="標楷體" w:eastAsia="標楷體" w:hAnsi="標楷體"/>
                <w:lang w:eastAsia="x-none"/>
              </w:rPr>
            </w:pPr>
            <w:ins w:id="34499" w:author="Fegie" w:date="2021-05-05T16:1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933" w:type="dxa"/>
          </w:tcPr>
          <w:p w14:paraId="6BB3083E" w14:textId="05698FE2" w:rsidR="00804427" w:rsidRDefault="00804427" w:rsidP="008044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1.必須輸入數字</w:t>
            </w:r>
          </w:p>
          <w:p w14:paraId="50CCE25D" w14:textId="7491A881" w:rsidR="008E2E00" w:rsidRPr="00F4011B" w:rsidRDefault="00804427" w:rsidP="00804427">
            <w:pPr>
              <w:rPr>
                <w:ins w:id="34500" w:author="Fegie" w:date="2021-05-01T19:20:00Z"/>
                <w:rFonts w:ascii="標楷體" w:eastAsia="標楷體" w:hAnsi="標楷體"/>
                <w:rPrChange w:id="34501" w:author="Fegie" w:date="2021-05-01T22:37:00Z">
                  <w:rPr>
                    <w:ins w:id="34502" w:author="Fegie" w:date="2021-05-01T19:20:00Z"/>
                  </w:rPr>
                </w:rPrChange>
              </w:rPr>
            </w:pPr>
            <w:r>
              <w:rPr>
                <w:rFonts w:ascii="標楷體" w:eastAsia="標楷體" w:hAnsi="標楷體" w:hint="eastAsia"/>
              </w:rPr>
              <w:t>2.若未輸入,則隱藏欄位</w:t>
            </w:r>
          </w:p>
        </w:tc>
      </w:tr>
      <w:tr w:rsidR="00DC27D9" w:rsidRPr="00AF1A82" w14:paraId="17490BD6" w14:textId="77777777" w:rsidTr="00033D18">
        <w:trPr>
          <w:trHeight w:val="244"/>
          <w:jc w:val="center"/>
          <w:ins w:id="34503" w:author="Fegie" w:date="2021-05-05T16:19:00Z"/>
        </w:trPr>
        <w:tc>
          <w:tcPr>
            <w:tcW w:w="473" w:type="dxa"/>
          </w:tcPr>
          <w:p w14:paraId="7BE6F072" w14:textId="77777777" w:rsidR="008E2E00" w:rsidRDefault="008E2E00" w:rsidP="008E2E00">
            <w:pPr>
              <w:rPr>
                <w:ins w:id="34504" w:author="Fegie" w:date="2021-05-05T16:19:00Z"/>
                <w:rFonts w:ascii="標楷體" w:eastAsia="標楷體" w:hAnsi="標楷體"/>
              </w:rPr>
            </w:pPr>
          </w:p>
        </w:tc>
        <w:tc>
          <w:tcPr>
            <w:tcW w:w="790" w:type="dxa"/>
          </w:tcPr>
          <w:p w14:paraId="65A34B16" w14:textId="538BF087" w:rsidR="008E2E00" w:rsidRDefault="008E2E00" w:rsidP="008E2E00">
            <w:pPr>
              <w:rPr>
                <w:ins w:id="34505" w:author="Fegie" w:date="2021-05-05T16:19:00Z"/>
                <w:rFonts w:ascii="標楷體" w:eastAsia="標楷體" w:hAnsi="標楷體"/>
              </w:rPr>
            </w:pPr>
            <w:ins w:id="34506" w:author="Fegie" w:date="2021-05-05T16:19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199" w:type="dxa"/>
          </w:tcPr>
          <w:p w14:paraId="448466A1" w14:textId="3A97572A" w:rsidR="008E2E00" w:rsidRDefault="008E2E00" w:rsidP="008E2E00">
            <w:pPr>
              <w:rPr>
                <w:ins w:id="34507" w:author="Fegie" w:date="2021-05-05T16:19:00Z"/>
                <w:rFonts w:ascii="標楷體" w:eastAsia="標楷體" w:hAnsi="標楷體"/>
              </w:rPr>
            </w:pPr>
            <w:ins w:id="34508" w:author="Fegie" w:date="2021-05-05T16:19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048" w:type="dxa"/>
          </w:tcPr>
          <w:p w14:paraId="26620DF3" w14:textId="77777777" w:rsidR="008E2E00" w:rsidRPr="00AF1A82" w:rsidRDefault="008E2E00" w:rsidP="008E2E00">
            <w:pPr>
              <w:rPr>
                <w:ins w:id="34509" w:author="Fegie" w:date="2021-05-05T16:1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418" w:type="dxa"/>
          </w:tcPr>
          <w:p w14:paraId="1ABDE67E" w14:textId="77777777" w:rsidR="008E2E00" w:rsidRPr="00AF1A82" w:rsidRDefault="008E2E00" w:rsidP="008E2E00">
            <w:pPr>
              <w:rPr>
                <w:ins w:id="34510" w:author="Fegie" w:date="2021-05-05T16:1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850" w:type="dxa"/>
          </w:tcPr>
          <w:p w14:paraId="024020A1" w14:textId="77777777" w:rsidR="008E2E00" w:rsidRPr="00AF1A82" w:rsidRDefault="008E2E00" w:rsidP="008E2E00">
            <w:pPr>
              <w:rPr>
                <w:ins w:id="34511" w:author="Fegie" w:date="2021-05-05T16:1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</w:tcPr>
          <w:p w14:paraId="71308472" w14:textId="77777777" w:rsidR="008E2E00" w:rsidRDefault="008E2E00" w:rsidP="008E2E00">
            <w:pPr>
              <w:rPr>
                <w:ins w:id="34512" w:author="Fegie" w:date="2021-05-05T16:19:00Z"/>
                <w:rFonts w:ascii="標楷體" w:eastAsia="標楷體" w:hAnsi="標楷體"/>
              </w:rPr>
            </w:pPr>
          </w:p>
        </w:tc>
        <w:tc>
          <w:tcPr>
            <w:tcW w:w="3933" w:type="dxa"/>
          </w:tcPr>
          <w:p w14:paraId="6D55FFF3" w14:textId="2B4FD75D" w:rsidR="008E2E00" w:rsidRDefault="008E2E00" w:rsidP="008E2E00">
            <w:pPr>
              <w:rPr>
                <w:ins w:id="34513" w:author="Fegie" w:date="2021-05-05T16:19:00Z"/>
                <w:rFonts w:ascii="標楷體" w:eastAsia="標楷體" w:hAnsi="標楷體"/>
              </w:rPr>
            </w:pPr>
            <w:ins w:id="34514" w:author="Fegie" w:date="2021-05-05T16:19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</w:t>
              </w:r>
            </w:ins>
            <w:r w:rsidR="00804427">
              <w:rPr>
                <w:rFonts w:ascii="標楷體" w:eastAsia="標楷體" w:hAnsi="標楷體" w:hint="eastAsia"/>
              </w:rPr>
              <w:t>[</w:t>
            </w:r>
            <w:ins w:id="34515" w:author="Fegie" w:date="2021-05-05T16:19:00Z">
              <w:r>
                <w:rPr>
                  <w:rFonts w:ascii="標楷體" w:eastAsia="標楷體" w:hAnsi="標楷體" w:hint="eastAsia"/>
                  <w:lang w:eastAsia="zh-HK"/>
                </w:rPr>
                <w:t>戶號</w:t>
              </w:r>
            </w:ins>
            <w:r w:rsidR="00804427">
              <w:rPr>
                <w:rFonts w:ascii="標楷體" w:eastAsia="標楷體" w:hAnsi="標楷體" w:hint="eastAsia"/>
              </w:rPr>
              <w:t>]</w:t>
            </w:r>
          </w:p>
        </w:tc>
      </w:tr>
      <w:tr w:rsidR="00804427" w:rsidRPr="00AF1A82" w14:paraId="01E0ED53" w14:textId="77777777" w:rsidTr="00033D18">
        <w:trPr>
          <w:trHeight w:val="244"/>
          <w:jc w:val="center"/>
          <w:ins w:id="34516" w:author="Fegie" w:date="2021-05-01T22:36:00Z"/>
        </w:trPr>
        <w:tc>
          <w:tcPr>
            <w:tcW w:w="473" w:type="dxa"/>
          </w:tcPr>
          <w:p w14:paraId="573C396F" w14:textId="2ED3B25E" w:rsidR="00804427" w:rsidRDefault="00804427" w:rsidP="00804427">
            <w:pPr>
              <w:rPr>
                <w:ins w:id="34517" w:author="Fegie" w:date="2021-05-01T22:36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90" w:type="dxa"/>
          </w:tcPr>
          <w:p w14:paraId="3C744788" w14:textId="7BB97ACA" w:rsidR="00804427" w:rsidRDefault="00804427" w:rsidP="00804427">
            <w:pPr>
              <w:rPr>
                <w:ins w:id="34518" w:author="Fegie" w:date="2021-05-01T22:36:00Z"/>
                <w:rFonts w:ascii="標楷體" w:eastAsia="標楷體" w:hAnsi="標楷體"/>
              </w:rPr>
            </w:pPr>
            <w:ins w:id="34519" w:author="Fegie" w:date="2021-05-01T22:36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199" w:type="dxa"/>
          </w:tcPr>
          <w:p w14:paraId="53E8F34A" w14:textId="149CAE58" w:rsidR="00804427" w:rsidRDefault="00804427" w:rsidP="00804427">
            <w:pPr>
              <w:rPr>
                <w:ins w:id="34520" w:author="Fegie" w:date="2021-05-01T22:36:00Z"/>
                <w:rFonts w:ascii="標楷體" w:eastAsia="標楷體" w:hAnsi="標楷體"/>
              </w:rPr>
            </w:pPr>
            <w:ins w:id="34521" w:author="Fegie" w:date="2021-05-01T22:36:00Z">
              <w:del w:id="34522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X(1</w:delText>
                </w:r>
              </w:del>
            </w:ins>
            <w:ins w:id="34523" w:author="Fegie" w:date="2021-05-01T22:37:00Z">
              <w:del w:id="34524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0</w:delText>
                </w:r>
              </w:del>
            </w:ins>
            <w:ins w:id="34525" w:author="Fegie" w:date="2021-05-01T22:36:00Z">
              <w:del w:id="34526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34527" w:author="家榮 張" w:date="2021-05-06T18:54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048" w:type="dxa"/>
          </w:tcPr>
          <w:p w14:paraId="2ACA3148" w14:textId="77777777" w:rsidR="00804427" w:rsidRPr="00AF1A82" w:rsidRDefault="00804427" w:rsidP="00804427">
            <w:pPr>
              <w:rPr>
                <w:ins w:id="34528" w:author="Fegie" w:date="2021-05-01T22:3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418" w:type="dxa"/>
          </w:tcPr>
          <w:p w14:paraId="29D15101" w14:textId="77777777" w:rsidR="00804427" w:rsidRPr="00AF1A82" w:rsidRDefault="00804427" w:rsidP="00804427">
            <w:pPr>
              <w:rPr>
                <w:ins w:id="34529" w:author="Fegie" w:date="2021-05-01T22:3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850" w:type="dxa"/>
          </w:tcPr>
          <w:p w14:paraId="5E1D4F87" w14:textId="05B40D1E" w:rsidR="00804427" w:rsidRPr="00AF1A82" w:rsidRDefault="00804427" w:rsidP="00804427">
            <w:pPr>
              <w:rPr>
                <w:ins w:id="34530" w:author="Fegie" w:date="2021-05-01T22:36:00Z"/>
                <w:rFonts w:ascii="標楷體" w:eastAsia="標楷體" w:hAnsi="標楷體"/>
                <w:lang w:eastAsia="x-none"/>
              </w:rPr>
            </w:pPr>
            <w:ins w:id="34531" w:author="Fegie" w:date="2021-05-05T16:19:00Z">
              <w:del w:id="34532" w:author="st1" w:date="2021-05-06T11:32:00Z">
                <w:r w:rsidDel="007A7950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709" w:type="dxa"/>
          </w:tcPr>
          <w:p w14:paraId="2580E8C7" w14:textId="5CBB7846" w:rsidR="00804427" w:rsidRDefault="00804427" w:rsidP="00804427">
            <w:pPr>
              <w:rPr>
                <w:ins w:id="34533" w:author="Fegie" w:date="2021-05-01T22:36:00Z"/>
                <w:rFonts w:ascii="標楷體" w:eastAsia="標楷體" w:hAnsi="標楷體"/>
              </w:rPr>
            </w:pPr>
            <w:ins w:id="34534" w:author="Fegie" w:date="2021-05-05T16:1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933" w:type="dxa"/>
          </w:tcPr>
          <w:p w14:paraId="38A89437" w14:textId="566E65CF" w:rsidR="00804427" w:rsidRDefault="00804427" w:rsidP="008044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1.必須輸入文數字</w:t>
            </w:r>
          </w:p>
          <w:p w14:paraId="64449009" w14:textId="39FAE981" w:rsidR="00033D18" w:rsidRDefault="00033D18" w:rsidP="008044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39ED0736" w14:textId="7966384B" w:rsidR="00033D18" w:rsidRDefault="00033D18" w:rsidP="008044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格式/</w:t>
            </w:r>
            <w:r>
              <w:rPr>
                <w:rFonts w:ascii="標楷體" w:eastAsia="標楷體" w:hAnsi="標楷體"/>
              </w:rPr>
              <w:t>A(ID_UNINO,0,#CustId)</w:t>
            </w:r>
          </w:p>
          <w:p w14:paraId="618A9BF7" w14:textId="3FDCB487" w:rsidR="00033D18" w:rsidRDefault="00033D18" w:rsidP="008044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11068519" w14:textId="1C90920B" w:rsidR="00033D18" w:rsidRPr="00033D18" w:rsidRDefault="00033D18" w:rsidP="008044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  <w:p w14:paraId="5D6EE1FF" w14:textId="6B96F51D" w:rsidR="00804427" w:rsidRDefault="00033D18" w:rsidP="00804427">
            <w:pPr>
              <w:rPr>
                <w:ins w:id="34535" w:author="Fegie" w:date="2021-05-01T22:36:00Z"/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 w:rsidR="00804427">
              <w:rPr>
                <w:rFonts w:ascii="標楷體" w:eastAsia="標楷體" w:hAnsi="標楷體" w:hint="eastAsia"/>
              </w:rPr>
              <w:t>.若</w:t>
            </w:r>
            <w:r>
              <w:rPr>
                <w:rFonts w:ascii="標楷體" w:eastAsia="標楷體" w:hAnsi="標楷體" w:hint="eastAsia"/>
              </w:rPr>
              <w:t>戶號有輸入</w:t>
            </w:r>
            <w:r w:rsidR="00804427">
              <w:rPr>
                <w:rFonts w:ascii="標楷體" w:eastAsia="標楷體" w:hAnsi="標楷體" w:hint="eastAsia"/>
              </w:rPr>
              <w:t>,則隱藏欄位</w:t>
            </w:r>
          </w:p>
        </w:tc>
      </w:tr>
      <w:tr w:rsidR="00DC27D9" w:rsidRPr="00AF1A82" w14:paraId="5875254A" w14:textId="77777777" w:rsidTr="00033D18">
        <w:trPr>
          <w:trHeight w:val="244"/>
          <w:jc w:val="center"/>
          <w:ins w:id="34536" w:author="Fegie" w:date="2021-05-05T16:19:00Z"/>
        </w:trPr>
        <w:tc>
          <w:tcPr>
            <w:tcW w:w="473" w:type="dxa"/>
          </w:tcPr>
          <w:p w14:paraId="3A7AE8B4" w14:textId="77777777" w:rsidR="008E2E00" w:rsidRDefault="008E2E00" w:rsidP="008E2E00">
            <w:pPr>
              <w:rPr>
                <w:ins w:id="34537" w:author="Fegie" w:date="2021-05-05T16:19:00Z"/>
                <w:rFonts w:ascii="標楷體" w:eastAsia="標楷體" w:hAnsi="標楷體"/>
              </w:rPr>
            </w:pPr>
          </w:p>
        </w:tc>
        <w:tc>
          <w:tcPr>
            <w:tcW w:w="790" w:type="dxa"/>
          </w:tcPr>
          <w:p w14:paraId="183E11B7" w14:textId="16269981" w:rsidR="008E2E00" w:rsidRDefault="008E2E00" w:rsidP="008E2E00">
            <w:pPr>
              <w:rPr>
                <w:ins w:id="34538" w:author="Fegie" w:date="2021-05-05T16:19:00Z"/>
                <w:rFonts w:ascii="標楷體" w:eastAsia="標楷體" w:hAnsi="標楷體"/>
              </w:rPr>
            </w:pPr>
            <w:ins w:id="34539" w:author="Fegie" w:date="2021-05-05T16:19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199" w:type="dxa"/>
          </w:tcPr>
          <w:p w14:paraId="203A6888" w14:textId="61DBA6C7" w:rsidR="008E2E00" w:rsidRDefault="008E2E00" w:rsidP="008E2E00">
            <w:pPr>
              <w:rPr>
                <w:ins w:id="34540" w:author="Fegie" w:date="2021-05-05T16:19:00Z"/>
                <w:rFonts w:ascii="標楷體" w:eastAsia="標楷體" w:hAnsi="標楷體"/>
              </w:rPr>
            </w:pPr>
            <w:ins w:id="34541" w:author="Fegie" w:date="2021-05-05T16:19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048" w:type="dxa"/>
          </w:tcPr>
          <w:p w14:paraId="7BC8F515" w14:textId="77777777" w:rsidR="008E2E00" w:rsidRPr="00AF1A82" w:rsidRDefault="008E2E00" w:rsidP="008E2E00">
            <w:pPr>
              <w:rPr>
                <w:ins w:id="34542" w:author="Fegie" w:date="2021-05-05T16:1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418" w:type="dxa"/>
          </w:tcPr>
          <w:p w14:paraId="676F1200" w14:textId="77777777" w:rsidR="008E2E00" w:rsidRPr="00AF1A82" w:rsidRDefault="008E2E00" w:rsidP="008E2E00">
            <w:pPr>
              <w:rPr>
                <w:ins w:id="34543" w:author="Fegie" w:date="2021-05-05T16:1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850" w:type="dxa"/>
          </w:tcPr>
          <w:p w14:paraId="2B126F14" w14:textId="77777777" w:rsidR="008E2E00" w:rsidRDefault="008E2E00" w:rsidP="008E2E00">
            <w:pPr>
              <w:rPr>
                <w:ins w:id="34544" w:author="Fegie" w:date="2021-05-05T16:19:00Z"/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3C2D60" w14:textId="77777777" w:rsidR="008E2E00" w:rsidRDefault="008E2E00" w:rsidP="008E2E00">
            <w:pPr>
              <w:rPr>
                <w:ins w:id="34545" w:author="Fegie" w:date="2021-05-05T16:19:00Z"/>
                <w:rFonts w:ascii="標楷體" w:eastAsia="標楷體" w:hAnsi="標楷體"/>
              </w:rPr>
            </w:pPr>
          </w:p>
        </w:tc>
        <w:tc>
          <w:tcPr>
            <w:tcW w:w="3933" w:type="dxa"/>
          </w:tcPr>
          <w:p w14:paraId="08A5B749" w14:textId="49ED4305" w:rsidR="008E2E00" w:rsidRDefault="008E2E00" w:rsidP="008E2E00">
            <w:pPr>
              <w:rPr>
                <w:ins w:id="34546" w:author="Fegie" w:date="2021-05-05T16:19:00Z"/>
                <w:rFonts w:ascii="標楷體" w:eastAsia="標楷體" w:hAnsi="標楷體"/>
              </w:rPr>
            </w:pPr>
            <w:ins w:id="34547" w:author="Fegie" w:date="2021-05-05T16:19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</w:t>
              </w:r>
            </w:ins>
            <w:r w:rsidR="00804427">
              <w:rPr>
                <w:rFonts w:ascii="標楷體" w:eastAsia="標楷體" w:hAnsi="標楷體" w:hint="eastAsia"/>
              </w:rPr>
              <w:t>[</w:t>
            </w:r>
            <w:ins w:id="34548" w:author="Fegie" w:date="2021-05-05T16:19:00Z">
              <w:r>
                <w:rPr>
                  <w:rFonts w:ascii="標楷體" w:eastAsia="標楷體" w:hAnsi="標楷體" w:hint="eastAsia"/>
                  <w:lang w:eastAsia="zh-HK"/>
                </w:rPr>
                <w:t>統一編號</w:t>
              </w:r>
            </w:ins>
            <w:r w:rsidR="00804427">
              <w:rPr>
                <w:rFonts w:ascii="標楷體" w:eastAsia="標楷體" w:hAnsi="標楷體" w:hint="eastAsia"/>
              </w:rPr>
              <w:t>]</w:t>
            </w:r>
          </w:p>
        </w:tc>
      </w:tr>
      <w:tr w:rsidR="00804427" w:rsidRPr="00AF1A82" w14:paraId="29CD617C" w14:textId="77777777" w:rsidTr="00631E93">
        <w:trPr>
          <w:trHeight w:val="244"/>
          <w:jc w:val="center"/>
        </w:trPr>
        <w:tc>
          <w:tcPr>
            <w:tcW w:w="473" w:type="dxa"/>
          </w:tcPr>
          <w:p w14:paraId="2918441A" w14:textId="77777777" w:rsidR="00804427" w:rsidRDefault="00804427" w:rsidP="00804427">
            <w:pPr>
              <w:rPr>
                <w:rFonts w:ascii="標楷體" w:eastAsia="標楷體" w:hAnsi="標楷體"/>
              </w:rPr>
            </w:pPr>
          </w:p>
        </w:tc>
        <w:tc>
          <w:tcPr>
            <w:tcW w:w="9947" w:type="dxa"/>
            <w:gridSpan w:val="7"/>
          </w:tcPr>
          <w:p w14:paraId="28358F76" w14:textId="515108EF" w:rsidR="00804427" w:rsidRPr="00BA4B70" w:rsidRDefault="00804427" w:rsidP="00804427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必須輸入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DC27D9" w:rsidRPr="00AF1A82" w14:paraId="403B9B82" w14:textId="77777777" w:rsidTr="00033D18">
        <w:trPr>
          <w:trHeight w:val="244"/>
          <w:jc w:val="center"/>
          <w:ins w:id="34549" w:author="Fegie" w:date="2021-05-01T19:20:00Z"/>
        </w:trPr>
        <w:tc>
          <w:tcPr>
            <w:tcW w:w="473" w:type="dxa"/>
          </w:tcPr>
          <w:p w14:paraId="2CC7FFF6" w14:textId="51BD620D" w:rsidR="008E2E00" w:rsidRDefault="00033D18" w:rsidP="008E2E00">
            <w:pPr>
              <w:rPr>
                <w:ins w:id="34550" w:author="Fegie" w:date="2021-05-01T19:2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90" w:type="dxa"/>
          </w:tcPr>
          <w:p w14:paraId="0FB341B5" w14:textId="77777777" w:rsidR="008E2E00" w:rsidRDefault="008E2E00" w:rsidP="008E2E00">
            <w:pPr>
              <w:rPr>
                <w:ins w:id="34551" w:author="Fegie" w:date="2021-05-01T19:20:00Z"/>
                <w:rFonts w:ascii="標楷體" w:eastAsia="標楷體" w:hAnsi="標楷體"/>
              </w:rPr>
            </w:pPr>
            <w:ins w:id="34552" w:author="Fegie" w:date="2021-05-01T19:20:00Z">
              <w:r>
                <w:rPr>
                  <w:rFonts w:ascii="標楷體" w:eastAsia="標楷體" w:hAnsi="標楷體" w:hint="eastAsia"/>
                </w:rPr>
                <w:t>顯示方式</w:t>
              </w:r>
            </w:ins>
          </w:p>
        </w:tc>
        <w:tc>
          <w:tcPr>
            <w:tcW w:w="1199" w:type="dxa"/>
          </w:tcPr>
          <w:p w14:paraId="6AEC7F37" w14:textId="405C8C89" w:rsidR="008E2E00" w:rsidRDefault="008E2E00" w:rsidP="008E2E00">
            <w:pPr>
              <w:rPr>
                <w:ins w:id="34553" w:author="Fegie" w:date="2021-05-01T19:20:00Z"/>
                <w:rFonts w:ascii="標楷體" w:eastAsia="標楷體" w:hAnsi="標楷體"/>
              </w:rPr>
            </w:pPr>
            <w:ins w:id="34554" w:author="Fegie" w:date="2021-05-01T19:20:00Z">
              <w:del w:id="34555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34556" w:author="家榮 張" w:date="2021-05-06T18:54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048" w:type="dxa"/>
          </w:tcPr>
          <w:p w14:paraId="0DD93F3E" w14:textId="0FF9152E" w:rsidR="007A7950" w:rsidRPr="00AF1A82" w:rsidRDefault="001D7570" w:rsidP="008E2E00">
            <w:pPr>
              <w:rPr>
                <w:ins w:id="34557" w:author="Fegie" w:date="2021-05-01T19:20:00Z"/>
                <w:rFonts w:ascii="標楷體" w:eastAsia="標楷體" w:hAnsi="標楷體"/>
              </w:rPr>
            </w:pPr>
            <w:ins w:id="34558" w:author="st1" w:date="2021-05-06T11:33:00Z">
              <w:r>
                <w:rPr>
                  <w:rFonts w:ascii="標楷體" w:eastAsia="標楷體" w:hAnsi="標楷體" w:hint="eastAsia"/>
                </w:rPr>
                <w:t>0</w:t>
              </w:r>
            </w:ins>
          </w:p>
        </w:tc>
        <w:tc>
          <w:tcPr>
            <w:tcW w:w="1418" w:type="dxa"/>
          </w:tcPr>
          <w:p w14:paraId="78A520E4" w14:textId="3F61FA90" w:rsidR="00804427" w:rsidRDefault="00804427" w:rsidP="0080442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瀏覽</w:t>
            </w:r>
          </w:p>
          <w:p w14:paraId="625BF47B" w14:textId="7CB0B0E5" w:rsidR="008E2E00" w:rsidRPr="00AF1A82" w:rsidRDefault="00804427" w:rsidP="00804427">
            <w:pPr>
              <w:rPr>
                <w:ins w:id="34559" w:author="Fegie" w:date="2021-05-01T19:20:00Z"/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1:印表</w:t>
            </w:r>
          </w:p>
        </w:tc>
        <w:tc>
          <w:tcPr>
            <w:tcW w:w="850" w:type="dxa"/>
          </w:tcPr>
          <w:p w14:paraId="7CBEED0B" w14:textId="3822FCDB" w:rsidR="008E2E00" w:rsidRPr="00AF1A82" w:rsidRDefault="001D7570" w:rsidP="008E2E00">
            <w:pPr>
              <w:rPr>
                <w:ins w:id="34560" w:author="Fegie" w:date="2021-05-01T19:20:00Z"/>
                <w:rFonts w:ascii="標楷體" w:eastAsia="標楷體" w:hAnsi="標楷體"/>
                <w:lang w:eastAsia="x-none"/>
              </w:rPr>
            </w:pPr>
            <w:ins w:id="34561" w:author="st1" w:date="2021-05-06T11:3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709" w:type="dxa"/>
          </w:tcPr>
          <w:p w14:paraId="4398C172" w14:textId="2C67342A" w:rsidR="008E2E00" w:rsidRDefault="008E2E00" w:rsidP="008E2E00">
            <w:pPr>
              <w:rPr>
                <w:ins w:id="34562" w:author="Fegie" w:date="2021-05-01T19:20:00Z"/>
                <w:rFonts w:ascii="標楷體" w:eastAsia="標楷體" w:hAnsi="標楷體"/>
              </w:rPr>
            </w:pPr>
            <w:ins w:id="34563" w:author="Fegie" w:date="2021-05-04T16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933" w:type="dxa"/>
          </w:tcPr>
          <w:p w14:paraId="6635D8F1" w14:textId="77777777" w:rsidR="00804427" w:rsidRDefault="00804427" w:rsidP="0080442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ins w:id="34564" w:author="家榮 張" w:date="2021-05-20T21:21:00Z">
              <w:r>
                <w:rPr>
                  <w:rFonts w:ascii="標楷體" w:eastAsia="標楷體" w:hAnsi="標楷體" w:hint="eastAsia"/>
                </w:rPr>
                <w:t>必須</w:t>
              </w:r>
            </w:ins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56421565" w14:textId="6F025F4D" w:rsidR="008E2E00" w:rsidRDefault="00804427" w:rsidP="00804427">
            <w:pPr>
              <w:rPr>
                <w:ins w:id="34565" w:author="Fegie" w:date="2021-05-01T19:2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49C99F92" w14:textId="77777777" w:rsidR="00FB0171" w:rsidRDefault="00FB0171" w:rsidP="00FB0171">
      <w:pPr>
        <w:pStyle w:val="a"/>
        <w:numPr>
          <w:ilvl w:val="0"/>
          <w:numId w:val="0"/>
        </w:numPr>
        <w:ind w:left="1418"/>
        <w:rPr>
          <w:ins w:id="34566" w:author="Fegie" w:date="2021-05-01T19:20:00Z"/>
        </w:rPr>
      </w:pPr>
    </w:p>
    <w:p w14:paraId="56FB799B" w14:textId="77777777" w:rsidR="00FB0171" w:rsidRDefault="00FB0171" w:rsidP="00FB0171">
      <w:pPr>
        <w:pStyle w:val="a"/>
        <w:numPr>
          <w:ilvl w:val="0"/>
          <w:numId w:val="53"/>
        </w:numPr>
        <w:spacing w:before="0"/>
        <w:ind w:left="1418"/>
        <w:rPr>
          <w:ins w:id="34567" w:author="Fegie" w:date="2021-05-01T19:20:00Z"/>
        </w:rPr>
      </w:pPr>
      <w:ins w:id="34568" w:author="Fegie" w:date="2021-05-01T19:20:00Z">
        <w:r>
          <w:rPr>
            <w:rFonts w:hint="eastAsia"/>
          </w:rPr>
          <w:t>輸出畫面</w:t>
        </w:r>
        <w:r>
          <w:rPr>
            <w:rFonts w:hint="eastAsia"/>
          </w:rPr>
          <w:t>:</w:t>
        </w:r>
      </w:ins>
    </w:p>
    <w:p w14:paraId="087519C9" w14:textId="0056C6BE" w:rsidR="00FB0171" w:rsidRPr="00BA4B70" w:rsidRDefault="00711C65" w:rsidP="00FB0171">
      <w:pPr>
        <w:rPr>
          <w:ins w:id="34569" w:author="Fegie" w:date="2021-05-01T19:20:00Z"/>
        </w:rPr>
      </w:pPr>
      <w:ins w:id="34570" w:author="Fegie" w:date="2021-05-01T22:40:00Z">
        <w:r>
          <w:rPr>
            <w:noProof/>
          </w:rPr>
          <w:drawing>
            <wp:inline distT="0" distB="0" distL="0" distR="0" wp14:anchorId="1C1318C7" wp14:editId="5AF87EB6">
              <wp:extent cx="6479540" cy="3560445"/>
              <wp:effectExtent l="0" t="0" r="0" b="0"/>
              <wp:docPr id="58" name="圖片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5604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F6AEBC5" w14:textId="77777777" w:rsidR="00FB0171" w:rsidRDefault="00FB0171" w:rsidP="00FB0171">
      <w:pPr>
        <w:rPr>
          <w:ins w:id="34571" w:author="Fegie" w:date="2021-05-01T19:20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FB0171" w14:paraId="69F49C73" w14:textId="77777777" w:rsidTr="007C070B">
        <w:trPr>
          <w:tblHeader/>
          <w:ins w:id="34572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3E39D71" w14:textId="77777777" w:rsidR="00FB0171" w:rsidRDefault="00FB0171" w:rsidP="001B4B49">
            <w:pPr>
              <w:jc w:val="center"/>
              <w:rPr>
                <w:ins w:id="34573" w:author="Fegie" w:date="2021-05-01T19:20:00Z"/>
                <w:rFonts w:ascii="標楷體" w:eastAsia="標楷體" w:hAnsi="標楷體"/>
                <w:lang w:eastAsia="zh-HK"/>
              </w:rPr>
            </w:pPr>
            <w:ins w:id="34574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1BA65C" w14:textId="77777777" w:rsidR="00FB0171" w:rsidRDefault="00FB0171" w:rsidP="001B4B49">
            <w:pPr>
              <w:jc w:val="center"/>
              <w:rPr>
                <w:ins w:id="34575" w:author="Fegie" w:date="2021-05-01T19:20:00Z"/>
                <w:rFonts w:ascii="標楷體" w:eastAsia="標楷體" w:hAnsi="標楷體"/>
                <w:lang w:eastAsia="zh-HK"/>
              </w:rPr>
            </w:pPr>
            <w:ins w:id="34576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9D4A4" w14:textId="77777777" w:rsidR="00FB0171" w:rsidRDefault="00FB0171" w:rsidP="001B4B49">
            <w:pPr>
              <w:jc w:val="center"/>
              <w:rPr>
                <w:ins w:id="34577" w:author="Fegie" w:date="2021-05-01T19:20:00Z"/>
                <w:rFonts w:ascii="標楷體" w:eastAsia="標楷體" w:hAnsi="標楷體"/>
                <w:lang w:eastAsia="zh-HK"/>
              </w:rPr>
            </w:pPr>
            <w:ins w:id="34578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EF5A6A" w14:textId="77777777" w:rsidR="00FB0171" w:rsidRDefault="00FB0171" w:rsidP="001B4B49">
            <w:pPr>
              <w:jc w:val="center"/>
              <w:rPr>
                <w:ins w:id="34579" w:author="Fegie" w:date="2021-05-01T19:20:00Z"/>
                <w:rFonts w:ascii="標楷體" w:eastAsia="標楷體" w:hAnsi="標楷體"/>
              </w:rPr>
            </w:pPr>
            <w:ins w:id="34580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6C6F3F" w14:textId="77777777" w:rsidR="00FB0171" w:rsidRDefault="00FB0171" w:rsidP="001B4B49">
            <w:pPr>
              <w:jc w:val="center"/>
              <w:rPr>
                <w:ins w:id="34581" w:author="Fegie" w:date="2021-05-01T19:20:00Z"/>
                <w:rFonts w:ascii="標楷體" w:eastAsia="標楷體" w:hAnsi="標楷體"/>
                <w:lang w:eastAsia="zh-HK"/>
              </w:rPr>
            </w:pPr>
            <w:ins w:id="34582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FB0171" w:rsidRPr="00AD05A2" w14:paraId="431B346A" w14:textId="77777777" w:rsidTr="001B4B49">
        <w:trPr>
          <w:ins w:id="34583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2DC70" w14:textId="77777777" w:rsidR="00FB0171" w:rsidRPr="00AD05A2" w:rsidRDefault="00FB0171" w:rsidP="001B4B49">
            <w:pPr>
              <w:jc w:val="center"/>
              <w:rPr>
                <w:ins w:id="34584" w:author="Fegie" w:date="2021-05-01T19:20:00Z"/>
                <w:rFonts w:ascii="標楷體" w:eastAsia="標楷體" w:hAnsi="標楷體"/>
                <w:lang w:eastAsia="zh-HK"/>
              </w:rPr>
            </w:pPr>
            <w:ins w:id="34585" w:author="Fegie" w:date="2021-05-01T19:20:00Z">
              <w:r w:rsidRPr="00AD05A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FADC6" w14:textId="77777777" w:rsidR="00FB0171" w:rsidRPr="00AD05A2" w:rsidRDefault="00FB0171" w:rsidP="001B4B49">
            <w:pPr>
              <w:jc w:val="center"/>
              <w:rPr>
                <w:ins w:id="34586" w:author="Fegie" w:date="2021-05-01T19:20:00Z"/>
                <w:rFonts w:ascii="標楷體" w:eastAsia="標楷體" w:hAnsi="標楷體"/>
                <w:lang w:eastAsia="zh-HK"/>
              </w:rPr>
            </w:pPr>
            <w:ins w:id="34587" w:author="Fegie" w:date="2021-05-01T19:20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A4CCA" w14:textId="77777777" w:rsidR="00FB0171" w:rsidRPr="00AD05A2" w:rsidRDefault="00FB0171" w:rsidP="001B4B49">
            <w:pPr>
              <w:rPr>
                <w:ins w:id="34588" w:author="Fegie" w:date="2021-05-01T19:20:00Z"/>
                <w:rFonts w:ascii="標楷體" w:eastAsia="標楷體" w:hAnsi="標楷體"/>
                <w:lang w:eastAsia="zh-HK"/>
              </w:rPr>
            </w:pPr>
            <w:ins w:id="34589" w:author="Fegie" w:date="2021-05-01T19:20:00Z">
              <w:r w:rsidRPr="00AD05A2"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09C47" w14:textId="77777777" w:rsidR="00FB0171" w:rsidRPr="00AD05A2" w:rsidRDefault="00FB0171" w:rsidP="001B4B49">
            <w:pPr>
              <w:rPr>
                <w:ins w:id="34590" w:author="Fegie" w:date="2021-05-01T19:20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F80A9" w14:textId="1282808F" w:rsidR="00964239" w:rsidRDefault="00964239">
            <w:pPr>
              <w:rPr>
                <w:rFonts w:ascii="標楷體" w:eastAsia="標楷體" w:hAnsi="標楷體"/>
                <w:color w:val="000000" w:themeColor="text1"/>
              </w:rPr>
            </w:pPr>
            <w:ins w:id="34591" w:author="Fegie" w:date="2021-05-01T22:42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4592" w:author="Fegie" w:date="2021-05-01T19:20:00Z">
              <w:r w:rsidR="00FB0171" w:rsidRPr="00964239">
                <w:rPr>
                  <w:rFonts w:ascii="標楷體" w:eastAsia="標楷體" w:hAnsi="標楷體" w:hint="eastAsia"/>
                  <w:lang w:eastAsia="zh-HK"/>
                  <w:rPrChange w:id="34593" w:author="Fegie" w:date="2021-05-01T22:42:00Z">
                    <w:rPr>
                      <w:rFonts w:hint="eastAsia"/>
                      <w:lang w:eastAsia="zh-HK"/>
                    </w:rPr>
                  </w:rPrChange>
                </w:rPr>
                <w:t>修改當筆</w:t>
              </w:r>
            </w:ins>
            <w:ins w:id="34594" w:author="Fegie" w:date="2021-05-01T22:41:00Z">
              <w:r w:rsidRPr="00964239">
                <w:rPr>
                  <w:rFonts w:ascii="標楷體" w:eastAsia="標楷體" w:hAnsi="標楷體" w:hint="eastAsia"/>
                  <w:color w:val="000000" w:themeColor="text1"/>
                  <w:rPrChange w:id="34595" w:author="Fegie" w:date="2021-05-01T22:42:00Z">
                    <w:rPr>
                      <w:rFonts w:hint="eastAsia"/>
                    </w:rPr>
                  </w:rPrChange>
                </w:rPr>
                <w:t>客戶通知資料</w:t>
              </w:r>
            </w:ins>
            <w:ins w:id="34596" w:author="Fegie" w:date="2021-05-01T19:20:00Z">
              <w:r w:rsidR="00FB0171" w:rsidRPr="00964239">
                <w:rPr>
                  <w:rFonts w:ascii="標楷體" w:eastAsia="標楷體" w:hAnsi="標楷體"/>
                  <w:rPrChange w:id="34597" w:author="Fegie" w:date="2021-05-01T22:42:00Z">
                    <w:rPr/>
                  </w:rPrChange>
                </w:rPr>
                <w:t>,</w:t>
              </w:r>
              <w:r w:rsidR="00FB0171" w:rsidRPr="00964239">
                <w:rPr>
                  <w:rFonts w:ascii="標楷體" w:eastAsia="標楷體" w:hAnsi="標楷體" w:hint="eastAsia"/>
                  <w:color w:val="000000" w:themeColor="text1"/>
                  <w:rPrChange w:id="34598" w:author="Fegie" w:date="2021-05-01T22:42:00Z">
                    <w:rPr>
                      <w:rFonts w:hint="eastAsia"/>
                    </w:rPr>
                  </w:rPrChange>
                </w:rPr>
                <w:t>連結</w:t>
              </w:r>
            </w:ins>
          </w:p>
          <w:p w14:paraId="338AAED7" w14:textId="7FCFF7EE" w:rsidR="00033D18" w:rsidRPr="00033D18" w:rsidDel="00A00B06" w:rsidRDefault="00033D18">
            <w:pPr>
              <w:rPr>
                <w:ins w:id="34599" w:author="Fegie" w:date="2021-05-01T22:42:00Z"/>
                <w:del w:id="34600" w:author="st1" w:date="2021-05-06T11:34:00Z"/>
                <w:rFonts w:ascii="標楷體" w:eastAsia="標楷體" w:hAnsi="標楷體"/>
                <w:color w:val="000000" w:themeColor="text1"/>
                <w:rPrChange w:id="34601" w:author="Fegie" w:date="2021-05-01T22:42:00Z">
                  <w:rPr>
                    <w:ins w:id="34602" w:author="Fegie" w:date="2021-05-01T22:42:00Z"/>
                    <w:del w:id="34603" w:author="st1" w:date="2021-05-06T11:34:00Z"/>
                  </w:rPr>
                </w:rPrChange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</w:p>
          <w:p w14:paraId="0AC45EB5" w14:textId="77777777" w:rsidR="00033D18" w:rsidRDefault="00964239">
            <w:pPr>
              <w:rPr>
                <w:rFonts w:ascii="標楷體" w:eastAsia="標楷體" w:hAnsi="標楷體"/>
                <w:color w:val="000000" w:themeColor="text1"/>
              </w:rPr>
            </w:pPr>
            <w:ins w:id="34604" w:author="Fegie" w:date="2021-05-01T22:42:00Z">
              <w:del w:id="34605" w:author="st1" w:date="2021-05-06T11:34:00Z">
                <w:r w:rsidDel="00A00B06">
                  <w:rPr>
                    <w:rFonts w:ascii="標楷體" w:eastAsia="標楷體" w:hAnsi="標楷體" w:hint="eastAsia"/>
                    <w:color w:val="000000" w:themeColor="text1"/>
                  </w:rPr>
                  <w:delText xml:space="preserve">  </w:delText>
                </w:r>
              </w:del>
            </w:ins>
            <w:ins w:id="34606" w:author="Fegie" w:date="2021-05-01T19:20:00Z">
              <w:r w:rsidR="00FB0171" w:rsidRPr="00964239">
                <w:rPr>
                  <w:rFonts w:ascii="標楷體" w:eastAsia="標楷體" w:hAnsi="標楷體" w:hint="eastAsia"/>
                  <w:color w:val="000000" w:themeColor="text1"/>
                  <w:rPrChange w:id="34607" w:author="Fegie" w:date="2021-05-01T22:42:00Z">
                    <w:rPr>
                      <w:rFonts w:hint="eastAsia"/>
                    </w:rPr>
                  </w:rPrChange>
                </w:rPr>
                <w:t>至【</w:t>
              </w:r>
            </w:ins>
            <w:ins w:id="34608" w:author="st1" w:date="2021-05-06T11:34:00Z">
              <w:r w:rsidR="00A00B06">
                <w:rPr>
                  <w:rFonts w:ascii="標楷體" w:eastAsia="標楷體" w:hAnsi="標楷體" w:hint="eastAsia"/>
                  <w:color w:val="000000" w:themeColor="text1"/>
                </w:rPr>
                <w:t>L</w:t>
              </w:r>
            </w:ins>
            <w:ins w:id="34609" w:author="Fegie" w:date="2021-05-01T19:20:00Z">
              <w:r w:rsidR="00FB0171" w:rsidRPr="00964239">
                <w:rPr>
                  <w:rFonts w:ascii="標楷體" w:eastAsia="標楷體" w:hAnsi="標楷體"/>
                  <w:color w:val="000000" w:themeColor="text1"/>
                  <w:rPrChange w:id="34610" w:author="Fegie" w:date="2021-05-01T22:42:00Z">
                    <w:rPr/>
                  </w:rPrChange>
                </w:rPr>
                <w:t>110</w:t>
              </w:r>
            </w:ins>
            <w:ins w:id="34611" w:author="Fegie" w:date="2021-05-01T22:41:00Z">
              <w:r w:rsidRPr="00964239">
                <w:rPr>
                  <w:rFonts w:ascii="標楷體" w:eastAsia="標楷體" w:hAnsi="標楷體"/>
                  <w:color w:val="000000" w:themeColor="text1"/>
                  <w:rPrChange w:id="34612" w:author="Fegie" w:date="2021-05-01T22:42:00Z">
                    <w:rPr/>
                  </w:rPrChange>
                </w:rPr>
                <w:t>8</w:t>
              </w:r>
            </w:ins>
            <w:ins w:id="34613" w:author="Fegie" w:date="2021-05-01T22:42:00Z">
              <w:r>
                <w:rPr>
                  <w:rFonts w:ascii="標楷體" w:eastAsia="標楷體" w:hAnsi="標楷體" w:hint="eastAsia"/>
                  <w:color w:val="000000" w:themeColor="text1"/>
                </w:rPr>
                <w:t>申請不列印書面通</w:t>
              </w:r>
            </w:ins>
            <w:r w:rsidR="00033D18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</w:p>
          <w:p w14:paraId="2631EA14" w14:textId="1248C749" w:rsidR="00964239" w:rsidDel="00A00B06" w:rsidRDefault="00033D18" w:rsidP="001B4B49">
            <w:pPr>
              <w:rPr>
                <w:ins w:id="34614" w:author="Fegie" w:date="2021-05-01T22:42:00Z"/>
                <w:del w:id="34615" w:author="st1" w:date="2021-05-06T11:34:00Z"/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ins w:id="34616" w:author="Fegie" w:date="2021-05-01T22:42:00Z">
              <w:r w:rsidR="00964239">
                <w:rPr>
                  <w:rFonts w:ascii="標楷體" w:eastAsia="標楷體" w:hAnsi="標楷體" w:hint="eastAsia"/>
                  <w:color w:val="000000" w:themeColor="text1"/>
                </w:rPr>
                <w:t>知</w:t>
              </w:r>
            </w:ins>
          </w:p>
          <w:p w14:paraId="3375A3D7" w14:textId="04DB21AA" w:rsidR="00FB0171" w:rsidRPr="00F37A9C" w:rsidRDefault="00964239">
            <w:pPr>
              <w:rPr>
                <w:ins w:id="34617" w:author="Fegie" w:date="2021-05-01T19:20:00Z"/>
                <w:rFonts w:ascii="標楷體" w:eastAsia="標楷體" w:hAnsi="標楷體"/>
                <w:lang w:eastAsia="zh-HK"/>
              </w:rPr>
            </w:pPr>
            <w:ins w:id="34618" w:author="Fegie" w:date="2021-05-01T22:42:00Z">
              <w:del w:id="34619" w:author="st1" w:date="2021-05-06T11:34:00Z">
                <w:r w:rsidDel="00A00B06">
                  <w:rPr>
                    <w:rFonts w:ascii="標楷體" w:eastAsia="標楷體" w:hAnsi="標楷體" w:hint="eastAsia"/>
                    <w:color w:val="000000" w:themeColor="text1"/>
                  </w:rPr>
                  <w:delText xml:space="preserve">  </w:delText>
                </w:r>
              </w:del>
              <w:r>
                <w:rPr>
                  <w:rFonts w:ascii="標楷體" w:eastAsia="標楷體" w:hAnsi="標楷體" w:hint="eastAsia"/>
                  <w:color w:val="000000" w:themeColor="text1"/>
                </w:rPr>
                <w:t>書</w:t>
              </w:r>
            </w:ins>
            <w:ins w:id="34620" w:author="Fegie" w:date="2021-05-01T19:20:00Z">
              <w:r w:rsidR="00FB0171" w:rsidRPr="00F37A9C">
                <w:rPr>
                  <w:rFonts w:ascii="標楷體" w:eastAsia="標楷體" w:hAnsi="標楷體" w:hint="eastAsia"/>
                  <w:color w:val="000000" w:themeColor="text1"/>
                </w:rPr>
                <w:t>】</w:t>
              </w:r>
            </w:ins>
          </w:p>
        </w:tc>
      </w:tr>
      <w:tr w:rsidR="00FB0171" w14:paraId="7E76B16E" w14:textId="77777777" w:rsidTr="001B4B49">
        <w:trPr>
          <w:ins w:id="34621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39F37" w14:textId="1C22C2A6" w:rsidR="00FB0171" w:rsidRDefault="00964239" w:rsidP="001B4B49">
            <w:pPr>
              <w:jc w:val="center"/>
              <w:rPr>
                <w:ins w:id="34622" w:author="Fegie" w:date="2021-05-01T19:20:00Z"/>
                <w:rFonts w:ascii="標楷體" w:eastAsia="標楷體" w:hAnsi="標楷體"/>
              </w:rPr>
            </w:pPr>
            <w:ins w:id="34623" w:author="Fegie" w:date="2021-05-01T22:4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0078D" w14:textId="77777777" w:rsidR="00FB0171" w:rsidRDefault="00FB0171" w:rsidP="001B4B49">
            <w:pPr>
              <w:jc w:val="center"/>
              <w:rPr>
                <w:ins w:id="34624" w:author="Fegie" w:date="2021-05-01T19:20:00Z"/>
                <w:rFonts w:ascii="標楷體" w:eastAsia="標楷體" w:hAnsi="標楷體"/>
                <w:lang w:eastAsia="zh-HK"/>
              </w:rPr>
            </w:pPr>
            <w:ins w:id="34625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E8EC2" w14:textId="3D5EDB25" w:rsidR="00FB0171" w:rsidRDefault="00964239" w:rsidP="001B4B49">
            <w:pPr>
              <w:rPr>
                <w:ins w:id="34626" w:author="Fegie" w:date="2021-05-01T19:20:00Z"/>
                <w:rFonts w:ascii="標楷體" w:eastAsia="標楷體" w:hAnsi="標楷體"/>
                <w:lang w:eastAsia="zh-HK"/>
              </w:rPr>
            </w:pPr>
            <w:ins w:id="34627" w:author="Fegie" w:date="2021-05-01T22:40:00Z">
              <w:r>
                <w:rPr>
                  <w:rFonts w:ascii="標楷體" w:eastAsia="標楷體" w:hAnsi="標楷體" w:hint="eastAsia"/>
                  <w:lang w:eastAsia="zh-HK"/>
                </w:rPr>
                <w:t>戶號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7567C" w14:textId="492E57D4" w:rsidR="00FB0171" w:rsidRDefault="00BC5D0D" w:rsidP="001B4B49">
            <w:pPr>
              <w:rPr>
                <w:ins w:id="34628" w:author="Fegie" w:date="2021-05-01T19:20:00Z"/>
                <w:rFonts w:ascii="標楷體" w:eastAsia="標楷體" w:hAnsi="標楷體"/>
                <w:lang w:eastAsia="zh-HK"/>
              </w:rPr>
            </w:pPr>
            <w:ins w:id="34629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34630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.Cust</w:t>
              </w:r>
            </w:ins>
            <w:ins w:id="34631" w:author="Fegie" w:date="2021-05-01T22:44:00Z">
              <w:r>
                <w:rPr>
                  <w:rFonts w:ascii="標楷體" w:eastAsia="標楷體" w:hAnsi="標楷體"/>
                  <w:lang w:eastAsia="zh-HK"/>
                </w:rPr>
                <w:t>No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9AC1" w14:textId="31B72F60" w:rsidR="00FB0171" w:rsidRDefault="00FB0171" w:rsidP="001B4B49">
            <w:pPr>
              <w:rPr>
                <w:ins w:id="34632" w:author="Fegie" w:date="2021-05-01T19:20:00Z"/>
                <w:rFonts w:ascii="標楷體" w:eastAsia="標楷體" w:hAnsi="標楷體"/>
                <w:lang w:eastAsia="zh-HK"/>
              </w:rPr>
            </w:pPr>
          </w:p>
        </w:tc>
      </w:tr>
      <w:tr w:rsidR="00BC5D0D" w14:paraId="5790ED36" w14:textId="77777777" w:rsidTr="001B4B49">
        <w:trPr>
          <w:ins w:id="34633" w:author="Fegie" w:date="2021-05-01T22:45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F43A" w14:textId="5EFD9E46" w:rsidR="00BC5D0D" w:rsidRDefault="00BC5D0D" w:rsidP="001B4B49">
            <w:pPr>
              <w:jc w:val="center"/>
              <w:rPr>
                <w:ins w:id="34634" w:author="Fegie" w:date="2021-05-01T22:45:00Z"/>
                <w:rFonts w:ascii="標楷體" w:eastAsia="標楷體" w:hAnsi="標楷體"/>
              </w:rPr>
            </w:pPr>
            <w:ins w:id="34635" w:author="Fegie" w:date="2021-05-01T22:45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3653" w14:textId="063F1B1A" w:rsidR="00BC5D0D" w:rsidRDefault="00BC5D0D" w:rsidP="001B4B49">
            <w:pPr>
              <w:jc w:val="center"/>
              <w:rPr>
                <w:ins w:id="34636" w:author="Fegie" w:date="2021-05-01T22:45:00Z"/>
                <w:rFonts w:ascii="標楷體" w:eastAsia="標楷體" w:hAnsi="標楷體"/>
                <w:lang w:eastAsia="zh-HK"/>
              </w:rPr>
            </w:pPr>
            <w:ins w:id="34637" w:author="Fegie" w:date="2021-05-01T22:45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0583" w14:textId="725B056C" w:rsidR="00BC5D0D" w:rsidRDefault="00BC5D0D" w:rsidP="001B4B49">
            <w:pPr>
              <w:rPr>
                <w:ins w:id="34638" w:author="Fegie" w:date="2021-05-01T22:45:00Z"/>
                <w:rFonts w:ascii="標楷體" w:eastAsia="標楷體" w:hAnsi="標楷體"/>
                <w:lang w:eastAsia="zh-HK"/>
              </w:rPr>
            </w:pPr>
            <w:ins w:id="34639" w:author="Fegie" w:date="2021-05-01T22:45:00Z">
              <w:r>
                <w:rPr>
                  <w:rFonts w:ascii="標楷體" w:eastAsia="標楷體" w:hAnsi="標楷體" w:hint="eastAsia"/>
                  <w:lang w:eastAsia="zh-HK"/>
                </w:rPr>
                <w:t>額度號碼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75A11" w14:textId="1A9D6791" w:rsidR="00BC5D0D" w:rsidRDefault="00BC5D0D" w:rsidP="001B4B49">
            <w:pPr>
              <w:rPr>
                <w:ins w:id="34640" w:author="Fegie" w:date="2021-05-01T22:45:00Z"/>
                <w:rFonts w:ascii="標楷體" w:eastAsia="標楷體" w:hAnsi="標楷體"/>
              </w:rPr>
            </w:pPr>
            <w:ins w:id="34641" w:author="Fegie" w:date="2021-05-01T22:45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FacmNo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122C" w14:textId="5BA143E0" w:rsidR="00BC5D0D" w:rsidRDefault="00BC5D0D" w:rsidP="001B4B49">
            <w:pPr>
              <w:rPr>
                <w:ins w:id="34642" w:author="Fegie" w:date="2021-05-01T22:45:00Z"/>
                <w:rFonts w:ascii="標楷體" w:eastAsia="標楷體" w:hAnsi="標楷體"/>
                <w:lang w:eastAsia="zh-HK"/>
              </w:rPr>
            </w:pPr>
          </w:p>
        </w:tc>
      </w:tr>
      <w:tr w:rsidR="00FB0171" w14:paraId="2F3BA8E0" w14:textId="77777777" w:rsidTr="001B4B49">
        <w:trPr>
          <w:ins w:id="34643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1C891" w14:textId="7FB8DD6C" w:rsidR="00FB0171" w:rsidRDefault="00964239" w:rsidP="001B4B49">
            <w:pPr>
              <w:jc w:val="center"/>
              <w:rPr>
                <w:ins w:id="34644" w:author="Fegie" w:date="2021-05-01T19:20:00Z"/>
                <w:rFonts w:ascii="標楷體" w:eastAsia="標楷體" w:hAnsi="標楷體"/>
              </w:rPr>
            </w:pPr>
            <w:ins w:id="34645" w:author="Fegie" w:date="2021-05-01T22:43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8230A" w14:textId="77777777" w:rsidR="00FB0171" w:rsidRDefault="00FB0171" w:rsidP="001B4B49">
            <w:pPr>
              <w:jc w:val="center"/>
              <w:rPr>
                <w:ins w:id="34646" w:author="Fegie" w:date="2021-05-01T19:20:00Z"/>
                <w:rFonts w:ascii="標楷體" w:eastAsia="標楷體" w:hAnsi="標楷體"/>
                <w:lang w:eastAsia="zh-HK"/>
              </w:rPr>
            </w:pPr>
            <w:ins w:id="34647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1198" w14:textId="2FE96E53" w:rsidR="00FB0171" w:rsidRDefault="00964239" w:rsidP="001B4B49">
            <w:pPr>
              <w:rPr>
                <w:ins w:id="34648" w:author="Fegie" w:date="2021-05-01T19:20:00Z"/>
                <w:rFonts w:ascii="標楷體" w:eastAsia="標楷體" w:hAnsi="標楷體"/>
                <w:lang w:eastAsia="zh-HK"/>
              </w:rPr>
            </w:pPr>
            <w:ins w:id="34649" w:author="Fegie" w:date="2021-05-01T22:40:00Z">
              <w:r>
                <w:rPr>
                  <w:rFonts w:ascii="標楷體" w:eastAsia="標楷體" w:hAnsi="標楷體" w:hint="eastAsia"/>
                  <w:lang w:eastAsia="zh-HK"/>
                </w:rPr>
                <w:t>書面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0E1B1" w14:textId="689091AF" w:rsidR="00FB0171" w:rsidRDefault="00BC5D0D" w:rsidP="001B4B49">
            <w:pPr>
              <w:rPr>
                <w:ins w:id="34650" w:author="Fegie" w:date="2021-05-01T19:20:00Z"/>
                <w:rFonts w:ascii="標楷體" w:eastAsia="標楷體" w:hAnsi="標楷體"/>
                <w:lang w:eastAsia="zh-HK"/>
              </w:rPr>
            </w:pPr>
            <w:ins w:id="34651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34652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</w:t>
              </w:r>
            </w:ins>
            <w:ins w:id="34653" w:author="Fegie" w:date="2021-05-01T22:46:00Z">
              <w:r>
                <w:rPr>
                  <w:rFonts w:ascii="標楷體" w:eastAsia="標楷體" w:hAnsi="標楷體"/>
                  <w:lang w:eastAsia="zh-HK"/>
                </w:rPr>
                <w:t>PaperNotice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0551" w14:textId="54B5C596" w:rsidR="00FB0171" w:rsidRDefault="00FB0171" w:rsidP="001B4B49">
            <w:pPr>
              <w:rPr>
                <w:ins w:id="34654" w:author="Fegie" w:date="2021-05-01T19:20:00Z"/>
                <w:rFonts w:ascii="標楷體" w:eastAsia="標楷體" w:hAnsi="標楷體"/>
                <w:lang w:eastAsia="zh-HK"/>
              </w:rPr>
            </w:pPr>
          </w:p>
        </w:tc>
      </w:tr>
      <w:tr w:rsidR="00FB0171" w14:paraId="5022DFD0" w14:textId="77777777" w:rsidTr="001B4B49">
        <w:trPr>
          <w:ins w:id="34655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A78E9" w14:textId="3CD041C2" w:rsidR="00FB0171" w:rsidRDefault="00964239" w:rsidP="001B4B49">
            <w:pPr>
              <w:jc w:val="center"/>
              <w:rPr>
                <w:ins w:id="34656" w:author="Fegie" w:date="2021-05-01T19:20:00Z"/>
                <w:rFonts w:ascii="標楷體" w:eastAsia="標楷體" w:hAnsi="標楷體"/>
              </w:rPr>
            </w:pPr>
            <w:ins w:id="34657" w:author="Fegie" w:date="2021-05-01T22:43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D4CD3" w14:textId="77777777" w:rsidR="00FB0171" w:rsidRDefault="00FB0171" w:rsidP="001B4B49">
            <w:pPr>
              <w:jc w:val="center"/>
              <w:rPr>
                <w:ins w:id="34658" w:author="Fegie" w:date="2021-05-01T19:20:00Z"/>
                <w:rFonts w:ascii="標楷體" w:eastAsia="標楷體" w:hAnsi="標楷體"/>
                <w:lang w:eastAsia="zh-HK"/>
              </w:rPr>
            </w:pPr>
            <w:ins w:id="34659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90DC0" w14:textId="43396031" w:rsidR="00FB0171" w:rsidRDefault="00964239" w:rsidP="001B4B49">
            <w:pPr>
              <w:rPr>
                <w:ins w:id="34660" w:author="Fegie" w:date="2021-05-01T19:20:00Z"/>
                <w:rFonts w:ascii="標楷體" w:eastAsia="標楷體" w:hAnsi="標楷體"/>
                <w:lang w:eastAsia="zh-HK"/>
              </w:rPr>
            </w:pPr>
            <w:ins w:id="34661" w:author="Fegie" w:date="2021-05-01T22:41:00Z">
              <w:r>
                <w:rPr>
                  <w:rFonts w:ascii="標楷體" w:eastAsia="標楷體" w:hAnsi="標楷體" w:hint="eastAsia"/>
                  <w:lang w:eastAsia="zh-HK"/>
                </w:rPr>
                <w:t>簡訊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4316" w14:textId="0E5F3978" w:rsidR="00FB0171" w:rsidRDefault="00BC5D0D" w:rsidP="001B4B49">
            <w:pPr>
              <w:rPr>
                <w:ins w:id="34662" w:author="Fegie" w:date="2021-05-01T19:20:00Z"/>
                <w:rFonts w:ascii="標楷體" w:eastAsia="標楷體" w:hAnsi="標楷體"/>
                <w:lang w:eastAsia="zh-HK"/>
              </w:rPr>
            </w:pPr>
            <w:ins w:id="34663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34664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</w:t>
              </w:r>
            </w:ins>
            <w:ins w:id="34665" w:author="Fegie" w:date="2021-05-01T22:46:00Z">
              <w:r>
                <w:rPr>
                  <w:rFonts w:ascii="標楷體" w:eastAsia="標楷體" w:hAnsi="標楷體"/>
                  <w:lang w:eastAsia="zh-HK"/>
                </w:rPr>
                <w:t>MsgNotice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76FA4" w14:textId="5C69E3D5" w:rsidR="00FB0171" w:rsidRDefault="00FB0171" w:rsidP="001B4B49">
            <w:pPr>
              <w:rPr>
                <w:ins w:id="34666" w:author="Fegie" w:date="2021-05-01T19:20:00Z"/>
                <w:rFonts w:ascii="標楷體" w:eastAsia="標楷體" w:hAnsi="標楷體"/>
                <w:lang w:eastAsia="zh-HK"/>
              </w:rPr>
            </w:pPr>
          </w:p>
        </w:tc>
      </w:tr>
      <w:tr w:rsidR="00FB0171" w14:paraId="6A1C4369" w14:textId="77777777" w:rsidTr="001B4B49">
        <w:trPr>
          <w:ins w:id="34667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1045A" w14:textId="58D2CA3F" w:rsidR="00FB0171" w:rsidRDefault="00964239" w:rsidP="001B4B49">
            <w:pPr>
              <w:jc w:val="center"/>
              <w:rPr>
                <w:ins w:id="34668" w:author="Fegie" w:date="2021-05-01T19:20:00Z"/>
                <w:rFonts w:ascii="標楷體" w:eastAsia="標楷體" w:hAnsi="標楷體"/>
              </w:rPr>
            </w:pPr>
            <w:ins w:id="34669" w:author="Fegie" w:date="2021-05-01T22:43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F014" w14:textId="77777777" w:rsidR="00FB0171" w:rsidRDefault="00FB0171" w:rsidP="001B4B49">
            <w:pPr>
              <w:jc w:val="center"/>
              <w:rPr>
                <w:ins w:id="34670" w:author="Fegie" w:date="2021-05-01T19:20:00Z"/>
                <w:rFonts w:ascii="標楷體" w:eastAsia="標楷體" w:hAnsi="標楷體"/>
                <w:lang w:eastAsia="zh-HK"/>
              </w:rPr>
            </w:pPr>
            <w:ins w:id="34671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6DAA7" w14:textId="1B83B9E7" w:rsidR="00FB0171" w:rsidRDefault="00964239" w:rsidP="001B4B49">
            <w:pPr>
              <w:rPr>
                <w:ins w:id="34672" w:author="Fegie" w:date="2021-05-01T19:20:00Z"/>
                <w:rFonts w:ascii="標楷體" w:eastAsia="標楷體" w:hAnsi="標楷體"/>
                <w:lang w:eastAsia="zh-HK"/>
              </w:rPr>
            </w:pPr>
            <w:ins w:id="34673" w:author="Fegie" w:date="2021-05-01T22:41:00Z">
              <w:r>
                <w:rPr>
                  <w:rFonts w:ascii="標楷體" w:eastAsia="標楷體" w:hAnsi="標楷體" w:hint="eastAsia"/>
                </w:rPr>
                <w:t>E</w:t>
              </w:r>
              <w:r>
                <w:rPr>
                  <w:rFonts w:ascii="標楷體" w:eastAsia="標楷體" w:hAnsi="標楷體" w:hint="eastAsia"/>
                  <w:lang w:eastAsia="zh-HK"/>
                </w:rPr>
                <w:t>M</w:t>
              </w:r>
              <w:r>
                <w:rPr>
                  <w:rFonts w:ascii="標楷體" w:eastAsia="標楷體" w:hAnsi="標楷體"/>
                  <w:lang w:eastAsia="zh-HK"/>
                </w:rPr>
                <w:t>ail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EF2AA" w14:textId="62FE84E9" w:rsidR="00FB0171" w:rsidRDefault="00BC5D0D" w:rsidP="001B4B49">
            <w:pPr>
              <w:rPr>
                <w:ins w:id="34674" w:author="Fegie" w:date="2021-05-01T19:20:00Z"/>
                <w:rFonts w:ascii="標楷體" w:eastAsia="標楷體" w:hAnsi="標楷體"/>
                <w:color w:val="FF0000"/>
              </w:rPr>
            </w:pPr>
            <w:ins w:id="34675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34676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</w:t>
              </w:r>
            </w:ins>
            <w:ins w:id="34677" w:author="Fegie" w:date="2021-05-01T22:46:00Z">
              <w:r>
                <w:rPr>
                  <w:rFonts w:ascii="標楷體" w:eastAsia="標楷體" w:hAnsi="標楷體"/>
                  <w:lang w:eastAsia="zh-HK"/>
                </w:rPr>
                <w:t>EmailNotice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02DDE" w14:textId="65564223" w:rsidR="00FB0171" w:rsidRDefault="00FB0171" w:rsidP="001B4B49">
            <w:pPr>
              <w:rPr>
                <w:ins w:id="34678" w:author="Fegie" w:date="2021-05-01T19:20:00Z"/>
                <w:rFonts w:ascii="標楷體" w:eastAsia="標楷體" w:hAnsi="標楷體"/>
                <w:lang w:eastAsia="zh-HK"/>
              </w:rPr>
            </w:pPr>
          </w:p>
        </w:tc>
      </w:tr>
      <w:tr w:rsidR="00FB0171" w14:paraId="344B981B" w14:textId="77777777" w:rsidTr="001B4B49">
        <w:trPr>
          <w:ins w:id="34679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301F6" w14:textId="3039B6F3" w:rsidR="00FB0171" w:rsidRDefault="00964239" w:rsidP="001B4B49">
            <w:pPr>
              <w:jc w:val="center"/>
              <w:rPr>
                <w:ins w:id="34680" w:author="Fegie" w:date="2021-05-01T19:20:00Z"/>
                <w:rFonts w:ascii="標楷體" w:eastAsia="標楷體" w:hAnsi="標楷體"/>
              </w:rPr>
            </w:pPr>
            <w:ins w:id="34681" w:author="Fegie" w:date="2021-05-01T22:43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F2D01" w14:textId="77777777" w:rsidR="00FB0171" w:rsidRDefault="00FB0171" w:rsidP="001B4B49">
            <w:pPr>
              <w:jc w:val="center"/>
              <w:rPr>
                <w:ins w:id="34682" w:author="Fegie" w:date="2021-05-01T19:20:00Z"/>
                <w:rFonts w:ascii="標楷體" w:eastAsia="標楷體" w:hAnsi="標楷體"/>
                <w:lang w:eastAsia="zh-HK"/>
              </w:rPr>
            </w:pPr>
            <w:ins w:id="34683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E7C1F" w14:textId="2A11DA4B" w:rsidR="00FB0171" w:rsidRDefault="00964239" w:rsidP="001B4B49">
            <w:pPr>
              <w:rPr>
                <w:ins w:id="34684" w:author="Fegie" w:date="2021-05-01T19:20:00Z"/>
                <w:rFonts w:ascii="標楷體" w:eastAsia="標楷體" w:hAnsi="標楷體"/>
                <w:lang w:eastAsia="zh-HK"/>
              </w:rPr>
            </w:pPr>
            <w:ins w:id="34685" w:author="Fegie" w:date="2021-05-01T22:41:00Z">
              <w:r>
                <w:rPr>
                  <w:rFonts w:ascii="標楷體" w:eastAsia="標楷體" w:hAnsi="標楷體" w:hint="eastAsia"/>
                  <w:lang w:eastAsia="zh-HK"/>
                </w:rPr>
                <w:t>通知書名稱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C754D" w14:textId="2601FEAB" w:rsidR="00FB0171" w:rsidRPr="00BA4B70" w:rsidRDefault="00BC5D0D" w:rsidP="001B4B49">
            <w:pPr>
              <w:rPr>
                <w:ins w:id="34686" w:author="Fegie" w:date="2021-05-01T19:20:00Z"/>
                <w:rFonts w:ascii="標楷體" w:eastAsia="標楷體" w:hAnsi="標楷體"/>
                <w:color w:val="000000" w:themeColor="text1"/>
              </w:rPr>
            </w:pPr>
            <w:ins w:id="34687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34688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</w:t>
              </w:r>
            </w:ins>
            <w:ins w:id="34689" w:author="Fegie" w:date="2021-05-01T22:46:00Z">
              <w:r w:rsidR="00486394">
                <w:rPr>
                  <w:rFonts w:ascii="標楷體" w:eastAsia="標楷體" w:hAnsi="標楷體"/>
                  <w:lang w:eastAsia="zh-HK"/>
                </w:rPr>
                <w:t>FormNo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CBBC0" w14:textId="393417CD" w:rsidR="00FB0171" w:rsidRDefault="00FB0171" w:rsidP="001B4B49">
            <w:pPr>
              <w:rPr>
                <w:ins w:id="34690" w:author="Fegie" w:date="2021-05-01T19:20:00Z"/>
                <w:rFonts w:ascii="標楷體" w:eastAsia="標楷體" w:hAnsi="標楷體"/>
                <w:lang w:eastAsia="zh-HK"/>
              </w:rPr>
            </w:pPr>
          </w:p>
        </w:tc>
      </w:tr>
      <w:tr w:rsidR="00FB0171" w14:paraId="22CCF89C" w14:textId="77777777" w:rsidTr="001B4B49">
        <w:trPr>
          <w:ins w:id="34691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7181A" w14:textId="0C607E50" w:rsidR="00FB0171" w:rsidRDefault="00964239" w:rsidP="001B4B49">
            <w:pPr>
              <w:jc w:val="center"/>
              <w:rPr>
                <w:ins w:id="34692" w:author="Fegie" w:date="2021-05-01T19:20:00Z"/>
                <w:rFonts w:ascii="標楷體" w:eastAsia="標楷體" w:hAnsi="標楷體"/>
              </w:rPr>
            </w:pPr>
            <w:ins w:id="34693" w:author="Fegie" w:date="2021-05-01T22:43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4848C" w14:textId="77777777" w:rsidR="00FB0171" w:rsidRDefault="00FB0171" w:rsidP="001B4B49">
            <w:pPr>
              <w:jc w:val="center"/>
              <w:rPr>
                <w:ins w:id="34694" w:author="Fegie" w:date="2021-05-01T19:20:00Z"/>
                <w:rFonts w:ascii="標楷體" w:eastAsia="標楷體" w:hAnsi="標楷體"/>
                <w:lang w:eastAsia="zh-HK"/>
              </w:rPr>
            </w:pPr>
            <w:ins w:id="34695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DC64E" w14:textId="1820F7D1" w:rsidR="00FB0171" w:rsidRDefault="00964239" w:rsidP="001B4B49">
            <w:pPr>
              <w:rPr>
                <w:ins w:id="34696" w:author="Fegie" w:date="2021-05-01T19:20:00Z"/>
                <w:rFonts w:ascii="標楷體" w:eastAsia="標楷體" w:hAnsi="標楷體"/>
                <w:lang w:eastAsia="zh-HK"/>
              </w:rPr>
            </w:pPr>
            <w:ins w:id="34697" w:author="Fegie" w:date="2021-05-01T22:41:00Z">
              <w:r>
                <w:rPr>
                  <w:rFonts w:ascii="標楷體" w:eastAsia="標楷體" w:hAnsi="標楷體" w:hint="eastAsia"/>
                  <w:lang w:eastAsia="zh-HK"/>
                </w:rPr>
                <w:t>申請日期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50D6" w14:textId="597E6BF8" w:rsidR="00FB0171" w:rsidRPr="00BA4B70" w:rsidRDefault="00BC5D0D" w:rsidP="001B4B49">
            <w:pPr>
              <w:rPr>
                <w:ins w:id="34698" w:author="Fegie" w:date="2021-05-01T19:20:00Z"/>
                <w:rFonts w:ascii="標楷體" w:eastAsia="標楷體" w:hAnsi="標楷體"/>
                <w:color w:val="000000" w:themeColor="text1"/>
              </w:rPr>
            </w:pPr>
            <w:ins w:id="34699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34700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</w:t>
              </w:r>
            </w:ins>
            <w:ins w:id="34701" w:author="Fegie" w:date="2021-05-01T22:46:00Z">
              <w:r w:rsidR="00486394">
                <w:rPr>
                  <w:rFonts w:ascii="標楷體" w:eastAsia="標楷體" w:hAnsi="標楷體"/>
                  <w:lang w:eastAsia="zh-HK"/>
                </w:rPr>
                <w:t>ApplyDate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30BEA" w14:textId="1E81DA35" w:rsidR="00FB0171" w:rsidRDefault="00FB0171" w:rsidP="001B4B49">
            <w:pPr>
              <w:rPr>
                <w:ins w:id="34702" w:author="Fegie" w:date="2021-05-01T19:20:00Z"/>
                <w:rFonts w:ascii="標楷體" w:eastAsia="標楷體" w:hAnsi="標楷體"/>
                <w:lang w:eastAsia="zh-HK"/>
              </w:rPr>
            </w:pPr>
          </w:p>
        </w:tc>
      </w:tr>
    </w:tbl>
    <w:p w14:paraId="011EA66C" w14:textId="77777777" w:rsidR="00FB0171" w:rsidRPr="00AC5033" w:rsidRDefault="00FB0171">
      <w:pPr>
        <w:rPr>
          <w:ins w:id="34703" w:author="Fegie" w:date="2021-04-29T11:57:00Z"/>
        </w:rPr>
        <w:pPrChange w:id="34704" w:author="Fegie" w:date="2021-05-01T19:20:00Z">
          <w:pPr>
            <w:pStyle w:val="3"/>
            <w:numPr>
              <w:ilvl w:val="2"/>
              <w:numId w:val="54"/>
            </w:numPr>
            <w:ind w:left="1701" w:hanging="1134"/>
          </w:pPr>
        </w:pPrChange>
      </w:pPr>
    </w:p>
    <w:p w14:paraId="4669155E" w14:textId="3B8B4CBD" w:rsidR="00D04096" w:rsidRDefault="00E30AAD">
      <w:pPr>
        <w:widowControl/>
        <w:rPr>
          <w:ins w:id="34705" w:author="Fegie" w:date="2021-05-02T00:10:00Z"/>
        </w:rPr>
      </w:pPr>
      <w:ins w:id="34706" w:author="Fegie" w:date="2021-04-29T11:57:00Z">
        <w:r>
          <w:br w:type="page"/>
        </w:r>
      </w:ins>
    </w:p>
    <w:p w14:paraId="36A179E4" w14:textId="6A9DDD70" w:rsidR="00D04096" w:rsidRDefault="00D04096" w:rsidP="00D04096">
      <w:pPr>
        <w:pStyle w:val="3"/>
        <w:numPr>
          <w:ilvl w:val="2"/>
          <w:numId w:val="54"/>
        </w:numPr>
        <w:rPr>
          <w:ins w:id="34707" w:author="Fegie" w:date="2021-05-02T00:10:00Z"/>
        </w:rPr>
      </w:pPr>
      <w:ins w:id="34708" w:author="Fegie" w:date="2021-05-02T00:10:00Z">
        <w:r>
          <w:rPr>
            <w:rFonts w:hint="eastAsia"/>
          </w:rPr>
          <w:t>L</w:t>
        </w:r>
        <w:r>
          <w:t>110</w:t>
        </w:r>
        <w:r>
          <w:rPr>
            <w:rFonts w:hint="eastAsia"/>
          </w:rPr>
          <w:t>8</w:t>
        </w:r>
        <w:r>
          <w:t xml:space="preserve">  </w:t>
        </w:r>
      </w:ins>
      <w:ins w:id="34709" w:author="Fegie" w:date="2021-05-02T00:11:00Z">
        <w:r>
          <w:rPr>
            <w:rFonts w:hint="eastAsia"/>
          </w:rPr>
          <w:t>申請不列印書面通知書</w:t>
        </w:r>
      </w:ins>
      <w:ins w:id="34710" w:author="Fegie" w:date="2021-05-02T00:10:00Z">
        <w:r>
          <w:rPr>
            <w:rFonts w:hint="eastAsia"/>
          </w:rPr>
          <w:t>維護</w:t>
        </w:r>
      </w:ins>
      <w:r w:rsidR="000F5B6C">
        <w:rPr>
          <w:rFonts w:hint="eastAsia"/>
        </w:rPr>
        <w:t xml:space="preserve"> </w:t>
      </w:r>
      <w:ins w:id="34711" w:author="Fegie" w:date="2021-05-05T16:26:00Z">
        <w:r w:rsidR="00C817AE">
          <w:rPr>
            <w:rFonts w:hAnsi="標楷體" w:hint="eastAsia"/>
          </w:rPr>
          <w:t>***</w:t>
        </w:r>
      </w:ins>
    </w:p>
    <w:p w14:paraId="6BCDF70B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34712" w:author="Fegie" w:date="2021-05-02T00:10:00Z"/>
        </w:rPr>
      </w:pPr>
      <w:ins w:id="34713" w:author="Fegie" w:date="2021-05-02T00:10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D04096" w14:paraId="34C59CB7" w14:textId="77777777" w:rsidTr="001B4B49">
        <w:trPr>
          <w:trHeight w:val="277"/>
          <w:ins w:id="34714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8B4B51" w14:textId="77777777" w:rsidR="00D04096" w:rsidRDefault="00D04096" w:rsidP="001B4B49">
            <w:pPr>
              <w:rPr>
                <w:ins w:id="34715" w:author="Fegie" w:date="2021-05-02T00:10:00Z"/>
                <w:rFonts w:ascii="標楷體" w:eastAsia="標楷體" w:hAnsi="標楷體"/>
              </w:rPr>
            </w:pPr>
            <w:ins w:id="34716" w:author="Fegie" w:date="2021-05-02T00:10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D5590A" w14:textId="0CB4C01A" w:rsidR="00D04096" w:rsidRDefault="00100AF6" w:rsidP="001B4B49">
            <w:pPr>
              <w:rPr>
                <w:ins w:id="34717" w:author="Fegie" w:date="2021-05-02T00:10:00Z"/>
                <w:rFonts w:ascii="標楷體" w:eastAsia="標楷體" w:hAnsi="標楷體"/>
              </w:rPr>
            </w:pPr>
            <w:ins w:id="34718" w:author="Fegie" w:date="2021-05-02T02:23:00Z">
              <w:r>
                <w:rPr>
                  <w:rFonts w:ascii="標楷體" w:eastAsia="標楷體" w:hAnsi="標楷體" w:hint="eastAsia"/>
                </w:rPr>
                <w:t>申請不列印書面通知書</w:t>
              </w:r>
            </w:ins>
            <w:ins w:id="34719" w:author="Fegie" w:date="2021-05-02T00:10:00Z">
              <w:r w:rsidR="00D04096">
                <w:rPr>
                  <w:rFonts w:ascii="標楷體" w:eastAsia="標楷體" w:hAnsi="標楷體" w:hint="eastAsia"/>
                </w:rPr>
                <w:t>維護</w:t>
              </w:r>
            </w:ins>
          </w:p>
        </w:tc>
      </w:tr>
      <w:tr w:rsidR="00D04096" w14:paraId="7FA30C07" w14:textId="77777777" w:rsidTr="001B4B49">
        <w:trPr>
          <w:trHeight w:val="277"/>
          <w:ins w:id="34720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C19E848" w14:textId="77777777" w:rsidR="00D04096" w:rsidRDefault="00D04096" w:rsidP="001B4B49">
            <w:pPr>
              <w:rPr>
                <w:ins w:id="34721" w:author="Fegie" w:date="2021-05-02T00:10:00Z"/>
                <w:rFonts w:ascii="標楷體" w:eastAsia="標楷體" w:hAnsi="標楷體"/>
              </w:rPr>
            </w:pPr>
            <w:ins w:id="34722" w:author="Fegie" w:date="2021-05-02T00:10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F0D6CB" w14:textId="703093EB" w:rsidR="00D04096" w:rsidRDefault="00D04096" w:rsidP="001B4B49">
            <w:pPr>
              <w:rPr>
                <w:ins w:id="34723" w:author="Fegie" w:date="2021-05-02T00:10:00Z"/>
                <w:rFonts w:ascii="標楷體" w:eastAsia="標楷體" w:hAnsi="標楷體"/>
              </w:rPr>
            </w:pPr>
            <w:ins w:id="34724" w:author="Fegie" w:date="2021-05-02T00:10:00Z">
              <w:r>
                <w:rPr>
                  <w:rFonts w:ascii="標楷體" w:eastAsia="標楷體" w:hAnsi="標楷體" w:hint="eastAsia"/>
                </w:rPr>
                <w:t>1.維護</w:t>
              </w:r>
            </w:ins>
            <w:ins w:id="34725" w:author="Fegie" w:date="2021-05-02T13:33:00Z">
              <w:r w:rsidR="00A44E36">
                <w:rPr>
                  <w:rFonts w:ascii="標楷體" w:eastAsia="標楷體" w:hAnsi="標楷體" w:hint="eastAsia"/>
                </w:rPr>
                <w:t>客戶不列印書面通知書</w:t>
              </w:r>
            </w:ins>
            <w:ins w:id="34726" w:author="Fegie" w:date="2021-05-02T00:10:00Z">
              <w:r>
                <w:rPr>
                  <w:rFonts w:ascii="標楷體" w:eastAsia="標楷體" w:hAnsi="標楷體" w:hint="eastAsia"/>
                </w:rPr>
                <w:t>等資料。</w:t>
              </w:r>
            </w:ins>
          </w:p>
          <w:p w14:paraId="01CC18F2" w14:textId="77777777" w:rsidR="00A44E36" w:rsidRDefault="00D04096" w:rsidP="001B4B49">
            <w:pPr>
              <w:rPr>
                <w:ins w:id="34727" w:author="Fegie" w:date="2021-05-02T13:33:00Z"/>
                <w:rFonts w:ascii="標楷體" w:eastAsia="標楷體" w:hAnsi="標楷體"/>
              </w:rPr>
            </w:pPr>
            <w:ins w:id="34728" w:author="Fegie" w:date="2021-05-02T00:10:00Z">
              <w:r>
                <w:rPr>
                  <w:rFonts w:ascii="標楷體" w:eastAsia="標楷體" w:hAnsi="標楷體" w:hint="eastAsia"/>
                </w:rPr>
                <w:t>2.需由入口交易「L</w:t>
              </w:r>
            </w:ins>
            <w:ins w:id="34729" w:author="Fegie" w:date="2021-05-02T13:33:00Z">
              <w:r w:rsidR="00A44E36">
                <w:rPr>
                  <w:rFonts w:ascii="標楷體" w:eastAsia="標楷體" w:hAnsi="標楷體" w:hint="eastAsia"/>
                </w:rPr>
                <w:t>1908</w:t>
              </w:r>
            </w:ins>
            <w:ins w:id="34730" w:author="Fegie" w:date="2021-05-02T00:10:00Z"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  <w:ins w:id="34731" w:author="Fegie" w:date="2021-05-02T13:33:00Z">
              <w:r w:rsidR="00A44E36">
                <w:rPr>
                  <w:rFonts w:ascii="標楷體" w:eastAsia="標楷體" w:hAnsi="標楷體" w:hint="eastAsia"/>
                </w:rPr>
                <w:t>申請不列印書面通知書查詢</w:t>
              </w:r>
            </w:ins>
            <w:ins w:id="34732" w:author="Fegie" w:date="2021-05-02T00:10:00Z">
              <w:r>
                <w:rPr>
                  <w:rFonts w:ascii="標楷體" w:eastAsia="標楷體" w:hAnsi="標楷體" w:hint="eastAsia"/>
                </w:rPr>
                <w:t>」進</w:t>
              </w:r>
            </w:ins>
          </w:p>
          <w:p w14:paraId="3A6CEBE9" w14:textId="6B644C32" w:rsidR="00D04096" w:rsidRDefault="00A44E36" w:rsidP="001B4B49">
            <w:pPr>
              <w:rPr>
                <w:ins w:id="34733" w:author="Fegie" w:date="2021-05-02T00:10:00Z"/>
                <w:rFonts w:ascii="標楷體" w:eastAsia="標楷體" w:hAnsi="標楷體"/>
              </w:rPr>
            </w:pPr>
            <w:ins w:id="34734" w:author="Fegie" w:date="2021-05-02T13:33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34735" w:author="Fegie" w:date="2021-05-02T00:10:00Z">
              <w:r w:rsidR="00D04096">
                <w:rPr>
                  <w:rFonts w:ascii="標楷體" w:eastAsia="標楷體" w:hAnsi="標楷體" w:hint="eastAsia"/>
                </w:rPr>
                <w:t>入</w:t>
              </w:r>
            </w:ins>
          </w:p>
        </w:tc>
      </w:tr>
      <w:tr w:rsidR="00D04096" w14:paraId="630359AA" w14:textId="77777777" w:rsidTr="001B4B49">
        <w:trPr>
          <w:trHeight w:val="773"/>
          <w:ins w:id="34736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D116633" w14:textId="77777777" w:rsidR="00D04096" w:rsidRDefault="00D04096" w:rsidP="001B4B49">
            <w:pPr>
              <w:rPr>
                <w:ins w:id="34737" w:author="Fegie" w:date="2021-05-02T00:10:00Z"/>
                <w:rFonts w:ascii="標楷體" w:eastAsia="標楷體" w:hAnsi="標楷體"/>
              </w:rPr>
            </w:pPr>
            <w:ins w:id="34738" w:author="Fegie" w:date="2021-05-02T00:10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8A7D89" w14:textId="05B959D1" w:rsidR="00D04096" w:rsidRDefault="00D04096" w:rsidP="001B4B49">
            <w:pPr>
              <w:ind w:left="240" w:hangingChars="100" w:hanging="240"/>
              <w:rPr>
                <w:ins w:id="34739" w:author="Fegie" w:date="2021-05-02T00:10:00Z"/>
                <w:rFonts w:ascii="標楷體" w:eastAsia="標楷體" w:hAnsi="標楷體"/>
              </w:rPr>
            </w:pPr>
            <w:ins w:id="34740" w:author="Fegie" w:date="2021-05-02T00:10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4741" w:author="st1" w:date="2021-05-06T11:35:00Z">
              <w:r w:rsidR="00AE14E1" w:rsidRPr="001C13CA">
                <w:rPr>
                  <w:rFonts w:ascii="標楷體" w:eastAsia="標楷體" w:hAnsi="標楷體" w:hint="eastAsia"/>
                </w:rPr>
                <w:t>參考「</w:t>
              </w:r>
              <w:r w:rsidR="00AE14E1" w:rsidRPr="004B136D">
                <w:rPr>
                  <w:rFonts w:ascii="標楷體" w:eastAsia="標楷體" w:hAnsi="標楷體" w:hint="eastAsia"/>
                </w:rPr>
                <w:t>作業流程</w:t>
              </w:r>
              <w:r w:rsidR="00AE14E1" w:rsidRPr="004B136D">
                <w:rPr>
                  <w:rFonts w:ascii="標楷體" w:eastAsia="標楷體" w:hAnsi="標楷體"/>
                </w:rPr>
                <w:t>.</w:t>
              </w:r>
              <w:r w:rsidR="00AE14E1">
                <w:rPr>
                  <w:rFonts w:ascii="標楷體" w:eastAsia="標楷體" w:hAnsi="標楷體" w:hint="eastAsia"/>
                  <w:lang w:eastAsia="zh-HK"/>
                </w:rPr>
                <w:t>放款</w:t>
              </w:r>
              <w:r w:rsidR="00AE14E1" w:rsidRPr="004B136D">
                <w:rPr>
                  <w:rFonts w:ascii="標楷體" w:eastAsia="標楷體" w:hAnsi="標楷體"/>
                </w:rPr>
                <w:t>作業</w:t>
              </w:r>
              <w:r w:rsidR="00AE14E1">
                <w:rPr>
                  <w:rFonts w:ascii="標楷體" w:eastAsia="標楷體" w:hAnsi="標楷體" w:hint="eastAsia"/>
                </w:rPr>
                <w:t>.</w:t>
              </w:r>
              <w:r w:rsidR="00AE14E1">
                <w:rPr>
                  <w:rFonts w:ascii="標楷體" w:eastAsia="標楷體" w:hAnsi="標楷體" w:hint="eastAsia"/>
                  <w:lang w:eastAsia="zh-HK"/>
                </w:rPr>
                <w:t>客戶通知</w:t>
              </w:r>
              <w:r w:rsidR="00AE14E1" w:rsidRPr="001C13CA">
                <w:rPr>
                  <w:rFonts w:ascii="標楷體" w:eastAsia="標楷體" w:hAnsi="標楷體" w:hint="eastAsia"/>
                </w:rPr>
                <w:t>」</w:t>
              </w:r>
            </w:ins>
            <w:ins w:id="34742" w:author="Fegie" w:date="2021-05-02T00:10:00Z">
              <w:del w:id="34743" w:author="st1" w:date="2021-05-06T11:35:00Z">
                <w:r w:rsidRPr="00A44E36" w:rsidDel="00AE14E1">
                  <w:rPr>
                    <w:rFonts w:ascii="標楷體" w:eastAsia="標楷體" w:hAnsi="標楷體" w:hint="eastAsia"/>
                    <w:color w:val="FF0000"/>
                    <w:rPrChange w:id="34744" w:author="Fegie" w:date="2021-05-02T13:33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參考流程</w:delText>
                </w:r>
                <w:r w:rsidDel="00AE14E1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4EFE9D6D" w14:textId="160067AD" w:rsidR="00D04096" w:rsidRDefault="00D04096" w:rsidP="001B4B49">
            <w:pPr>
              <w:rPr>
                <w:ins w:id="34745" w:author="Fegie" w:date="2021-05-02T00:10:00Z"/>
                <w:rFonts w:ascii="標楷體" w:eastAsia="標楷體" w:hAnsi="標楷體"/>
              </w:rPr>
            </w:pPr>
            <w:ins w:id="34746" w:author="Fegie" w:date="2021-05-02T00:10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ins w:id="34747" w:author="Fegie" w:date="2021-05-02T13:34:00Z">
              <w:r w:rsidR="00A44E36">
                <w:rPr>
                  <w:rFonts w:ascii="標楷體" w:eastAsia="標楷體" w:hAnsi="標楷體" w:hint="eastAsia"/>
                  <w:lang w:eastAsia="zh-HK"/>
                </w:rPr>
                <w:t>客戶通知設定檔</w:t>
              </w:r>
            </w:ins>
            <w:ins w:id="34748" w:author="Fegie" w:date="2021-05-02T00:10:00Z">
              <w:r>
                <w:rPr>
                  <w:rFonts w:ascii="標楷體" w:eastAsia="標楷體" w:hAnsi="標楷體" w:hint="eastAsia"/>
                </w:rPr>
                <w:t>(</w:t>
              </w:r>
            </w:ins>
            <w:ins w:id="34749" w:author="Fegie" w:date="2021-05-02T13:34:00Z">
              <w:r w:rsidR="00A44E36">
                <w:rPr>
                  <w:rFonts w:ascii="標楷體" w:eastAsia="標楷體" w:hAnsi="標楷體"/>
                </w:rPr>
                <w:t>CustNotice</w:t>
              </w:r>
            </w:ins>
            <w:ins w:id="34750" w:author="Fegie" w:date="2021-05-02T00:10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18EA4254" w14:textId="77777777" w:rsidR="00D04096" w:rsidRDefault="00D04096" w:rsidP="001B4B49">
            <w:pPr>
              <w:rPr>
                <w:ins w:id="34751" w:author="Fegie" w:date="2021-05-02T00:10:00Z"/>
                <w:rFonts w:ascii="標楷體" w:eastAsia="標楷體" w:hAnsi="標楷體"/>
                <w:lang w:eastAsia="zh-HK"/>
              </w:rPr>
            </w:pPr>
            <w:ins w:id="34752" w:author="Fegie" w:date="2021-05-02T00:10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6DFF6149" w14:textId="612206FC" w:rsidR="00D04096" w:rsidRDefault="00D04096" w:rsidP="001B4B49">
            <w:pPr>
              <w:rPr>
                <w:ins w:id="34753" w:author="Fegie" w:date="2021-05-02T00:10:00Z"/>
                <w:rFonts w:ascii="標楷體" w:eastAsia="標楷體" w:hAnsi="標楷體"/>
                <w:lang w:eastAsia="zh-HK"/>
              </w:rPr>
            </w:pPr>
            <w:ins w:id="34754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34755" w:author="Fegie" w:date="2021-05-02T13:35:00Z">
              <w:r w:rsidR="00A44E36">
                <w:rPr>
                  <w:rFonts w:ascii="標楷體" w:eastAsia="標楷體" w:hAnsi="標楷體" w:hint="eastAsia"/>
                  <w:lang w:eastAsia="zh-HK"/>
                </w:rPr>
                <w:t>客戶設定</w:t>
              </w:r>
            </w:ins>
            <w:ins w:id="34756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7EC83E1A" w14:textId="5DC1316E" w:rsidR="00D04096" w:rsidRDefault="00D04096">
            <w:pPr>
              <w:rPr>
                <w:ins w:id="34757" w:author="Fegie" w:date="2021-05-02T00:10:00Z"/>
                <w:rFonts w:ascii="標楷體" w:eastAsia="標楷體" w:hAnsi="標楷體"/>
                <w:lang w:eastAsia="zh-HK"/>
              </w:rPr>
            </w:pPr>
            <w:ins w:id="34758" w:author="Fegie" w:date="2021-05-02T00:10:00Z">
              <w:r>
                <w:rPr>
                  <w:rFonts w:ascii="標楷體" w:eastAsia="標楷體" w:hAnsi="標楷體" w:hint="eastAsia"/>
                </w:rPr>
                <w:t xml:space="preserve">  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34759" w:author="Fegie" w:date="2021-05-02T13:35:00Z">
              <w:r w:rsidR="00A44E36">
                <w:rPr>
                  <w:rFonts w:ascii="標楷體" w:eastAsia="標楷體" w:hAnsi="標楷體" w:hint="eastAsia"/>
                  <w:lang w:eastAsia="zh-HK"/>
                </w:rPr>
                <w:t>客戶設定</w:t>
              </w:r>
            </w:ins>
            <w:ins w:id="34760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D04096" w14:paraId="49E53F12" w14:textId="77777777" w:rsidTr="001B4B49">
        <w:trPr>
          <w:trHeight w:val="321"/>
          <w:ins w:id="34761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293B018" w14:textId="77777777" w:rsidR="00D04096" w:rsidRDefault="00D04096" w:rsidP="001B4B49">
            <w:pPr>
              <w:rPr>
                <w:ins w:id="34762" w:author="Fegie" w:date="2021-05-02T00:10:00Z"/>
                <w:rFonts w:ascii="標楷體" w:eastAsia="標楷體" w:hAnsi="標楷體"/>
              </w:rPr>
            </w:pPr>
            <w:ins w:id="34763" w:author="Fegie" w:date="2021-05-02T00:10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73A52" w14:textId="77777777" w:rsidR="00D04096" w:rsidRDefault="00D04096" w:rsidP="001B4B49">
            <w:pPr>
              <w:rPr>
                <w:ins w:id="34764" w:author="Fegie" w:date="2021-05-02T00:10:00Z"/>
                <w:rFonts w:ascii="標楷體" w:eastAsia="標楷體" w:hAnsi="標楷體"/>
              </w:rPr>
            </w:pPr>
          </w:p>
        </w:tc>
      </w:tr>
      <w:tr w:rsidR="00D04096" w14:paraId="7EFA4628" w14:textId="77777777" w:rsidTr="001B4B49">
        <w:trPr>
          <w:trHeight w:val="1311"/>
          <w:ins w:id="34765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AB162DD" w14:textId="77777777" w:rsidR="00D04096" w:rsidRDefault="00D04096" w:rsidP="001B4B49">
            <w:pPr>
              <w:rPr>
                <w:ins w:id="34766" w:author="Fegie" w:date="2021-05-02T00:10:00Z"/>
                <w:rFonts w:ascii="標楷體" w:eastAsia="標楷體" w:hAnsi="標楷體"/>
              </w:rPr>
            </w:pPr>
            <w:ins w:id="34767" w:author="Fegie" w:date="2021-05-02T00:10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D5BE82" w14:textId="77777777" w:rsidR="00D04096" w:rsidRDefault="00D04096">
            <w:pPr>
              <w:rPr>
                <w:ins w:id="34768" w:author="Fegie" w:date="2021-05-02T00:10:00Z"/>
                <w:rFonts w:ascii="標楷體" w:eastAsia="標楷體" w:hAnsi="標楷體"/>
              </w:rPr>
            </w:pPr>
          </w:p>
        </w:tc>
      </w:tr>
      <w:tr w:rsidR="00D04096" w14:paraId="2B10C23C" w14:textId="77777777" w:rsidTr="001B4B49">
        <w:trPr>
          <w:trHeight w:val="278"/>
          <w:ins w:id="34769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26270EE" w14:textId="77777777" w:rsidR="00D04096" w:rsidRDefault="00D04096" w:rsidP="001B4B49">
            <w:pPr>
              <w:rPr>
                <w:ins w:id="34770" w:author="Fegie" w:date="2021-05-02T00:10:00Z"/>
                <w:rFonts w:ascii="標楷體" w:eastAsia="標楷體" w:hAnsi="標楷體"/>
              </w:rPr>
            </w:pPr>
            <w:ins w:id="34771" w:author="Fegie" w:date="2021-05-02T00:10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9332CC" w14:textId="77777777" w:rsidR="00D04096" w:rsidRDefault="00D04096" w:rsidP="001B4B49">
            <w:pPr>
              <w:rPr>
                <w:ins w:id="34772" w:author="Fegie" w:date="2021-05-02T00:10:00Z"/>
                <w:rFonts w:ascii="標楷體" w:eastAsia="標楷體" w:hAnsi="標楷體"/>
              </w:rPr>
            </w:pPr>
          </w:p>
        </w:tc>
      </w:tr>
      <w:tr w:rsidR="00D04096" w14:paraId="17A8FCF7" w14:textId="77777777" w:rsidTr="001B4B49">
        <w:trPr>
          <w:trHeight w:val="358"/>
          <w:ins w:id="34773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CF830AB" w14:textId="77777777" w:rsidR="00D04096" w:rsidRDefault="00D04096" w:rsidP="001B4B49">
            <w:pPr>
              <w:rPr>
                <w:ins w:id="34774" w:author="Fegie" w:date="2021-05-02T00:10:00Z"/>
                <w:rFonts w:ascii="標楷體" w:eastAsia="標楷體" w:hAnsi="標楷體"/>
              </w:rPr>
            </w:pPr>
            <w:ins w:id="34775" w:author="Fegie" w:date="2021-05-02T00:10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6FE4CB" w14:textId="77777777" w:rsidR="00D04096" w:rsidRDefault="00D04096" w:rsidP="001B4B49">
            <w:pPr>
              <w:rPr>
                <w:ins w:id="34776" w:author="Fegie" w:date="2021-05-02T00:10:00Z"/>
                <w:rFonts w:ascii="標楷體" w:eastAsia="標楷體" w:hAnsi="標楷體"/>
              </w:rPr>
            </w:pPr>
            <w:ins w:id="34777" w:author="Fegie" w:date="2021-05-02T00:10:00Z">
              <w:r>
                <w:rPr>
                  <w:rFonts w:ascii="標楷體" w:eastAsia="標楷體" w:hAnsi="標楷體" w:hint="eastAsia"/>
                </w:rPr>
                <w:t>1.修改時，異動內容會記錄於「資料變更紀錄檔(TxDataLog)」，可至「L6932 資料變更交易查詢」查詢異動內容</w:t>
              </w:r>
            </w:ins>
          </w:p>
        </w:tc>
      </w:tr>
      <w:tr w:rsidR="00D04096" w14:paraId="1B3A3E13" w14:textId="77777777" w:rsidTr="001B4B49">
        <w:trPr>
          <w:trHeight w:val="278"/>
          <w:ins w:id="34778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8FD5291" w14:textId="77777777" w:rsidR="00D04096" w:rsidRDefault="00D04096" w:rsidP="001B4B49">
            <w:pPr>
              <w:rPr>
                <w:ins w:id="34779" w:author="Fegie" w:date="2021-05-02T00:10:00Z"/>
                <w:rFonts w:ascii="標楷體" w:eastAsia="標楷體" w:hAnsi="標楷體"/>
              </w:rPr>
            </w:pPr>
            <w:ins w:id="34780" w:author="Fegie" w:date="2021-05-02T00:10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555F6A" w14:textId="77777777" w:rsidR="00D04096" w:rsidRDefault="00D04096" w:rsidP="001B4B49">
            <w:pPr>
              <w:rPr>
                <w:ins w:id="34781" w:author="Fegie" w:date="2021-05-02T00:10:00Z"/>
                <w:rFonts w:ascii="標楷體" w:eastAsia="標楷體" w:hAnsi="標楷體"/>
              </w:rPr>
            </w:pPr>
          </w:p>
        </w:tc>
      </w:tr>
    </w:tbl>
    <w:p w14:paraId="246C2D34" w14:textId="77777777" w:rsidR="00D04096" w:rsidRDefault="00D04096" w:rsidP="00D04096">
      <w:pPr>
        <w:rPr>
          <w:ins w:id="34782" w:author="Fegie" w:date="2021-05-02T00:10:00Z"/>
          <w:rFonts w:ascii="標楷體" w:eastAsia="標楷體" w:hAnsi="標楷體"/>
        </w:rPr>
      </w:pPr>
    </w:p>
    <w:p w14:paraId="650EF69C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34783" w:author="Fegie" w:date="2021-05-02T00:10:00Z"/>
        </w:rPr>
      </w:pPr>
      <w:ins w:id="34784" w:author="Fegie" w:date="2021-05-02T00:10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D04096" w14:paraId="50D7C54F" w14:textId="77777777" w:rsidTr="007C070B">
        <w:trPr>
          <w:ins w:id="34785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17ACE5" w14:textId="77777777" w:rsidR="00D04096" w:rsidRDefault="00D04096" w:rsidP="001B4B49">
            <w:pPr>
              <w:jc w:val="center"/>
              <w:rPr>
                <w:ins w:id="34786" w:author="Fegie" w:date="2021-05-02T00:10:00Z"/>
                <w:rFonts w:ascii="標楷體" w:eastAsia="標楷體" w:hAnsi="標楷體"/>
              </w:rPr>
            </w:pPr>
            <w:ins w:id="34787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08816" w14:textId="77777777" w:rsidR="00D04096" w:rsidRDefault="00D04096" w:rsidP="001B4B49">
            <w:pPr>
              <w:jc w:val="center"/>
              <w:rPr>
                <w:ins w:id="34788" w:author="Fegie" w:date="2021-05-02T00:10:00Z"/>
                <w:rFonts w:ascii="標楷體" w:eastAsia="標楷體" w:hAnsi="標楷體"/>
              </w:rPr>
            </w:pPr>
            <w:ins w:id="34789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8184FE" w14:textId="77777777" w:rsidR="00D04096" w:rsidRDefault="00D04096" w:rsidP="001B4B49">
            <w:pPr>
              <w:jc w:val="center"/>
              <w:rPr>
                <w:ins w:id="34790" w:author="Fegie" w:date="2021-05-02T00:10:00Z"/>
                <w:rFonts w:ascii="標楷體" w:eastAsia="標楷體" w:hAnsi="標楷體"/>
              </w:rPr>
            </w:pPr>
            <w:ins w:id="34791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D04096" w14:paraId="7317E3B3" w14:textId="77777777" w:rsidTr="001B4B49">
        <w:trPr>
          <w:ins w:id="34792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95B05" w14:textId="77777777" w:rsidR="00D04096" w:rsidRDefault="00D04096" w:rsidP="001B4B49">
            <w:pPr>
              <w:jc w:val="center"/>
              <w:rPr>
                <w:ins w:id="34793" w:author="Fegie" w:date="2021-05-02T00:10:00Z"/>
                <w:rFonts w:ascii="標楷體" w:eastAsia="標楷體" w:hAnsi="標楷體"/>
              </w:rPr>
            </w:pPr>
            <w:ins w:id="34794" w:author="Fegie" w:date="2021-05-02T00:1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570D5" w14:textId="092AEE1C" w:rsidR="00D04096" w:rsidRDefault="00A44E36" w:rsidP="001B4B49">
            <w:pPr>
              <w:rPr>
                <w:ins w:id="34795" w:author="Fegie" w:date="2021-05-02T00:10:00Z"/>
                <w:rFonts w:ascii="標楷體" w:eastAsia="標楷體" w:hAnsi="標楷體"/>
              </w:rPr>
            </w:pPr>
            <w:ins w:id="34796" w:author="Fegie" w:date="2021-05-02T13:35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ustNotice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6870D" w14:textId="18B4FA62" w:rsidR="00D04096" w:rsidRDefault="00A44E36" w:rsidP="001B4B49">
            <w:pPr>
              <w:rPr>
                <w:ins w:id="34797" w:author="Fegie" w:date="2021-05-02T00:10:00Z"/>
                <w:rFonts w:ascii="標楷體" w:eastAsia="標楷體" w:hAnsi="標楷體"/>
              </w:rPr>
            </w:pPr>
            <w:ins w:id="34798" w:author="Fegie" w:date="2021-05-02T13:36:00Z">
              <w:r>
                <w:rPr>
                  <w:rFonts w:ascii="標楷體" w:eastAsia="標楷體" w:hAnsi="標楷體" w:hint="eastAsia"/>
                  <w:lang w:eastAsia="zh-HK"/>
                </w:rPr>
                <w:t>客戶通知設定</w:t>
              </w:r>
            </w:ins>
            <w:ins w:id="34799" w:author="Fegie" w:date="2021-05-02T00:10:00Z">
              <w:r w:rsidR="00D04096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D04096" w14:paraId="1A5164E9" w14:textId="77777777" w:rsidTr="001B4B49">
        <w:trPr>
          <w:ins w:id="34800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72C08" w14:textId="77777777" w:rsidR="00D04096" w:rsidRDefault="00D04096" w:rsidP="001B4B49">
            <w:pPr>
              <w:jc w:val="center"/>
              <w:rPr>
                <w:ins w:id="34801" w:author="Fegie" w:date="2021-05-02T00:10:00Z"/>
                <w:rFonts w:ascii="標楷體" w:eastAsia="標楷體" w:hAnsi="標楷體"/>
              </w:rPr>
            </w:pPr>
            <w:ins w:id="34802" w:author="Fegie" w:date="2021-05-02T00:1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11F39" w14:textId="02BF744D" w:rsidR="00D04096" w:rsidRDefault="00A44E36" w:rsidP="001B4B49">
            <w:pPr>
              <w:rPr>
                <w:ins w:id="34803" w:author="Fegie" w:date="2021-05-02T00:10:00Z"/>
                <w:rFonts w:ascii="標楷體" w:eastAsia="標楷體" w:hAnsi="標楷體"/>
              </w:rPr>
            </w:pPr>
            <w:ins w:id="34804" w:author="Fegie" w:date="2021-05-02T13:36:00Z"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7B256" w14:textId="102F0B87" w:rsidR="00D04096" w:rsidRDefault="00A44E36" w:rsidP="001B4B49">
            <w:pPr>
              <w:rPr>
                <w:ins w:id="34805" w:author="Fegie" w:date="2021-05-02T00:10:00Z"/>
                <w:rFonts w:ascii="標楷體" w:eastAsia="標楷體" w:hAnsi="標楷體"/>
              </w:rPr>
            </w:pPr>
            <w:ins w:id="34806" w:author="Fegie" w:date="2021-05-02T13:36:00Z">
              <w:r>
                <w:rPr>
                  <w:rFonts w:ascii="標楷體" w:eastAsia="標楷體" w:hAnsi="標楷體" w:hint="eastAsia"/>
                  <w:lang w:eastAsia="zh-HK"/>
                </w:rPr>
                <w:t>額度主</w:t>
              </w:r>
            </w:ins>
            <w:ins w:id="34807" w:author="Fegie" w:date="2021-05-02T00:10:00Z">
              <w:r w:rsidR="00D04096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</w:tbl>
    <w:p w14:paraId="341F1B08" w14:textId="77777777" w:rsidR="00D04096" w:rsidRDefault="00D04096" w:rsidP="00D04096">
      <w:pPr>
        <w:rPr>
          <w:ins w:id="34808" w:author="Fegie" w:date="2021-05-02T00:10:00Z"/>
          <w:rFonts w:ascii="標楷體" w:eastAsia="標楷體" w:hAnsi="標楷體"/>
        </w:rPr>
      </w:pPr>
    </w:p>
    <w:p w14:paraId="285CCEB6" w14:textId="6AF4E990" w:rsidR="00D04096" w:rsidDel="004F6026" w:rsidRDefault="00D04096" w:rsidP="00D04096">
      <w:pPr>
        <w:pStyle w:val="15"/>
        <w:numPr>
          <w:ilvl w:val="0"/>
          <w:numId w:val="55"/>
        </w:numPr>
        <w:ind w:left="1418"/>
        <w:rPr>
          <w:ins w:id="34809" w:author="Fegie" w:date="2021-05-02T00:10:00Z"/>
          <w:del w:id="34810" w:author="家榮 張" w:date="2021-05-20T15:47:00Z"/>
        </w:rPr>
      </w:pPr>
      <w:ins w:id="34811" w:author="Fegie" w:date="2021-05-02T00:10:00Z">
        <w:del w:id="34812" w:author="家榮 張" w:date="2021-05-20T15:47:00Z">
          <w:r w:rsidDel="004F6026">
            <w:rPr>
              <w:rFonts w:hint="eastAsia"/>
            </w:rPr>
            <w:delText>UI畫面</w:delText>
          </w:r>
        </w:del>
      </w:ins>
    </w:p>
    <w:p w14:paraId="0B72ED91" w14:textId="7264F56B" w:rsidR="00D04096" w:rsidDel="004F6026" w:rsidRDefault="00D04096" w:rsidP="00D04096">
      <w:pPr>
        <w:rPr>
          <w:ins w:id="34813" w:author="Fegie" w:date="2021-05-02T00:10:00Z"/>
          <w:del w:id="34814" w:author="家榮 張" w:date="2021-05-20T15:47:00Z"/>
          <w:noProof/>
        </w:rPr>
      </w:pPr>
      <w:ins w:id="34815" w:author="Fegie" w:date="2021-05-02T00:10:00Z">
        <w:del w:id="34816" w:author="家榮 張" w:date="2021-05-20T15:47:00Z">
          <w:r w:rsidDel="004F6026">
            <w:rPr>
              <w:noProof/>
            </w:rPr>
            <w:delText xml:space="preserve"> </w:delText>
          </w:r>
        </w:del>
      </w:ins>
      <w:ins w:id="34817" w:author="Fegie" w:date="2021-05-02T13:40:00Z">
        <w:del w:id="34818" w:author="家榮 張" w:date="2021-05-06T18:26:00Z">
          <w:r w:rsidR="00A44E36" w:rsidDel="00510B62">
            <w:rPr>
              <w:noProof/>
            </w:rPr>
            <w:drawing>
              <wp:inline distT="0" distB="0" distL="0" distR="0" wp14:anchorId="2D12088D" wp14:editId="47ECDCEF">
                <wp:extent cx="6479540" cy="1576705"/>
                <wp:effectExtent l="0" t="0" r="0" b="0"/>
                <wp:docPr id="84" name="圖片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5767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53109829" w14:textId="5FE4B954" w:rsidR="00D04096" w:rsidDel="004F602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34819" w:author="Fegie" w:date="2021-05-02T00:10:00Z"/>
          <w:del w:id="34820" w:author="家榮 張" w:date="2021-05-20T15:47:00Z"/>
        </w:rPr>
      </w:pPr>
      <w:ins w:id="34821" w:author="Fegie" w:date="2021-05-02T00:10:00Z">
        <w:del w:id="34822" w:author="家榮 張" w:date="2021-05-20T15:47:00Z">
          <w:r w:rsidDel="004F6026">
            <w:rPr>
              <w:rFonts w:hint="eastAsia"/>
            </w:rPr>
            <w:delText>輸入畫面</w:delText>
          </w:r>
          <w:r w:rsidDel="004F6026">
            <w:rPr>
              <w:rFonts w:hint="eastAsia"/>
              <w:lang w:eastAsia="zh-HK"/>
            </w:rPr>
            <w:delText>按鈕</w:delText>
          </w:r>
          <w:r w:rsidDel="004F6026">
            <w:rPr>
              <w:rFonts w:hint="eastAsia"/>
            </w:rPr>
            <w:delText>說明</w:delText>
          </w:r>
        </w:del>
      </w:ins>
    </w:p>
    <w:p w14:paraId="3EAA377C" w14:textId="64A6A8B9" w:rsidR="00D04096" w:rsidDel="004F6026" w:rsidRDefault="00D04096" w:rsidP="00D04096">
      <w:pPr>
        <w:rPr>
          <w:ins w:id="34823" w:author="Fegie" w:date="2021-05-02T00:10:00Z"/>
          <w:del w:id="34824" w:author="家榮 張" w:date="2021-05-20T15:47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D04096" w:rsidDel="004F6026" w14:paraId="5D190BDF" w14:textId="7E30889C" w:rsidTr="001B4B49">
        <w:trPr>
          <w:ins w:id="34825" w:author="Fegie" w:date="2021-05-02T00:10:00Z"/>
          <w:del w:id="34826" w:author="家榮 張" w:date="2021-05-20T15:4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31F5AAD" w14:textId="6D062D67" w:rsidR="00D04096" w:rsidDel="004F6026" w:rsidRDefault="00D04096" w:rsidP="001B4B49">
            <w:pPr>
              <w:jc w:val="center"/>
              <w:rPr>
                <w:ins w:id="34827" w:author="Fegie" w:date="2021-05-02T00:10:00Z"/>
                <w:del w:id="34828" w:author="家榮 張" w:date="2021-05-20T15:47:00Z"/>
                <w:rFonts w:ascii="標楷體" w:eastAsia="標楷體" w:hAnsi="標楷體"/>
              </w:rPr>
            </w:pPr>
            <w:ins w:id="34829" w:author="Fegie" w:date="2021-05-02T00:10:00Z">
              <w:del w:id="34830" w:author="家榮 張" w:date="2021-05-20T15:47:00Z"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4E67565" w14:textId="640EC6AB" w:rsidR="00D04096" w:rsidDel="004F6026" w:rsidRDefault="00D04096" w:rsidP="001B4B49">
            <w:pPr>
              <w:jc w:val="center"/>
              <w:rPr>
                <w:ins w:id="34831" w:author="Fegie" w:date="2021-05-02T00:10:00Z"/>
                <w:del w:id="34832" w:author="家榮 張" w:date="2021-05-20T15:47:00Z"/>
                <w:rFonts w:ascii="標楷體" w:eastAsia="標楷體" w:hAnsi="標楷體"/>
              </w:rPr>
            </w:pPr>
            <w:ins w:id="34833" w:author="Fegie" w:date="2021-05-02T00:10:00Z">
              <w:del w:id="34834" w:author="家榮 張" w:date="2021-05-20T15:47:00Z"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按鈕名稱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8324F4D" w14:textId="63A64EF9" w:rsidR="00D04096" w:rsidDel="004F6026" w:rsidRDefault="00D04096" w:rsidP="001B4B49">
            <w:pPr>
              <w:jc w:val="center"/>
              <w:rPr>
                <w:ins w:id="34835" w:author="Fegie" w:date="2021-05-02T00:10:00Z"/>
                <w:del w:id="34836" w:author="家榮 張" w:date="2021-05-20T15:47:00Z"/>
                <w:rFonts w:ascii="標楷體" w:eastAsia="標楷體" w:hAnsi="標楷體"/>
              </w:rPr>
            </w:pPr>
            <w:ins w:id="34837" w:author="Fegie" w:date="2021-05-02T00:10:00Z">
              <w:del w:id="34838" w:author="家榮 張" w:date="2021-05-20T15:47:00Z"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功能說明</w:delText>
                </w:r>
              </w:del>
            </w:ins>
          </w:p>
        </w:tc>
      </w:tr>
      <w:tr w:rsidR="00D04096" w:rsidDel="004F6026" w14:paraId="0164AB4E" w14:textId="1A9E25A5" w:rsidTr="001B4B49">
        <w:trPr>
          <w:ins w:id="34839" w:author="Fegie" w:date="2021-05-02T00:10:00Z"/>
          <w:del w:id="34840" w:author="家榮 張" w:date="2021-05-20T15:4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94E1E" w14:textId="3DDD4E7C" w:rsidR="00D04096" w:rsidDel="004F6026" w:rsidRDefault="00D04096" w:rsidP="001B4B49">
            <w:pPr>
              <w:jc w:val="center"/>
              <w:rPr>
                <w:ins w:id="34841" w:author="Fegie" w:date="2021-05-02T00:10:00Z"/>
                <w:del w:id="34842" w:author="家榮 張" w:date="2021-05-20T15:47:00Z"/>
                <w:rFonts w:ascii="標楷體" w:eastAsia="標楷體" w:hAnsi="標楷體"/>
                <w:lang w:eastAsia="zh-HK"/>
              </w:rPr>
            </w:pPr>
            <w:ins w:id="34843" w:author="Fegie" w:date="2021-05-02T00:10:00Z">
              <w:del w:id="34844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6A227" w14:textId="470F6C98" w:rsidR="00D04096" w:rsidDel="004F6026" w:rsidRDefault="00D04096" w:rsidP="001B4B49">
            <w:pPr>
              <w:rPr>
                <w:ins w:id="34845" w:author="Fegie" w:date="2021-05-02T00:10:00Z"/>
                <w:del w:id="34846" w:author="家榮 張" w:date="2021-05-20T15:47:00Z"/>
                <w:rFonts w:ascii="標楷體" w:eastAsia="標楷體" w:hAnsi="標楷體"/>
                <w:lang w:eastAsia="zh-HK"/>
              </w:rPr>
            </w:pPr>
            <w:ins w:id="34847" w:author="Fegie" w:date="2021-05-02T00:10:00Z">
              <w:del w:id="34848" w:author="家榮 張" w:date="2021-05-20T15:47:00Z"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新增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7700E" w14:textId="1A0AB831" w:rsidR="00D04096" w:rsidDel="004F6026" w:rsidRDefault="00D04096" w:rsidP="001B4B49">
            <w:pPr>
              <w:rPr>
                <w:ins w:id="34849" w:author="Fegie" w:date="2021-05-02T00:10:00Z"/>
                <w:del w:id="34850" w:author="家榮 張" w:date="2021-05-20T15:47:00Z"/>
                <w:rFonts w:ascii="標楷體" w:eastAsia="標楷體" w:hAnsi="標楷體"/>
                <w:lang w:eastAsia="zh-HK"/>
              </w:rPr>
            </w:pPr>
            <w:ins w:id="34851" w:author="Fegie" w:date="2021-05-02T00:10:00Z">
              <w:del w:id="34852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1.【</w:delText>
                </w:r>
              </w:del>
            </w:ins>
            <w:ins w:id="34853" w:author="Fegie" w:date="2021-05-02T15:25:00Z">
              <w:del w:id="34854" w:author="家榮 張" w:date="2021-05-20T15:47:00Z">
                <w:r w:rsidR="00125BF6" w:rsidDel="004F6026">
                  <w:rPr>
                    <w:rFonts w:ascii="標楷體" w:eastAsia="標楷體" w:hAnsi="標楷體" w:hint="eastAsia"/>
                  </w:rPr>
                  <w:delText>L1908 申請不列印書面通知書查詢</w:delText>
                </w:r>
              </w:del>
            </w:ins>
            <w:ins w:id="34855" w:author="Fegie" w:date="2021-05-02T00:10:00Z">
              <w:del w:id="34856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】</w:delText>
                </w:r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功能</w:delText>
                </w:r>
                <w:r w:rsidDel="004F6026">
                  <w:rPr>
                    <w:rFonts w:ascii="標楷體" w:eastAsia="標楷體" w:hAnsi="標楷體" w:hint="eastAsia"/>
                  </w:rPr>
                  <w:delText>點「</w:delText>
                </w:r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新增</w:delText>
                </w:r>
                <w:r w:rsidDel="004F6026">
                  <w:rPr>
                    <w:rFonts w:ascii="標楷體" w:eastAsia="標楷體" w:hAnsi="標楷體" w:hint="eastAsia"/>
                  </w:rPr>
                  <w:delText>」</w:delText>
                </w:r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時顯示</w:delText>
                </w:r>
                <w:r w:rsidDel="004F6026">
                  <w:rPr>
                    <w:rFonts w:ascii="標楷體" w:eastAsia="標楷體" w:hAnsi="標楷體" w:hint="eastAsia"/>
                  </w:rPr>
                  <w:delText>。</w:delText>
                </w:r>
              </w:del>
            </w:ins>
          </w:p>
          <w:p w14:paraId="3442CAA3" w14:textId="4A64DDCF" w:rsidR="00D04096" w:rsidDel="004F6026" w:rsidRDefault="00D04096" w:rsidP="001B4B49">
            <w:pPr>
              <w:rPr>
                <w:ins w:id="34857" w:author="Fegie" w:date="2021-05-02T00:10:00Z"/>
                <w:del w:id="34858" w:author="家榮 張" w:date="2021-05-20T15:47:00Z"/>
                <w:rFonts w:ascii="標楷體" w:eastAsia="標楷體" w:hAnsi="標楷體"/>
                <w:lang w:eastAsia="zh-HK"/>
              </w:rPr>
            </w:pPr>
            <w:ins w:id="34859" w:author="Fegie" w:date="2021-05-02T00:10:00Z">
              <w:del w:id="34860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2.</w:delText>
                </w:r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執行新增</w:delText>
                </w:r>
              </w:del>
            </w:ins>
            <w:ins w:id="34861" w:author="Fegie" w:date="2021-05-02T15:26:00Z">
              <w:del w:id="34862" w:author="家榮 張" w:date="2021-05-20T15:47:00Z">
                <w:r w:rsidR="00125BF6" w:rsidDel="004F6026">
                  <w:rPr>
                    <w:rFonts w:ascii="標楷體" w:eastAsia="標楷體" w:hAnsi="標楷體" w:hint="eastAsia"/>
                    <w:lang w:eastAsia="zh-HK"/>
                  </w:rPr>
                  <w:delText>客戶通知設定</w:delText>
                </w:r>
              </w:del>
            </w:ins>
            <w:ins w:id="34863" w:author="Fegie" w:date="2021-05-02T00:10:00Z">
              <w:del w:id="34864" w:author="家榮 張" w:date="2021-05-20T15:47:00Z"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資料</w:delText>
                </w:r>
                <w:r w:rsidDel="004F6026">
                  <w:rPr>
                    <w:rFonts w:ascii="標楷體" w:eastAsia="標楷體" w:hAnsi="標楷體" w:hint="eastAsia"/>
                  </w:rPr>
                  <w:delText>。</w:delText>
                </w:r>
              </w:del>
            </w:ins>
          </w:p>
        </w:tc>
      </w:tr>
      <w:tr w:rsidR="00D04096" w:rsidDel="004F6026" w14:paraId="246B146A" w14:textId="6EFE406F" w:rsidTr="001B4B49">
        <w:trPr>
          <w:ins w:id="34865" w:author="Fegie" w:date="2021-05-02T00:10:00Z"/>
          <w:del w:id="34866" w:author="家榮 張" w:date="2021-05-20T15:4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C8BE2" w14:textId="483A2239" w:rsidR="00D04096" w:rsidDel="004F6026" w:rsidRDefault="00D04096" w:rsidP="001B4B49">
            <w:pPr>
              <w:jc w:val="center"/>
              <w:rPr>
                <w:ins w:id="34867" w:author="Fegie" w:date="2021-05-02T00:10:00Z"/>
                <w:del w:id="34868" w:author="家榮 張" w:date="2021-05-20T15:47:00Z"/>
                <w:rFonts w:ascii="標楷體" w:eastAsia="標楷體" w:hAnsi="標楷體"/>
              </w:rPr>
            </w:pPr>
            <w:ins w:id="34869" w:author="Fegie" w:date="2021-05-02T00:10:00Z">
              <w:del w:id="34870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F0797" w14:textId="1FB4190E" w:rsidR="00D04096" w:rsidDel="004F6026" w:rsidRDefault="00D04096" w:rsidP="001B4B49">
            <w:pPr>
              <w:rPr>
                <w:ins w:id="34871" w:author="Fegie" w:date="2021-05-02T00:10:00Z"/>
                <w:del w:id="34872" w:author="家榮 張" w:date="2021-05-20T15:47:00Z"/>
                <w:rFonts w:ascii="標楷體" w:eastAsia="標楷體" w:hAnsi="標楷體"/>
                <w:lang w:eastAsia="zh-HK"/>
              </w:rPr>
            </w:pPr>
            <w:ins w:id="34873" w:author="Fegie" w:date="2021-05-02T00:10:00Z">
              <w:del w:id="34874" w:author="家榮 張" w:date="2021-05-20T15:47:00Z"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修改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2EA75" w14:textId="62503B1A" w:rsidR="00D04096" w:rsidDel="004F6026" w:rsidRDefault="00D04096" w:rsidP="001B4B49">
            <w:pPr>
              <w:rPr>
                <w:ins w:id="34875" w:author="Fegie" w:date="2021-05-02T00:10:00Z"/>
                <w:del w:id="34876" w:author="家榮 張" w:date="2021-05-20T15:47:00Z"/>
                <w:rFonts w:ascii="標楷體" w:eastAsia="標楷體" w:hAnsi="標楷體"/>
                <w:lang w:eastAsia="zh-HK"/>
              </w:rPr>
            </w:pPr>
            <w:ins w:id="34877" w:author="Fegie" w:date="2021-05-02T00:10:00Z">
              <w:del w:id="34878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1.【</w:delText>
                </w:r>
              </w:del>
            </w:ins>
            <w:ins w:id="34879" w:author="Fegie" w:date="2021-05-02T15:26:00Z">
              <w:del w:id="34880" w:author="家榮 張" w:date="2021-05-20T15:47:00Z">
                <w:r w:rsidR="00125BF6" w:rsidDel="004F6026">
                  <w:rPr>
                    <w:rFonts w:ascii="標楷體" w:eastAsia="標楷體" w:hAnsi="標楷體" w:hint="eastAsia"/>
                  </w:rPr>
                  <w:delText>L1908 申請不列印書面通知書查詢</w:delText>
                </w:r>
              </w:del>
            </w:ins>
            <w:ins w:id="34881" w:author="Fegie" w:date="2021-05-02T00:10:00Z">
              <w:del w:id="34882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】</w:delText>
                </w:r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功能</w:delText>
                </w:r>
                <w:r w:rsidDel="004F6026">
                  <w:rPr>
                    <w:rFonts w:ascii="標楷體" w:eastAsia="標楷體" w:hAnsi="標楷體" w:hint="eastAsia"/>
                  </w:rPr>
                  <w:delText>點「</w:delText>
                </w:r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修改</w:delText>
                </w:r>
                <w:r w:rsidDel="004F6026">
                  <w:rPr>
                    <w:rFonts w:ascii="標楷體" w:eastAsia="標楷體" w:hAnsi="標楷體" w:hint="eastAsia"/>
                  </w:rPr>
                  <w:delText>」</w:delText>
                </w:r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時顯示</w:delText>
                </w:r>
                <w:r w:rsidDel="004F6026">
                  <w:rPr>
                    <w:rFonts w:ascii="標楷體" w:eastAsia="標楷體" w:hAnsi="標楷體" w:hint="eastAsia"/>
                  </w:rPr>
                  <w:delText>。</w:delText>
                </w:r>
              </w:del>
            </w:ins>
          </w:p>
          <w:p w14:paraId="04D96E5A" w14:textId="6867BE59" w:rsidR="00D04096" w:rsidDel="004F6026" w:rsidRDefault="00D04096" w:rsidP="001B4B49">
            <w:pPr>
              <w:rPr>
                <w:ins w:id="34883" w:author="Fegie" w:date="2021-05-02T00:10:00Z"/>
                <w:del w:id="34884" w:author="家榮 張" w:date="2021-05-20T15:47:00Z"/>
                <w:rFonts w:ascii="標楷體" w:eastAsia="標楷體" w:hAnsi="標楷體"/>
                <w:lang w:eastAsia="zh-HK"/>
              </w:rPr>
            </w:pPr>
            <w:ins w:id="34885" w:author="Fegie" w:date="2021-05-02T00:10:00Z">
              <w:del w:id="34886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2.</w:delText>
                </w:r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功能修改時顯示</w:delText>
                </w:r>
                <w:r w:rsidDel="004F6026">
                  <w:rPr>
                    <w:rFonts w:ascii="標楷體" w:eastAsia="標楷體" w:hAnsi="標楷體" w:hint="eastAsia"/>
                  </w:rPr>
                  <w:delText>,</w:delText>
                </w:r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執行修改</w:delText>
                </w:r>
              </w:del>
            </w:ins>
            <w:ins w:id="34887" w:author="Fegie" w:date="2021-05-02T15:26:00Z">
              <w:del w:id="34888" w:author="家榮 張" w:date="2021-05-20T15:47:00Z">
                <w:r w:rsidR="00125BF6" w:rsidDel="004F6026">
                  <w:rPr>
                    <w:rFonts w:ascii="標楷體" w:eastAsia="標楷體" w:hAnsi="標楷體" w:hint="eastAsia"/>
                    <w:lang w:eastAsia="zh-HK"/>
                  </w:rPr>
                  <w:delText>客戶通知設定。</w:delText>
                </w:r>
              </w:del>
            </w:ins>
          </w:p>
        </w:tc>
      </w:tr>
      <w:tr w:rsidR="00D04096" w:rsidDel="004F6026" w14:paraId="7381CB7C" w14:textId="03EA608A" w:rsidTr="001B4B49">
        <w:trPr>
          <w:ins w:id="34889" w:author="Fegie" w:date="2021-05-02T00:10:00Z"/>
          <w:del w:id="34890" w:author="家榮 張" w:date="2021-05-20T15:4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39DF0" w14:textId="73EE3C83" w:rsidR="00D04096" w:rsidDel="004F6026" w:rsidRDefault="00A44E36" w:rsidP="001B4B49">
            <w:pPr>
              <w:jc w:val="center"/>
              <w:rPr>
                <w:ins w:id="34891" w:author="Fegie" w:date="2021-05-02T00:10:00Z"/>
                <w:del w:id="34892" w:author="家榮 張" w:date="2021-05-20T15:47:00Z"/>
                <w:rFonts w:ascii="標楷體" w:eastAsia="標楷體" w:hAnsi="標楷體"/>
              </w:rPr>
            </w:pPr>
            <w:ins w:id="34893" w:author="Fegie" w:date="2021-05-02T13:40:00Z">
              <w:del w:id="34894" w:author="家榮 張" w:date="2021-05-20T15:47:00Z">
                <w:r w:rsidDel="004F6026">
                  <w:rPr>
                    <w:rFonts w:ascii="標楷體" w:eastAsia="標楷體" w:hAnsi="標楷體"/>
                  </w:rPr>
                  <w:delText>3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ECC3E" w14:textId="7B83E836" w:rsidR="00D04096" w:rsidDel="004F6026" w:rsidRDefault="00D04096" w:rsidP="001B4B49">
            <w:pPr>
              <w:rPr>
                <w:ins w:id="34895" w:author="Fegie" w:date="2021-05-02T00:10:00Z"/>
                <w:del w:id="34896" w:author="家榮 張" w:date="2021-05-20T15:47:00Z"/>
                <w:rFonts w:ascii="標楷體" w:eastAsia="標楷體" w:hAnsi="標楷體"/>
                <w:lang w:eastAsia="zh-HK"/>
              </w:rPr>
            </w:pPr>
            <w:ins w:id="34897" w:author="Fegie" w:date="2021-05-02T00:10:00Z">
              <w:del w:id="34898" w:author="家榮 張" w:date="2021-05-20T15:47:00Z"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E2803" w14:textId="04CE9302" w:rsidR="00D04096" w:rsidDel="004F6026" w:rsidRDefault="00D04096" w:rsidP="001B4B49">
            <w:pPr>
              <w:rPr>
                <w:ins w:id="34899" w:author="Fegie" w:date="2021-05-02T00:10:00Z"/>
                <w:del w:id="34900" w:author="家榮 張" w:date="2021-05-20T15:47:00Z"/>
                <w:rFonts w:ascii="標楷體" w:eastAsia="標楷體" w:hAnsi="標楷體"/>
                <w:lang w:eastAsia="zh-HK"/>
              </w:rPr>
            </w:pPr>
            <w:ins w:id="34901" w:author="Fegie" w:date="2021-05-02T00:10:00Z">
              <w:del w:id="34902" w:author="家榮 張" w:date="2021-05-20T15:47:00Z"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關閉此畫面</w:delText>
                </w:r>
              </w:del>
            </w:ins>
          </w:p>
        </w:tc>
      </w:tr>
      <w:tr w:rsidR="00D04096" w:rsidDel="004F6026" w14:paraId="4B94E682" w14:textId="00B1D4A2" w:rsidTr="001B4B49">
        <w:trPr>
          <w:ins w:id="34903" w:author="Fegie" w:date="2021-05-02T00:10:00Z"/>
          <w:del w:id="34904" w:author="家榮 張" w:date="2021-05-20T15:4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8506D" w14:textId="2462286F" w:rsidR="00D04096" w:rsidDel="004F6026" w:rsidRDefault="00A44E36" w:rsidP="001B4B49">
            <w:pPr>
              <w:jc w:val="center"/>
              <w:rPr>
                <w:ins w:id="34905" w:author="Fegie" w:date="2021-05-02T00:10:00Z"/>
                <w:del w:id="34906" w:author="家榮 張" w:date="2021-05-20T15:47:00Z"/>
                <w:rFonts w:ascii="標楷體" w:eastAsia="標楷體" w:hAnsi="標楷體"/>
              </w:rPr>
            </w:pPr>
            <w:ins w:id="34907" w:author="Fegie" w:date="2021-05-02T13:40:00Z">
              <w:del w:id="34908" w:author="家榮 張" w:date="2021-05-20T15:47:00Z">
                <w:r w:rsidDel="004F6026">
                  <w:rPr>
                    <w:rFonts w:ascii="標楷體" w:eastAsia="標楷體" w:hAnsi="標楷體"/>
                  </w:rPr>
                  <w:delText>4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25385" w14:textId="34CD9C50" w:rsidR="00D04096" w:rsidDel="004F6026" w:rsidRDefault="00D04096" w:rsidP="001B4B49">
            <w:pPr>
              <w:rPr>
                <w:ins w:id="34909" w:author="Fegie" w:date="2021-05-02T00:10:00Z"/>
                <w:del w:id="34910" w:author="家榮 張" w:date="2021-05-20T15:47:00Z"/>
                <w:rFonts w:ascii="標楷體" w:eastAsia="標楷體" w:hAnsi="標楷體"/>
                <w:lang w:eastAsia="zh-HK"/>
              </w:rPr>
            </w:pPr>
            <w:ins w:id="34911" w:author="Fegie" w:date="2021-05-02T00:10:00Z">
              <w:del w:id="34912" w:author="家榮 張" w:date="2021-05-20T15:47:00Z"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ADAB4" w14:textId="49C4099E" w:rsidR="00D04096" w:rsidDel="004F6026" w:rsidRDefault="00D04096" w:rsidP="001B4B49">
            <w:pPr>
              <w:rPr>
                <w:ins w:id="34913" w:author="Fegie" w:date="2021-05-02T00:10:00Z"/>
                <w:del w:id="34914" w:author="家榮 張" w:date="2021-05-20T15:47:00Z"/>
                <w:rFonts w:ascii="標楷體" w:eastAsia="標楷體" w:hAnsi="標楷體"/>
                <w:lang w:eastAsia="zh-HK"/>
              </w:rPr>
            </w:pPr>
            <w:ins w:id="34915" w:author="Fegie" w:date="2021-05-02T00:10:00Z">
              <w:del w:id="34916" w:author="家榮 張" w:date="2021-05-20T15:47:00Z"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功能新增且交易成功時顯示</w:delText>
                </w:r>
                <w:r w:rsidDel="004F6026">
                  <w:rPr>
                    <w:rFonts w:ascii="標楷體" w:eastAsia="標楷體" w:hAnsi="標楷體" w:hint="eastAsia"/>
                  </w:rPr>
                  <w:delText>,</w:delText>
                </w:r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重新輸入另一筆</w:delText>
                </w:r>
              </w:del>
            </w:ins>
            <w:ins w:id="34917" w:author="Fegie" w:date="2021-05-04T19:24:00Z">
              <w:del w:id="34918" w:author="家榮 張" w:date="2021-05-20T15:47:00Z">
                <w:r w:rsidR="00E81433" w:rsidDel="004F6026">
                  <w:rPr>
                    <w:rFonts w:ascii="標楷體" w:eastAsia="標楷體" w:hAnsi="標楷體" w:hint="eastAsia"/>
                    <w:lang w:eastAsia="zh-HK"/>
                  </w:rPr>
                  <w:delText>通知書</w:delText>
                </w:r>
              </w:del>
            </w:ins>
            <w:ins w:id="34919" w:author="Fegie" w:date="2021-05-02T00:10:00Z">
              <w:del w:id="34920" w:author="家榮 張" w:date="2021-05-20T15:47:00Z"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資料</w:delText>
                </w:r>
              </w:del>
            </w:ins>
          </w:p>
        </w:tc>
      </w:tr>
    </w:tbl>
    <w:p w14:paraId="2A5BEF21" w14:textId="41370359" w:rsidR="00D04096" w:rsidDel="004F6026" w:rsidRDefault="00D04096" w:rsidP="00D04096">
      <w:pPr>
        <w:rPr>
          <w:ins w:id="34921" w:author="Fegie" w:date="2021-05-02T00:10:00Z"/>
          <w:del w:id="34922" w:author="家榮 張" w:date="2021-05-20T15:47:00Z"/>
          <w:rFonts w:ascii="標楷體" w:eastAsia="標楷體" w:hAnsi="標楷體"/>
        </w:rPr>
      </w:pPr>
    </w:p>
    <w:p w14:paraId="23F1A007" w14:textId="64E002F7" w:rsidR="00D04096" w:rsidDel="004F6026" w:rsidRDefault="00D04096" w:rsidP="00D04096">
      <w:pPr>
        <w:pStyle w:val="15"/>
        <w:numPr>
          <w:ilvl w:val="0"/>
          <w:numId w:val="55"/>
        </w:numPr>
        <w:ind w:left="1418"/>
        <w:rPr>
          <w:ins w:id="34923" w:author="Fegie" w:date="2021-05-02T00:10:00Z"/>
          <w:del w:id="34924" w:author="家榮 張" w:date="2021-05-20T15:47:00Z"/>
        </w:rPr>
      </w:pPr>
      <w:ins w:id="34925" w:author="Fegie" w:date="2021-05-02T00:10:00Z">
        <w:del w:id="34926" w:author="家榮 張" w:date="2021-05-20T15:47:00Z">
          <w:r w:rsidDel="004F6026">
            <w:rPr>
              <w:rFonts w:hint="eastAsia"/>
            </w:rPr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34927" w:author="Fegie" w:date="2021-05-02T14:45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503"/>
        <w:gridCol w:w="1026"/>
        <w:gridCol w:w="1296"/>
        <w:gridCol w:w="683"/>
        <w:gridCol w:w="2106"/>
        <w:gridCol w:w="533"/>
        <w:gridCol w:w="577"/>
        <w:gridCol w:w="3696"/>
        <w:tblGridChange w:id="34928">
          <w:tblGrid>
            <w:gridCol w:w="503"/>
            <w:gridCol w:w="16"/>
            <w:gridCol w:w="916"/>
            <w:gridCol w:w="94"/>
            <w:gridCol w:w="1202"/>
            <w:gridCol w:w="94"/>
            <w:gridCol w:w="659"/>
            <w:gridCol w:w="24"/>
            <w:gridCol w:w="2082"/>
            <w:gridCol w:w="24"/>
            <w:gridCol w:w="533"/>
            <w:gridCol w:w="577"/>
            <w:gridCol w:w="3696"/>
          </w:tblGrid>
        </w:tblGridChange>
      </w:tblGrid>
      <w:tr w:rsidR="00D04096" w:rsidDel="004F6026" w14:paraId="632BDDC6" w14:textId="0A77F687" w:rsidTr="007B431B">
        <w:trPr>
          <w:trHeight w:val="388"/>
          <w:jc w:val="center"/>
          <w:ins w:id="34929" w:author="Fegie" w:date="2021-05-02T00:10:00Z"/>
          <w:del w:id="34930" w:author="家榮 張" w:date="2021-05-20T15:47:00Z"/>
          <w:trPrChange w:id="34931" w:author="Fegie" w:date="2021-05-02T14:45:00Z">
            <w:trPr>
              <w:trHeight w:val="388"/>
              <w:jc w:val="center"/>
            </w:trPr>
          </w:trPrChange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34932" w:author="Fegie" w:date="2021-05-02T14:45:00Z">
              <w:tcPr>
                <w:tcW w:w="576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794FA9F" w14:textId="773E4423" w:rsidR="00D04096" w:rsidDel="004F6026" w:rsidRDefault="00D04096" w:rsidP="001B4B49">
            <w:pPr>
              <w:rPr>
                <w:ins w:id="34933" w:author="Fegie" w:date="2021-05-02T00:10:00Z"/>
                <w:del w:id="34934" w:author="家榮 張" w:date="2021-05-20T15:47:00Z"/>
                <w:rFonts w:ascii="標楷體" w:eastAsia="標楷體" w:hAnsi="標楷體"/>
              </w:rPr>
            </w:pPr>
            <w:ins w:id="34935" w:author="Fegie" w:date="2021-05-02T00:10:00Z">
              <w:del w:id="34936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序號</w:delText>
                </w:r>
              </w:del>
            </w:ins>
          </w:p>
        </w:tc>
        <w:tc>
          <w:tcPr>
            <w:tcW w:w="10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34937" w:author="Fegie" w:date="2021-05-02T14:45:00Z">
              <w:tcPr>
                <w:tcW w:w="1350" w:type="dxa"/>
                <w:gridSpan w:val="3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95F6393" w14:textId="7A557C11" w:rsidR="00D04096" w:rsidDel="004F6026" w:rsidRDefault="00D04096" w:rsidP="001B4B49">
            <w:pPr>
              <w:rPr>
                <w:ins w:id="34938" w:author="Fegie" w:date="2021-05-02T00:10:00Z"/>
                <w:del w:id="34939" w:author="家榮 張" w:date="2021-05-20T15:47:00Z"/>
                <w:rFonts w:ascii="標楷體" w:eastAsia="標楷體" w:hAnsi="標楷體"/>
              </w:rPr>
            </w:pPr>
            <w:ins w:id="34940" w:author="Fegie" w:date="2021-05-02T00:10:00Z">
              <w:del w:id="34941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欄位</w:delText>
                </w:r>
              </w:del>
            </w:ins>
          </w:p>
        </w:tc>
        <w:tc>
          <w:tcPr>
            <w:tcW w:w="519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34942" w:author="Fegie" w:date="2021-05-02T14:45:00Z">
              <w:tcPr>
                <w:tcW w:w="4798" w:type="dxa"/>
                <w:gridSpan w:val="8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5B7BF8FC" w14:textId="6C2AF34C" w:rsidR="00D04096" w:rsidDel="004F6026" w:rsidRDefault="00D04096" w:rsidP="001B4B49">
            <w:pPr>
              <w:jc w:val="center"/>
              <w:rPr>
                <w:ins w:id="34943" w:author="Fegie" w:date="2021-05-02T00:10:00Z"/>
                <w:del w:id="34944" w:author="家榮 張" w:date="2021-05-20T15:47:00Z"/>
                <w:rFonts w:ascii="標楷體" w:eastAsia="標楷體" w:hAnsi="標楷體"/>
              </w:rPr>
            </w:pPr>
            <w:ins w:id="34945" w:author="Fegie" w:date="2021-05-02T00:10:00Z">
              <w:del w:id="34946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說明</w:delText>
                </w:r>
              </w:del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34947" w:author="Fegie" w:date="2021-05-02T14:45:00Z">
              <w:tcPr>
                <w:tcW w:w="3696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E0BBBAE" w14:textId="7DE30D08" w:rsidR="00D04096" w:rsidDel="004F6026" w:rsidRDefault="00D04096" w:rsidP="001B4B49">
            <w:pPr>
              <w:rPr>
                <w:ins w:id="34948" w:author="Fegie" w:date="2021-05-02T00:10:00Z"/>
                <w:del w:id="34949" w:author="家榮 張" w:date="2021-05-20T15:47:00Z"/>
                <w:rFonts w:ascii="標楷體" w:eastAsia="標楷體" w:hAnsi="標楷體"/>
              </w:rPr>
            </w:pPr>
            <w:ins w:id="34950" w:author="Fegie" w:date="2021-05-02T00:10:00Z">
              <w:del w:id="34951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處理邏輯及注意事項</w:delText>
                </w:r>
              </w:del>
            </w:ins>
          </w:p>
        </w:tc>
      </w:tr>
      <w:tr w:rsidR="00D04096" w:rsidDel="004F6026" w14:paraId="09A520DE" w14:textId="6E8183D5" w:rsidTr="007B431B">
        <w:trPr>
          <w:trHeight w:val="244"/>
          <w:jc w:val="center"/>
          <w:ins w:id="34952" w:author="Fegie" w:date="2021-05-02T00:10:00Z"/>
          <w:del w:id="34953" w:author="家榮 張" w:date="2021-05-20T15:47:00Z"/>
          <w:trPrChange w:id="34954" w:author="Fegie" w:date="2021-05-02T14:45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34955" w:author="Fegie" w:date="2021-05-02T14:45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24E7CD6C" w14:textId="37394E05" w:rsidR="00D04096" w:rsidDel="004F6026" w:rsidRDefault="00D04096" w:rsidP="001B4B49">
            <w:pPr>
              <w:widowControl/>
              <w:rPr>
                <w:ins w:id="34956" w:author="Fegie" w:date="2021-05-02T00:10:00Z"/>
                <w:del w:id="34957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34958" w:author="Fegie" w:date="2021-05-02T14:45:00Z">
              <w:tcPr>
                <w:tcW w:w="0" w:type="auto"/>
                <w:gridSpan w:val="3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6BC06F90" w14:textId="2C72D967" w:rsidR="00D04096" w:rsidDel="004F6026" w:rsidRDefault="00D04096" w:rsidP="001B4B49">
            <w:pPr>
              <w:widowControl/>
              <w:rPr>
                <w:ins w:id="34959" w:author="Fegie" w:date="2021-05-02T00:10:00Z"/>
                <w:del w:id="34960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34961" w:author="Fegie" w:date="2021-05-02T14:45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5084E484" w14:textId="3DA8E641" w:rsidR="00D04096" w:rsidDel="004F6026" w:rsidRDefault="00D04096" w:rsidP="001B4B49">
            <w:pPr>
              <w:rPr>
                <w:ins w:id="34962" w:author="Fegie" w:date="2021-05-02T00:10:00Z"/>
                <w:del w:id="34963" w:author="家榮 張" w:date="2021-05-20T15:47:00Z"/>
                <w:rFonts w:ascii="標楷體" w:eastAsia="標楷體" w:hAnsi="標楷體"/>
              </w:rPr>
            </w:pPr>
            <w:ins w:id="34964" w:author="Fegie" w:date="2021-05-02T00:10:00Z">
              <w:del w:id="34965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資料型態長度</w:delText>
                </w:r>
              </w:del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34966" w:author="Fegie" w:date="2021-05-02T14:45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53F89E0" w14:textId="00FCB244" w:rsidR="00D04096" w:rsidDel="004F6026" w:rsidRDefault="00D04096" w:rsidP="001B4B49">
            <w:pPr>
              <w:rPr>
                <w:ins w:id="34967" w:author="Fegie" w:date="2021-05-02T00:10:00Z"/>
                <w:del w:id="34968" w:author="家榮 張" w:date="2021-05-20T15:47:00Z"/>
                <w:rFonts w:ascii="標楷體" w:eastAsia="標楷體" w:hAnsi="標楷體"/>
              </w:rPr>
            </w:pPr>
            <w:ins w:id="34969" w:author="Fegie" w:date="2021-05-02T00:10:00Z">
              <w:del w:id="34970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預設值</w:delText>
                </w:r>
              </w:del>
            </w:ins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34971" w:author="Fegie" w:date="2021-05-02T14:45:00Z">
              <w:tcPr>
                <w:tcW w:w="123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41991BC2" w14:textId="7CFA01C7" w:rsidR="00D04096" w:rsidDel="004F6026" w:rsidRDefault="00D04096" w:rsidP="001B4B49">
            <w:pPr>
              <w:rPr>
                <w:ins w:id="34972" w:author="Fegie" w:date="2021-05-02T00:10:00Z"/>
                <w:del w:id="34973" w:author="家榮 張" w:date="2021-05-20T15:47:00Z"/>
                <w:rFonts w:ascii="標楷體" w:eastAsia="標楷體" w:hAnsi="標楷體"/>
              </w:rPr>
            </w:pPr>
            <w:ins w:id="34974" w:author="Fegie" w:date="2021-05-02T00:10:00Z">
              <w:del w:id="34975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選單內容</w:delText>
                </w:r>
              </w:del>
            </w:ins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34976" w:author="Fegie" w:date="2021-05-02T14:45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29CAC2F6" w14:textId="43E54F49" w:rsidR="00D04096" w:rsidDel="004F6026" w:rsidRDefault="00D04096" w:rsidP="001B4B49">
            <w:pPr>
              <w:rPr>
                <w:ins w:id="34977" w:author="Fegie" w:date="2021-05-02T00:10:00Z"/>
                <w:del w:id="34978" w:author="家榮 張" w:date="2021-05-20T15:47:00Z"/>
                <w:rFonts w:ascii="標楷體" w:eastAsia="標楷體" w:hAnsi="標楷體"/>
              </w:rPr>
            </w:pPr>
            <w:ins w:id="34979" w:author="Fegie" w:date="2021-05-02T00:10:00Z">
              <w:del w:id="34980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必填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34981" w:author="Fegie" w:date="2021-05-02T14:45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2A616E8" w14:textId="04A0750A" w:rsidR="00D04096" w:rsidDel="004F6026" w:rsidRDefault="00D04096" w:rsidP="001B4B49">
            <w:pPr>
              <w:rPr>
                <w:ins w:id="34982" w:author="Fegie" w:date="2021-05-02T00:10:00Z"/>
                <w:del w:id="34983" w:author="家榮 張" w:date="2021-05-20T15:47:00Z"/>
                <w:rFonts w:ascii="標楷體" w:eastAsia="標楷體" w:hAnsi="標楷體"/>
              </w:rPr>
            </w:pPr>
            <w:ins w:id="34984" w:author="Fegie" w:date="2021-05-02T00:10:00Z">
              <w:del w:id="34985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R/W</w:delText>
                </w:r>
              </w:del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34986" w:author="Fegie" w:date="2021-05-02T14:45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18C99D52" w14:textId="1AB6B66F" w:rsidR="00D04096" w:rsidDel="004F6026" w:rsidRDefault="00D04096" w:rsidP="001B4B49">
            <w:pPr>
              <w:widowControl/>
              <w:rPr>
                <w:ins w:id="34987" w:author="Fegie" w:date="2021-05-02T00:10:00Z"/>
                <w:del w:id="34988" w:author="家榮 張" w:date="2021-05-20T15:47:00Z"/>
                <w:rFonts w:ascii="標楷體" w:eastAsia="標楷體" w:hAnsi="標楷體"/>
              </w:rPr>
            </w:pPr>
          </w:p>
        </w:tc>
      </w:tr>
      <w:tr w:rsidR="00D04096" w:rsidDel="004F6026" w14:paraId="26D9D5FC" w14:textId="4DCB8683" w:rsidTr="007B431B">
        <w:trPr>
          <w:trHeight w:val="291"/>
          <w:jc w:val="center"/>
          <w:ins w:id="34989" w:author="Fegie" w:date="2021-05-02T00:10:00Z"/>
          <w:del w:id="34990" w:author="家榮 張" w:date="2021-05-20T15:47:00Z"/>
          <w:trPrChange w:id="34991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4992" w:author="Fegie" w:date="2021-05-02T14:45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EEAA277" w14:textId="41C6566F" w:rsidR="00D04096" w:rsidDel="004F6026" w:rsidRDefault="00D04096" w:rsidP="001B4B49">
            <w:pPr>
              <w:rPr>
                <w:ins w:id="34993" w:author="Fegie" w:date="2021-05-02T00:10:00Z"/>
                <w:del w:id="34994" w:author="家榮 張" w:date="2021-05-20T15:47:00Z"/>
                <w:rFonts w:ascii="標楷體" w:eastAsia="標楷體" w:hAnsi="標楷體"/>
              </w:rPr>
            </w:pPr>
            <w:ins w:id="34995" w:author="Fegie" w:date="2021-05-02T00:10:00Z">
              <w:del w:id="34996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4997" w:author="Fegie" w:date="2021-05-02T14:45:00Z">
              <w:tcPr>
                <w:tcW w:w="1350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A678374" w14:textId="10323CE6" w:rsidR="00D04096" w:rsidDel="004F6026" w:rsidRDefault="00D04096" w:rsidP="001B4B49">
            <w:pPr>
              <w:rPr>
                <w:ins w:id="34998" w:author="Fegie" w:date="2021-05-02T00:10:00Z"/>
                <w:del w:id="34999" w:author="家榮 張" w:date="2021-05-20T15:47:00Z"/>
                <w:rFonts w:ascii="標楷體" w:eastAsia="標楷體" w:hAnsi="標楷體"/>
              </w:rPr>
            </w:pPr>
            <w:ins w:id="35000" w:author="Fegie" w:date="2021-05-02T00:10:00Z">
              <w:del w:id="35001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功能選項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002" w:author="Fegie" w:date="2021-05-02T14:45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2AB2E9" w14:textId="72570DCE" w:rsidR="00D04096" w:rsidDel="004F6026" w:rsidRDefault="00D04096" w:rsidP="001B4B49">
            <w:pPr>
              <w:rPr>
                <w:ins w:id="35003" w:author="Fegie" w:date="2021-05-02T00:10:00Z"/>
                <w:del w:id="35004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005" w:author="Fegie" w:date="2021-05-02T14:45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1E7035" w14:textId="10B99844" w:rsidR="00D04096" w:rsidDel="004F6026" w:rsidRDefault="00D04096" w:rsidP="001B4B49">
            <w:pPr>
              <w:rPr>
                <w:ins w:id="35006" w:author="Fegie" w:date="2021-05-02T00:10:00Z"/>
                <w:del w:id="35007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008" w:author="Fegie" w:date="2021-05-02T14:45:00Z">
              <w:tcPr>
                <w:tcW w:w="123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C379BE" w14:textId="3B132911" w:rsidR="00D04096" w:rsidDel="004F6026" w:rsidRDefault="00D04096" w:rsidP="001B4B49">
            <w:pPr>
              <w:rPr>
                <w:ins w:id="35009" w:author="Fegie" w:date="2021-05-02T00:10:00Z"/>
                <w:del w:id="35010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011" w:author="Fegie" w:date="2021-05-02T14:45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225BB8" w14:textId="691B4C23" w:rsidR="00D04096" w:rsidDel="004F6026" w:rsidRDefault="00D04096" w:rsidP="001B4B49">
            <w:pPr>
              <w:rPr>
                <w:ins w:id="35012" w:author="Fegie" w:date="2021-05-02T00:10:00Z"/>
                <w:del w:id="35013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014" w:author="Fegie" w:date="2021-05-02T14:45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E2578B0" w14:textId="04C09B61" w:rsidR="00D04096" w:rsidDel="004F6026" w:rsidRDefault="00D04096" w:rsidP="001B4B49">
            <w:pPr>
              <w:rPr>
                <w:ins w:id="35015" w:author="Fegie" w:date="2021-05-02T00:10:00Z"/>
                <w:del w:id="35016" w:author="家榮 張" w:date="2021-05-20T15:47:00Z"/>
                <w:rFonts w:ascii="標楷體" w:eastAsia="標楷體" w:hAnsi="標楷體"/>
              </w:rPr>
            </w:pPr>
            <w:ins w:id="35017" w:author="Fegie" w:date="2021-05-02T00:10:00Z">
              <w:del w:id="35018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R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019" w:author="Fegie" w:date="2021-05-02T14:45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E93BF6B" w14:textId="10B7C780" w:rsidR="00D04096" w:rsidDel="004F6026" w:rsidRDefault="00D04096" w:rsidP="001B4B49">
            <w:pPr>
              <w:rPr>
                <w:ins w:id="35020" w:author="Fegie" w:date="2021-05-02T00:10:00Z"/>
                <w:del w:id="35021" w:author="家榮 張" w:date="2021-05-20T15:47:00Z"/>
                <w:rFonts w:ascii="標楷體" w:eastAsia="標楷體" w:hAnsi="標楷體"/>
              </w:rPr>
            </w:pPr>
            <w:ins w:id="35022" w:author="Fegie" w:date="2021-05-02T00:10:00Z">
              <w:del w:id="35023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自動顯示</w:delText>
                </w:r>
              </w:del>
            </w:ins>
          </w:p>
          <w:p w14:paraId="352350A7" w14:textId="7BC19DB1" w:rsidR="00D04096" w:rsidDel="004F6026" w:rsidRDefault="00D04096" w:rsidP="001B4B49">
            <w:pPr>
              <w:rPr>
                <w:ins w:id="35024" w:author="Fegie" w:date="2021-05-02T00:10:00Z"/>
                <w:del w:id="35025" w:author="家榮 張" w:date="2021-05-20T15:47:00Z"/>
                <w:rFonts w:ascii="標楷體" w:eastAsia="標楷體" w:hAnsi="標楷體"/>
              </w:rPr>
            </w:pPr>
            <w:ins w:id="35026" w:author="Fegie" w:date="2021-05-02T00:10:00Z">
              <w:del w:id="35027" w:author="家榮 張" w:date="2021-05-20T15:47:00Z"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新增、修改</w:delText>
                </w:r>
              </w:del>
            </w:ins>
          </w:p>
        </w:tc>
      </w:tr>
      <w:tr w:rsidR="00D04096" w:rsidDel="004F6026" w14:paraId="46CD29D4" w14:textId="45C910A8" w:rsidTr="007B431B">
        <w:trPr>
          <w:trHeight w:val="291"/>
          <w:jc w:val="center"/>
          <w:ins w:id="35028" w:author="Fegie" w:date="2021-05-02T00:10:00Z"/>
          <w:del w:id="35029" w:author="家榮 張" w:date="2021-05-20T15:47:00Z"/>
          <w:trPrChange w:id="35030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031" w:author="Fegie" w:date="2021-05-02T14:45:00Z">
              <w:tcPr>
                <w:tcW w:w="57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DF2EAAF" w14:textId="18DAB327" w:rsidR="00D04096" w:rsidDel="004F6026" w:rsidRDefault="00D04096" w:rsidP="001B4B49">
            <w:pPr>
              <w:rPr>
                <w:ins w:id="35032" w:author="Fegie" w:date="2021-05-02T00:10:00Z"/>
                <w:del w:id="35033" w:author="家榮 張" w:date="2021-05-20T15:47:00Z"/>
                <w:rFonts w:ascii="標楷體" w:eastAsia="標楷體" w:hAnsi="標楷體"/>
              </w:rPr>
            </w:pPr>
            <w:ins w:id="35034" w:author="Fegie" w:date="2021-05-02T00:10:00Z">
              <w:del w:id="35035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036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21EFA6" w14:textId="3AC8B9F0" w:rsidR="00D04096" w:rsidDel="004F6026" w:rsidRDefault="007B431B" w:rsidP="001B4B49">
            <w:pPr>
              <w:rPr>
                <w:ins w:id="35037" w:author="Fegie" w:date="2021-05-02T00:10:00Z"/>
                <w:del w:id="35038" w:author="家榮 張" w:date="2021-05-20T15:47:00Z"/>
                <w:rFonts w:ascii="標楷體" w:eastAsia="標楷體" w:hAnsi="標楷體"/>
              </w:rPr>
            </w:pPr>
            <w:ins w:id="35039" w:author="Fegie" w:date="2021-05-02T14:41:00Z">
              <w:del w:id="35040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戶號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041" w:author="Fegie" w:date="2021-05-02T14:45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FF3965D" w14:textId="19FE0C38" w:rsidR="00D04096" w:rsidDel="004F6026" w:rsidRDefault="00D04096" w:rsidP="001B4B49">
            <w:pPr>
              <w:rPr>
                <w:ins w:id="35042" w:author="Fegie" w:date="2021-05-02T00:10:00Z"/>
                <w:del w:id="35043" w:author="家榮 張" w:date="2021-05-20T15:47:00Z"/>
                <w:rFonts w:ascii="標楷體" w:eastAsia="標楷體" w:hAnsi="標楷體"/>
              </w:rPr>
            </w:pPr>
            <w:ins w:id="35044" w:author="Fegie" w:date="2021-05-02T00:10:00Z">
              <w:del w:id="35045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35046" w:author="Fegie" w:date="2021-05-02T14:41:00Z">
              <w:del w:id="35047" w:author="家榮 張" w:date="2021-05-06T18:54:00Z">
                <w:r w:rsidR="007B431B" w:rsidDel="00A7651D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35048" w:author="Fegie" w:date="2021-05-02T00:10:00Z">
              <w:del w:id="35049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050" w:author="Fegie" w:date="2021-05-02T14:45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DC2634" w14:textId="4227735F" w:rsidR="00D04096" w:rsidDel="004F6026" w:rsidRDefault="00D04096" w:rsidP="001B4B49">
            <w:pPr>
              <w:rPr>
                <w:ins w:id="35051" w:author="Fegie" w:date="2021-05-02T00:10:00Z"/>
                <w:del w:id="35052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053" w:author="Fegie" w:date="2021-05-02T14:45:00Z">
              <w:tcPr>
                <w:tcW w:w="123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B2907A" w14:textId="7E81D1BC" w:rsidR="00D04096" w:rsidDel="004F6026" w:rsidRDefault="00D04096" w:rsidP="001B4B49">
            <w:pPr>
              <w:rPr>
                <w:ins w:id="35054" w:author="Fegie" w:date="2021-05-02T00:10:00Z"/>
                <w:del w:id="35055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056" w:author="Fegie" w:date="2021-05-02T14:45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35D6E43" w14:textId="2DBAAD90" w:rsidR="00D04096" w:rsidDel="004F6026" w:rsidRDefault="00D04096" w:rsidP="001B4B49">
            <w:pPr>
              <w:rPr>
                <w:ins w:id="35057" w:author="Fegie" w:date="2021-05-02T00:10:00Z"/>
                <w:del w:id="35058" w:author="家榮 張" w:date="2021-05-20T15:47:00Z"/>
                <w:rFonts w:ascii="標楷體" w:eastAsia="標楷體" w:hAnsi="標楷體"/>
              </w:rPr>
            </w:pPr>
            <w:ins w:id="35059" w:author="Fegie" w:date="2021-05-02T00:10:00Z">
              <w:del w:id="35060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061" w:author="Fegie" w:date="2021-05-02T14:45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25BE74B" w14:textId="5B8D3EDF" w:rsidR="00D04096" w:rsidDel="004F6026" w:rsidRDefault="00D04096" w:rsidP="001B4B49">
            <w:pPr>
              <w:rPr>
                <w:ins w:id="35062" w:author="Fegie" w:date="2021-05-02T00:10:00Z"/>
                <w:del w:id="35063" w:author="家榮 張" w:date="2021-05-20T15:47:00Z"/>
                <w:rFonts w:ascii="標楷體" w:eastAsia="標楷體" w:hAnsi="標楷體"/>
              </w:rPr>
            </w:pPr>
            <w:ins w:id="35064" w:author="Fegie" w:date="2021-05-02T00:10:00Z">
              <w:del w:id="35065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066" w:author="Fegie" w:date="2021-05-02T14:45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AC4F1C0" w14:textId="29151582" w:rsidR="00D04096" w:rsidDel="004F6026" w:rsidRDefault="00D04096" w:rsidP="001B4B49">
            <w:pPr>
              <w:rPr>
                <w:ins w:id="35067" w:author="Fegie" w:date="2021-05-02T00:10:00Z"/>
                <w:del w:id="35068" w:author="家榮 張" w:date="2021-05-20T15:47:00Z"/>
                <w:rFonts w:ascii="標楷體" w:eastAsia="標楷體" w:hAnsi="標楷體"/>
              </w:rPr>
            </w:pPr>
            <w:ins w:id="35069" w:author="Fegie" w:date="2021-05-02T00:10:00Z">
              <w:del w:id="35070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207B33DC" w14:textId="6D1FC780" w:rsidR="00D04096" w:rsidDel="004F6026" w:rsidRDefault="00D04096" w:rsidP="001B4B49">
            <w:pPr>
              <w:ind w:left="226" w:hangingChars="94" w:hanging="226"/>
              <w:rPr>
                <w:ins w:id="35071" w:author="Fegie" w:date="2021-05-02T00:10:00Z"/>
                <w:del w:id="35072" w:author="家榮 張" w:date="2021-05-20T15:47:00Z"/>
                <w:rFonts w:ascii="標楷體" w:eastAsia="標楷體" w:hAnsi="標楷體"/>
              </w:rPr>
            </w:pPr>
            <w:ins w:id="35073" w:author="Fegie" w:date="2021-05-02T00:10:00Z">
              <w:del w:id="35074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2.其他功能時，自動顯示原值，不可修改</w:delText>
                </w:r>
              </w:del>
            </w:ins>
          </w:p>
          <w:p w14:paraId="318141FC" w14:textId="20C878A5" w:rsidR="00D04096" w:rsidDel="004F6026" w:rsidRDefault="00D04096" w:rsidP="001B4B49">
            <w:pPr>
              <w:rPr>
                <w:ins w:id="35075" w:author="Fegie" w:date="2021-05-02T00:10:00Z"/>
                <w:del w:id="35076" w:author="家榮 張" w:date="2021-05-20T15:47:00Z"/>
                <w:rFonts w:ascii="標楷體" w:eastAsia="標楷體" w:hAnsi="標楷體"/>
              </w:rPr>
            </w:pPr>
            <w:ins w:id="35077" w:author="Fegie" w:date="2021-05-02T00:10:00Z">
              <w:del w:id="35078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3.</w:delText>
                </w:r>
              </w:del>
            </w:ins>
            <w:ins w:id="35079" w:author="Fegie" w:date="2021-05-02T14:42:00Z">
              <w:del w:id="35080" w:author="家榮 張" w:date="2021-05-20T15:47:00Z">
                <w:r w:rsidR="007B431B" w:rsidDel="004F6026">
                  <w:rPr>
                    <w:rFonts w:ascii="標楷體" w:eastAsia="標楷體" w:hAnsi="標楷體"/>
                  </w:rPr>
                  <w:delText>CustNo</w:delText>
                </w:r>
              </w:del>
            </w:ins>
            <w:ins w:id="35081" w:author="Fegie" w:date="2021-05-02T14:43:00Z">
              <w:del w:id="35082" w:author="家榮 張" w:date="2021-05-20T15:47:00Z">
                <w:r w:rsidR="007B431B" w:rsidDel="004F6026">
                  <w:rPr>
                    <w:rFonts w:ascii="標楷體" w:eastAsia="標楷體" w:hAnsi="標楷體"/>
                  </w:rPr>
                  <w:delText>tice</w:delText>
                </w:r>
              </w:del>
            </w:ins>
            <w:ins w:id="35083" w:author="Fegie" w:date="2021-05-02T00:10:00Z">
              <w:del w:id="35084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5085" w:author="Fegie" w:date="2021-05-02T14:43:00Z">
              <w:del w:id="35086" w:author="家榮 張" w:date="2021-05-20T15:47:00Z">
                <w:r w:rsidR="007B431B" w:rsidDel="004F6026">
                  <w:rPr>
                    <w:rFonts w:ascii="標楷體" w:eastAsia="標楷體" w:hAnsi="標楷體"/>
                  </w:rPr>
                  <w:delText>CustNo</w:delText>
                </w:r>
              </w:del>
            </w:ins>
          </w:p>
        </w:tc>
      </w:tr>
      <w:tr w:rsidR="008E2E00" w:rsidDel="004F6026" w14:paraId="0B35DAB6" w14:textId="0DA84BD4" w:rsidTr="007B431B">
        <w:trPr>
          <w:trHeight w:val="291"/>
          <w:jc w:val="center"/>
          <w:ins w:id="35087" w:author="Fegie" w:date="2021-05-05T16:24:00Z"/>
          <w:del w:id="35088" w:author="家榮 張" w:date="2021-05-20T15:47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325A2" w14:textId="4D90D825" w:rsidR="008E2E00" w:rsidDel="004F6026" w:rsidRDefault="008E2E00" w:rsidP="008E2E00">
            <w:pPr>
              <w:rPr>
                <w:ins w:id="35089" w:author="Fegie" w:date="2021-05-05T16:24:00Z"/>
                <w:del w:id="35090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7AD7E" w14:textId="293DED1B" w:rsidR="008E2E00" w:rsidDel="004F6026" w:rsidRDefault="008E2E00" w:rsidP="008E2E00">
            <w:pPr>
              <w:rPr>
                <w:ins w:id="35091" w:author="Fegie" w:date="2021-05-05T16:24:00Z"/>
                <w:del w:id="35092" w:author="家榮 張" w:date="2021-05-20T15:47:00Z"/>
                <w:rFonts w:ascii="標楷體" w:eastAsia="標楷體" w:hAnsi="標楷體"/>
              </w:rPr>
            </w:pPr>
            <w:ins w:id="35093" w:author="Fegie" w:date="2021-05-05T16:24:00Z">
              <w:del w:id="35094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瀏覽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77525" w14:textId="5E15C107" w:rsidR="008E2E00" w:rsidDel="004F6026" w:rsidRDefault="008E2E00" w:rsidP="008E2E00">
            <w:pPr>
              <w:rPr>
                <w:ins w:id="35095" w:author="Fegie" w:date="2021-05-05T16:24:00Z"/>
                <w:del w:id="35096" w:author="家榮 張" w:date="2021-05-20T15:47:00Z"/>
                <w:rFonts w:ascii="標楷體" w:eastAsia="標楷體" w:hAnsi="標楷體"/>
              </w:rPr>
            </w:pPr>
            <w:ins w:id="35097" w:author="Fegie" w:date="2021-05-05T16:24:00Z">
              <w:del w:id="35098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按鈕</w:delText>
                </w:r>
              </w:del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5D306" w14:textId="039B16DE" w:rsidR="008E2E00" w:rsidDel="004F6026" w:rsidRDefault="008E2E00" w:rsidP="008E2E00">
            <w:pPr>
              <w:rPr>
                <w:ins w:id="35099" w:author="Fegie" w:date="2021-05-05T16:24:00Z"/>
                <w:del w:id="35100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D6B11" w14:textId="6FC8F6A5" w:rsidR="008E2E00" w:rsidDel="004F6026" w:rsidRDefault="008E2E00" w:rsidP="008E2E00">
            <w:pPr>
              <w:rPr>
                <w:ins w:id="35101" w:author="Fegie" w:date="2021-05-05T16:24:00Z"/>
                <w:del w:id="35102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13582" w14:textId="0BAB1A65" w:rsidR="008E2E00" w:rsidDel="004F6026" w:rsidRDefault="008E2E00" w:rsidP="008E2E00">
            <w:pPr>
              <w:rPr>
                <w:ins w:id="35103" w:author="Fegie" w:date="2021-05-05T16:24:00Z"/>
                <w:del w:id="35104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E76E5" w14:textId="3E20514F" w:rsidR="008E2E00" w:rsidDel="004F6026" w:rsidRDefault="008E2E00" w:rsidP="008E2E00">
            <w:pPr>
              <w:rPr>
                <w:ins w:id="35105" w:author="Fegie" w:date="2021-05-05T16:24:00Z"/>
                <w:del w:id="35106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411A6" w14:textId="6DDB35B5" w:rsidR="008E2E00" w:rsidDel="004F6026" w:rsidRDefault="008E2E00" w:rsidP="008E2E00">
            <w:pPr>
              <w:rPr>
                <w:ins w:id="35107" w:author="Fegie" w:date="2021-05-05T16:24:00Z"/>
                <w:del w:id="35108" w:author="家榮 張" w:date="2021-05-20T15:47:00Z"/>
                <w:rFonts w:ascii="標楷體" w:eastAsia="標楷體" w:hAnsi="標楷體"/>
              </w:rPr>
            </w:pPr>
            <w:ins w:id="35109" w:author="Fegie" w:date="2021-05-05T16:24:00Z">
              <w:del w:id="35110" w:author="家榮 張" w:date="2021-05-20T15:47:00Z">
                <w:r w:rsidRPr="00BA4B70" w:rsidDel="004F6026">
                  <w:rPr>
                    <w:rFonts w:ascii="標楷體" w:eastAsia="標楷體" w:hAnsi="標楷體" w:hint="eastAsia"/>
                    <w:color w:val="000000" w:themeColor="text1"/>
                  </w:rPr>
                  <w:delText>連結至【</w:delText>
                </w:r>
                <w:r w:rsidRPr="00BA4B70" w:rsidDel="004F6026">
                  <w:rPr>
                    <w:rFonts w:ascii="標楷體" w:eastAsia="標楷體" w:hAnsi="標楷體"/>
                    <w:color w:val="000000" w:themeColor="text1"/>
                  </w:rPr>
                  <w:delText>L</w:delText>
                </w:r>
                <w:r w:rsidDel="004F6026">
                  <w:rPr>
                    <w:rFonts w:ascii="標楷體" w:eastAsia="標楷體" w:hAnsi="標楷體" w:hint="eastAsia"/>
                    <w:color w:val="000000" w:themeColor="text1"/>
                  </w:rPr>
                  <w:delText>1001顧客明細資料查詢</w:delText>
                </w:r>
                <w:r w:rsidRPr="00BA4B70" w:rsidDel="004F6026">
                  <w:rPr>
                    <w:rFonts w:ascii="標楷體" w:eastAsia="標楷體" w:hAnsi="標楷體" w:hint="eastAsia"/>
                    <w:color w:val="000000" w:themeColor="text1"/>
                  </w:rPr>
                  <w:delText>】，</w:delText>
                </w:r>
                <w:r w:rsidRPr="002B16F9" w:rsidDel="004F6026">
                  <w:rPr>
                    <w:rFonts w:ascii="標楷體" w:eastAsia="標楷體" w:hAnsi="標楷體" w:hint="eastAsia"/>
                    <w:lang w:eastAsia="zh-HK"/>
                  </w:rPr>
                  <w:delText>供</w:delText>
                </w:r>
                <w:r w:rsidDel="004F6026">
                  <w:rPr>
                    <w:rFonts w:ascii="標楷體" w:eastAsia="標楷體" w:hAnsi="標楷體" w:hint="eastAsia"/>
                    <w:lang w:eastAsia="zh-HK"/>
                  </w:rPr>
                  <w:delText>查詢並帶回「戶號」</w:delText>
                </w:r>
              </w:del>
            </w:ins>
          </w:p>
        </w:tc>
      </w:tr>
      <w:tr w:rsidR="008E2E00" w:rsidDel="004F6026" w14:paraId="678E9C78" w14:textId="033E9334" w:rsidTr="007B431B">
        <w:trPr>
          <w:trHeight w:val="291"/>
          <w:jc w:val="center"/>
          <w:ins w:id="35111" w:author="Fegie" w:date="2021-05-02T00:10:00Z"/>
          <w:del w:id="35112" w:author="家榮 張" w:date="2021-05-20T15:47:00Z"/>
          <w:trPrChange w:id="35113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114" w:author="Fegie" w:date="2021-05-02T14:45:00Z">
              <w:tcPr>
                <w:tcW w:w="57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7CA7638" w14:textId="04DAC8F2" w:rsidR="008E2E00" w:rsidDel="004F6026" w:rsidRDefault="008E2E00" w:rsidP="008E2E00">
            <w:pPr>
              <w:rPr>
                <w:ins w:id="35115" w:author="Fegie" w:date="2021-05-02T00:10:00Z"/>
                <w:del w:id="35116" w:author="家榮 張" w:date="2021-05-20T15:47:00Z"/>
                <w:rFonts w:ascii="標楷體" w:eastAsia="標楷體" w:hAnsi="標楷體"/>
              </w:rPr>
            </w:pPr>
            <w:ins w:id="35117" w:author="Fegie" w:date="2021-05-02T00:10:00Z">
              <w:del w:id="35118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119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2611C5" w14:textId="4D0D1BDD" w:rsidR="008E2E00" w:rsidDel="004F6026" w:rsidRDefault="008E2E00" w:rsidP="008E2E00">
            <w:pPr>
              <w:rPr>
                <w:ins w:id="35120" w:author="Fegie" w:date="2021-05-02T00:10:00Z"/>
                <w:del w:id="35121" w:author="家榮 張" w:date="2021-05-20T15:47:00Z"/>
                <w:rFonts w:ascii="標楷體" w:eastAsia="標楷體" w:hAnsi="標楷體"/>
              </w:rPr>
            </w:pPr>
            <w:ins w:id="35122" w:author="Fegie" w:date="2021-05-02T14:41:00Z">
              <w:del w:id="35123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額度號碼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124" w:author="Fegie" w:date="2021-05-02T14:45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847AB8" w14:textId="1EDF2786" w:rsidR="008E2E00" w:rsidDel="004F6026" w:rsidRDefault="008E2E00" w:rsidP="008E2E00">
            <w:pPr>
              <w:rPr>
                <w:ins w:id="35125" w:author="Fegie" w:date="2021-05-02T00:10:00Z"/>
                <w:del w:id="35126" w:author="家榮 張" w:date="2021-05-20T15:47:00Z"/>
                <w:rFonts w:ascii="標楷體" w:eastAsia="標楷體" w:hAnsi="標楷體"/>
              </w:rPr>
            </w:pPr>
            <w:ins w:id="35127" w:author="Fegie" w:date="2021-05-02T14:41:00Z">
              <w:del w:id="35128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X(03)</w:delText>
                </w:r>
              </w:del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129" w:author="Fegie" w:date="2021-05-02T14:45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D64E1FA" w14:textId="71FC0057" w:rsidR="008E2E00" w:rsidDel="004F6026" w:rsidRDefault="008E2E00" w:rsidP="008E2E00">
            <w:pPr>
              <w:rPr>
                <w:ins w:id="35130" w:author="Fegie" w:date="2021-05-02T00:10:00Z"/>
                <w:del w:id="35131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132" w:author="Fegie" w:date="2021-05-02T14:45:00Z">
              <w:tcPr>
                <w:tcW w:w="123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3DF47B" w14:textId="6BA60070" w:rsidR="008E2E00" w:rsidDel="004F6026" w:rsidRDefault="008E2E00" w:rsidP="008E2E00">
            <w:pPr>
              <w:rPr>
                <w:ins w:id="35133" w:author="Fegie" w:date="2021-05-02T00:10:00Z"/>
                <w:del w:id="35134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135" w:author="Fegie" w:date="2021-05-02T14:45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D90985" w14:textId="5A6BCC2F" w:rsidR="008E2E00" w:rsidDel="004F6026" w:rsidRDefault="008E2E00" w:rsidP="008E2E00">
            <w:pPr>
              <w:rPr>
                <w:ins w:id="35136" w:author="Fegie" w:date="2021-05-02T00:10:00Z"/>
                <w:del w:id="35137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138" w:author="Fegie" w:date="2021-05-02T14:45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A4F1074" w14:textId="31FEAEF3" w:rsidR="008E2E00" w:rsidDel="004F6026" w:rsidRDefault="008E2E00" w:rsidP="008E2E00">
            <w:pPr>
              <w:rPr>
                <w:ins w:id="35139" w:author="Fegie" w:date="2021-05-02T00:10:00Z"/>
                <w:del w:id="35140" w:author="家榮 張" w:date="2021-05-20T15:47:00Z"/>
                <w:rFonts w:ascii="標楷體" w:eastAsia="標楷體" w:hAnsi="標楷體"/>
              </w:rPr>
            </w:pPr>
            <w:ins w:id="35141" w:author="Fegie" w:date="2021-05-02T14:42:00Z">
              <w:del w:id="35142" w:author="家榮 張" w:date="2021-05-20T15:47:00Z">
                <w:r w:rsidDel="004F6026">
                  <w:rPr>
                    <w:rFonts w:ascii="標楷體" w:eastAsia="標楷體" w:hAnsi="標楷體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143" w:author="Fegie" w:date="2021-05-02T14:45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5FADD1" w14:textId="7E658B1D" w:rsidR="008E2E00" w:rsidDel="004F6026" w:rsidRDefault="008E2E00" w:rsidP="008E2E00">
            <w:pPr>
              <w:rPr>
                <w:ins w:id="35144" w:author="Fegie" w:date="2021-05-02T14:43:00Z"/>
                <w:del w:id="35145" w:author="家榮 張" w:date="2021-05-20T15:47:00Z"/>
                <w:rFonts w:ascii="標楷體" w:eastAsia="標楷體" w:hAnsi="標楷體"/>
              </w:rPr>
            </w:pPr>
            <w:ins w:id="35146" w:author="Fegie" w:date="2021-05-02T14:43:00Z">
              <w:del w:id="35147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1.「新增」時，可以輸入</w:delText>
                </w:r>
              </w:del>
            </w:ins>
          </w:p>
          <w:p w14:paraId="3D9C0810" w14:textId="3C6C2DA8" w:rsidR="008E2E00" w:rsidDel="004F6026" w:rsidRDefault="008E2E00" w:rsidP="008E2E00">
            <w:pPr>
              <w:ind w:left="226" w:hangingChars="94" w:hanging="226"/>
              <w:rPr>
                <w:ins w:id="35148" w:author="Fegie" w:date="2021-05-02T14:43:00Z"/>
                <w:del w:id="35149" w:author="家榮 張" w:date="2021-05-20T15:47:00Z"/>
                <w:rFonts w:ascii="標楷體" w:eastAsia="標楷體" w:hAnsi="標楷體"/>
              </w:rPr>
            </w:pPr>
            <w:ins w:id="35150" w:author="Fegie" w:date="2021-05-02T14:43:00Z">
              <w:del w:id="35151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2.其他功能時，自動顯示原值，不可修改</w:delText>
                </w:r>
              </w:del>
            </w:ins>
          </w:p>
          <w:p w14:paraId="66370383" w14:textId="40D695D3" w:rsidR="008E2E00" w:rsidDel="004F6026" w:rsidRDefault="008E2E00" w:rsidP="008E2E00">
            <w:pPr>
              <w:rPr>
                <w:ins w:id="35152" w:author="Fegie" w:date="2021-05-02T00:10:00Z"/>
                <w:del w:id="35153" w:author="家榮 張" w:date="2021-05-20T15:47:00Z"/>
                <w:rFonts w:ascii="標楷體" w:eastAsia="標楷體" w:hAnsi="標楷體"/>
              </w:rPr>
            </w:pPr>
            <w:ins w:id="35154" w:author="Fegie" w:date="2021-05-02T14:43:00Z">
              <w:del w:id="35155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3.</w:delText>
                </w:r>
                <w:r w:rsidDel="004F6026">
                  <w:rPr>
                    <w:rFonts w:ascii="標楷體" w:eastAsia="標楷體" w:hAnsi="標楷體"/>
                  </w:rPr>
                  <w:delText>CustNotice</w:delText>
                </w:r>
                <w:r w:rsidDel="004F6026">
                  <w:rPr>
                    <w:rFonts w:ascii="標楷體" w:eastAsia="標楷體" w:hAnsi="標楷體" w:hint="eastAsia"/>
                  </w:rPr>
                  <w:delText>.Fa</w:delText>
                </w:r>
                <w:r w:rsidDel="004F6026">
                  <w:rPr>
                    <w:rFonts w:ascii="標楷體" w:eastAsia="標楷體" w:hAnsi="標楷體"/>
                  </w:rPr>
                  <w:delText>cmNo</w:delText>
                </w:r>
              </w:del>
            </w:ins>
          </w:p>
        </w:tc>
      </w:tr>
      <w:tr w:rsidR="008E2E00" w:rsidDel="004F6026" w14:paraId="45F42C2B" w14:textId="7696BD55" w:rsidTr="007B431B">
        <w:trPr>
          <w:trHeight w:val="291"/>
          <w:jc w:val="center"/>
          <w:ins w:id="35156" w:author="Fegie" w:date="2021-05-02T00:10:00Z"/>
          <w:del w:id="35157" w:author="家榮 張" w:date="2021-05-20T15:47:00Z"/>
          <w:trPrChange w:id="35158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159" w:author="Fegie" w:date="2021-05-02T14:45:00Z">
              <w:tcPr>
                <w:tcW w:w="57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515864D" w14:textId="653457FD" w:rsidR="008E2E00" w:rsidDel="004F6026" w:rsidRDefault="008E2E00" w:rsidP="008E2E00">
            <w:pPr>
              <w:rPr>
                <w:ins w:id="35160" w:author="Fegie" w:date="2021-05-02T00:10:00Z"/>
                <w:del w:id="35161" w:author="家榮 張" w:date="2021-05-20T15:47:00Z"/>
                <w:rFonts w:ascii="標楷體" w:eastAsia="標楷體" w:hAnsi="標楷體"/>
              </w:rPr>
            </w:pPr>
            <w:ins w:id="35162" w:author="Fegie" w:date="2021-05-02T00:10:00Z">
              <w:del w:id="35163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164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CE2898" w14:textId="0B9D1DDF" w:rsidR="008E2E00" w:rsidDel="004F6026" w:rsidRDefault="008E2E00" w:rsidP="008E2E00">
            <w:pPr>
              <w:rPr>
                <w:ins w:id="35165" w:author="Fegie" w:date="2021-05-02T00:10:00Z"/>
                <w:del w:id="35166" w:author="家榮 張" w:date="2021-05-20T15:47:00Z"/>
                <w:rFonts w:ascii="標楷體" w:eastAsia="標楷體" w:hAnsi="標楷體"/>
              </w:rPr>
            </w:pPr>
            <w:ins w:id="35167" w:author="Fegie" w:date="2021-05-02T14:41:00Z">
              <w:del w:id="35168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申請日期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169" w:author="Fegie" w:date="2021-05-02T14:45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F802EB" w14:textId="11D186D4" w:rsidR="008E2E00" w:rsidDel="004F6026" w:rsidRDefault="008E2E00" w:rsidP="008E2E00">
            <w:pPr>
              <w:rPr>
                <w:ins w:id="35170" w:author="Fegie" w:date="2021-05-02T00:10:00Z"/>
                <w:del w:id="35171" w:author="家榮 張" w:date="2021-05-20T15:47:00Z"/>
                <w:rFonts w:ascii="標楷體" w:eastAsia="標楷體" w:hAnsi="標楷體"/>
              </w:rPr>
            </w:pPr>
            <w:ins w:id="35172" w:author="Fegie" w:date="2021-05-02T14:41:00Z">
              <w:del w:id="35173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174" w:author="Fegie" w:date="2021-05-02T14:45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94D7F2" w14:textId="2E2E2F7C" w:rsidR="008E2E00" w:rsidDel="004F6026" w:rsidRDefault="008E2E00" w:rsidP="008E2E00">
            <w:pPr>
              <w:rPr>
                <w:ins w:id="35175" w:author="Fegie" w:date="2021-05-02T00:10:00Z"/>
                <w:del w:id="35176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177" w:author="Fegie" w:date="2021-05-02T14:45:00Z">
              <w:tcPr>
                <w:tcW w:w="123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2D524E" w14:textId="3CE071ED" w:rsidR="008E2E00" w:rsidDel="004F6026" w:rsidRDefault="008E2E00">
            <w:pPr>
              <w:jc w:val="right"/>
              <w:rPr>
                <w:ins w:id="35178" w:author="Fegie" w:date="2021-05-02T00:10:00Z"/>
                <w:del w:id="35179" w:author="家榮 張" w:date="2021-05-20T15:47:00Z"/>
                <w:rFonts w:ascii="標楷體" w:eastAsia="標楷體" w:hAnsi="標楷體"/>
              </w:rPr>
              <w:pPrChange w:id="35180" w:author="家榮 張" w:date="2021-05-06T18:28:00Z">
                <w:pPr/>
              </w:pPrChange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181" w:author="Fegie" w:date="2021-05-02T14:45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BB49AF" w14:textId="78C60464" w:rsidR="008E2E00" w:rsidDel="004F6026" w:rsidRDefault="008E2E00" w:rsidP="008E2E00">
            <w:pPr>
              <w:rPr>
                <w:ins w:id="35182" w:author="Fegie" w:date="2021-05-02T00:10:00Z"/>
                <w:del w:id="35183" w:author="家榮 張" w:date="2021-05-20T15:47:00Z"/>
                <w:rFonts w:ascii="標楷體" w:eastAsia="標楷體" w:hAnsi="標楷體"/>
              </w:rPr>
            </w:pPr>
            <w:ins w:id="35184" w:author="Fegie" w:date="2021-05-02T14:42:00Z">
              <w:del w:id="35185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186" w:author="Fegie" w:date="2021-05-02T14:45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706A61F" w14:textId="19ED7C81" w:rsidR="008E2E00" w:rsidDel="004F6026" w:rsidRDefault="008E2E00" w:rsidP="008E2E00">
            <w:pPr>
              <w:rPr>
                <w:ins w:id="35187" w:author="Fegie" w:date="2021-05-02T00:10:00Z"/>
                <w:del w:id="35188" w:author="家榮 張" w:date="2021-05-20T15:47:00Z"/>
                <w:rFonts w:ascii="標楷體" w:eastAsia="標楷體" w:hAnsi="標楷體"/>
              </w:rPr>
            </w:pPr>
            <w:ins w:id="35189" w:author="Fegie" w:date="2021-05-02T14:42:00Z">
              <w:del w:id="35190" w:author="家榮 張" w:date="2021-05-20T15:47:00Z">
                <w:r w:rsidDel="004F6026">
                  <w:rPr>
                    <w:rFonts w:ascii="標楷體" w:eastAsia="標楷體" w:hAnsi="標楷體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191" w:author="Fegie" w:date="2021-05-02T14:45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EA3FA88" w14:textId="7C31519B" w:rsidR="008E2E00" w:rsidDel="004F6026" w:rsidRDefault="008E2E00" w:rsidP="008E2E00">
            <w:pPr>
              <w:rPr>
                <w:ins w:id="35192" w:author="Fegie" w:date="2021-05-02T14:43:00Z"/>
                <w:del w:id="35193" w:author="家榮 張" w:date="2021-05-20T15:47:00Z"/>
                <w:rFonts w:ascii="標楷體" w:eastAsia="標楷體" w:hAnsi="標楷體"/>
              </w:rPr>
            </w:pPr>
            <w:ins w:id="35194" w:author="Fegie" w:date="2021-05-02T14:43:00Z">
              <w:del w:id="35195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</w:p>
          <w:p w14:paraId="23CF1304" w14:textId="31299BA9" w:rsidR="008E2E00" w:rsidDel="004F6026" w:rsidRDefault="008E2E00" w:rsidP="008E2E00">
            <w:pPr>
              <w:ind w:left="226" w:hangingChars="94" w:hanging="226"/>
              <w:rPr>
                <w:ins w:id="35196" w:author="Fegie" w:date="2021-05-02T14:43:00Z"/>
                <w:del w:id="35197" w:author="家榮 張" w:date="2021-05-20T15:47:00Z"/>
                <w:rFonts w:ascii="標楷體" w:eastAsia="標楷體" w:hAnsi="標楷體"/>
              </w:rPr>
            </w:pPr>
            <w:ins w:id="35198" w:author="Fegie" w:date="2021-05-02T14:43:00Z">
              <w:del w:id="35199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2.其他功能時，自動顯示原值，可以修改</w:delText>
                </w:r>
              </w:del>
            </w:ins>
          </w:p>
          <w:p w14:paraId="551FF483" w14:textId="6045F361" w:rsidR="008E2E00" w:rsidDel="004F6026" w:rsidRDefault="008E2E00" w:rsidP="008E2E00">
            <w:pPr>
              <w:rPr>
                <w:ins w:id="35200" w:author="Fegie" w:date="2021-05-02T00:10:00Z"/>
                <w:del w:id="35201" w:author="家榮 張" w:date="2021-05-20T15:47:00Z"/>
                <w:rFonts w:ascii="標楷體" w:eastAsia="標楷體" w:hAnsi="標楷體"/>
              </w:rPr>
            </w:pPr>
            <w:ins w:id="35202" w:author="Fegie" w:date="2021-05-02T14:43:00Z">
              <w:del w:id="35203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3.</w:delText>
                </w:r>
                <w:r w:rsidDel="004F6026">
                  <w:rPr>
                    <w:rFonts w:ascii="標楷體" w:eastAsia="標楷體" w:hAnsi="標楷體"/>
                  </w:rPr>
                  <w:delText>CustNotice</w:delText>
                </w:r>
                <w:r w:rsidDel="004F6026">
                  <w:rPr>
                    <w:rFonts w:ascii="標楷體" w:eastAsia="標楷體" w:hAnsi="標楷體" w:hint="eastAsia"/>
                  </w:rPr>
                  <w:delText>.A</w:delText>
                </w:r>
                <w:r w:rsidDel="004F6026">
                  <w:rPr>
                    <w:rFonts w:ascii="標楷體" w:eastAsia="標楷體" w:hAnsi="標楷體"/>
                  </w:rPr>
                  <w:delText>pplyDate</w:delText>
                </w:r>
              </w:del>
            </w:ins>
          </w:p>
        </w:tc>
      </w:tr>
      <w:tr w:rsidR="00AC5033" w:rsidDel="004F6026" w14:paraId="7D762554" w14:textId="04DB836E" w:rsidTr="007B431B">
        <w:trPr>
          <w:trHeight w:val="291"/>
          <w:jc w:val="center"/>
          <w:ins w:id="35204" w:author="st1" w:date="2021-05-06T18:24:00Z"/>
          <w:del w:id="35205" w:author="家榮 張" w:date="2021-05-20T15:47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C8732" w14:textId="0FEA5D2B" w:rsidR="00AC5033" w:rsidDel="004F6026" w:rsidRDefault="00AC5033" w:rsidP="008E2E00">
            <w:pPr>
              <w:rPr>
                <w:ins w:id="35206" w:author="st1" w:date="2021-05-06T18:24:00Z"/>
                <w:del w:id="35207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B5969" w14:textId="322BFB60" w:rsidR="00AC5033" w:rsidDel="004F6026" w:rsidRDefault="00AC5033" w:rsidP="008E2E00">
            <w:pPr>
              <w:rPr>
                <w:ins w:id="35208" w:author="st1" w:date="2021-05-06T18:24:00Z"/>
                <w:del w:id="35209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FF96" w14:textId="1E1FFBEF" w:rsidR="00AC5033" w:rsidDel="004F6026" w:rsidRDefault="00AC5033" w:rsidP="008E2E00">
            <w:pPr>
              <w:rPr>
                <w:ins w:id="35210" w:author="st1" w:date="2021-05-06T18:24:00Z"/>
                <w:del w:id="35211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13A8" w14:textId="4C10C894" w:rsidR="00AC5033" w:rsidDel="004F6026" w:rsidRDefault="00AC5033" w:rsidP="008E2E00">
            <w:pPr>
              <w:rPr>
                <w:ins w:id="35212" w:author="st1" w:date="2021-05-06T18:24:00Z"/>
                <w:del w:id="35213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9D8AB" w14:textId="3AEBBDEB" w:rsidR="00AC5033" w:rsidDel="004F6026" w:rsidRDefault="00AC5033" w:rsidP="008E2E00">
            <w:pPr>
              <w:rPr>
                <w:ins w:id="35214" w:author="st1" w:date="2021-05-06T18:24:00Z"/>
                <w:del w:id="35215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9DA48" w14:textId="00E1A649" w:rsidR="00AC5033" w:rsidDel="004F6026" w:rsidRDefault="00AC5033" w:rsidP="008E2E00">
            <w:pPr>
              <w:rPr>
                <w:ins w:id="35216" w:author="st1" w:date="2021-05-06T18:24:00Z"/>
                <w:del w:id="35217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E4E8" w14:textId="6BB4DDB0" w:rsidR="00AC5033" w:rsidDel="004F6026" w:rsidRDefault="00AC5033" w:rsidP="008E2E00">
            <w:pPr>
              <w:rPr>
                <w:ins w:id="35218" w:author="st1" w:date="2021-05-06T18:24:00Z"/>
                <w:del w:id="35219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6F92" w14:textId="5E2D246E" w:rsidR="00AC5033" w:rsidRPr="00510B62" w:rsidDel="004F6026" w:rsidRDefault="00AC5033">
            <w:pPr>
              <w:tabs>
                <w:tab w:val="center" w:pos="1740"/>
              </w:tabs>
              <w:rPr>
                <w:ins w:id="35220" w:author="st1" w:date="2021-05-06T18:24:00Z"/>
                <w:del w:id="35221" w:author="家榮 張" w:date="2021-05-20T15:47:00Z"/>
                <w:rFonts w:ascii="標楷體" w:eastAsia="標楷體" w:hAnsi="標楷體"/>
                <w:rPrChange w:id="35222" w:author="家榮 張" w:date="2021-05-06T18:28:00Z">
                  <w:rPr>
                    <w:ins w:id="35223" w:author="st1" w:date="2021-05-06T18:24:00Z"/>
                    <w:del w:id="35224" w:author="家榮 張" w:date="2021-05-20T15:47:00Z"/>
                  </w:rPr>
                </w:rPrChange>
              </w:rPr>
              <w:pPrChange w:id="35225" w:author="家榮 張" w:date="2021-05-06T18:28:00Z">
                <w:pPr/>
              </w:pPrChange>
            </w:pPr>
          </w:p>
        </w:tc>
      </w:tr>
      <w:tr w:rsidR="008E2E00" w:rsidDel="004F6026" w14:paraId="032AC636" w14:textId="75238A58" w:rsidTr="007B431B">
        <w:trPr>
          <w:trHeight w:val="291"/>
          <w:jc w:val="center"/>
          <w:ins w:id="35226" w:author="Fegie" w:date="2021-05-02T00:10:00Z"/>
          <w:del w:id="35227" w:author="家榮 張" w:date="2021-05-20T15:47:00Z"/>
          <w:trPrChange w:id="35228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229" w:author="Fegie" w:date="2021-05-02T14:45:00Z">
              <w:tcPr>
                <w:tcW w:w="57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34F3AA6" w14:textId="663B6E70" w:rsidR="008E2E00" w:rsidDel="004F6026" w:rsidRDefault="008E2E00" w:rsidP="008E2E00">
            <w:pPr>
              <w:rPr>
                <w:ins w:id="35230" w:author="Fegie" w:date="2021-05-02T00:10:00Z"/>
                <w:del w:id="35231" w:author="家榮 張" w:date="2021-05-20T15:47:00Z"/>
                <w:rFonts w:ascii="標楷體" w:eastAsia="標楷體" w:hAnsi="標楷體"/>
              </w:rPr>
            </w:pPr>
            <w:ins w:id="35232" w:author="Fegie" w:date="2021-05-02T00:10:00Z">
              <w:del w:id="35233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234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89C1A7" w14:textId="1209C222" w:rsidR="008E2E00" w:rsidDel="004F6026" w:rsidRDefault="008E2E00" w:rsidP="008E2E00">
            <w:pPr>
              <w:rPr>
                <w:ins w:id="35235" w:author="Fegie" w:date="2021-05-02T00:10:00Z"/>
                <w:del w:id="35236" w:author="家榮 張" w:date="2021-05-20T15:47:00Z"/>
                <w:rFonts w:ascii="標楷體" w:eastAsia="標楷體" w:hAnsi="標楷體"/>
              </w:rPr>
            </w:pPr>
            <w:ins w:id="35237" w:author="Fegie" w:date="2021-05-02T14:44:00Z">
              <w:del w:id="35238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不寄送書面通知書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239" w:author="Fegie" w:date="2021-05-02T14:45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D70B38" w14:textId="2FBCF24B" w:rsidR="008E2E00" w:rsidDel="004F6026" w:rsidRDefault="008E2E00" w:rsidP="008E2E00">
            <w:pPr>
              <w:rPr>
                <w:ins w:id="35240" w:author="Fegie" w:date="2021-05-02T00:10:00Z"/>
                <w:del w:id="35241" w:author="家榮 張" w:date="2021-05-20T15:47:00Z"/>
                <w:rFonts w:ascii="標楷體" w:eastAsia="標楷體" w:hAnsi="標楷體"/>
              </w:rPr>
            </w:pPr>
            <w:ins w:id="35242" w:author="Fegie" w:date="2021-05-02T14:44:00Z">
              <w:del w:id="35243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244" w:author="Fegie" w:date="2021-05-02T14:45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D63E3B" w14:textId="7EA7F94A" w:rsidR="008E2E00" w:rsidDel="004F6026" w:rsidRDefault="008E2E00" w:rsidP="008E2E00">
            <w:pPr>
              <w:rPr>
                <w:ins w:id="35245" w:author="Fegie" w:date="2021-05-02T00:10:00Z"/>
                <w:del w:id="35246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247" w:author="Fegie" w:date="2021-05-02T14:45:00Z">
              <w:tcPr>
                <w:tcW w:w="123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1E43EF" w14:textId="0D13881E" w:rsidR="00343B64" w:rsidDel="004F6026" w:rsidRDefault="00343B64" w:rsidP="008E2E00">
            <w:pPr>
              <w:rPr>
                <w:ins w:id="35248" w:author="Fegie" w:date="2021-05-02T00:10:00Z"/>
                <w:del w:id="35249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250" w:author="Fegie" w:date="2021-05-02T14:45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211440" w14:textId="4159A0AB" w:rsidR="008E2E00" w:rsidDel="004F6026" w:rsidRDefault="008E2E00" w:rsidP="008E2E00">
            <w:pPr>
              <w:rPr>
                <w:ins w:id="35251" w:author="Fegie" w:date="2021-05-02T00:10:00Z"/>
                <w:del w:id="35252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253" w:author="Fegie" w:date="2021-05-02T14:45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A12885C" w14:textId="08E26111" w:rsidR="008E2E00" w:rsidDel="004F6026" w:rsidRDefault="008E2E00" w:rsidP="008E2E00">
            <w:pPr>
              <w:rPr>
                <w:ins w:id="35254" w:author="Fegie" w:date="2021-05-02T00:10:00Z"/>
                <w:del w:id="35255" w:author="家榮 張" w:date="2021-05-20T15:47:00Z"/>
                <w:rFonts w:ascii="標楷體" w:eastAsia="標楷體" w:hAnsi="標楷體"/>
              </w:rPr>
            </w:pPr>
            <w:ins w:id="35256" w:author="Fegie" w:date="2021-05-02T14:45:00Z">
              <w:del w:id="35257" w:author="家榮 張" w:date="2021-05-20T15:47:00Z">
                <w:r w:rsidDel="004F6026">
                  <w:rPr>
                    <w:rFonts w:ascii="標楷體" w:eastAsia="標楷體" w:hAnsi="標楷體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258" w:author="Fegie" w:date="2021-05-02T14:45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B102CB" w14:textId="6ECD9218" w:rsidR="008E2E00" w:rsidDel="00A7651D" w:rsidRDefault="008E2E00" w:rsidP="008E2E00">
            <w:pPr>
              <w:rPr>
                <w:ins w:id="35259" w:author="Fegie" w:date="2021-05-04T16:42:00Z"/>
                <w:del w:id="35260" w:author="家榮 張" w:date="2021-05-06T18:54:00Z"/>
                <w:rFonts w:ascii="標楷體" w:eastAsia="標楷體" w:hAnsi="標楷體"/>
              </w:rPr>
            </w:pPr>
            <w:ins w:id="35261" w:author="Fegie" w:date="2021-05-02T14:45:00Z">
              <w:del w:id="35262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  <w:ins w:id="35263" w:author="Fegie" w:date="2021-05-04T16:42:00Z">
              <w:del w:id="35264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，限輸入</w:delText>
                </w:r>
              </w:del>
            </w:ins>
          </w:p>
          <w:p w14:paraId="419E139A" w14:textId="7C2A634F" w:rsidR="008E2E00" w:rsidDel="004F6026" w:rsidRDefault="008E2E00" w:rsidP="008E2E00">
            <w:pPr>
              <w:rPr>
                <w:ins w:id="35265" w:author="Fegie" w:date="2021-05-02T14:45:00Z"/>
                <w:del w:id="35266" w:author="家榮 張" w:date="2021-05-20T15:47:00Z"/>
                <w:rFonts w:ascii="標楷體" w:eastAsia="標楷體" w:hAnsi="標楷體"/>
              </w:rPr>
            </w:pPr>
            <w:ins w:id="35267" w:author="Fegie" w:date="2021-05-04T16:42:00Z">
              <w:del w:id="35268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 xml:space="preserve">  </w:delText>
                </w:r>
              </w:del>
              <w:del w:id="35269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Y或</w:delText>
                </w:r>
              </w:del>
            </w:ins>
            <w:ins w:id="35270" w:author="張家榮" w:date="2021-05-06T11:46:00Z">
              <w:del w:id="35271" w:author="家榮 張" w:date="2021-05-20T15:47:00Z">
                <w:r w:rsidR="00E55F94" w:rsidDel="004F6026">
                  <w:rPr>
                    <w:rFonts w:ascii="標楷體" w:eastAsia="標楷體" w:hAnsi="標楷體" w:hint="eastAsia"/>
                  </w:rPr>
                  <w:delText>空白</w:delText>
                </w:r>
              </w:del>
            </w:ins>
            <w:ins w:id="35272" w:author="Fegie" w:date="2021-05-04T16:42:00Z">
              <w:del w:id="35273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N</w:delText>
                </w:r>
              </w:del>
            </w:ins>
          </w:p>
          <w:p w14:paraId="54C50042" w14:textId="77BFA3C6" w:rsidR="008E2E00" w:rsidDel="004F6026" w:rsidRDefault="008E2E00" w:rsidP="008E2E00">
            <w:pPr>
              <w:ind w:left="226" w:hangingChars="94" w:hanging="226"/>
              <w:rPr>
                <w:ins w:id="35274" w:author="Fegie" w:date="2021-05-02T14:45:00Z"/>
                <w:del w:id="35275" w:author="家榮 張" w:date="2021-05-20T15:47:00Z"/>
                <w:rFonts w:ascii="標楷體" w:eastAsia="標楷體" w:hAnsi="標楷體"/>
              </w:rPr>
            </w:pPr>
            <w:ins w:id="35276" w:author="Fegie" w:date="2021-05-02T14:45:00Z">
              <w:del w:id="35277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2.其他功能時，自動顯示原值，可以修改</w:delText>
                </w:r>
              </w:del>
            </w:ins>
          </w:p>
          <w:p w14:paraId="5405F23C" w14:textId="55CEAF2F" w:rsidR="008E2E00" w:rsidDel="004F6026" w:rsidRDefault="008E2E00" w:rsidP="008E2E00">
            <w:pPr>
              <w:rPr>
                <w:ins w:id="35278" w:author="Fegie" w:date="2021-05-02T00:10:00Z"/>
                <w:del w:id="35279" w:author="家榮 張" w:date="2021-05-20T15:47:00Z"/>
                <w:rFonts w:ascii="標楷體" w:eastAsia="標楷體" w:hAnsi="標楷體"/>
              </w:rPr>
            </w:pPr>
            <w:ins w:id="35280" w:author="Fegie" w:date="2021-05-02T14:45:00Z">
              <w:del w:id="35281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3.</w:delText>
                </w:r>
                <w:r w:rsidDel="004F6026">
                  <w:rPr>
                    <w:rFonts w:ascii="標楷體" w:eastAsia="標楷體" w:hAnsi="標楷體"/>
                  </w:rPr>
                  <w:delText>CustNotice</w:delText>
                </w:r>
                <w:r w:rsidDel="004F6026">
                  <w:rPr>
                    <w:rFonts w:ascii="標楷體" w:eastAsia="標楷體" w:hAnsi="標楷體" w:hint="eastAsia"/>
                  </w:rPr>
                  <w:delText>.</w:delText>
                </w:r>
                <w:r w:rsidDel="004F6026">
                  <w:rPr>
                    <w:rFonts w:ascii="標楷體" w:eastAsia="標楷體" w:hAnsi="標楷體"/>
                  </w:rPr>
                  <w:delText>PaperNotice</w:delText>
                </w:r>
              </w:del>
            </w:ins>
          </w:p>
        </w:tc>
      </w:tr>
      <w:tr w:rsidR="00510B62" w:rsidDel="004F6026" w14:paraId="197AD1B0" w14:textId="2645424F" w:rsidTr="007B431B">
        <w:trPr>
          <w:trHeight w:val="291"/>
          <w:jc w:val="center"/>
          <w:ins w:id="35282" w:author="Fegie" w:date="2021-05-02T00:10:00Z"/>
          <w:del w:id="35283" w:author="家榮 張" w:date="2021-05-20T15:47:00Z"/>
          <w:trPrChange w:id="35284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285" w:author="Fegie" w:date="2021-05-02T14:45:00Z">
              <w:tcPr>
                <w:tcW w:w="57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B02B400" w14:textId="4BE5ABF3" w:rsidR="00510B62" w:rsidDel="004F6026" w:rsidRDefault="00510B62" w:rsidP="00510B62">
            <w:pPr>
              <w:rPr>
                <w:ins w:id="35286" w:author="Fegie" w:date="2021-05-02T00:10:00Z"/>
                <w:del w:id="35287" w:author="家榮 張" w:date="2021-05-20T15:47:00Z"/>
                <w:rFonts w:ascii="標楷體" w:eastAsia="標楷體" w:hAnsi="標楷體"/>
              </w:rPr>
            </w:pPr>
            <w:ins w:id="35288" w:author="Fegie" w:date="2021-05-02T00:10:00Z">
              <w:del w:id="35289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290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C02830" w14:textId="098431D9" w:rsidR="00510B62" w:rsidDel="004F6026" w:rsidRDefault="00510B62" w:rsidP="00510B62">
            <w:pPr>
              <w:rPr>
                <w:ins w:id="35291" w:author="Fegie" w:date="2021-05-02T00:10:00Z"/>
                <w:del w:id="35292" w:author="家榮 張" w:date="2021-05-20T15:47:00Z"/>
                <w:rFonts w:ascii="標楷體" w:eastAsia="標楷體" w:hAnsi="標楷體"/>
              </w:rPr>
            </w:pPr>
            <w:ins w:id="35293" w:author="Fegie" w:date="2021-05-02T14:44:00Z">
              <w:del w:id="35294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不發送簡訊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295" w:author="Fegie" w:date="2021-05-02T14:45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3D28F28" w14:textId="50773D40" w:rsidR="00510B62" w:rsidDel="004F6026" w:rsidRDefault="00510B62" w:rsidP="00510B62">
            <w:pPr>
              <w:rPr>
                <w:ins w:id="35296" w:author="Fegie" w:date="2021-05-02T00:10:00Z"/>
                <w:del w:id="35297" w:author="家榮 張" w:date="2021-05-20T15:47:00Z"/>
                <w:rFonts w:ascii="標楷體" w:eastAsia="標楷體" w:hAnsi="標楷體"/>
              </w:rPr>
            </w:pPr>
            <w:ins w:id="35298" w:author="Fegie" w:date="2021-05-02T14:44:00Z">
              <w:del w:id="35299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300" w:author="Fegie" w:date="2021-05-02T14:45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CAC394" w14:textId="0975A22F" w:rsidR="00510B62" w:rsidDel="004F6026" w:rsidRDefault="00510B62" w:rsidP="00510B62">
            <w:pPr>
              <w:rPr>
                <w:ins w:id="35301" w:author="Fegie" w:date="2021-05-02T00:10:00Z"/>
                <w:del w:id="35302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303" w:author="Fegie" w:date="2021-05-02T14:45:00Z">
              <w:tcPr>
                <w:tcW w:w="123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BDDAA2" w14:textId="00DBA810" w:rsidR="00510B62" w:rsidDel="004F6026" w:rsidRDefault="00510B62" w:rsidP="00510B62">
            <w:pPr>
              <w:rPr>
                <w:ins w:id="35304" w:author="Fegie" w:date="2021-05-02T00:10:00Z"/>
                <w:del w:id="35305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306" w:author="Fegie" w:date="2021-05-02T14:45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7958D5" w14:textId="05CB3021" w:rsidR="00510B62" w:rsidDel="004F6026" w:rsidRDefault="00510B62" w:rsidP="00510B62">
            <w:pPr>
              <w:rPr>
                <w:ins w:id="35307" w:author="Fegie" w:date="2021-05-02T00:10:00Z"/>
                <w:del w:id="35308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309" w:author="Fegie" w:date="2021-05-02T14:45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051D75F" w14:textId="6C9143D2" w:rsidR="00510B62" w:rsidDel="004F6026" w:rsidRDefault="00510B62" w:rsidP="00510B62">
            <w:pPr>
              <w:rPr>
                <w:ins w:id="35310" w:author="Fegie" w:date="2021-05-02T00:10:00Z"/>
                <w:del w:id="35311" w:author="家榮 張" w:date="2021-05-20T15:47:00Z"/>
                <w:rFonts w:ascii="標楷體" w:eastAsia="標楷體" w:hAnsi="標楷體"/>
              </w:rPr>
            </w:pPr>
            <w:ins w:id="35312" w:author="Fegie" w:date="2021-05-02T14:45:00Z">
              <w:del w:id="35313" w:author="家榮 張" w:date="2021-05-20T15:47:00Z">
                <w:r w:rsidDel="004F6026">
                  <w:rPr>
                    <w:rFonts w:ascii="標楷體" w:eastAsia="標楷體" w:hAnsi="標楷體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314" w:author="Fegie" w:date="2021-05-02T14:45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352A96B" w14:textId="0F42F5CD" w:rsidR="00510B62" w:rsidDel="004F6026" w:rsidRDefault="00510B62" w:rsidP="00510B62">
            <w:pPr>
              <w:rPr>
                <w:ins w:id="35315" w:author="Fegie" w:date="2021-05-04T16:42:00Z"/>
                <w:del w:id="35316" w:author="家榮 張" w:date="2021-05-20T15:47:00Z"/>
                <w:rFonts w:ascii="標楷體" w:eastAsia="標楷體" w:hAnsi="標楷體"/>
              </w:rPr>
            </w:pPr>
            <w:ins w:id="35317" w:author="Fegie" w:date="2021-05-02T14:45:00Z">
              <w:del w:id="35318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  <w:ins w:id="35319" w:author="Fegie" w:date="2021-05-04T16:42:00Z">
              <w:del w:id="35320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，限輸</w:delText>
                </w:r>
              </w:del>
              <w:del w:id="35321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入</w:delText>
                </w:r>
              </w:del>
            </w:ins>
          </w:p>
          <w:p w14:paraId="1854CEAE" w14:textId="43CA0EED" w:rsidR="00510B62" w:rsidDel="004F6026" w:rsidRDefault="00510B62" w:rsidP="00510B62">
            <w:pPr>
              <w:rPr>
                <w:ins w:id="35322" w:author="Fegie" w:date="2021-05-02T14:45:00Z"/>
                <w:del w:id="35323" w:author="家榮 張" w:date="2021-05-20T15:47:00Z"/>
                <w:rFonts w:ascii="標楷體" w:eastAsia="標楷體" w:hAnsi="標楷體"/>
              </w:rPr>
            </w:pPr>
            <w:ins w:id="35324" w:author="Fegie" w:date="2021-05-04T16:42:00Z">
              <w:del w:id="35325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 xml:space="preserve">  Y或N</w:delText>
                </w:r>
              </w:del>
            </w:ins>
            <w:ins w:id="35326" w:author="張家榮" w:date="2021-05-06T11:46:00Z">
              <w:del w:id="35327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空白</w:delText>
                </w:r>
              </w:del>
            </w:ins>
          </w:p>
          <w:p w14:paraId="08899E7D" w14:textId="0D489DE5" w:rsidR="00510B62" w:rsidDel="004F6026" w:rsidRDefault="00510B62" w:rsidP="00510B62">
            <w:pPr>
              <w:ind w:left="226" w:hangingChars="94" w:hanging="226"/>
              <w:rPr>
                <w:ins w:id="35328" w:author="Fegie" w:date="2021-05-02T14:47:00Z"/>
                <w:del w:id="35329" w:author="家榮 張" w:date="2021-05-20T15:47:00Z"/>
                <w:rFonts w:ascii="標楷體" w:eastAsia="標楷體" w:hAnsi="標楷體"/>
              </w:rPr>
            </w:pPr>
            <w:ins w:id="35330" w:author="Fegie" w:date="2021-05-02T14:45:00Z">
              <w:del w:id="35331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2.其他功能時，自動顯示原值，可以修改</w:delText>
                </w:r>
              </w:del>
            </w:ins>
          </w:p>
          <w:p w14:paraId="27DAEA47" w14:textId="4350CBED" w:rsidR="00510B62" w:rsidDel="004F6026" w:rsidRDefault="00510B62" w:rsidP="00510B62">
            <w:pPr>
              <w:ind w:left="226" w:hangingChars="94" w:hanging="226"/>
              <w:rPr>
                <w:ins w:id="35332" w:author="Fegie" w:date="2021-05-02T14:45:00Z"/>
                <w:del w:id="35333" w:author="家榮 張" w:date="2021-05-20T15:47:00Z"/>
                <w:rFonts w:ascii="標楷體" w:eastAsia="標楷體" w:hAnsi="標楷體"/>
              </w:rPr>
            </w:pPr>
            <w:ins w:id="35334" w:author="Fegie" w:date="2021-05-02T14:47:00Z">
              <w:del w:id="35335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3</w:delText>
                </w:r>
                <w:r w:rsidDel="004F6026">
                  <w:rPr>
                    <w:rFonts w:ascii="標楷體" w:eastAsia="標楷體" w:hAnsi="標楷體"/>
                  </w:rPr>
                  <w:delText>.</w:delText>
                </w:r>
                <w:r w:rsidDel="004F6026">
                  <w:rPr>
                    <w:rFonts w:ascii="標楷體" w:eastAsia="標楷體" w:hAnsi="標楷體" w:hint="eastAsia"/>
                  </w:rPr>
                  <w:delText>若該客戶</w:delText>
                </w:r>
              </w:del>
            </w:ins>
            <w:ins w:id="35336" w:author="Fegie" w:date="2021-05-02T14:48:00Z">
              <w:del w:id="35337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尚</w:delText>
                </w:r>
              </w:del>
            </w:ins>
            <w:ins w:id="35338" w:author="Fegie" w:date="2021-05-02T14:47:00Z">
              <w:del w:id="35339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未設定簡訊號碼</w:delText>
                </w:r>
              </w:del>
            </w:ins>
            <w:ins w:id="35340" w:author="Fegie" w:date="2021-05-02T14:48:00Z">
              <w:del w:id="35341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，則限輸入Y</w:delText>
                </w:r>
              </w:del>
            </w:ins>
          </w:p>
          <w:p w14:paraId="2EC011E2" w14:textId="06D4A186" w:rsidR="00510B62" w:rsidDel="004F6026" w:rsidRDefault="00510B62" w:rsidP="00510B62">
            <w:pPr>
              <w:rPr>
                <w:ins w:id="35342" w:author="Fegie" w:date="2021-05-02T00:10:00Z"/>
                <w:del w:id="35343" w:author="家榮 張" w:date="2021-05-20T15:47:00Z"/>
                <w:rFonts w:ascii="標楷體" w:eastAsia="標楷體" w:hAnsi="標楷體"/>
              </w:rPr>
            </w:pPr>
            <w:ins w:id="35344" w:author="Fegie" w:date="2021-05-02T14:48:00Z">
              <w:del w:id="35345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35346" w:author="Fegie" w:date="2021-05-02T14:45:00Z">
              <w:del w:id="35347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.</w:delText>
                </w:r>
                <w:r w:rsidDel="004F6026">
                  <w:rPr>
                    <w:rFonts w:ascii="標楷體" w:eastAsia="標楷體" w:hAnsi="標楷體"/>
                  </w:rPr>
                  <w:delText>CustNotice</w:delText>
                </w:r>
                <w:r w:rsidDel="004F6026">
                  <w:rPr>
                    <w:rFonts w:ascii="標楷體" w:eastAsia="標楷體" w:hAnsi="標楷體" w:hint="eastAsia"/>
                  </w:rPr>
                  <w:delText>.</w:delText>
                </w:r>
                <w:r w:rsidDel="004F6026">
                  <w:rPr>
                    <w:rFonts w:ascii="標楷體" w:eastAsia="標楷體" w:hAnsi="標楷體"/>
                  </w:rPr>
                  <w:delText>MsgNotice</w:delText>
                </w:r>
              </w:del>
            </w:ins>
          </w:p>
        </w:tc>
      </w:tr>
      <w:tr w:rsidR="00510B62" w:rsidDel="004F6026" w14:paraId="4B84D00B" w14:textId="500CCD90" w:rsidTr="007B431B">
        <w:trPr>
          <w:trHeight w:val="291"/>
          <w:jc w:val="center"/>
          <w:ins w:id="35348" w:author="Fegie" w:date="2021-05-02T00:10:00Z"/>
          <w:del w:id="35349" w:author="家榮 張" w:date="2021-05-20T15:47:00Z"/>
          <w:trPrChange w:id="35350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351" w:author="Fegie" w:date="2021-05-02T14:45:00Z">
              <w:tcPr>
                <w:tcW w:w="57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7CB0476" w14:textId="2B8840D4" w:rsidR="00510B62" w:rsidDel="004F6026" w:rsidRDefault="00510B62" w:rsidP="00510B62">
            <w:pPr>
              <w:rPr>
                <w:ins w:id="35352" w:author="Fegie" w:date="2021-05-02T00:10:00Z"/>
                <w:del w:id="35353" w:author="家榮 張" w:date="2021-05-20T15:47:00Z"/>
                <w:rFonts w:ascii="標楷體" w:eastAsia="標楷體" w:hAnsi="標楷體"/>
              </w:rPr>
            </w:pPr>
            <w:ins w:id="35354" w:author="Fegie" w:date="2021-05-02T00:10:00Z">
              <w:del w:id="35355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356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76ED32" w14:textId="4BEC404E" w:rsidR="00510B62" w:rsidDel="004F6026" w:rsidRDefault="00510B62" w:rsidP="00510B62">
            <w:pPr>
              <w:rPr>
                <w:ins w:id="35357" w:author="Fegie" w:date="2021-05-02T00:10:00Z"/>
                <w:del w:id="35358" w:author="家榮 張" w:date="2021-05-20T15:47:00Z"/>
                <w:rFonts w:ascii="標楷體" w:eastAsia="標楷體" w:hAnsi="標楷體"/>
              </w:rPr>
            </w:pPr>
            <w:ins w:id="35359" w:author="Fegie" w:date="2021-05-02T14:44:00Z">
              <w:del w:id="35360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不發送Email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361" w:author="Fegie" w:date="2021-05-02T14:45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767833" w14:textId="60ECDE5C" w:rsidR="00510B62" w:rsidDel="004F6026" w:rsidRDefault="00510B62" w:rsidP="00510B62">
            <w:pPr>
              <w:rPr>
                <w:ins w:id="35362" w:author="Fegie" w:date="2021-05-02T00:10:00Z"/>
                <w:del w:id="35363" w:author="家榮 張" w:date="2021-05-20T15:47:00Z"/>
                <w:rFonts w:ascii="標楷體" w:eastAsia="標楷體" w:hAnsi="標楷體"/>
              </w:rPr>
            </w:pPr>
            <w:ins w:id="35364" w:author="Fegie" w:date="2021-05-02T14:44:00Z">
              <w:del w:id="35365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366" w:author="Fegie" w:date="2021-05-02T14:45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EDF89E" w14:textId="7A1B6295" w:rsidR="00510B62" w:rsidDel="004F6026" w:rsidRDefault="00510B62" w:rsidP="00510B62">
            <w:pPr>
              <w:rPr>
                <w:ins w:id="35367" w:author="Fegie" w:date="2021-05-02T00:10:00Z"/>
                <w:del w:id="35368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369" w:author="Fegie" w:date="2021-05-02T14:45:00Z">
              <w:tcPr>
                <w:tcW w:w="123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F92196" w14:textId="07A1F54E" w:rsidR="00510B62" w:rsidDel="004F6026" w:rsidRDefault="00510B62" w:rsidP="00510B62">
            <w:pPr>
              <w:rPr>
                <w:ins w:id="35370" w:author="st1" w:date="2021-05-06T11:37:00Z"/>
                <w:del w:id="35371" w:author="家榮 張" w:date="2021-05-20T15:47:00Z"/>
                <w:rFonts w:ascii="標楷體" w:eastAsia="標楷體" w:hAnsi="標楷體"/>
              </w:rPr>
            </w:pPr>
          </w:p>
          <w:p w14:paraId="5267B929" w14:textId="6B4C5885" w:rsidR="00510B62" w:rsidDel="004F6026" w:rsidRDefault="00510B62" w:rsidP="00510B62">
            <w:pPr>
              <w:rPr>
                <w:ins w:id="35372" w:author="Fegie" w:date="2021-05-02T00:10:00Z"/>
                <w:del w:id="35373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5374" w:author="Fegie" w:date="2021-05-02T14:45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374C15" w14:textId="6AECE671" w:rsidR="00510B62" w:rsidDel="004F6026" w:rsidRDefault="00510B62" w:rsidP="00510B62">
            <w:pPr>
              <w:rPr>
                <w:ins w:id="35375" w:author="Fegie" w:date="2021-05-02T00:10:00Z"/>
                <w:del w:id="35376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377" w:author="Fegie" w:date="2021-05-02T14:45:00Z">
              <w:tcPr>
                <w:tcW w:w="5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46EBAF1" w14:textId="58001239" w:rsidR="00510B62" w:rsidDel="004F6026" w:rsidRDefault="00510B62" w:rsidP="00510B62">
            <w:pPr>
              <w:rPr>
                <w:ins w:id="35378" w:author="Fegie" w:date="2021-05-02T00:10:00Z"/>
                <w:del w:id="35379" w:author="家榮 張" w:date="2021-05-20T15:47:00Z"/>
                <w:rFonts w:ascii="標楷體" w:eastAsia="標楷體" w:hAnsi="標楷體"/>
              </w:rPr>
            </w:pPr>
            <w:ins w:id="35380" w:author="Fegie" w:date="2021-05-02T14:45:00Z">
              <w:del w:id="35381" w:author="家榮 張" w:date="2021-05-20T15:47:00Z">
                <w:r w:rsidDel="004F6026">
                  <w:rPr>
                    <w:rFonts w:ascii="標楷體" w:eastAsia="標楷體" w:hAnsi="標楷體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35382" w:author="Fegie" w:date="2021-05-02T14:45:00Z">
              <w:tcPr>
                <w:tcW w:w="369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ADCAEF9" w14:textId="479C2A6C" w:rsidR="00510B62" w:rsidDel="00A7651D" w:rsidRDefault="00510B62" w:rsidP="00510B62">
            <w:pPr>
              <w:rPr>
                <w:ins w:id="35383" w:author="Fegie" w:date="2021-05-04T16:42:00Z"/>
                <w:del w:id="35384" w:author="家榮 張" w:date="2021-05-06T18:55:00Z"/>
                <w:rFonts w:ascii="標楷體" w:eastAsia="標楷體" w:hAnsi="標楷體"/>
              </w:rPr>
            </w:pPr>
            <w:ins w:id="35385" w:author="Fegie" w:date="2021-05-02T14:45:00Z">
              <w:del w:id="35386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1.「新增」時，必須輸入</w:delText>
                </w:r>
              </w:del>
            </w:ins>
            <w:ins w:id="35387" w:author="Fegie" w:date="2021-05-04T16:42:00Z">
              <w:del w:id="35388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，限輸入</w:delText>
                </w:r>
              </w:del>
            </w:ins>
          </w:p>
          <w:p w14:paraId="16DEA163" w14:textId="27310521" w:rsidR="00510B62" w:rsidDel="004F6026" w:rsidRDefault="00510B62" w:rsidP="00510B62">
            <w:pPr>
              <w:rPr>
                <w:ins w:id="35389" w:author="Fegie" w:date="2021-05-02T14:45:00Z"/>
                <w:del w:id="35390" w:author="家榮 張" w:date="2021-05-20T15:47:00Z"/>
                <w:rFonts w:ascii="標楷體" w:eastAsia="標楷體" w:hAnsi="標楷體"/>
              </w:rPr>
            </w:pPr>
            <w:ins w:id="35391" w:author="Fegie" w:date="2021-05-04T16:42:00Z">
              <w:del w:id="35392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 xml:space="preserve">  </w:delText>
                </w:r>
              </w:del>
              <w:del w:id="35393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Y或</w:delText>
                </w:r>
              </w:del>
            </w:ins>
            <w:ins w:id="35394" w:author="張家榮" w:date="2021-05-06T11:46:00Z">
              <w:del w:id="35395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空白</w:delText>
                </w:r>
              </w:del>
            </w:ins>
            <w:ins w:id="35396" w:author="Fegie" w:date="2021-05-04T16:42:00Z">
              <w:del w:id="35397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N</w:delText>
                </w:r>
              </w:del>
            </w:ins>
          </w:p>
          <w:p w14:paraId="75E1FEA5" w14:textId="264519BC" w:rsidR="00510B62" w:rsidDel="004F6026" w:rsidRDefault="00510B62" w:rsidP="00510B62">
            <w:pPr>
              <w:ind w:left="226" w:hangingChars="94" w:hanging="226"/>
              <w:rPr>
                <w:ins w:id="35398" w:author="Fegie" w:date="2021-05-02T14:48:00Z"/>
                <w:del w:id="35399" w:author="家榮 張" w:date="2021-05-20T15:47:00Z"/>
                <w:rFonts w:ascii="標楷體" w:eastAsia="標楷體" w:hAnsi="標楷體"/>
              </w:rPr>
            </w:pPr>
            <w:ins w:id="35400" w:author="Fegie" w:date="2021-05-02T14:45:00Z">
              <w:del w:id="35401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2.其他功能時，自動顯示原值，可以修改</w:delText>
                </w:r>
              </w:del>
            </w:ins>
          </w:p>
          <w:p w14:paraId="5CCAA172" w14:textId="509B7D03" w:rsidR="00510B62" w:rsidDel="004F6026" w:rsidRDefault="00510B62" w:rsidP="00510B62">
            <w:pPr>
              <w:ind w:left="226" w:hangingChars="94" w:hanging="226"/>
              <w:rPr>
                <w:ins w:id="35402" w:author="Fegie" w:date="2021-05-02T14:45:00Z"/>
                <w:del w:id="35403" w:author="家榮 張" w:date="2021-05-20T15:47:00Z"/>
                <w:rFonts w:ascii="標楷體" w:eastAsia="標楷體" w:hAnsi="標楷體"/>
              </w:rPr>
            </w:pPr>
            <w:ins w:id="35404" w:author="Fegie" w:date="2021-05-02T14:48:00Z">
              <w:del w:id="35405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3.若該客戶</w:delText>
                </w:r>
              </w:del>
            </w:ins>
            <w:ins w:id="35406" w:author="Fegie" w:date="2021-05-02T14:49:00Z">
              <w:del w:id="35407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尚</w:delText>
                </w:r>
              </w:del>
            </w:ins>
            <w:ins w:id="35408" w:author="Fegie" w:date="2021-05-02T14:48:00Z">
              <w:del w:id="35409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未設定E</w:delText>
                </w:r>
              </w:del>
            </w:ins>
            <w:ins w:id="35410" w:author="Fegie" w:date="2021-05-02T14:49:00Z">
              <w:del w:id="35411" w:author="家榮 張" w:date="2021-05-20T15:47:00Z">
                <w:r w:rsidDel="004F6026">
                  <w:rPr>
                    <w:rFonts w:ascii="標楷體" w:eastAsia="標楷體" w:hAnsi="標楷體"/>
                  </w:rPr>
                  <w:delText>mail</w:delText>
                </w:r>
              </w:del>
            </w:ins>
            <w:ins w:id="35412" w:author="Fegie" w:date="2021-05-02T14:48:00Z">
              <w:del w:id="35413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，則限輸入Y</w:delText>
                </w:r>
              </w:del>
            </w:ins>
          </w:p>
          <w:p w14:paraId="77066605" w14:textId="01C079C9" w:rsidR="00510B62" w:rsidDel="004F6026" w:rsidRDefault="00510B62" w:rsidP="00510B62">
            <w:pPr>
              <w:rPr>
                <w:ins w:id="35414" w:author="Fegie" w:date="2021-05-02T00:10:00Z"/>
                <w:del w:id="35415" w:author="家榮 張" w:date="2021-05-20T15:47:00Z"/>
                <w:rFonts w:ascii="標楷體" w:eastAsia="標楷體" w:hAnsi="標楷體"/>
              </w:rPr>
            </w:pPr>
            <w:ins w:id="35416" w:author="Fegie" w:date="2021-05-02T14:48:00Z">
              <w:del w:id="35417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35418" w:author="Fegie" w:date="2021-05-02T14:45:00Z">
              <w:del w:id="35419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.</w:delText>
                </w:r>
                <w:r w:rsidDel="004F6026">
                  <w:rPr>
                    <w:rFonts w:ascii="標楷體" w:eastAsia="標楷體" w:hAnsi="標楷體"/>
                  </w:rPr>
                  <w:delText>CustNotice</w:delText>
                </w:r>
                <w:r w:rsidDel="004F6026">
                  <w:rPr>
                    <w:rFonts w:ascii="標楷體" w:eastAsia="標楷體" w:hAnsi="標楷體" w:hint="eastAsia"/>
                  </w:rPr>
                  <w:delText>.</w:delText>
                </w:r>
              </w:del>
            </w:ins>
            <w:ins w:id="35420" w:author="Fegie" w:date="2021-05-02T14:46:00Z">
              <w:del w:id="35421" w:author="家榮 張" w:date="2021-05-20T15:47:00Z">
                <w:r w:rsidDel="004F6026">
                  <w:rPr>
                    <w:rFonts w:ascii="標楷體" w:eastAsia="標楷體" w:hAnsi="標楷體"/>
                  </w:rPr>
                  <w:delText>Email</w:delText>
                </w:r>
              </w:del>
            </w:ins>
            <w:ins w:id="35422" w:author="Fegie" w:date="2021-05-02T14:45:00Z">
              <w:del w:id="35423" w:author="家榮 張" w:date="2021-05-20T15:47:00Z">
                <w:r w:rsidDel="004F6026">
                  <w:rPr>
                    <w:rFonts w:ascii="標楷體" w:eastAsia="標楷體" w:hAnsi="標楷體"/>
                  </w:rPr>
                  <w:delText>Notice</w:delText>
                </w:r>
              </w:del>
            </w:ins>
          </w:p>
        </w:tc>
      </w:tr>
      <w:tr w:rsidR="00510B62" w:rsidDel="004F6026" w14:paraId="70B15610" w14:textId="6585F2B0" w:rsidTr="007B431B">
        <w:trPr>
          <w:trHeight w:val="291"/>
          <w:jc w:val="center"/>
          <w:ins w:id="35424" w:author="Fegie" w:date="2021-05-02T14:49:00Z"/>
          <w:del w:id="35425" w:author="家榮 張" w:date="2021-05-20T15:47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FB23F" w14:textId="562E8ABC" w:rsidR="00510B62" w:rsidDel="004F6026" w:rsidRDefault="00510B62" w:rsidP="00510B62">
            <w:pPr>
              <w:rPr>
                <w:ins w:id="35426" w:author="Fegie" w:date="2021-05-02T14:49:00Z"/>
                <w:del w:id="35427" w:author="家榮 張" w:date="2021-05-20T15:47:00Z"/>
                <w:rFonts w:ascii="標楷體" w:eastAsia="標楷體" w:hAnsi="標楷體"/>
              </w:rPr>
            </w:pPr>
            <w:ins w:id="35428" w:author="Fegie" w:date="2021-05-02T14:49:00Z">
              <w:del w:id="35429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250F" w14:textId="0DBC67B5" w:rsidR="00510B62" w:rsidDel="004F6026" w:rsidRDefault="00510B62" w:rsidP="00510B62">
            <w:pPr>
              <w:rPr>
                <w:ins w:id="35430" w:author="Fegie" w:date="2021-05-02T14:49:00Z"/>
                <w:del w:id="35431" w:author="家榮 張" w:date="2021-05-20T15:47:00Z"/>
                <w:rFonts w:ascii="標楷體" w:eastAsia="標楷體" w:hAnsi="標楷體"/>
              </w:rPr>
            </w:pPr>
            <w:ins w:id="35432" w:author="Fegie" w:date="2021-05-02T14:49:00Z">
              <w:del w:id="35433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通知書名稱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61D4" w14:textId="0FE34341" w:rsidR="00510B62" w:rsidDel="004F6026" w:rsidRDefault="00510B62" w:rsidP="00510B62">
            <w:pPr>
              <w:rPr>
                <w:ins w:id="35434" w:author="Fegie" w:date="2021-05-02T14:49:00Z"/>
                <w:del w:id="35435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D064" w14:textId="1C97C671" w:rsidR="00510B62" w:rsidDel="004F6026" w:rsidRDefault="00510B62" w:rsidP="00510B62">
            <w:pPr>
              <w:rPr>
                <w:ins w:id="35436" w:author="Fegie" w:date="2021-05-02T14:49:00Z"/>
                <w:del w:id="35437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6604" w14:textId="05A4AEE0" w:rsidR="00510B62" w:rsidDel="004F6026" w:rsidRDefault="00510B62" w:rsidP="00510B62">
            <w:pPr>
              <w:rPr>
                <w:ins w:id="35438" w:author="Fegie" w:date="2021-05-02T14:49:00Z"/>
                <w:del w:id="35439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6918E" w14:textId="19D58857" w:rsidR="00510B62" w:rsidDel="004F6026" w:rsidRDefault="00510B62" w:rsidP="00510B62">
            <w:pPr>
              <w:rPr>
                <w:ins w:id="35440" w:author="Fegie" w:date="2021-05-02T14:49:00Z"/>
                <w:del w:id="35441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AAFDC" w14:textId="2E4D685C" w:rsidR="00510B62" w:rsidDel="004F6026" w:rsidRDefault="00510B62" w:rsidP="00510B62">
            <w:pPr>
              <w:rPr>
                <w:ins w:id="35442" w:author="Fegie" w:date="2021-05-02T14:49:00Z"/>
                <w:del w:id="35443" w:author="家榮 張" w:date="2021-05-20T15:47:00Z"/>
                <w:rFonts w:ascii="標楷體" w:eastAsia="標楷體" w:hAnsi="標楷體"/>
              </w:rPr>
            </w:pPr>
            <w:ins w:id="35444" w:author="Fegie" w:date="2021-05-02T14:50:00Z">
              <w:del w:id="35445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R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09ED9" w14:textId="5049D3FC" w:rsidR="00510B62" w:rsidRPr="00191C43" w:rsidDel="004F6026" w:rsidRDefault="00510B62" w:rsidP="00510B62">
            <w:pPr>
              <w:rPr>
                <w:ins w:id="35446" w:author="Fegie" w:date="2021-05-02T15:08:00Z"/>
                <w:del w:id="35447" w:author="家榮 張" w:date="2021-05-20T15:47:00Z"/>
                <w:rFonts w:ascii="標楷體" w:eastAsia="標楷體" w:hAnsi="標楷體"/>
                <w:rPrChange w:id="35448" w:author="Fegie" w:date="2021-05-02T15:08:00Z">
                  <w:rPr>
                    <w:ins w:id="35449" w:author="Fegie" w:date="2021-05-02T15:08:00Z"/>
                    <w:del w:id="35450" w:author="家榮 張" w:date="2021-05-20T15:47:00Z"/>
                  </w:rPr>
                </w:rPrChange>
              </w:rPr>
            </w:pPr>
            <w:ins w:id="35451" w:author="Fegie" w:date="2021-05-02T15:08:00Z">
              <w:del w:id="35452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1.</w:delText>
                </w:r>
                <w:r w:rsidRPr="00191C43" w:rsidDel="004F6026">
                  <w:rPr>
                    <w:rFonts w:ascii="標楷體" w:eastAsia="標楷體" w:hAnsi="標楷體" w:hint="eastAsia"/>
                    <w:rPrChange w:id="35453" w:author="Fegie" w:date="2021-05-02T15:08:00Z">
                      <w:rPr>
                        <w:rFonts w:hint="eastAsia"/>
                      </w:rPr>
                    </w:rPrChange>
                  </w:rPr>
                  <w:delText>自動顯示不必輸入</w:delText>
                </w:r>
              </w:del>
            </w:ins>
          </w:p>
          <w:p w14:paraId="09D0FC55" w14:textId="3B56437D" w:rsidR="00510B62" w:rsidDel="00AE4F60" w:rsidRDefault="00510B62" w:rsidP="00510B62">
            <w:pPr>
              <w:rPr>
                <w:ins w:id="35454" w:author="Fegie" w:date="2021-05-02T15:10:00Z"/>
                <w:del w:id="35455" w:author="家榮 張" w:date="2021-05-06T18:30:00Z"/>
                <w:rFonts w:ascii="標楷體" w:eastAsia="標楷體" w:hAnsi="標楷體"/>
              </w:rPr>
            </w:pPr>
            <w:ins w:id="35456" w:author="Fegie" w:date="2021-05-02T15:09:00Z">
              <w:del w:id="35457" w:author="家榮 張" w:date="2021-05-20T15:47:00Z">
                <w:r w:rsidDel="004F6026">
                  <w:rPr>
                    <w:rFonts w:ascii="標楷體" w:eastAsia="標楷體" w:hAnsi="標楷體" w:hint="eastAsia"/>
                  </w:rPr>
                  <w:delText>2.</w:delText>
                </w:r>
              </w:del>
              <w:del w:id="35458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資料來源為</w:delText>
                </w:r>
              </w:del>
            </w:ins>
            <w:ins w:id="35459" w:author="Fegie" w:date="2021-05-02T15:10:00Z">
              <w:del w:id="35460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【CdReport 報表代</w:delText>
                </w:r>
              </w:del>
            </w:ins>
          </w:p>
          <w:p w14:paraId="1688CE15" w14:textId="3B7F1C2C" w:rsidR="00510B62" w:rsidDel="00AE4F60" w:rsidRDefault="00510B62" w:rsidP="00510B62">
            <w:pPr>
              <w:rPr>
                <w:ins w:id="35461" w:author="Fegie" w:date="2021-05-02T15:13:00Z"/>
                <w:del w:id="35462" w:author="家榮 張" w:date="2021-05-06T18:30:00Z"/>
                <w:rFonts w:ascii="標楷體" w:eastAsia="標楷體" w:hAnsi="標楷體"/>
              </w:rPr>
            </w:pPr>
            <w:ins w:id="35463" w:author="Fegie" w:date="2021-05-02T15:10:00Z">
              <w:del w:id="35464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 xml:space="preserve">  號對照檔】</w:delText>
                </w:r>
              </w:del>
            </w:ins>
            <w:ins w:id="35465" w:author="Fegie" w:date="2021-05-02T15:13:00Z">
              <w:del w:id="35466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中開頭為L4、L9且</w:delText>
                </w:r>
              </w:del>
            </w:ins>
          </w:p>
          <w:p w14:paraId="3A693209" w14:textId="38927457" w:rsidR="00AE4F60" w:rsidRPr="00191C43" w:rsidDel="004F6026" w:rsidRDefault="00510B62">
            <w:pPr>
              <w:rPr>
                <w:ins w:id="35467" w:author="Fegie" w:date="2021-05-02T14:49:00Z"/>
                <w:del w:id="35468" w:author="家榮 張" w:date="2021-05-20T15:47:00Z"/>
                <w:rFonts w:ascii="標楷體" w:eastAsia="標楷體" w:hAnsi="標楷體"/>
                <w:rPrChange w:id="35469" w:author="Fegie" w:date="2021-05-02T15:08:00Z">
                  <w:rPr>
                    <w:ins w:id="35470" w:author="Fegie" w:date="2021-05-02T14:49:00Z"/>
                    <w:del w:id="35471" w:author="家榮 張" w:date="2021-05-20T15:47:00Z"/>
                  </w:rPr>
                </w:rPrChange>
              </w:rPr>
            </w:pPr>
            <w:ins w:id="35472" w:author="Fegie" w:date="2021-05-02T15:13:00Z">
              <w:del w:id="35473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 xml:space="preserve">  「寄送代號」</w:delText>
                </w:r>
              </w:del>
            </w:ins>
            <w:ins w:id="35474" w:author="Fegie" w:date="2021-05-02T15:14:00Z">
              <w:del w:id="35475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不</w:delText>
                </w:r>
              </w:del>
            </w:ins>
            <w:ins w:id="35476" w:author="Fegie" w:date="2021-05-02T15:13:00Z">
              <w:del w:id="35477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為</w:delText>
                </w:r>
              </w:del>
            </w:ins>
            <w:ins w:id="35478" w:author="Fegie" w:date="2021-05-02T15:14:00Z">
              <w:del w:id="35479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0之報表。</w:delText>
                </w:r>
              </w:del>
            </w:ins>
          </w:p>
        </w:tc>
      </w:tr>
    </w:tbl>
    <w:p w14:paraId="59CFFFF5" w14:textId="77777777" w:rsidR="00D04096" w:rsidRDefault="00D04096" w:rsidP="00D04096">
      <w:pPr>
        <w:rPr>
          <w:ins w:id="35480" w:author="Fegie" w:date="2021-05-02T00:10:00Z"/>
          <w:rFonts w:ascii="標楷體" w:eastAsia="標楷體" w:hAnsi="標楷體"/>
        </w:rPr>
      </w:pPr>
    </w:p>
    <w:p w14:paraId="1B9B3C50" w14:textId="56D1700E" w:rsidR="00D04096" w:rsidRDefault="00D04096">
      <w:pPr>
        <w:widowControl/>
        <w:rPr>
          <w:ins w:id="35481" w:author="Fegie" w:date="2021-05-02T00:13:00Z"/>
          <w:rFonts w:ascii="標楷體" w:eastAsia="標楷體" w:hAnsi="標楷體"/>
        </w:rPr>
      </w:pPr>
      <w:ins w:id="35482" w:author="Fegie" w:date="2021-05-02T00:10:00Z">
        <w:r>
          <w:rPr>
            <w:rFonts w:ascii="標楷體" w:eastAsia="標楷體" w:hAnsi="標楷體" w:hint="eastAsia"/>
          </w:rPr>
          <w:br w:type="page"/>
        </w:r>
      </w:ins>
    </w:p>
    <w:p w14:paraId="01ED2A69" w14:textId="74AA972D" w:rsidR="004F6026" w:rsidRDefault="004F6026">
      <w:pPr>
        <w:pStyle w:val="4"/>
        <w:numPr>
          <w:ilvl w:val="0"/>
          <w:numId w:val="0"/>
        </w:numPr>
        <w:ind w:left="1134"/>
        <w:rPr>
          <w:ins w:id="35483" w:author="家榮 張" w:date="2021-05-20T15:47:00Z"/>
        </w:rPr>
        <w:pPrChange w:id="35484" w:author="家榮 張" w:date="2021-05-20T15:47:00Z">
          <w:pPr>
            <w:pStyle w:val="4"/>
            <w:numPr>
              <w:ilvl w:val="0"/>
              <w:numId w:val="0"/>
            </w:numPr>
            <w:tabs>
              <w:tab w:val="clear" w:pos="1440"/>
            </w:tabs>
            <w:ind w:left="0" w:firstLine="0"/>
          </w:pPr>
        </w:pPrChange>
      </w:pPr>
      <w:ins w:id="35485" w:author="家榮 張" w:date="2021-05-20T15:47:00Z">
        <w:r>
          <w:rPr>
            <w:rFonts w:hint="eastAsia"/>
          </w:rPr>
          <w:t>A.</w:t>
        </w:r>
      </w:ins>
      <w:ins w:id="35486" w:author="家榮 張" w:date="2021-05-20T15:46:00Z">
        <w:r>
          <w:t>UI</w:t>
        </w:r>
        <w:r>
          <w:rPr>
            <w:rFonts w:hint="eastAsia"/>
          </w:rPr>
          <w:t>畫面</w:t>
        </w:r>
        <w:r>
          <w:rPr>
            <w:rFonts w:hint="eastAsia"/>
          </w:rPr>
          <w:t>(</w:t>
        </w:r>
        <w:r>
          <w:rPr>
            <w:rFonts w:hint="eastAsia"/>
          </w:rPr>
          <w:t>新增</w:t>
        </w:r>
        <w:r>
          <w:rPr>
            <w:rFonts w:hint="eastAsia"/>
          </w:rPr>
          <w:t>)</w:t>
        </w:r>
      </w:ins>
    </w:p>
    <w:p w14:paraId="274A8CEE" w14:textId="77777777" w:rsidR="004F6026" w:rsidRDefault="004F6026" w:rsidP="004F6026">
      <w:pPr>
        <w:rPr>
          <w:ins w:id="35487" w:author="家榮 張" w:date="2021-05-20T15:47:00Z"/>
          <w:noProof/>
        </w:rPr>
      </w:pPr>
      <w:ins w:id="35488" w:author="家榮 張" w:date="2021-05-20T15:47:00Z">
        <w:r>
          <w:rPr>
            <w:noProof/>
          </w:rPr>
          <w:drawing>
            <wp:inline distT="0" distB="0" distL="0" distR="0" wp14:anchorId="18D2A0B0" wp14:editId="636B3F8D">
              <wp:extent cx="6479540" cy="3171190"/>
              <wp:effectExtent l="0" t="0" r="0" b="0"/>
              <wp:docPr id="59" name="圖片 5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1711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20D4F97" w14:textId="77777777" w:rsidR="004F6026" w:rsidRDefault="004F6026" w:rsidP="004F6026">
      <w:pPr>
        <w:pStyle w:val="a"/>
        <w:numPr>
          <w:ilvl w:val="0"/>
          <w:numId w:val="55"/>
        </w:numPr>
        <w:spacing w:before="0"/>
        <w:ind w:left="1418"/>
        <w:rPr>
          <w:ins w:id="35489" w:author="家榮 張" w:date="2021-05-20T15:47:00Z"/>
        </w:rPr>
      </w:pPr>
      <w:ins w:id="35490" w:author="家榮 張" w:date="2021-05-20T15:47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03B3387D" w14:textId="77777777" w:rsidR="004F6026" w:rsidRDefault="004F6026" w:rsidP="004F6026">
      <w:pPr>
        <w:rPr>
          <w:ins w:id="35491" w:author="家榮 張" w:date="2021-05-20T15:47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F6026" w14:paraId="3A04B05B" w14:textId="77777777" w:rsidTr="007C070B">
        <w:trPr>
          <w:ins w:id="35492" w:author="家榮 張" w:date="2021-05-20T15:4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8AC4CB" w14:textId="77777777" w:rsidR="004F6026" w:rsidRDefault="004F6026" w:rsidP="00631E93">
            <w:pPr>
              <w:jc w:val="center"/>
              <w:rPr>
                <w:ins w:id="35493" w:author="家榮 張" w:date="2021-05-20T15:47:00Z"/>
                <w:rFonts w:ascii="標楷體" w:eastAsia="標楷體" w:hAnsi="標楷體"/>
              </w:rPr>
            </w:pPr>
            <w:ins w:id="35494" w:author="家榮 張" w:date="2021-05-20T15:47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AC47C3" w14:textId="77777777" w:rsidR="004F6026" w:rsidRDefault="004F6026" w:rsidP="00631E93">
            <w:pPr>
              <w:jc w:val="center"/>
              <w:rPr>
                <w:ins w:id="35495" w:author="家榮 張" w:date="2021-05-20T15:47:00Z"/>
                <w:rFonts w:ascii="標楷體" w:eastAsia="標楷體" w:hAnsi="標楷體"/>
              </w:rPr>
            </w:pPr>
            <w:ins w:id="35496" w:author="家榮 張" w:date="2021-05-20T15:47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49B72B" w14:textId="77777777" w:rsidR="004F6026" w:rsidRDefault="004F6026" w:rsidP="00631E93">
            <w:pPr>
              <w:jc w:val="center"/>
              <w:rPr>
                <w:ins w:id="35497" w:author="家榮 張" w:date="2021-05-20T15:47:00Z"/>
                <w:rFonts w:ascii="標楷體" w:eastAsia="標楷體" w:hAnsi="標楷體"/>
              </w:rPr>
            </w:pPr>
            <w:ins w:id="35498" w:author="家榮 張" w:date="2021-05-20T15:47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4F6026" w14:paraId="01E33EDA" w14:textId="77777777" w:rsidTr="00631E93">
        <w:trPr>
          <w:ins w:id="35499" w:author="家榮 張" w:date="2021-05-20T15:4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74B0" w14:textId="77777777" w:rsidR="004F6026" w:rsidRDefault="004F6026" w:rsidP="00631E93">
            <w:pPr>
              <w:jc w:val="center"/>
              <w:rPr>
                <w:ins w:id="35500" w:author="家榮 張" w:date="2021-05-20T15:47:00Z"/>
                <w:rFonts w:ascii="標楷體" w:eastAsia="標楷體" w:hAnsi="標楷體"/>
                <w:lang w:eastAsia="zh-HK"/>
              </w:rPr>
            </w:pPr>
            <w:ins w:id="35501" w:author="家榮 張" w:date="2021-05-20T15:47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F77C7" w14:textId="77777777" w:rsidR="004F6026" w:rsidRDefault="004F6026" w:rsidP="00631E93">
            <w:pPr>
              <w:rPr>
                <w:ins w:id="35502" w:author="家榮 張" w:date="2021-05-20T15:47:00Z"/>
                <w:rFonts w:ascii="標楷體" w:eastAsia="標楷體" w:hAnsi="標楷體"/>
                <w:lang w:eastAsia="zh-HK"/>
              </w:rPr>
            </w:pPr>
            <w:ins w:id="35503" w:author="家榮 張" w:date="2021-05-20T15:47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E018" w14:textId="77777777" w:rsidR="004F6026" w:rsidRDefault="004F6026" w:rsidP="00631E93">
            <w:pPr>
              <w:rPr>
                <w:ins w:id="35504" w:author="家榮 張" w:date="2021-05-20T15:47:00Z"/>
                <w:rFonts w:ascii="標楷體" w:eastAsia="標楷體" w:hAnsi="標楷體"/>
                <w:lang w:eastAsia="zh-HK"/>
              </w:rPr>
            </w:pPr>
            <w:ins w:id="35505" w:author="家榮 張" w:date="2021-05-20T15:47:00Z">
              <w:r>
                <w:rPr>
                  <w:rFonts w:ascii="標楷體" w:eastAsia="標楷體" w:hAnsi="標楷體" w:hint="eastAsia"/>
                </w:rPr>
                <w:t>1.【L1908 申請不列印書面通知書查詢】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607BA12E" w14:textId="77777777" w:rsidR="004F6026" w:rsidRDefault="004F6026" w:rsidP="00631E93">
            <w:pPr>
              <w:rPr>
                <w:ins w:id="35506" w:author="家榮 張" w:date="2021-05-20T15:47:00Z"/>
                <w:rFonts w:ascii="標楷體" w:eastAsia="標楷體" w:hAnsi="標楷體"/>
                <w:lang w:eastAsia="zh-HK"/>
              </w:rPr>
            </w:pPr>
            <w:ins w:id="35507" w:author="家榮 張" w:date="2021-05-20T15:47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執行新增客戶通知設定資料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4F6026" w14:paraId="2BE31AD2" w14:textId="77777777" w:rsidTr="00631E93">
        <w:trPr>
          <w:ins w:id="35508" w:author="家榮 張" w:date="2021-05-20T15:4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6A903" w14:textId="651A207F" w:rsidR="004F6026" w:rsidRDefault="007D3AC6" w:rsidP="00631E93">
            <w:pPr>
              <w:jc w:val="center"/>
              <w:rPr>
                <w:ins w:id="35509" w:author="家榮 張" w:date="2021-05-20T15:47:00Z"/>
                <w:rFonts w:ascii="標楷體" w:eastAsia="標楷體" w:hAnsi="標楷體"/>
              </w:rPr>
            </w:pPr>
            <w:ins w:id="35510" w:author="家榮 張" w:date="2021-05-20T16:26:00Z"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EB082" w14:textId="77777777" w:rsidR="004F6026" w:rsidRDefault="004F6026" w:rsidP="00631E93">
            <w:pPr>
              <w:rPr>
                <w:ins w:id="35511" w:author="家榮 張" w:date="2021-05-20T15:47:00Z"/>
                <w:rFonts w:ascii="標楷體" w:eastAsia="標楷體" w:hAnsi="標楷體"/>
                <w:lang w:eastAsia="zh-HK"/>
              </w:rPr>
            </w:pPr>
            <w:ins w:id="35512" w:author="家榮 張" w:date="2021-05-20T15:47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62B97" w14:textId="77777777" w:rsidR="004F6026" w:rsidRDefault="004F6026" w:rsidP="00631E93">
            <w:pPr>
              <w:rPr>
                <w:ins w:id="35513" w:author="家榮 張" w:date="2021-05-20T15:47:00Z"/>
                <w:rFonts w:ascii="標楷體" w:eastAsia="標楷體" w:hAnsi="標楷體"/>
                <w:lang w:eastAsia="zh-HK"/>
              </w:rPr>
            </w:pPr>
            <w:ins w:id="35514" w:author="家榮 張" w:date="2021-05-20T15:47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4F6026" w14:paraId="76BF858D" w14:textId="77777777" w:rsidTr="00631E93">
        <w:trPr>
          <w:ins w:id="35515" w:author="家榮 張" w:date="2021-05-20T15:4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8B165" w14:textId="4EB8AC09" w:rsidR="004F6026" w:rsidRDefault="007D3AC6" w:rsidP="00631E93">
            <w:pPr>
              <w:jc w:val="center"/>
              <w:rPr>
                <w:ins w:id="35516" w:author="家榮 張" w:date="2021-05-20T15:47:00Z"/>
                <w:rFonts w:ascii="標楷體" w:eastAsia="標楷體" w:hAnsi="標楷體"/>
              </w:rPr>
            </w:pPr>
            <w:ins w:id="35517" w:author="家榮 張" w:date="2021-05-20T16:26:00Z"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A57FF" w14:textId="77777777" w:rsidR="004F6026" w:rsidRDefault="004F6026" w:rsidP="00631E93">
            <w:pPr>
              <w:rPr>
                <w:ins w:id="35518" w:author="家榮 張" w:date="2021-05-20T15:47:00Z"/>
                <w:rFonts w:ascii="標楷體" w:eastAsia="標楷體" w:hAnsi="標楷體"/>
                <w:lang w:eastAsia="zh-HK"/>
              </w:rPr>
            </w:pPr>
            <w:ins w:id="35519" w:author="家榮 張" w:date="2021-05-20T15:47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7F1E" w14:textId="77777777" w:rsidR="004F6026" w:rsidRDefault="004F6026" w:rsidP="00631E93">
            <w:pPr>
              <w:rPr>
                <w:ins w:id="35520" w:author="家榮 張" w:date="2021-05-20T15:47:00Z"/>
                <w:rFonts w:ascii="標楷體" w:eastAsia="標楷體" w:hAnsi="標楷體"/>
                <w:lang w:eastAsia="zh-HK"/>
              </w:rPr>
            </w:pPr>
            <w:ins w:id="35521" w:author="家榮 張" w:date="2021-05-20T15:47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重新輸入另一筆通知書資料</w:t>
              </w:r>
            </w:ins>
          </w:p>
        </w:tc>
      </w:tr>
    </w:tbl>
    <w:p w14:paraId="2C736264" w14:textId="77777777" w:rsidR="004F6026" w:rsidRDefault="004F6026" w:rsidP="004F6026">
      <w:pPr>
        <w:rPr>
          <w:ins w:id="35522" w:author="家榮 張" w:date="2021-05-20T15:47:00Z"/>
          <w:rFonts w:ascii="標楷體" w:eastAsia="標楷體" w:hAnsi="標楷體"/>
        </w:rPr>
      </w:pPr>
    </w:p>
    <w:p w14:paraId="61926D05" w14:textId="77777777" w:rsidR="004F6026" w:rsidRDefault="004F6026" w:rsidP="004F6026">
      <w:pPr>
        <w:pStyle w:val="15"/>
        <w:numPr>
          <w:ilvl w:val="0"/>
          <w:numId w:val="55"/>
        </w:numPr>
        <w:ind w:left="1418"/>
        <w:rPr>
          <w:ins w:id="35523" w:author="家榮 張" w:date="2021-05-20T15:47:00Z"/>
        </w:rPr>
      </w:pPr>
      <w:ins w:id="35524" w:author="家榮 張" w:date="2021-05-20T15:47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3"/>
        <w:gridCol w:w="1026"/>
        <w:gridCol w:w="1296"/>
        <w:gridCol w:w="683"/>
        <w:gridCol w:w="2106"/>
        <w:gridCol w:w="533"/>
        <w:gridCol w:w="577"/>
        <w:gridCol w:w="3696"/>
      </w:tblGrid>
      <w:tr w:rsidR="004F6026" w14:paraId="03C6267D" w14:textId="77777777" w:rsidTr="007C070B">
        <w:trPr>
          <w:trHeight w:val="388"/>
          <w:tblHeader/>
          <w:jc w:val="center"/>
          <w:ins w:id="35525" w:author="家榮 張" w:date="2021-05-20T15:47:00Z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6D38B9" w14:textId="77777777" w:rsidR="004F6026" w:rsidRDefault="004F6026" w:rsidP="00631E93">
            <w:pPr>
              <w:rPr>
                <w:ins w:id="35526" w:author="家榮 張" w:date="2021-05-20T15:47:00Z"/>
                <w:rFonts w:ascii="標楷體" w:eastAsia="標楷體" w:hAnsi="標楷體"/>
              </w:rPr>
            </w:pPr>
            <w:ins w:id="35527" w:author="家榮 張" w:date="2021-05-20T15:47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0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25FE39" w14:textId="77777777" w:rsidR="004F6026" w:rsidRDefault="004F6026" w:rsidP="00631E93">
            <w:pPr>
              <w:rPr>
                <w:ins w:id="35528" w:author="家榮 張" w:date="2021-05-20T15:47:00Z"/>
                <w:rFonts w:ascii="標楷體" w:eastAsia="標楷體" w:hAnsi="標楷體"/>
              </w:rPr>
            </w:pPr>
            <w:ins w:id="35529" w:author="家榮 張" w:date="2021-05-20T15:47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19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96DBED" w14:textId="77777777" w:rsidR="004F6026" w:rsidRDefault="004F6026" w:rsidP="00631E93">
            <w:pPr>
              <w:jc w:val="center"/>
              <w:rPr>
                <w:ins w:id="35530" w:author="家榮 張" w:date="2021-05-20T15:47:00Z"/>
                <w:rFonts w:ascii="標楷體" w:eastAsia="標楷體" w:hAnsi="標楷體"/>
              </w:rPr>
            </w:pPr>
            <w:ins w:id="35531" w:author="家榮 張" w:date="2021-05-20T15:47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7FD975" w14:textId="77777777" w:rsidR="004F6026" w:rsidRDefault="004F6026" w:rsidP="00631E93">
            <w:pPr>
              <w:rPr>
                <w:ins w:id="35532" w:author="家榮 張" w:date="2021-05-20T15:47:00Z"/>
                <w:rFonts w:ascii="標楷體" w:eastAsia="標楷體" w:hAnsi="標楷體"/>
              </w:rPr>
            </w:pPr>
            <w:ins w:id="35533" w:author="家榮 張" w:date="2021-05-20T15:47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542B42" w14:paraId="30A933E2" w14:textId="77777777" w:rsidTr="007C070B">
        <w:trPr>
          <w:trHeight w:val="244"/>
          <w:tblHeader/>
          <w:jc w:val="center"/>
          <w:ins w:id="35534" w:author="家榮 張" w:date="2021-05-20T15:47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3BF39BD" w14:textId="77777777" w:rsidR="004F6026" w:rsidRDefault="004F6026" w:rsidP="00631E93">
            <w:pPr>
              <w:widowControl/>
              <w:rPr>
                <w:ins w:id="35535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16E792" w14:textId="77777777" w:rsidR="004F6026" w:rsidRDefault="004F6026" w:rsidP="00631E93">
            <w:pPr>
              <w:widowControl/>
              <w:rPr>
                <w:ins w:id="35536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BBE92B3" w14:textId="3288DEAE" w:rsidR="004F6026" w:rsidRDefault="004F6026" w:rsidP="00631E93">
            <w:pPr>
              <w:rPr>
                <w:ins w:id="35537" w:author="家榮 張" w:date="2021-05-20T15:47:00Z"/>
                <w:rFonts w:ascii="標楷體" w:eastAsia="標楷體" w:hAnsi="標楷體"/>
              </w:rPr>
            </w:pPr>
            <w:ins w:id="35538" w:author="家榮 張" w:date="2021-05-20T15:47:00Z">
              <w:r>
                <w:rPr>
                  <w:rFonts w:ascii="標楷體" w:eastAsia="標楷體" w:hAnsi="標楷體" w:hint="eastAsia"/>
                </w:rPr>
                <w:t>資料</w:t>
              </w:r>
              <w:del w:id="35539" w:author="張嘉榮" w:date="2021-05-26T15:47:00Z">
                <w:r w:rsidDel="0017662D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0E9B84" w14:textId="77777777" w:rsidR="004F6026" w:rsidRDefault="004F6026" w:rsidP="00631E93">
            <w:pPr>
              <w:rPr>
                <w:ins w:id="35540" w:author="家榮 張" w:date="2021-05-20T15:47:00Z"/>
                <w:rFonts w:ascii="標楷體" w:eastAsia="標楷體" w:hAnsi="標楷體"/>
              </w:rPr>
            </w:pPr>
            <w:ins w:id="35541" w:author="家榮 張" w:date="2021-05-20T15:47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710386" w14:textId="77777777" w:rsidR="004F6026" w:rsidRDefault="004F6026" w:rsidP="00631E93">
            <w:pPr>
              <w:rPr>
                <w:ins w:id="35542" w:author="家榮 張" w:date="2021-05-20T15:47:00Z"/>
                <w:rFonts w:ascii="標楷體" w:eastAsia="標楷體" w:hAnsi="標楷體"/>
              </w:rPr>
            </w:pPr>
            <w:ins w:id="35543" w:author="家榮 張" w:date="2021-05-20T15:47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A10D29" w14:textId="77777777" w:rsidR="004F6026" w:rsidRDefault="004F6026" w:rsidP="00631E93">
            <w:pPr>
              <w:rPr>
                <w:ins w:id="35544" w:author="家榮 張" w:date="2021-05-20T15:47:00Z"/>
                <w:rFonts w:ascii="標楷體" w:eastAsia="標楷體" w:hAnsi="標楷體"/>
              </w:rPr>
            </w:pPr>
            <w:ins w:id="35545" w:author="家榮 張" w:date="2021-05-20T15:47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82C3CD" w14:textId="77777777" w:rsidR="004F6026" w:rsidRDefault="004F6026" w:rsidP="00631E93">
            <w:pPr>
              <w:rPr>
                <w:ins w:id="35546" w:author="家榮 張" w:date="2021-05-20T15:47:00Z"/>
                <w:rFonts w:ascii="標楷體" w:eastAsia="標楷體" w:hAnsi="標楷體"/>
              </w:rPr>
            </w:pPr>
            <w:ins w:id="35547" w:author="家榮 張" w:date="2021-05-20T15:47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69E4425" w14:textId="77777777" w:rsidR="004F6026" w:rsidRDefault="004F6026" w:rsidP="00631E93">
            <w:pPr>
              <w:widowControl/>
              <w:rPr>
                <w:ins w:id="35548" w:author="家榮 張" w:date="2021-05-20T15:47:00Z"/>
                <w:rFonts w:ascii="標楷體" w:eastAsia="標楷體" w:hAnsi="標楷體"/>
              </w:rPr>
            </w:pPr>
          </w:p>
        </w:tc>
      </w:tr>
      <w:tr w:rsidR="00542B42" w14:paraId="321B03EF" w14:textId="77777777" w:rsidTr="00631E93">
        <w:trPr>
          <w:trHeight w:val="291"/>
          <w:jc w:val="center"/>
          <w:ins w:id="35549" w:author="家榮 張" w:date="2021-05-20T15:47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82311" w14:textId="77777777" w:rsidR="004F6026" w:rsidRDefault="004F6026" w:rsidP="00631E93">
            <w:pPr>
              <w:rPr>
                <w:ins w:id="35550" w:author="家榮 張" w:date="2021-05-20T15:47:00Z"/>
                <w:rFonts w:ascii="標楷體" w:eastAsia="標楷體" w:hAnsi="標楷體"/>
              </w:rPr>
            </w:pPr>
            <w:ins w:id="35551" w:author="家榮 張" w:date="2021-05-20T15:47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62556" w14:textId="77777777" w:rsidR="004F6026" w:rsidRDefault="004F6026" w:rsidP="00631E93">
            <w:pPr>
              <w:rPr>
                <w:ins w:id="35552" w:author="家榮 張" w:date="2021-05-20T15:47:00Z"/>
                <w:rFonts w:ascii="標楷體" w:eastAsia="標楷體" w:hAnsi="標楷體"/>
              </w:rPr>
            </w:pPr>
            <w:ins w:id="35553" w:author="家榮 張" w:date="2021-05-20T15:47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305C6" w14:textId="77777777" w:rsidR="004F6026" w:rsidRDefault="004F6026" w:rsidP="00631E93">
            <w:pPr>
              <w:rPr>
                <w:ins w:id="35554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32E1" w14:textId="77777777" w:rsidR="004F6026" w:rsidRDefault="004F6026" w:rsidP="00631E93">
            <w:pPr>
              <w:rPr>
                <w:ins w:id="35555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9B330" w14:textId="77777777" w:rsidR="004F6026" w:rsidRDefault="004F6026" w:rsidP="00631E93">
            <w:pPr>
              <w:rPr>
                <w:ins w:id="35556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BFCED" w14:textId="77777777" w:rsidR="004F6026" w:rsidRDefault="004F6026" w:rsidP="00631E93">
            <w:pPr>
              <w:rPr>
                <w:ins w:id="35557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2C453" w14:textId="77777777" w:rsidR="004F6026" w:rsidRDefault="004F6026" w:rsidP="00631E93">
            <w:pPr>
              <w:rPr>
                <w:ins w:id="35558" w:author="家榮 張" w:date="2021-05-20T15:47:00Z"/>
                <w:rFonts w:ascii="標楷體" w:eastAsia="標楷體" w:hAnsi="標楷體"/>
              </w:rPr>
            </w:pPr>
            <w:ins w:id="35559" w:author="家榮 張" w:date="2021-05-20T15:47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33D7E" w14:textId="0BDDAB28" w:rsidR="004F6026" w:rsidRDefault="004F6026">
            <w:pPr>
              <w:rPr>
                <w:ins w:id="35560" w:author="家榮 張" w:date="2021-05-20T15:47:00Z"/>
                <w:rFonts w:ascii="標楷體" w:eastAsia="標楷體" w:hAnsi="標楷體"/>
              </w:rPr>
            </w:pPr>
            <w:ins w:id="35561" w:author="家榮 張" w:date="2021-05-20T15:47:00Z">
              <w:r>
                <w:rPr>
                  <w:rFonts w:ascii="標楷體" w:eastAsia="標楷體" w:hAnsi="標楷體" w:hint="eastAsia"/>
                </w:rPr>
                <w:t>自動顯示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</w:tr>
      <w:tr w:rsidR="00542B42" w14:paraId="2E11BBD1" w14:textId="77777777" w:rsidTr="00631E93">
        <w:trPr>
          <w:trHeight w:val="291"/>
          <w:jc w:val="center"/>
          <w:ins w:id="35562" w:author="家榮 張" w:date="2021-05-20T15:47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2B6A6" w14:textId="77777777" w:rsidR="004F6026" w:rsidRDefault="004F6026" w:rsidP="00631E93">
            <w:pPr>
              <w:rPr>
                <w:ins w:id="35563" w:author="家榮 張" w:date="2021-05-20T15:47:00Z"/>
                <w:rFonts w:ascii="標楷體" w:eastAsia="標楷體" w:hAnsi="標楷體"/>
              </w:rPr>
            </w:pPr>
            <w:ins w:id="35564" w:author="家榮 張" w:date="2021-05-20T15:47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5DB71" w14:textId="77777777" w:rsidR="004F6026" w:rsidRDefault="004F6026" w:rsidP="00631E93">
            <w:pPr>
              <w:rPr>
                <w:ins w:id="35565" w:author="家榮 張" w:date="2021-05-20T15:47:00Z"/>
                <w:rFonts w:ascii="標楷體" w:eastAsia="標楷體" w:hAnsi="標楷體"/>
              </w:rPr>
            </w:pPr>
            <w:ins w:id="35566" w:author="家榮 張" w:date="2021-05-20T15:47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04F6B" w14:textId="77777777" w:rsidR="004F6026" w:rsidRDefault="004F6026" w:rsidP="00631E93">
            <w:pPr>
              <w:rPr>
                <w:ins w:id="35567" w:author="家榮 張" w:date="2021-05-20T15:47:00Z"/>
                <w:rFonts w:ascii="標楷體" w:eastAsia="標楷體" w:hAnsi="標楷體"/>
              </w:rPr>
            </w:pPr>
            <w:ins w:id="35568" w:author="家榮 張" w:date="2021-05-20T15:47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3C61D" w14:textId="77777777" w:rsidR="004F6026" w:rsidRDefault="004F6026" w:rsidP="00631E93">
            <w:pPr>
              <w:rPr>
                <w:ins w:id="35569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42551" w14:textId="77777777" w:rsidR="004F6026" w:rsidRDefault="004F6026" w:rsidP="00631E93">
            <w:pPr>
              <w:rPr>
                <w:ins w:id="35570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88C03" w14:textId="77777777" w:rsidR="004F6026" w:rsidRDefault="004F6026" w:rsidP="00631E93">
            <w:pPr>
              <w:rPr>
                <w:ins w:id="35571" w:author="家榮 張" w:date="2021-05-20T15:47:00Z"/>
                <w:rFonts w:ascii="標楷體" w:eastAsia="標楷體" w:hAnsi="標楷體"/>
              </w:rPr>
            </w:pPr>
            <w:ins w:id="35572" w:author="家榮 張" w:date="2021-05-20T15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02509" w14:textId="77777777" w:rsidR="004F6026" w:rsidRDefault="004F6026" w:rsidP="00631E93">
            <w:pPr>
              <w:rPr>
                <w:ins w:id="35573" w:author="家榮 張" w:date="2021-05-20T15:47:00Z"/>
                <w:rFonts w:ascii="標楷體" w:eastAsia="標楷體" w:hAnsi="標楷體"/>
              </w:rPr>
            </w:pPr>
            <w:ins w:id="35574" w:author="家榮 張" w:date="2021-05-20T15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98ADB" w14:textId="77777777" w:rsidR="004F6026" w:rsidRDefault="004F6026" w:rsidP="00631E93">
            <w:pPr>
              <w:rPr>
                <w:ins w:id="35575" w:author="家榮 張" w:date="2021-05-20T15:47:00Z"/>
                <w:rFonts w:ascii="標楷體" w:eastAsia="標楷體" w:hAnsi="標楷體"/>
              </w:rPr>
            </w:pPr>
            <w:ins w:id="35576" w:author="家榮 張" w:date="2021-05-20T15:47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69E0AC12" w14:textId="01540DB3" w:rsidR="00473AD8" w:rsidRDefault="004F6026" w:rsidP="00473AD8">
            <w:pPr>
              <w:ind w:left="226" w:hangingChars="94" w:hanging="226"/>
              <w:rPr>
                <w:ins w:id="35577" w:author="家榮 張" w:date="2021-05-20T17:17:00Z"/>
                <w:rFonts w:ascii="標楷體" w:eastAsia="標楷體" w:hAnsi="標楷體"/>
              </w:rPr>
            </w:pPr>
            <w:ins w:id="35578" w:author="家榮 張" w:date="2021-05-20T15:47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35579" w:author="家榮 張" w:date="2021-05-20T17:17:00Z">
              <w:r w:rsidR="00473AD8">
                <w:rPr>
                  <w:rFonts w:ascii="標楷體" w:eastAsia="標楷體" w:hAnsi="標楷體" w:hint="eastAsia"/>
                </w:rPr>
                <w:t>檢核條件:</w:t>
              </w:r>
            </w:ins>
            <w:ins w:id="35580" w:author="家榮 張" w:date="2021-05-20T18:00:00Z">
              <w:r w:rsidR="007D3B09">
                <w:rPr>
                  <w:rFonts w:ascii="標楷體" w:eastAsia="標楷體" w:hAnsi="標楷體" w:hint="eastAsia"/>
                </w:rPr>
                <w:t>V(2</w:t>
              </w:r>
              <w:r w:rsidR="007D3B09">
                <w:rPr>
                  <w:rFonts w:ascii="標楷體" w:eastAsia="標楷體" w:hAnsi="標楷體"/>
                </w:rPr>
                <w:t>,0</w:t>
              </w:r>
              <w:r w:rsidR="007D3B09">
                <w:rPr>
                  <w:rFonts w:ascii="標楷體" w:eastAsia="標楷體" w:hAnsi="標楷體" w:hint="eastAsia"/>
                </w:rPr>
                <w:t>)</w:t>
              </w:r>
            </w:ins>
          </w:p>
          <w:p w14:paraId="3321ADB5" w14:textId="38281D59" w:rsidR="004F6026" w:rsidRDefault="004F6026">
            <w:pPr>
              <w:ind w:left="226" w:hangingChars="94" w:hanging="226"/>
              <w:rPr>
                <w:ins w:id="35581" w:author="家榮 張" w:date="2021-05-20T15:47:00Z"/>
                <w:rFonts w:ascii="標楷體" w:eastAsia="標楷體" w:hAnsi="標楷體"/>
              </w:rPr>
              <w:pPrChange w:id="35582" w:author="家榮 張" w:date="2021-05-20T17:17:00Z">
                <w:pPr/>
              </w:pPrChange>
            </w:pPr>
            <w:ins w:id="35583" w:author="家榮 張" w:date="2021-05-20T15:47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CustNo</w:t>
              </w:r>
            </w:ins>
          </w:p>
        </w:tc>
      </w:tr>
      <w:tr w:rsidR="00542B42" w14:paraId="7E765885" w14:textId="77777777" w:rsidTr="00631E93">
        <w:trPr>
          <w:trHeight w:val="291"/>
          <w:jc w:val="center"/>
          <w:ins w:id="35584" w:author="家榮 張" w:date="2021-05-20T15:47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F0A34" w14:textId="77777777" w:rsidR="004F6026" w:rsidRDefault="004F6026" w:rsidP="00631E93">
            <w:pPr>
              <w:rPr>
                <w:ins w:id="35585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5F75" w14:textId="77777777" w:rsidR="004F6026" w:rsidRDefault="004F6026" w:rsidP="00631E93">
            <w:pPr>
              <w:rPr>
                <w:ins w:id="35586" w:author="家榮 張" w:date="2021-05-20T15:47:00Z"/>
                <w:rFonts w:ascii="標楷體" w:eastAsia="標楷體" w:hAnsi="標楷體"/>
              </w:rPr>
            </w:pPr>
            <w:ins w:id="35587" w:author="家榮 張" w:date="2021-05-20T15:47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5DB00" w14:textId="77777777" w:rsidR="004F6026" w:rsidRDefault="004F6026" w:rsidP="00631E93">
            <w:pPr>
              <w:rPr>
                <w:ins w:id="35588" w:author="家榮 張" w:date="2021-05-20T15:47:00Z"/>
                <w:rFonts w:ascii="標楷體" w:eastAsia="標楷體" w:hAnsi="標楷體"/>
              </w:rPr>
            </w:pPr>
            <w:ins w:id="35589" w:author="家榮 張" w:date="2021-05-20T15:47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F847C" w14:textId="77777777" w:rsidR="004F6026" w:rsidRDefault="004F6026" w:rsidP="00631E93">
            <w:pPr>
              <w:rPr>
                <w:ins w:id="35590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A820E" w14:textId="77777777" w:rsidR="004F6026" w:rsidRDefault="004F6026" w:rsidP="00631E93">
            <w:pPr>
              <w:rPr>
                <w:ins w:id="35591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3A57" w14:textId="77777777" w:rsidR="004F6026" w:rsidRDefault="004F6026" w:rsidP="00631E93">
            <w:pPr>
              <w:rPr>
                <w:ins w:id="35592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6DA9F" w14:textId="77777777" w:rsidR="004F6026" w:rsidRDefault="004F6026" w:rsidP="00631E93">
            <w:pPr>
              <w:rPr>
                <w:ins w:id="35593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DD662" w14:textId="77777777" w:rsidR="004F6026" w:rsidRDefault="004F6026" w:rsidP="00631E93">
            <w:pPr>
              <w:rPr>
                <w:ins w:id="35594" w:author="家榮 張" w:date="2021-05-20T15:47:00Z"/>
                <w:rFonts w:ascii="標楷體" w:eastAsia="標楷體" w:hAnsi="標楷體"/>
              </w:rPr>
            </w:pPr>
            <w:ins w:id="35595" w:author="家榮 張" w:date="2021-05-20T15:47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查詢並帶回「戶號」</w:t>
              </w:r>
            </w:ins>
          </w:p>
        </w:tc>
      </w:tr>
      <w:tr w:rsidR="00542B42" w14:paraId="4DEA6936" w14:textId="77777777" w:rsidTr="00631E93">
        <w:trPr>
          <w:trHeight w:val="291"/>
          <w:jc w:val="center"/>
          <w:ins w:id="35596" w:author="家榮 張" w:date="2021-05-20T15:47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EEE3D" w14:textId="77777777" w:rsidR="004F6026" w:rsidRDefault="004F6026" w:rsidP="00631E93">
            <w:pPr>
              <w:rPr>
                <w:ins w:id="35597" w:author="家榮 張" w:date="2021-05-20T15:47:00Z"/>
                <w:rFonts w:ascii="標楷體" w:eastAsia="標楷體" w:hAnsi="標楷體"/>
              </w:rPr>
            </w:pPr>
            <w:ins w:id="35598" w:author="家榮 張" w:date="2021-05-20T15:47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60D2" w14:textId="77777777" w:rsidR="004F6026" w:rsidRDefault="004F6026" w:rsidP="00631E93">
            <w:pPr>
              <w:rPr>
                <w:ins w:id="35599" w:author="家榮 張" w:date="2021-05-20T15:47:00Z"/>
                <w:rFonts w:ascii="標楷體" w:eastAsia="標楷體" w:hAnsi="標楷體"/>
              </w:rPr>
            </w:pPr>
            <w:ins w:id="35600" w:author="家榮 張" w:date="2021-05-20T15:47:00Z">
              <w:r>
                <w:rPr>
                  <w:rFonts w:ascii="標楷體" w:eastAsia="標楷體" w:hAnsi="標楷體" w:hint="eastAsia"/>
                </w:rPr>
                <w:t>額度號碼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16C7" w14:textId="77777777" w:rsidR="004F6026" w:rsidRDefault="004F6026" w:rsidP="00631E93">
            <w:pPr>
              <w:rPr>
                <w:ins w:id="35601" w:author="家榮 張" w:date="2021-05-20T15:47:00Z"/>
                <w:rFonts w:ascii="標楷體" w:eastAsia="標楷體" w:hAnsi="標楷體"/>
              </w:rPr>
            </w:pPr>
            <w:ins w:id="35602" w:author="家榮 張" w:date="2021-05-20T15:47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FBCDC" w14:textId="77777777" w:rsidR="004F6026" w:rsidRDefault="004F6026" w:rsidP="00631E93">
            <w:pPr>
              <w:rPr>
                <w:ins w:id="35603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4BB2" w14:textId="77777777" w:rsidR="004F6026" w:rsidRDefault="004F6026" w:rsidP="00631E93">
            <w:pPr>
              <w:rPr>
                <w:ins w:id="35604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DA43B" w14:textId="77777777" w:rsidR="004F6026" w:rsidRDefault="004F6026" w:rsidP="00631E93">
            <w:pPr>
              <w:rPr>
                <w:ins w:id="35605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70F4" w14:textId="77777777" w:rsidR="004F6026" w:rsidRDefault="004F6026" w:rsidP="00631E93">
            <w:pPr>
              <w:rPr>
                <w:ins w:id="35606" w:author="家榮 張" w:date="2021-05-20T15:47:00Z"/>
                <w:rFonts w:ascii="標楷體" w:eastAsia="標楷體" w:hAnsi="標楷體"/>
              </w:rPr>
            </w:pPr>
            <w:ins w:id="35607" w:author="家榮 張" w:date="2021-05-20T15:47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434DA" w14:textId="77777777" w:rsidR="004F6026" w:rsidRDefault="004F6026" w:rsidP="00631E93">
            <w:pPr>
              <w:rPr>
                <w:ins w:id="35608" w:author="家榮 張" w:date="2021-05-20T15:47:00Z"/>
                <w:rFonts w:ascii="標楷體" w:eastAsia="標楷體" w:hAnsi="標楷體"/>
              </w:rPr>
            </w:pPr>
            <w:ins w:id="35609" w:author="家榮 張" w:date="2021-05-20T15:47:00Z">
              <w:r>
                <w:rPr>
                  <w:rFonts w:ascii="標楷體" w:eastAsia="標楷體" w:hAnsi="標楷體" w:hint="eastAsia"/>
                </w:rPr>
                <w:t>1.「新增」時，可以輸入</w:t>
              </w:r>
            </w:ins>
          </w:p>
          <w:p w14:paraId="2A139FE9" w14:textId="55BD29A2" w:rsidR="004F6026" w:rsidRDefault="007D3B09" w:rsidP="00631E93">
            <w:pPr>
              <w:rPr>
                <w:ins w:id="35610" w:author="家榮 張" w:date="2021-05-20T15:47:00Z"/>
                <w:rFonts w:ascii="標楷體" w:eastAsia="標楷體" w:hAnsi="標楷體"/>
              </w:rPr>
            </w:pPr>
            <w:ins w:id="35611" w:author="家榮 張" w:date="2021-05-20T18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35612" w:author="家榮 張" w:date="2021-05-20T15:47:00Z">
              <w:r w:rsidR="004F6026">
                <w:rPr>
                  <w:rFonts w:ascii="標楷體" w:eastAsia="標楷體" w:hAnsi="標楷體" w:hint="eastAsia"/>
                </w:rPr>
                <w:t>.</w:t>
              </w:r>
              <w:r w:rsidR="004F6026">
                <w:rPr>
                  <w:rFonts w:ascii="標楷體" w:eastAsia="標楷體" w:hAnsi="標楷體"/>
                </w:rPr>
                <w:t>CustNotice</w:t>
              </w:r>
              <w:r w:rsidR="004F6026">
                <w:rPr>
                  <w:rFonts w:ascii="標楷體" w:eastAsia="標楷體" w:hAnsi="標楷體" w:hint="eastAsia"/>
                </w:rPr>
                <w:t>.Fa</w:t>
              </w:r>
              <w:r w:rsidR="004F6026">
                <w:rPr>
                  <w:rFonts w:ascii="標楷體" w:eastAsia="標楷體" w:hAnsi="標楷體"/>
                </w:rPr>
                <w:t>cmNo</w:t>
              </w:r>
            </w:ins>
          </w:p>
        </w:tc>
      </w:tr>
      <w:tr w:rsidR="00542B42" w14:paraId="21520DFC" w14:textId="77777777" w:rsidTr="00631E93">
        <w:trPr>
          <w:trHeight w:val="291"/>
          <w:jc w:val="center"/>
          <w:ins w:id="35613" w:author="家榮 張" w:date="2021-05-20T15:47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325F8" w14:textId="77777777" w:rsidR="004F6026" w:rsidRDefault="004F6026" w:rsidP="00631E93">
            <w:pPr>
              <w:rPr>
                <w:ins w:id="35614" w:author="家榮 張" w:date="2021-05-20T15:47:00Z"/>
                <w:rFonts w:ascii="標楷體" w:eastAsia="標楷體" w:hAnsi="標楷體"/>
              </w:rPr>
            </w:pPr>
            <w:ins w:id="35615" w:author="家榮 張" w:date="2021-05-20T15:47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45D68" w14:textId="77777777" w:rsidR="004F6026" w:rsidRDefault="004F6026" w:rsidP="00631E93">
            <w:pPr>
              <w:rPr>
                <w:ins w:id="35616" w:author="家榮 張" w:date="2021-05-20T15:47:00Z"/>
                <w:rFonts w:ascii="標楷體" w:eastAsia="標楷體" w:hAnsi="標楷體"/>
              </w:rPr>
            </w:pPr>
            <w:ins w:id="35617" w:author="家榮 張" w:date="2021-05-20T15:47:00Z">
              <w:r>
                <w:rPr>
                  <w:rFonts w:ascii="標楷體" w:eastAsia="標楷體" w:hAnsi="標楷體" w:hint="eastAsia"/>
                </w:rPr>
                <w:t>申請日期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2F1A" w14:textId="77777777" w:rsidR="004F6026" w:rsidRDefault="004F6026" w:rsidP="00631E93">
            <w:pPr>
              <w:rPr>
                <w:ins w:id="35618" w:author="家榮 張" w:date="2021-05-20T15:47:00Z"/>
                <w:rFonts w:ascii="標楷體" w:eastAsia="標楷體" w:hAnsi="標楷體"/>
              </w:rPr>
            </w:pPr>
            <w:ins w:id="35619" w:author="家榮 張" w:date="2021-05-20T15:47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EDDB" w14:textId="77777777" w:rsidR="004F6026" w:rsidRDefault="004F6026" w:rsidP="00631E93">
            <w:pPr>
              <w:rPr>
                <w:ins w:id="35620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0DC9A" w14:textId="77777777" w:rsidR="004F6026" w:rsidRDefault="004F6026" w:rsidP="00631E93">
            <w:pPr>
              <w:jc w:val="right"/>
              <w:rPr>
                <w:ins w:id="35621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C51B" w14:textId="77777777" w:rsidR="004F6026" w:rsidRDefault="004F6026" w:rsidP="00631E93">
            <w:pPr>
              <w:rPr>
                <w:ins w:id="35622" w:author="家榮 張" w:date="2021-05-20T15:47:00Z"/>
                <w:rFonts w:ascii="標楷體" w:eastAsia="標楷體" w:hAnsi="標楷體"/>
              </w:rPr>
            </w:pPr>
            <w:ins w:id="35623" w:author="家榮 張" w:date="2021-05-20T15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56963" w14:textId="77777777" w:rsidR="004F6026" w:rsidRDefault="004F6026" w:rsidP="00631E93">
            <w:pPr>
              <w:rPr>
                <w:ins w:id="35624" w:author="家榮 張" w:date="2021-05-20T15:47:00Z"/>
                <w:rFonts w:ascii="標楷體" w:eastAsia="標楷體" w:hAnsi="標楷體"/>
              </w:rPr>
            </w:pPr>
            <w:ins w:id="35625" w:author="家榮 張" w:date="2021-05-20T15:47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8C6DE" w14:textId="77777777" w:rsidR="004F6026" w:rsidRDefault="004F6026" w:rsidP="00631E93">
            <w:pPr>
              <w:rPr>
                <w:ins w:id="35626" w:author="家榮 張" w:date="2021-05-20T15:47:00Z"/>
                <w:rFonts w:ascii="標楷體" w:eastAsia="標楷體" w:hAnsi="標楷體"/>
              </w:rPr>
            </w:pPr>
            <w:ins w:id="35627" w:author="家榮 張" w:date="2021-05-20T15:47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75220C8F" w14:textId="0FD32BCD" w:rsidR="004F6026" w:rsidRDefault="004F6026" w:rsidP="00631E93">
            <w:pPr>
              <w:ind w:left="226" w:hangingChars="94" w:hanging="226"/>
              <w:rPr>
                <w:ins w:id="35628" w:author="家榮 張" w:date="2021-05-20T15:47:00Z"/>
                <w:rFonts w:ascii="標楷體" w:eastAsia="標楷體" w:hAnsi="標楷體"/>
              </w:rPr>
            </w:pPr>
            <w:ins w:id="35629" w:author="家榮 張" w:date="2021-05-20T15:47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35630" w:author="家榮 張" w:date="2021-05-20T18:02:00Z">
              <w:r w:rsidR="007D3B09">
                <w:rPr>
                  <w:rFonts w:ascii="標楷體" w:eastAsia="標楷體" w:hAnsi="標楷體" w:hint="eastAsia"/>
                </w:rPr>
                <w:t>檢核條件:</w:t>
              </w:r>
            </w:ins>
            <w:ins w:id="35631" w:author="家榮 張" w:date="2021-05-20T18:03:00Z">
              <w:r w:rsidR="007D3B09">
                <w:rPr>
                  <w:rFonts w:ascii="標楷體" w:eastAsia="標楷體" w:hAnsi="標楷體" w:hint="eastAsia"/>
                </w:rPr>
                <w:t>V(7)A(4</w:t>
              </w:r>
              <w:r w:rsidR="007D3B09">
                <w:rPr>
                  <w:rFonts w:ascii="標楷體" w:eastAsia="標楷體" w:hAnsi="標楷體"/>
                </w:rPr>
                <w:t>,0,#ApplDt</w:t>
              </w:r>
              <w:r w:rsidR="007D3B09">
                <w:rPr>
                  <w:rFonts w:ascii="標楷體" w:eastAsia="標楷體" w:hAnsi="標楷體" w:hint="eastAsia"/>
                </w:rPr>
                <w:t>)</w:t>
              </w:r>
            </w:ins>
          </w:p>
          <w:p w14:paraId="3648C8F4" w14:textId="77777777" w:rsidR="004F6026" w:rsidRDefault="004F6026" w:rsidP="00631E93">
            <w:pPr>
              <w:rPr>
                <w:ins w:id="35632" w:author="家榮 張" w:date="2021-05-20T15:47:00Z"/>
                <w:rFonts w:ascii="標楷體" w:eastAsia="標楷體" w:hAnsi="標楷體"/>
              </w:rPr>
            </w:pPr>
            <w:ins w:id="35633" w:author="家榮 張" w:date="2021-05-20T15:47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.A</w:t>
              </w:r>
              <w:r>
                <w:rPr>
                  <w:rFonts w:ascii="標楷體" w:eastAsia="標楷體" w:hAnsi="標楷體"/>
                </w:rPr>
                <w:t>pplyDate</w:t>
              </w:r>
            </w:ins>
          </w:p>
        </w:tc>
      </w:tr>
      <w:tr w:rsidR="00542B42" w14:paraId="24D6C3EB" w14:textId="77777777" w:rsidTr="00631E93">
        <w:trPr>
          <w:trHeight w:val="291"/>
          <w:jc w:val="center"/>
          <w:ins w:id="35634" w:author="家榮 張" w:date="2021-05-20T15:47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F521D" w14:textId="77777777" w:rsidR="004F6026" w:rsidRDefault="004F6026" w:rsidP="00631E93">
            <w:pPr>
              <w:rPr>
                <w:ins w:id="35635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E0D01" w14:textId="77777777" w:rsidR="004F6026" w:rsidRDefault="004F6026" w:rsidP="00631E93">
            <w:pPr>
              <w:rPr>
                <w:ins w:id="35636" w:author="家榮 張" w:date="2021-05-20T15:47:00Z"/>
                <w:rFonts w:ascii="標楷體" w:eastAsia="標楷體" w:hAnsi="標楷體"/>
              </w:rPr>
            </w:pPr>
            <w:ins w:id="35637" w:author="家榮 張" w:date="2021-05-20T15:47:00Z">
              <w:r>
                <w:rPr>
                  <w:rFonts w:ascii="標楷體" w:eastAsia="標楷體" w:hAnsi="標楷體" w:hint="eastAsia"/>
                </w:rPr>
                <w:t>全選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E3D6" w14:textId="77777777" w:rsidR="004F6026" w:rsidRDefault="004F6026" w:rsidP="00631E93">
            <w:pPr>
              <w:rPr>
                <w:ins w:id="35638" w:author="家榮 張" w:date="2021-05-20T15:47:00Z"/>
                <w:rFonts w:ascii="標楷體" w:eastAsia="標楷體" w:hAnsi="標楷體"/>
              </w:rPr>
            </w:pPr>
            <w:ins w:id="35639" w:author="家榮 張" w:date="2021-05-20T15:47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267F9" w14:textId="77777777" w:rsidR="004F6026" w:rsidRDefault="004F6026" w:rsidP="00631E93">
            <w:pPr>
              <w:rPr>
                <w:ins w:id="35640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B67D" w14:textId="77777777" w:rsidR="004F6026" w:rsidRDefault="004F6026" w:rsidP="00631E93">
            <w:pPr>
              <w:rPr>
                <w:ins w:id="35641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4BCFD" w14:textId="77777777" w:rsidR="004F6026" w:rsidRDefault="004F6026" w:rsidP="00631E93">
            <w:pPr>
              <w:rPr>
                <w:ins w:id="35642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31F1C" w14:textId="77777777" w:rsidR="004F6026" w:rsidRDefault="004F6026" w:rsidP="00631E93">
            <w:pPr>
              <w:rPr>
                <w:ins w:id="35643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4FE9" w14:textId="77777777" w:rsidR="004F6026" w:rsidRPr="00D45A59" w:rsidRDefault="004F6026" w:rsidP="00631E93">
            <w:pPr>
              <w:rPr>
                <w:ins w:id="35644" w:author="家榮 張" w:date="2021-05-20T15:47:00Z"/>
                <w:rFonts w:ascii="標楷體" w:eastAsia="標楷體" w:hAnsi="標楷體"/>
              </w:rPr>
            </w:pPr>
            <w:ins w:id="35645" w:author="家榮 張" w:date="2021-05-20T15:47:00Z">
              <w:r>
                <w:rPr>
                  <w:rFonts w:ascii="標楷體" w:eastAsia="標楷體" w:hAnsi="標楷體" w:hint="eastAsia"/>
                </w:rPr>
                <w:t>1.</w:t>
              </w:r>
              <w:r w:rsidRPr="00D45A59">
                <w:rPr>
                  <w:rFonts w:ascii="標楷體" w:eastAsia="標楷體" w:hAnsi="標楷體" w:hint="eastAsia"/>
                </w:rPr>
                <w:t>將全部「不設定書面通知書」設</w:t>
              </w:r>
            </w:ins>
          </w:p>
          <w:p w14:paraId="512F7636" w14:textId="77777777" w:rsidR="004F6026" w:rsidRPr="00D45A59" w:rsidRDefault="004F6026" w:rsidP="00631E93">
            <w:pPr>
              <w:tabs>
                <w:tab w:val="center" w:pos="1740"/>
              </w:tabs>
              <w:rPr>
                <w:ins w:id="35646" w:author="家榮 張" w:date="2021-05-20T15:47:00Z"/>
                <w:rFonts w:ascii="標楷體" w:eastAsia="標楷體" w:hAnsi="標楷體"/>
              </w:rPr>
            </w:pPr>
            <w:ins w:id="35647" w:author="家榮 張" w:date="2021-05-20T15:47:00Z">
              <w:r w:rsidRPr="00D45A59">
                <w:rPr>
                  <w:rFonts w:ascii="標楷體" w:eastAsia="標楷體" w:hAnsi="標楷體"/>
                </w:rPr>
                <w:t xml:space="preserve">  </w:t>
              </w:r>
              <w:r w:rsidRPr="00D45A59">
                <w:rPr>
                  <w:rFonts w:ascii="標楷體" w:eastAsia="標楷體" w:hAnsi="標楷體" w:hint="eastAsia"/>
                </w:rPr>
                <w:t>定為</w:t>
              </w:r>
              <w:r>
                <w:rPr>
                  <w:rFonts w:ascii="標楷體" w:eastAsia="標楷體" w:hAnsi="標楷體" w:hint="eastAsia"/>
                </w:rPr>
                <w:t>「Y」</w:t>
              </w:r>
            </w:ins>
          </w:p>
        </w:tc>
      </w:tr>
      <w:tr w:rsidR="00542B42" w14:paraId="04B8D21D" w14:textId="77777777" w:rsidTr="00631E93">
        <w:trPr>
          <w:trHeight w:val="291"/>
          <w:jc w:val="center"/>
          <w:ins w:id="35648" w:author="家榮 張" w:date="2021-05-20T15:47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6E117" w14:textId="77777777" w:rsidR="004F6026" w:rsidRDefault="004F6026" w:rsidP="00631E93">
            <w:pPr>
              <w:rPr>
                <w:ins w:id="35649" w:author="家榮 張" w:date="2021-05-20T15:47:00Z"/>
                <w:rFonts w:ascii="標楷體" w:eastAsia="標楷體" w:hAnsi="標楷體"/>
              </w:rPr>
            </w:pPr>
            <w:ins w:id="35650" w:author="家榮 張" w:date="2021-05-20T15:47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1D94" w14:textId="77777777" w:rsidR="004F6026" w:rsidRDefault="004F6026" w:rsidP="00631E93">
            <w:pPr>
              <w:rPr>
                <w:ins w:id="35651" w:author="家榮 張" w:date="2021-05-20T15:47:00Z"/>
                <w:rFonts w:ascii="標楷體" w:eastAsia="標楷體" w:hAnsi="標楷體"/>
              </w:rPr>
            </w:pPr>
            <w:ins w:id="35652" w:author="家榮 張" w:date="2021-05-20T15:47:00Z">
              <w:r>
                <w:rPr>
                  <w:rFonts w:ascii="標楷體" w:eastAsia="標楷體" w:hAnsi="標楷體" w:hint="eastAsia"/>
                </w:rPr>
                <w:t>不寄送書面通知書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1A8" w14:textId="77777777" w:rsidR="004F6026" w:rsidRDefault="004F6026" w:rsidP="00631E93">
            <w:pPr>
              <w:rPr>
                <w:ins w:id="35653" w:author="家榮 張" w:date="2021-05-20T15:47:00Z"/>
                <w:rFonts w:ascii="標楷體" w:eastAsia="標楷體" w:hAnsi="標楷體"/>
              </w:rPr>
            </w:pPr>
            <w:ins w:id="35654" w:author="家榮 張" w:date="2021-05-20T15:47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A3164" w14:textId="77777777" w:rsidR="004F6026" w:rsidRDefault="004F6026" w:rsidP="00631E93">
            <w:pPr>
              <w:rPr>
                <w:ins w:id="35655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B0BA" w14:textId="77777777" w:rsidR="004F6026" w:rsidRDefault="004F6026" w:rsidP="00631E93">
            <w:pPr>
              <w:rPr>
                <w:ins w:id="35656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9C2E3" w14:textId="77777777" w:rsidR="004F6026" w:rsidRDefault="004F6026" w:rsidP="00631E93">
            <w:pPr>
              <w:rPr>
                <w:ins w:id="35657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646D8" w14:textId="77777777" w:rsidR="004F6026" w:rsidRDefault="004F6026" w:rsidP="00631E93">
            <w:pPr>
              <w:rPr>
                <w:ins w:id="35658" w:author="家榮 張" w:date="2021-05-20T15:47:00Z"/>
                <w:rFonts w:ascii="標楷體" w:eastAsia="標楷體" w:hAnsi="標楷體"/>
              </w:rPr>
            </w:pPr>
            <w:ins w:id="35659" w:author="家榮 張" w:date="2021-05-20T15:47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A8C3F" w14:textId="77777777" w:rsidR="00542B42" w:rsidRDefault="004F6026" w:rsidP="00542B42">
            <w:pPr>
              <w:rPr>
                <w:ins w:id="35660" w:author="家榮 張" w:date="2021-05-20T18:35:00Z"/>
                <w:rFonts w:ascii="標楷體" w:eastAsia="標楷體" w:hAnsi="標楷體"/>
              </w:rPr>
            </w:pPr>
            <w:ins w:id="35661" w:author="家榮 張" w:date="2021-05-20T15:47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0F9D9DDF" w14:textId="77777777" w:rsidR="00542B42" w:rsidRDefault="00542B42" w:rsidP="00542B42">
            <w:pPr>
              <w:rPr>
                <w:ins w:id="35662" w:author="家榮 張" w:date="2021-05-20T18:37:00Z"/>
                <w:rFonts w:ascii="標楷體" w:eastAsia="標楷體" w:hAnsi="標楷體"/>
              </w:rPr>
            </w:pPr>
            <w:ins w:id="35663" w:author="家榮 張" w:date="2021-05-20T18:35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35664" w:author="家榮 張" w:date="2021-05-20T18:36:00Z"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2A7CC06E" w14:textId="7238FF0E" w:rsidR="00542B42" w:rsidRDefault="00542B42" w:rsidP="00542B42">
            <w:pPr>
              <w:rPr>
                <w:ins w:id="35665" w:author="家榮 張" w:date="2021-05-20T18:35:00Z"/>
                <w:rFonts w:ascii="標楷體" w:eastAsia="標楷體" w:hAnsi="標楷體"/>
              </w:rPr>
            </w:pPr>
            <w:ins w:id="35666" w:author="家榮 張" w:date="2021-05-20T18:36:00Z">
              <w:r>
                <w:rPr>
                  <w:rFonts w:ascii="標楷體" w:eastAsia="標楷體" w:hAnsi="標楷體" w:hint="eastAsia"/>
                </w:rPr>
                <w:t>C(4,</w:t>
              </w:r>
              <w:r>
                <w:rPr>
                  <w:rFonts w:ascii="標楷體" w:eastAsia="標楷體" w:hAnsi="標楷體"/>
                </w:rPr>
                <w:t>#Paper{i},$,IF(#Paper{i} == Y,$,V(P,</w:t>
              </w:r>
            </w:ins>
            <w:ins w:id="35667" w:author="家榮 張" w:date="2021-05-20T18:37:00Z">
              <w:r>
                <w:rPr>
                  <w:rFonts w:ascii="標楷體" w:eastAsia="標楷體" w:hAnsi="標楷體" w:hint="eastAsia"/>
                </w:rPr>
                <w:t>限輸入Y或空白</w:t>
              </w:r>
            </w:ins>
            <w:ins w:id="35668" w:author="家榮 張" w:date="2021-05-20T18:36:00Z">
              <w:r>
                <w:rPr>
                  <w:rFonts w:ascii="標楷體" w:eastAsia="標楷體" w:hAnsi="標楷體"/>
                </w:rPr>
                <w:t>))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454F0D2A" w14:textId="198BFD2F" w:rsidR="004F6026" w:rsidRDefault="004F6026">
            <w:pPr>
              <w:rPr>
                <w:ins w:id="35669" w:author="家榮 張" w:date="2021-05-20T15:47:00Z"/>
                <w:rFonts w:ascii="標楷體" w:eastAsia="標楷體" w:hAnsi="標楷體"/>
              </w:rPr>
            </w:pPr>
            <w:ins w:id="35670" w:author="家榮 張" w:date="2021-05-20T15:47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PaperNotice</w:t>
              </w:r>
            </w:ins>
          </w:p>
        </w:tc>
      </w:tr>
      <w:tr w:rsidR="00542B42" w14:paraId="050B5CFB" w14:textId="77777777" w:rsidTr="00631E93">
        <w:trPr>
          <w:trHeight w:val="291"/>
          <w:jc w:val="center"/>
          <w:ins w:id="35671" w:author="家榮 張" w:date="2021-05-20T15:47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14B72" w14:textId="77777777" w:rsidR="004F6026" w:rsidRDefault="004F6026" w:rsidP="00631E93">
            <w:pPr>
              <w:rPr>
                <w:ins w:id="35672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834FF" w14:textId="77777777" w:rsidR="004F6026" w:rsidRDefault="004F6026" w:rsidP="00631E93">
            <w:pPr>
              <w:rPr>
                <w:ins w:id="35673" w:author="家榮 張" w:date="2021-05-20T15:47:00Z"/>
                <w:rFonts w:ascii="標楷體" w:eastAsia="標楷體" w:hAnsi="標楷體"/>
              </w:rPr>
            </w:pPr>
            <w:ins w:id="35674" w:author="家榮 張" w:date="2021-05-20T15:47:00Z">
              <w:r>
                <w:rPr>
                  <w:rFonts w:ascii="標楷體" w:eastAsia="標楷體" w:hAnsi="標楷體" w:hint="eastAsia"/>
                </w:rPr>
                <w:t>全選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5F9A6" w14:textId="77777777" w:rsidR="004F6026" w:rsidRDefault="004F6026" w:rsidP="00631E93">
            <w:pPr>
              <w:rPr>
                <w:ins w:id="35675" w:author="家榮 張" w:date="2021-05-20T15:47:00Z"/>
                <w:rFonts w:ascii="標楷體" w:eastAsia="標楷體" w:hAnsi="標楷體"/>
              </w:rPr>
            </w:pPr>
            <w:ins w:id="35676" w:author="家榮 張" w:date="2021-05-20T15:47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71511" w14:textId="77777777" w:rsidR="004F6026" w:rsidRDefault="004F6026" w:rsidP="00631E93">
            <w:pPr>
              <w:rPr>
                <w:ins w:id="35677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01D1F" w14:textId="77777777" w:rsidR="004F6026" w:rsidRDefault="004F6026" w:rsidP="00631E93">
            <w:pPr>
              <w:rPr>
                <w:ins w:id="35678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9EFFA" w14:textId="77777777" w:rsidR="004F6026" w:rsidRDefault="004F6026" w:rsidP="00631E93">
            <w:pPr>
              <w:rPr>
                <w:ins w:id="35679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808C2" w14:textId="77777777" w:rsidR="004F6026" w:rsidRDefault="004F6026" w:rsidP="00631E93">
            <w:pPr>
              <w:rPr>
                <w:ins w:id="35680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4EA7E" w14:textId="77777777" w:rsidR="004F6026" w:rsidRPr="00E41EF6" w:rsidRDefault="004F6026" w:rsidP="00631E93">
            <w:pPr>
              <w:rPr>
                <w:ins w:id="35681" w:author="家榮 張" w:date="2021-05-20T15:47:00Z"/>
                <w:rFonts w:ascii="標楷體" w:eastAsia="標楷體" w:hAnsi="標楷體"/>
              </w:rPr>
            </w:pPr>
            <w:ins w:id="35682" w:author="家榮 張" w:date="2021-05-20T15:47:00Z">
              <w:r>
                <w:rPr>
                  <w:rFonts w:ascii="標楷體" w:eastAsia="標楷體" w:hAnsi="標楷體" w:hint="eastAsia"/>
                </w:rPr>
                <w:t>1.</w:t>
              </w:r>
              <w:r w:rsidRPr="00E41EF6">
                <w:rPr>
                  <w:rFonts w:ascii="標楷體" w:eastAsia="標楷體" w:hAnsi="標楷體" w:hint="eastAsia"/>
                </w:rPr>
                <w:t>將全部「不</w:t>
              </w:r>
              <w:r>
                <w:rPr>
                  <w:rFonts w:ascii="標楷體" w:eastAsia="標楷體" w:hAnsi="標楷體" w:hint="eastAsia"/>
                </w:rPr>
                <w:t>發送簡訊</w:t>
              </w:r>
              <w:r w:rsidRPr="00E41EF6">
                <w:rPr>
                  <w:rFonts w:ascii="標楷體" w:eastAsia="標楷體" w:hAnsi="標楷體" w:hint="eastAsia"/>
                </w:rPr>
                <w:t>」設</w:t>
              </w:r>
            </w:ins>
          </w:p>
          <w:p w14:paraId="05B4D2E5" w14:textId="77777777" w:rsidR="004F6026" w:rsidRDefault="004F6026" w:rsidP="00631E93">
            <w:pPr>
              <w:rPr>
                <w:ins w:id="35683" w:author="家榮 張" w:date="2021-05-20T15:47:00Z"/>
                <w:rFonts w:ascii="標楷體" w:eastAsia="標楷體" w:hAnsi="標楷體"/>
              </w:rPr>
            </w:pPr>
            <w:ins w:id="35684" w:author="家榮 張" w:date="2021-05-20T15:47:00Z">
              <w:r w:rsidRPr="00E41EF6">
                <w:rPr>
                  <w:rFonts w:ascii="標楷體" w:eastAsia="標楷體" w:hAnsi="標楷體" w:hint="eastAsia"/>
                </w:rPr>
                <w:t xml:space="preserve">  定為</w:t>
              </w:r>
              <w:r>
                <w:rPr>
                  <w:rFonts w:ascii="標楷體" w:eastAsia="標楷體" w:hAnsi="標楷體" w:hint="eastAsia"/>
                </w:rPr>
                <w:t>「Y」</w:t>
              </w:r>
            </w:ins>
          </w:p>
        </w:tc>
      </w:tr>
      <w:tr w:rsidR="00542B42" w14:paraId="006396BC" w14:textId="77777777" w:rsidTr="00631E93">
        <w:trPr>
          <w:trHeight w:val="291"/>
          <w:jc w:val="center"/>
          <w:ins w:id="35685" w:author="家榮 張" w:date="2021-05-20T15:47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ACF18" w14:textId="77777777" w:rsidR="004F6026" w:rsidRDefault="004F6026" w:rsidP="00631E93">
            <w:pPr>
              <w:rPr>
                <w:ins w:id="35686" w:author="家榮 張" w:date="2021-05-20T15:47:00Z"/>
                <w:rFonts w:ascii="標楷體" w:eastAsia="標楷體" w:hAnsi="標楷體"/>
              </w:rPr>
            </w:pPr>
            <w:ins w:id="35687" w:author="家榮 張" w:date="2021-05-20T15:47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79140" w14:textId="77777777" w:rsidR="004F6026" w:rsidRDefault="004F6026" w:rsidP="00631E93">
            <w:pPr>
              <w:rPr>
                <w:ins w:id="35688" w:author="家榮 張" w:date="2021-05-20T15:47:00Z"/>
                <w:rFonts w:ascii="標楷體" w:eastAsia="標楷體" w:hAnsi="標楷體"/>
              </w:rPr>
            </w:pPr>
            <w:ins w:id="35689" w:author="家榮 張" w:date="2021-05-20T15:47:00Z">
              <w:r>
                <w:rPr>
                  <w:rFonts w:ascii="標楷體" w:eastAsia="標楷體" w:hAnsi="標楷體" w:hint="eastAsia"/>
                </w:rPr>
                <w:t>不發送簡訊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C33AC" w14:textId="77777777" w:rsidR="004F6026" w:rsidRDefault="004F6026" w:rsidP="00631E93">
            <w:pPr>
              <w:rPr>
                <w:ins w:id="35690" w:author="家榮 張" w:date="2021-05-20T15:47:00Z"/>
                <w:rFonts w:ascii="標楷體" w:eastAsia="標楷體" w:hAnsi="標楷體"/>
              </w:rPr>
            </w:pPr>
            <w:ins w:id="35691" w:author="家榮 張" w:date="2021-05-20T15:47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704DB" w14:textId="77777777" w:rsidR="004F6026" w:rsidRDefault="004F6026" w:rsidP="00631E93">
            <w:pPr>
              <w:rPr>
                <w:ins w:id="35692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2851" w14:textId="77777777" w:rsidR="004F6026" w:rsidRDefault="004F6026" w:rsidP="00631E93">
            <w:pPr>
              <w:rPr>
                <w:ins w:id="35693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16E7D" w14:textId="77777777" w:rsidR="004F6026" w:rsidRDefault="004F6026" w:rsidP="00631E93">
            <w:pPr>
              <w:rPr>
                <w:ins w:id="35694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87AB0" w14:textId="77777777" w:rsidR="004F6026" w:rsidRDefault="004F6026" w:rsidP="00631E93">
            <w:pPr>
              <w:rPr>
                <w:ins w:id="35695" w:author="家榮 張" w:date="2021-05-20T15:47:00Z"/>
                <w:rFonts w:ascii="標楷體" w:eastAsia="標楷體" w:hAnsi="標楷體"/>
              </w:rPr>
            </w:pPr>
            <w:ins w:id="35696" w:author="家榮 張" w:date="2021-05-20T15:47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7A481" w14:textId="77777777" w:rsidR="004F6026" w:rsidRDefault="004F6026" w:rsidP="00631E93">
            <w:pPr>
              <w:rPr>
                <w:ins w:id="35697" w:author="家榮 張" w:date="2021-05-20T15:47:00Z"/>
                <w:rFonts w:ascii="標楷體" w:eastAsia="標楷體" w:hAnsi="標楷體"/>
              </w:rPr>
            </w:pPr>
            <w:ins w:id="35698" w:author="家榮 張" w:date="2021-05-20T15:47:00Z">
              <w:r>
                <w:rPr>
                  <w:rFonts w:ascii="標楷體" w:eastAsia="標楷體" w:hAnsi="標楷體" w:hint="eastAsia"/>
                </w:rPr>
                <w:t>1.「新增」時，必須輸入，限輸</w:t>
              </w:r>
            </w:ins>
          </w:p>
          <w:p w14:paraId="5FEEB85C" w14:textId="77777777" w:rsidR="004F6026" w:rsidRDefault="004F6026" w:rsidP="00631E93">
            <w:pPr>
              <w:rPr>
                <w:ins w:id="35699" w:author="家榮 張" w:date="2021-05-20T15:47:00Z"/>
                <w:rFonts w:ascii="標楷體" w:eastAsia="標楷體" w:hAnsi="標楷體"/>
              </w:rPr>
            </w:pPr>
            <w:ins w:id="35700" w:author="家榮 張" w:date="2021-05-20T15:47:00Z">
              <w:r>
                <w:rPr>
                  <w:rFonts w:ascii="標楷體" w:eastAsia="標楷體" w:hAnsi="標楷體" w:hint="eastAsia"/>
                </w:rPr>
                <w:t xml:space="preserve">  入Y或空白</w:t>
              </w:r>
            </w:ins>
          </w:p>
          <w:p w14:paraId="4DC21ED7" w14:textId="77777777" w:rsidR="00542B42" w:rsidRDefault="00542B42" w:rsidP="00542B42">
            <w:pPr>
              <w:rPr>
                <w:ins w:id="35701" w:author="家榮 張" w:date="2021-05-20T18:41:00Z"/>
                <w:rFonts w:ascii="標楷體" w:eastAsia="標楷體" w:hAnsi="標楷體"/>
              </w:rPr>
            </w:pPr>
            <w:ins w:id="35702" w:author="家榮 張" w:date="2021-05-20T18:41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2B25EC8F" w14:textId="46861610" w:rsidR="00542B42" w:rsidRDefault="00542B42" w:rsidP="00542B42">
            <w:pPr>
              <w:rPr>
                <w:ins w:id="35703" w:author="家榮 張" w:date="2021-05-20T18:41:00Z"/>
                <w:rFonts w:ascii="標楷體" w:eastAsia="標楷體" w:hAnsi="標楷體"/>
              </w:rPr>
            </w:pPr>
            <w:ins w:id="35704" w:author="家榮 張" w:date="2021-05-20T18:41:00Z">
              <w:r>
                <w:rPr>
                  <w:rFonts w:ascii="標楷體" w:eastAsia="標楷體" w:hAnsi="標楷體" w:hint="eastAsia"/>
                </w:rPr>
                <w:t>C(4,</w:t>
              </w:r>
              <w:r>
                <w:rPr>
                  <w:rFonts w:ascii="標楷體" w:eastAsia="標楷體" w:hAnsi="標楷體"/>
                </w:rPr>
                <w:t>#</w:t>
              </w:r>
              <w:r>
                <w:rPr>
                  <w:rFonts w:ascii="標楷體" w:eastAsia="標楷體" w:hAnsi="標楷體" w:hint="eastAsia"/>
                </w:rPr>
                <w:t>Ms</w:t>
              </w:r>
              <w:r>
                <w:rPr>
                  <w:rFonts w:ascii="標楷體" w:eastAsia="標楷體" w:hAnsi="標楷體"/>
                </w:rPr>
                <w:t>g{i},$,IF(#Msg{i} == Y,$,V(P,</w:t>
              </w:r>
              <w:r>
                <w:rPr>
                  <w:rFonts w:ascii="標楷體" w:eastAsia="標楷體" w:hAnsi="標楷體" w:hint="eastAsia"/>
                </w:rPr>
                <w:t>限輸入Y或空白</w:t>
              </w:r>
              <w:r>
                <w:rPr>
                  <w:rFonts w:ascii="標楷體" w:eastAsia="標楷體" w:hAnsi="標楷體"/>
                </w:rPr>
                <w:t>))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44613B4A" w14:textId="77777777" w:rsidR="004F6026" w:rsidRDefault="004F6026" w:rsidP="00631E93">
            <w:pPr>
              <w:ind w:left="226" w:hangingChars="94" w:hanging="226"/>
              <w:rPr>
                <w:ins w:id="35705" w:author="家榮 張" w:date="2021-05-20T15:47:00Z"/>
                <w:rFonts w:ascii="標楷體" w:eastAsia="標楷體" w:hAnsi="標楷體"/>
              </w:rPr>
            </w:pPr>
            <w:ins w:id="35706" w:author="家榮 張" w:date="2021-05-20T15:47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若該客戶尚未設定簡訊號碼，則限輸入Y</w:t>
              </w:r>
            </w:ins>
          </w:p>
          <w:p w14:paraId="612C6D22" w14:textId="77777777" w:rsidR="004F6026" w:rsidRDefault="004F6026" w:rsidP="00631E93">
            <w:pPr>
              <w:rPr>
                <w:ins w:id="35707" w:author="家榮 張" w:date="2021-05-20T15:47:00Z"/>
                <w:rFonts w:ascii="標楷體" w:eastAsia="標楷體" w:hAnsi="標楷體"/>
              </w:rPr>
            </w:pPr>
            <w:ins w:id="35708" w:author="家榮 張" w:date="2021-05-20T15:47:00Z">
              <w:r>
                <w:rPr>
                  <w:rFonts w:ascii="標楷體" w:eastAsia="標楷體" w:hAnsi="標楷體" w:hint="eastAsia"/>
                </w:rPr>
                <w:t>4.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MsgNotice</w:t>
              </w:r>
            </w:ins>
          </w:p>
        </w:tc>
      </w:tr>
      <w:tr w:rsidR="00542B42" w14:paraId="0457373A" w14:textId="77777777" w:rsidTr="00631E93">
        <w:trPr>
          <w:trHeight w:val="291"/>
          <w:jc w:val="center"/>
          <w:ins w:id="35709" w:author="家榮 張" w:date="2021-05-20T15:47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A548F" w14:textId="77777777" w:rsidR="004F6026" w:rsidRDefault="004F6026" w:rsidP="00631E93">
            <w:pPr>
              <w:rPr>
                <w:ins w:id="35710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AB683" w14:textId="77777777" w:rsidR="004F6026" w:rsidRDefault="004F6026" w:rsidP="00631E93">
            <w:pPr>
              <w:rPr>
                <w:ins w:id="35711" w:author="家榮 張" w:date="2021-05-20T15:47:00Z"/>
                <w:rFonts w:ascii="標楷體" w:eastAsia="標楷體" w:hAnsi="標楷體"/>
              </w:rPr>
            </w:pPr>
            <w:ins w:id="35712" w:author="家榮 張" w:date="2021-05-20T15:47:00Z">
              <w:r>
                <w:rPr>
                  <w:rFonts w:ascii="標楷體" w:eastAsia="標楷體" w:hAnsi="標楷體" w:hint="eastAsia"/>
                </w:rPr>
                <w:t>全選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8892A" w14:textId="77777777" w:rsidR="004F6026" w:rsidRDefault="004F6026" w:rsidP="00631E93">
            <w:pPr>
              <w:rPr>
                <w:ins w:id="35713" w:author="家榮 張" w:date="2021-05-20T15:47:00Z"/>
                <w:rFonts w:ascii="標楷體" w:eastAsia="標楷體" w:hAnsi="標楷體"/>
              </w:rPr>
            </w:pPr>
            <w:ins w:id="35714" w:author="家榮 張" w:date="2021-05-20T15:47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C2B0" w14:textId="77777777" w:rsidR="004F6026" w:rsidRDefault="004F6026" w:rsidP="00631E93">
            <w:pPr>
              <w:rPr>
                <w:ins w:id="35715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96C8" w14:textId="77777777" w:rsidR="004F6026" w:rsidRDefault="004F6026" w:rsidP="00631E93">
            <w:pPr>
              <w:rPr>
                <w:ins w:id="35716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C3D03" w14:textId="77777777" w:rsidR="004F6026" w:rsidRDefault="004F6026" w:rsidP="00631E93">
            <w:pPr>
              <w:rPr>
                <w:ins w:id="35717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D8B6F" w14:textId="77777777" w:rsidR="004F6026" w:rsidRDefault="004F6026" w:rsidP="00631E93">
            <w:pPr>
              <w:rPr>
                <w:ins w:id="35718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F82B" w14:textId="77777777" w:rsidR="004F6026" w:rsidRPr="00E41EF6" w:rsidRDefault="004F6026" w:rsidP="00631E93">
            <w:pPr>
              <w:rPr>
                <w:ins w:id="35719" w:author="家榮 張" w:date="2021-05-20T15:47:00Z"/>
                <w:rFonts w:ascii="標楷體" w:eastAsia="標楷體" w:hAnsi="標楷體"/>
              </w:rPr>
            </w:pPr>
            <w:ins w:id="35720" w:author="家榮 張" w:date="2021-05-20T15:47:00Z">
              <w:r>
                <w:rPr>
                  <w:rFonts w:ascii="標楷體" w:eastAsia="標楷體" w:hAnsi="標楷體" w:hint="eastAsia"/>
                </w:rPr>
                <w:t>1.</w:t>
              </w:r>
              <w:r w:rsidRPr="00E41EF6">
                <w:rPr>
                  <w:rFonts w:ascii="標楷體" w:eastAsia="標楷體" w:hAnsi="標楷體" w:hint="eastAsia"/>
                </w:rPr>
                <w:t>將全部「不</w:t>
              </w:r>
              <w:r>
                <w:rPr>
                  <w:rFonts w:ascii="標楷體" w:eastAsia="標楷體" w:hAnsi="標楷體" w:hint="eastAsia"/>
                </w:rPr>
                <w:t>發送E</w:t>
              </w:r>
              <w:r>
                <w:rPr>
                  <w:rFonts w:ascii="標楷體" w:eastAsia="標楷體" w:hAnsi="標楷體"/>
                </w:rPr>
                <w:t>mail</w:t>
              </w:r>
              <w:r w:rsidRPr="00E41EF6">
                <w:rPr>
                  <w:rFonts w:ascii="標楷體" w:eastAsia="標楷體" w:hAnsi="標楷體" w:hint="eastAsia"/>
                </w:rPr>
                <w:t>」設</w:t>
              </w:r>
            </w:ins>
          </w:p>
          <w:p w14:paraId="597F511A" w14:textId="77777777" w:rsidR="004F6026" w:rsidRDefault="004F6026" w:rsidP="00631E93">
            <w:pPr>
              <w:rPr>
                <w:ins w:id="35721" w:author="家榮 張" w:date="2021-05-20T15:47:00Z"/>
                <w:rFonts w:ascii="標楷體" w:eastAsia="標楷體" w:hAnsi="標楷體"/>
              </w:rPr>
            </w:pPr>
            <w:ins w:id="35722" w:author="家榮 張" w:date="2021-05-20T15:47:00Z">
              <w:r w:rsidRPr="00E41EF6">
                <w:rPr>
                  <w:rFonts w:ascii="標楷體" w:eastAsia="標楷體" w:hAnsi="標楷體" w:hint="eastAsia"/>
                </w:rPr>
                <w:t xml:space="preserve">  定為</w:t>
              </w:r>
              <w:r>
                <w:rPr>
                  <w:rFonts w:ascii="標楷體" w:eastAsia="標楷體" w:hAnsi="標楷體" w:hint="eastAsia"/>
                </w:rPr>
                <w:t>「Y」</w:t>
              </w:r>
            </w:ins>
          </w:p>
        </w:tc>
      </w:tr>
      <w:tr w:rsidR="00542B42" w14:paraId="3075D23B" w14:textId="77777777" w:rsidTr="00631E93">
        <w:trPr>
          <w:trHeight w:val="291"/>
          <w:jc w:val="center"/>
          <w:ins w:id="35723" w:author="家榮 張" w:date="2021-05-20T15:47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E6B50" w14:textId="77777777" w:rsidR="004F6026" w:rsidRDefault="004F6026" w:rsidP="00631E93">
            <w:pPr>
              <w:rPr>
                <w:ins w:id="35724" w:author="家榮 張" w:date="2021-05-20T15:47:00Z"/>
                <w:rFonts w:ascii="標楷體" w:eastAsia="標楷體" w:hAnsi="標楷體"/>
              </w:rPr>
            </w:pPr>
            <w:ins w:id="35725" w:author="家榮 張" w:date="2021-05-20T15:47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79B39" w14:textId="77777777" w:rsidR="004F6026" w:rsidRDefault="004F6026" w:rsidP="00631E93">
            <w:pPr>
              <w:rPr>
                <w:ins w:id="35726" w:author="家榮 張" w:date="2021-05-20T15:47:00Z"/>
                <w:rFonts w:ascii="標楷體" w:eastAsia="標楷體" w:hAnsi="標楷體"/>
              </w:rPr>
            </w:pPr>
            <w:ins w:id="35727" w:author="家榮 張" w:date="2021-05-20T15:47:00Z">
              <w:r>
                <w:rPr>
                  <w:rFonts w:ascii="標楷體" w:eastAsia="標楷體" w:hAnsi="標楷體" w:hint="eastAsia"/>
                </w:rPr>
                <w:t>不發送Email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DEA1" w14:textId="77777777" w:rsidR="004F6026" w:rsidRDefault="004F6026" w:rsidP="00631E93">
            <w:pPr>
              <w:rPr>
                <w:ins w:id="35728" w:author="家榮 張" w:date="2021-05-20T15:47:00Z"/>
                <w:rFonts w:ascii="標楷體" w:eastAsia="標楷體" w:hAnsi="標楷體"/>
              </w:rPr>
            </w:pPr>
            <w:ins w:id="35729" w:author="家榮 張" w:date="2021-05-20T15:47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BA952" w14:textId="77777777" w:rsidR="004F6026" w:rsidRDefault="004F6026" w:rsidP="00631E93">
            <w:pPr>
              <w:rPr>
                <w:ins w:id="35730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78AB" w14:textId="77777777" w:rsidR="004F6026" w:rsidRDefault="004F6026" w:rsidP="00631E93">
            <w:pPr>
              <w:rPr>
                <w:ins w:id="35731" w:author="家榮 張" w:date="2021-05-20T15:47:00Z"/>
                <w:rFonts w:ascii="標楷體" w:eastAsia="標楷體" w:hAnsi="標楷體"/>
              </w:rPr>
            </w:pPr>
          </w:p>
          <w:p w14:paraId="28A115B5" w14:textId="77777777" w:rsidR="004F6026" w:rsidRDefault="004F6026" w:rsidP="00631E93">
            <w:pPr>
              <w:rPr>
                <w:ins w:id="35732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9593" w14:textId="77777777" w:rsidR="004F6026" w:rsidRDefault="004F6026" w:rsidP="00631E93">
            <w:pPr>
              <w:rPr>
                <w:ins w:id="35733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8F38E" w14:textId="77777777" w:rsidR="004F6026" w:rsidRDefault="004F6026" w:rsidP="00631E93">
            <w:pPr>
              <w:rPr>
                <w:ins w:id="35734" w:author="家榮 張" w:date="2021-05-20T15:47:00Z"/>
                <w:rFonts w:ascii="標楷體" w:eastAsia="標楷體" w:hAnsi="標楷體"/>
              </w:rPr>
            </w:pPr>
            <w:ins w:id="35735" w:author="家榮 張" w:date="2021-05-20T15:47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46F8A" w14:textId="77777777" w:rsidR="004F6026" w:rsidRDefault="004F6026" w:rsidP="00631E93">
            <w:pPr>
              <w:rPr>
                <w:ins w:id="35736" w:author="家榮 張" w:date="2021-05-20T15:47:00Z"/>
                <w:rFonts w:ascii="標楷體" w:eastAsia="標楷體" w:hAnsi="標楷體"/>
              </w:rPr>
            </w:pPr>
            <w:ins w:id="35737" w:author="家榮 張" w:date="2021-05-20T15:47:00Z">
              <w:r>
                <w:rPr>
                  <w:rFonts w:ascii="標楷體" w:eastAsia="標楷體" w:hAnsi="標楷體" w:hint="eastAsia"/>
                </w:rPr>
                <w:t>1.「新增」時，必須輸入，限輸</w:t>
              </w:r>
            </w:ins>
          </w:p>
          <w:p w14:paraId="2F3802FC" w14:textId="77777777" w:rsidR="004F6026" w:rsidRDefault="004F6026" w:rsidP="00631E93">
            <w:pPr>
              <w:rPr>
                <w:ins w:id="35738" w:author="家榮 張" w:date="2021-05-20T15:47:00Z"/>
                <w:rFonts w:ascii="標楷體" w:eastAsia="標楷體" w:hAnsi="標楷體"/>
              </w:rPr>
            </w:pPr>
            <w:ins w:id="35739" w:author="家榮 張" w:date="2021-05-20T15:47:00Z">
              <w:r>
                <w:rPr>
                  <w:rFonts w:ascii="標楷體" w:eastAsia="標楷體" w:hAnsi="標楷體" w:hint="eastAsia"/>
                </w:rPr>
                <w:t xml:space="preserve">  入Y或空白</w:t>
              </w:r>
            </w:ins>
          </w:p>
          <w:p w14:paraId="6E7D2BE3" w14:textId="77777777" w:rsidR="00542B42" w:rsidRDefault="00542B42" w:rsidP="00542B42">
            <w:pPr>
              <w:rPr>
                <w:ins w:id="35740" w:author="家榮 張" w:date="2021-05-20T18:41:00Z"/>
                <w:rFonts w:ascii="標楷體" w:eastAsia="標楷體" w:hAnsi="標楷體"/>
              </w:rPr>
            </w:pPr>
            <w:ins w:id="35741" w:author="家榮 張" w:date="2021-05-20T18:41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5309A8FC" w14:textId="1421B211" w:rsidR="00542B42" w:rsidRDefault="00542B42" w:rsidP="00542B42">
            <w:pPr>
              <w:rPr>
                <w:ins w:id="35742" w:author="家榮 張" w:date="2021-05-20T18:41:00Z"/>
                <w:rFonts w:ascii="標楷體" w:eastAsia="標楷體" w:hAnsi="標楷體"/>
              </w:rPr>
            </w:pPr>
            <w:ins w:id="35743" w:author="家榮 張" w:date="2021-05-20T18:41:00Z">
              <w:r>
                <w:rPr>
                  <w:rFonts w:ascii="標楷體" w:eastAsia="標楷體" w:hAnsi="標楷體" w:hint="eastAsia"/>
                </w:rPr>
                <w:t>C(4,</w:t>
              </w:r>
              <w:r>
                <w:rPr>
                  <w:rFonts w:ascii="標楷體" w:eastAsia="標楷體" w:hAnsi="標楷體"/>
                </w:rPr>
                <w:t>#Email{i},$,IF(#Email{i} == Y,$,V(P,</w:t>
              </w:r>
              <w:r>
                <w:rPr>
                  <w:rFonts w:ascii="標楷體" w:eastAsia="標楷體" w:hAnsi="標楷體" w:hint="eastAsia"/>
                </w:rPr>
                <w:t>限輸入Y或空白</w:t>
              </w:r>
              <w:r>
                <w:rPr>
                  <w:rFonts w:ascii="標楷體" w:eastAsia="標楷體" w:hAnsi="標楷體"/>
                </w:rPr>
                <w:t>))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690410DC" w14:textId="77777777" w:rsidR="004F6026" w:rsidRDefault="004F6026" w:rsidP="00631E93">
            <w:pPr>
              <w:ind w:left="226" w:hangingChars="94" w:hanging="226"/>
              <w:rPr>
                <w:ins w:id="35744" w:author="家榮 張" w:date="2021-05-20T15:47:00Z"/>
                <w:rFonts w:ascii="標楷體" w:eastAsia="標楷體" w:hAnsi="標楷體"/>
              </w:rPr>
            </w:pPr>
            <w:ins w:id="35745" w:author="家榮 張" w:date="2021-05-20T15:47:00Z">
              <w:r>
                <w:rPr>
                  <w:rFonts w:ascii="標楷體" w:eastAsia="標楷體" w:hAnsi="標楷體" w:hint="eastAsia"/>
                </w:rPr>
                <w:t>3.若該客戶尚未設定E</w:t>
              </w:r>
              <w:r>
                <w:rPr>
                  <w:rFonts w:ascii="標楷體" w:eastAsia="標楷體" w:hAnsi="標楷體"/>
                </w:rPr>
                <w:t>mail</w:t>
              </w:r>
              <w:r>
                <w:rPr>
                  <w:rFonts w:ascii="標楷體" w:eastAsia="標楷體" w:hAnsi="標楷體" w:hint="eastAsia"/>
                </w:rPr>
                <w:t>，則限輸入Y</w:t>
              </w:r>
            </w:ins>
          </w:p>
          <w:p w14:paraId="5C07C0A1" w14:textId="77777777" w:rsidR="004F6026" w:rsidRDefault="004F6026" w:rsidP="00631E93">
            <w:pPr>
              <w:rPr>
                <w:ins w:id="35746" w:author="家榮 張" w:date="2021-05-20T15:47:00Z"/>
                <w:rFonts w:ascii="標楷體" w:eastAsia="標楷體" w:hAnsi="標楷體"/>
              </w:rPr>
            </w:pPr>
            <w:ins w:id="35747" w:author="家榮 張" w:date="2021-05-20T15:47:00Z">
              <w:r>
                <w:rPr>
                  <w:rFonts w:ascii="標楷體" w:eastAsia="標楷體" w:hAnsi="標楷體" w:hint="eastAsia"/>
                </w:rPr>
                <w:t>4.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EmailNotice</w:t>
              </w:r>
            </w:ins>
          </w:p>
        </w:tc>
      </w:tr>
      <w:tr w:rsidR="00542B42" w14:paraId="202DD1B4" w14:textId="77777777" w:rsidTr="00631E93">
        <w:trPr>
          <w:trHeight w:val="291"/>
          <w:jc w:val="center"/>
          <w:ins w:id="35748" w:author="家榮 張" w:date="2021-05-20T15:47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F0EF" w14:textId="77777777" w:rsidR="004F6026" w:rsidRDefault="004F6026" w:rsidP="00631E93">
            <w:pPr>
              <w:rPr>
                <w:ins w:id="35749" w:author="家榮 張" w:date="2021-05-20T15:47:00Z"/>
                <w:rFonts w:ascii="標楷體" w:eastAsia="標楷體" w:hAnsi="標楷體"/>
              </w:rPr>
            </w:pPr>
            <w:ins w:id="35750" w:author="家榮 張" w:date="2021-05-20T15:47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DCFF2" w14:textId="77777777" w:rsidR="004F6026" w:rsidRDefault="004F6026" w:rsidP="00631E93">
            <w:pPr>
              <w:rPr>
                <w:ins w:id="35751" w:author="家榮 張" w:date="2021-05-20T15:47:00Z"/>
                <w:rFonts w:ascii="標楷體" w:eastAsia="標楷體" w:hAnsi="標楷體"/>
              </w:rPr>
            </w:pPr>
            <w:ins w:id="35752" w:author="家榮 張" w:date="2021-05-20T15:47:00Z">
              <w:r>
                <w:rPr>
                  <w:rFonts w:ascii="標楷體" w:eastAsia="標楷體" w:hAnsi="標楷體" w:hint="eastAsia"/>
                </w:rPr>
                <w:t>通知書名稱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F6FEC" w14:textId="77777777" w:rsidR="004F6026" w:rsidRDefault="004F6026" w:rsidP="00631E93">
            <w:pPr>
              <w:rPr>
                <w:ins w:id="35753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597FD" w14:textId="77777777" w:rsidR="004F6026" w:rsidRDefault="004F6026" w:rsidP="00631E93">
            <w:pPr>
              <w:rPr>
                <w:ins w:id="35754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483EC" w14:textId="77777777" w:rsidR="004F6026" w:rsidRDefault="004F6026" w:rsidP="00631E93">
            <w:pPr>
              <w:rPr>
                <w:ins w:id="35755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5EBB9" w14:textId="77777777" w:rsidR="004F6026" w:rsidRDefault="004F6026" w:rsidP="00631E93">
            <w:pPr>
              <w:rPr>
                <w:ins w:id="35756" w:author="家榮 張" w:date="2021-05-20T15:47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0DCC4" w14:textId="77777777" w:rsidR="004F6026" w:rsidRDefault="004F6026" w:rsidP="00631E93">
            <w:pPr>
              <w:rPr>
                <w:ins w:id="35757" w:author="家榮 張" w:date="2021-05-20T15:47:00Z"/>
                <w:rFonts w:ascii="標楷體" w:eastAsia="標楷體" w:hAnsi="標楷體"/>
              </w:rPr>
            </w:pPr>
            <w:ins w:id="35758" w:author="家榮 張" w:date="2021-05-20T15:47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22CC3" w14:textId="77777777" w:rsidR="004F6026" w:rsidRPr="00D45A59" w:rsidRDefault="004F6026" w:rsidP="00631E93">
            <w:pPr>
              <w:rPr>
                <w:ins w:id="35759" w:author="家榮 張" w:date="2021-05-20T15:47:00Z"/>
                <w:rFonts w:ascii="標楷體" w:eastAsia="標楷體" w:hAnsi="標楷體"/>
              </w:rPr>
            </w:pPr>
            <w:ins w:id="35760" w:author="家榮 張" w:date="2021-05-20T15:47:00Z">
              <w:r>
                <w:rPr>
                  <w:rFonts w:ascii="標楷體" w:eastAsia="標楷體" w:hAnsi="標楷體" w:hint="eastAsia"/>
                </w:rPr>
                <w:t>1.</w:t>
              </w:r>
              <w:r w:rsidRPr="00D45A59">
                <w:rPr>
                  <w:rFonts w:ascii="標楷體" w:eastAsia="標楷體" w:hAnsi="標楷體" w:hint="eastAsia"/>
                </w:rPr>
                <w:t>自動顯示不必輸入</w:t>
              </w:r>
            </w:ins>
          </w:p>
          <w:p w14:paraId="61BBFB58" w14:textId="77777777" w:rsidR="004F6026" w:rsidRDefault="004F6026" w:rsidP="00631E93">
            <w:pPr>
              <w:rPr>
                <w:ins w:id="35761" w:author="家榮 張" w:date="2021-05-20T15:47:00Z"/>
                <w:rFonts w:ascii="標楷體" w:eastAsia="標楷體" w:hAnsi="標楷體"/>
              </w:rPr>
            </w:pPr>
            <w:ins w:id="35762" w:author="家榮 張" w:date="2021-05-20T15:47:00Z">
              <w:r>
                <w:rPr>
                  <w:rFonts w:ascii="標楷體" w:eastAsia="標楷體" w:hAnsi="標楷體" w:hint="eastAsia"/>
                </w:rPr>
                <w:t>2.「通知書名稱」資料來源請參</w:t>
              </w:r>
            </w:ins>
          </w:p>
          <w:p w14:paraId="03A65C41" w14:textId="77777777" w:rsidR="004F6026" w:rsidRPr="00D45A59" w:rsidRDefault="004F6026" w:rsidP="00631E93">
            <w:pPr>
              <w:rPr>
                <w:ins w:id="35763" w:author="家榮 張" w:date="2021-05-20T15:47:00Z"/>
                <w:rFonts w:ascii="標楷體" w:eastAsia="標楷體" w:hAnsi="標楷體"/>
              </w:rPr>
            </w:pPr>
            <w:ins w:id="35764" w:author="家榮 張" w:date="2021-05-20T15:47:00Z">
              <w:r>
                <w:rPr>
                  <w:rFonts w:ascii="標楷體" w:eastAsia="標楷體" w:hAnsi="標楷體" w:hint="eastAsia"/>
                </w:rPr>
                <w:t xml:space="preserve">  考</w:t>
              </w:r>
              <w:r>
                <w:rPr>
                  <w:rFonts w:ascii="標楷體" w:eastAsia="標楷體" w:hAnsi="標楷體"/>
                </w:rPr>
                <w:fldChar w:fldCharType="begin"/>
              </w:r>
              <w:r>
                <w:rPr>
                  <w:rFonts w:ascii="標楷體" w:eastAsia="標楷體" w:hAnsi="標楷體"/>
                </w:rPr>
                <w:instrText xml:space="preserve"> HYPERLINK  \l "_(18).選單18" </w:instrText>
              </w:r>
              <w:r>
                <w:rPr>
                  <w:rFonts w:ascii="標楷體" w:eastAsia="標楷體" w:hAnsi="標楷體"/>
                </w:rPr>
                <w:fldChar w:fldCharType="separate"/>
              </w:r>
              <w:r w:rsidRPr="00DF7CCA">
                <w:rPr>
                  <w:rStyle w:val="a7"/>
                  <w:rFonts w:ascii="標楷體" w:eastAsia="標楷體" w:hAnsi="標楷體" w:hint="eastAsia"/>
                </w:rPr>
                <w:t>附件-18</w:t>
              </w:r>
              <w:r>
                <w:rPr>
                  <w:rFonts w:ascii="標楷體" w:eastAsia="標楷體" w:hAnsi="標楷體"/>
                </w:rPr>
                <w:fldChar w:fldCharType="end"/>
              </w:r>
            </w:ins>
          </w:p>
        </w:tc>
      </w:tr>
    </w:tbl>
    <w:p w14:paraId="5D82BF94" w14:textId="77777777" w:rsidR="004F6026" w:rsidRPr="00E87520" w:rsidRDefault="004F6026">
      <w:pPr>
        <w:rPr>
          <w:ins w:id="35765" w:author="家榮 張" w:date="2021-05-20T15:46:00Z"/>
        </w:rPr>
        <w:pPrChange w:id="35766" w:author="家榮 張" w:date="2021-05-20T15:47:00Z">
          <w:pPr>
            <w:pStyle w:val="4"/>
            <w:numPr>
              <w:ilvl w:val="0"/>
              <w:numId w:val="0"/>
            </w:numPr>
            <w:tabs>
              <w:tab w:val="clear" w:pos="1440"/>
            </w:tabs>
            <w:ind w:left="0" w:firstLine="0"/>
          </w:pPr>
        </w:pPrChange>
      </w:pPr>
    </w:p>
    <w:p w14:paraId="566735D7" w14:textId="322E50A0" w:rsidR="004F6026" w:rsidRDefault="004F6026" w:rsidP="004F6026">
      <w:pPr>
        <w:pStyle w:val="4"/>
        <w:numPr>
          <w:ilvl w:val="0"/>
          <w:numId w:val="0"/>
        </w:numPr>
        <w:ind w:left="1134"/>
        <w:rPr>
          <w:ins w:id="35767" w:author="家榮 張" w:date="2021-05-20T18:47:00Z"/>
        </w:rPr>
      </w:pPr>
      <w:ins w:id="35768" w:author="家榮 張" w:date="2021-05-20T15:46:00Z">
        <w:r>
          <w:t>B</w:t>
        </w:r>
        <w:r>
          <w:rPr>
            <w:rFonts w:hint="eastAsia"/>
          </w:rPr>
          <w:t>.</w:t>
        </w:r>
        <w:r>
          <w:t>UI</w:t>
        </w:r>
        <w:r>
          <w:rPr>
            <w:rFonts w:hint="eastAsia"/>
          </w:rPr>
          <w:t>畫面</w:t>
        </w:r>
        <w:r>
          <w:rPr>
            <w:rFonts w:hint="eastAsia"/>
          </w:rPr>
          <w:t>(</w:t>
        </w:r>
        <w:r>
          <w:rPr>
            <w:rFonts w:hint="eastAsia"/>
          </w:rPr>
          <w:t>修改</w:t>
        </w:r>
        <w:r>
          <w:rPr>
            <w:rFonts w:hint="eastAsia"/>
          </w:rPr>
          <w:t>)</w:t>
        </w:r>
      </w:ins>
    </w:p>
    <w:p w14:paraId="35D7E7DC" w14:textId="0D87B9E5" w:rsidR="005A4CC0" w:rsidRPr="00E87520" w:rsidRDefault="005A4CC0">
      <w:pPr>
        <w:rPr>
          <w:ins w:id="35769" w:author="家榮 張" w:date="2021-05-20T18:44:00Z"/>
        </w:rPr>
        <w:pPrChange w:id="35770" w:author="家榮 張" w:date="2021-05-20T18:47:00Z">
          <w:pPr>
            <w:pStyle w:val="4"/>
            <w:numPr>
              <w:ilvl w:val="0"/>
              <w:numId w:val="0"/>
            </w:numPr>
            <w:tabs>
              <w:tab w:val="clear" w:pos="1440"/>
            </w:tabs>
            <w:ind w:left="0" w:firstLine="0"/>
          </w:pPr>
        </w:pPrChange>
      </w:pPr>
      <w:ins w:id="35771" w:author="家榮 張" w:date="2021-05-20T18:47:00Z">
        <w:r>
          <w:rPr>
            <w:noProof/>
          </w:rPr>
          <w:drawing>
            <wp:inline distT="0" distB="0" distL="0" distR="0" wp14:anchorId="2AF343A3" wp14:editId="7AAFAAC3">
              <wp:extent cx="6479540" cy="3261360"/>
              <wp:effectExtent l="0" t="0" r="0" b="0"/>
              <wp:docPr id="122" name="圖片 1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2613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BE37C54" w14:textId="77777777" w:rsidR="005A4CC0" w:rsidRDefault="005A4CC0" w:rsidP="005A4CC0">
      <w:pPr>
        <w:pStyle w:val="a"/>
        <w:numPr>
          <w:ilvl w:val="0"/>
          <w:numId w:val="55"/>
        </w:numPr>
        <w:spacing w:before="0"/>
        <w:ind w:left="1418"/>
        <w:rPr>
          <w:ins w:id="35772" w:author="家榮 張" w:date="2021-05-20T18:44:00Z"/>
        </w:rPr>
      </w:pPr>
      <w:ins w:id="35773" w:author="家榮 張" w:date="2021-05-20T18:44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11259190" w14:textId="77777777" w:rsidR="005A4CC0" w:rsidRDefault="005A4CC0" w:rsidP="005A4CC0">
      <w:pPr>
        <w:rPr>
          <w:ins w:id="35774" w:author="家榮 張" w:date="2021-05-20T18:44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A4CC0" w14:paraId="503E27E5" w14:textId="77777777" w:rsidTr="007C070B">
        <w:trPr>
          <w:ins w:id="35775" w:author="家榮 張" w:date="2021-05-20T18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94DFC47" w14:textId="77777777" w:rsidR="005A4CC0" w:rsidRDefault="005A4CC0" w:rsidP="00631E93">
            <w:pPr>
              <w:jc w:val="center"/>
              <w:rPr>
                <w:ins w:id="35776" w:author="家榮 張" w:date="2021-05-20T18:44:00Z"/>
                <w:rFonts w:ascii="標楷體" w:eastAsia="標楷體" w:hAnsi="標楷體"/>
              </w:rPr>
            </w:pPr>
            <w:ins w:id="35777" w:author="家榮 張" w:date="2021-05-20T18:4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FD42E1F" w14:textId="77777777" w:rsidR="005A4CC0" w:rsidRDefault="005A4CC0" w:rsidP="00631E93">
            <w:pPr>
              <w:jc w:val="center"/>
              <w:rPr>
                <w:ins w:id="35778" w:author="家榮 張" w:date="2021-05-20T18:44:00Z"/>
                <w:rFonts w:ascii="標楷體" w:eastAsia="標楷體" w:hAnsi="標楷體"/>
              </w:rPr>
            </w:pPr>
            <w:ins w:id="35779" w:author="家榮 張" w:date="2021-05-20T18:44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9FA3E8B" w14:textId="77777777" w:rsidR="005A4CC0" w:rsidRDefault="005A4CC0" w:rsidP="00631E93">
            <w:pPr>
              <w:jc w:val="center"/>
              <w:rPr>
                <w:ins w:id="35780" w:author="家榮 張" w:date="2021-05-20T18:44:00Z"/>
                <w:rFonts w:ascii="標楷體" w:eastAsia="標楷體" w:hAnsi="標楷體"/>
              </w:rPr>
            </w:pPr>
            <w:ins w:id="35781" w:author="家榮 張" w:date="2021-05-20T18:44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5A4CC0" w14:paraId="39CF77EA" w14:textId="77777777" w:rsidTr="00631E93">
        <w:trPr>
          <w:ins w:id="35782" w:author="家榮 張" w:date="2021-05-20T18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D6E61" w14:textId="77777777" w:rsidR="005A4CC0" w:rsidRDefault="005A4CC0" w:rsidP="00631E93">
            <w:pPr>
              <w:jc w:val="center"/>
              <w:rPr>
                <w:ins w:id="35783" w:author="家榮 張" w:date="2021-05-20T18:44:00Z"/>
                <w:rFonts w:ascii="標楷體" w:eastAsia="標楷體" w:hAnsi="標楷體"/>
                <w:lang w:eastAsia="zh-HK"/>
              </w:rPr>
            </w:pPr>
            <w:ins w:id="35784" w:author="家榮 張" w:date="2021-05-20T18:4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788B" w14:textId="0591A8C1" w:rsidR="005A4CC0" w:rsidRDefault="00CE3F71" w:rsidP="00631E93">
            <w:pPr>
              <w:rPr>
                <w:ins w:id="35785" w:author="家榮 張" w:date="2021-05-20T18:44:00Z"/>
                <w:rFonts w:ascii="標楷體" w:eastAsia="標楷體" w:hAnsi="標楷體"/>
              </w:rPr>
            </w:pPr>
            <w:ins w:id="35786" w:author="家榮 張" w:date="2021-05-20T18:52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D6FB3" w14:textId="154CAD7D" w:rsidR="005A4CC0" w:rsidRDefault="005A4CC0" w:rsidP="00631E93">
            <w:pPr>
              <w:rPr>
                <w:ins w:id="35787" w:author="家榮 張" w:date="2021-05-20T18:44:00Z"/>
                <w:rFonts w:ascii="標楷體" w:eastAsia="標楷體" w:hAnsi="標楷體"/>
                <w:lang w:eastAsia="zh-HK"/>
              </w:rPr>
            </w:pPr>
            <w:ins w:id="35788" w:author="家榮 張" w:date="2021-05-20T18:44:00Z">
              <w:r>
                <w:rPr>
                  <w:rFonts w:ascii="標楷體" w:eastAsia="標楷體" w:hAnsi="標楷體" w:hint="eastAsia"/>
                </w:rPr>
                <w:t>1.【L1908 申請不列印書面通知書查詢】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</w:ins>
            <w:ins w:id="35789" w:author="家榮 張" w:date="2021-05-20T18:52:00Z">
              <w:r w:rsidR="00CE3F71">
                <w:rPr>
                  <w:rFonts w:ascii="標楷體" w:eastAsia="標楷體" w:hAnsi="標楷體" w:hint="eastAsia"/>
                </w:rPr>
                <w:t>修改</w:t>
              </w:r>
            </w:ins>
            <w:ins w:id="35790" w:author="家榮 張" w:date="2021-05-20T18:44:00Z"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23A2DB9A" w14:textId="3D81B767" w:rsidR="005A4CC0" w:rsidRDefault="005A4CC0" w:rsidP="00631E93">
            <w:pPr>
              <w:rPr>
                <w:ins w:id="35791" w:author="家榮 張" w:date="2021-05-20T18:44:00Z"/>
                <w:rFonts w:ascii="標楷體" w:eastAsia="標楷體" w:hAnsi="標楷體"/>
                <w:lang w:eastAsia="zh-HK"/>
              </w:rPr>
            </w:pPr>
            <w:ins w:id="35792" w:author="家榮 張" w:date="2021-05-20T18:4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</w:t>
              </w:r>
            </w:ins>
            <w:ins w:id="35793" w:author="家榮 張" w:date="2021-05-20T18:52:00Z">
              <w:r w:rsidR="006F01D0">
                <w:rPr>
                  <w:rFonts w:ascii="標楷體" w:eastAsia="標楷體" w:hAnsi="標楷體" w:hint="eastAsia"/>
                </w:rPr>
                <w:t>修改</w:t>
              </w:r>
            </w:ins>
            <w:ins w:id="35794" w:author="家榮 張" w:date="2021-05-20T18:44:00Z">
              <w:r>
                <w:rPr>
                  <w:rFonts w:ascii="標楷體" w:eastAsia="標楷體" w:hAnsi="標楷體" w:hint="eastAsia"/>
                  <w:lang w:eastAsia="zh-HK"/>
                </w:rPr>
                <w:t>客戶通知設定資料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5A4CC0" w14:paraId="74B75EE2" w14:textId="77777777" w:rsidTr="00631E93">
        <w:trPr>
          <w:ins w:id="35795" w:author="家榮 張" w:date="2021-05-20T18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82518" w14:textId="77777777" w:rsidR="005A4CC0" w:rsidRDefault="005A4CC0" w:rsidP="00631E93">
            <w:pPr>
              <w:jc w:val="center"/>
              <w:rPr>
                <w:ins w:id="35796" w:author="家榮 張" w:date="2021-05-20T18:44:00Z"/>
                <w:rFonts w:ascii="標楷體" w:eastAsia="標楷體" w:hAnsi="標楷體"/>
              </w:rPr>
            </w:pPr>
            <w:ins w:id="35797" w:author="家榮 張" w:date="2021-05-20T18:44:00Z"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408CB" w14:textId="77777777" w:rsidR="005A4CC0" w:rsidRDefault="005A4CC0" w:rsidP="00631E93">
            <w:pPr>
              <w:rPr>
                <w:ins w:id="35798" w:author="家榮 張" w:date="2021-05-20T18:44:00Z"/>
                <w:rFonts w:ascii="標楷體" w:eastAsia="標楷體" w:hAnsi="標楷體"/>
                <w:lang w:eastAsia="zh-HK"/>
              </w:rPr>
            </w:pPr>
            <w:ins w:id="35799" w:author="家榮 張" w:date="2021-05-20T18:44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2565A" w14:textId="77777777" w:rsidR="005A4CC0" w:rsidRDefault="005A4CC0" w:rsidP="00631E93">
            <w:pPr>
              <w:rPr>
                <w:ins w:id="35800" w:author="家榮 張" w:date="2021-05-20T18:44:00Z"/>
                <w:rFonts w:ascii="標楷體" w:eastAsia="標楷體" w:hAnsi="標楷體"/>
                <w:lang w:eastAsia="zh-HK"/>
              </w:rPr>
            </w:pPr>
            <w:ins w:id="35801" w:author="家榮 張" w:date="2021-05-20T18:44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</w:tbl>
    <w:p w14:paraId="61F2388A" w14:textId="77777777" w:rsidR="005A4CC0" w:rsidRDefault="005A4CC0" w:rsidP="005A4CC0">
      <w:pPr>
        <w:rPr>
          <w:ins w:id="35802" w:author="家榮 張" w:date="2021-05-20T18:44:00Z"/>
          <w:rFonts w:ascii="標楷體" w:eastAsia="標楷體" w:hAnsi="標楷體"/>
        </w:rPr>
      </w:pPr>
    </w:p>
    <w:p w14:paraId="246FE5AB" w14:textId="77777777" w:rsidR="005A4CC0" w:rsidRDefault="005A4CC0" w:rsidP="005A4CC0">
      <w:pPr>
        <w:pStyle w:val="15"/>
        <w:numPr>
          <w:ilvl w:val="0"/>
          <w:numId w:val="55"/>
        </w:numPr>
        <w:ind w:left="1418"/>
        <w:rPr>
          <w:ins w:id="35803" w:author="家榮 張" w:date="2021-05-20T18:44:00Z"/>
        </w:rPr>
      </w:pPr>
      <w:ins w:id="35804" w:author="家榮 張" w:date="2021-05-20T18:44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3"/>
        <w:gridCol w:w="1026"/>
        <w:gridCol w:w="1296"/>
        <w:gridCol w:w="683"/>
        <w:gridCol w:w="2106"/>
        <w:gridCol w:w="533"/>
        <w:gridCol w:w="577"/>
        <w:gridCol w:w="3696"/>
      </w:tblGrid>
      <w:tr w:rsidR="005A4CC0" w14:paraId="2249714E" w14:textId="77777777" w:rsidTr="007C070B">
        <w:trPr>
          <w:trHeight w:val="388"/>
          <w:tblHeader/>
          <w:jc w:val="center"/>
          <w:ins w:id="35805" w:author="家榮 張" w:date="2021-05-20T18:44:00Z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CA9B4C" w14:textId="77777777" w:rsidR="005A4CC0" w:rsidRDefault="005A4CC0" w:rsidP="00631E93">
            <w:pPr>
              <w:rPr>
                <w:ins w:id="35806" w:author="家榮 張" w:date="2021-05-20T18:44:00Z"/>
                <w:rFonts w:ascii="標楷體" w:eastAsia="標楷體" w:hAnsi="標楷體"/>
              </w:rPr>
            </w:pPr>
            <w:ins w:id="35807" w:author="家榮 張" w:date="2021-05-20T18:44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0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B4AC12" w14:textId="77777777" w:rsidR="005A4CC0" w:rsidRDefault="005A4CC0" w:rsidP="00631E93">
            <w:pPr>
              <w:rPr>
                <w:ins w:id="35808" w:author="家榮 張" w:date="2021-05-20T18:44:00Z"/>
                <w:rFonts w:ascii="標楷體" w:eastAsia="標楷體" w:hAnsi="標楷體"/>
              </w:rPr>
            </w:pPr>
            <w:ins w:id="35809" w:author="家榮 張" w:date="2021-05-20T18:44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19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39F2F3" w14:textId="77777777" w:rsidR="005A4CC0" w:rsidRDefault="005A4CC0" w:rsidP="00631E93">
            <w:pPr>
              <w:jc w:val="center"/>
              <w:rPr>
                <w:ins w:id="35810" w:author="家榮 張" w:date="2021-05-20T18:44:00Z"/>
                <w:rFonts w:ascii="標楷體" w:eastAsia="標楷體" w:hAnsi="標楷體"/>
              </w:rPr>
            </w:pPr>
            <w:ins w:id="35811" w:author="家榮 張" w:date="2021-05-20T18:44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2A27E6" w14:textId="77777777" w:rsidR="005A4CC0" w:rsidRDefault="005A4CC0" w:rsidP="00631E93">
            <w:pPr>
              <w:rPr>
                <w:ins w:id="35812" w:author="家榮 張" w:date="2021-05-20T18:44:00Z"/>
                <w:rFonts w:ascii="標楷體" w:eastAsia="標楷體" w:hAnsi="標楷體"/>
              </w:rPr>
            </w:pPr>
            <w:ins w:id="35813" w:author="家榮 張" w:date="2021-05-20T18:44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5A4CC0" w14:paraId="6EF593C9" w14:textId="77777777" w:rsidTr="007C070B">
        <w:trPr>
          <w:trHeight w:val="244"/>
          <w:tblHeader/>
          <w:jc w:val="center"/>
          <w:ins w:id="35814" w:author="家榮 張" w:date="2021-05-20T18:44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68C9380" w14:textId="77777777" w:rsidR="005A4CC0" w:rsidRDefault="005A4CC0" w:rsidP="00631E93">
            <w:pPr>
              <w:widowControl/>
              <w:rPr>
                <w:ins w:id="35815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A03915C" w14:textId="77777777" w:rsidR="005A4CC0" w:rsidRDefault="005A4CC0" w:rsidP="00631E93">
            <w:pPr>
              <w:widowControl/>
              <w:rPr>
                <w:ins w:id="35816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C33A3" w14:textId="71CC5FFB" w:rsidR="005A4CC0" w:rsidRDefault="005A4CC0" w:rsidP="00631E93">
            <w:pPr>
              <w:rPr>
                <w:ins w:id="35817" w:author="家榮 張" w:date="2021-05-20T18:44:00Z"/>
                <w:rFonts w:ascii="標楷體" w:eastAsia="標楷體" w:hAnsi="標楷體"/>
              </w:rPr>
            </w:pPr>
            <w:ins w:id="35818" w:author="家榮 張" w:date="2021-05-20T18:44:00Z">
              <w:r>
                <w:rPr>
                  <w:rFonts w:ascii="標楷體" w:eastAsia="標楷體" w:hAnsi="標楷體" w:hint="eastAsia"/>
                </w:rPr>
                <w:t>資料</w:t>
              </w:r>
              <w:del w:id="35819" w:author="張嘉榮" w:date="2021-05-26T15:47:00Z">
                <w:r w:rsidDel="0017662D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85DD6B" w14:textId="77777777" w:rsidR="005A4CC0" w:rsidRDefault="005A4CC0" w:rsidP="00631E93">
            <w:pPr>
              <w:rPr>
                <w:ins w:id="35820" w:author="家榮 張" w:date="2021-05-20T18:44:00Z"/>
                <w:rFonts w:ascii="標楷體" w:eastAsia="標楷體" w:hAnsi="標楷體"/>
              </w:rPr>
            </w:pPr>
            <w:ins w:id="35821" w:author="家榮 張" w:date="2021-05-20T18:44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8C063F" w14:textId="77777777" w:rsidR="005A4CC0" w:rsidRDefault="005A4CC0" w:rsidP="00631E93">
            <w:pPr>
              <w:rPr>
                <w:ins w:id="35822" w:author="家榮 張" w:date="2021-05-20T18:44:00Z"/>
                <w:rFonts w:ascii="標楷體" w:eastAsia="標楷體" w:hAnsi="標楷體"/>
              </w:rPr>
            </w:pPr>
            <w:ins w:id="35823" w:author="家榮 張" w:date="2021-05-20T18:44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D87774" w14:textId="77777777" w:rsidR="005A4CC0" w:rsidRDefault="005A4CC0" w:rsidP="00631E93">
            <w:pPr>
              <w:rPr>
                <w:ins w:id="35824" w:author="家榮 張" w:date="2021-05-20T18:44:00Z"/>
                <w:rFonts w:ascii="標楷體" w:eastAsia="標楷體" w:hAnsi="標楷體"/>
              </w:rPr>
            </w:pPr>
            <w:ins w:id="35825" w:author="家榮 張" w:date="2021-05-20T18:44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B6B71" w14:textId="77777777" w:rsidR="005A4CC0" w:rsidRDefault="005A4CC0" w:rsidP="00631E93">
            <w:pPr>
              <w:rPr>
                <w:ins w:id="35826" w:author="家榮 張" w:date="2021-05-20T18:44:00Z"/>
                <w:rFonts w:ascii="標楷體" w:eastAsia="標楷體" w:hAnsi="標楷體"/>
              </w:rPr>
            </w:pPr>
            <w:ins w:id="35827" w:author="家榮 張" w:date="2021-05-20T18:44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C05A0C6" w14:textId="77777777" w:rsidR="005A4CC0" w:rsidRDefault="005A4CC0" w:rsidP="00631E93">
            <w:pPr>
              <w:widowControl/>
              <w:rPr>
                <w:ins w:id="35828" w:author="家榮 張" w:date="2021-05-20T18:44:00Z"/>
                <w:rFonts w:ascii="標楷體" w:eastAsia="標楷體" w:hAnsi="標楷體"/>
              </w:rPr>
            </w:pPr>
          </w:p>
        </w:tc>
      </w:tr>
      <w:tr w:rsidR="005A4CC0" w14:paraId="0F906B6E" w14:textId="77777777" w:rsidTr="00631E93">
        <w:trPr>
          <w:trHeight w:val="291"/>
          <w:jc w:val="center"/>
          <w:ins w:id="35829" w:author="家榮 張" w:date="2021-05-20T18:44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6746" w14:textId="77777777" w:rsidR="005A4CC0" w:rsidRDefault="005A4CC0" w:rsidP="00631E93">
            <w:pPr>
              <w:rPr>
                <w:ins w:id="35830" w:author="家榮 張" w:date="2021-05-20T18:44:00Z"/>
                <w:rFonts w:ascii="標楷體" w:eastAsia="標楷體" w:hAnsi="標楷體"/>
              </w:rPr>
            </w:pPr>
            <w:ins w:id="35831" w:author="家榮 張" w:date="2021-05-20T18:4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DDFF0" w14:textId="77777777" w:rsidR="005A4CC0" w:rsidRDefault="005A4CC0" w:rsidP="00631E93">
            <w:pPr>
              <w:rPr>
                <w:ins w:id="35832" w:author="家榮 張" w:date="2021-05-20T18:44:00Z"/>
                <w:rFonts w:ascii="標楷體" w:eastAsia="標楷體" w:hAnsi="標楷體"/>
              </w:rPr>
            </w:pPr>
            <w:ins w:id="35833" w:author="家榮 張" w:date="2021-05-20T18:44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4EF87" w14:textId="77777777" w:rsidR="005A4CC0" w:rsidRDefault="005A4CC0" w:rsidP="00631E93">
            <w:pPr>
              <w:rPr>
                <w:ins w:id="35834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5D2E7" w14:textId="77777777" w:rsidR="005A4CC0" w:rsidRDefault="005A4CC0" w:rsidP="00631E93">
            <w:pPr>
              <w:rPr>
                <w:ins w:id="35835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8BEFC" w14:textId="77777777" w:rsidR="005A4CC0" w:rsidRDefault="005A4CC0" w:rsidP="00631E93">
            <w:pPr>
              <w:rPr>
                <w:ins w:id="35836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3A5EF" w14:textId="77777777" w:rsidR="005A4CC0" w:rsidRDefault="005A4CC0" w:rsidP="00631E93">
            <w:pPr>
              <w:rPr>
                <w:ins w:id="35837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19A3D" w14:textId="77777777" w:rsidR="005A4CC0" w:rsidRDefault="005A4CC0" w:rsidP="00631E93">
            <w:pPr>
              <w:rPr>
                <w:ins w:id="35838" w:author="家榮 張" w:date="2021-05-20T18:44:00Z"/>
                <w:rFonts w:ascii="標楷體" w:eastAsia="標楷體" w:hAnsi="標楷體"/>
              </w:rPr>
            </w:pPr>
            <w:ins w:id="35839" w:author="家榮 張" w:date="2021-05-20T18:4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6FCE4" w14:textId="01DFA4AF" w:rsidR="005A4CC0" w:rsidRDefault="005A4CC0" w:rsidP="00631E93">
            <w:pPr>
              <w:rPr>
                <w:ins w:id="35840" w:author="家榮 張" w:date="2021-05-20T18:44:00Z"/>
                <w:rFonts w:ascii="標楷體" w:eastAsia="標楷體" w:hAnsi="標楷體"/>
              </w:rPr>
            </w:pPr>
            <w:ins w:id="35841" w:author="家榮 張" w:date="2021-05-20T18:44:00Z">
              <w:r>
                <w:rPr>
                  <w:rFonts w:ascii="標楷體" w:eastAsia="標楷體" w:hAnsi="標楷體" w:hint="eastAsia"/>
                </w:rPr>
                <w:t>自動顯示</w:t>
              </w:r>
            </w:ins>
            <w:ins w:id="35842" w:author="家榮 張" w:date="2021-05-20T18:52:00Z">
              <w:r w:rsidR="006F01D0">
                <w:rPr>
                  <w:rFonts w:ascii="標楷體" w:eastAsia="標楷體" w:hAnsi="標楷體" w:hint="eastAsia"/>
                </w:rPr>
                <w:t>修改</w:t>
              </w:r>
            </w:ins>
          </w:p>
        </w:tc>
      </w:tr>
      <w:tr w:rsidR="005A4CC0" w14:paraId="25F7EB55" w14:textId="77777777" w:rsidTr="00631E93">
        <w:trPr>
          <w:trHeight w:val="291"/>
          <w:jc w:val="center"/>
          <w:ins w:id="35843" w:author="家榮 張" w:date="2021-05-20T18:44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62212" w14:textId="77777777" w:rsidR="005A4CC0" w:rsidRDefault="005A4CC0" w:rsidP="00631E93">
            <w:pPr>
              <w:rPr>
                <w:ins w:id="35844" w:author="家榮 張" w:date="2021-05-20T18:44:00Z"/>
                <w:rFonts w:ascii="標楷體" w:eastAsia="標楷體" w:hAnsi="標楷體"/>
              </w:rPr>
            </w:pPr>
            <w:ins w:id="35845" w:author="家榮 張" w:date="2021-05-20T18:4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5CE79" w14:textId="77777777" w:rsidR="005A4CC0" w:rsidRDefault="005A4CC0" w:rsidP="00631E93">
            <w:pPr>
              <w:rPr>
                <w:ins w:id="35846" w:author="家榮 張" w:date="2021-05-20T18:44:00Z"/>
                <w:rFonts w:ascii="標楷體" w:eastAsia="標楷體" w:hAnsi="標楷體"/>
              </w:rPr>
            </w:pPr>
            <w:ins w:id="35847" w:author="家榮 張" w:date="2021-05-20T18:44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EF22A" w14:textId="77777777" w:rsidR="005A4CC0" w:rsidRDefault="005A4CC0" w:rsidP="00631E93">
            <w:pPr>
              <w:rPr>
                <w:ins w:id="35848" w:author="家榮 張" w:date="2021-05-20T18:44:00Z"/>
                <w:rFonts w:ascii="標楷體" w:eastAsia="標楷體" w:hAnsi="標楷體"/>
              </w:rPr>
            </w:pPr>
            <w:ins w:id="35849" w:author="家榮 張" w:date="2021-05-20T18:44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D18FE" w14:textId="77777777" w:rsidR="005A4CC0" w:rsidRDefault="005A4CC0" w:rsidP="00631E93">
            <w:pPr>
              <w:rPr>
                <w:ins w:id="35850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72C3" w14:textId="77777777" w:rsidR="005A4CC0" w:rsidRDefault="005A4CC0" w:rsidP="00631E93">
            <w:pPr>
              <w:rPr>
                <w:ins w:id="35851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355F2" w14:textId="77777777" w:rsidR="005A4CC0" w:rsidRDefault="005A4CC0" w:rsidP="00631E93">
            <w:pPr>
              <w:rPr>
                <w:ins w:id="35852" w:author="家榮 張" w:date="2021-05-20T18:44:00Z"/>
                <w:rFonts w:ascii="標楷體" w:eastAsia="標楷體" w:hAnsi="標楷體"/>
              </w:rPr>
            </w:pPr>
            <w:ins w:id="35853" w:author="家榮 張" w:date="2021-05-20T18:4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4D3BF" w14:textId="77777777" w:rsidR="005A4CC0" w:rsidRDefault="005A4CC0" w:rsidP="00631E93">
            <w:pPr>
              <w:rPr>
                <w:ins w:id="35854" w:author="家榮 張" w:date="2021-05-20T18:44:00Z"/>
                <w:rFonts w:ascii="標楷體" w:eastAsia="標楷體" w:hAnsi="標楷體"/>
              </w:rPr>
            </w:pPr>
            <w:ins w:id="35855" w:author="家榮 張" w:date="2021-05-20T18:4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225C3" w14:textId="43149469" w:rsidR="006F01D0" w:rsidRDefault="005A4CC0" w:rsidP="00631E93">
            <w:pPr>
              <w:ind w:left="226" w:hangingChars="94" w:hanging="226"/>
              <w:rPr>
                <w:ins w:id="35856" w:author="家榮 張" w:date="2021-05-20T18:53:00Z"/>
                <w:rFonts w:ascii="標楷體" w:eastAsia="標楷體" w:hAnsi="標楷體"/>
              </w:rPr>
            </w:pPr>
            <w:ins w:id="35857" w:author="家榮 張" w:date="2021-05-20T18:4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5858" w:author="家榮 張" w:date="2021-05-20T18:53:00Z">
              <w:r w:rsidR="006F01D0">
                <w:rPr>
                  <w:rFonts w:ascii="標楷體" w:eastAsia="標楷體" w:hAnsi="標楷體" w:hint="eastAsia"/>
                </w:rPr>
                <w:t>自動顯示原值，不可修改</w:t>
              </w:r>
            </w:ins>
          </w:p>
          <w:p w14:paraId="4394290F" w14:textId="54EFCCE6" w:rsidR="005A4CC0" w:rsidRDefault="006F01D0" w:rsidP="00631E93">
            <w:pPr>
              <w:ind w:left="226" w:hangingChars="94" w:hanging="226"/>
              <w:rPr>
                <w:ins w:id="35859" w:author="家榮 張" w:date="2021-05-20T18:44:00Z"/>
                <w:rFonts w:ascii="標楷體" w:eastAsia="標楷體" w:hAnsi="標楷體"/>
              </w:rPr>
            </w:pPr>
            <w:ins w:id="35860" w:author="家榮 張" w:date="2021-05-20T18:53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35861" w:author="家榮 張" w:date="2021-05-20T18:44:00Z">
              <w:r w:rsidR="005A4CC0">
                <w:rPr>
                  <w:rFonts w:ascii="標楷體" w:eastAsia="標楷體" w:hAnsi="標楷體" w:hint="eastAsia"/>
                </w:rPr>
                <w:t>.</w:t>
              </w:r>
              <w:r w:rsidR="005A4CC0">
                <w:rPr>
                  <w:rFonts w:ascii="標楷體" w:eastAsia="標楷體" w:hAnsi="標楷體"/>
                </w:rPr>
                <w:t>CustNotice</w:t>
              </w:r>
              <w:r w:rsidR="005A4CC0">
                <w:rPr>
                  <w:rFonts w:ascii="標楷體" w:eastAsia="標楷體" w:hAnsi="標楷體" w:hint="eastAsia"/>
                </w:rPr>
                <w:t>.</w:t>
              </w:r>
              <w:r w:rsidR="005A4CC0">
                <w:rPr>
                  <w:rFonts w:ascii="標楷體" w:eastAsia="標楷體" w:hAnsi="標楷體"/>
                </w:rPr>
                <w:t>CustNo</w:t>
              </w:r>
            </w:ins>
          </w:p>
        </w:tc>
      </w:tr>
      <w:tr w:rsidR="005A4CC0" w14:paraId="6E0C9D6F" w14:textId="77777777" w:rsidTr="00631E93">
        <w:trPr>
          <w:trHeight w:val="291"/>
          <w:jc w:val="center"/>
          <w:ins w:id="35862" w:author="家榮 張" w:date="2021-05-20T18:44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BEF46" w14:textId="77777777" w:rsidR="005A4CC0" w:rsidRDefault="005A4CC0" w:rsidP="00631E93">
            <w:pPr>
              <w:rPr>
                <w:ins w:id="35863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730A3" w14:textId="77777777" w:rsidR="005A4CC0" w:rsidRDefault="005A4CC0" w:rsidP="00631E93">
            <w:pPr>
              <w:rPr>
                <w:ins w:id="35864" w:author="家榮 張" w:date="2021-05-20T18:44:00Z"/>
                <w:rFonts w:ascii="標楷體" w:eastAsia="標楷體" w:hAnsi="標楷體"/>
              </w:rPr>
            </w:pPr>
            <w:ins w:id="35865" w:author="家榮 張" w:date="2021-05-20T18:44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1BFBF" w14:textId="77777777" w:rsidR="005A4CC0" w:rsidRDefault="005A4CC0" w:rsidP="00631E93">
            <w:pPr>
              <w:rPr>
                <w:ins w:id="35866" w:author="家榮 張" w:date="2021-05-20T18:44:00Z"/>
                <w:rFonts w:ascii="標楷體" w:eastAsia="標楷體" w:hAnsi="標楷體"/>
              </w:rPr>
            </w:pPr>
            <w:ins w:id="35867" w:author="家榮 張" w:date="2021-05-20T18:44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5D6D5" w14:textId="77777777" w:rsidR="005A4CC0" w:rsidRDefault="005A4CC0" w:rsidP="00631E93">
            <w:pPr>
              <w:rPr>
                <w:ins w:id="35868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F780E" w14:textId="77777777" w:rsidR="005A4CC0" w:rsidRDefault="005A4CC0" w:rsidP="00631E93">
            <w:pPr>
              <w:rPr>
                <w:ins w:id="35869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8049" w14:textId="77777777" w:rsidR="005A4CC0" w:rsidRDefault="005A4CC0" w:rsidP="00631E93">
            <w:pPr>
              <w:rPr>
                <w:ins w:id="35870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F4A22" w14:textId="77777777" w:rsidR="005A4CC0" w:rsidRDefault="005A4CC0" w:rsidP="00631E93">
            <w:pPr>
              <w:rPr>
                <w:ins w:id="35871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D7B" w14:textId="77777777" w:rsidR="005A4CC0" w:rsidRDefault="005A4CC0" w:rsidP="00631E93">
            <w:pPr>
              <w:rPr>
                <w:ins w:id="35872" w:author="家榮 張" w:date="2021-05-20T18:44:00Z"/>
                <w:rFonts w:ascii="標楷體" w:eastAsia="標楷體" w:hAnsi="標楷體"/>
              </w:rPr>
            </w:pPr>
            <w:ins w:id="35873" w:author="家榮 張" w:date="2021-05-20T18:44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查詢並帶回「戶號」</w:t>
              </w:r>
            </w:ins>
          </w:p>
        </w:tc>
      </w:tr>
      <w:tr w:rsidR="005A4CC0" w14:paraId="4A147163" w14:textId="77777777" w:rsidTr="00631E93">
        <w:trPr>
          <w:trHeight w:val="291"/>
          <w:jc w:val="center"/>
          <w:ins w:id="35874" w:author="家榮 張" w:date="2021-05-20T18:44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09EC9" w14:textId="77777777" w:rsidR="005A4CC0" w:rsidRDefault="005A4CC0" w:rsidP="00631E93">
            <w:pPr>
              <w:rPr>
                <w:ins w:id="35875" w:author="家榮 張" w:date="2021-05-20T18:44:00Z"/>
                <w:rFonts w:ascii="標楷體" w:eastAsia="標楷體" w:hAnsi="標楷體"/>
              </w:rPr>
            </w:pPr>
            <w:ins w:id="35876" w:author="家榮 張" w:date="2021-05-20T18:44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881C7" w14:textId="77777777" w:rsidR="005A4CC0" w:rsidRDefault="005A4CC0" w:rsidP="00631E93">
            <w:pPr>
              <w:rPr>
                <w:ins w:id="35877" w:author="家榮 張" w:date="2021-05-20T18:44:00Z"/>
                <w:rFonts w:ascii="標楷體" w:eastAsia="標楷體" w:hAnsi="標楷體"/>
              </w:rPr>
            </w:pPr>
            <w:ins w:id="35878" w:author="家榮 張" w:date="2021-05-20T18:44:00Z">
              <w:r>
                <w:rPr>
                  <w:rFonts w:ascii="標楷體" w:eastAsia="標楷體" w:hAnsi="標楷體" w:hint="eastAsia"/>
                </w:rPr>
                <w:t>額度號碼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7368" w14:textId="77777777" w:rsidR="005A4CC0" w:rsidRDefault="005A4CC0" w:rsidP="00631E93">
            <w:pPr>
              <w:rPr>
                <w:ins w:id="35879" w:author="家榮 張" w:date="2021-05-20T18:44:00Z"/>
                <w:rFonts w:ascii="標楷體" w:eastAsia="標楷體" w:hAnsi="標楷體"/>
              </w:rPr>
            </w:pPr>
            <w:ins w:id="35880" w:author="家榮 張" w:date="2021-05-20T18:44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31488" w14:textId="77777777" w:rsidR="005A4CC0" w:rsidRDefault="005A4CC0" w:rsidP="00631E93">
            <w:pPr>
              <w:rPr>
                <w:ins w:id="35881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75E47" w14:textId="77777777" w:rsidR="005A4CC0" w:rsidRDefault="005A4CC0" w:rsidP="00631E93">
            <w:pPr>
              <w:rPr>
                <w:ins w:id="35882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9E75" w14:textId="77777777" w:rsidR="005A4CC0" w:rsidRDefault="005A4CC0" w:rsidP="00631E93">
            <w:pPr>
              <w:rPr>
                <w:ins w:id="35883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3F872" w14:textId="77777777" w:rsidR="005A4CC0" w:rsidRDefault="005A4CC0" w:rsidP="00631E93">
            <w:pPr>
              <w:rPr>
                <w:ins w:id="35884" w:author="家榮 張" w:date="2021-05-20T18:44:00Z"/>
                <w:rFonts w:ascii="標楷體" w:eastAsia="標楷體" w:hAnsi="標楷體"/>
              </w:rPr>
            </w:pPr>
            <w:ins w:id="35885" w:author="家榮 張" w:date="2021-05-20T18:44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F16AF" w14:textId="672B104D" w:rsidR="005A4CC0" w:rsidRDefault="005A4CC0" w:rsidP="00631E93">
            <w:pPr>
              <w:rPr>
                <w:ins w:id="35886" w:author="家榮 張" w:date="2021-05-20T18:44:00Z"/>
                <w:rFonts w:ascii="標楷體" w:eastAsia="標楷體" w:hAnsi="標楷體"/>
              </w:rPr>
            </w:pPr>
            <w:ins w:id="35887" w:author="家榮 張" w:date="2021-05-20T18:4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5888" w:author="家榮 張" w:date="2021-05-20T18:53:00Z">
              <w:r w:rsidR="006F01D0">
                <w:rPr>
                  <w:rFonts w:ascii="標楷體" w:eastAsia="標楷體" w:hAnsi="標楷體" w:hint="eastAsia"/>
                </w:rPr>
                <w:t>自動顯示原值，不可修改</w:t>
              </w:r>
            </w:ins>
          </w:p>
          <w:p w14:paraId="27963FA5" w14:textId="77777777" w:rsidR="005A4CC0" w:rsidRDefault="005A4CC0" w:rsidP="00631E93">
            <w:pPr>
              <w:rPr>
                <w:ins w:id="35889" w:author="家榮 張" w:date="2021-05-20T18:44:00Z"/>
                <w:rFonts w:ascii="標楷體" w:eastAsia="標楷體" w:hAnsi="標楷體"/>
              </w:rPr>
            </w:pPr>
            <w:ins w:id="35890" w:author="家榮 張" w:date="2021-05-20T18:4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.Fa</w:t>
              </w:r>
              <w:r>
                <w:rPr>
                  <w:rFonts w:ascii="標楷體" w:eastAsia="標楷體" w:hAnsi="標楷體"/>
                </w:rPr>
                <w:t>cmNo</w:t>
              </w:r>
            </w:ins>
          </w:p>
        </w:tc>
      </w:tr>
      <w:tr w:rsidR="005A4CC0" w14:paraId="449E85BB" w14:textId="77777777" w:rsidTr="00631E93">
        <w:trPr>
          <w:trHeight w:val="291"/>
          <w:jc w:val="center"/>
          <w:ins w:id="35891" w:author="家榮 張" w:date="2021-05-20T18:44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EB1A5" w14:textId="77777777" w:rsidR="005A4CC0" w:rsidRDefault="005A4CC0" w:rsidP="00631E93">
            <w:pPr>
              <w:rPr>
                <w:ins w:id="35892" w:author="家榮 張" w:date="2021-05-20T18:44:00Z"/>
                <w:rFonts w:ascii="標楷體" w:eastAsia="標楷體" w:hAnsi="標楷體"/>
              </w:rPr>
            </w:pPr>
            <w:ins w:id="35893" w:author="家榮 張" w:date="2021-05-20T18:44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AFC8" w14:textId="77777777" w:rsidR="005A4CC0" w:rsidRDefault="005A4CC0" w:rsidP="00631E93">
            <w:pPr>
              <w:rPr>
                <w:ins w:id="35894" w:author="家榮 張" w:date="2021-05-20T18:44:00Z"/>
                <w:rFonts w:ascii="標楷體" w:eastAsia="標楷體" w:hAnsi="標楷體"/>
              </w:rPr>
            </w:pPr>
            <w:ins w:id="35895" w:author="家榮 張" w:date="2021-05-20T18:44:00Z">
              <w:r>
                <w:rPr>
                  <w:rFonts w:ascii="標楷體" w:eastAsia="標楷體" w:hAnsi="標楷體" w:hint="eastAsia"/>
                </w:rPr>
                <w:t>申請日期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3EE9" w14:textId="77777777" w:rsidR="005A4CC0" w:rsidRDefault="005A4CC0" w:rsidP="00631E93">
            <w:pPr>
              <w:rPr>
                <w:ins w:id="35896" w:author="家榮 張" w:date="2021-05-20T18:44:00Z"/>
                <w:rFonts w:ascii="標楷體" w:eastAsia="標楷體" w:hAnsi="標楷體"/>
              </w:rPr>
            </w:pPr>
            <w:ins w:id="35897" w:author="家榮 張" w:date="2021-05-20T18:44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72D69" w14:textId="77777777" w:rsidR="005A4CC0" w:rsidRDefault="005A4CC0" w:rsidP="00631E93">
            <w:pPr>
              <w:rPr>
                <w:ins w:id="35898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5FAE6" w14:textId="77777777" w:rsidR="005A4CC0" w:rsidRDefault="005A4CC0" w:rsidP="00631E93">
            <w:pPr>
              <w:jc w:val="right"/>
              <w:rPr>
                <w:ins w:id="35899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16CF" w14:textId="77777777" w:rsidR="005A4CC0" w:rsidRDefault="005A4CC0" w:rsidP="00631E93">
            <w:pPr>
              <w:rPr>
                <w:ins w:id="35900" w:author="家榮 張" w:date="2021-05-20T18:44:00Z"/>
                <w:rFonts w:ascii="標楷體" w:eastAsia="標楷體" w:hAnsi="標楷體"/>
              </w:rPr>
            </w:pPr>
            <w:ins w:id="35901" w:author="家榮 張" w:date="2021-05-20T18:4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2C118" w14:textId="77777777" w:rsidR="005A4CC0" w:rsidRDefault="005A4CC0" w:rsidP="00631E93">
            <w:pPr>
              <w:rPr>
                <w:ins w:id="35902" w:author="家榮 張" w:date="2021-05-20T18:44:00Z"/>
                <w:rFonts w:ascii="標楷體" w:eastAsia="標楷體" w:hAnsi="標楷體"/>
              </w:rPr>
            </w:pPr>
            <w:ins w:id="35903" w:author="家榮 張" w:date="2021-05-20T18:44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78BE9" w14:textId="77777777" w:rsidR="00DE6385" w:rsidRDefault="00DE6385" w:rsidP="00631E93">
            <w:pPr>
              <w:ind w:left="226" w:hangingChars="94" w:hanging="226"/>
              <w:rPr>
                <w:ins w:id="35904" w:author="家榮 張" w:date="2021-05-20T18:57:00Z"/>
                <w:rFonts w:ascii="標楷體" w:eastAsia="標楷體" w:hAnsi="標楷體"/>
              </w:rPr>
            </w:pPr>
            <w:ins w:id="35905" w:author="家榮 張" w:date="2021-05-20T18:57:00Z">
              <w:r>
                <w:rPr>
                  <w:rFonts w:ascii="標楷體" w:eastAsia="標楷體" w:hAnsi="標楷體" w:hint="eastAsia"/>
                </w:rPr>
                <w:t>1.自動顯示原值，可以修改</w:t>
              </w:r>
            </w:ins>
          </w:p>
          <w:p w14:paraId="2A0240E1" w14:textId="0AAF525E" w:rsidR="005A4CC0" w:rsidRDefault="005A4CC0" w:rsidP="00631E93">
            <w:pPr>
              <w:ind w:left="226" w:hangingChars="94" w:hanging="226"/>
              <w:rPr>
                <w:ins w:id="35906" w:author="家榮 張" w:date="2021-05-20T18:44:00Z"/>
                <w:rFonts w:ascii="標楷體" w:eastAsia="標楷體" w:hAnsi="標楷體"/>
              </w:rPr>
            </w:pPr>
            <w:ins w:id="35907" w:author="家榮 張" w:date="2021-05-20T18:44:00Z">
              <w:r>
                <w:rPr>
                  <w:rFonts w:ascii="標楷體" w:eastAsia="標楷體" w:hAnsi="標楷體" w:hint="eastAsia"/>
                </w:rPr>
                <w:t>2.檢核條件:V(7)A(4</w:t>
              </w:r>
              <w:r>
                <w:rPr>
                  <w:rFonts w:ascii="標楷體" w:eastAsia="標楷體" w:hAnsi="標楷體"/>
                </w:rPr>
                <w:t>,0,#ApplDt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337FB063" w14:textId="77777777" w:rsidR="005A4CC0" w:rsidRDefault="005A4CC0" w:rsidP="00631E93">
            <w:pPr>
              <w:rPr>
                <w:ins w:id="35908" w:author="家榮 張" w:date="2021-05-20T18:44:00Z"/>
                <w:rFonts w:ascii="標楷體" w:eastAsia="標楷體" w:hAnsi="標楷體"/>
              </w:rPr>
            </w:pPr>
            <w:ins w:id="35909" w:author="家榮 張" w:date="2021-05-20T18:44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.A</w:t>
              </w:r>
              <w:r>
                <w:rPr>
                  <w:rFonts w:ascii="標楷體" w:eastAsia="標楷體" w:hAnsi="標楷體"/>
                </w:rPr>
                <w:t>pplyDate</w:t>
              </w:r>
            </w:ins>
          </w:p>
        </w:tc>
      </w:tr>
      <w:tr w:rsidR="005A4CC0" w14:paraId="364CA519" w14:textId="77777777" w:rsidTr="00631E93">
        <w:trPr>
          <w:trHeight w:val="291"/>
          <w:jc w:val="center"/>
          <w:ins w:id="35910" w:author="家榮 張" w:date="2021-05-20T18:44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2084" w14:textId="77777777" w:rsidR="005A4CC0" w:rsidRDefault="005A4CC0" w:rsidP="00631E93">
            <w:pPr>
              <w:rPr>
                <w:ins w:id="35911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529AB" w14:textId="77777777" w:rsidR="005A4CC0" w:rsidRDefault="005A4CC0" w:rsidP="00631E93">
            <w:pPr>
              <w:rPr>
                <w:ins w:id="35912" w:author="家榮 張" w:date="2021-05-20T18:44:00Z"/>
                <w:rFonts w:ascii="標楷體" w:eastAsia="標楷體" w:hAnsi="標楷體"/>
              </w:rPr>
            </w:pPr>
            <w:ins w:id="35913" w:author="家榮 張" w:date="2021-05-20T18:44:00Z">
              <w:r>
                <w:rPr>
                  <w:rFonts w:ascii="標楷體" w:eastAsia="標楷體" w:hAnsi="標楷體" w:hint="eastAsia"/>
                </w:rPr>
                <w:t>全選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C440F" w14:textId="77777777" w:rsidR="005A4CC0" w:rsidRDefault="005A4CC0" w:rsidP="00631E93">
            <w:pPr>
              <w:rPr>
                <w:ins w:id="35914" w:author="家榮 張" w:date="2021-05-20T18:44:00Z"/>
                <w:rFonts w:ascii="標楷體" w:eastAsia="標楷體" w:hAnsi="標楷體"/>
              </w:rPr>
            </w:pPr>
            <w:ins w:id="35915" w:author="家榮 張" w:date="2021-05-20T18:44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E378" w14:textId="77777777" w:rsidR="005A4CC0" w:rsidRDefault="005A4CC0" w:rsidP="00631E93">
            <w:pPr>
              <w:rPr>
                <w:ins w:id="35916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23B59" w14:textId="77777777" w:rsidR="005A4CC0" w:rsidRDefault="005A4CC0" w:rsidP="00631E93">
            <w:pPr>
              <w:rPr>
                <w:ins w:id="35917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AD7C" w14:textId="77777777" w:rsidR="005A4CC0" w:rsidRDefault="005A4CC0" w:rsidP="00631E93">
            <w:pPr>
              <w:rPr>
                <w:ins w:id="35918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B33F5" w14:textId="77777777" w:rsidR="005A4CC0" w:rsidRDefault="005A4CC0" w:rsidP="00631E93">
            <w:pPr>
              <w:rPr>
                <w:ins w:id="35919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0389" w14:textId="77777777" w:rsidR="005A4CC0" w:rsidRPr="00D45A59" w:rsidRDefault="005A4CC0" w:rsidP="00631E93">
            <w:pPr>
              <w:rPr>
                <w:ins w:id="35920" w:author="家榮 張" w:date="2021-05-20T18:44:00Z"/>
                <w:rFonts w:ascii="標楷體" w:eastAsia="標楷體" w:hAnsi="標楷體"/>
              </w:rPr>
            </w:pPr>
            <w:ins w:id="35921" w:author="家榮 張" w:date="2021-05-20T18:44:00Z">
              <w:r>
                <w:rPr>
                  <w:rFonts w:ascii="標楷體" w:eastAsia="標楷體" w:hAnsi="標楷體" w:hint="eastAsia"/>
                </w:rPr>
                <w:t>1.</w:t>
              </w:r>
              <w:r w:rsidRPr="00D45A59">
                <w:rPr>
                  <w:rFonts w:ascii="標楷體" w:eastAsia="標楷體" w:hAnsi="標楷體" w:hint="eastAsia"/>
                </w:rPr>
                <w:t>將全部「不設定書面通知書」設</w:t>
              </w:r>
            </w:ins>
          </w:p>
          <w:p w14:paraId="3CA58E30" w14:textId="77777777" w:rsidR="005A4CC0" w:rsidRPr="00D45A59" w:rsidRDefault="005A4CC0" w:rsidP="00631E93">
            <w:pPr>
              <w:tabs>
                <w:tab w:val="center" w:pos="1740"/>
              </w:tabs>
              <w:rPr>
                <w:ins w:id="35922" w:author="家榮 張" w:date="2021-05-20T18:44:00Z"/>
                <w:rFonts w:ascii="標楷體" w:eastAsia="標楷體" w:hAnsi="標楷體"/>
              </w:rPr>
            </w:pPr>
            <w:ins w:id="35923" w:author="家榮 張" w:date="2021-05-20T18:44:00Z">
              <w:r w:rsidRPr="00D45A59">
                <w:rPr>
                  <w:rFonts w:ascii="標楷體" w:eastAsia="標楷體" w:hAnsi="標楷體"/>
                </w:rPr>
                <w:t xml:space="preserve">  </w:t>
              </w:r>
              <w:r w:rsidRPr="00D45A59">
                <w:rPr>
                  <w:rFonts w:ascii="標楷體" w:eastAsia="標楷體" w:hAnsi="標楷體" w:hint="eastAsia"/>
                </w:rPr>
                <w:t>定為</w:t>
              </w:r>
              <w:r>
                <w:rPr>
                  <w:rFonts w:ascii="標楷體" w:eastAsia="標楷體" w:hAnsi="標楷體" w:hint="eastAsia"/>
                </w:rPr>
                <w:t>「Y」</w:t>
              </w:r>
            </w:ins>
          </w:p>
        </w:tc>
      </w:tr>
      <w:tr w:rsidR="005A4CC0" w14:paraId="478348B5" w14:textId="77777777" w:rsidTr="00631E93">
        <w:trPr>
          <w:trHeight w:val="291"/>
          <w:jc w:val="center"/>
          <w:ins w:id="35924" w:author="家榮 張" w:date="2021-05-20T18:44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68BDF" w14:textId="77777777" w:rsidR="005A4CC0" w:rsidRDefault="005A4CC0" w:rsidP="00631E93">
            <w:pPr>
              <w:rPr>
                <w:ins w:id="35925" w:author="家榮 張" w:date="2021-05-20T18:44:00Z"/>
                <w:rFonts w:ascii="標楷體" w:eastAsia="標楷體" w:hAnsi="標楷體"/>
              </w:rPr>
            </w:pPr>
            <w:ins w:id="35926" w:author="家榮 張" w:date="2021-05-20T18:4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B10B" w14:textId="77777777" w:rsidR="005A4CC0" w:rsidRDefault="005A4CC0" w:rsidP="00631E93">
            <w:pPr>
              <w:rPr>
                <w:ins w:id="35927" w:author="家榮 張" w:date="2021-05-20T18:44:00Z"/>
                <w:rFonts w:ascii="標楷體" w:eastAsia="標楷體" w:hAnsi="標楷體"/>
              </w:rPr>
            </w:pPr>
            <w:ins w:id="35928" w:author="家榮 張" w:date="2021-05-20T18:44:00Z">
              <w:r>
                <w:rPr>
                  <w:rFonts w:ascii="標楷體" w:eastAsia="標楷體" w:hAnsi="標楷體" w:hint="eastAsia"/>
                </w:rPr>
                <w:t>不寄送書面通知書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4D454" w14:textId="77777777" w:rsidR="005A4CC0" w:rsidRDefault="005A4CC0" w:rsidP="00631E93">
            <w:pPr>
              <w:rPr>
                <w:ins w:id="35929" w:author="家榮 張" w:date="2021-05-20T18:44:00Z"/>
                <w:rFonts w:ascii="標楷體" w:eastAsia="標楷體" w:hAnsi="標楷體"/>
              </w:rPr>
            </w:pPr>
            <w:ins w:id="35930" w:author="家榮 張" w:date="2021-05-20T18:4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2727C" w14:textId="77777777" w:rsidR="005A4CC0" w:rsidRDefault="005A4CC0" w:rsidP="00631E93">
            <w:pPr>
              <w:rPr>
                <w:ins w:id="35931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EBBF6" w14:textId="77777777" w:rsidR="005A4CC0" w:rsidRDefault="005A4CC0" w:rsidP="00631E93">
            <w:pPr>
              <w:rPr>
                <w:ins w:id="35932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C00F" w14:textId="77777777" w:rsidR="005A4CC0" w:rsidRDefault="005A4CC0" w:rsidP="00631E93">
            <w:pPr>
              <w:rPr>
                <w:ins w:id="35933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DC44E" w14:textId="77777777" w:rsidR="005A4CC0" w:rsidRDefault="005A4CC0" w:rsidP="00631E93">
            <w:pPr>
              <w:rPr>
                <w:ins w:id="35934" w:author="家榮 張" w:date="2021-05-20T18:44:00Z"/>
                <w:rFonts w:ascii="標楷體" w:eastAsia="標楷體" w:hAnsi="標楷體"/>
              </w:rPr>
            </w:pPr>
            <w:ins w:id="35935" w:author="家榮 張" w:date="2021-05-20T18:44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0E1C4" w14:textId="758C96C5" w:rsidR="005A4CC0" w:rsidRDefault="005A4CC0" w:rsidP="00631E93">
            <w:pPr>
              <w:rPr>
                <w:ins w:id="35936" w:author="家榮 張" w:date="2021-05-20T18:44:00Z"/>
                <w:rFonts w:ascii="標楷體" w:eastAsia="標楷體" w:hAnsi="標楷體"/>
              </w:rPr>
            </w:pPr>
            <w:ins w:id="35937" w:author="家榮 張" w:date="2021-05-20T18:4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5938" w:author="家榮 張" w:date="2021-05-20T18:53:00Z">
              <w:r w:rsidR="006F01D0">
                <w:rPr>
                  <w:rFonts w:ascii="標楷體" w:eastAsia="標楷體" w:hAnsi="標楷體" w:hint="eastAsia"/>
                </w:rPr>
                <w:t>自動顯示原值，可以修改</w:t>
              </w:r>
            </w:ins>
          </w:p>
          <w:p w14:paraId="0861F898" w14:textId="77777777" w:rsidR="005A4CC0" w:rsidRDefault="005A4CC0" w:rsidP="00631E93">
            <w:pPr>
              <w:rPr>
                <w:ins w:id="35939" w:author="家榮 張" w:date="2021-05-20T18:44:00Z"/>
                <w:rFonts w:ascii="標楷體" w:eastAsia="標楷體" w:hAnsi="標楷體"/>
              </w:rPr>
            </w:pPr>
            <w:ins w:id="35940" w:author="家榮 張" w:date="2021-05-20T18:4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318A9146" w14:textId="77777777" w:rsidR="005A4CC0" w:rsidRDefault="005A4CC0" w:rsidP="00631E93">
            <w:pPr>
              <w:rPr>
                <w:ins w:id="35941" w:author="家榮 張" w:date="2021-05-20T18:44:00Z"/>
                <w:rFonts w:ascii="標楷體" w:eastAsia="標楷體" w:hAnsi="標楷體"/>
              </w:rPr>
            </w:pPr>
            <w:ins w:id="35942" w:author="家榮 張" w:date="2021-05-20T18:44:00Z">
              <w:r>
                <w:rPr>
                  <w:rFonts w:ascii="標楷體" w:eastAsia="標楷體" w:hAnsi="標楷體" w:hint="eastAsia"/>
                </w:rPr>
                <w:t>C(4,</w:t>
              </w:r>
              <w:r>
                <w:rPr>
                  <w:rFonts w:ascii="標楷體" w:eastAsia="標楷體" w:hAnsi="標楷體"/>
                </w:rPr>
                <w:t>#Paper{i},$,IF(#Paper{i} == Y,$,V(P,</w:t>
              </w:r>
              <w:r>
                <w:rPr>
                  <w:rFonts w:ascii="標楷體" w:eastAsia="標楷體" w:hAnsi="標楷體" w:hint="eastAsia"/>
                </w:rPr>
                <w:t>限輸入Y或空白</w:t>
              </w:r>
              <w:r>
                <w:rPr>
                  <w:rFonts w:ascii="標楷體" w:eastAsia="標楷體" w:hAnsi="標楷體"/>
                </w:rPr>
                <w:t>))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2BF3EACB" w14:textId="77777777" w:rsidR="005A4CC0" w:rsidRDefault="005A4CC0" w:rsidP="00631E93">
            <w:pPr>
              <w:rPr>
                <w:ins w:id="35943" w:author="家榮 張" w:date="2021-05-20T18:44:00Z"/>
                <w:rFonts w:ascii="標楷體" w:eastAsia="標楷體" w:hAnsi="標楷體"/>
              </w:rPr>
            </w:pPr>
            <w:ins w:id="35944" w:author="家榮 張" w:date="2021-05-20T18:44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PaperNotice</w:t>
              </w:r>
            </w:ins>
          </w:p>
        </w:tc>
      </w:tr>
      <w:tr w:rsidR="005A4CC0" w14:paraId="55870031" w14:textId="77777777" w:rsidTr="00631E93">
        <w:trPr>
          <w:trHeight w:val="291"/>
          <w:jc w:val="center"/>
          <w:ins w:id="35945" w:author="家榮 張" w:date="2021-05-20T18:44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9353A" w14:textId="77777777" w:rsidR="005A4CC0" w:rsidRDefault="005A4CC0" w:rsidP="00631E93">
            <w:pPr>
              <w:rPr>
                <w:ins w:id="35946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BB402" w14:textId="77777777" w:rsidR="005A4CC0" w:rsidRDefault="005A4CC0" w:rsidP="00631E93">
            <w:pPr>
              <w:rPr>
                <w:ins w:id="35947" w:author="家榮 張" w:date="2021-05-20T18:44:00Z"/>
                <w:rFonts w:ascii="標楷體" w:eastAsia="標楷體" w:hAnsi="標楷體"/>
              </w:rPr>
            </w:pPr>
            <w:ins w:id="35948" w:author="家榮 張" w:date="2021-05-20T18:44:00Z">
              <w:r>
                <w:rPr>
                  <w:rFonts w:ascii="標楷體" w:eastAsia="標楷體" w:hAnsi="標楷體" w:hint="eastAsia"/>
                </w:rPr>
                <w:t>全選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58493" w14:textId="77777777" w:rsidR="005A4CC0" w:rsidRDefault="005A4CC0" w:rsidP="00631E93">
            <w:pPr>
              <w:rPr>
                <w:ins w:id="35949" w:author="家榮 張" w:date="2021-05-20T18:44:00Z"/>
                <w:rFonts w:ascii="標楷體" w:eastAsia="標楷體" w:hAnsi="標楷體"/>
              </w:rPr>
            </w:pPr>
            <w:ins w:id="35950" w:author="家榮 張" w:date="2021-05-20T18:44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BB8B3" w14:textId="77777777" w:rsidR="005A4CC0" w:rsidRDefault="005A4CC0" w:rsidP="00631E93">
            <w:pPr>
              <w:rPr>
                <w:ins w:id="35951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94E77" w14:textId="77777777" w:rsidR="005A4CC0" w:rsidRDefault="005A4CC0" w:rsidP="00631E93">
            <w:pPr>
              <w:rPr>
                <w:ins w:id="35952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2836" w14:textId="77777777" w:rsidR="005A4CC0" w:rsidRDefault="005A4CC0" w:rsidP="00631E93">
            <w:pPr>
              <w:rPr>
                <w:ins w:id="35953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7788E" w14:textId="77777777" w:rsidR="005A4CC0" w:rsidRDefault="005A4CC0" w:rsidP="00631E93">
            <w:pPr>
              <w:rPr>
                <w:ins w:id="35954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8D0BB" w14:textId="77777777" w:rsidR="005A4CC0" w:rsidRPr="00E41EF6" w:rsidRDefault="005A4CC0" w:rsidP="00631E93">
            <w:pPr>
              <w:rPr>
                <w:ins w:id="35955" w:author="家榮 張" w:date="2021-05-20T18:44:00Z"/>
                <w:rFonts w:ascii="標楷體" w:eastAsia="標楷體" w:hAnsi="標楷體"/>
              </w:rPr>
            </w:pPr>
            <w:ins w:id="35956" w:author="家榮 張" w:date="2021-05-20T18:44:00Z">
              <w:r>
                <w:rPr>
                  <w:rFonts w:ascii="標楷體" w:eastAsia="標楷體" w:hAnsi="標楷體" w:hint="eastAsia"/>
                </w:rPr>
                <w:t>1.</w:t>
              </w:r>
              <w:r w:rsidRPr="00E41EF6">
                <w:rPr>
                  <w:rFonts w:ascii="標楷體" w:eastAsia="標楷體" w:hAnsi="標楷體" w:hint="eastAsia"/>
                </w:rPr>
                <w:t>將全部「不</w:t>
              </w:r>
              <w:r>
                <w:rPr>
                  <w:rFonts w:ascii="標楷體" w:eastAsia="標楷體" w:hAnsi="標楷體" w:hint="eastAsia"/>
                </w:rPr>
                <w:t>發送簡訊</w:t>
              </w:r>
              <w:r w:rsidRPr="00E41EF6">
                <w:rPr>
                  <w:rFonts w:ascii="標楷體" w:eastAsia="標楷體" w:hAnsi="標楷體" w:hint="eastAsia"/>
                </w:rPr>
                <w:t>」設</w:t>
              </w:r>
            </w:ins>
          </w:p>
          <w:p w14:paraId="4F8C5433" w14:textId="77777777" w:rsidR="005A4CC0" w:rsidRDefault="005A4CC0" w:rsidP="00631E93">
            <w:pPr>
              <w:rPr>
                <w:ins w:id="35957" w:author="家榮 張" w:date="2021-05-20T18:44:00Z"/>
                <w:rFonts w:ascii="標楷體" w:eastAsia="標楷體" w:hAnsi="標楷體"/>
              </w:rPr>
            </w:pPr>
            <w:ins w:id="35958" w:author="家榮 張" w:date="2021-05-20T18:44:00Z">
              <w:r w:rsidRPr="00E41EF6">
                <w:rPr>
                  <w:rFonts w:ascii="標楷體" w:eastAsia="標楷體" w:hAnsi="標楷體" w:hint="eastAsia"/>
                </w:rPr>
                <w:t xml:space="preserve">  定為</w:t>
              </w:r>
              <w:r>
                <w:rPr>
                  <w:rFonts w:ascii="標楷體" w:eastAsia="標楷體" w:hAnsi="標楷體" w:hint="eastAsia"/>
                </w:rPr>
                <w:t>「Y」</w:t>
              </w:r>
            </w:ins>
          </w:p>
        </w:tc>
      </w:tr>
      <w:tr w:rsidR="005A4CC0" w14:paraId="57662F44" w14:textId="77777777" w:rsidTr="00631E93">
        <w:trPr>
          <w:trHeight w:val="291"/>
          <w:jc w:val="center"/>
          <w:ins w:id="35959" w:author="家榮 張" w:date="2021-05-20T18:44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F4592" w14:textId="77777777" w:rsidR="005A4CC0" w:rsidRDefault="005A4CC0" w:rsidP="00631E93">
            <w:pPr>
              <w:rPr>
                <w:ins w:id="35960" w:author="家榮 張" w:date="2021-05-20T18:44:00Z"/>
                <w:rFonts w:ascii="標楷體" w:eastAsia="標楷體" w:hAnsi="標楷體"/>
              </w:rPr>
            </w:pPr>
            <w:ins w:id="35961" w:author="家榮 張" w:date="2021-05-20T18:44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CFD9" w14:textId="77777777" w:rsidR="005A4CC0" w:rsidRDefault="005A4CC0" w:rsidP="00631E93">
            <w:pPr>
              <w:rPr>
                <w:ins w:id="35962" w:author="家榮 張" w:date="2021-05-20T18:44:00Z"/>
                <w:rFonts w:ascii="標楷體" w:eastAsia="標楷體" w:hAnsi="標楷體"/>
              </w:rPr>
            </w:pPr>
            <w:ins w:id="35963" w:author="家榮 張" w:date="2021-05-20T18:44:00Z">
              <w:r>
                <w:rPr>
                  <w:rFonts w:ascii="標楷體" w:eastAsia="標楷體" w:hAnsi="標楷體" w:hint="eastAsia"/>
                </w:rPr>
                <w:t>不發送簡訊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EA18E" w14:textId="77777777" w:rsidR="005A4CC0" w:rsidRDefault="005A4CC0" w:rsidP="00631E93">
            <w:pPr>
              <w:rPr>
                <w:ins w:id="35964" w:author="家榮 張" w:date="2021-05-20T18:44:00Z"/>
                <w:rFonts w:ascii="標楷體" w:eastAsia="標楷體" w:hAnsi="標楷體"/>
              </w:rPr>
            </w:pPr>
            <w:ins w:id="35965" w:author="家榮 張" w:date="2021-05-20T18:4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8A9BD" w14:textId="77777777" w:rsidR="005A4CC0" w:rsidRDefault="005A4CC0" w:rsidP="00631E93">
            <w:pPr>
              <w:rPr>
                <w:ins w:id="35966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499E3" w14:textId="77777777" w:rsidR="005A4CC0" w:rsidRDefault="005A4CC0" w:rsidP="00631E93">
            <w:pPr>
              <w:rPr>
                <w:ins w:id="35967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09EAF" w14:textId="77777777" w:rsidR="005A4CC0" w:rsidRDefault="005A4CC0" w:rsidP="00631E93">
            <w:pPr>
              <w:rPr>
                <w:ins w:id="35968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49E48" w14:textId="77777777" w:rsidR="005A4CC0" w:rsidRDefault="005A4CC0" w:rsidP="00631E93">
            <w:pPr>
              <w:rPr>
                <w:ins w:id="35969" w:author="家榮 張" w:date="2021-05-20T18:44:00Z"/>
                <w:rFonts w:ascii="標楷體" w:eastAsia="標楷體" w:hAnsi="標楷體"/>
              </w:rPr>
            </w:pPr>
            <w:ins w:id="35970" w:author="家榮 張" w:date="2021-05-20T18:44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8E6E" w14:textId="1489FA00" w:rsidR="005A4CC0" w:rsidRDefault="005A4CC0" w:rsidP="00631E93">
            <w:pPr>
              <w:rPr>
                <w:ins w:id="35971" w:author="家榮 張" w:date="2021-05-20T18:44:00Z"/>
                <w:rFonts w:ascii="標楷體" w:eastAsia="標楷體" w:hAnsi="標楷體"/>
              </w:rPr>
            </w:pPr>
            <w:ins w:id="35972" w:author="家榮 張" w:date="2021-05-20T18:4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5973" w:author="家榮 張" w:date="2021-05-20T18:54:00Z">
              <w:r w:rsidR="006F01D0">
                <w:rPr>
                  <w:rFonts w:ascii="標楷體" w:eastAsia="標楷體" w:hAnsi="標楷體" w:hint="eastAsia"/>
                </w:rPr>
                <w:t>自動顯示原值，可以修改</w:t>
              </w:r>
            </w:ins>
            <w:ins w:id="35974" w:author="家榮 張" w:date="2021-05-20T18:4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08B2FDC9" w14:textId="77777777" w:rsidR="005A4CC0" w:rsidRDefault="005A4CC0" w:rsidP="00631E93">
            <w:pPr>
              <w:rPr>
                <w:ins w:id="35975" w:author="家榮 張" w:date="2021-05-20T18:44:00Z"/>
                <w:rFonts w:ascii="標楷體" w:eastAsia="標楷體" w:hAnsi="標楷體"/>
              </w:rPr>
            </w:pPr>
            <w:ins w:id="35976" w:author="家榮 張" w:date="2021-05-20T18:44:00Z">
              <w:r>
                <w:rPr>
                  <w:rFonts w:ascii="標楷體" w:eastAsia="標楷體" w:hAnsi="標楷體" w:hint="eastAsia"/>
                </w:rPr>
                <w:t>C(4,</w:t>
              </w:r>
              <w:r>
                <w:rPr>
                  <w:rFonts w:ascii="標楷體" w:eastAsia="標楷體" w:hAnsi="標楷體"/>
                </w:rPr>
                <w:t>#</w:t>
              </w:r>
              <w:r>
                <w:rPr>
                  <w:rFonts w:ascii="標楷體" w:eastAsia="標楷體" w:hAnsi="標楷體" w:hint="eastAsia"/>
                </w:rPr>
                <w:t>Ms</w:t>
              </w:r>
              <w:r>
                <w:rPr>
                  <w:rFonts w:ascii="標楷體" w:eastAsia="標楷體" w:hAnsi="標楷體"/>
                </w:rPr>
                <w:t>g{i},$,IF(#Msg{i} == Y,$,V(P,</w:t>
              </w:r>
              <w:r>
                <w:rPr>
                  <w:rFonts w:ascii="標楷體" w:eastAsia="標楷體" w:hAnsi="標楷體" w:hint="eastAsia"/>
                </w:rPr>
                <w:t>限輸入Y或空白</w:t>
              </w:r>
              <w:r>
                <w:rPr>
                  <w:rFonts w:ascii="標楷體" w:eastAsia="標楷體" w:hAnsi="標楷體"/>
                </w:rPr>
                <w:t>))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55BECA1B" w14:textId="77777777" w:rsidR="005A4CC0" w:rsidRDefault="005A4CC0" w:rsidP="00631E93">
            <w:pPr>
              <w:ind w:left="226" w:hangingChars="94" w:hanging="226"/>
              <w:rPr>
                <w:ins w:id="35977" w:author="家榮 張" w:date="2021-05-20T18:44:00Z"/>
                <w:rFonts w:ascii="標楷體" w:eastAsia="標楷體" w:hAnsi="標楷體"/>
              </w:rPr>
            </w:pPr>
            <w:ins w:id="35978" w:author="家榮 張" w:date="2021-05-20T18:44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若該客戶尚未設定簡訊號碼，則限輸入Y</w:t>
              </w:r>
            </w:ins>
          </w:p>
          <w:p w14:paraId="135C4F98" w14:textId="77777777" w:rsidR="005A4CC0" w:rsidRDefault="005A4CC0" w:rsidP="00631E93">
            <w:pPr>
              <w:rPr>
                <w:ins w:id="35979" w:author="家榮 張" w:date="2021-05-20T18:44:00Z"/>
                <w:rFonts w:ascii="標楷體" w:eastAsia="標楷體" w:hAnsi="標楷體"/>
              </w:rPr>
            </w:pPr>
            <w:ins w:id="35980" w:author="家榮 張" w:date="2021-05-20T18:44:00Z">
              <w:r>
                <w:rPr>
                  <w:rFonts w:ascii="標楷體" w:eastAsia="標楷體" w:hAnsi="標楷體" w:hint="eastAsia"/>
                </w:rPr>
                <w:t>4.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MsgNotice</w:t>
              </w:r>
            </w:ins>
          </w:p>
        </w:tc>
      </w:tr>
      <w:tr w:rsidR="005A4CC0" w14:paraId="492BEE93" w14:textId="77777777" w:rsidTr="00631E93">
        <w:trPr>
          <w:trHeight w:val="291"/>
          <w:jc w:val="center"/>
          <w:ins w:id="35981" w:author="家榮 張" w:date="2021-05-20T18:44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034A0" w14:textId="77777777" w:rsidR="005A4CC0" w:rsidRDefault="005A4CC0" w:rsidP="00631E93">
            <w:pPr>
              <w:rPr>
                <w:ins w:id="35982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F8757" w14:textId="77777777" w:rsidR="005A4CC0" w:rsidRDefault="005A4CC0" w:rsidP="00631E93">
            <w:pPr>
              <w:rPr>
                <w:ins w:id="35983" w:author="家榮 張" w:date="2021-05-20T18:44:00Z"/>
                <w:rFonts w:ascii="標楷體" w:eastAsia="標楷體" w:hAnsi="標楷體"/>
              </w:rPr>
            </w:pPr>
            <w:ins w:id="35984" w:author="家榮 張" w:date="2021-05-20T18:44:00Z">
              <w:r>
                <w:rPr>
                  <w:rFonts w:ascii="標楷體" w:eastAsia="標楷體" w:hAnsi="標楷體" w:hint="eastAsia"/>
                </w:rPr>
                <w:t>全選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7C456" w14:textId="77777777" w:rsidR="005A4CC0" w:rsidRDefault="005A4CC0" w:rsidP="00631E93">
            <w:pPr>
              <w:rPr>
                <w:ins w:id="35985" w:author="家榮 張" w:date="2021-05-20T18:44:00Z"/>
                <w:rFonts w:ascii="標楷體" w:eastAsia="標楷體" w:hAnsi="標楷體"/>
              </w:rPr>
            </w:pPr>
            <w:ins w:id="35986" w:author="家榮 張" w:date="2021-05-20T18:44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E5C5" w14:textId="77777777" w:rsidR="005A4CC0" w:rsidRDefault="005A4CC0" w:rsidP="00631E93">
            <w:pPr>
              <w:rPr>
                <w:ins w:id="35987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8ED6" w14:textId="77777777" w:rsidR="005A4CC0" w:rsidRDefault="005A4CC0" w:rsidP="00631E93">
            <w:pPr>
              <w:rPr>
                <w:ins w:id="35988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E5A2B" w14:textId="77777777" w:rsidR="005A4CC0" w:rsidRDefault="005A4CC0" w:rsidP="00631E93">
            <w:pPr>
              <w:rPr>
                <w:ins w:id="35989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606D4" w14:textId="77777777" w:rsidR="005A4CC0" w:rsidRDefault="005A4CC0" w:rsidP="00631E93">
            <w:pPr>
              <w:rPr>
                <w:ins w:id="35990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075" w14:textId="77777777" w:rsidR="005A4CC0" w:rsidRPr="00E41EF6" w:rsidRDefault="005A4CC0" w:rsidP="00631E93">
            <w:pPr>
              <w:rPr>
                <w:ins w:id="35991" w:author="家榮 張" w:date="2021-05-20T18:44:00Z"/>
                <w:rFonts w:ascii="標楷體" w:eastAsia="標楷體" w:hAnsi="標楷體"/>
              </w:rPr>
            </w:pPr>
            <w:ins w:id="35992" w:author="家榮 張" w:date="2021-05-20T18:44:00Z">
              <w:r>
                <w:rPr>
                  <w:rFonts w:ascii="標楷體" w:eastAsia="標楷體" w:hAnsi="標楷體" w:hint="eastAsia"/>
                </w:rPr>
                <w:t>1.</w:t>
              </w:r>
              <w:r w:rsidRPr="00E41EF6">
                <w:rPr>
                  <w:rFonts w:ascii="標楷體" w:eastAsia="標楷體" w:hAnsi="標楷體" w:hint="eastAsia"/>
                </w:rPr>
                <w:t>將全部「不</w:t>
              </w:r>
              <w:r>
                <w:rPr>
                  <w:rFonts w:ascii="標楷體" w:eastAsia="標楷體" w:hAnsi="標楷體" w:hint="eastAsia"/>
                </w:rPr>
                <w:t>發送E</w:t>
              </w:r>
              <w:r>
                <w:rPr>
                  <w:rFonts w:ascii="標楷體" w:eastAsia="標楷體" w:hAnsi="標楷體"/>
                </w:rPr>
                <w:t>mail</w:t>
              </w:r>
              <w:r w:rsidRPr="00E41EF6">
                <w:rPr>
                  <w:rFonts w:ascii="標楷體" w:eastAsia="標楷體" w:hAnsi="標楷體" w:hint="eastAsia"/>
                </w:rPr>
                <w:t>」設</w:t>
              </w:r>
            </w:ins>
          </w:p>
          <w:p w14:paraId="4BA9B906" w14:textId="77777777" w:rsidR="005A4CC0" w:rsidRDefault="005A4CC0" w:rsidP="00631E93">
            <w:pPr>
              <w:rPr>
                <w:ins w:id="35993" w:author="家榮 張" w:date="2021-05-20T18:44:00Z"/>
                <w:rFonts w:ascii="標楷體" w:eastAsia="標楷體" w:hAnsi="標楷體"/>
              </w:rPr>
            </w:pPr>
            <w:ins w:id="35994" w:author="家榮 張" w:date="2021-05-20T18:44:00Z">
              <w:r w:rsidRPr="00E41EF6">
                <w:rPr>
                  <w:rFonts w:ascii="標楷體" w:eastAsia="標楷體" w:hAnsi="標楷體" w:hint="eastAsia"/>
                </w:rPr>
                <w:t xml:space="preserve">  定為</w:t>
              </w:r>
              <w:r>
                <w:rPr>
                  <w:rFonts w:ascii="標楷體" w:eastAsia="標楷體" w:hAnsi="標楷體" w:hint="eastAsia"/>
                </w:rPr>
                <w:t>「Y」</w:t>
              </w:r>
            </w:ins>
          </w:p>
        </w:tc>
      </w:tr>
      <w:tr w:rsidR="005A4CC0" w14:paraId="39BAE9CB" w14:textId="77777777" w:rsidTr="00631E93">
        <w:trPr>
          <w:trHeight w:val="291"/>
          <w:jc w:val="center"/>
          <w:ins w:id="35995" w:author="家榮 張" w:date="2021-05-20T18:44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C6913" w14:textId="77777777" w:rsidR="005A4CC0" w:rsidRDefault="005A4CC0" w:rsidP="00631E93">
            <w:pPr>
              <w:rPr>
                <w:ins w:id="35996" w:author="家榮 張" w:date="2021-05-20T18:44:00Z"/>
                <w:rFonts w:ascii="標楷體" w:eastAsia="標楷體" w:hAnsi="標楷體"/>
              </w:rPr>
            </w:pPr>
            <w:ins w:id="35997" w:author="家榮 張" w:date="2021-05-20T18:44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7D86B" w14:textId="77777777" w:rsidR="005A4CC0" w:rsidRDefault="005A4CC0" w:rsidP="00631E93">
            <w:pPr>
              <w:rPr>
                <w:ins w:id="35998" w:author="家榮 張" w:date="2021-05-20T18:44:00Z"/>
                <w:rFonts w:ascii="標楷體" w:eastAsia="標楷體" w:hAnsi="標楷體"/>
              </w:rPr>
            </w:pPr>
            <w:ins w:id="35999" w:author="家榮 張" w:date="2021-05-20T18:44:00Z">
              <w:r>
                <w:rPr>
                  <w:rFonts w:ascii="標楷體" w:eastAsia="標楷體" w:hAnsi="標楷體" w:hint="eastAsia"/>
                </w:rPr>
                <w:t>不發送Email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64489" w14:textId="77777777" w:rsidR="005A4CC0" w:rsidRDefault="005A4CC0" w:rsidP="00631E93">
            <w:pPr>
              <w:rPr>
                <w:ins w:id="36000" w:author="家榮 張" w:date="2021-05-20T18:44:00Z"/>
                <w:rFonts w:ascii="標楷體" w:eastAsia="標楷體" w:hAnsi="標楷體"/>
              </w:rPr>
            </w:pPr>
            <w:ins w:id="36001" w:author="家榮 張" w:date="2021-05-20T18:4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FF011" w14:textId="77777777" w:rsidR="005A4CC0" w:rsidRDefault="005A4CC0" w:rsidP="00631E93">
            <w:pPr>
              <w:rPr>
                <w:ins w:id="36002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B423" w14:textId="77777777" w:rsidR="005A4CC0" w:rsidRDefault="005A4CC0" w:rsidP="00631E93">
            <w:pPr>
              <w:rPr>
                <w:ins w:id="36003" w:author="家榮 張" w:date="2021-05-20T18:44:00Z"/>
                <w:rFonts w:ascii="標楷體" w:eastAsia="標楷體" w:hAnsi="標楷體"/>
              </w:rPr>
            </w:pPr>
          </w:p>
          <w:p w14:paraId="3BF07523" w14:textId="77777777" w:rsidR="005A4CC0" w:rsidRDefault="005A4CC0" w:rsidP="00631E93">
            <w:pPr>
              <w:rPr>
                <w:ins w:id="36004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9210" w14:textId="77777777" w:rsidR="005A4CC0" w:rsidRDefault="005A4CC0" w:rsidP="00631E93">
            <w:pPr>
              <w:rPr>
                <w:ins w:id="36005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23B32" w14:textId="77777777" w:rsidR="005A4CC0" w:rsidRDefault="005A4CC0" w:rsidP="00631E93">
            <w:pPr>
              <w:rPr>
                <w:ins w:id="36006" w:author="家榮 張" w:date="2021-05-20T18:44:00Z"/>
                <w:rFonts w:ascii="標楷體" w:eastAsia="標楷體" w:hAnsi="標楷體"/>
              </w:rPr>
            </w:pPr>
            <w:ins w:id="36007" w:author="家榮 張" w:date="2021-05-20T18:44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3D719" w14:textId="592E4C8D" w:rsidR="005A4CC0" w:rsidRDefault="005A4CC0" w:rsidP="00631E93">
            <w:pPr>
              <w:rPr>
                <w:ins w:id="36008" w:author="家榮 張" w:date="2021-05-20T18:44:00Z"/>
                <w:rFonts w:ascii="標楷體" w:eastAsia="標楷體" w:hAnsi="標楷體"/>
              </w:rPr>
            </w:pPr>
            <w:ins w:id="36009" w:author="家榮 張" w:date="2021-05-20T18:4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6010" w:author="家榮 張" w:date="2021-05-20T18:54:00Z">
              <w:r w:rsidR="006F01D0">
                <w:rPr>
                  <w:rFonts w:ascii="標楷體" w:eastAsia="標楷體" w:hAnsi="標楷體" w:hint="eastAsia"/>
                </w:rPr>
                <w:t>自動顯示原值，可以修改</w:t>
              </w:r>
            </w:ins>
          </w:p>
          <w:p w14:paraId="2D6FBB1E" w14:textId="77777777" w:rsidR="005A4CC0" w:rsidRDefault="005A4CC0" w:rsidP="00631E93">
            <w:pPr>
              <w:rPr>
                <w:ins w:id="36011" w:author="家榮 張" w:date="2021-05-20T18:44:00Z"/>
                <w:rFonts w:ascii="標楷體" w:eastAsia="標楷體" w:hAnsi="標楷體"/>
              </w:rPr>
            </w:pPr>
            <w:ins w:id="36012" w:author="家榮 張" w:date="2021-05-20T18:4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326A29FE" w14:textId="77777777" w:rsidR="005A4CC0" w:rsidRDefault="005A4CC0" w:rsidP="00631E93">
            <w:pPr>
              <w:rPr>
                <w:ins w:id="36013" w:author="家榮 張" w:date="2021-05-20T18:44:00Z"/>
                <w:rFonts w:ascii="標楷體" w:eastAsia="標楷體" w:hAnsi="標楷體"/>
              </w:rPr>
            </w:pPr>
            <w:ins w:id="36014" w:author="家榮 張" w:date="2021-05-20T18:44:00Z">
              <w:r>
                <w:rPr>
                  <w:rFonts w:ascii="標楷體" w:eastAsia="標楷體" w:hAnsi="標楷體" w:hint="eastAsia"/>
                </w:rPr>
                <w:t>C(4,</w:t>
              </w:r>
              <w:r>
                <w:rPr>
                  <w:rFonts w:ascii="標楷體" w:eastAsia="標楷體" w:hAnsi="標楷體"/>
                </w:rPr>
                <w:t>#Email{i},$,IF(#Email{i} == Y,$,V(P,</w:t>
              </w:r>
              <w:r>
                <w:rPr>
                  <w:rFonts w:ascii="標楷體" w:eastAsia="標楷體" w:hAnsi="標楷體" w:hint="eastAsia"/>
                </w:rPr>
                <w:t>限輸入Y或空白</w:t>
              </w:r>
              <w:r>
                <w:rPr>
                  <w:rFonts w:ascii="標楷體" w:eastAsia="標楷體" w:hAnsi="標楷體"/>
                </w:rPr>
                <w:t>))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2DD9C2AD" w14:textId="77777777" w:rsidR="005A4CC0" w:rsidRDefault="005A4CC0" w:rsidP="00631E93">
            <w:pPr>
              <w:ind w:left="226" w:hangingChars="94" w:hanging="226"/>
              <w:rPr>
                <w:ins w:id="36015" w:author="家榮 張" w:date="2021-05-20T18:44:00Z"/>
                <w:rFonts w:ascii="標楷體" w:eastAsia="標楷體" w:hAnsi="標楷體"/>
              </w:rPr>
            </w:pPr>
            <w:ins w:id="36016" w:author="家榮 張" w:date="2021-05-20T18:44:00Z">
              <w:r>
                <w:rPr>
                  <w:rFonts w:ascii="標楷體" w:eastAsia="標楷體" w:hAnsi="標楷體" w:hint="eastAsia"/>
                </w:rPr>
                <w:t>3.若該客戶尚未設定E</w:t>
              </w:r>
              <w:r>
                <w:rPr>
                  <w:rFonts w:ascii="標楷體" w:eastAsia="標楷體" w:hAnsi="標楷體"/>
                </w:rPr>
                <w:t>mail</w:t>
              </w:r>
              <w:r>
                <w:rPr>
                  <w:rFonts w:ascii="標楷體" w:eastAsia="標楷體" w:hAnsi="標楷體" w:hint="eastAsia"/>
                </w:rPr>
                <w:t>，則限輸入Y</w:t>
              </w:r>
            </w:ins>
          </w:p>
          <w:p w14:paraId="160E32AE" w14:textId="77777777" w:rsidR="005A4CC0" w:rsidRDefault="005A4CC0" w:rsidP="00631E93">
            <w:pPr>
              <w:rPr>
                <w:ins w:id="36017" w:author="家榮 張" w:date="2021-05-20T18:44:00Z"/>
                <w:rFonts w:ascii="標楷體" w:eastAsia="標楷體" w:hAnsi="標楷體"/>
              </w:rPr>
            </w:pPr>
            <w:ins w:id="36018" w:author="家榮 張" w:date="2021-05-20T18:44:00Z">
              <w:r>
                <w:rPr>
                  <w:rFonts w:ascii="標楷體" w:eastAsia="標楷體" w:hAnsi="標楷體" w:hint="eastAsia"/>
                </w:rPr>
                <w:t>4.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EmailNotice</w:t>
              </w:r>
            </w:ins>
          </w:p>
        </w:tc>
      </w:tr>
      <w:tr w:rsidR="005A4CC0" w14:paraId="1E2633C2" w14:textId="77777777" w:rsidTr="00631E93">
        <w:trPr>
          <w:trHeight w:val="291"/>
          <w:jc w:val="center"/>
          <w:ins w:id="36019" w:author="家榮 張" w:date="2021-05-20T18:44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7ED82" w14:textId="77777777" w:rsidR="005A4CC0" w:rsidRDefault="005A4CC0" w:rsidP="00631E93">
            <w:pPr>
              <w:rPr>
                <w:ins w:id="36020" w:author="家榮 張" w:date="2021-05-20T18:44:00Z"/>
                <w:rFonts w:ascii="標楷體" w:eastAsia="標楷體" w:hAnsi="標楷體"/>
              </w:rPr>
            </w:pPr>
            <w:ins w:id="36021" w:author="家榮 張" w:date="2021-05-20T18:44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F6920" w14:textId="77777777" w:rsidR="005A4CC0" w:rsidRDefault="005A4CC0" w:rsidP="00631E93">
            <w:pPr>
              <w:rPr>
                <w:ins w:id="36022" w:author="家榮 張" w:date="2021-05-20T18:44:00Z"/>
                <w:rFonts w:ascii="標楷體" w:eastAsia="標楷體" w:hAnsi="標楷體"/>
              </w:rPr>
            </w:pPr>
            <w:ins w:id="36023" w:author="家榮 張" w:date="2021-05-20T18:44:00Z">
              <w:r>
                <w:rPr>
                  <w:rFonts w:ascii="標楷體" w:eastAsia="標楷體" w:hAnsi="標楷體" w:hint="eastAsia"/>
                </w:rPr>
                <w:t>通知書名稱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09C61" w14:textId="77777777" w:rsidR="005A4CC0" w:rsidRDefault="005A4CC0" w:rsidP="00631E93">
            <w:pPr>
              <w:rPr>
                <w:ins w:id="36024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C3871" w14:textId="77777777" w:rsidR="005A4CC0" w:rsidRDefault="005A4CC0" w:rsidP="00631E93">
            <w:pPr>
              <w:rPr>
                <w:ins w:id="36025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FCA0" w14:textId="77777777" w:rsidR="005A4CC0" w:rsidRDefault="005A4CC0" w:rsidP="00631E93">
            <w:pPr>
              <w:rPr>
                <w:ins w:id="36026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15B18" w14:textId="77777777" w:rsidR="005A4CC0" w:rsidRDefault="005A4CC0" w:rsidP="00631E93">
            <w:pPr>
              <w:rPr>
                <w:ins w:id="36027" w:author="家榮 張" w:date="2021-05-20T18:44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80CF" w14:textId="77777777" w:rsidR="005A4CC0" w:rsidRDefault="005A4CC0" w:rsidP="00631E93">
            <w:pPr>
              <w:rPr>
                <w:ins w:id="36028" w:author="家榮 張" w:date="2021-05-20T18:44:00Z"/>
                <w:rFonts w:ascii="標楷體" w:eastAsia="標楷體" w:hAnsi="標楷體"/>
              </w:rPr>
            </w:pPr>
            <w:ins w:id="36029" w:author="家榮 張" w:date="2021-05-20T18:4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A5DEA" w14:textId="77777777" w:rsidR="005A4CC0" w:rsidRPr="00D45A59" w:rsidRDefault="005A4CC0" w:rsidP="00631E93">
            <w:pPr>
              <w:rPr>
                <w:ins w:id="36030" w:author="家榮 張" w:date="2021-05-20T18:44:00Z"/>
                <w:rFonts w:ascii="標楷體" w:eastAsia="標楷體" w:hAnsi="標楷體"/>
              </w:rPr>
            </w:pPr>
            <w:ins w:id="36031" w:author="家榮 張" w:date="2021-05-20T18:44:00Z">
              <w:r>
                <w:rPr>
                  <w:rFonts w:ascii="標楷體" w:eastAsia="標楷體" w:hAnsi="標楷體" w:hint="eastAsia"/>
                </w:rPr>
                <w:t>1.</w:t>
              </w:r>
              <w:r w:rsidRPr="00D45A59">
                <w:rPr>
                  <w:rFonts w:ascii="標楷體" w:eastAsia="標楷體" w:hAnsi="標楷體" w:hint="eastAsia"/>
                </w:rPr>
                <w:t>自動顯示不必輸入</w:t>
              </w:r>
            </w:ins>
          </w:p>
          <w:p w14:paraId="0C81B63F" w14:textId="77777777" w:rsidR="005A4CC0" w:rsidRDefault="005A4CC0" w:rsidP="00631E93">
            <w:pPr>
              <w:rPr>
                <w:ins w:id="36032" w:author="家榮 張" w:date="2021-05-20T18:44:00Z"/>
                <w:rFonts w:ascii="標楷體" w:eastAsia="標楷體" w:hAnsi="標楷體"/>
              </w:rPr>
            </w:pPr>
            <w:ins w:id="36033" w:author="家榮 張" w:date="2021-05-20T18:44:00Z">
              <w:r>
                <w:rPr>
                  <w:rFonts w:ascii="標楷體" w:eastAsia="標楷體" w:hAnsi="標楷體" w:hint="eastAsia"/>
                </w:rPr>
                <w:t>2.「通知書名稱」資料來源請參</w:t>
              </w:r>
            </w:ins>
          </w:p>
          <w:p w14:paraId="6739595D" w14:textId="77777777" w:rsidR="005A4CC0" w:rsidRPr="00D45A59" w:rsidRDefault="005A4CC0" w:rsidP="00631E93">
            <w:pPr>
              <w:rPr>
                <w:ins w:id="36034" w:author="家榮 張" w:date="2021-05-20T18:44:00Z"/>
                <w:rFonts w:ascii="標楷體" w:eastAsia="標楷體" w:hAnsi="標楷體"/>
              </w:rPr>
            </w:pPr>
            <w:ins w:id="36035" w:author="家榮 張" w:date="2021-05-20T18:44:00Z">
              <w:r>
                <w:rPr>
                  <w:rFonts w:ascii="標楷體" w:eastAsia="標楷體" w:hAnsi="標楷體" w:hint="eastAsia"/>
                </w:rPr>
                <w:t xml:space="preserve">  考</w:t>
              </w:r>
              <w:r>
                <w:rPr>
                  <w:rFonts w:ascii="標楷體" w:eastAsia="標楷體" w:hAnsi="標楷體"/>
                </w:rPr>
                <w:fldChar w:fldCharType="begin"/>
              </w:r>
              <w:r>
                <w:rPr>
                  <w:rFonts w:ascii="標楷體" w:eastAsia="標楷體" w:hAnsi="標楷體"/>
                </w:rPr>
                <w:instrText xml:space="preserve"> HYPERLINK  \l "_(18).選單18" </w:instrText>
              </w:r>
              <w:r>
                <w:rPr>
                  <w:rFonts w:ascii="標楷體" w:eastAsia="標楷體" w:hAnsi="標楷體"/>
                </w:rPr>
                <w:fldChar w:fldCharType="separate"/>
              </w:r>
              <w:r w:rsidRPr="00DF7CCA">
                <w:rPr>
                  <w:rStyle w:val="a7"/>
                  <w:rFonts w:ascii="標楷體" w:eastAsia="標楷體" w:hAnsi="標楷體" w:hint="eastAsia"/>
                </w:rPr>
                <w:t>附件-18</w:t>
              </w:r>
              <w:r>
                <w:rPr>
                  <w:rFonts w:ascii="標楷體" w:eastAsia="標楷體" w:hAnsi="標楷體"/>
                </w:rPr>
                <w:fldChar w:fldCharType="end"/>
              </w:r>
            </w:ins>
          </w:p>
        </w:tc>
      </w:tr>
    </w:tbl>
    <w:p w14:paraId="53CFCBEF" w14:textId="1FD308EF" w:rsidR="005A4CC0" w:rsidRDefault="005A4CC0" w:rsidP="005A4CC0">
      <w:pPr>
        <w:rPr>
          <w:ins w:id="36036" w:author="家榮 張" w:date="2021-05-20T18:44:00Z"/>
        </w:rPr>
      </w:pPr>
    </w:p>
    <w:p w14:paraId="7E0A7DE8" w14:textId="77777777" w:rsidR="005A4CC0" w:rsidRDefault="005A4CC0">
      <w:pPr>
        <w:widowControl/>
        <w:rPr>
          <w:ins w:id="36037" w:author="家榮 張" w:date="2021-05-20T18:44:00Z"/>
        </w:rPr>
      </w:pPr>
      <w:ins w:id="36038" w:author="家榮 張" w:date="2021-05-20T18:44:00Z">
        <w:r>
          <w:br w:type="page"/>
        </w:r>
      </w:ins>
    </w:p>
    <w:p w14:paraId="00FBE9E7" w14:textId="5E0AB544" w:rsidR="00D04096" w:rsidRDefault="00D04096" w:rsidP="00D04096">
      <w:pPr>
        <w:pStyle w:val="3"/>
        <w:numPr>
          <w:ilvl w:val="2"/>
          <w:numId w:val="54"/>
        </w:numPr>
        <w:rPr>
          <w:ins w:id="36039" w:author="Fegie" w:date="2021-05-02T00:13:00Z"/>
        </w:rPr>
      </w:pPr>
      <w:ins w:id="36040" w:author="Fegie" w:date="2021-05-02T00:13:00Z">
        <w:r>
          <w:rPr>
            <w:rFonts w:hint="eastAsia"/>
          </w:rPr>
          <w:t>L</w:t>
        </w:r>
        <w:r>
          <w:t>110</w:t>
        </w:r>
      </w:ins>
      <w:ins w:id="36041" w:author="Fegie" w:date="2021-05-02T00:14:00Z">
        <w:r>
          <w:rPr>
            <w:rFonts w:hint="eastAsia"/>
          </w:rPr>
          <w:t>9</w:t>
        </w:r>
      </w:ins>
      <w:ins w:id="36042" w:author="Fegie" w:date="2021-05-02T00:13:00Z">
        <w:r>
          <w:t xml:space="preserve">  </w:t>
        </w:r>
      </w:ins>
      <w:ins w:id="36043" w:author="Fegie" w:date="2021-05-02T00:14:00Z">
        <w:r>
          <w:rPr>
            <w:rFonts w:hint="eastAsia"/>
          </w:rPr>
          <w:t>客戶交互運用</w:t>
        </w:r>
      </w:ins>
      <w:ins w:id="36044" w:author="Fegie" w:date="2021-05-02T00:13:00Z">
        <w:r>
          <w:rPr>
            <w:rFonts w:hint="eastAsia"/>
          </w:rPr>
          <w:t>維護</w:t>
        </w:r>
      </w:ins>
      <w:ins w:id="36045" w:author="張金龍" w:date="2021-05-18T13:54:00Z">
        <w:r w:rsidR="006127BC">
          <w:rPr>
            <w:rFonts w:hint="eastAsia"/>
          </w:rPr>
          <w:t xml:space="preserve"> </w:t>
        </w:r>
      </w:ins>
      <w:ins w:id="36046" w:author="Fegie" w:date="2021-05-05T17:04:00Z">
        <w:r w:rsidR="00B874C9">
          <w:t>***</w:t>
        </w:r>
      </w:ins>
    </w:p>
    <w:p w14:paraId="5B48F4E5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36047" w:author="Fegie" w:date="2021-05-02T00:13:00Z"/>
        </w:rPr>
      </w:pPr>
      <w:ins w:id="36048" w:author="Fegie" w:date="2021-05-02T00:13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D04096" w14:paraId="30197BBB" w14:textId="77777777" w:rsidTr="001B4B49">
        <w:trPr>
          <w:trHeight w:val="277"/>
          <w:ins w:id="36049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8E7D4F4" w14:textId="77777777" w:rsidR="00D04096" w:rsidRDefault="00D04096" w:rsidP="001B4B49">
            <w:pPr>
              <w:rPr>
                <w:ins w:id="36050" w:author="Fegie" w:date="2021-05-02T00:13:00Z"/>
                <w:rFonts w:ascii="標楷體" w:eastAsia="標楷體" w:hAnsi="標楷體"/>
              </w:rPr>
            </w:pPr>
            <w:ins w:id="36051" w:author="Fegie" w:date="2021-05-02T00:13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E158D4" w14:textId="519B94F3" w:rsidR="00D04096" w:rsidRDefault="00B874C9" w:rsidP="001B4B49">
            <w:pPr>
              <w:rPr>
                <w:ins w:id="36052" w:author="Fegie" w:date="2021-05-02T00:13:00Z"/>
                <w:rFonts w:ascii="標楷體" w:eastAsia="標楷體" w:hAnsi="標楷體"/>
              </w:rPr>
            </w:pPr>
            <w:ins w:id="36053" w:author="Fegie" w:date="2021-05-05T17:04:00Z">
              <w:r>
                <w:rPr>
                  <w:rFonts w:ascii="標楷體" w:eastAsia="標楷體" w:hAnsi="標楷體" w:hint="eastAsia"/>
                </w:rPr>
                <w:t>客戶交互運用維護</w:t>
              </w:r>
            </w:ins>
          </w:p>
        </w:tc>
      </w:tr>
      <w:tr w:rsidR="00D04096" w14:paraId="225A08EB" w14:textId="77777777" w:rsidTr="001B4B49">
        <w:trPr>
          <w:trHeight w:val="277"/>
          <w:ins w:id="36054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CAC900C" w14:textId="77777777" w:rsidR="00D04096" w:rsidRDefault="00D04096" w:rsidP="001B4B49">
            <w:pPr>
              <w:rPr>
                <w:ins w:id="36055" w:author="Fegie" w:date="2021-05-02T00:13:00Z"/>
                <w:rFonts w:ascii="標楷體" w:eastAsia="標楷體" w:hAnsi="標楷體"/>
              </w:rPr>
            </w:pPr>
            <w:ins w:id="36056" w:author="Fegie" w:date="2021-05-02T00:13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1FDC7A" w14:textId="24449186" w:rsidR="00D04096" w:rsidRDefault="00D04096" w:rsidP="001B4B49">
            <w:pPr>
              <w:rPr>
                <w:ins w:id="36057" w:author="Fegie" w:date="2021-05-02T00:13:00Z"/>
                <w:rFonts w:ascii="標楷體" w:eastAsia="標楷體" w:hAnsi="標楷體"/>
              </w:rPr>
            </w:pPr>
            <w:ins w:id="36058" w:author="Fegie" w:date="2021-05-02T00:1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6059" w:author="Fegie" w:date="2021-05-05T17:05:00Z">
              <w:r w:rsidR="00B874C9">
                <w:rPr>
                  <w:rFonts w:ascii="標楷體" w:eastAsia="標楷體" w:hAnsi="標楷體" w:hint="eastAsia"/>
                </w:rPr>
                <w:t>維護客戶資料是否同意子公司運用</w:t>
              </w:r>
            </w:ins>
            <w:ins w:id="36060" w:author="Fegie" w:date="2021-05-02T00:13:00Z"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D04096" w14:paraId="2602E50C" w14:textId="77777777" w:rsidTr="001B4B49">
        <w:trPr>
          <w:trHeight w:val="773"/>
          <w:ins w:id="36061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14D59E" w14:textId="77777777" w:rsidR="00D04096" w:rsidRDefault="00D04096" w:rsidP="001B4B49">
            <w:pPr>
              <w:rPr>
                <w:ins w:id="36062" w:author="Fegie" w:date="2021-05-02T00:13:00Z"/>
                <w:rFonts w:ascii="標楷體" w:eastAsia="標楷體" w:hAnsi="標楷體"/>
              </w:rPr>
            </w:pPr>
            <w:ins w:id="36063" w:author="Fegie" w:date="2021-05-02T00:13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53FBB9" w14:textId="4BE340D8" w:rsidR="00D04096" w:rsidRDefault="00D04096" w:rsidP="001B4B49">
            <w:pPr>
              <w:ind w:left="240" w:hangingChars="100" w:hanging="240"/>
              <w:rPr>
                <w:ins w:id="36064" w:author="Fegie" w:date="2021-05-02T00:13:00Z"/>
                <w:rFonts w:ascii="標楷體" w:eastAsia="標楷體" w:hAnsi="標楷體"/>
              </w:rPr>
            </w:pPr>
            <w:ins w:id="36065" w:author="Fegie" w:date="2021-05-02T00:1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6066" w:author="張金龍" w:date="2021-05-18T13:58:00Z">
              <w:r w:rsidR="006127BC" w:rsidRPr="001C13CA">
                <w:rPr>
                  <w:rFonts w:ascii="標楷體" w:eastAsia="標楷體" w:hAnsi="標楷體" w:hint="eastAsia"/>
                </w:rPr>
                <w:t>參考「</w:t>
              </w:r>
              <w:r w:rsidR="006127BC" w:rsidRPr="00F21AC3">
                <w:rPr>
                  <w:rFonts w:ascii="標楷體" w:eastAsia="標楷體" w:hAnsi="標楷體" w:hint="eastAsia"/>
                </w:rPr>
                <w:t>作業流程</w:t>
              </w:r>
              <w:r w:rsidR="006127BC" w:rsidRPr="00F21AC3">
                <w:rPr>
                  <w:rFonts w:ascii="標楷體" w:eastAsia="標楷體" w:hAnsi="標楷體"/>
                </w:rPr>
                <w:t>.客戶作業</w:t>
              </w:r>
              <w:r w:rsidR="006127BC" w:rsidRPr="001C13CA">
                <w:rPr>
                  <w:rFonts w:ascii="標楷體" w:eastAsia="標楷體" w:hAnsi="標楷體" w:hint="eastAsia"/>
                </w:rPr>
                <w:t>」</w:t>
              </w:r>
            </w:ins>
            <w:ins w:id="36067" w:author="Fegie" w:date="2021-05-05T17:06:00Z">
              <w:del w:id="36068" w:author="張金龍" w:date="2021-05-18T13:58:00Z">
                <w:r w:rsidR="00B874C9" w:rsidRPr="00B874C9" w:rsidDel="006127BC">
                  <w:rPr>
                    <w:rFonts w:ascii="標楷體" w:eastAsia="標楷體" w:hAnsi="標楷體" w:hint="eastAsia"/>
                    <w:color w:val="FF0000"/>
                    <w:rPrChange w:id="36069" w:author="Fegie" w:date="2021-05-05T17:06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參考流程</w:delText>
                </w:r>
              </w:del>
            </w:ins>
            <w:ins w:id="36070" w:author="Fegie" w:date="2021-05-02T00:13:00Z">
              <w:del w:id="36071" w:author="張金龍" w:date="2021-05-18T13:58:00Z">
                <w:r w:rsidDel="006127BC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0DEC9C49" w14:textId="37C18451" w:rsidR="00D04096" w:rsidRDefault="00D04096" w:rsidP="001B4B49">
            <w:pPr>
              <w:rPr>
                <w:ins w:id="36072" w:author="Fegie" w:date="2021-05-02T00:13:00Z"/>
                <w:rFonts w:ascii="標楷體" w:eastAsia="標楷體" w:hAnsi="標楷體"/>
              </w:rPr>
            </w:pPr>
            <w:ins w:id="36073" w:author="Fegie" w:date="2021-05-02T00:13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ins w:id="36074" w:author="Fegie" w:date="2021-05-05T17:07:00Z">
              <w:r w:rsidR="00B874C9">
                <w:rPr>
                  <w:rFonts w:ascii="標楷體" w:eastAsia="標楷體" w:hAnsi="標楷體" w:hint="eastAsia"/>
                </w:rPr>
                <w:t>客戶交互運用</w:t>
              </w:r>
            </w:ins>
            <w:ins w:id="36075" w:author="Fegie" w:date="2021-05-02T00:13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36076" w:author="Fegie" w:date="2021-05-05T17:07:00Z">
              <w:r w:rsidR="00B874C9">
                <w:rPr>
                  <w:rFonts w:ascii="標楷體" w:eastAsia="標楷體" w:hAnsi="標楷體"/>
                </w:rPr>
                <w:t>CustCross</w:t>
              </w:r>
            </w:ins>
            <w:ins w:id="36077" w:author="Fegie" w:date="2021-05-02T00:13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784F56E6" w14:textId="0C213A3C" w:rsidR="00D04096" w:rsidRDefault="00D04096" w:rsidP="001B4B49">
            <w:pPr>
              <w:rPr>
                <w:ins w:id="36078" w:author="Fegie" w:date="2021-05-02T00:13:00Z"/>
                <w:rFonts w:ascii="標楷體" w:eastAsia="標楷體" w:hAnsi="標楷體"/>
                <w:lang w:eastAsia="zh-HK"/>
              </w:rPr>
            </w:pPr>
            <w:ins w:id="36079" w:author="Fegie" w:date="2021-05-02T00:13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3014B8D1" w14:textId="445CBE0C" w:rsidR="00D04096" w:rsidRDefault="00D04096">
            <w:pPr>
              <w:ind w:left="960" w:hanging="960"/>
              <w:rPr>
                <w:ins w:id="36080" w:author="Fegie" w:date="2021-05-02T00:13:00Z"/>
                <w:rFonts w:ascii="標楷體" w:eastAsia="標楷體" w:hAnsi="標楷體"/>
                <w:lang w:eastAsia="zh-HK"/>
              </w:rPr>
              <w:pPrChange w:id="36081" w:author="Fegie" w:date="2021-05-05T17:07:00Z">
                <w:pPr/>
              </w:pPrChange>
            </w:pPr>
            <w:ins w:id="36082" w:author="Fegie" w:date="2021-05-02T00:13:00Z">
              <w:r>
                <w:rPr>
                  <w:rFonts w:ascii="標楷體" w:eastAsia="標楷體" w:hAnsi="標楷體" w:hint="eastAsia"/>
                </w:rPr>
                <w:t xml:space="preserve">  (</w:t>
              </w:r>
            </w:ins>
            <w:ins w:id="36083" w:author="Fegie" w:date="2021-05-05T17:07:00Z">
              <w:r w:rsidR="00B874C9">
                <w:rPr>
                  <w:rFonts w:ascii="標楷體" w:eastAsia="標楷體" w:hAnsi="標楷體"/>
                </w:rPr>
                <w:t>1</w:t>
              </w:r>
            </w:ins>
            <w:ins w:id="36084" w:author="Fegie" w:date="2021-05-02T00:13:00Z">
              <w:r>
                <w:rPr>
                  <w:rFonts w:ascii="標楷體" w:eastAsia="標楷體" w:hAnsi="標楷體" w:hint="eastAsia"/>
                </w:rPr>
                <w:t>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36085" w:author="Fegie" w:date="2021-05-05T17:08:00Z">
              <w:r w:rsidR="00B874C9">
                <w:rPr>
                  <w:rFonts w:ascii="標楷體" w:eastAsia="標楷體" w:hAnsi="標楷體" w:hint="eastAsia"/>
                  <w:lang w:eastAsia="zh-HK"/>
                </w:rPr>
                <w:t>客戶資料運用同意選項</w:t>
              </w:r>
            </w:ins>
          </w:p>
        </w:tc>
      </w:tr>
      <w:tr w:rsidR="00D04096" w14:paraId="7180FB4B" w14:textId="77777777" w:rsidTr="001B4B49">
        <w:trPr>
          <w:trHeight w:val="321"/>
          <w:ins w:id="36086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819BCE6" w14:textId="77777777" w:rsidR="00D04096" w:rsidRDefault="00D04096" w:rsidP="001B4B49">
            <w:pPr>
              <w:rPr>
                <w:ins w:id="36087" w:author="Fegie" w:date="2021-05-02T00:13:00Z"/>
                <w:rFonts w:ascii="標楷體" w:eastAsia="標楷體" w:hAnsi="標楷體"/>
              </w:rPr>
            </w:pPr>
            <w:ins w:id="36088" w:author="Fegie" w:date="2021-05-02T00:13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09E97" w14:textId="77777777" w:rsidR="00D04096" w:rsidRDefault="00D04096" w:rsidP="001B4B49">
            <w:pPr>
              <w:rPr>
                <w:ins w:id="36089" w:author="Fegie" w:date="2021-05-02T00:13:00Z"/>
                <w:rFonts w:ascii="標楷體" w:eastAsia="標楷體" w:hAnsi="標楷體"/>
              </w:rPr>
            </w:pPr>
          </w:p>
        </w:tc>
      </w:tr>
      <w:tr w:rsidR="00D04096" w14:paraId="664DE269" w14:textId="77777777" w:rsidTr="001B4B49">
        <w:trPr>
          <w:trHeight w:val="1311"/>
          <w:ins w:id="36090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C355092" w14:textId="77777777" w:rsidR="00D04096" w:rsidRDefault="00D04096" w:rsidP="001B4B49">
            <w:pPr>
              <w:rPr>
                <w:ins w:id="36091" w:author="Fegie" w:date="2021-05-02T00:13:00Z"/>
                <w:rFonts w:ascii="標楷體" w:eastAsia="標楷體" w:hAnsi="標楷體"/>
              </w:rPr>
            </w:pPr>
            <w:ins w:id="36092" w:author="Fegie" w:date="2021-05-02T00:13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1FF02D" w14:textId="6C5608D3" w:rsidR="00D04096" w:rsidRDefault="0058232A">
            <w:pPr>
              <w:rPr>
                <w:ins w:id="36093" w:author="Fegie" w:date="2021-05-02T00:13:00Z"/>
                <w:rFonts w:ascii="標楷體" w:eastAsia="標楷體" w:hAnsi="標楷體"/>
              </w:rPr>
            </w:pPr>
            <w:ins w:id="36094" w:author="Fegie" w:date="2021-05-05T17:18:00Z">
              <w:del w:id="36095" w:author="張金龍" w:date="2021-05-18T14:02:00Z">
                <w:r w:rsidDel="006127BC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ins w:id="36096" w:author="張金龍" w:date="2021-05-18T14:02:00Z">
              <w:r w:rsidR="006127BC" w:rsidDel="006127BC">
                <w:rPr>
                  <w:rFonts w:ascii="標楷體" w:eastAsia="標楷體" w:hAnsi="標楷體" w:hint="eastAsia"/>
                </w:rPr>
                <w:t xml:space="preserve"> </w:t>
              </w:r>
            </w:ins>
            <w:ins w:id="36097" w:author="Fegie" w:date="2021-05-05T17:18:00Z">
              <w:del w:id="36098" w:author="張金龍" w:date="2021-05-18T14:02:00Z">
                <w:r w:rsidDel="006127BC">
                  <w:rPr>
                    <w:rFonts w:ascii="標楷體" w:eastAsia="標楷體" w:hAnsi="標楷體" w:hint="eastAsia"/>
                  </w:rPr>
                  <w:delText>.待討論是否可以透過選單點選直接進入此交易</w:delText>
                </w:r>
              </w:del>
            </w:ins>
          </w:p>
        </w:tc>
      </w:tr>
      <w:tr w:rsidR="00D04096" w14:paraId="5BFD4B81" w14:textId="77777777" w:rsidTr="001B4B49">
        <w:trPr>
          <w:trHeight w:val="278"/>
          <w:ins w:id="36099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4F3BDD8" w14:textId="77777777" w:rsidR="00D04096" w:rsidRDefault="00D04096" w:rsidP="001B4B49">
            <w:pPr>
              <w:rPr>
                <w:ins w:id="36100" w:author="Fegie" w:date="2021-05-02T00:13:00Z"/>
                <w:rFonts w:ascii="標楷體" w:eastAsia="標楷體" w:hAnsi="標楷體"/>
              </w:rPr>
            </w:pPr>
            <w:ins w:id="36101" w:author="Fegie" w:date="2021-05-02T00:13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C6F04C" w14:textId="77777777" w:rsidR="00D04096" w:rsidRDefault="00D04096" w:rsidP="001B4B49">
            <w:pPr>
              <w:rPr>
                <w:ins w:id="36102" w:author="Fegie" w:date="2021-05-02T00:13:00Z"/>
                <w:rFonts w:ascii="標楷體" w:eastAsia="標楷體" w:hAnsi="標楷體"/>
              </w:rPr>
            </w:pPr>
          </w:p>
        </w:tc>
      </w:tr>
      <w:tr w:rsidR="00D04096" w14:paraId="63614AFE" w14:textId="77777777" w:rsidTr="001B4B49">
        <w:trPr>
          <w:trHeight w:val="358"/>
          <w:ins w:id="36103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F468109" w14:textId="77777777" w:rsidR="00D04096" w:rsidRDefault="00D04096" w:rsidP="001B4B49">
            <w:pPr>
              <w:rPr>
                <w:ins w:id="36104" w:author="Fegie" w:date="2021-05-02T00:13:00Z"/>
                <w:rFonts w:ascii="標楷體" w:eastAsia="標楷體" w:hAnsi="標楷體"/>
              </w:rPr>
            </w:pPr>
            <w:ins w:id="36105" w:author="Fegie" w:date="2021-05-02T00:13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D102B2" w14:textId="77777777" w:rsidR="00D04096" w:rsidRDefault="00D04096" w:rsidP="001B4B49">
            <w:pPr>
              <w:rPr>
                <w:ins w:id="36106" w:author="Fegie" w:date="2021-05-02T00:13:00Z"/>
                <w:rFonts w:ascii="標楷體" w:eastAsia="標楷體" w:hAnsi="標楷體"/>
              </w:rPr>
            </w:pPr>
            <w:ins w:id="36107" w:author="Fegie" w:date="2021-05-02T00:13:00Z">
              <w:r>
                <w:rPr>
                  <w:rFonts w:ascii="標楷體" w:eastAsia="標楷體" w:hAnsi="標楷體" w:hint="eastAsia"/>
                </w:rPr>
                <w:t>1.修改時，異動內容會記錄於「資料變更紀錄檔(TxDataLog)」，可至「L6932 資料變更交易查詢」查詢異動內容</w:t>
              </w:r>
            </w:ins>
          </w:p>
        </w:tc>
      </w:tr>
      <w:tr w:rsidR="00D04096" w14:paraId="33CD8C66" w14:textId="77777777" w:rsidTr="001B4B49">
        <w:trPr>
          <w:trHeight w:val="278"/>
          <w:ins w:id="36108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686D482" w14:textId="77777777" w:rsidR="00D04096" w:rsidRDefault="00D04096" w:rsidP="001B4B49">
            <w:pPr>
              <w:rPr>
                <w:ins w:id="36109" w:author="Fegie" w:date="2021-05-02T00:13:00Z"/>
                <w:rFonts w:ascii="標楷體" w:eastAsia="標楷體" w:hAnsi="標楷體"/>
              </w:rPr>
            </w:pPr>
            <w:ins w:id="36110" w:author="Fegie" w:date="2021-05-02T00:13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9337BA" w14:textId="77777777" w:rsidR="00D04096" w:rsidRDefault="00D04096" w:rsidP="001B4B49">
            <w:pPr>
              <w:rPr>
                <w:ins w:id="36111" w:author="Fegie" w:date="2021-05-02T00:13:00Z"/>
                <w:rFonts w:ascii="標楷體" w:eastAsia="標楷體" w:hAnsi="標楷體"/>
              </w:rPr>
            </w:pPr>
          </w:p>
        </w:tc>
      </w:tr>
    </w:tbl>
    <w:p w14:paraId="6F8FF6E0" w14:textId="77777777" w:rsidR="00D04096" w:rsidRDefault="00D04096" w:rsidP="00D04096">
      <w:pPr>
        <w:rPr>
          <w:ins w:id="36112" w:author="Fegie" w:date="2021-05-02T00:13:00Z"/>
          <w:rFonts w:ascii="標楷體" w:eastAsia="標楷體" w:hAnsi="標楷體"/>
        </w:rPr>
      </w:pPr>
    </w:p>
    <w:p w14:paraId="00FED6B5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36113" w:author="Fegie" w:date="2021-05-02T00:13:00Z"/>
        </w:rPr>
      </w:pPr>
      <w:ins w:id="36114" w:author="Fegie" w:date="2021-05-02T00:13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D04096" w14:paraId="0BC74097" w14:textId="77777777" w:rsidTr="007C070B">
        <w:trPr>
          <w:ins w:id="36115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B7F7D73" w14:textId="77777777" w:rsidR="00D04096" w:rsidRDefault="00D04096" w:rsidP="001B4B49">
            <w:pPr>
              <w:jc w:val="center"/>
              <w:rPr>
                <w:ins w:id="36116" w:author="Fegie" w:date="2021-05-02T00:13:00Z"/>
                <w:rFonts w:ascii="標楷體" w:eastAsia="標楷體" w:hAnsi="標楷體"/>
              </w:rPr>
            </w:pPr>
            <w:ins w:id="36117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FC783F" w14:textId="77777777" w:rsidR="00D04096" w:rsidRDefault="00D04096" w:rsidP="001B4B49">
            <w:pPr>
              <w:jc w:val="center"/>
              <w:rPr>
                <w:ins w:id="36118" w:author="Fegie" w:date="2021-05-02T00:13:00Z"/>
                <w:rFonts w:ascii="標楷體" w:eastAsia="標楷體" w:hAnsi="標楷體"/>
              </w:rPr>
            </w:pPr>
            <w:ins w:id="36119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9DFB88" w14:textId="77777777" w:rsidR="00D04096" w:rsidRDefault="00D04096" w:rsidP="001B4B49">
            <w:pPr>
              <w:jc w:val="center"/>
              <w:rPr>
                <w:ins w:id="36120" w:author="Fegie" w:date="2021-05-02T00:13:00Z"/>
                <w:rFonts w:ascii="標楷體" w:eastAsia="標楷體" w:hAnsi="標楷體"/>
              </w:rPr>
            </w:pPr>
            <w:ins w:id="36121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B874C9" w14:paraId="63F083D7" w14:textId="77777777" w:rsidTr="001B4B49">
        <w:trPr>
          <w:ins w:id="36122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58C76" w14:textId="77777777" w:rsidR="00B874C9" w:rsidRDefault="00B874C9" w:rsidP="00B874C9">
            <w:pPr>
              <w:jc w:val="center"/>
              <w:rPr>
                <w:ins w:id="36123" w:author="Fegie" w:date="2021-05-02T00:13:00Z"/>
                <w:rFonts w:ascii="標楷體" w:eastAsia="標楷體" w:hAnsi="標楷體"/>
              </w:rPr>
            </w:pPr>
            <w:ins w:id="36124" w:author="Fegie" w:date="2021-05-02T00:1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A8021" w14:textId="0218159D" w:rsidR="00B874C9" w:rsidRDefault="00B874C9" w:rsidP="00B874C9">
            <w:pPr>
              <w:rPr>
                <w:ins w:id="36125" w:author="Fegie" w:date="2021-05-02T00:13:00Z"/>
                <w:rFonts w:ascii="標楷體" w:eastAsia="標楷體" w:hAnsi="標楷體"/>
              </w:rPr>
            </w:pPr>
            <w:ins w:id="36126" w:author="Fegie" w:date="2021-05-05T17:08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2562B" w14:textId="704642A3" w:rsidR="00B874C9" w:rsidRDefault="00B874C9" w:rsidP="00B874C9">
            <w:pPr>
              <w:rPr>
                <w:ins w:id="36127" w:author="Fegie" w:date="2021-05-02T00:13:00Z"/>
                <w:rFonts w:ascii="標楷體" w:eastAsia="標楷體" w:hAnsi="標楷體"/>
              </w:rPr>
            </w:pPr>
            <w:ins w:id="36128" w:author="Fegie" w:date="2021-05-05T17:08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  <w:tr w:rsidR="00D04096" w14:paraId="07A3E970" w14:textId="77777777" w:rsidTr="001B4B49">
        <w:trPr>
          <w:ins w:id="36129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EAF3E" w14:textId="77777777" w:rsidR="00D04096" w:rsidRDefault="00D04096" w:rsidP="001B4B49">
            <w:pPr>
              <w:jc w:val="center"/>
              <w:rPr>
                <w:ins w:id="36130" w:author="Fegie" w:date="2021-05-02T00:13:00Z"/>
                <w:rFonts w:ascii="標楷體" w:eastAsia="標楷體" w:hAnsi="標楷體"/>
              </w:rPr>
            </w:pPr>
            <w:ins w:id="36131" w:author="Fegie" w:date="2021-05-02T00:1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92B8" w14:textId="52ED7060" w:rsidR="00D04096" w:rsidRDefault="00B874C9">
            <w:pPr>
              <w:ind w:left="480" w:hanging="480"/>
              <w:rPr>
                <w:ins w:id="36132" w:author="Fegie" w:date="2021-05-02T00:13:00Z"/>
                <w:rFonts w:ascii="標楷體" w:eastAsia="標楷體" w:hAnsi="標楷體"/>
              </w:rPr>
              <w:pPrChange w:id="36133" w:author="Fegie" w:date="2021-05-05T17:07:00Z">
                <w:pPr/>
              </w:pPrChange>
            </w:pPr>
            <w:ins w:id="36134" w:author="Fegie" w:date="2021-05-05T17:08:00Z">
              <w:r>
                <w:rPr>
                  <w:rFonts w:ascii="標楷體" w:eastAsia="標楷體" w:hAnsi="標楷體"/>
                </w:rPr>
                <w:t>CustCross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A9BB3" w14:textId="096E498F" w:rsidR="00D04096" w:rsidRDefault="00B874C9" w:rsidP="001B4B49">
            <w:pPr>
              <w:rPr>
                <w:ins w:id="36135" w:author="Fegie" w:date="2021-05-02T00:13:00Z"/>
                <w:rFonts w:ascii="標楷體" w:eastAsia="標楷體" w:hAnsi="標楷體"/>
              </w:rPr>
            </w:pPr>
            <w:ins w:id="36136" w:author="Fegie" w:date="2021-05-05T17:08:00Z">
              <w:r>
                <w:rPr>
                  <w:rFonts w:ascii="標楷體" w:eastAsia="標楷體" w:hAnsi="標楷體" w:hint="eastAsia"/>
                </w:rPr>
                <w:t>客戶交互運用檔</w:t>
              </w:r>
            </w:ins>
          </w:p>
        </w:tc>
      </w:tr>
    </w:tbl>
    <w:p w14:paraId="59C2DE9E" w14:textId="77777777" w:rsidR="00D04096" w:rsidRDefault="00D04096" w:rsidP="00D04096">
      <w:pPr>
        <w:rPr>
          <w:ins w:id="36137" w:author="Fegie" w:date="2021-05-02T00:13:00Z"/>
          <w:rFonts w:ascii="標楷體" w:eastAsia="標楷體" w:hAnsi="標楷體"/>
        </w:rPr>
      </w:pPr>
    </w:p>
    <w:p w14:paraId="23E33ACD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36138" w:author="Fegie" w:date="2021-05-02T00:13:00Z"/>
        </w:rPr>
      </w:pPr>
      <w:ins w:id="36139" w:author="Fegie" w:date="2021-05-02T00:13:00Z">
        <w:r>
          <w:rPr>
            <w:rFonts w:hint="eastAsia"/>
          </w:rPr>
          <w:t>UI畫面</w:t>
        </w:r>
      </w:ins>
    </w:p>
    <w:p w14:paraId="5F53976C" w14:textId="1282F524" w:rsidR="00D04096" w:rsidRDefault="00D04096" w:rsidP="00D04096">
      <w:pPr>
        <w:rPr>
          <w:ins w:id="36140" w:author="Fegie" w:date="2021-05-02T00:13:00Z"/>
          <w:noProof/>
        </w:rPr>
      </w:pPr>
      <w:ins w:id="36141" w:author="Fegie" w:date="2021-05-02T00:13:00Z">
        <w:r>
          <w:rPr>
            <w:noProof/>
          </w:rPr>
          <w:t xml:space="preserve"> </w:t>
        </w:r>
      </w:ins>
      <w:ins w:id="36142" w:author="Fegie" w:date="2021-05-05T17:08:00Z">
        <w:r w:rsidR="00B874C9">
          <w:rPr>
            <w:noProof/>
          </w:rPr>
          <w:drawing>
            <wp:inline distT="0" distB="0" distL="0" distR="0" wp14:anchorId="45032F6F" wp14:editId="6BADE139">
              <wp:extent cx="6479540" cy="3705860"/>
              <wp:effectExtent l="0" t="0" r="0" b="0"/>
              <wp:docPr id="97" name="圖片 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7058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4E4F8FB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36143" w:author="Fegie" w:date="2021-05-02T00:13:00Z"/>
        </w:rPr>
      </w:pPr>
      <w:ins w:id="36144" w:author="Fegie" w:date="2021-05-02T00:13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7F307A7D" w14:textId="77777777" w:rsidR="00D04096" w:rsidRDefault="00D04096" w:rsidP="00D04096">
      <w:pPr>
        <w:rPr>
          <w:ins w:id="36145" w:author="Fegie" w:date="2021-05-02T00:13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D04096" w14:paraId="5C1E107E" w14:textId="77777777" w:rsidTr="007C070B">
        <w:trPr>
          <w:ins w:id="36146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80E4A" w14:textId="77777777" w:rsidR="00D04096" w:rsidRDefault="00D04096" w:rsidP="001B4B49">
            <w:pPr>
              <w:jc w:val="center"/>
              <w:rPr>
                <w:ins w:id="36147" w:author="Fegie" w:date="2021-05-02T00:13:00Z"/>
                <w:rFonts w:ascii="標楷體" w:eastAsia="標楷體" w:hAnsi="標楷體"/>
              </w:rPr>
            </w:pPr>
            <w:ins w:id="36148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8F08B" w14:textId="77777777" w:rsidR="00D04096" w:rsidRDefault="00D04096" w:rsidP="001B4B49">
            <w:pPr>
              <w:jc w:val="center"/>
              <w:rPr>
                <w:ins w:id="36149" w:author="Fegie" w:date="2021-05-02T00:13:00Z"/>
                <w:rFonts w:ascii="標楷體" w:eastAsia="標楷體" w:hAnsi="標楷體"/>
              </w:rPr>
            </w:pPr>
            <w:ins w:id="36150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20DF29" w14:textId="77777777" w:rsidR="00D04096" w:rsidRDefault="00D04096" w:rsidP="001B4B49">
            <w:pPr>
              <w:jc w:val="center"/>
              <w:rPr>
                <w:ins w:id="36151" w:author="Fegie" w:date="2021-05-02T00:13:00Z"/>
                <w:rFonts w:ascii="標楷體" w:eastAsia="標楷體" w:hAnsi="標楷體"/>
              </w:rPr>
            </w:pPr>
            <w:ins w:id="36152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D04096" w14:paraId="25015D0C" w14:textId="77777777" w:rsidTr="001B4B49">
        <w:trPr>
          <w:ins w:id="36153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DD208" w14:textId="22E0BFB1" w:rsidR="00D04096" w:rsidRDefault="00B874C9" w:rsidP="001B4B49">
            <w:pPr>
              <w:jc w:val="center"/>
              <w:rPr>
                <w:ins w:id="36154" w:author="Fegie" w:date="2021-05-02T00:13:00Z"/>
                <w:rFonts w:ascii="標楷體" w:eastAsia="標楷體" w:hAnsi="標楷體"/>
              </w:rPr>
            </w:pPr>
            <w:ins w:id="36155" w:author="Fegie" w:date="2021-05-05T17:09:00Z">
              <w:r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F67AD" w14:textId="77777777" w:rsidR="00D04096" w:rsidRDefault="00D04096" w:rsidP="001B4B49">
            <w:pPr>
              <w:rPr>
                <w:ins w:id="36156" w:author="Fegie" w:date="2021-05-02T00:13:00Z"/>
                <w:rFonts w:ascii="標楷體" w:eastAsia="標楷體" w:hAnsi="標楷體"/>
                <w:lang w:eastAsia="zh-HK"/>
              </w:rPr>
            </w:pPr>
            <w:ins w:id="36157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951E8" w14:textId="642E5B87" w:rsidR="00D04096" w:rsidRDefault="00D04096" w:rsidP="001B4B49">
            <w:pPr>
              <w:rPr>
                <w:ins w:id="36158" w:author="Fegie" w:date="2021-05-05T17:13:00Z"/>
                <w:rFonts w:ascii="標楷體" w:eastAsia="標楷體" w:hAnsi="標楷體"/>
              </w:rPr>
            </w:pPr>
            <w:ins w:id="36159" w:author="Fegie" w:date="2021-05-02T00:13:00Z">
              <w:r>
                <w:rPr>
                  <w:rFonts w:ascii="標楷體" w:eastAsia="標楷體" w:hAnsi="標楷體" w:hint="eastAsia"/>
                </w:rPr>
                <w:t>1.【</w:t>
              </w:r>
            </w:ins>
            <w:ins w:id="36160" w:author="Fegie" w:date="2021-05-05T17:10:00Z">
              <w:r w:rsidR="00DD0376">
                <w:rPr>
                  <w:rFonts w:ascii="標楷體" w:eastAsia="標楷體" w:hAnsi="標楷體" w:hint="eastAsia"/>
                </w:rPr>
                <w:t>L1001</w:t>
              </w:r>
            </w:ins>
            <w:ins w:id="36161" w:author="Fegie" w:date="2021-05-02T00:13:00Z"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</w:ins>
            <w:ins w:id="36162" w:author="Fegie" w:date="2021-05-05T17:10:00Z">
              <w:r w:rsidR="00DD0376">
                <w:rPr>
                  <w:rFonts w:ascii="標楷體" w:eastAsia="標楷體" w:hAnsi="標楷體" w:hint="eastAsia"/>
                  <w:lang w:eastAsia="zh-HK"/>
                </w:rPr>
                <w:t>已設定</w:t>
              </w:r>
            </w:ins>
            <w:ins w:id="36163" w:author="Fegie" w:date="2021-05-02T00:13:00Z">
              <w:r>
                <w:rPr>
                  <w:rFonts w:ascii="標楷體" w:eastAsia="標楷體" w:hAnsi="標楷體" w:hint="eastAsia"/>
                </w:rPr>
                <w:t>」</w:t>
              </w:r>
            </w:ins>
            <w:ins w:id="36164" w:author="Fegie" w:date="2021-05-05T17:10:00Z">
              <w:r w:rsidR="00DD0376">
                <w:rPr>
                  <w:rFonts w:ascii="標楷體" w:eastAsia="標楷體" w:hAnsi="標楷體" w:hint="eastAsia"/>
                </w:rPr>
                <w:t>、「未設定」</w:t>
              </w:r>
            </w:ins>
            <w:ins w:id="36165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617A2DD9" w14:textId="18D2AFF3" w:rsidR="0058232A" w:rsidRDefault="0058232A" w:rsidP="001B4B49">
            <w:pPr>
              <w:rPr>
                <w:ins w:id="36166" w:author="Fegie" w:date="2021-05-02T00:13:00Z"/>
                <w:rFonts w:ascii="標楷體" w:eastAsia="標楷體" w:hAnsi="標楷體"/>
                <w:lang w:eastAsia="zh-HK"/>
              </w:rPr>
            </w:pPr>
            <w:ins w:id="36167" w:author="Fegie" w:date="2021-05-05T17:13:00Z">
              <w:r>
                <w:rPr>
                  <w:rFonts w:ascii="標楷體" w:eastAsia="標楷體" w:hAnsi="標楷體" w:hint="eastAsia"/>
                </w:rPr>
                <w:t>2.直接進入【L1109】</w:t>
              </w:r>
            </w:ins>
            <w:ins w:id="36168" w:author="Fegie" w:date="2021-05-05T17:19:00Z"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4E080700" w14:textId="5E4F3320" w:rsidR="00D04096" w:rsidRDefault="0058232A" w:rsidP="001B4B49">
            <w:pPr>
              <w:rPr>
                <w:ins w:id="36169" w:author="Fegie" w:date="2021-05-02T00:13:00Z"/>
                <w:rFonts w:ascii="標楷體" w:eastAsia="標楷體" w:hAnsi="標楷體"/>
                <w:lang w:eastAsia="zh-HK"/>
              </w:rPr>
            </w:pPr>
            <w:ins w:id="36170" w:author="Fegie" w:date="2021-05-05T17:13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36171" w:author="Fegie" w:date="2021-05-02T00:13:00Z">
              <w:r w:rsidR="00D04096">
                <w:rPr>
                  <w:rFonts w:ascii="標楷體" w:eastAsia="標楷體" w:hAnsi="標楷體" w:hint="eastAsia"/>
                </w:rPr>
                <w:t>.</w:t>
              </w:r>
              <w:r w:rsidR="00D04096">
                <w:rPr>
                  <w:rFonts w:ascii="標楷體" w:eastAsia="標楷體" w:hAnsi="標楷體" w:hint="eastAsia"/>
                  <w:lang w:eastAsia="zh-HK"/>
                </w:rPr>
                <w:t>功能修改時顯示</w:t>
              </w:r>
              <w:r w:rsidR="00D04096">
                <w:rPr>
                  <w:rFonts w:ascii="標楷體" w:eastAsia="標楷體" w:hAnsi="標楷體" w:hint="eastAsia"/>
                </w:rPr>
                <w:t>,</w:t>
              </w:r>
              <w:r w:rsidR="00D04096">
                <w:rPr>
                  <w:rFonts w:ascii="標楷體" w:eastAsia="標楷體" w:hAnsi="標楷體" w:hint="eastAsia"/>
                  <w:lang w:eastAsia="zh-HK"/>
                </w:rPr>
                <w:t>執行修改</w:t>
              </w:r>
            </w:ins>
            <w:ins w:id="36172" w:author="Fegie" w:date="2021-05-05T17:10:00Z">
              <w:r w:rsidR="00DD0376">
                <w:rPr>
                  <w:rFonts w:ascii="標楷體" w:eastAsia="標楷體" w:hAnsi="標楷體" w:hint="eastAsia"/>
                  <w:lang w:eastAsia="zh-HK"/>
                </w:rPr>
                <w:t>客戶同意</w:t>
              </w:r>
            </w:ins>
            <w:ins w:id="36173" w:author="Fegie" w:date="2021-05-02T00:13:00Z">
              <w:r w:rsidR="00D04096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D04096" w14:paraId="511A4F25" w14:textId="77777777" w:rsidTr="001B4B49">
        <w:trPr>
          <w:ins w:id="36174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98F91" w14:textId="1BB5C611" w:rsidR="00D04096" w:rsidRDefault="00B874C9" w:rsidP="001B4B49">
            <w:pPr>
              <w:jc w:val="center"/>
              <w:rPr>
                <w:ins w:id="36175" w:author="Fegie" w:date="2021-05-02T00:13:00Z"/>
                <w:rFonts w:ascii="標楷體" w:eastAsia="標楷體" w:hAnsi="標楷體"/>
              </w:rPr>
            </w:pPr>
            <w:ins w:id="36176" w:author="Fegie" w:date="2021-05-05T17:09:00Z"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57336" w14:textId="77777777" w:rsidR="00D04096" w:rsidRDefault="00D04096" w:rsidP="001B4B49">
            <w:pPr>
              <w:rPr>
                <w:ins w:id="36177" w:author="Fegie" w:date="2021-05-02T00:13:00Z"/>
                <w:rFonts w:ascii="標楷體" w:eastAsia="標楷體" w:hAnsi="標楷體"/>
                <w:lang w:eastAsia="zh-HK"/>
              </w:rPr>
            </w:pPr>
            <w:ins w:id="36178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1A7AC" w14:textId="397B4645" w:rsidR="00D04096" w:rsidRDefault="00D04096" w:rsidP="001B4B49">
            <w:pPr>
              <w:rPr>
                <w:ins w:id="36179" w:author="Fegie" w:date="2021-05-02T00:13:00Z"/>
                <w:rFonts w:ascii="標楷體" w:eastAsia="標楷體" w:hAnsi="標楷體"/>
                <w:lang w:eastAsia="zh-HK"/>
              </w:rPr>
            </w:pPr>
            <w:ins w:id="36180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關閉此</w:t>
              </w:r>
            </w:ins>
            <w:ins w:id="36181" w:author="Fegie" w:date="2021-05-05T17:09:00Z">
              <w:r w:rsidR="00B874C9">
                <w:rPr>
                  <w:rFonts w:ascii="標楷體" w:eastAsia="標楷體" w:hAnsi="標楷體" w:hint="eastAsia"/>
                  <w:lang w:eastAsia="zh-HK"/>
                </w:rPr>
                <w:t>維護</w:t>
              </w:r>
            </w:ins>
            <w:ins w:id="36182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畫面</w:t>
              </w:r>
            </w:ins>
          </w:p>
        </w:tc>
      </w:tr>
    </w:tbl>
    <w:p w14:paraId="73CDF912" w14:textId="77777777" w:rsidR="00D04096" w:rsidRDefault="00D04096" w:rsidP="00D04096">
      <w:pPr>
        <w:rPr>
          <w:ins w:id="36183" w:author="Fegie" w:date="2021-05-02T00:13:00Z"/>
          <w:rFonts w:ascii="標楷體" w:eastAsia="標楷體" w:hAnsi="標楷體"/>
        </w:rPr>
      </w:pPr>
    </w:p>
    <w:p w14:paraId="3FD91B3B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36184" w:author="Fegie" w:date="2021-05-02T00:13:00Z"/>
        </w:rPr>
      </w:pPr>
      <w:ins w:id="36185" w:author="Fegie" w:date="2021-05-02T00:13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6"/>
        <w:gridCol w:w="447"/>
        <w:gridCol w:w="1023"/>
        <w:gridCol w:w="447"/>
        <w:gridCol w:w="2681"/>
        <w:gridCol w:w="447"/>
        <w:gridCol w:w="562"/>
        <w:gridCol w:w="4367"/>
      </w:tblGrid>
      <w:tr w:rsidR="00771EC8" w14:paraId="7903A286" w14:textId="77777777" w:rsidTr="007C070B">
        <w:trPr>
          <w:trHeight w:val="388"/>
          <w:tblHeader/>
          <w:jc w:val="center"/>
          <w:ins w:id="36186" w:author="Fegie" w:date="2021-05-02T00:13:00Z"/>
        </w:trPr>
        <w:tc>
          <w:tcPr>
            <w:tcW w:w="4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66B4C" w14:textId="77777777" w:rsidR="00D04096" w:rsidRDefault="00D04096" w:rsidP="001B4B49">
            <w:pPr>
              <w:rPr>
                <w:ins w:id="36187" w:author="Fegie" w:date="2021-05-02T00:13:00Z"/>
                <w:rFonts w:ascii="標楷體" w:eastAsia="標楷體" w:hAnsi="標楷體"/>
              </w:rPr>
            </w:pPr>
            <w:ins w:id="36188" w:author="Fegie" w:date="2021-05-02T00:13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44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EF350" w14:textId="77777777" w:rsidR="00D04096" w:rsidRDefault="00D04096" w:rsidP="001B4B49">
            <w:pPr>
              <w:rPr>
                <w:ins w:id="36189" w:author="Fegie" w:date="2021-05-02T00:13:00Z"/>
                <w:rFonts w:ascii="標楷體" w:eastAsia="標楷體" w:hAnsi="標楷體"/>
              </w:rPr>
            </w:pPr>
            <w:ins w:id="36190" w:author="Fegie" w:date="2021-05-02T00:13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1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492073" w14:textId="77777777" w:rsidR="00D04096" w:rsidRDefault="00D04096" w:rsidP="001B4B49">
            <w:pPr>
              <w:jc w:val="center"/>
              <w:rPr>
                <w:ins w:id="36191" w:author="Fegie" w:date="2021-05-02T00:13:00Z"/>
                <w:rFonts w:ascii="標楷體" w:eastAsia="標楷體" w:hAnsi="標楷體"/>
              </w:rPr>
            </w:pPr>
            <w:ins w:id="36192" w:author="Fegie" w:date="2021-05-02T00:13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436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6EB431" w14:textId="77777777" w:rsidR="00D04096" w:rsidRDefault="00D04096" w:rsidP="001B4B49">
            <w:pPr>
              <w:rPr>
                <w:ins w:id="36193" w:author="Fegie" w:date="2021-05-02T00:13:00Z"/>
                <w:rFonts w:ascii="標楷體" w:eastAsia="標楷體" w:hAnsi="標楷體"/>
              </w:rPr>
            </w:pPr>
            <w:ins w:id="36194" w:author="Fegie" w:date="2021-05-02T00:13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771EC8" w14:paraId="1EAA4010" w14:textId="77777777" w:rsidTr="007C070B">
        <w:trPr>
          <w:trHeight w:val="244"/>
          <w:tblHeader/>
          <w:jc w:val="center"/>
          <w:ins w:id="36195" w:author="Fegie" w:date="2021-05-02T00:13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7EF015" w14:textId="77777777" w:rsidR="00D04096" w:rsidRDefault="00D04096" w:rsidP="001B4B49">
            <w:pPr>
              <w:widowControl/>
              <w:rPr>
                <w:ins w:id="36196" w:author="Fegie" w:date="2021-05-02T00:13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D23C7" w14:textId="77777777" w:rsidR="00D04096" w:rsidRDefault="00D04096" w:rsidP="001B4B49">
            <w:pPr>
              <w:widowControl/>
              <w:rPr>
                <w:ins w:id="36197" w:author="Fegie" w:date="2021-05-02T00:13:00Z"/>
                <w:rFonts w:ascii="標楷體" w:eastAsia="標楷體" w:hAnsi="標楷體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E27471" w14:textId="339A5187" w:rsidR="00D04096" w:rsidRDefault="00D04096" w:rsidP="001B4B49">
            <w:pPr>
              <w:rPr>
                <w:ins w:id="36198" w:author="Fegie" w:date="2021-05-02T00:13:00Z"/>
                <w:rFonts w:ascii="標楷體" w:eastAsia="標楷體" w:hAnsi="標楷體"/>
              </w:rPr>
            </w:pPr>
            <w:ins w:id="36199" w:author="Fegie" w:date="2021-05-02T00:13:00Z">
              <w:r>
                <w:rPr>
                  <w:rFonts w:ascii="標楷體" w:eastAsia="標楷體" w:hAnsi="標楷體" w:hint="eastAsia"/>
                </w:rPr>
                <w:t>資料</w:t>
              </w:r>
              <w:del w:id="36200" w:author="張嘉榮" w:date="2021-05-26T15:47:00Z">
                <w:r w:rsidDel="0017662D">
                  <w:rPr>
                    <w:rFonts w:ascii="標楷體" w:eastAsia="標楷體" w:hAnsi="標楷體" w:hint="eastAsia"/>
                  </w:rPr>
                  <w:delText>型態</w:delText>
                </w:r>
              </w:del>
              <w:r>
                <w:rPr>
                  <w:rFonts w:ascii="標楷體" w:eastAsia="標楷體" w:hAnsi="標楷體" w:hint="eastAsia"/>
                </w:rPr>
                <w:t>長度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99E34D" w14:textId="77777777" w:rsidR="00D04096" w:rsidRDefault="00D04096" w:rsidP="001B4B49">
            <w:pPr>
              <w:rPr>
                <w:ins w:id="36201" w:author="Fegie" w:date="2021-05-02T00:13:00Z"/>
                <w:rFonts w:ascii="標楷體" w:eastAsia="標楷體" w:hAnsi="標楷體"/>
              </w:rPr>
            </w:pPr>
            <w:ins w:id="36202" w:author="Fegie" w:date="2021-05-02T00:13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B1C90F" w14:textId="77777777" w:rsidR="00D04096" w:rsidRDefault="00D04096" w:rsidP="001B4B49">
            <w:pPr>
              <w:rPr>
                <w:ins w:id="36203" w:author="Fegie" w:date="2021-05-02T00:13:00Z"/>
                <w:rFonts w:ascii="標楷體" w:eastAsia="標楷體" w:hAnsi="標楷體"/>
              </w:rPr>
            </w:pPr>
            <w:ins w:id="36204" w:author="Fegie" w:date="2021-05-02T00:13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7AEDE3" w14:textId="77777777" w:rsidR="00D04096" w:rsidRDefault="00D04096" w:rsidP="001B4B49">
            <w:pPr>
              <w:rPr>
                <w:ins w:id="36205" w:author="Fegie" w:date="2021-05-02T00:13:00Z"/>
                <w:rFonts w:ascii="標楷體" w:eastAsia="標楷體" w:hAnsi="標楷體"/>
              </w:rPr>
            </w:pPr>
            <w:ins w:id="36206" w:author="Fegie" w:date="2021-05-02T00:13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04E21A" w14:textId="77777777" w:rsidR="00D04096" w:rsidRDefault="00D04096" w:rsidP="001B4B49">
            <w:pPr>
              <w:rPr>
                <w:ins w:id="36207" w:author="Fegie" w:date="2021-05-02T00:13:00Z"/>
                <w:rFonts w:ascii="標楷體" w:eastAsia="標楷體" w:hAnsi="標楷體"/>
              </w:rPr>
            </w:pPr>
            <w:ins w:id="36208" w:author="Fegie" w:date="2021-05-02T00:13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362C19C" w14:textId="77777777" w:rsidR="00D04096" w:rsidRDefault="00D04096" w:rsidP="001B4B49">
            <w:pPr>
              <w:widowControl/>
              <w:rPr>
                <w:ins w:id="36209" w:author="Fegie" w:date="2021-05-02T00:13:00Z"/>
                <w:rFonts w:ascii="標楷體" w:eastAsia="標楷體" w:hAnsi="標楷體"/>
              </w:rPr>
            </w:pPr>
          </w:p>
        </w:tc>
      </w:tr>
      <w:tr w:rsidR="00771EC8" w14:paraId="3CD91FB0" w14:textId="77777777" w:rsidTr="00D72423">
        <w:trPr>
          <w:trHeight w:val="291"/>
          <w:jc w:val="center"/>
          <w:ins w:id="36210" w:author="Fegie" w:date="2021-05-02T00:13:00Z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856BF" w14:textId="77777777" w:rsidR="00D04096" w:rsidRDefault="00D04096" w:rsidP="001B4B49">
            <w:pPr>
              <w:rPr>
                <w:ins w:id="36211" w:author="Fegie" w:date="2021-05-02T00:13:00Z"/>
                <w:rFonts w:ascii="標楷體" w:eastAsia="標楷體" w:hAnsi="標楷體"/>
              </w:rPr>
            </w:pPr>
            <w:ins w:id="36212" w:author="Fegie" w:date="2021-05-02T00:1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481F4" w14:textId="77777777" w:rsidR="00D04096" w:rsidRDefault="00D04096" w:rsidP="001B4B49">
            <w:pPr>
              <w:rPr>
                <w:ins w:id="36213" w:author="Fegie" w:date="2021-05-02T00:13:00Z"/>
                <w:rFonts w:ascii="標楷體" w:eastAsia="標楷體" w:hAnsi="標楷體"/>
              </w:rPr>
            </w:pPr>
            <w:ins w:id="36214" w:author="Fegie" w:date="2021-05-02T00:13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A39B1" w14:textId="77777777" w:rsidR="00D04096" w:rsidRDefault="00D04096" w:rsidP="001B4B49">
            <w:pPr>
              <w:rPr>
                <w:ins w:id="36215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2328" w14:textId="52353D62" w:rsidR="00D04096" w:rsidRDefault="006127BC" w:rsidP="001B4B49">
            <w:pPr>
              <w:rPr>
                <w:ins w:id="36216" w:author="Fegie" w:date="2021-05-02T00:13:00Z"/>
                <w:rFonts w:ascii="標楷體" w:eastAsia="標楷體" w:hAnsi="標楷體"/>
              </w:rPr>
            </w:pPr>
            <w:ins w:id="36217" w:author="張金龍" w:date="2021-05-18T14:03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5F92" w14:textId="77777777" w:rsidR="00D04096" w:rsidRDefault="00D04096" w:rsidP="001B4B49">
            <w:pPr>
              <w:rPr>
                <w:ins w:id="36218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013B1" w14:textId="77777777" w:rsidR="00D04096" w:rsidRDefault="00D04096" w:rsidP="001B4B49">
            <w:pPr>
              <w:rPr>
                <w:ins w:id="36219" w:author="Fegie" w:date="2021-05-02T00:13:00Z"/>
                <w:rFonts w:ascii="標楷體" w:eastAsia="標楷體" w:hAnsi="標楷體"/>
              </w:rPr>
            </w:pP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05B38" w14:textId="77777777" w:rsidR="00D04096" w:rsidRDefault="00D04096" w:rsidP="001B4B49">
            <w:pPr>
              <w:rPr>
                <w:ins w:id="36220" w:author="Fegie" w:date="2021-05-02T00:13:00Z"/>
                <w:rFonts w:ascii="標楷體" w:eastAsia="標楷體" w:hAnsi="標楷體"/>
              </w:rPr>
            </w:pPr>
            <w:ins w:id="36221" w:author="Fegie" w:date="2021-05-02T00:1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85F2A" w14:textId="77777777" w:rsidR="00D04096" w:rsidRDefault="00D04096" w:rsidP="001B4B49">
            <w:pPr>
              <w:rPr>
                <w:ins w:id="36222" w:author="Fegie" w:date="2021-05-02T00:13:00Z"/>
                <w:rFonts w:ascii="標楷體" w:eastAsia="標楷體" w:hAnsi="標楷體"/>
              </w:rPr>
            </w:pPr>
            <w:ins w:id="36223" w:author="Fegie" w:date="2021-05-02T00:13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0367B6B6" w14:textId="5C826C42" w:rsidR="00D04096" w:rsidRDefault="00D04096" w:rsidP="001B4B49">
            <w:pPr>
              <w:rPr>
                <w:ins w:id="36224" w:author="Fegie" w:date="2021-05-02T00:13:00Z"/>
                <w:rFonts w:ascii="標楷體" w:eastAsia="標楷體" w:hAnsi="標楷體"/>
              </w:rPr>
            </w:pPr>
            <w:ins w:id="36225" w:author="Fegie" w:date="2021-05-02T00:13:00Z">
              <w:del w:id="36226" w:author="張金龍" w:date="2021-05-18T14:03:00Z">
                <w:r w:rsidDel="006127BC">
                  <w:rPr>
                    <w:rFonts w:ascii="標楷體" w:eastAsia="標楷體" w:hAnsi="標楷體" w:hint="eastAsia"/>
                    <w:lang w:eastAsia="zh-HK"/>
                  </w:rPr>
                  <w:delText>修改</w:delText>
                </w:r>
              </w:del>
            </w:ins>
          </w:p>
        </w:tc>
      </w:tr>
      <w:tr w:rsidR="00771EC8" w14:paraId="5EB7E54E" w14:textId="77777777" w:rsidTr="00D72423">
        <w:trPr>
          <w:trHeight w:val="291"/>
          <w:jc w:val="center"/>
          <w:ins w:id="36227" w:author="Fegie" w:date="2021-05-02T00:13:00Z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165EC" w14:textId="77777777" w:rsidR="00D04096" w:rsidRDefault="00D04096" w:rsidP="001B4B49">
            <w:pPr>
              <w:rPr>
                <w:ins w:id="36228" w:author="Fegie" w:date="2021-05-02T00:13:00Z"/>
                <w:rFonts w:ascii="標楷體" w:eastAsia="標楷體" w:hAnsi="標楷體"/>
              </w:rPr>
            </w:pPr>
            <w:ins w:id="36229" w:author="Fegie" w:date="2021-05-02T00:1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FF768" w14:textId="49768A74" w:rsidR="00D04096" w:rsidRDefault="0058232A" w:rsidP="001B4B49">
            <w:pPr>
              <w:rPr>
                <w:ins w:id="36230" w:author="Fegie" w:date="2021-05-02T00:13:00Z"/>
                <w:rFonts w:ascii="標楷體" w:eastAsia="標楷體" w:hAnsi="標楷體"/>
              </w:rPr>
            </w:pPr>
            <w:ins w:id="36231" w:author="Fegie" w:date="2021-05-05T17:12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3478C" w14:textId="2FA46EAE" w:rsidR="00D04096" w:rsidRDefault="00D04096" w:rsidP="001B4B49">
            <w:pPr>
              <w:rPr>
                <w:ins w:id="36232" w:author="Fegie" w:date="2021-05-02T00:13:00Z"/>
                <w:rFonts w:ascii="標楷體" w:eastAsia="標楷體" w:hAnsi="標楷體"/>
              </w:rPr>
            </w:pPr>
            <w:ins w:id="36233" w:author="Fegie" w:date="2021-05-02T00:13:00Z">
              <w:del w:id="36234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X(</w:delText>
                </w:r>
              </w:del>
            </w:ins>
            <w:ins w:id="36235" w:author="Fegie" w:date="2021-05-05T17:12:00Z">
              <w:del w:id="36236" w:author="家榮 張" w:date="2021-05-06T18:55:00Z">
                <w:r w:rsidR="0058232A" w:rsidDel="00A7651D">
                  <w:rPr>
                    <w:rFonts w:ascii="標楷體" w:eastAsia="標楷體" w:hAnsi="標楷體" w:hint="eastAsia"/>
                  </w:rPr>
                  <w:delText>10</w:delText>
                </w:r>
              </w:del>
            </w:ins>
            <w:ins w:id="36237" w:author="Fegie" w:date="2021-05-02T00:13:00Z">
              <w:del w:id="36238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36239" w:author="家榮 張" w:date="2021-05-06T18:55:00Z">
              <w:r w:rsidR="00A7651D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C7596" w14:textId="77777777" w:rsidR="00D04096" w:rsidRDefault="00D04096" w:rsidP="001B4B49">
            <w:pPr>
              <w:rPr>
                <w:ins w:id="36240" w:author="Fegie" w:date="2021-05-02T00:13:00Z"/>
                <w:rFonts w:ascii="標楷體" w:eastAsia="標楷體" w:hAnsi="標楷體"/>
              </w:rPr>
            </w:pP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7F062" w14:textId="77777777" w:rsidR="00D04096" w:rsidRDefault="00D04096" w:rsidP="001B4B49">
            <w:pPr>
              <w:rPr>
                <w:ins w:id="36241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DA0DD" w14:textId="77777777" w:rsidR="00D04096" w:rsidRDefault="00D04096" w:rsidP="001B4B49">
            <w:pPr>
              <w:rPr>
                <w:ins w:id="36242" w:author="Fegie" w:date="2021-05-02T00:13:00Z"/>
                <w:rFonts w:ascii="標楷體" w:eastAsia="標楷體" w:hAnsi="標楷體"/>
              </w:rPr>
            </w:pPr>
            <w:ins w:id="36243" w:author="Fegie" w:date="2021-05-02T00:1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12025" w14:textId="77777777" w:rsidR="00D04096" w:rsidRDefault="00D04096" w:rsidP="001B4B49">
            <w:pPr>
              <w:rPr>
                <w:ins w:id="36244" w:author="Fegie" w:date="2021-05-02T00:13:00Z"/>
                <w:rFonts w:ascii="標楷體" w:eastAsia="標楷體" w:hAnsi="標楷體"/>
              </w:rPr>
            </w:pPr>
            <w:ins w:id="36245" w:author="Fegie" w:date="2021-05-02T00:1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F2A49" w14:textId="35F5F4ED" w:rsidR="00D04096" w:rsidRPr="0058232A" w:rsidRDefault="0058232A">
            <w:pPr>
              <w:rPr>
                <w:ins w:id="36246" w:author="Fegie" w:date="2021-05-05T17:13:00Z"/>
                <w:rFonts w:ascii="標楷體" w:eastAsia="標楷體" w:hAnsi="標楷體"/>
                <w:rPrChange w:id="36247" w:author="Fegie" w:date="2021-05-05T17:14:00Z">
                  <w:rPr>
                    <w:ins w:id="36248" w:author="Fegie" w:date="2021-05-05T17:13:00Z"/>
                  </w:rPr>
                </w:rPrChange>
              </w:rPr>
            </w:pPr>
            <w:ins w:id="36249" w:author="Fegie" w:date="2021-05-05T17:1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6250" w:author="Fegie" w:date="2021-05-05T17:13:00Z">
              <w:r w:rsidRPr="0058232A">
                <w:rPr>
                  <w:rFonts w:ascii="標楷體" w:eastAsia="標楷體" w:hAnsi="標楷體" w:hint="eastAsia"/>
                  <w:rPrChange w:id="36251" w:author="Fegie" w:date="2021-05-05T17:14:00Z">
                    <w:rPr>
                      <w:rFonts w:hint="eastAsia"/>
                    </w:rPr>
                  </w:rPrChange>
                </w:rPr>
                <w:t>直接進入</w:t>
              </w:r>
              <w:r w:rsidRPr="0058232A">
                <w:rPr>
                  <w:rFonts w:ascii="標楷體" w:eastAsia="標楷體" w:hAnsi="標楷體"/>
                  <w:rPrChange w:id="36252" w:author="Fegie" w:date="2021-05-05T17:14:00Z">
                    <w:rPr/>
                  </w:rPrChange>
                </w:rPr>
                <w:t>L1109</w:t>
              </w:r>
              <w:r w:rsidRPr="0058232A">
                <w:rPr>
                  <w:rFonts w:ascii="標楷體" w:eastAsia="標楷體" w:hAnsi="標楷體" w:hint="eastAsia"/>
                  <w:rPrChange w:id="36253" w:author="Fegie" w:date="2021-05-05T17:14:00Z">
                    <w:rPr>
                      <w:rFonts w:hint="eastAsia"/>
                    </w:rPr>
                  </w:rPrChange>
                </w:rPr>
                <w:t>時，</w:t>
              </w:r>
            </w:ins>
            <w:ins w:id="36254" w:author="Fegie" w:date="2021-05-05T17:15:00Z">
              <w:r>
                <w:rPr>
                  <w:rFonts w:ascii="標楷體" w:eastAsia="標楷體" w:hAnsi="標楷體" w:hint="eastAsia"/>
                </w:rPr>
                <w:t>二選一</w:t>
              </w:r>
            </w:ins>
            <w:ins w:id="36255" w:author="Fegie" w:date="2021-05-05T17:13:00Z">
              <w:r w:rsidRPr="0058232A">
                <w:rPr>
                  <w:rFonts w:ascii="標楷體" w:eastAsia="標楷體" w:hAnsi="標楷體" w:hint="eastAsia"/>
                  <w:rPrChange w:id="36256" w:author="Fegie" w:date="2021-05-05T17:14:00Z">
                    <w:rPr>
                      <w:rFonts w:hint="eastAsia"/>
                    </w:rPr>
                  </w:rPrChange>
                </w:rPr>
                <w:t>輸入</w:t>
              </w:r>
            </w:ins>
          </w:p>
          <w:p w14:paraId="4D597100" w14:textId="77777777" w:rsidR="0058232A" w:rsidRDefault="0058232A">
            <w:pPr>
              <w:rPr>
                <w:ins w:id="36257" w:author="家榮 張" w:date="2021-05-18T12:00:00Z"/>
                <w:rFonts w:ascii="標楷體" w:eastAsia="標楷體" w:hAnsi="標楷體"/>
              </w:rPr>
            </w:pPr>
            <w:ins w:id="36258" w:author="Fegie" w:date="2021-05-05T17:14:00Z">
              <w:r>
                <w:rPr>
                  <w:rFonts w:ascii="標楷體" w:eastAsia="標楷體" w:hAnsi="標楷體" w:hint="eastAsia"/>
                </w:rPr>
                <w:t>2.【L1001】點擊「</w:t>
              </w:r>
              <w:r>
                <w:rPr>
                  <w:rFonts w:ascii="標楷體" w:eastAsia="標楷體" w:hAnsi="標楷體" w:hint="eastAsia"/>
                  <w:lang w:eastAsia="zh-HK"/>
                </w:rPr>
                <w:t>已設定</w:t>
              </w:r>
              <w:r>
                <w:rPr>
                  <w:rFonts w:ascii="標楷體" w:eastAsia="標楷體" w:hAnsi="標楷體" w:hint="eastAsia"/>
                </w:rPr>
                <w:t>」、「未設定」時自動顯示不可輸入</w:t>
              </w:r>
            </w:ins>
          </w:p>
          <w:p w14:paraId="24B82919" w14:textId="77777777" w:rsidR="00771EC8" w:rsidRDefault="00771EC8">
            <w:pPr>
              <w:rPr>
                <w:ins w:id="36259" w:author="家榮 張" w:date="2021-05-18T12:00:00Z"/>
                <w:rFonts w:ascii="標楷體" w:eastAsia="標楷體" w:hAnsi="標楷體"/>
              </w:rPr>
            </w:pPr>
            <w:ins w:id="36260" w:author="家榮 張" w:date="2021-05-18T12:00:00Z">
              <w:r>
                <w:rPr>
                  <w:rFonts w:ascii="標楷體" w:eastAsia="標楷體" w:hAnsi="標楷體" w:hint="eastAsia"/>
                </w:rPr>
                <w:t>3.檢核條件:</w:t>
              </w:r>
            </w:ins>
          </w:p>
          <w:p w14:paraId="3E3CB640" w14:textId="77777777" w:rsidR="00771EC8" w:rsidRDefault="00771EC8">
            <w:pPr>
              <w:rPr>
                <w:ins w:id="36261" w:author="家榮 張" w:date="2021-05-18T12:01:00Z"/>
                <w:rFonts w:ascii="標楷體" w:eastAsia="標楷體" w:hAnsi="標楷體"/>
              </w:rPr>
            </w:pPr>
            <w:ins w:id="36262" w:author="家榮 張" w:date="2021-05-18T12:00:00Z">
              <w:r>
                <w:rPr>
                  <w:rFonts w:ascii="標楷體" w:eastAsia="標楷體" w:hAnsi="標楷體" w:hint="eastAsia"/>
                </w:rPr>
                <w:t>C(</w:t>
              </w:r>
            </w:ins>
            <w:ins w:id="36263" w:author="家榮 張" w:date="2021-05-18T12:01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,#CustId,0,</w:t>
              </w:r>
              <w:r>
                <w:rPr>
                  <w:rFonts w:ascii="標楷體" w:eastAsia="標楷體" w:hAnsi="標楷體" w:hint="eastAsia"/>
                </w:rPr>
                <w:t>A(ID_UNINO,</w:t>
              </w:r>
              <w:r>
                <w:rPr>
                  <w:rFonts w:ascii="標楷體" w:eastAsia="標楷體" w:hAnsi="標楷體"/>
                </w:rPr>
                <w:t>0,#CustId)</w:t>
              </w:r>
            </w:ins>
            <w:ins w:id="36264" w:author="家榮 張" w:date="2021-05-18T12:00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5D2139EB" w14:textId="049D4B37" w:rsidR="00771EC8" w:rsidRPr="0058232A" w:rsidRDefault="00771EC8">
            <w:pPr>
              <w:rPr>
                <w:ins w:id="36265" w:author="Fegie" w:date="2021-05-02T00:13:00Z"/>
                <w:rFonts w:ascii="標楷體" w:eastAsia="標楷體" w:hAnsi="標楷體"/>
                <w:rPrChange w:id="36266" w:author="Fegie" w:date="2021-05-05T17:14:00Z">
                  <w:rPr>
                    <w:ins w:id="36267" w:author="Fegie" w:date="2021-05-02T00:13:00Z"/>
                  </w:rPr>
                </w:rPrChange>
              </w:rPr>
            </w:pPr>
            <w:ins w:id="36268" w:author="家榮 張" w:date="2021-05-18T12:01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36269" w:author="家榮 張" w:date="2021-05-18T12:02:00Z">
              <w:r>
                <w:rPr>
                  <w:rFonts w:ascii="標楷體" w:eastAsia="標楷體" w:hAnsi="標楷體"/>
                </w:rPr>
                <w:t>CustCross.CustUKey</w:t>
              </w:r>
            </w:ins>
          </w:p>
        </w:tc>
      </w:tr>
      <w:tr w:rsidR="00771EC8" w14:paraId="5430D496" w14:textId="77777777" w:rsidTr="00D72423">
        <w:trPr>
          <w:trHeight w:val="291"/>
          <w:jc w:val="center"/>
          <w:ins w:id="36270" w:author="Fegie" w:date="2021-05-02T00:13:00Z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4C19E" w14:textId="77777777" w:rsidR="0058232A" w:rsidRDefault="0058232A" w:rsidP="0058232A">
            <w:pPr>
              <w:rPr>
                <w:ins w:id="36271" w:author="Fegie" w:date="2021-05-02T00:13:00Z"/>
                <w:rFonts w:ascii="標楷體" w:eastAsia="標楷體" w:hAnsi="標楷體"/>
              </w:rPr>
            </w:pPr>
            <w:ins w:id="36272" w:author="Fegie" w:date="2021-05-02T00:13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4B3E6" w14:textId="09D0A647" w:rsidR="0058232A" w:rsidRDefault="0058232A" w:rsidP="0058232A">
            <w:pPr>
              <w:rPr>
                <w:ins w:id="36273" w:author="Fegie" w:date="2021-05-02T00:13:00Z"/>
                <w:rFonts w:ascii="標楷體" w:eastAsia="標楷體" w:hAnsi="標楷體"/>
              </w:rPr>
            </w:pPr>
            <w:ins w:id="36274" w:author="Fegie" w:date="2021-05-05T17:12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64ECF" w14:textId="7B14F7FD" w:rsidR="0058232A" w:rsidRDefault="0058232A" w:rsidP="0058232A">
            <w:pPr>
              <w:rPr>
                <w:ins w:id="36275" w:author="Fegie" w:date="2021-05-02T00:13:00Z"/>
                <w:rFonts w:ascii="標楷體" w:eastAsia="標楷體" w:hAnsi="標楷體"/>
              </w:rPr>
            </w:pPr>
            <w:ins w:id="36276" w:author="Fegie" w:date="2021-05-05T17:12:00Z">
              <w:del w:id="36277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X(07)</w:delText>
                </w:r>
              </w:del>
            </w:ins>
            <w:ins w:id="36278" w:author="家榮 張" w:date="2021-05-06T18:55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9FCEB" w14:textId="0EEAD1A3" w:rsidR="0058232A" w:rsidRDefault="0058232A" w:rsidP="0058232A">
            <w:pPr>
              <w:rPr>
                <w:ins w:id="36279" w:author="Fegie" w:date="2021-05-02T00:13:00Z"/>
                <w:rFonts w:ascii="標楷體" w:eastAsia="標楷體" w:hAnsi="標楷體"/>
              </w:rPr>
            </w:pP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932C" w14:textId="77777777" w:rsidR="0058232A" w:rsidRDefault="0058232A" w:rsidP="0058232A">
            <w:pPr>
              <w:rPr>
                <w:ins w:id="36280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DA9F" w14:textId="7D58CD06" w:rsidR="0058232A" w:rsidRDefault="0058232A" w:rsidP="0058232A">
            <w:pPr>
              <w:rPr>
                <w:ins w:id="36281" w:author="Fegie" w:date="2021-05-02T00:13:00Z"/>
                <w:rFonts w:ascii="標楷體" w:eastAsia="標楷體" w:hAnsi="標楷體"/>
              </w:rPr>
            </w:pPr>
            <w:ins w:id="36282" w:author="Fegie" w:date="2021-05-05T17:1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9E538" w14:textId="08B7842C" w:rsidR="0058232A" w:rsidRDefault="0058232A" w:rsidP="0058232A">
            <w:pPr>
              <w:rPr>
                <w:ins w:id="36283" w:author="Fegie" w:date="2021-05-02T00:13:00Z"/>
                <w:rFonts w:ascii="標楷體" w:eastAsia="標楷體" w:hAnsi="標楷體"/>
              </w:rPr>
            </w:pPr>
            <w:ins w:id="36284" w:author="Fegie" w:date="2021-05-05T17:1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2D4E3" w14:textId="4A740F9B" w:rsidR="0058232A" w:rsidRPr="00771EC8" w:rsidRDefault="00771EC8">
            <w:pPr>
              <w:rPr>
                <w:ins w:id="36285" w:author="家榮 張" w:date="2021-05-18T12:02:00Z"/>
                <w:rFonts w:ascii="標楷體" w:eastAsia="標楷體" w:hAnsi="標楷體"/>
                <w:rPrChange w:id="36286" w:author="家榮 張" w:date="2021-05-18T12:02:00Z">
                  <w:rPr>
                    <w:ins w:id="36287" w:author="家榮 張" w:date="2021-05-18T12:02:00Z"/>
                  </w:rPr>
                </w:rPrChange>
              </w:rPr>
            </w:pPr>
            <w:ins w:id="36288" w:author="家榮 張" w:date="2021-05-18T12:02:00Z">
              <w:r>
                <w:rPr>
                  <w:rFonts w:ascii="標楷體" w:eastAsia="標楷體" w:hAnsi="標楷體"/>
                </w:rPr>
                <w:t>1.</w:t>
              </w:r>
            </w:ins>
            <w:ins w:id="36289" w:author="Fegie" w:date="2021-05-05T17:15:00Z">
              <w:del w:id="36290" w:author="家榮 張" w:date="2021-05-18T12:02:00Z">
                <w:r w:rsidR="0058232A" w:rsidRPr="00771EC8" w:rsidDel="00771EC8">
                  <w:rPr>
                    <w:rFonts w:ascii="標楷體" w:eastAsia="標楷體" w:hAnsi="標楷體"/>
                    <w:rPrChange w:id="36291" w:author="家榮 張" w:date="2021-05-18T12:02:00Z">
                      <w:rPr/>
                    </w:rPrChange>
                  </w:rPr>
                  <w:delText>1.</w:delText>
                </w:r>
              </w:del>
              <w:r w:rsidR="0058232A" w:rsidRPr="00771EC8">
                <w:rPr>
                  <w:rFonts w:ascii="標楷體" w:eastAsia="標楷體" w:hAnsi="標楷體" w:hint="eastAsia"/>
                  <w:rPrChange w:id="36292" w:author="家榮 張" w:date="2021-05-18T12:02:00Z">
                    <w:rPr>
                      <w:rFonts w:hint="eastAsia"/>
                    </w:rPr>
                  </w:rPrChange>
                </w:rPr>
                <w:t>直接進入</w:t>
              </w:r>
              <w:r w:rsidR="0058232A" w:rsidRPr="00771EC8">
                <w:rPr>
                  <w:rFonts w:ascii="標楷體" w:eastAsia="標楷體" w:hAnsi="標楷體"/>
                  <w:rPrChange w:id="36293" w:author="家榮 張" w:date="2021-05-18T12:02:00Z">
                    <w:rPr/>
                  </w:rPrChange>
                </w:rPr>
                <w:t>L1109</w:t>
              </w:r>
              <w:r w:rsidR="0058232A" w:rsidRPr="00771EC8">
                <w:rPr>
                  <w:rFonts w:ascii="標楷體" w:eastAsia="標楷體" w:hAnsi="標楷體" w:hint="eastAsia"/>
                  <w:rPrChange w:id="36294" w:author="家榮 張" w:date="2021-05-18T12:02:00Z">
                    <w:rPr>
                      <w:rFonts w:hint="eastAsia"/>
                    </w:rPr>
                  </w:rPrChange>
                </w:rPr>
                <w:t>時，二選一輸入</w:t>
              </w:r>
            </w:ins>
          </w:p>
          <w:p w14:paraId="61C6677E" w14:textId="77777777" w:rsidR="00771EC8" w:rsidRDefault="00771EC8" w:rsidP="00771EC8">
            <w:pPr>
              <w:rPr>
                <w:ins w:id="36295" w:author="家榮 張" w:date="2021-05-18T12:03:00Z"/>
                <w:rFonts w:ascii="標楷體" w:eastAsia="標楷體" w:hAnsi="標楷體"/>
              </w:rPr>
            </w:pPr>
            <w:ins w:id="36296" w:author="家榮 張" w:date="2021-05-18T12:03:00Z">
              <w:r>
                <w:rPr>
                  <w:rFonts w:ascii="標楷體" w:eastAsia="標楷體" w:hAnsi="標楷體"/>
                </w:rPr>
                <w:t>2.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62E3BBA2" w14:textId="03467B7D" w:rsidR="00771EC8" w:rsidRDefault="00771EC8" w:rsidP="00771EC8">
            <w:pPr>
              <w:rPr>
                <w:ins w:id="36297" w:author="家榮 張" w:date="2021-05-18T12:03:00Z"/>
                <w:rFonts w:ascii="標楷體" w:eastAsia="標楷體" w:hAnsi="標楷體"/>
              </w:rPr>
            </w:pPr>
            <w:ins w:id="36298" w:author="家榮 張" w:date="2021-05-18T12:03:00Z">
              <w:r>
                <w:rPr>
                  <w:rFonts w:ascii="標楷體" w:eastAsia="標楷體" w:hAnsi="標楷體"/>
                </w:rPr>
                <w:t>C(4,#CustId,$,S)</w:t>
              </w:r>
            </w:ins>
          </w:p>
          <w:p w14:paraId="41FC2A2D" w14:textId="1BBFBCB0" w:rsidR="00771EC8" w:rsidRDefault="00771EC8" w:rsidP="00771EC8">
            <w:pPr>
              <w:rPr>
                <w:ins w:id="36299" w:author="家榮 張" w:date="2021-05-18T13:48:00Z"/>
                <w:rFonts w:ascii="標楷體" w:eastAsia="標楷體" w:hAnsi="標楷體"/>
              </w:rPr>
            </w:pPr>
            <w:ins w:id="36300" w:author="家榮 張" w:date="2021-05-18T12:03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(3,#CustNo,0,V(P,</w:t>
              </w:r>
              <w:r>
                <w:rPr>
                  <w:rFonts w:ascii="標楷體" w:eastAsia="標楷體" w:hAnsi="標楷體" w:hint="eastAsia"/>
                </w:rPr>
                <w:t>統一編號與戶號須擇一輸入</w:t>
              </w:r>
              <w:r>
                <w:rPr>
                  <w:rFonts w:ascii="標楷體" w:eastAsia="標楷體" w:hAnsi="標楷體"/>
                </w:rPr>
                <w:t>)</w:t>
              </w:r>
            </w:ins>
            <w:ins w:id="36301" w:author="家榮 張" w:date="2021-05-18T12:04:00Z">
              <w:r>
                <w:rPr>
                  <w:rFonts w:ascii="標楷體" w:eastAsia="標楷體" w:hAnsi="標楷體"/>
                </w:rPr>
                <w:t>,s)</w:t>
              </w:r>
            </w:ins>
          </w:p>
          <w:p w14:paraId="25B67166" w14:textId="2FA680E9" w:rsidR="00C06872" w:rsidRDefault="00C06872" w:rsidP="00771EC8">
            <w:pPr>
              <w:rPr>
                <w:ins w:id="36302" w:author="家榮 張" w:date="2021-05-18T12:03:00Z"/>
                <w:rFonts w:ascii="標楷體" w:eastAsia="標楷體" w:hAnsi="標楷體"/>
              </w:rPr>
            </w:pPr>
            <w:ins w:id="36303" w:author="家榮 張" w:date="2021-05-18T13:48:00Z">
              <w:r>
                <w:rPr>
                  <w:rFonts w:ascii="標楷體" w:eastAsia="標楷體" w:hAnsi="標楷體"/>
                </w:rPr>
                <w:t>3.CustCross.CustUKey</w:t>
              </w:r>
            </w:ins>
          </w:p>
          <w:p w14:paraId="3EAB7EEB" w14:textId="42481894" w:rsidR="00771EC8" w:rsidRPr="00771EC8" w:rsidRDefault="00771EC8">
            <w:pPr>
              <w:rPr>
                <w:ins w:id="36304" w:author="Fegie" w:date="2021-05-02T00:13:00Z"/>
                <w:rFonts w:ascii="標楷體" w:eastAsia="標楷體" w:hAnsi="標楷體"/>
                <w:rPrChange w:id="36305" w:author="家榮 張" w:date="2021-05-18T12:03:00Z">
                  <w:rPr>
                    <w:ins w:id="36306" w:author="Fegie" w:date="2021-05-02T00:13:00Z"/>
                  </w:rPr>
                </w:rPrChange>
              </w:rPr>
            </w:pPr>
          </w:p>
        </w:tc>
      </w:tr>
      <w:tr w:rsidR="00771EC8" w14:paraId="06AE05B7" w14:textId="77777777" w:rsidTr="00D72423">
        <w:trPr>
          <w:trHeight w:val="291"/>
          <w:jc w:val="center"/>
          <w:ins w:id="36307" w:author="Fegie" w:date="2021-05-02T00:13:00Z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868D0" w14:textId="77777777" w:rsidR="0058232A" w:rsidRDefault="0058232A" w:rsidP="0058232A">
            <w:pPr>
              <w:rPr>
                <w:ins w:id="36308" w:author="Fegie" w:date="2021-05-02T00:13:00Z"/>
                <w:rFonts w:ascii="標楷體" w:eastAsia="標楷體" w:hAnsi="標楷體"/>
              </w:rPr>
            </w:pPr>
            <w:ins w:id="36309" w:author="Fegie" w:date="2021-05-02T00:13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9EA1A" w14:textId="6C8A54B3" w:rsidR="0058232A" w:rsidRDefault="0058232A" w:rsidP="0058232A">
            <w:pPr>
              <w:rPr>
                <w:ins w:id="36310" w:author="Fegie" w:date="2021-05-02T00:13:00Z"/>
                <w:rFonts w:ascii="標楷體" w:eastAsia="標楷體" w:hAnsi="標楷體"/>
              </w:rPr>
            </w:pPr>
            <w:ins w:id="36311" w:author="Fegie" w:date="2021-05-05T17:15:00Z">
              <w:r>
                <w:rPr>
                  <w:rFonts w:ascii="標楷體" w:eastAsia="標楷體" w:hAnsi="標楷體" w:hint="eastAsia"/>
                </w:rPr>
                <w:t>戶名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6A8B6" w14:textId="757F4B0D" w:rsidR="0058232A" w:rsidRDefault="0058232A" w:rsidP="0058232A">
            <w:pPr>
              <w:rPr>
                <w:ins w:id="36312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099D" w14:textId="4CB537D6" w:rsidR="0058232A" w:rsidRDefault="0058232A" w:rsidP="0058232A">
            <w:pPr>
              <w:rPr>
                <w:ins w:id="36313" w:author="Fegie" w:date="2021-05-02T00:13:00Z"/>
                <w:rFonts w:ascii="標楷體" w:eastAsia="標楷體" w:hAnsi="標楷體"/>
              </w:rPr>
            </w:pP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4880E" w14:textId="77777777" w:rsidR="0058232A" w:rsidRDefault="0058232A" w:rsidP="0058232A">
            <w:pPr>
              <w:rPr>
                <w:ins w:id="36314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4785" w14:textId="77777777" w:rsidR="0058232A" w:rsidRDefault="0058232A" w:rsidP="0058232A">
            <w:pPr>
              <w:rPr>
                <w:ins w:id="36315" w:author="Fegie" w:date="2021-05-02T00:13:00Z"/>
                <w:rFonts w:ascii="標楷體" w:eastAsia="標楷體" w:hAnsi="標楷體"/>
              </w:rPr>
            </w:pP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88943" w14:textId="77777777" w:rsidR="0058232A" w:rsidRDefault="0058232A" w:rsidP="0058232A">
            <w:pPr>
              <w:rPr>
                <w:ins w:id="36316" w:author="Fegie" w:date="2021-05-02T00:13:00Z"/>
                <w:rFonts w:ascii="標楷體" w:eastAsia="標楷體" w:hAnsi="標楷體"/>
              </w:rPr>
            </w:pPr>
            <w:ins w:id="36317" w:author="Fegie" w:date="2021-05-02T00:1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6C847" w14:textId="0C1374D9" w:rsidR="0058232A" w:rsidRDefault="0058232A" w:rsidP="0058232A">
            <w:pPr>
              <w:rPr>
                <w:ins w:id="36318" w:author="Fegie" w:date="2021-05-02T00:13:00Z"/>
                <w:rFonts w:ascii="標楷體" w:eastAsia="標楷體" w:hAnsi="標楷體"/>
              </w:rPr>
            </w:pPr>
            <w:ins w:id="36319" w:author="Fegie" w:date="2021-05-05T17:15:00Z">
              <w:r>
                <w:rPr>
                  <w:rFonts w:ascii="標楷體" w:eastAsia="標楷體" w:hAnsi="標楷體" w:hint="eastAsia"/>
                </w:rPr>
                <w:t>1.自動顯示不必輸入</w:t>
              </w:r>
            </w:ins>
          </w:p>
        </w:tc>
      </w:tr>
      <w:tr w:rsidR="009A2317" w14:paraId="5BC5EC72" w14:textId="77777777" w:rsidTr="00C74F5E">
        <w:trPr>
          <w:trHeight w:val="291"/>
          <w:jc w:val="center"/>
          <w:ins w:id="36320" w:author="張金龍" w:date="2021-05-18T14:04:00Z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2AB97" w14:textId="77777777" w:rsidR="009A2317" w:rsidRDefault="009A2317" w:rsidP="0058232A">
            <w:pPr>
              <w:rPr>
                <w:ins w:id="36321" w:author="張金龍" w:date="2021-05-18T14:04:00Z"/>
                <w:rFonts w:ascii="標楷體" w:eastAsia="標楷體" w:hAnsi="標楷體"/>
              </w:rPr>
            </w:pPr>
          </w:p>
        </w:tc>
        <w:tc>
          <w:tcPr>
            <w:tcW w:w="997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8017" w14:textId="77777777" w:rsidR="009A2317" w:rsidRDefault="009A2317" w:rsidP="009A2317">
            <w:pPr>
              <w:rPr>
                <w:ins w:id="36322" w:author="張金龍" w:date="2021-05-18T14:21:00Z"/>
                <w:rFonts w:ascii="標楷體" w:eastAsia="標楷體" w:hAnsi="標楷體"/>
              </w:rPr>
            </w:pPr>
            <w:ins w:id="36323" w:author="張金龍" w:date="2021-05-18T14:2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36324" w:author="家榮 張" w:date="2021-05-18T14:09:00Z">
              <w:r>
                <w:rPr>
                  <w:rFonts w:ascii="標楷體" w:eastAsia="標楷體" w:hAnsi="標楷體" w:hint="eastAsia"/>
                </w:rPr>
                <w:t>查詢C</w:t>
              </w:r>
              <w:r>
                <w:rPr>
                  <w:rFonts w:ascii="標楷體" w:eastAsia="標楷體" w:hAnsi="標楷體"/>
                </w:rPr>
                <w:t>dCode.SubCompanyCode(</w:t>
              </w:r>
              <w:r>
                <w:rPr>
                  <w:rFonts w:ascii="標楷體" w:eastAsia="標楷體" w:hAnsi="標楷體" w:hint="eastAsia"/>
                </w:rPr>
                <w:t>子公司代碼</w:t>
              </w:r>
              <w:r>
                <w:rPr>
                  <w:rFonts w:ascii="標楷體" w:eastAsia="標楷體" w:hAnsi="標楷體"/>
                </w:rPr>
                <w:t>)</w:t>
              </w:r>
            </w:ins>
            <w:ins w:id="36325" w:author="家榮 張" w:date="2021-05-18T14:10:00Z">
              <w:r>
                <w:rPr>
                  <w:rFonts w:ascii="標楷體" w:eastAsia="標楷體" w:hAnsi="標楷體" w:hint="eastAsia"/>
                </w:rPr>
                <w:t>，查詢結果「代碼」帶回「分公司代號」、「代碼說明」帶回「公司名稱」</w:t>
              </w:r>
            </w:ins>
          </w:p>
          <w:p w14:paraId="4D5028D2" w14:textId="67F7C29B" w:rsidR="009A2317" w:rsidRPr="00D72423" w:rsidDel="009A2317" w:rsidRDefault="009A2317">
            <w:pPr>
              <w:rPr>
                <w:ins w:id="36326" w:author="家榮 張" w:date="2021-05-18T14:13:00Z"/>
                <w:del w:id="36327" w:author="張金龍" w:date="2021-05-18T14:21:00Z"/>
                <w:rFonts w:ascii="標楷體" w:eastAsia="標楷體" w:hAnsi="標楷體"/>
                <w:rPrChange w:id="36328" w:author="家榮 張" w:date="2021-05-18T14:13:00Z">
                  <w:rPr>
                    <w:ins w:id="36329" w:author="家榮 張" w:date="2021-05-18T14:13:00Z"/>
                    <w:del w:id="36330" w:author="張金龍" w:date="2021-05-18T14:21:00Z"/>
                  </w:rPr>
                </w:rPrChange>
              </w:rPr>
            </w:pPr>
            <w:ins w:id="36331" w:author="張金龍" w:date="2021-05-18T14:21:00Z">
              <w:r>
                <w:rPr>
                  <w:rFonts w:ascii="標楷體" w:eastAsia="標楷體" w:hAnsi="標楷體" w:hint="eastAsia"/>
                </w:rPr>
                <w:t>2.</w:t>
              </w:r>
              <w:r w:rsidRPr="00C039B1">
                <w:rPr>
                  <w:rFonts w:ascii="標楷體" w:eastAsia="標楷體" w:hAnsi="標楷體" w:hint="eastAsia"/>
                </w:rPr>
                <w:t>若該代碼「啟用記號」為「</w:t>
              </w:r>
              <w:r w:rsidRPr="00C039B1">
                <w:rPr>
                  <w:rFonts w:ascii="標楷體" w:eastAsia="標楷體" w:hAnsi="標楷體"/>
                </w:rPr>
                <w:t>N</w:t>
              </w:r>
              <w:r w:rsidRPr="00C039B1">
                <w:rPr>
                  <w:rFonts w:ascii="標楷體" w:eastAsia="標楷體" w:hAnsi="標楷體" w:hint="eastAsia"/>
                </w:rPr>
                <w:t>」則不顯示</w:t>
              </w:r>
            </w:ins>
            <w:ins w:id="36332" w:author="家榮 張" w:date="2021-05-18T14:13:00Z">
              <w:del w:id="36333" w:author="張金龍" w:date="2021-05-18T14:21:00Z">
                <w:r w:rsidDel="009A2317">
                  <w:rPr>
                    <w:rFonts w:ascii="標楷體" w:eastAsia="標楷體" w:hAnsi="標楷體" w:hint="eastAsia"/>
                  </w:rPr>
                  <w:delText>1.</w:delText>
                </w:r>
                <w:r w:rsidRPr="00D72423" w:rsidDel="009A2317">
                  <w:rPr>
                    <w:rFonts w:ascii="標楷體" w:eastAsia="標楷體" w:hAnsi="標楷體" w:hint="eastAsia"/>
                    <w:rPrChange w:id="36334" w:author="家榮 張" w:date="2021-05-18T14:13:00Z">
                      <w:rPr>
                        <w:rFonts w:hint="eastAsia"/>
                      </w:rPr>
                    </w:rPrChange>
                  </w:rPr>
                  <w:delText>若該代碼「啟用記號」為「</w:delText>
                </w:r>
                <w:r w:rsidRPr="00D72423" w:rsidDel="009A2317">
                  <w:rPr>
                    <w:rFonts w:ascii="標楷體" w:eastAsia="標楷體" w:hAnsi="標楷體"/>
                    <w:rPrChange w:id="36335" w:author="家榮 張" w:date="2021-05-18T14:13:00Z">
                      <w:rPr/>
                    </w:rPrChange>
                  </w:rPr>
                  <w:delText>N</w:delText>
                </w:r>
                <w:r w:rsidRPr="00D72423" w:rsidDel="009A2317">
                  <w:rPr>
                    <w:rFonts w:ascii="標楷體" w:eastAsia="標楷體" w:hAnsi="標楷體" w:hint="eastAsia"/>
                    <w:rPrChange w:id="36336" w:author="家榮 張" w:date="2021-05-18T14:13:00Z">
                      <w:rPr>
                        <w:rFonts w:hint="eastAsia"/>
                      </w:rPr>
                    </w:rPrChange>
                  </w:rPr>
                  <w:delText>」則不顯</w:delText>
                </w:r>
                <w:r w:rsidRPr="00D72423" w:rsidDel="009A2317">
                  <w:rPr>
                    <w:rFonts w:ascii="標楷體" w:eastAsia="標楷體" w:hAnsi="標楷體"/>
                    <w:rPrChange w:id="36337" w:author="家榮 張" w:date="2021-05-18T14:13:00Z">
                      <w:rPr/>
                    </w:rPrChange>
                  </w:rPr>
                  <w:delText xml:space="preserve">  </w:delText>
                </w:r>
              </w:del>
            </w:ins>
          </w:p>
          <w:p w14:paraId="785E7BF2" w14:textId="17279595" w:rsidR="009A2317" w:rsidRPr="00D72423" w:rsidRDefault="009A2317">
            <w:pPr>
              <w:rPr>
                <w:ins w:id="36338" w:author="張金龍" w:date="2021-05-18T14:04:00Z"/>
                <w:rFonts w:ascii="標楷體" w:eastAsia="標楷體" w:hAnsi="標楷體"/>
                <w:rPrChange w:id="36339" w:author="家榮 張" w:date="2021-05-18T14:13:00Z">
                  <w:rPr>
                    <w:ins w:id="36340" w:author="張金龍" w:date="2021-05-18T14:04:00Z"/>
                  </w:rPr>
                </w:rPrChange>
              </w:rPr>
            </w:pPr>
            <w:ins w:id="36341" w:author="家榮 張" w:date="2021-05-18T14:13:00Z">
              <w:del w:id="36342" w:author="張金龍" w:date="2021-05-18T14:21:00Z">
                <w:r w:rsidDel="009A2317">
                  <w:rPr>
                    <w:rFonts w:ascii="標楷體" w:eastAsia="標楷體" w:hAnsi="標楷體" w:hint="eastAsia"/>
                  </w:rPr>
                  <w:delText xml:space="preserve">  </w:delText>
                </w:r>
                <w:r w:rsidRPr="00D72423" w:rsidDel="009A2317">
                  <w:rPr>
                    <w:rFonts w:ascii="標楷體" w:eastAsia="標楷體" w:hAnsi="標楷體" w:hint="eastAsia"/>
                    <w:rPrChange w:id="36343" w:author="家榮 張" w:date="2021-05-18T14:13:00Z">
                      <w:rPr>
                        <w:rFonts w:hint="eastAsia"/>
                      </w:rPr>
                    </w:rPrChange>
                  </w:rPr>
                  <w:delText>示</w:delText>
                </w:r>
              </w:del>
            </w:ins>
          </w:p>
        </w:tc>
      </w:tr>
      <w:tr w:rsidR="00771EC8" w14:paraId="1532A255" w14:textId="77777777" w:rsidTr="00D72423">
        <w:trPr>
          <w:trHeight w:val="291"/>
          <w:jc w:val="center"/>
          <w:ins w:id="36344" w:author="Fegie" w:date="2021-05-02T00:13:00Z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E009D" w14:textId="77777777" w:rsidR="0058232A" w:rsidRDefault="0058232A" w:rsidP="0058232A">
            <w:pPr>
              <w:rPr>
                <w:ins w:id="36345" w:author="Fegie" w:date="2021-05-02T00:13:00Z"/>
                <w:rFonts w:ascii="標楷體" w:eastAsia="標楷體" w:hAnsi="標楷體"/>
              </w:rPr>
            </w:pPr>
            <w:ins w:id="36346" w:author="Fegie" w:date="2021-05-02T00:13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A7DA5" w14:textId="6F5DC672" w:rsidR="0058232A" w:rsidRDefault="0058232A" w:rsidP="0058232A">
            <w:pPr>
              <w:rPr>
                <w:ins w:id="36347" w:author="Fegie" w:date="2021-05-02T00:13:00Z"/>
                <w:rFonts w:ascii="標楷體" w:eastAsia="標楷體" w:hAnsi="標楷體"/>
              </w:rPr>
            </w:pPr>
            <w:ins w:id="36348" w:author="Fegie" w:date="2021-05-05T17:16:00Z">
              <w:r>
                <w:rPr>
                  <w:rFonts w:ascii="標楷體" w:eastAsia="標楷體" w:hAnsi="標楷體" w:hint="eastAsia"/>
                </w:rPr>
                <w:t>分公司代號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31163" w14:textId="77777777" w:rsidR="0058232A" w:rsidRDefault="0058232A" w:rsidP="0058232A">
            <w:pPr>
              <w:rPr>
                <w:ins w:id="36349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ED2C3" w14:textId="7C6B4EFD" w:rsidR="0058232A" w:rsidRDefault="0058232A" w:rsidP="0058232A">
            <w:pPr>
              <w:rPr>
                <w:ins w:id="36350" w:author="Fegie" w:date="2021-05-02T00:13:00Z"/>
                <w:rFonts w:ascii="標楷體" w:eastAsia="標楷體" w:hAnsi="標楷體"/>
              </w:rPr>
            </w:pP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86DD7" w14:textId="01F75584" w:rsidR="0058232A" w:rsidRDefault="0058232A" w:rsidP="0058232A">
            <w:pPr>
              <w:rPr>
                <w:ins w:id="36351" w:author="Fegie" w:date="2021-05-02T00:13:00Z"/>
                <w:rFonts w:ascii="標楷體" w:eastAsia="標楷體" w:hAnsi="標楷體"/>
              </w:rPr>
            </w:pPr>
            <w:ins w:id="36352" w:author="Fegie" w:date="2021-05-05T17:1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SubCompanyCode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36353" w:author="家榮 張" w:date="2021-05-06T19:38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"_(17).附件17"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36354" w:author="家榮 張" w:date="2021-05-06T19:38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17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36355" w:author="Fegie" w:date="2021-05-05T17:1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A9345" w14:textId="77777777" w:rsidR="0058232A" w:rsidRDefault="0058232A" w:rsidP="0058232A">
            <w:pPr>
              <w:rPr>
                <w:ins w:id="36356" w:author="Fegie" w:date="2021-05-02T00:13:00Z"/>
                <w:rFonts w:ascii="標楷體" w:eastAsia="標楷體" w:hAnsi="標楷體"/>
              </w:rPr>
            </w:pP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8073" w14:textId="39A3EA29" w:rsidR="0058232A" w:rsidRDefault="0058232A" w:rsidP="0058232A">
            <w:pPr>
              <w:rPr>
                <w:ins w:id="36357" w:author="Fegie" w:date="2021-05-02T00:13:00Z"/>
                <w:rFonts w:ascii="標楷體" w:eastAsia="標楷體" w:hAnsi="標楷體"/>
              </w:rPr>
            </w:pPr>
            <w:ins w:id="36358" w:author="Fegie" w:date="2021-05-05T17:1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1417" w14:textId="35428C9D" w:rsidR="0058232A" w:rsidRPr="00C06872" w:rsidRDefault="00C06872">
            <w:pPr>
              <w:rPr>
                <w:ins w:id="36359" w:author="家榮 張" w:date="2021-05-18T13:49:00Z"/>
                <w:rFonts w:ascii="標楷體" w:eastAsia="標楷體" w:hAnsi="標楷體"/>
                <w:rPrChange w:id="36360" w:author="家榮 張" w:date="2021-05-18T13:49:00Z">
                  <w:rPr>
                    <w:ins w:id="36361" w:author="家榮 張" w:date="2021-05-18T13:49:00Z"/>
                  </w:rPr>
                </w:rPrChange>
              </w:rPr>
            </w:pPr>
            <w:ins w:id="36362" w:author="家榮 張" w:date="2021-05-18T13:49:00Z">
              <w:r>
                <w:rPr>
                  <w:rFonts w:ascii="標楷體" w:eastAsia="標楷體" w:hAnsi="標楷體"/>
                </w:rPr>
                <w:t>1.</w:t>
              </w:r>
            </w:ins>
            <w:ins w:id="36363" w:author="Fegie" w:date="2021-05-05T17:16:00Z">
              <w:del w:id="36364" w:author="家榮 張" w:date="2021-05-18T13:49:00Z">
                <w:r w:rsidR="0058232A" w:rsidRPr="00C06872" w:rsidDel="00C06872">
                  <w:rPr>
                    <w:rFonts w:ascii="標楷體" w:eastAsia="標楷體" w:hAnsi="標楷體"/>
                    <w:rPrChange w:id="36365" w:author="家榮 張" w:date="2021-05-18T13:49:00Z">
                      <w:rPr/>
                    </w:rPrChange>
                  </w:rPr>
                  <w:delText>1.</w:delText>
                </w:r>
              </w:del>
              <w:r w:rsidR="0058232A" w:rsidRPr="00C06872">
                <w:rPr>
                  <w:rFonts w:ascii="標楷體" w:eastAsia="標楷體" w:hAnsi="標楷體" w:hint="eastAsia"/>
                  <w:rPrChange w:id="36366" w:author="家榮 張" w:date="2021-05-18T13:49:00Z">
                    <w:rPr>
                      <w:rFonts w:hint="eastAsia"/>
                    </w:rPr>
                  </w:rPrChange>
                </w:rPr>
                <w:t>自動顯示不必輸入</w:t>
              </w:r>
            </w:ins>
          </w:p>
          <w:p w14:paraId="3A0CB96F" w14:textId="6EA8B3A0" w:rsidR="00C06872" w:rsidRPr="00C06872" w:rsidRDefault="00C06872">
            <w:pPr>
              <w:rPr>
                <w:ins w:id="36367" w:author="Fegie" w:date="2021-05-02T00:13:00Z"/>
                <w:rFonts w:ascii="標楷體" w:eastAsia="標楷體" w:hAnsi="標楷體"/>
                <w:rPrChange w:id="36368" w:author="家榮 張" w:date="2021-05-18T13:49:00Z">
                  <w:rPr>
                    <w:ins w:id="36369" w:author="Fegie" w:date="2021-05-02T00:13:00Z"/>
                  </w:rPr>
                </w:rPrChange>
              </w:rPr>
            </w:pPr>
            <w:ins w:id="36370" w:author="家榮 張" w:date="2021-05-18T13:49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.CustCross.</w:t>
              </w:r>
            </w:ins>
            <w:ins w:id="36371" w:author="家榮 張" w:date="2021-05-18T13:50:00Z">
              <w:r>
                <w:rPr>
                  <w:rFonts w:ascii="標楷體" w:eastAsia="標楷體" w:hAnsi="標楷體"/>
                </w:rPr>
                <w:t>Sub</w:t>
              </w:r>
            </w:ins>
            <w:ins w:id="36372" w:author="家榮 張" w:date="2021-05-18T13:49:00Z">
              <w:r>
                <w:rPr>
                  <w:rFonts w:ascii="標楷體" w:eastAsia="標楷體" w:hAnsi="標楷體"/>
                </w:rPr>
                <w:t>CompanyCode</w:t>
              </w:r>
            </w:ins>
          </w:p>
        </w:tc>
      </w:tr>
      <w:tr w:rsidR="00771EC8" w14:paraId="3B5DA021" w14:textId="77777777" w:rsidTr="00D72423">
        <w:trPr>
          <w:trHeight w:val="291"/>
          <w:jc w:val="center"/>
          <w:ins w:id="36373" w:author="Fegie" w:date="2021-05-02T00:13:00Z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A4389" w14:textId="77777777" w:rsidR="0058232A" w:rsidRDefault="0058232A" w:rsidP="0058232A">
            <w:pPr>
              <w:rPr>
                <w:ins w:id="36374" w:author="Fegie" w:date="2021-05-02T00:13:00Z"/>
                <w:rFonts w:ascii="標楷體" w:eastAsia="標楷體" w:hAnsi="標楷體"/>
              </w:rPr>
            </w:pPr>
            <w:ins w:id="36375" w:author="Fegie" w:date="2021-05-02T00:13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DC280" w14:textId="06214A53" w:rsidR="0058232A" w:rsidRDefault="0058232A" w:rsidP="0058232A">
            <w:pPr>
              <w:rPr>
                <w:ins w:id="36376" w:author="Fegie" w:date="2021-05-02T00:13:00Z"/>
                <w:rFonts w:ascii="標楷體" w:eastAsia="標楷體" w:hAnsi="標楷體"/>
              </w:rPr>
            </w:pPr>
            <w:ins w:id="36377" w:author="Fegie" w:date="2021-05-05T17:16:00Z">
              <w:r>
                <w:rPr>
                  <w:rFonts w:ascii="標楷體" w:eastAsia="標楷體" w:hAnsi="標楷體" w:hint="eastAsia"/>
                </w:rPr>
                <w:t>公司名稱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B7946" w14:textId="77777777" w:rsidR="0058232A" w:rsidRDefault="0058232A" w:rsidP="0058232A">
            <w:pPr>
              <w:rPr>
                <w:ins w:id="36378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44ED" w14:textId="2F847F30" w:rsidR="0058232A" w:rsidRDefault="0058232A" w:rsidP="0058232A">
            <w:pPr>
              <w:rPr>
                <w:ins w:id="36379" w:author="Fegie" w:date="2021-05-02T00:13:00Z"/>
                <w:rFonts w:ascii="標楷體" w:eastAsia="標楷體" w:hAnsi="標楷體"/>
              </w:rPr>
            </w:pP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91169" w14:textId="41255828" w:rsidR="0058232A" w:rsidRDefault="0058232A" w:rsidP="0058232A">
            <w:pPr>
              <w:rPr>
                <w:ins w:id="36380" w:author="Fegie" w:date="2021-05-02T00:13:00Z"/>
                <w:rFonts w:ascii="標楷體" w:eastAsia="標楷體" w:hAnsi="標楷體"/>
              </w:rPr>
            </w:pPr>
            <w:ins w:id="36381" w:author="Fegie" w:date="2021-05-05T17:1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SubCompanyCode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36382" w:author="家榮 張" w:date="2021-05-06T19:38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"_(17).附件17"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36383" w:author="家榮 張" w:date="2021-05-06T19:38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17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36384" w:author="Fegie" w:date="2021-05-05T17:1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DD6C4" w14:textId="77777777" w:rsidR="0058232A" w:rsidRDefault="0058232A" w:rsidP="0058232A">
            <w:pPr>
              <w:rPr>
                <w:ins w:id="36385" w:author="Fegie" w:date="2021-05-02T00:13:00Z"/>
                <w:rFonts w:ascii="標楷體" w:eastAsia="標楷體" w:hAnsi="標楷體"/>
              </w:rPr>
            </w:pP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4ED13" w14:textId="3F4BE186" w:rsidR="0058232A" w:rsidRDefault="0058232A" w:rsidP="0058232A">
            <w:pPr>
              <w:rPr>
                <w:ins w:id="36386" w:author="Fegie" w:date="2021-05-02T00:13:00Z"/>
                <w:rFonts w:ascii="標楷體" w:eastAsia="標楷體" w:hAnsi="標楷體"/>
              </w:rPr>
            </w:pPr>
            <w:ins w:id="36387" w:author="Fegie" w:date="2021-05-05T17:1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7E3DE" w14:textId="7D01CF14" w:rsidR="0058232A" w:rsidRDefault="0058232A" w:rsidP="0058232A">
            <w:pPr>
              <w:rPr>
                <w:ins w:id="36388" w:author="Fegie" w:date="2021-05-02T00:13:00Z"/>
                <w:rFonts w:ascii="標楷體" w:eastAsia="標楷體" w:hAnsi="標楷體"/>
              </w:rPr>
            </w:pPr>
            <w:ins w:id="36389" w:author="Fegie" w:date="2021-05-05T17:16:00Z">
              <w:r>
                <w:rPr>
                  <w:rFonts w:ascii="標楷體" w:eastAsia="標楷體" w:hAnsi="標楷體" w:hint="eastAsia"/>
                </w:rPr>
                <w:t>1.自動顯示不必輸入</w:t>
              </w:r>
            </w:ins>
          </w:p>
        </w:tc>
      </w:tr>
      <w:tr w:rsidR="00771EC8" w14:paraId="73212477" w14:textId="77777777" w:rsidTr="00D72423">
        <w:trPr>
          <w:trHeight w:val="291"/>
          <w:jc w:val="center"/>
          <w:ins w:id="36390" w:author="Fegie" w:date="2021-05-02T00:13:00Z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4DBB9" w14:textId="77777777" w:rsidR="0058232A" w:rsidRDefault="0058232A" w:rsidP="0058232A">
            <w:pPr>
              <w:rPr>
                <w:ins w:id="36391" w:author="Fegie" w:date="2021-05-02T00:13:00Z"/>
                <w:rFonts w:ascii="標楷體" w:eastAsia="標楷體" w:hAnsi="標楷體"/>
              </w:rPr>
            </w:pPr>
            <w:ins w:id="36392" w:author="Fegie" w:date="2021-05-02T00:13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F17E" w14:textId="165B7B21" w:rsidR="0058232A" w:rsidRDefault="0058232A" w:rsidP="0058232A">
            <w:pPr>
              <w:rPr>
                <w:ins w:id="36393" w:author="Fegie" w:date="2021-05-02T00:13:00Z"/>
                <w:rFonts w:ascii="標楷體" w:eastAsia="標楷體" w:hAnsi="標楷體"/>
              </w:rPr>
            </w:pPr>
            <w:ins w:id="36394" w:author="Fegie" w:date="2021-05-05T17:19:00Z">
              <w:r>
                <w:rPr>
                  <w:rFonts w:ascii="標楷體" w:eastAsia="標楷體" w:hAnsi="標楷體" w:hint="eastAsia"/>
                </w:rPr>
                <w:t>是否同意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64BD7" w14:textId="719FCB7D" w:rsidR="0058232A" w:rsidRDefault="0058232A" w:rsidP="0058232A">
            <w:pPr>
              <w:rPr>
                <w:ins w:id="36395" w:author="Fegie" w:date="2021-05-02T00:13:00Z"/>
                <w:rFonts w:ascii="標楷體" w:eastAsia="標楷體" w:hAnsi="標楷體"/>
              </w:rPr>
            </w:pPr>
            <w:ins w:id="36396" w:author="Fegie" w:date="2021-05-05T17:19:00Z">
              <w:del w:id="36397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36398" w:author="家榮 張" w:date="2021-05-06T18:55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81B26" w14:textId="267B0861" w:rsidR="0058232A" w:rsidRDefault="0058232A" w:rsidP="0058232A">
            <w:pPr>
              <w:rPr>
                <w:ins w:id="36399" w:author="Fegie" w:date="2021-05-02T00:13:00Z"/>
                <w:rFonts w:ascii="標楷體" w:eastAsia="標楷體" w:hAnsi="標楷體"/>
              </w:rPr>
            </w:pP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4273" w14:textId="0D961BF4" w:rsidR="0058232A" w:rsidRDefault="0058232A" w:rsidP="0058232A">
            <w:pPr>
              <w:rPr>
                <w:ins w:id="36400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FDE64" w14:textId="4159B373" w:rsidR="0058232A" w:rsidRDefault="0058232A" w:rsidP="0058232A">
            <w:pPr>
              <w:rPr>
                <w:ins w:id="36401" w:author="Fegie" w:date="2021-05-02T00:13:00Z"/>
                <w:rFonts w:ascii="標楷體" w:eastAsia="標楷體" w:hAnsi="標楷體"/>
              </w:rPr>
            </w:pPr>
            <w:ins w:id="36402" w:author="Fegie" w:date="2021-05-05T17:1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3670B" w14:textId="49CC0E70" w:rsidR="0058232A" w:rsidRDefault="0058232A" w:rsidP="0058232A">
            <w:pPr>
              <w:rPr>
                <w:ins w:id="36403" w:author="Fegie" w:date="2021-05-02T00:13:00Z"/>
                <w:rFonts w:ascii="標楷體" w:eastAsia="標楷體" w:hAnsi="標楷體"/>
              </w:rPr>
            </w:pPr>
            <w:ins w:id="36404" w:author="Fegie" w:date="2021-05-05T17:1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70CE9" w14:textId="738C19B1" w:rsidR="0058232A" w:rsidRPr="0058232A" w:rsidRDefault="0058232A">
            <w:pPr>
              <w:rPr>
                <w:ins w:id="36405" w:author="Fegie" w:date="2021-05-05T17:19:00Z"/>
                <w:rFonts w:ascii="標楷體" w:eastAsia="標楷體" w:hAnsi="標楷體"/>
                <w:rPrChange w:id="36406" w:author="Fegie" w:date="2021-05-05T17:19:00Z">
                  <w:rPr>
                    <w:ins w:id="36407" w:author="Fegie" w:date="2021-05-05T17:19:00Z"/>
                  </w:rPr>
                </w:rPrChange>
              </w:rPr>
            </w:pPr>
            <w:ins w:id="36408" w:author="Fegie" w:date="2021-05-05T17:19:00Z">
              <w:r>
                <w:rPr>
                  <w:rFonts w:ascii="標楷體" w:eastAsia="標楷體" w:hAnsi="標楷體" w:hint="eastAsia"/>
                </w:rPr>
                <w:t>1.</w:t>
              </w:r>
              <w:r w:rsidRPr="0058232A">
                <w:rPr>
                  <w:rFonts w:ascii="標楷體" w:eastAsia="標楷體" w:hAnsi="標楷體" w:hint="eastAsia"/>
                  <w:rPrChange w:id="36409" w:author="Fegie" w:date="2021-05-05T17:19:00Z">
                    <w:rPr>
                      <w:rFonts w:hint="eastAsia"/>
                    </w:rPr>
                  </w:rPrChange>
                </w:rPr>
                <w:t>必須輸入</w:t>
              </w:r>
            </w:ins>
          </w:p>
          <w:p w14:paraId="226CCD8B" w14:textId="77777777" w:rsidR="0058232A" w:rsidRDefault="0058232A">
            <w:pPr>
              <w:rPr>
                <w:ins w:id="36410" w:author="家榮 張" w:date="2021-05-18T13:48:00Z"/>
                <w:rFonts w:ascii="標楷體" w:eastAsia="標楷體" w:hAnsi="標楷體"/>
              </w:rPr>
            </w:pPr>
            <w:ins w:id="36411" w:author="Fegie" w:date="2021-05-05T17:19:00Z">
              <w:r>
                <w:rPr>
                  <w:rFonts w:ascii="標楷體" w:eastAsia="標楷體" w:hAnsi="標楷體" w:hint="eastAsia"/>
                </w:rPr>
                <w:t>2.限輸入Y或N</w:t>
              </w:r>
            </w:ins>
          </w:p>
          <w:p w14:paraId="5DCF53A8" w14:textId="77777777" w:rsidR="00C06872" w:rsidRDefault="00C06872">
            <w:pPr>
              <w:rPr>
                <w:ins w:id="36412" w:author="家榮 張" w:date="2021-05-18T13:50:00Z"/>
                <w:rFonts w:ascii="標楷體" w:eastAsia="標楷體" w:hAnsi="標楷體"/>
              </w:rPr>
            </w:pPr>
            <w:ins w:id="36413" w:author="家榮 張" w:date="2021-05-18T13:48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36414" w:author="家榮 張" w:date="2021-05-18T13:49:00Z">
              <w:r>
                <w:rPr>
                  <w:rFonts w:ascii="標楷體" w:eastAsia="標楷體" w:hAnsi="標楷體" w:hint="eastAsia"/>
                </w:rPr>
                <w:t>檢核條件:V(</w:t>
              </w:r>
              <w:r>
                <w:rPr>
                  <w:rFonts w:ascii="標楷體" w:eastAsia="標楷體" w:hAnsi="標楷體"/>
                </w:rPr>
                <w:t>3,Y,N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1774B3C4" w14:textId="6AC60811" w:rsidR="00C06872" w:rsidRPr="0058232A" w:rsidRDefault="00C06872">
            <w:pPr>
              <w:rPr>
                <w:ins w:id="36415" w:author="Fegie" w:date="2021-05-02T00:13:00Z"/>
                <w:rFonts w:ascii="標楷體" w:eastAsia="標楷體" w:hAnsi="標楷體"/>
                <w:rPrChange w:id="36416" w:author="Fegie" w:date="2021-05-05T17:19:00Z">
                  <w:rPr>
                    <w:ins w:id="36417" w:author="Fegie" w:date="2021-05-02T00:13:00Z"/>
                  </w:rPr>
                </w:rPrChange>
              </w:rPr>
            </w:pPr>
            <w:ins w:id="36418" w:author="家榮 張" w:date="2021-05-18T13:50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.CustCross.CrossUse</w:t>
              </w:r>
            </w:ins>
          </w:p>
        </w:tc>
      </w:tr>
    </w:tbl>
    <w:p w14:paraId="0EA5F79F" w14:textId="77777777" w:rsidR="00D04096" w:rsidRDefault="00D04096" w:rsidP="00D04096">
      <w:pPr>
        <w:rPr>
          <w:ins w:id="36419" w:author="Fegie" w:date="2021-05-02T00:13:00Z"/>
          <w:rFonts w:ascii="標楷體" w:eastAsia="標楷體" w:hAnsi="標楷體"/>
        </w:rPr>
      </w:pPr>
    </w:p>
    <w:p w14:paraId="10194C22" w14:textId="77777777" w:rsidR="00D04096" w:rsidRDefault="00D04096" w:rsidP="00D04096">
      <w:pPr>
        <w:rPr>
          <w:ins w:id="36420" w:author="Fegie" w:date="2021-05-02T00:13:00Z"/>
          <w:rFonts w:ascii="標楷體" w:eastAsia="標楷體" w:hAnsi="標楷體"/>
        </w:rPr>
      </w:pPr>
      <w:ins w:id="36421" w:author="Fegie" w:date="2021-05-02T00:13:00Z">
        <w:r>
          <w:rPr>
            <w:rFonts w:ascii="標楷體" w:eastAsia="標楷體" w:hAnsi="標楷體" w:hint="eastAsia"/>
          </w:rPr>
          <w:br w:type="page"/>
        </w:r>
      </w:ins>
    </w:p>
    <w:p w14:paraId="0C7EC6B2" w14:textId="7B238EDB" w:rsidR="001C3E15" w:rsidRDefault="001C3E15" w:rsidP="001C3E15">
      <w:pPr>
        <w:pStyle w:val="3"/>
        <w:numPr>
          <w:ilvl w:val="2"/>
          <w:numId w:val="54"/>
        </w:numPr>
      </w:pPr>
      <w:r>
        <w:rPr>
          <w:rFonts w:hint="eastAsia"/>
        </w:rPr>
        <w:t>L190A  員工檔資料查詢</w:t>
      </w:r>
      <w:r w:rsidR="00A60D49">
        <w:rPr>
          <w:rFonts w:hint="eastAsia"/>
        </w:rPr>
        <w:t xml:space="preserve"> </w:t>
      </w:r>
      <w:r>
        <w:rPr>
          <w:rFonts w:hAnsi="標楷體" w:hint="eastAsia"/>
        </w:rPr>
        <w:t>***</w:t>
      </w:r>
    </w:p>
    <w:p w14:paraId="76995E65" w14:textId="77777777" w:rsidR="001C3E15" w:rsidRDefault="001C3E15" w:rsidP="001C3E15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1C3E15" w14:paraId="4F96BE40" w14:textId="77777777" w:rsidTr="00631E93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4C750AF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6F3D7E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/>
              </w:rPr>
              <w:t>員工檔</w:t>
            </w:r>
            <w:r>
              <w:rPr>
                <w:rFonts w:ascii="標楷體" w:eastAsia="標楷體" w:hAnsi="標楷體" w:hint="eastAsia"/>
                <w:lang w:val="x-none" w:eastAsia="x-none"/>
              </w:rPr>
              <w:t>資料查詢</w:t>
            </w:r>
          </w:p>
        </w:tc>
      </w:tr>
      <w:tr w:rsidR="001C3E15" w14:paraId="7780F2D9" w14:textId="77777777" w:rsidTr="00631E93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0D6EEB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652D20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  <w:lang w:val="x-none"/>
              </w:rPr>
              <w:t>員工</w:t>
            </w:r>
            <w:r>
              <w:rPr>
                <w:rFonts w:ascii="標楷體" w:eastAsia="標楷體" w:hAnsi="標楷體" w:hint="eastAsia"/>
              </w:rPr>
              <w:t>資料</w:t>
            </w:r>
          </w:p>
        </w:tc>
      </w:tr>
      <w:tr w:rsidR="001C3E15" w14:paraId="6045D532" w14:textId="77777777" w:rsidTr="00631E93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8F160F3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211654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參考「員工檔資料」流程</w:t>
            </w:r>
          </w:p>
          <w:p w14:paraId="43627C5E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.查詢員工資料檔(Cd</w:t>
            </w:r>
            <w:r>
              <w:rPr>
                <w:rFonts w:ascii="標楷體" w:eastAsia="標楷體" w:hAnsi="標楷體"/>
              </w:rPr>
              <w:t>Emp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449F28C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3EABAE1" w14:textId="12223F14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 w:rsidR="00002C4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單位代號</w:t>
            </w:r>
            <w:r w:rsidR="00002C48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有輸入值</w:t>
            </w:r>
          </w:p>
          <w:p w14:paraId="2F10114C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[單位代號(Ce</w:t>
            </w:r>
            <w:r>
              <w:rPr>
                <w:rFonts w:ascii="標楷體" w:eastAsia="標楷體" w:hAnsi="標楷體"/>
              </w:rPr>
              <w:t>nterCode</w:t>
            </w:r>
            <w:r>
              <w:rPr>
                <w:rFonts w:ascii="標楷體" w:eastAsia="標楷體" w:hAnsi="標楷體" w:hint="eastAsia"/>
              </w:rPr>
              <w:t>)]、[現職指示碼</w:t>
            </w:r>
          </w:p>
          <w:p w14:paraId="167455FF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0813D2C2" w14:textId="669C6FD8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 w:rsidR="00002C4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員工編號</w:t>
            </w:r>
            <w:r w:rsidR="00002C48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有輸入值</w:t>
            </w:r>
          </w:p>
          <w:p w14:paraId="7B891C03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[員工編號(EmpNo)]、[現職指示碼(Ag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5604A07D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    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0A8DCFED" w14:textId="676F1232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 w:rsidR="00002C4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員工姓名</w:t>
            </w:r>
            <w:r w:rsidR="00002C48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有輸入值</w:t>
            </w:r>
          </w:p>
          <w:p w14:paraId="7D6E7BE1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[姓名(Fu</w:t>
            </w:r>
            <w:r>
              <w:rPr>
                <w:rFonts w:ascii="標楷體" w:eastAsia="標楷體" w:hAnsi="標楷體"/>
              </w:rPr>
              <w:t>llname</w:t>
            </w:r>
            <w:r>
              <w:rPr>
                <w:rFonts w:ascii="標楷體" w:eastAsia="標楷體" w:hAnsi="標楷體" w:hint="eastAsia"/>
              </w:rPr>
              <w:t>)]、[現職指示碼(Ag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12935D34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3A6B4E1C" w14:textId="33AEA099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(4)</w:t>
            </w:r>
            <w:r>
              <w:rPr>
                <w:rFonts w:ascii="標楷體" w:eastAsia="標楷體" w:hAnsi="標楷體"/>
              </w:rPr>
              <w:t>.</w:t>
            </w:r>
            <w:r w:rsidR="00002C4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單位代號</w:t>
            </w:r>
            <w:r w:rsidR="00002C48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、</w:t>
            </w:r>
            <w:r w:rsidR="00002C4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員工編號</w:t>
            </w:r>
            <w:r w:rsidR="00002C48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、</w:t>
            </w:r>
            <w:r w:rsidR="00002C4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員工姓名</w:t>
            </w:r>
            <w:r w:rsidR="00002C48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皆</w:t>
            </w:r>
            <w:r w:rsidR="00FF4616">
              <w:rPr>
                <w:rFonts w:ascii="標楷體" w:eastAsia="標楷體" w:hAnsi="標楷體" w:hint="eastAsia"/>
              </w:rPr>
              <w:t>未</w:t>
            </w:r>
            <w:r>
              <w:rPr>
                <w:rFonts w:ascii="標楷體" w:eastAsia="標楷體" w:hAnsi="標楷體" w:hint="eastAsia"/>
              </w:rPr>
              <w:t>輸入</w:t>
            </w:r>
          </w:p>
          <w:p w14:paraId="41A0672E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41A335D7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2D5542B0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(1).員工編號(ASC)</w:t>
            </w:r>
          </w:p>
          <w:p w14:paraId="3AEC1BA6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員工編號(ASC)</w:t>
            </w:r>
          </w:p>
          <w:p w14:paraId="0EED949C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(4).員工編號(ASC)</w:t>
            </w:r>
          </w:p>
          <w:p w14:paraId="4B6AEE53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</w:rPr>
              <w:t>員工編號(ASC)</w:t>
            </w:r>
          </w:p>
        </w:tc>
      </w:tr>
      <w:tr w:rsidR="001C3E15" w14:paraId="013F14F3" w14:textId="77777777" w:rsidTr="00631E93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10C058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AFE05D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1C3E15" w14:paraId="75879F5F" w14:textId="77777777" w:rsidTr="00631E93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13547D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9D31AD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1C3E15" w14:paraId="09CB3D7D" w14:textId="77777777" w:rsidTr="00631E93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FA046F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88F929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1C3E15" w14:paraId="59B28B78" w14:textId="77777777" w:rsidTr="00631E93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502A29A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24BEA4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1C3E15" w14:paraId="48B6A5C7" w14:textId="77777777" w:rsidTr="00631E93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19D5808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46F1C9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202A394" w14:textId="77777777" w:rsidR="001C3E15" w:rsidRDefault="001C3E15" w:rsidP="001C3E15">
      <w:pPr>
        <w:pStyle w:val="a"/>
        <w:numPr>
          <w:ilvl w:val="0"/>
          <w:numId w:val="0"/>
        </w:numPr>
        <w:spacing w:before="0"/>
        <w:ind w:left="1418"/>
      </w:pPr>
    </w:p>
    <w:p w14:paraId="5A4A27E6" w14:textId="77777777" w:rsidR="001C3E15" w:rsidRDefault="001C3E15" w:rsidP="001C3E15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C3E15" w14:paraId="06A2DF70" w14:textId="77777777" w:rsidTr="007C070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9E9992A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5CEB4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F79F31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1C3E15" w14:paraId="0E7DEF2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28DDA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8A695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B796B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1C3E15" w14:paraId="1342F6D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EA50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C08C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B19F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分公司資料檔</w:t>
            </w:r>
          </w:p>
        </w:tc>
      </w:tr>
      <w:tr w:rsidR="001C3E15" w14:paraId="11ACCBF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4FE16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45341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AC679" w14:textId="77777777" w:rsidR="001C3E15" w:rsidRDefault="001C3E1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  <w:tr w:rsidR="001C3E15" w14:paraId="12016D63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9FC41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F1990" w14:textId="77777777" w:rsidR="001C3E15" w:rsidRDefault="001C3E15" w:rsidP="00631E93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47BE2" w14:textId="77777777" w:rsidR="001C3E15" w:rsidRDefault="001C3E15" w:rsidP="00631E93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5BCE3219" w14:textId="77777777" w:rsidR="001C3E15" w:rsidRDefault="001C3E15" w:rsidP="001C3E15">
      <w:pPr>
        <w:rPr>
          <w:rFonts w:ascii="標楷體" w:eastAsia="標楷體" w:hAnsi="標楷體"/>
          <w:lang w:eastAsia="x-none"/>
        </w:rPr>
      </w:pPr>
    </w:p>
    <w:p w14:paraId="1064DFB2" w14:textId="77777777" w:rsidR="001C3E15" w:rsidRDefault="001C3E15" w:rsidP="001C3E15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p w14:paraId="0C8CAA30" w14:textId="77777777" w:rsidR="001C3E15" w:rsidRDefault="001C3E15" w:rsidP="001C3E15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121C21E8" wp14:editId="5C4D811E">
            <wp:extent cx="6479540" cy="1816735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B813" w14:textId="77777777" w:rsidR="001C3E15" w:rsidRDefault="001C3E15" w:rsidP="001C3E15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t>:</w:t>
      </w:r>
    </w:p>
    <w:p w14:paraId="71C77310" w14:textId="77777777" w:rsidR="001C3E15" w:rsidRDefault="001C3E15" w:rsidP="001C3E15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C3E15" w14:paraId="01D200FF" w14:textId="77777777" w:rsidTr="007C070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961591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C60CC2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E420FB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C3E15" w14:paraId="7E97A66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CF8DF" w14:textId="77777777" w:rsidR="001C3E15" w:rsidRDefault="001C3E1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472BC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25A1B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依據輸入條件查詢資料</w:t>
            </w:r>
          </w:p>
        </w:tc>
      </w:tr>
      <w:tr w:rsidR="001C3E15" w14:paraId="57E70CC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7D380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9A8BE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B79A9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1C3E15" w14:paraId="009CCA2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30E74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E6D42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22CC7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1A040E51" w14:textId="77777777" w:rsidR="001C3E15" w:rsidRDefault="001C3E15" w:rsidP="001C3E15"/>
    <w:p w14:paraId="28A5EC3B" w14:textId="77777777" w:rsidR="001C3E15" w:rsidRDefault="001C3E15" w:rsidP="001C3E15"/>
    <w:p w14:paraId="00645842" w14:textId="77777777" w:rsidR="001C3E15" w:rsidRDefault="001C3E15" w:rsidP="001C3E15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p w14:paraId="249A9C61" w14:textId="77777777" w:rsidR="001C3E15" w:rsidRDefault="001C3E15" w:rsidP="001C3E15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268"/>
        <w:gridCol w:w="709"/>
        <w:gridCol w:w="709"/>
        <w:gridCol w:w="3224"/>
      </w:tblGrid>
      <w:tr w:rsidR="001C3E15" w14:paraId="41A4FAD1" w14:textId="77777777" w:rsidTr="007C070B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E0081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163B7A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F49AF9" w14:textId="77777777" w:rsidR="001C3E15" w:rsidRDefault="001C3E15" w:rsidP="00631E93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EA329F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1C3E15" w14:paraId="2D5B3278" w14:textId="77777777" w:rsidTr="007C070B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13703D5" w14:textId="77777777" w:rsidR="001C3E15" w:rsidRDefault="001C3E15" w:rsidP="00631E93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69AEF66" w14:textId="77777777" w:rsidR="001C3E15" w:rsidRDefault="001C3E15" w:rsidP="00631E93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DF00FB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3590B9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FDE67E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804F15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66B444" w14:textId="77777777" w:rsidR="001C3E15" w:rsidRDefault="001C3E15" w:rsidP="00631E93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A1E7429" w14:textId="77777777" w:rsidR="001C3E15" w:rsidRDefault="001C3E15" w:rsidP="00631E93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81204C" w14:paraId="0148D505" w14:textId="77777777" w:rsidTr="00631E9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BFCD0" w14:textId="77777777" w:rsidR="0081204C" w:rsidRDefault="0081204C" w:rsidP="00631E93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5660D" w14:textId="4B512B2B" w:rsidR="0081204C" w:rsidRDefault="0081204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以下欄位[單位代號]、[員工編號]、[員工姓名]擇一輸入</w:t>
            </w:r>
          </w:p>
        </w:tc>
      </w:tr>
      <w:tr w:rsidR="0081204C" w14:paraId="48023EAE" w14:textId="77777777" w:rsidTr="00631E9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0E18D" w14:textId="77777777" w:rsidR="0081204C" w:rsidRDefault="0081204C" w:rsidP="0081204C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9DC08" w14:textId="77777777" w:rsidR="0081204C" w:rsidRDefault="0081204C" w:rsidP="008120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ADCDF" w14:textId="77777777" w:rsidR="0081204C" w:rsidRDefault="0081204C" w:rsidP="0081204C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8392B" w14:textId="77777777" w:rsidR="0081204C" w:rsidRDefault="0081204C" w:rsidP="0081204C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5FE84" w14:textId="77777777" w:rsidR="0081204C" w:rsidRDefault="0081204C" w:rsidP="0081204C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EF1C3E7" w14:textId="77777777" w:rsidR="0081204C" w:rsidRDefault="0081204C" w:rsidP="0081204C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BF5465E" w14:textId="77777777" w:rsidR="0081204C" w:rsidRDefault="0081204C" w:rsidP="0081204C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26F23C" w14:textId="77777777" w:rsidR="001A2705" w:rsidRDefault="001A2705" w:rsidP="001A270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</w:t>
            </w:r>
          </w:p>
          <w:p w14:paraId="22844971" w14:textId="11BA53AB" w:rsidR="0081204C" w:rsidRPr="005875F9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2.若未輸入,則隱藏欄位</w:t>
            </w:r>
          </w:p>
        </w:tc>
      </w:tr>
      <w:tr w:rsidR="001A2705" w14:paraId="270D4030" w14:textId="77777777" w:rsidTr="00631E9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2BEE" w14:textId="77777777" w:rsidR="001A2705" w:rsidRDefault="001A2705" w:rsidP="001A2705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D29AC" w14:textId="55D6A884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467A7" w14:textId="270BBDF3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4609" w14:textId="77777777" w:rsidR="001A2705" w:rsidRDefault="001A2705" w:rsidP="001A2705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B556" w14:textId="77777777" w:rsidR="001A2705" w:rsidRDefault="001A2705" w:rsidP="001A2705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799DEC" w14:textId="77777777" w:rsidR="001A2705" w:rsidRDefault="001A2705" w:rsidP="001A2705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AC6656" w14:textId="77777777" w:rsidR="001A2705" w:rsidRDefault="001A2705" w:rsidP="001A2705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DED7E5" w14:textId="4710E54F" w:rsidR="001A2705" w:rsidRDefault="00FF4616" w:rsidP="001A270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1A2705">
              <w:rPr>
                <w:rFonts w:ascii="標楷體" w:eastAsia="標楷體" w:hAnsi="標楷體" w:hint="eastAsia"/>
              </w:rPr>
              <w:t>連結至【L6086單位代號查詢】，供查詢並帶回[單位代號]</w:t>
            </w:r>
          </w:p>
        </w:tc>
      </w:tr>
      <w:tr w:rsidR="001A2705" w14:paraId="4DFE987F" w14:textId="77777777" w:rsidTr="00631E9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B6FC1" w14:textId="77777777" w:rsidR="001A2705" w:rsidRDefault="001A2705" w:rsidP="001A2705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B1116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B47E4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1D9EF" w14:textId="77777777" w:rsidR="001A2705" w:rsidRDefault="001A2705" w:rsidP="001A2705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7314" w14:textId="77777777" w:rsidR="001A2705" w:rsidRDefault="001A2705" w:rsidP="001A2705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1558429" w14:textId="77777777" w:rsidR="001A2705" w:rsidRDefault="001A2705" w:rsidP="001A2705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68BBCDB8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right w:val="single" w:sz="4" w:space="0" w:color="auto"/>
            </w:tcBorders>
          </w:tcPr>
          <w:p w14:paraId="20886885" w14:textId="77777777" w:rsidR="001A2705" w:rsidRDefault="001A2705" w:rsidP="001A270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</w:t>
            </w:r>
          </w:p>
          <w:p w14:paraId="07CFE7DC" w14:textId="25BF0311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2.若未輸入,則隱藏欄位</w:t>
            </w:r>
          </w:p>
        </w:tc>
      </w:tr>
      <w:tr w:rsidR="001A2705" w14:paraId="51A6B1CB" w14:textId="77777777" w:rsidTr="00631E9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D151B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F85E6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0A145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7B04F" w14:textId="77777777" w:rsidR="001A2705" w:rsidRDefault="001A2705" w:rsidP="001A2705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36AD1" w14:textId="77777777" w:rsidR="001A2705" w:rsidRDefault="001A2705" w:rsidP="001A2705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59C89" w14:textId="77777777" w:rsidR="001A2705" w:rsidRDefault="001A2705" w:rsidP="001A2705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E7A0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FE0D" w14:textId="77777777" w:rsidR="001A2705" w:rsidRDefault="001A2705" w:rsidP="001A270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1.自行輸入</w:t>
            </w:r>
          </w:p>
          <w:p w14:paraId="17AC8CEA" w14:textId="4D761549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2.若未輸入,則隱藏欄位</w:t>
            </w:r>
          </w:p>
        </w:tc>
      </w:tr>
      <w:tr w:rsidR="001A2705" w14:paraId="59FA5C09" w14:textId="77777777" w:rsidTr="00631E9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57734" w14:textId="77777777" w:rsidR="001A2705" w:rsidRDefault="001A2705" w:rsidP="001A2705">
            <w:pPr>
              <w:rPr>
                <w:rFonts w:ascii="標楷體" w:eastAsia="標楷體" w:hAnsi="標楷體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A1F0" w14:textId="473B32DA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若[單位代號]、[員工編號]、[員工姓名]皆</w:t>
            </w:r>
            <w:r w:rsidR="00FF4616">
              <w:rPr>
                <w:rFonts w:ascii="標楷體" w:eastAsia="標楷體" w:hAnsi="標楷體" w:hint="eastAsia"/>
              </w:rPr>
              <w:t>未</w:t>
            </w:r>
            <w:r>
              <w:rPr>
                <w:rFonts w:ascii="標楷體" w:eastAsia="標楷體" w:hAnsi="標楷體" w:hint="eastAsia"/>
              </w:rPr>
              <w:t>輸入，則查全部員工檔資料</w:t>
            </w:r>
          </w:p>
        </w:tc>
      </w:tr>
      <w:tr w:rsidR="001A2705" w14:paraId="0E63F8F5" w14:textId="77777777" w:rsidTr="00631E9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F88D9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A6FB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現職記號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F9CDD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A52C" w14:textId="77777777" w:rsidR="001A2705" w:rsidRDefault="001A2705" w:rsidP="001A2705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A6F7D" w14:textId="518CBF89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AgCurInd</w:t>
            </w:r>
          </w:p>
          <w:p w14:paraId="0613D479" w14:textId="2ECA6E9B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 w:rsidR="00525173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0763614E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N:非在職</w:t>
            </w:r>
          </w:p>
          <w:p w14:paraId="41CAD310" w14:textId="49408C40" w:rsidR="001A2705" w:rsidRPr="006C543A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Y:在職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FF3FE" w14:textId="77777777" w:rsidR="001A2705" w:rsidRDefault="001A2705" w:rsidP="001A2705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00F53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D7AFB" w14:textId="64EA91C5" w:rsidR="001A2705" w:rsidRPr="00D02173" w:rsidRDefault="001A2705" w:rsidP="001A270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Pr="00D02173">
              <w:rPr>
                <w:rFonts w:ascii="標楷體" w:eastAsia="標楷體" w:hAnsi="標楷體" w:hint="eastAsia"/>
                <w:color w:val="000000"/>
              </w:rPr>
              <w:t>自行輸入，空白時表示查詢</w:t>
            </w:r>
          </w:p>
          <w:p w14:paraId="6751C5D3" w14:textId="77777777" w:rsidR="001A2705" w:rsidRDefault="001A2705" w:rsidP="001A2705">
            <w:pPr>
              <w:rPr>
                <w:rFonts w:ascii="標楷體" w:eastAsia="標楷體" w:hAnsi="標楷體"/>
                <w:color w:val="000000"/>
              </w:rPr>
            </w:pPr>
            <w:r w:rsidRPr="00D02173">
              <w:rPr>
                <w:rFonts w:ascii="標楷體" w:eastAsia="標楷體" w:hAnsi="標楷體" w:hint="eastAsia"/>
                <w:color w:val="000000"/>
              </w:rPr>
              <w:t xml:space="preserve">  全部，有值時，檢核條件：</w:t>
            </w:r>
          </w:p>
          <w:p w14:paraId="6B289188" w14:textId="23BEBC7D" w:rsidR="001A2705" w:rsidRPr="00D02173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D0217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依選單</w:t>
            </w:r>
            <w:r w:rsidRPr="00D02173">
              <w:rPr>
                <w:rFonts w:ascii="標楷體" w:eastAsia="標楷體" w:hAnsi="標楷體"/>
                <w:color w:val="000000" w:themeColor="text1"/>
              </w:rPr>
              <w:t>/</w:t>
            </w:r>
            <w:r w:rsidRPr="00D02173">
              <w:rPr>
                <w:rFonts w:ascii="標楷體" w:eastAsia="標楷體" w:hAnsi="標楷體"/>
                <w:color w:val="000000"/>
              </w:rPr>
              <w:t>V(H)</w:t>
            </w:r>
          </w:p>
        </w:tc>
      </w:tr>
      <w:tr w:rsidR="001A2705" w14:paraId="6D585007" w14:textId="77777777" w:rsidTr="00631E9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28DDF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966B2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顯示方式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5ADD4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EE5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101C1" w14:textId="77777777" w:rsidR="001A2705" w:rsidRDefault="001A2705" w:rsidP="001A2705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0:瀏覽</w:t>
            </w:r>
          </w:p>
          <w:p w14:paraId="06931214" w14:textId="12328DE5" w:rsidR="001A2705" w:rsidRDefault="001A2705" w:rsidP="001A2705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1:印表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388B" w14:textId="22653128" w:rsidR="001A2705" w:rsidRDefault="001A2705" w:rsidP="001A2705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1DEF" w14:textId="77777777" w:rsidR="001A2705" w:rsidRDefault="001A2705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41694" w14:textId="77777777" w:rsidR="00AF67A9" w:rsidRDefault="001A2705" w:rsidP="00AF67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ins w:id="36422" w:author="家榮 張" w:date="2021-05-20T21:21:00Z">
              <w:r w:rsidR="00AF67A9">
                <w:rPr>
                  <w:rFonts w:ascii="標楷體" w:eastAsia="標楷體" w:hAnsi="標楷體" w:hint="eastAsia"/>
                </w:rPr>
                <w:t>必須</w:t>
              </w:r>
            </w:ins>
            <w:r w:rsidR="00AF67A9">
              <w:rPr>
                <w:rFonts w:ascii="標楷體" w:eastAsia="標楷體" w:hAnsi="標楷體" w:hint="eastAsia"/>
                <w:color w:val="000000"/>
                <w:lang w:eastAsia="zh-HK"/>
              </w:rPr>
              <w:t>輸入代碼</w:t>
            </w:r>
            <w:r w:rsidR="00AF67A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7B685A2C" w14:textId="3FF318C0" w:rsidR="001A2705" w:rsidRDefault="00AF67A9" w:rsidP="001A270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70031B18" w14:textId="77777777" w:rsidR="001C3E15" w:rsidRDefault="001C3E15" w:rsidP="001C3E15">
      <w:pPr>
        <w:pStyle w:val="a"/>
        <w:numPr>
          <w:ilvl w:val="0"/>
          <w:numId w:val="0"/>
        </w:numPr>
        <w:spacing w:before="0"/>
        <w:ind w:left="1418"/>
      </w:pPr>
    </w:p>
    <w:p w14:paraId="42335FFB" w14:textId="77777777" w:rsidR="001C3E15" w:rsidRDefault="001C3E15" w:rsidP="001C3E15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t>:</w:t>
      </w:r>
    </w:p>
    <w:p w14:paraId="3FD968A2" w14:textId="77777777" w:rsidR="001C3E15" w:rsidRDefault="001C3E15" w:rsidP="001C3E15">
      <w:r>
        <w:rPr>
          <w:noProof/>
        </w:rPr>
        <w:drawing>
          <wp:inline distT="0" distB="0" distL="0" distR="0" wp14:anchorId="245F52D0" wp14:editId="77F8B327">
            <wp:extent cx="6479540" cy="455231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D79C" w14:textId="77777777" w:rsidR="001C3E15" w:rsidRDefault="001C3E15" w:rsidP="001C3E15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1C3E15" w14:paraId="3DDCE69D" w14:textId="77777777" w:rsidTr="007C070B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F3D76" w14:textId="77777777" w:rsidR="001C3E15" w:rsidRDefault="001C3E1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F59DC8" w14:textId="77777777" w:rsidR="001C3E15" w:rsidRDefault="001C3E1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B2A0D4" w14:textId="77777777" w:rsidR="001C3E15" w:rsidRDefault="001C3E1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DD0AE13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2DD33" w14:textId="77777777" w:rsidR="001C3E15" w:rsidRDefault="001C3E1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C3E15" w14:paraId="1101E0D6" w14:textId="77777777" w:rsidTr="00631E93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7DCE4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1F816" w14:textId="77777777" w:rsidR="001C3E15" w:rsidRDefault="001C3E1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734FE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8B550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EmployeeNo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08B04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1C3E15" w14:paraId="773B2778" w14:textId="77777777" w:rsidTr="00631E93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B370E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BC83C" w14:textId="77777777" w:rsidR="001C3E15" w:rsidRDefault="001C3E1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D8FD1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身份證字號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34607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CdEmp.A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g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entId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2531B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1C3E15" w14:paraId="20ADAFB0" w14:textId="77777777" w:rsidTr="00631E93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61FAE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A1E11" w14:textId="77777777" w:rsidR="001C3E15" w:rsidRDefault="001C3E1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0536F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D9A78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CdEmp.F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u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BE2EF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1C3E15" w14:paraId="1235319A" w14:textId="77777777" w:rsidTr="00631E93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9A3A4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7A6F7" w14:textId="77777777" w:rsidR="001C3E15" w:rsidRDefault="001C3E1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D2A26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6B42B" w14:textId="77777777" w:rsidR="001C3E15" w:rsidRDefault="001C3E15" w:rsidP="00631E93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CdEmp.CenterCode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AB095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1C3E15" w14:paraId="44711DEF" w14:textId="77777777" w:rsidTr="00631E93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CA2E2" w14:textId="77777777" w:rsidR="001C3E15" w:rsidRDefault="001C3E1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18BF2" w14:textId="77777777" w:rsidR="001C3E15" w:rsidRDefault="001C3E1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2A691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CF8D8" w14:textId="77777777" w:rsidR="001C3E15" w:rsidRDefault="001C3E15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CdBcm.CenterCodeName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34D16" w14:textId="77777777" w:rsidR="001C3E15" w:rsidRDefault="001C3E15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A1E81" w14:paraId="3F9C1958" w14:textId="77777777" w:rsidTr="00631E93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6249A" w14:textId="77777777" w:rsidR="008A1E81" w:rsidRDefault="008A1E81" w:rsidP="008A1E8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70C6D" w14:textId="77777777" w:rsidR="008A1E81" w:rsidRDefault="008A1E81" w:rsidP="008A1E81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47B54" w14:textId="77777777" w:rsidR="008A1E81" w:rsidRDefault="008A1E81" w:rsidP="008A1E8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員工身分別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C1529" w14:textId="77777777" w:rsidR="008A1E81" w:rsidRPr="006C543A" w:rsidRDefault="008A1E81" w:rsidP="008A1E8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</w:t>
            </w:r>
            <w:r>
              <w:rPr>
                <w:rFonts w:ascii="標楷體" w:eastAsia="標楷體" w:hAnsi="標楷體"/>
                <w:color w:val="000000" w:themeColor="text1"/>
              </w:rPr>
              <w:t>AgStatusCode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4C951" w14:textId="3260566B" w:rsidR="008A1E81" w:rsidRDefault="008A1E81" w:rsidP="008A1E8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Em</w:t>
            </w:r>
            <w:r>
              <w:rPr>
                <w:rFonts w:ascii="標楷體" w:eastAsia="標楷體" w:hAnsi="標楷體"/>
              </w:rPr>
              <w:t>pIdentity</w:t>
            </w:r>
          </w:p>
        </w:tc>
      </w:tr>
      <w:tr w:rsidR="008A1E81" w14:paraId="5E97F35D" w14:textId="77777777" w:rsidTr="008A1E81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5149E" w14:textId="77777777" w:rsidR="008A1E81" w:rsidRDefault="008A1E81" w:rsidP="008A1E8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4CE76" w14:textId="77777777" w:rsidR="008A1E81" w:rsidRDefault="008A1E81" w:rsidP="008A1E81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14F45" w14:textId="77777777" w:rsidR="008A1E81" w:rsidRDefault="008A1E81" w:rsidP="008A1E8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現職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AF212" w14:textId="77777777" w:rsidR="008A1E81" w:rsidRDefault="008A1E81" w:rsidP="008A1E8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</w:t>
            </w:r>
            <w:r>
              <w:rPr>
                <w:rFonts w:ascii="標楷體" w:eastAsia="標楷體" w:hAnsi="標楷體"/>
                <w:color w:val="000000" w:themeColor="text1"/>
              </w:rPr>
              <w:t>AgCurInd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5483" w14:textId="1ACEB87C" w:rsidR="008A1E81" w:rsidRDefault="008A1E81" w:rsidP="008A1E81">
            <w:pPr>
              <w:rPr>
                <w:rFonts w:ascii="標楷體" w:eastAsia="標楷體" w:hAnsi="標楷體"/>
              </w:rPr>
            </w:pPr>
          </w:p>
        </w:tc>
      </w:tr>
    </w:tbl>
    <w:p w14:paraId="06602575" w14:textId="77777777" w:rsidR="001C3E15" w:rsidRDefault="001C3E15" w:rsidP="001C3E15"/>
    <w:p w14:paraId="594AB552" w14:textId="77777777" w:rsidR="00FD0BA6" w:rsidRPr="009B2BD3" w:rsidRDefault="00FD0BA6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  <w:pPrChange w:id="36423" w:author="Fegie" w:date="2021-04-26T14:41:00Z">
          <w:pPr>
            <w:pStyle w:val="1"/>
            <w:numPr>
              <w:numId w:val="0"/>
            </w:numPr>
            <w:tabs>
              <w:tab w:val="clear" w:pos="1134"/>
            </w:tabs>
            <w:snapToGrid w:val="0"/>
            <w:ind w:left="0" w:firstLine="0"/>
          </w:pPr>
        </w:pPrChange>
      </w:pPr>
      <w:bookmarkStart w:id="36424" w:name="_Toc71200053"/>
      <w:r w:rsidRPr="009B2BD3">
        <w:rPr>
          <w:rFonts w:ascii="標楷體" w:hAnsi="標楷體"/>
          <w:sz w:val="32"/>
          <w:szCs w:val="32"/>
        </w:rPr>
        <w:t>第4章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其他與附件</w:t>
      </w:r>
      <w:bookmarkEnd w:id="36424"/>
    </w:p>
    <w:p w14:paraId="221B0333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36425" w:name="_Toc71200054"/>
      <w:r w:rsidRPr="009B2BD3">
        <w:rPr>
          <w:rFonts w:ascii="標楷體" w:hAnsi="標楷體"/>
        </w:rPr>
        <w:t>4.1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其他</w:t>
      </w:r>
      <w:bookmarkEnd w:id="36425"/>
    </w:p>
    <w:p w14:paraId="01569166" w14:textId="77777777" w:rsidR="008224BD" w:rsidRPr="009B2BD3" w:rsidRDefault="008224BD" w:rsidP="008224BD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7114AFAC" w14:textId="40241DC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36426" w:name="_Toc71200055"/>
      <w:r w:rsidRPr="009B2BD3">
        <w:rPr>
          <w:rFonts w:ascii="標楷體" w:hAnsi="標楷體"/>
        </w:rPr>
        <w:t xml:space="preserve">4.2 </w:t>
      </w:r>
      <w:r w:rsidRPr="009B2BD3">
        <w:rPr>
          <w:rFonts w:ascii="標楷體" w:hAnsi="標楷體" w:hint="eastAsia"/>
        </w:rPr>
        <w:t xml:space="preserve">   </w:t>
      </w:r>
      <w:r w:rsidR="00FD0BA6" w:rsidRPr="009B2BD3">
        <w:rPr>
          <w:rFonts w:ascii="標楷體" w:hAnsi="標楷體"/>
        </w:rPr>
        <w:t>附件</w:t>
      </w:r>
      <w:ins w:id="36427" w:author="Fegie" w:date="2021-05-05T17:04:00Z">
        <w:r w:rsidR="00B874C9">
          <w:rPr>
            <w:rFonts w:ascii="標楷體" w:hAnsi="標楷體" w:hint="eastAsia"/>
          </w:rPr>
          <w:t>*</w:t>
        </w:r>
        <w:r w:rsidR="00B874C9">
          <w:rPr>
            <w:rFonts w:ascii="標楷體" w:hAnsi="標楷體"/>
          </w:rPr>
          <w:t>**</w:t>
        </w:r>
      </w:ins>
      <w:bookmarkEnd w:id="36426"/>
    </w:p>
    <w:p w14:paraId="41A44D7A" w14:textId="5A25E7C0" w:rsidR="008224BD" w:rsidRPr="009B2BD3" w:rsidDel="00B874C9" w:rsidRDefault="008224BD" w:rsidP="008224BD">
      <w:pPr>
        <w:pStyle w:val="2TEXT"/>
        <w:rPr>
          <w:del w:id="36428" w:author="Fegie" w:date="2021-05-05T17:04:00Z"/>
          <w:rFonts w:ascii="標楷體" w:hAnsi="標楷體"/>
        </w:rPr>
      </w:pPr>
      <w:del w:id="36429" w:author="Fegie" w:date="2021-05-05T17:04:00Z">
        <w:r w:rsidRPr="009B2BD3" w:rsidDel="00B874C9">
          <w:rPr>
            <w:rFonts w:ascii="標楷體" w:hAnsi="標楷體" w:hint="eastAsia"/>
          </w:rPr>
          <w:delText>N/A</w:delText>
        </w:r>
      </w:del>
    </w:p>
    <w:p w14:paraId="573D073A" w14:textId="7F47A709" w:rsidR="00FD0BA6" w:rsidRPr="009B2BD3" w:rsidDel="00B874C9" w:rsidRDefault="00FD0BA6" w:rsidP="00FD0BA6">
      <w:pPr>
        <w:tabs>
          <w:tab w:val="left" w:pos="788"/>
        </w:tabs>
        <w:rPr>
          <w:del w:id="36430" w:author="Fegie" w:date="2021-05-05T17:04:00Z"/>
          <w:rFonts w:ascii="標楷體" w:eastAsia="標楷體" w:hAnsi="標楷體"/>
        </w:rPr>
      </w:pPr>
    </w:p>
    <w:p w14:paraId="5B4B27F7" w14:textId="5F213FCB" w:rsidR="00FD0BA6" w:rsidDel="00B44F9D" w:rsidRDefault="00E62E46">
      <w:pPr>
        <w:tabs>
          <w:tab w:val="left" w:pos="788"/>
        </w:tabs>
        <w:rPr>
          <w:ins w:id="36431" w:author="Fegie" w:date="2021-05-05T16:32:00Z"/>
          <w:del w:id="36432" w:author="家榮 張" w:date="2021-05-06T19:23:00Z"/>
          <w:moveFrom w:id="36433" w:author="家榮 張" w:date="2021-05-06T19:19:00Z"/>
          <w:rFonts w:ascii="標楷體" w:eastAsia="標楷體" w:hAnsi="標楷體"/>
        </w:rPr>
      </w:pPr>
      <w:ins w:id="36434" w:author="Fegie" w:date="2021-05-05T16:32:00Z">
        <w:del w:id="36435" w:author="家榮 張" w:date="2021-05-06T19:24:00Z">
          <w:r w:rsidDel="00B44F9D">
            <w:rPr>
              <w:rFonts w:ascii="標楷體" w:eastAsia="標楷體" w:hAnsi="標楷體" w:hint="eastAsia"/>
            </w:rPr>
            <w:delText xml:space="preserve"> </w:delText>
          </w:r>
        </w:del>
        <w:del w:id="36436" w:author="家榮 張" w:date="2021-05-06T19:23:00Z">
          <w:r w:rsidDel="00B44F9D">
            <w:rPr>
              <w:rFonts w:ascii="標楷體" w:eastAsia="標楷體" w:hAnsi="標楷體"/>
            </w:rPr>
            <w:tab/>
          </w:r>
        </w:del>
      </w:ins>
      <w:moveFromRangeStart w:id="36437" w:author="家榮 張" w:date="2021-05-06T19:19:00Z" w:name="move71221203"/>
      <w:moveFrom w:id="36438" w:author="家榮 張" w:date="2021-05-06T19:19:00Z">
        <w:ins w:id="36439" w:author="Fegie" w:date="2021-05-05T16:32:00Z">
          <w:del w:id="36440" w:author="家榮 張" w:date="2021-05-06T19:23:00Z">
            <w:r w:rsidDel="00B44F9D">
              <w:rPr>
                <w:rFonts w:ascii="標楷體" w:eastAsia="標楷體" w:hAnsi="標楷體" w:hint="eastAsia"/>
              </w:rPr>
              <w:delText>(1)</w:delText>
            </w:r>
            <w:r w:rsidDel="00B44F9D">
              <w:rPr>
                <w:rFonts w:ascii="標楷體" w:eastAsia="標楷體" w:hAnsi="標楷體"/>
              </w:rPr>
              <w:delText>.</w:delText>
            </w:r>
            <w:r w:rsidDel="00B44F9D">
              <w:rPr>
                <w:rFonts w:ascii="標楷體" w:eastAsia="標楷體" w:hAnsi="標楷體" w:hint="eastAsia"/>
              </w:rPr>
              <w:delText>選單1</w:delText>
            </w:r>
          </w:del>
        </w:ins>
      </w:moveFrom>
    </w:p>
    <w:p w14:paraId="4532F942" w14:textId="267D66A7" w:rsidR="00E62E46" w:rsidDel="00B44F9D" w:rsidRDefault="00E62E46">
      <w:pPr>
        <w:tabs>
          <w:tab w:val="left" w:pos="788"/>
        </w:tabs>
        <w:rPr>
          <w:ins w:id="36441" w:author="Fegie" w:date="2021-05-05T16:32:00Z"/>
          <w:del w:id="36442" w:author="家榮 張" w:date="2021-05-06T19:23:00Z"/>
          <w:rFonts w:ascii="標楷體" w:eastAsia="標楷體" w:hAnsi="標楷體"/>
        </w:rPr>
      </w:pPr>
      <w:moveFrom w:id="36443" w:author="家榮 張" w:date="2021-05-06T19:19:00Z">
        <w:ins w:id="36444" w:author="Fegie" w:date="2021-05-05T16:32:00Z">
          <w:del w:id="36445" w:author="家榮 張" w:date="2021-05-06T19:23:00Z">
            <w:r w:rsidDel="00B44F9D">
              <w:rPr>
                <w:rFonts w:ascii="標楷體" w:eastAsia="標楷體" w:hAnsi="標楷體"/>
              </w:rPr>
              <w:tab/>
            </w:r>
            <w:r w:rsidDel="00B44F9D">
              <w:rPr>
                <w:noProof/>
              </w:rPr>
              <w:drawing>
                <wp:inline distT="0" distB="0" distL="0" distR="0" wp14:anchorId="5EADD113" wp14:editId="7EDB5FFE">
                  <wp:extent cx="6479540" cy="1141730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14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del>
        </w:ins>
      </w:moveFrom>
      <w:moveFromRangeEnd w:id="36437"/>
    </w:p>
    <w:p w14:paraId="770772E4" w14:textId="326AB0D3" w:rsidR="00E62E46" w:rsidDel="00B44F9D" w:rsidRDefault="00E62E46">
      <w:pPr>
        <w:tabs>
          <w:tab w:val="left" w:pos="788"/>
        </w:tabs>
        <w:rPr>
          <w:ins w:id="36446" w:author="Fegie" w:date="2021-05-05T16:32:00Z"/>
          <w:del w:id="36447" w:author="家榮 張" w:date="2021-05-06T19:22:00Z"/>
          <w:rFonts w:ascii="標楷體" w:eastAsia="標楷體" w:hAnsi="標楷體"/>
        </w:rPr>
      </w:pPr>
    </w:p>
    <w:p w14:paraId="262CCC4D" w14:textId="3D3ABD3F" w:rsidR="00E62E46" w:rsidDel="00B44F9D" w:rsidRDefault="00E62E46">
      <w:pPr>
        <w:tabs>
          <w:tab w:val="left" w:pos="788"/>
        </w:tabs>
        <w:rPr>
          <w:del w:id="36448" w:author="家榮 張" w:date="2021-05-06T19:22:00Z"/>
          <w:rFonts w:ascii="標楷體" w:eastAsia="標楷體" w:hAnsi="標楷體"/>
        </w:rPr>
      </w:pPr>
      <w:ins w:id="36449" w:author="Fegie" w:date="2021-05-05T16:32:00Z">
        <w:del w:id="36450" w:author="家榮 張" w:date="2021-05-06T19:22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(2).</w:delText>
          </w:r>
        </w:del>
      </w:ins>
      <w:ins w:id="36451" w:author="Fegie" w:date="2021-05-05T16:34:00Z">
        <w:del w:id="36452" w:author="家榮 張" w:date="2021-05-06T19:22:00Z">
          <w:r w:rsidDel="00B44F9D">
            <w:rPr>
              <w:rFonts w:ascii="標楷體" w:eastAsia="標楷體" w:hAnsi="標楷體" w:hint="eastAsia"/>
            </w:rPr>
            <w:delText>選單2</w:delText>
          </w:r>
        </w:del>
      </w:ins>
    </w:p>
    <w:p w14:paraId="4A9DC759" w14:textId="324E8E03" w:rsidR="00E62E46" w:rsidDel="00B44F9D" w:rsidRDefault="00E62E46">
      <w:pPr>
        <w:tabs>
          <w:tab w:val="left" w:pos="788"/>
        </w:tabs>
        <w:rPr>
          <w:ins w:id="36453" w:author="Fegie" w:date="2021-05-05T16:35:00Z"/>
          <w:del w:id="36454" w:author="家榮 張" w:date="2021-05-06T19:22:00Z"/>
          <w:rFonts w:ascii="標楷體" w:eastAsia="標楷體" w:hAnsi="標楷體"/>
        </w:rPr>
      </w:pPr>
      <w:ins w:id="36455" w:author="Fegie" w:date="2021-05-05T16:35:00Z">
        <w:del w:id="36456" w:author="家榮 張" w:date="2021-05-06T19:22:00Z">
          <w:r w:rsidDel="00B44F9D">
            <w:rPr>
              <w:noProof/>
            </w:rPr>
            <w:drawing>
              <wp:inline distT="0" distB="0" distL="0" distR="0" wp14:anchorId="2A92F95F" wp14:editId="0B6A321F">
                <wp:extent cx="6479540" cy="2287270"/>
                <wp:effectExtent l="0" t="0" r="0" b="0"/>
                <wp:docPr id="65" name="圖片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2872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58843EF" w14:textId="4E646982" w:rsidR="00E62E46" w:rsidDel="00B44F9D" w:rsidRDefault="00E62E46">
      <w:pPr>
        <w:tabs>
          <w:tab w:val="left" w:pos="788"/>
        </w:tabs>
        <w:rPr>
          <w:ins w:id="36457" w:author="Fegie" w:date="2021-05-05T16:34:00Z"/>
          <w:del w:id="36458" w:author="家榮 張" w:date="2021-05-06T19:22:00Z"/>
          <w:rFonts w:ascii="標楷體" w:eastAsia="標楷體" w:hAnsi="標楷體"/>
        </w:rPr>
      </w:pPr>
    </w:p>
    <w:p w14:paraId="122E79CE" w14:textId="49C19916" w:rsidR="00E62E46" w:rsidDel="00B44F9D" w:rsidRDefault="00E62E46">
      <w:pPr>
        <w:tabs>
          <w:tab w:val="left" w:pos="788"/>
        </w:tabs>
        <w:rPr>
          <w:ins w:id="36459" w:author="Fegie" w:date="2021-05-05T16:36:00Z"/>
          <w:del w:id="36460" w:author="家榮 張" w:date="2021-05-06T19:22:00Z"/>
          <w:rFonts w:ascii="標楷體" w:eastAsia="標楷體" w:hAnsi="標楷體"/>
        </w:rPr>
      </w:pPr>
      <w:ins w:id="36461" w:author="Fegie" w:date="2021-05-05T16:34:00Z">
        <w:del w:id="36462" w:author="家榮 張" w:date="2021-05-06T19:22:00Z">
          <w:r w:rsidDel="00B44F9D">
            <w:rPr>
              <w:rFonts w:ascii="標楷體" w:eastAsia="標楷體" w:hAnsi="標楷體" w:hint="eastAsia"/>
            </w:rPr>
            <w:delText xml:space="preserve">      </w:delText>
          </w:r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(3).選單3</w:delText>
          </w:r>
        </w:del>
      </w:ins>
    </w:p>
    <w:p w14:paraId="75F25FC8" w14:textId="231ABE21" w:rsidR="00E62E46" w:rsidRPr="009B2BD3" w:rsidDel="00B44F9D" w:rsidRDefault="00E62E46">
      <w:pPr>
        <w:tabs>
          <w:tab w:val="left" w:pos="788"/>
        </w:tabs>
        <w:rPr>
          <w:ins w:id="36463" w:author="Fegie" w:date="2021-05-05T16:34:00Z"/>
          <w:del w:id="36464" w:author="家榮 張" w:date="2021-05-06T19:22:00Z"/>
          <w:rFonts w:ascii="標楷體" w:eastAsia="標楷體" w:hAnsi="標楷體"/>
        </w:rPr>
      </w:pPr>
      <w:ins w:id="36465" w:author="Fegie" w:date="2021-05-05T16:36:00Z">
        <w:del w:id="36466" w:author="家榮 張" w:date="2021-05-06T19:22:00Z">
          <w:r w:rsidDel="00B44F9D">
            <w:rPr>
              <w:noProof/>
            </w:rPr>
            <w:drawing>
              <wp:inline distT="0" distB="0" distL="0" distR="0" wp14:anchorId="5AF185FE" wp14:editId="446E0AA5">
                <wp:extent cx="6479540" cy="1228725"/>
                <wp:effectExtent l="0" t="0" r="0" b="0"/>
                <wp:docPr id="66" name="圖片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228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D491E25" w14:textId="01A8D829" w:rsidR="00FD0BA6" w:rsidDel="00B44F9D" w:rsidRDefault="00E62E46">
      <w:pPr>
        <w:tabs>
          <w:tab w:val="left" w:pos="788"/>
        </w:tabs>
        <w:rPr>
          <w:ins w:id="36467" w:author="Fegie" w:date="2021-05-05T16:36:00Z"/>
          <w:del w:id="36468" w:author="家榮 張" w:date="2021-05-06T19:22:00Z"/>
          <w:rFonts w:ascii="標楷體" w:eastAsia="標楷體" w:hAnsi="標楷體"/>
        </w:rPr>
      </w:pPr>
      <w:ins w:id="36469" w:author="Fegie" w:date="2021-05-05T16:34:00Z">
        <w:del w:id="36470" w:author="家榮 張" w:date="2021-05-06T19:22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(4).選單4</w:delText>
          </w:r>
        </w:del>
      </w:ins>
    </w:p>
    <w:p w14:paraId="2660171D" w14:textId="06A30213" w:rsidR="00E62E46" w:rsidDel="00B44F9D" w:rsidRDefault="00E62E46">
      <w:pPr>
        <w:tabs>
          <w:tab w:val="left" w:pos="788"/>
        </w:tabs>
        <w:rPr>
          <w:ins w:id="36471" w:author="Fegie" w:date="2021-05-05T16:34:00Z"/>
          <w:del w:id="36472" w:author="家榮 張" w:date="2021-05-06T19:22:00Z"/>
          <w:rFonts w:ascii="標楷體" w:eastAsia="標楷體" w:hAnsi="標楷體"/>
        </w:rPr>
      </w:pPr>
      <w:ins w:id="36473" w:author="Fegie" w:date="2021-05-05T16:37:00Z">
        <w:del w:id="36474" w:author="家榮 張" w:date="2021-05-06T19:22:00Z">
          <w:r w:rsidDel="00B44F9D">
            <w:rPr>
              <w:noProof/>
            </w:rPr>
            <w:drawing>
              <wp:inline distT="0" distB="0" distL="0" distR="0" wp14:anchorId="61F113B3" wp14:editId="3BBF1524">
                <wp:extent cx="6479540" cy="1246505"/>
                <wp:effectExtent l="0" t="0" r="0" b="0"/>
                <wp:docPr id="67" name="圖片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2465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23286595" w14:textId="4C287CF0" w:rsidR="00E62E46" w:rsidDel="00B44F9D" w:rsidRDefault="00E62E46">
      <w:pPr>
        <w:tabs>
          <w:tab w:val="left" w:pos="788"/>
        </w:tabs>
        <w:rPr>
          <w:ins w:id="36475" w:author="Fegie" w:date="2021-05-05T16:37:00Z"/>
          <w:del w:id="36476" w:author="家榮 張" w:date="2021-05-06T19:22:00Z"/>
          <w:rFonts w:ascii="標楷體" w:eastAsia="標楷體" w:hAnsi="標楷體"/>
        </w:rPr>
      </w:pPr>
      <w:ins w:id="36477" w:author="Fegie" w:date="2021-05-05T16:34:00Z">
        <w:del w:id="36478" w:author="家榮 張" w:date="2021-05-06T19:22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(5).選單5</w:delText>
          </w:r>
        </w:del>
      </w:ins>
    </w:p>
    <w:p w14:paraId="32C16C39" w14:textId="484DD0BD" w:rsidR="00E62E46" w:rsidDel="00B44F9D" w:rsidRDefault="00E62E46">
      <w:pPr>
        <w:tabs>
          <w:tab w:val="left" w:pos="788"/>
        </w:tabs>
        <w:rPr>
          <w:ins w:id="36479" w:author="Fegie" w:date="2021-05-05T16:34:00Z"/>
          <w:del w:id="36480" w:author="家榮 張" w:date="2021-05-06T19:22:00Z"/>
          <w:rFonts w:ascii="標楷體" w:eastAsia="標楷體" w:hAnsi="標楷體"/>
        </w:rPr>
      </w:pPr>
      <w:ins w:id="36481" w:author="Fegie" w:date="2021-05-05T16:37:00Z">
        <w:del w:id="36482" w:author="家榮 張" w:date="2021-05-06T19:22:00Z">
          <w:r w:rsidDel="00B44F9D">
            <w:rPr>
              <w:noProof/>
            </w:rPr>
            <w:drawing>
              <wp:inline distT="0" distB="0" distL="0" distR="0" wp14:anchorId="53317596" wp14:editId="5DBE2789">
                <wp:extent cx="6479540" cy="1996440"/>
                <wp:effectExtent l="0" t="0" r="0" b="0"/>
                <wp:docPr id="70" name="圖片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996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0C154A5" w14:textId="0A4B25AB" w:rsidR="00E62E46" w:rsidDel="00B44F9D" w:rsidRDefault="00E62E46">
      <w:pPr>
        <w:tabs>
          <w:tab w:val="left" w:pos="788"/>
        </w:tabs>
        <w:rPr>
          <w:ins w:id="36483" w:author="Fegie" w:date="2021-05-05T16:37:00Z"/>
          <w:del w:id="36484" w:author="家榮 張" w:date="2021-05-06T19:22:00Z"/>
          <w:rFonts w:ascii="標楷體" w:eastAsia="標楷體" w:hAnsi="標楷體"/>
        </w:rPr>
      </w:pPr>
      <w:ins w:id="36485" w:author="Fegie" w:date="2021-05-05T16:34:00Z">
        <w:del w:id="36486" w:author="家榮 張" w:date="2021-05-06T19:22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(6).選單6</w:delText>
          </w:r>
        </w:del>
      </w:ins>
    </w:p>
    <w:p w14:paraId="749CA6C4" w14:textId="067C92F1" w:rsidR="00E62E46" w:rsidDel="00B44F9D" w:rsidRDefault="00E62E46">
      <w:pPr>
        <w:tabs>
          <w:tab w:val="left" w:pos="788"/>
        </w:tabs>
        <w:rPr>
          <w:ins w:id="36487" w:author="Fegie" w:date="2021-05-05T16:34:00Z"/>
          <w:del w:id="36488" w:author="家榮 張" w:date="2021-05-06T19:22:00Z"/>
          <w:rFonts w:ascii="標楷體" w:eastAsia="標楷體" w:hAnsi="標楷體"/>
        </w:rPr>
      </w:pPr>
      <w:ins w:id="36489" w:author="Fegie" w:date="2021-05-05T16:38:00Z">
        <w:del w:id="36490" w:author="家榮 張" w:date="2021-05-06T19:22:00Z">
          <w:r w:rsidDel="00B44F9D">
            <w:rPr>
              <w:noProof/>
            </w:rPr>
            <w:drawing>
              <wp:inline distT="0" distB="0" distL="0" distR="0" wp14:anchorId="1134BC79" wp14:editId="0A670E07">
                <wp:extent cx="6479540" cy="1130935"/>
                <wp:effectExtent l="0" t="0" r="0" b="0"/>
                <wp:docPr id="71" name="圖片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130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4BB107A" w14:textId="2ECB2D10" w:rsidR="00E62E46" w:rsidDel="00B44F9D" w:rsidRDefault="00E62E46">
      <w:pPr>
        <w:tabs>
          <w:tab w:val="left" w:pos="788"/>
        </w:tabs>
        <w:rPr>
          <w:ins w:id="36491" w:author="Fegie" w:date="2021-05-05T16:39:00Z"/>
          <w:del w:id="36492" w:author="家榮 張" w:date="2021-05-06T19:23:00Z"/>
          <w:rFonts w:ascii="標楷體" w:eastAsia="標楷體" w:hAnsi="標楷體"/>
        </w:rPr>
      </w:pPr>
      <w:ins w:id="36493" w:author="Fegie" w:date="2021-05-05T16:34:00Z">
        <w:del w:id="36494" w:author="家榮 張" w:date="2021-05-06T19:23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(7).選單7</w:delText>
          </w:r>
        </w:del>
      </w:ins>
    </w:p>
    <w:p w14:paraId="2E6FBB33" w14:textId="4499B2A9" w:rsidR="00E62E46" w:rsidDel="00B44F9D" w:rsidRDefault="00E62E46">
      <w:pPr>
        <w:tabs>
          <w:tab w:val="left" w:pos="788"/>
        </w:tabs>
        <w:rPr>
          <w:ins w:id="36495" w:author="Fegie" w:date="2021-05-05T16:39:00Z"/>
          <w:del w:id="36496" w:author="家榮 張" w:date="2021-05-06T19:23:00Z"/>
          <w:rFonts w:ascii="標楷體" w:eastAsia="標楷體" w:hAnsi="標楷體"/>
        </w:rPr>
      </w:pPr>
      <w:ins w:id="36497" w:author="Fegie" w:date="2021-05-05T16:39:00Z">
        <w:del w:id="36498" w:author="家榮 張" w:date="2021-05-06T19:22:00Z">
          <w:r w:rsidDel="00B44F9D">
            <w:rPr>
              <w:noProof/>
            </w:rPr>
            <w:drawing>
              <wp:inline distT="0" distB="0" distL="0" distR="0" wp14:anchorId="0B112C1D" wp14:editId="56AAC880">
                <wp:extent cx="6479540" cy="2738120"/>
                <wp:effectExtent l="0" t="0" r="0" b="0"/>
                <wp:docPr id="72" name="圖片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738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774C4B67" w14:textId="4D94F42B" w:rsidR="00E62E46" w:rsidDel="00B44F9D" w:rsidRDefault="00E62E46">
      <w:pPr>
        <w:tabs>
          <w:tab w:val="left" w:pos="788"/>
        </w:tabs>
        <w:rPr>
          <w:ins w:id="36499" w:author="Fegie" w:date="2021-05-05T16:34:00Z"/>
          <w:del w:id="36500" w:author="家榮 張" w:date="2021-05-06T19:23:00Z"/>
          <w:rFonts w:ascii="標楷體" w:eastAsia="標楷體" w:hAnsi="標楷體"/>
        </w:rPr>
      </w:pPr>
      <w:ins w:id="36501" w:author="Fegie" w:date="2021-05-05T16:39:00Z">
        <w:del w:id="36502" w:author="家榮 張" w:date="2021-05-06T19:23:00Z">
          <w:r w:rsidDel="00B44F9D">
            <w:rPr>
              <w:noProof/>
            </w:rPr>
            <w:drawing>
              <wp:inline distT="0" distB="0" distL="0" distR="0" wp14:anchorId="37B3B473" wp14:editId="169A986B">
                <wp:extent cx="6479540" cy="1600200"/>
                <wp:effectExtent l="0" t="0" r="0" b="0"/>
                <wp:docPr id="77" name="圖片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60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5787D223" w14:textId="33D7E67E" w:rsidR="00E62E46" w:rsidDel="00B44F9D" w:rsidRDefault="00E62E46">
      <w:pPr>
        <w:tabs>
          <w:tab w:val="left" w:pos="788"/>
        </w:tabs>
        <w:rPr>
          <w:ins w:id="36503" w:author="Fegie" w:date="2021-05-05T16:48:00Z"/>
          <w:del w:id="36504" w:author="家榮 張" w:date="2021-05-06T19:23:00Z"/>
          <w:rFonts w:ascii="標楷體" w:eastAsia="標楷體" w:hAnsi="標楷體"/>
        </w:rPr>
      </w:pPr>
      <w:ins w:id="36505" w:author="Fegie" w:date="2021-05-05T16:34:00Z">
        <w:del w:id="36506" w:author="家榮 張" w:date="2021-05-06T19:23:00Z">
          <w:r w:rsidDel="00B44F9D">
            <w:rPr>
              <w:rFonts w:ascii="標楷體" w:eastAsia="標楷體" w:hAnsi="標楷體"/>
            </w:rPr>
            <w:tab/>
          </w:r>
        </w:del>
      </w:ins>
      <w:ins w:id="36507" w:author="Fegie" w:date="2021-05-05T16:35:00Z">
        <w:del w:id="36508" w:author="家榮 張" w:date="2021-05-06T19:23:00Z">
          <w:r w:rsidDel="00B44F9D">
            <w:rPr>
              <w:rFonts w:ascii="標楷體" w:eastAsia="標楷體" w:hAnsi="標楷體" w:hint="eastAsia"/>
            </w:rPr>
            <w:delText>(8).選單8</w:delText>
          </w:r>
        </w:del>
      </w:ins>
    </w:p>
    <w:p w14:paraId="7E89BF94" w14:textId="7CB230BC" w:rsidR="007F0982" w:rsidDel="00B44F9D" w:rsidRDefault="007F0982">
      <w:pPr>
        <w:tabs>
          <w:tab w:val="left" w:pos="788"/>
        </w:tabs>
        <w:rPr>
          <w:ins w:id="36509" w:author="Fegie" w:date="2021-05-05T16:35:00Z"/>
          <w:del w:id="36510" w:author="家榮 張" w:date="2021-05-06T19:23:00Z"/>
          <w:rFonts w:ascii="標楷體" w:eastAsia="標楷體" w:hAnsi="標楷體"/>
        </w:rPr>
      </w:pPr>
      <w:ins w:id="36511" w:author="Fegie" w:date="2021-05-05T16:48:00Z">
        <w:del w:id="36512" w:author="家榮 張" w:date="2021-05-06T19:23:00Z">
          <w:r w:rsidDel="00B44F9D">
            <w:rPr>
              <w:noProof/>
            </w:rPr>
            <w:drawing>
              <wp:inline distT="0" distB="0" distL="0" distR="0" wp14:anchorId="732C6CE4" wp14:editId="0CD75511">
                <wp:extent cx="6479540" cy="1961515"/>
                <wp:effectExtent l="0" t="0" r="0" b="0"/>
                <wp:docPr id="78" name="圖片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9615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7F434E9" w14:textId="442942D2" w:rsidR="00E62E46" w:rsidDel="00B44F9D" w:rsidRDefault="00E62E46">
      <w:pPr>
        <w:tabs>
          <w:tab w:val="left" w:pos="788"/>
        </w:tabs>
        <w:rPr>
          <w:ins w:id="36513" w:author="Fegie" w:date="2021-05-05T16:49:00Z"/>
          <w:del w:id="36514" w:author="家榮 張" w:date="2021-05-06T19:23:00Z"/>
          <w:rFonts w:ascii="標楷體" w:eastAsia="標楷體" w:hAnsi="標楷體"/>
        </w:rPr>
      </w:pPr>
      <w:ins w:id="36515" w:author="Fegie" w:date="2021-05-05T16:35:00Z">
        <w:del w:id="36516" w:author="家榮 張" w:date="2021-05-06T19:23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(9).選單9</w:delText>
          </w:r>
        </w:del>
      </w:ins>
    </w:p>
    <w:p w14:paraId="7EE9F1A4" w14:textId="763215AF" w:rsidR="007F0982" w:rsidDel="00B44F9D" w:rsidRDefault="007F0982">
      <w:pPr>
        <w:tabs>
          <w:tab w:val="left" w:pos="788"/>
        </w:tabs>
        <w:rPr>
          <w:ins w:id="36517" w:author="Fegie" w:date="2021-05-05T16:35:00Z"/>
          <w:del w:id="36518" w:author="家榮 張" w:date="2021-05-06T19:23:00Z"/>
          <w:rFonts w:ascii="標楷體" w:eastAsia="標楷體" w:hAnsi="標楷體"/>
        </w:rPr>
      </w:pPr>
      <w:ins w:id="36519" w:author="Fegie" w:date="2021-05-05T16:49:00Z">
        <w:del w:id="36520" w:author="家榮 張" w:date="2021-05-06T19:23:00Z">
          <w:r w:rsidDel="00B44F9D">
            <w:rPr>
              <w:noProof/>
            </w:rPr>
            <w:drawing>
              <wp:inline distT="0" distB="0" distL="0" distR="0" wp14:anchorId="2490A096" wp14:editId="4C586532">
                <wp:extent cx="6479540" cy="2958465"/>
                <wp:effectExtent l="0" t="0" r="0" b="0"/>
                <wp:docPr id="89" name="圖片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9584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11AA1DC2" w14:textId="46A76AE5" w:rsidR="00E62E46" w:rsidDel="00B44F9D" w:rsidRDefault="00E62E46">
      <w:pPr>
        <w:tabs>
          <w:tab w:val="left" w:pos="788"/>
        </w:tabs>
        <w:rPr>
          <w:ins w:id="36521" w:author="Fegie" w:date="2021-05-05T16:50:00Z"/>
          <w:del w:id="36522" w:author="家榮 張" w:date="2021-05-06T19:23:00Z"/>
          <w:rFonts w:ascii="標楷體" w:eastAsia="標楷體" w:hAnsi="標楷體"/>
        </w:rPr>
      </w:pPr>
      <w:ins w:id="36523" w:author="Fegie" w:date="2021-05-05T16:35:00Z">
        <w:del w:id="36524" w:author="家榮 張" w:date="2021-05-06T19:23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(10).選單10</w:delText>
          </w:r>
        </w:del>
      </w:ins>
    </w:p>
    <w:p w14:paraId="7586817E" w14:textId="21D82516" w:rsidR="007F0982" w:rsidDel="00B44F9D" w:rsidRDefault="007F0982">
      <w:pPr>
        <w:tabs>
          <w:tab w:val="left" w:pos="788"/>
        </w:tabs>
        <w:rPr>
          <w:ins w:id="36525" w:author="Fegie" w:date="2021-05-05T16:52:00Z"/>
          <w:del w:id="36526" w:author="家榮 張" w:date="2021-05-06T19:23:00Z"/>
          <w:rFonts w:ascii="標楷體" w:eastAsia="標楷體" w:hAnsi="標楷體"/>
        </w:rPr>
      </w:pPr>
      <w:ins w:id="36527" w:author="Fegie" w:date="2021-05-05T16:50:00Z">
        <w:del w:id="36528" w:author="家榮 張" w:date="2021-05-06T19:23:00Z">
          <w:r w:rsidDel="00B44F9D">
            <w:rPr>
              <w:noProof/>
            </w:rPr>
            <w:drawing>
              <wp:inline distT="0" distB="0" distL="0" distR="0" wp14:anchorId="5AB9E281" wp14:editId="2D696263">
                <wp:extent cx="6479540" cy="1245235"/>
                <wp:effectExtent l="0" t="0" r="0" b="0"/>
                <wp:docPr id="90" name="圖片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2452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126C9F34" w14:textId="233296AD" w:rsidR="007F0982" w:rsidDel="00B44F9D" w:rsidRDefault="007F0982">
      <w:pPr>
        <w:tabs>
          <w:tab w:val="left" w:pos="788"/>
        </w:tabs>
        <w:rPr>
          <w:ins w:id="36529" w:author="Fegie" w:date="2021-05-05T16:52:00Z"/>
          <w:del w:id="36530" w:author="家榮 張" w:date="2021-05-06T19:23:00Z"/>
          <w:rFonts w:ascii="標楷體" w:eastAsia="標楷體" w:hAnsi="標楷體"/>
        </w:rPr>
      </w:pPr>
      <w:ins w:id="36531" w:author="Fegie" w:date="2021-05-05T16:52:00Z">
        <w:del w:id="36532" w:author="家榮 張" w:date="2021-05-06T19:23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(11).選單11</w:delText>
          </w:r>
        </w:del>
      </w:ins>
    </w:p>
    <w:p w14:paraId="68CBC168" w14:textId="1999407D" w:rsidR="007F0982" w:rsidDel="00B44F9D" w:rsidRDefault="007F0982">
      <w:pPr>
        <w:tabs>
          <w:tab w:val="left" w:pos="788"/>
        </w:tabs>
        <w:rPr>
          <w:ins w:id="36533" w:author="Fegie" w:date="2021-05-05T16:52:00Z"/>
          <w:del w:id="36534" w:author="家榮 張" w:date="2021-05-06T19:24:00Z"/>
          <w:rFonts w:ascii="標楷體" w:eastAsia="標楷體" w:hAnsi="標楷體"/>
        </w:rPr>
      </w:pPr>
      <w:ins w:id="36535" w:author="Fegie" w:date="2021-05-05T16:53:00Z">
        <w:del w:id="36536" w:author="家榮 張" w:date="2021-05-06T19:23:00Z">
          <w:r w:rsidDel="00B44F9D">
            <w:rPr>
              <w:noProof/>
            </w:rPr>
            <w:drawing>
              <wp:inline distT="0" distB="0" distL="0" distR="0" wp14:anchorId="2A79EC26" wp14:editId="77CB21EC">
                <wp:extent cx="6479540" cy="1187450"/>
                <wp:effectExtent l="0" t="0" r="0" b="0"/>
                <wp:docPr id="91" name="圖片 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187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65C682B" w14:textId="6D560F06" w:rsidR="007F0982" w:rsidDel="00B44F9D" w:rsidRDefault="007F0982" w:rsidP="00FD0BA6">
      <w:pPr>
        <w:tabs>
          <w:tab w:val="left" w:pos="788"/>
        </w:tabs>
        <w:rPr>
          <w:ins w:id="36537" w:author="Fegie" w:date="2021-05-05T16:54:00Z"/>
          <w:del w:id="36538" w:author="家榮 張" w:date="2021-05-06T19:24:00Z"/>
          <w:rFonts w:ascii="標楷體" w:eastAsia="標楷體" w:hAnsi="標楷體"/>
        </w:rPr>
      </w:pPr>
      <w:ins w:id="36539" w:author="Fegie" w:date="2021-05-05T16:52:00Z">
        <w:del w:id="36540" w:author="家榮 張" w:date="2021-05-06T19:24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(12).選單12</w:delText>
          </w:r>
        </w:del>
      </w:ins>
    </w:p>
    <w:p w14:paraId="4D345CA1" w14:textId="496D8B3F" w:rsidR="00A40324" w:rsidDel="00B44F9D" w:rsidRDefault="00A40324" w:rsidP="00FD0BA6">
      <w:pPr>
        <w:tabs>
          <w:tab w:val="left" w:pos="788"/>
        </w:tabs>
        <w:rPr>
          <w:ins w:id="36541" w:author="Fegie" w:date="2021-05-05T16:52:00Z"/>
          <w:del w:id="36542" w:author="家榮 張" w:date="2021-05-06T19:24:00Z"/>
          <w:rFonts w:ascii="標楷體" w:eastAsia="標楷體" w:hAnsi="標楷體"/>
        </w:rPr>
      </w:pPr>
      <w:ins w:id="36543" w:author="Fegie" w:date="2021-05-05T16:54:00Z">
        <w:del w:id="36544" w:author="家榮 張" w:date="2021-05-06T19:24:00Z">
          <w:r w:rsidDel="00B44F9D">
            <w:rPr>
              <w:noProof/>
            </w:rPr>
            <w:drawing>
              <wp:inline distT="0" distB="0" distL="0" distR="0" wp14:anchorId="0B505D6B" wp14:editId="5D321CC8">
                <wp:extent cx="6479540" cy="1467485"/>
                <wp:effectExtent l="0" t="0" r="0" b="0"/>
                <wp:docPr id="92" name="圖片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467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84646B5" w14:textId="108C7B6B" w:rsidR="007F0982" w:rsidDel="00B44F9D" w:rsidRDefault="007F0982" w:rsidP="00FD0BA6">
      <w:pPr>
        <w:tabs>
          <w:tab w:val="left" w:pos="788"/>
        </w:tabs>
        <w:rPr>
          <w:ins w:id="36545" w:author="Fegie" w:date="2021-05-05T16:55:00Z"/>
          <w:del w:id="36546" w:author="家榮 張" w:date="2021-05-06T19:24:00Z"/>
          <w:rFonts w:ascii="標楷體" w:eastAsia="標楷體" w:hAnsi="標楷體"/>
        </w:rPr>
      </w:pPr>
      <w:ins w:id="36547" w:author="Fegie" w:date="2021-05-05T16:52:00Z">
        <w:del w:id="36548" w:author="家榮 張" w:date="2021-05-06T19:24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(13).選單13</w:delText>
          </w:r>
        </w:del>
      </w:ins>
    </w:p>
    <w:p w14:paraId="20FD248F" w14:textId="76BC500C" w:rsidR="00A40324" w:rsidDel="00B44F9D" w:rsidRDefault="00A40324" w:rsidP="00FD0BA6">
      <w:pPr>
        <w:tabs>
          <w:tab w:val="left" w:pos="788"/>
        </w:tabs>
        <w:rPr>
          <w:ins w:id="36549" w:author="Fegie" w:date="2021-05-05T16:52:00Z"/>
          <w:del w:id="36550" w:author="家榮 張" w:date="2021-05-06T19:24:00Z"/>
          <w:rFonts w:ascii="標楷體" w:eastAsia="標楷體" w:hAnsi="標楷體"/>
        </w:rPr>
      </w:pPr>
      <w:ins w:id="36551" w:author="Fegie" w:date="2021-05-05T16:55:00Z">
        <w:del w:id="36552" w:author="家榮 張" w:date="2021-05-06T19:24:00Z">
          <w:r w:rsidDel="00B44F9D">
            <w:rPr>
              <w:noProof/>
            </w:rPr>
            <w:drawing>
              <wp:inline distT="0" distB="0" distL="0" distR="0" wp14:anchorId="025D41C8" wp14:editId="70473F55">
                <wp:extent cx="6479540" cy="2954655"/>
                <wp:effectExtent l="0" t="0" r="0" b="0"/>
                <wp:docPr id="93" name="圖片 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954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048B5AF3" w14:textId="63ACA2AC" w:rsidR="007F0982" w:rsidDel="00B44F9D" w:rsidRDefault="007F0982" w:rsidP="00FD0BA6">
      <w:pPr>
        <w:tabs>
          <w:tab w:val="left" w:pos="788"/>
        </w:tabs>
        <w:rPr>
          <w:ins w:id="36553" w:author="Fegie" w:date="2021-05-05T16:56:00Z"/>
          <w:del w:id="36554" w:author="家榮 張" w:date="2021-05-06T19:24:00Z"/>
          <w:rFonts w:ascii="標楷體" w:eastAsia="標楷體" w:hAnsi="標楷體"/>
        </w:rPr>
      </w:pPr>
      <w:ins w:id="36555" w:author="Fegie" w:date="2021-05-05T16:52:00Z">
        <w:del w:id="36556" w:author="家榮 張" w:date="2021-05-06T19:24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(14).選單14</w:delText>
          </w:r>
        </w:del>
      </w:ins>
    </w:p>
    <w:p w14:paraId="703170CD" w14:textId="70E9858F" w:rsidR="00A40324" w:rsidDel="00B44F9D" w:rsidRDefault="00A40324" w:rsidP="00FD0BA6">
      <w:pPr>
        <w:tabs>
          <w:tab w:val="left" w:pos="788"/>
        </w:tabs>
        <w:rPr>
          <w:ins w:id="36557" w:author="Fegie" w:date="2021-05-05T16:52:00Z"/>
          <w:del w:id="36558" w:author="家榮 張" w:date="2021-05-06T19:24:00Z"/>
          <w:rFonts w:ascii="標楷體" w:eastAsia="標楷體" w:hAnsi="標楷體"/>
        </w:rPr>
      </w:pPr>
      <w:ins w:id="36559" w:author="Fegie" w:date="2021-05-05T16:56:00Z">
        <w:del w:id="36560" w:author="家榮 張" w:date="2021-05-06T19:24:00Z">
          <w:r w:rsidDel="00B44F9D">
            <w:rPr>
              <w:noProof/>
            </w:rPr>
            <w:drawing>
              <wp:inline distT="0" distB="0" distL="0" distR="0" wp14:anchorId="51509CB2" wp14:editId="62F71895">
                <wp:extent cx="6479540" cy="1084580"/>
                <wp:effectExtent l="0" t="0" r="0" b="0"/>
                <wp:docPr id="94" name="圖片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084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1BAA0B3" w14:textId="7EAC5BCF" w:rsidR="007F0982" w:rsidDel="00B44F9D" w:rsidRDefault="007F0982" w:rsidP="00FD0BA6">
      <w:pPr>
        <w:tabs>
          <w:tab w:val="left" w:pos="788"/>
        </w:tabs>
        <w:rPr>
          <w:ins w:id="36561" w:author="Fegie" w:date="2021-05-05T16:56:00Z"/>
          <w:del w:id="36562" w:author="家榮 張" w:date="2021-05-06T19:24:00Z"/>
          <w:rFonts w:ascii="標楷體" w:eastAsia="標楷體" w:hAnsi="標楷體"/>
        </w:rPr>
      </w:pPr>
      <w:ins w:id="36563" w:author="Fegie" w:date="2021-05-05T16:52:00Z">
        <w:del w:id="36564" w:author="家榮 張" w:date="2021-05-06T19:24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(15).選單15</w:delText>
          </w:r>
        </w:del>
      </w:ins>
    </w:p>
    <w:p w14:paraId="15059F3D" w14:textId="354B0185" w:rsidR="00A40324" w:rsidDel="00B44F9D" w:rsidRDefault="00A40324" w:rsidP="00FD0BA6">
      <w:pPr>
        <w:tabs>
          <w:tab w:val="left" w:pos="788"/>
        </w:tabs>
        <w:rPr>
          <w:ins w:id="36565" w:author="Fegie" w:date="2021-05-05T16:52:00Z"/>
          <w:del w:id="36566" w:author="家榮 張" w:date="2021-05-06T19:24:00Z"/>
          <w:rFonts w:ascii="標楷體" w:eastAsia="標楷體" w:hAnsi="標楷體"/>
        </w:rPr>
      </w:pPr>
      <w:ins w:id="36567" w:author="Fegie" w:date="2021-05-05T16:56:00Z">
        <w:del w:id="36568" w:author="家榮 張" w:date="2021-05-06T19:24:00Z">
          <w:r w:rsidDel="00B44F9D">
            <w:rPr>
              <w:noProof/>
            </w:rPr>
            <w:drawing>
              <wp:inline distT="0" distB="0" distL="0" distR="0" wp14:anchorId="16C45866" wp14:editId="1A2ACA5C">
                <wp:extent cx="6479540" cy="1050290"/>
                <wp:effectExtent l="0" t="0" r="0" b="0"/>
                <wp:docPr id="95" name="圖片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0502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F19611A" w14:textId="1DD2774F" w:rsidR="007F0982" w:rsidDel="00B44F9D" w:rsidRDefault="007F0982" w:rsidP="00FD0BA6">
      <w:pPr>
        <w:tabs>
          <w:tab w:val="left" w:pos="788"/>
        </w:tabs>
        <w:rPr>
          <w:ins w:id="36569" w:author="Fegie" w:date="2021-05-05T16:58:00Z"/>
          <w:del w:id="36570" w:author="家榮 張" w:date="2021-05-06T19:24:00Z"/>
          <w:rFonts w:ascii="標楷體" w:eastAsia="標楷體" w:hAnsi="標楷體"/>
        </w:rPr>
      </w:pPr>
      <w:ins w:id="36571" w:author="Fegie" w:date="2021-05-05T16:52:00Z">
        <w:del w:id="36572" w:author="家榮 張" w:date="2021-05-06T19:24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(16).選單16</w:delText>
          </w:r>
        </w:del>
      </w:ins>
    </w:p>
    <w:p w14:paraId="1FAC5C55" w14:textId="6109E904" w:rsidR="00A40324" w:rsidRDefault="00A40324" w:rsidP="00FD0BA6">
      <w:pPr>
        <w:tabs>
          <w:tab w:val="left" w:pos="788"/>
        </w:tabs>
        <w:rPr>
          <w:ins w:id="36573" w:author="Fegie" w:date="2021-05-05T17:17:00Z"/>
          <w:rFonts w:ascii="標楷體" w:eastAsia="標楷體" w:hAnsi="標楷體"/>
        </w:rPr>
      </w:pPr>
      <w:ins w:id="36574" w:author="Fegie" w:date="2021-05-05T16:58:00Z">
        <w:del w:id="36575" w:author="家榮 張" w:date="2021-05-06T19:24:00Z">
          <w:r w:rsidDel="00B44F9D">
            <w:rPr>
              <w:noProof/>
            </w:rPr>
            <w:drawing>
              <wp:inline distT="0" distB="0" distL="0" distR="0" wp14:anchorId="5F7B2EF6" wp14:editId="543D355D">
                <wp:extent cx="6479540" cy="1764665"/>
                <wp:effectExtent l="0" t="0" r="0" b="0"/>
                <wp:docPr id="96" name="圖片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764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954BDE8" w14:textId="52216E28" w:rsidR="0058232A" w:rsidDel="00B44F9D" w:rsidRDefault="0058232A" w:rsidP="00FD0BA6">
      <w:pPr>
        <w:tabs>
          <w:tab w:val="left" w:pos="788"/>
        </w:tabs>
        <w:rPr>
          <w:ins w:id="36576" w:author="Fegie" w:date="2021-05-05T17:17:00Z"/>
          <w:del w:id="36577" w:author="家榮 張" w:date="2021-05-06T19:25:00Z"/>
          <w:rFonts w:ascii="標楷體" w:eastAsia="標楷體" w:hAnsi="標楷體"/>
        </w:rPr>
      </w:pPr>
      <w:ins w:id="36578" w:author="Fegie" w:date="2021-05-05T17:17:00Z">
        <w:del w:id="36579" w:author="家榮 張" w:date="2021-05-06T19:25:00Z">
          <w:r w:rsidDel="00B44F9D">
            <w:rPr>
              <w:rFonts w:ascii="標楷體" w:eastAsia="標楷體" w:hAnsi="標楷體"/>
            </w:rPr>
            <w:tab/>
            <w:delText>(17).</w:delText>
          </w:r>
          <w:r w:rsidDel="00B44F9D">
            <w:rPr>
              <w:rFonts w:ascii="標楷體" w:eastAsia="標楷體" w:hAnsi="標楷體" w:hint="eastAsia"/>
            </w:rPr>
            <w:delText>選單17</w:delText>
          </w:r>
        </w:del>
      </w:ins>
    </w:p>
    <w:p w14:paraId="7FBF3CE6" w14:textId="5D9083FB" w:rsidR="0058232A" w:rsidRDefault="0058232A" w:rsidP="00FD0BA6">
      <w:pPr>
        <w:tabs>
          <w:tab w:val="left" w:pos="788"/>
        </w:tabs>
        <w:rPr>
          <w:ins w:id="36580" w:author="Fegie" w:date="2021-05-05T16:52:00Z"/>
          <w:rFonts w:ascii="標楷體" w:eastAsia="標楷體" w:hAnsi="標楷體"/>
        </w:rPr>
      </w:pPr>
      <w:ins w:id="36581" w:author="Fegie" w:date="2021-05-05T17:18:00Z">
        <w:del w:id="36582" w:author="家榮 張" w:date="2021-05-06T19:25:00Z">
          <w:r w:rsidDel="00B44F9D">
            <w:rPr>
              <w:noProof/>
            </w:rPr>
            <w:drawing>
              <wp:inline distT="0" distB="0" distL="0" distR="0" wp14:anchorId="0EE068C7" wp14:editId="0C242135">
                <wp:extent cx="6479540" cy="1658620"/>
                <wp:effectExtent l="0" t="0" r="0" b="0"/>
                <wp:docPr id="98" name="圖片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658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18E9198C" w14:textId="4CFB03BA" w:rsidR="00AE4F60" w:rsidRPr="009B2BD3" w:rsidDel="00B44F9D" w:rsidRDefault="007F0982">
      <w:pPr>
        <w:tabs>
          <w:tab w:val="left" w:pos="788"/>
        </w:tabs>
        <w:rPr>
          <w:del w:id="36583" w:author="家榮 張" w:date="2021-05-06T19:25:00Z"/>
          <w:rFonts w:ascii="標楷體" w:eastAsia="標楷體" w:hAnsi="標楷體"/>
        </w:rPr>
      </w:pPr>
      <w:ins w:id="36584" w:author="Fegie" w:date="2021-05-05T16:52:00Z">
        <w:r>
          <w:rPr>
            <w:rFonts w:ascii="標楷體" w:eastAsia="標楷體" w:hAnsi="標楷體"/>
          </w:rPr>
          <w:tab/>
        </w:r>
      </w:ins>
    </w:p>
    <w:p w14:paraId="4FC0FFE6" w14:textId="7E62292D" w:rsidR="00B44F9D" w:rsidDel="00B44F9D" w:rsidRDefault="00B44F9D">
      <w:pPr>
        <w:tabs>
          <w:tab w:val="left" w:pos="788"/>
        </w:tabs>
        <w:rPr>
          <w:del w:id="36585" w:author="家榮 張" w:date="2021-05-06T19:20:00Z"/>
          <w:moveTo w:id="36586" w:author="家榮 張" w:date="2021-05-06T19:19:00Z"/>
          <w:rFonts w:ascii="標楷體" w:eastAsia="標楷體" w:hAnsi="標楷體"/>
        </w:rPr>
      </w:pPr>
      <w:moveToRangeStart w:id="36587" w:author="家榮 張" w:date="2021-05-06T19:19:00Z" w:name="move71221203"/>
      <w:moveTo w:id="36588" w:author="家榮 張" w:date="2021-05-06T19:19:00Z">
        <w:del w:id="36589" w:author="家榮 張" w:date="2021-05-06T19:20:00Z">
          <w:r w:rsidDel="00B44F9D">
            <w:rPr>
              <w:rFonts w:ascii="標楷體" w:eastAsia="標楷體" w:hAnsi="標楷體" w:hint="eastAsia"/>
            </w:rPr>
            <w:delText>(1)</w:delText>
          </w:r>
          <w:r w:rsidDel="00B44F9D">
            <w:rPr>
              <w:rFonts w:ascii="標楷體" w:eastAsia="標楷體" w:hAnsi="標楷體"/>
            </w:rPr>
            <w:delText>.</w:delText>
          </w:r>
          <w:r w:rsidDel="00B44F9D">
            <w:rPr>
              <w:rFonts w:ascii="標楷體" w:eastAsia="標楷體" w:hAnsi="標楷體" w:hint="eastAsia"/>
            </w:rPr>
            <w:delText>選單1</w:delText>
          </w:r>
        </w:del>
      </w:moveTo>
    </w:p>
    <w:p w14:paraId="3A2604CE" w14:textId="783F532A" w:rsidR="00B44F9D" w:rsidRDefault="00B44F9D">
      <w:pPr>
        <w:tabs>
          <w:tab w:val="left" w:pos="788"/>
        </w:tabs>
        <w:rPr>
          <w:moveTo w:id="36590" w:author="家榮 張" w:date="2021-05-06T19:19:00Z"/>
          <w:rFonts w:ascii="標楷體" w:eastAsia="標楷體" w:hAnsi="標楷體"/>
        </w:rPr>
      </w:pPr>
      <w:moveTo w:id="36591" w:author="家榮 張" w:date="2021-05-06T19:19:00Z">
        <w:del w:id="36592" w:author="家榮 張" w:date="2021-05-06T19:20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noProof/>
            </w:rPr>
            <w:drawing>
              <wp:inline distT="0" distB="0" distL="0" distR="0" wp14:anchorId="5F931C0A" wp14:editId="7078EB55">
                <wp:extent cx="6479540" cy="1141730"/>
                <wp:effectExtent l="0" t="0" r="0" b="0"/>
                <wp:docPr id="61" name="圖片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141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moveTo>
    </w:p>
    <w:p w14:paraId="0A906080" w14:textId="4C4B1A06" w:rsidR="00B44F9D" w:rsidRDefault="00B44F9D" w:rsidP="00B44F9D">
      <w:pPr>
        <w:pStyle w:val="3"/>
        <w:rPr>
          <w:ins w:id="36593" w:author="家榮 張" w:date="2021-05-06T19:20:00Z"/>
        </w:rPr>
      </w:pPr>
      <w:bookmarkStart w:id="36594" w:name="_(1).附件1"/>
      <w:bookmarkEnd w:id="36594"/>
      <w:moveToRangeEnd w:id="36587"/>
      <w:ins w:id="36595" w:author="家榮 張" w:date="2021-05-06T19:19:00Z">
        <w:r>
          <w:rPr>
            <w:rFonts w:hint="eastAsia"/>
          </w:rPr>
          <w:t>(1).</w:t>
        </w:r>
      </w:ins>
      <w:ins w:id="36596" w:author="家榮 張" w:date="2021-05-06T19:27:00Z">
        <w:r w:rsidR="00DF7CCA">
          <w:rPr>
            <w:rFonts w:hint="eastAsia"/>
          </w:rPr>
          <w:t>附件</w:t>
        </w:r>
      </w:ins>
      <w:ins w:id="36597" w:author="家榮 張" w:date="2021-05-06T19:20:00Z">
        <w:r>
          <w:rPr>
            <w:rFonts w:hint="eastAsia"/>
          </w:rPr>
          <w:t>1</w:t>
        </w:r>
      </w:ins>
    </w:p>
    <w:p w14:paraId="2398C90F" w14:textId="751599C3" w:rsidR="00B44F9D" w:rsidRDefault="00B44F9D" w:rsidP="00B44F9D">
      <w:pPr>
        <w:tabs>
          <w:tab w:val="left" w:pos="788"/>
        </w:tabs>
        <w:rPr>
          <w:ins w:id="36598" w:author="家榮 張" w:date="2021-05-06T19:20:00Z"/>
          <w:rFonts w:ascii="標楷體" w:eastAsia="標楷體" w:hAnsi="標楷體"/>
        </w:rPr>
      </w:pPr>
      <w:ins w:id="36599" w:author="家榮 張" w:date="2021-05-06T19:20:00Z">
        <w:r>
          <w:rPr>
            <w:noProof/>
          </w:rPr>
          <w:drawing>
            <wp:inline distT="0" distB="0" distL="0" distR="0" wp14:anchorId="37660ABC" wp14:editId="60B6A74F">
              <wp:extent cx="6479540" cy="1141730"/>
              <wp:effectExtent l="0" t="0" r="0" b="0"/>
              <wp:docPr id="100" name="圖片 10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1417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E66EFB8" w14:textId="77777777" w:rsidR="00B44F9D" w:rsidRPr="00E87520" w:rsidRDefault="00B44F9D">
      <w:pPr>
        <w:rPr>
          <w:ins w:id="36600" w:author="家榮 張" w:date="2021-05-06T19:19:00Z"/>
        </w:rPr>
        <w:pPrChange w:id="36601" w:author="家榮 張" w:date="2021-05-06T19:20:00Z">
          <w:pPr>
            <w:pStyle w:val="20"/>
          </w:pPr>
        </w:pPrChange>
      </w:pPr>
    </w:p>
    <w:p w14:paraId="16783484" w14:textId="525A4D3D" w:rsidR="00B44F9D" w:rsidRDefault="00B44F9D" w:rsidP="00B44F9D">
      <w:pPr>
        <w:pStyle w:val="3"/>
        <w:rPr>
          <w:ins w:id="36602" w:author="家榮 張" w:date="2021-05-06T19:21:00Z"/>
        </w:rPr>
      </w:pPr>
      <w:bookmarkStart w:id="36603" w:name="_(2).附件2"/>
      <w:bookmarkEnd w:id="36603"/>
      <w:ins w:id="36604" w:author="家榮 張" w:date="2021-05-06T19:20:00Z">
        <w:r>
          <w:rPr>
            <w:rFonts w:hint="eastAsia"/>
          </w:rPr>
          <w:t>(</w:t>
        </w:r>
        <w:r>
          <w:t>2</w:t>
        </w:r>
        <w:r>
          <w:rPr>
            <w:rFonts w:hint="eastAsia"/>
          </w:rPr>
          <w:t>).</w:t>
        </w:r>
      </w:ins>
      <w:ins w:id="36605" w:author="家榮 張" w:date="2021-05-06T19:27:00Z">
        <w:r w:rsidR="00DF7CCA">
          <w:rPr>
            <w:rFonts w:hint="eastAsia"/>
          </w:rPr>
          <w:t>附件</w:t>
        </w:r>
      </w:ins>
      <w:ins w:id="36606" w:author="家榮 張" w:date="2021-05-06T19:20:00Z">
        <w:r>
          <w:rPr>
            <w:rFonts w:hint="eastAsia"/>
          </w:rPr>
          <w:t>2</w:t>
        </w:r>
      </w:ins>
    </w:p>
    <w:p w14:paraId="115C4965" w14:textId="3A0CF86A" w:rsidR="00B44F9D" w:rsidRPr="00E87520" w:rsidRDefault="00B44F9D">
      <w:pPr>
        <w:rPr>
          <w:ins w:id="36607" w:author="家榮 張" w:date="2021-05-06T19:20:00Z"/>
        </w:rPr>
        <w:pPrChange w:id="36608" w:author="家榮 張" w:date="2021-05-06T19:21:00Z">
          <w:pPr>
            <w:pStyle w:val="3"/>
          </w:pPr>
        </w:pPrChange>
      </w:pPr>
      <w:ins w:id="36609" w:author="家榮 張" w:date="2021-05-06T19:21:00Z">
        <w:r>
          <w:rPr>
            <w:noProof/>
          </w:rPr>
          <w:drawing>
            <wp:inline distT="0" distB="0" distL="0" distR="0" wp14:anchorId="1EA2DAF1" wp14:editId="03A4027B">
              <wp:extent cx="6479540" cy="2287270"/>
              <wp:effectExtent l="0" t="0" r="0" b="0"/>
              <wp:docPr id="101" name="圖片 10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2872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B1870BF" w14:textId="369E4FFA" w:rsidR="00B44F9D" w:rsidRDefault="00B44F9D" w:rsidP="00B44F9D">
      <w:pPr>
        <w:pStyle w:val="3"/>
        <w:rPr>
          <w:ins w:id="36610" w:author="家榮 張" w:date="2021-05-06T19:22:00Z"/>
        </w:rPr>
      </w:pPr>
      <w:bookmarkStart w:id="36611" w:name="_(3).附件3"/>
      <w:bookmarkEnd w:id="36611"/>
      <w:ins w:id="36612" w:author="家榮 張" w:date="2021-05-06T19:20:00Z">
        <w:r>
          <w:rPr>
            <w:rFonts w:hint="eastAsia"/>
          </w:rPr>
          <w:t>(</w:t>
        </w:r>
        <w:r>
          <w:t>3</w:t>
        </w:r>
        <w:r>
          <w:rPr>
            <w:rFonts w:hint="eastAsia"/>
          </w:rPr>
          <w:t>).</w:t>
        </w:r>
      </w:ins>
      <w:ins w:id="36613" w:author="家榮 張" w:date="2021-05-06T19:27:00Z">
        <w:r w:rsidR="00DF7CCA">
          <w:rPr>
            <w:rFonts w:hint="eastAsia"/>
          </w:rPr>
          <w:t>附件</w:t>
        </w:r>
      </w:ins>
      <w:ins w:id="36614" w:author="家榮 張" w:date="2021-05-06T19:20:00Z">
        <w:r>
          <w:t>3</w:t>
        </w:r>
      </w:ins>
    </w:p>
    <w:p w14:paraId="08B73922" w14:textId="57693F20" w:rsidR="00B44F9D" w:rsidRPr="00E87520" w:rsidRDefault="00B44F9D">
      <w:pPr>
        <w:rPr>
          <w:ins w:id="36615" w:author="家榮 張" w:date="2021-05-06T19:20:00Z"/>
        </w:rPr>
        <w:pPrChange w:id="36616" w:author="家榮 張" w:date="2021-05-06T19:22:00Z">
          <w:pPr>
            <w:pStyle w:val="3"/>
          </w:pPr>
        </w:pPrChange>
      </w:pPr>
      <w:ins w:id="36617" w:author="家榮 張" w:date="2021-05-06T19:22:00Z">
        <w:r>
          <w:rPr>
            <w:noProof/>
          </w:rPr>
          <w:drawing>
            <wp:inline distT="0" distB="0" distL="0" distR="0" wp14:anchorId="7BA78D08" wp14:editId="72788C9A">
              <wp:extent cx="6479540" cy="1228725"/>
              <wp:effectExtent l="0" t="0" r="0" b="0"/>
              <wp:docPr id="102" name="圖片 10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287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D0E7747" w14:textId="357F36F0" w:rsidR="00B44F9D" w:rsidRDefault="00B44F9D" w:rsidP="00B44F9D">
      <w:pPr>
        <w:pStyle w:val="3"/>
        <w:rPr>
          <w:ins w:id="36618" w:author="家榮 張" w:date="2021-05-06T19:22:00Z"/>
        </w:rPr>
      </w:pPr>
      <w:bookmarkStart w:id="36619" w:name="_(4).附件4"/>
      <w:bookmarkEnd w:id="36619"/>
      <w:ins w:id="36620" w:author="家榮 張" w:date="2021-05-06T19:20:00Z">
        <w:r>
          <w:rPr>
            <w:rFonts w:hint="eastAsia"/>
          </w:rPr>
          <w:t>(</w:t>
        </w:r>
        <w:r>
          <w:t>4</w:t>
        </w:r>
        <w:r>
          <w:rPr>
            <w:rFonts w:hint="eastAsia"/>
          </w:rPr>
          <w:t>).</w:t>
        </w:r>
      </w:ins>
      <w:ins w:id="36621" w:author="家榮 張" w:date="2021-05-06T19:27:00Z">
        <w:r w:rsidR="00DF7CCA">
          <w:rPr>
            <w:rFonts w:hint="eastAsia"/>
          </w:rPr>
          <w:t>附件</w:t>
        </w:r>
      </w:ins>
      <w:ins w:id="36622" w:author="家榮 張" w:date="2021-05-06T19:20:00Z">
        <w:r>
          <w:t>4</w:t>
        </w:r>
      </w:ins>
    </w:p>
    <w:p w14:paraId="45BA189F" w14:textId="43B13EDC" w:rsidR="00B44F9D" w:rsidRPr="00E87520" w:rsidRDefault="00B44F9D">
      <w:pPr>
        <w:rPr>
          <w:ins w:id="36623" w:author="家榮 張" w:date="2021-05-06T19:20:00Z"/>
        </w:rPr>
        <w:pPrChange w:id="36624" w:author="家榮 張" w:date="2021-05-06T19:22:00Z">
          <w:pPr>
            <w:pStyle w:val="3"/>
          </w:pPr>
        </w:pPrChange>
      </w:pPr>
      <w:ins w:id="36625" w:author="家榮 張" w:date="2021-05-06T19:22:00Z">
        <w:r>
          <w:rPr>
            <w:noProof/>
          </w:rPr>
          <w:drawing>
            <wp:inline distT="0" distB="0" distL="0" distR="0" wp14:anchorId="01C5512C" wp14:editId="57543936">
              <wp:extent cx="6479540" cy="1246505"/>
              <wp:effectExtent l="0" t="0" r="0" b="0"/>
              <wp:docPr id="103" name="圖片 10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465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16434A3" w14:textId="27B29C8F" w:rsidR="00B44F9D" w:rsidRDefault="00B44F9D" w:rsidP="00B44F9D">
      <w:pPr>
        <w:pStyle w:val="3"/>
        <w:rPr>
          <w:ins w:id="36626" w:author="家榮 張" w:date="2021-05-06T19:22:00Z"/>
        </w:rPr>
      </w:pPr>
      <w:bookmarkStart w:id="36627" w:name="_(5).附件5"/>
      <w:bookmarkEnd w:id="36627"/>
      <w:ins w:id="36628" w:author="家榮 張" w:date="2021-05-06T19:20:00Z">
        <w:r>
          <w:rPr>
            <w:rFonts w:hint="eastAsia"/>
          </w:rPr>
          <w:t>(</w:t>
        </w:r>
        <w:r>
          <w:t>5</w:t>
        </w:r>
        <w:r>
          <w:rPr>
            <w:rFonts w:hint="eastAsia"/>
          </w:rPr>
          <w:t>).</w:t>
        </w:r>
      </w:ins>
      <w:ins w:id="36629" w:author="家榮 張" w:date="2021-05-06T19:27:00Z">
        <w:r w:rsidR="00DF7CCA">
          <w:rPr>
            <w:rFonts w:hint="eastAsia"/>
          </w:rPr>
          <w:t>附件</w:t>
        </w:r>
      </w:ins>
      <w:ins w:id="36630" w:author="家榮 張" w:date="2021-05-06T19:20:00Z">
        <w:r>
          <w:t>5</w:t>
        </w:r>
      </w:ins>
    </w:p>
    <w:p w14:paraId="3601E365" w14:textId="5429D550" w:rsidR="00B44F9D" w:rsidRPr="00E87520" w:rsidRDefault="00B44F9D">
      <w:pPr>
        <w:rPr>
          <w:ins w:id="36631" w:author="家榮 張" w:date="2021-05-06T19:20:00Z"/>
        </w:rPr>
        <w:pPrChange w:id="36632" w:author="家榮 張" w:date="2021-05-06T19:22:00Z">
          <w:pPr>
            <w:pStyle w:val="3"/>
          </w:pPr>
        </w:pPrChange>
      </w:pPr>
      <w:ins w:id="36633" w:author="家榮 張" w:date="2021-05-06T19:22:00Z">
        <w:r>
          <w:rPr>
            <w:noProof/>
          </w:rPr>
          <w:drawing>
            <wp:inline distT="0" distB="0" distL="0" distR="0" wp14:anchorId="63E94430" wp14:editId="63535E23">
              <wp:extent cx="6479540" cy="1996440"/>
              <wp:effectExtent l="0" t="0" r="0" b="0"/>
              <wp:docPr id="104" name="圖片 10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996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5A738D8" w14:textId="43729404" w:rsidR="00B44F9D" w:rsidRDefault="00B44F9D" w:rsidP="00B44F9D">
      <w:pPr>
        <w:pStyle w:val="3"/>
        <w:rPr>
          <w:ins w:id="36634" w:author="家榮 張" w:date="2021-05-06T19:22:00Z"/>
        </w:rPr>
      </w:pPr>
      <w:bookmarkStart w:id="36635" w:name="_(6).附件6"/>
      <w:bookmarkEnd w:id="36635"/>
      <w:ins w:id="36636" w:author="家榮 張" w:date="2021-05-06T19:20:00Z">
        <w:r>
          <w:rPr>
            <w:rFonts w:hint="eastAsia"/>
          </w:rPr>
          <w:t>(</w:t>
        </w:r>
        <w:r>
          <w:t>6</w:t>
        </w:r>
        <w:r>
          <w:rPr>
            <w:rFonts w:hint="eastAsia"/>
          </w:rPr>
          <w:t>).</w:t>
        </w:r>
      </w:ins>
      <w:ins w:id="36637" w:author="家榮 張" w:date="2021-05-06T19:27:00Z">
        <w:r w:rsidR="00DF7CCA">
          <w:rPr>
            <w:rFonts w:hint="eastAsia"/>
          </w:rPr>
          <w:t>附件</w:t>
        </w:r>
      </w:ins>
      <w:ins w:id="36638" w:author="家榮 張" w:date="2021-05-06T19:20:00Z">
        <w:r>
          <w:t>6</w:t>
        </w:r>
      </w:ins>
    </w:p>
    <w:p w14:paraId="59BC12B1" w14:textId="4F57EBE1" w:rsidR="00B44F9D" w:rsidRPr="00E87520" w:rsidRDefault="00B44F9D">
      <w:pPr>
        <w:rPr>
          <w:ins w:id="36639" w:author="家榮 張" w:date="2021-05-06T19:20:00Z"/>
        </w:rPr>
        <w:pPrChange w:id="36640" w:author="家榮 張" w:date="2021-05-06T19:22:00Z">
          <w:pPr>
            <w:pStyle w:val="3"/>
          </w:pPr>
        </w:pPrChange>
      </w:pPr>
      <w:ins w:id="36641" w:author="家榮 張" w:date="2021-05-06T19:22:00Z">
        <w:r>
          <w:rPr>
            <w:noProof/>
          </w:rPr>
          <w:drawing>
            <wp:inline distT="0" distB="0" distL="0" distR="0" wp14:anchorId="7B01082D" wp14:editId="5BBC5EEC">
              <wp:extent cx="6479540" cy="1130935"/>
              <wp:effectExtent l="0" t="0" r="0" b="0"/>
              <wp:docPr id="105" name="圖片 10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1309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C4E25F3" w14:textId="76E86652" w:rsidR="00B44F9D" w:rsidRDefault="00B44F9D" w:rsidP="00B44F9D">
      <w:pPr>
        <w:pStyle w:val="3"/>
        <w:rPr>
          <w:ins w:id="36642" w:author="家榮 張" w:date="2021-05-06T19:22:00Z"/>
        </w:rPr>
      </w:pPr>
      <w:bookmarkStart w:id="36643" w:name="_(7).附件7"/>
      <w:bookmarkEnd w:id="36643"/>
      <w:ins w:id="36644" w:author="家榮 張" w:date="2021-05-06T19:20:00Z">
        <w:r>
          <w:rPr>
            <w:rFonts w:hint="eastAsia"/>
          </w:rPr>
          <w:t>(</w:t>
        </w:r>
      </w:ins>
      <w:ins w:id="36645" w:author="家榮 張" w:date="2021-05-06T19:21:00Z">
        <w:r>
          <w:t>7</w:t>
        </w:r>
      </w:ins>
      <w:ins w:id="36646" w:author="家榮 張" w:date="2021-05-06T19:20:00Z">
        <w:r>
          <w:rPr>
            <w:rFonts w:hint="eastAsia"/>
          </w:rPr>
          <w:t>).</w:t>
        </w:r>
      </w:ins>
      <w:ins w:id="36647" w:author="家榮 張" w:date="2021-05-06T19:27:00Z">
        <w:r w:rsidR="00DF7CCA">
          <w:rPr>
            <w:rFonts w:hint="eastAsia"/>
          </w:rPr>
          <w:t>附件</w:t>
        </w:r>
      </w:ins>
      <w:ins w:id="36648" w:author="家榮 張" w:date="2021-05-06T19:21:00Z">
        <w:r>
          <w:t>7</w:t>
        </w:r>
      </w:ins>
    </w:p>
    <w:p w14:paraId="0E8F33F3" w14:textId="44B20204" w:rsidR="00B44F9D" w:rsidRDefault="00B44F9D" w:rsidP="00B44F9D">
      <w:pPr>
        <w:rPr>
          <w:ins w:id="36649" w:author="家榮 張" w:date="2021-05-06T19:23:00Z"/>
        </w:rPr>
      </w:pPr>
      <w:ins w:id="36650" w:author="家榮 張" w:date="2021-05-06T19:22:00Z">
        <w:r>
          <w:rPr>
            <w:noProof/>
          </w:rPr>
          <w:drawing>
            <wp:inline distT="0" distB="0" distL="0" distR="0" wp14:anchorId="79A843D9" wp14:editId="6D252012">
              <wp:extent cx="6479540" cy="2738120"/>
              <wp:effectExtent l="0" t="0" r="0" b="0"/>
              <wp:docPr id="106" name="圖片 10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7381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C0423FF" w14:textId="619037D6" w:rsidR="00B44F9D" w:rsidRPr="00E87520" w:rsidRDefault="00B44F9D">
      <w:pPr>
        <w:rPr>
          <w:ins w:id="36651" w:author="家榮 張" w:date="2021-05-06T19:20:00Z"/>
        </w:rPr>
        <w:pPrChange w:id="36652" w:author="家榮 張" w:date="2021-05-06T19:22:00Z">
          <w:pPr>
            <w:pStyle w:val="3"/>
          </w:pPr>
        </w:pPrChange>
      </w:pPr>
      <w:ins w:id="36653" w:author="家榮 張" w:date="2021-05-06T19:23:00Z">
        <w:r>
          <w:rPr>
            <w:noProof/>
          </w:rPr>
          <w:drawing>
            <wp:inline distT="0" distB="0" distL="0" distR="0" wp14:anchorId="74BAED9F" wp14:editId="26742B51">
              <wp:extent cx="6479540" cy="1600200"/>
              <wp:effectExtent l="0" t="0" r="0" b="0"/>
              <wp:docPr id="107" name="圖片 10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600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DF654B" w14:textId="31FED401" w:rsidR="00B44F9D" w:rsidRDefault="00B44F9D" w:rsidP="00B44F9D">
      <w:pPr>
        <w:pStyle w:val="3"/>
        <w:rPr>
          <w:ins w:id="36654" w:author="家榮 張" w:date="2021-05-06T19:23:00Z"/>
        </w:rPr>
      </w:pPr>
      <w:bookmarkStart w:id="36655" w:name="_(8).附件8"/>
      <w:bookmarkEnd w:id="36655"/>
      <w:ins w:id="36656" w:author="家榮 張" w:date="2021-05-06T19:21:00Z">
        <w:r>
          <w:rPr>
            <w:rFonts w:hint="eastAsia"/>
          </w:rPr>
          <w:t>(</w:t>
        </w:r>
        <w:r>
          <w:t>8</w:t>
        </w:r>
        <w:r>
          <w:rPr>
            <w:rFonts w:hint="eastAsia"/>
          </w:rPr>
          <w:t>).</w:t>
        </w:r>
      </w:ins>
      <w:ins w:id="36657" w:author="家榮 張" w:date="2021-05-06T19:27:00Z">
        <w:r w:rsidR="00DF7CCA">
          <w:rPr>
            <w:rFonts w:hint="eastAsia"/>
          </w:rPr>
          <w:t>附件</w:t>
        </w:r>
      </w:ins>
      <w:ins w:id="36658" w:author="家榮 張" w:date="2021-05-06T19:21:00Z">
        <w:r>
          <w:t>8</w:t>
        </w:r>
      </w:ins>
    </w:p>
    <w:p w14:paraId="3EA19113" w14:textId="3F1549B0" w:rsidR="00B44F9D" w:rsidRPr="00E87520" w:rsidRDefault="00B44F9D">
      <w:pPr>
        <w:rPr>
          <w:ins w:id="36659" w:author="家榮 張" w:date="2021-05-06T19:21:00Z"/>
        </w:rPr>
        <w:pPrChange w:id="36660" w:author="家榮 張" w:date="2021-05-06T19:23:00Z">
          <w:pPr>
            <w:pStyle w:val="3"/>
          </w:pPr>
        </w:pPrChange>
      </w:pPr>
      <w:ins w:id="36661" w:author="家榮 張" w:date="2021-05-06T19:23:00Z">
        <w:r>
          <w:rPr>
            <w:noProof/>
          </w:rPr>
          <w:drawing>
            <wp:inline distT="0" distB="0" distL="0" distR="0" wp14:anchorId="2EB8CD9D" wp14:editId="67065E95">
              <wp:extent cx="6479540" cy="1961515"/>
              <wp:effectExtent l="0" t="0" r="0" b="0"/>
              <wp:docPr id="108" name="圖片 10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9615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70E3838" w14:textId="67D4A4F2" w:rsidR="00B44F9D" w:rsidRDefault="00B44F9D" w:rsidP="00B44F9D">
      <w:pPr>
        <w:pStyle w:val="3"/>
        <w:rPr>
          <w:ins w:id="36662" w:author="家榮 張" w:date="2021-05-06T19:23:00Z"/>
        </w:rPr>
      </w:pPr>
      <w:bookmarkStart w:id="36663" w:name="_(9).附件9"/>
      <w:bookmarkEnd w:id="36663"/>
      <w:ins w:id="36664" w:author="家榮 張" w:date="2021-05-06T19:21:00Z">
        <w:r>
          <w:rPr>
            <w:rFonts w:hint="eastAsia"/>
          </w:rPr>
          <w:t>(</w:t>
        </w:r>
        <w:r>
          <w:t>9</w:t>
        </w:r>
        <w:r>
          <w:rPr>
            <w:rFonts w:hint="eastAsia"/>
          </w:rPr>
          <w:t>).</w:t>
        </w:r>
      </w:ins>
      <w:ins w:id="36665" w:author="家榮 張" w:date="2021-05-06T19:27:00Z">
        <w:r w:rsidR="00DF7CCA">
          <w:rPr>
            <w:rFonts w:hint="eastAsia"/>
          </w:rPr>
          <w:t>附件</w:t>
        </w:r>
      </w:ins>
      <w:ins w:id="36666" w:author="家榮 張" w:date="2021-05-06T19:21:00Z">
        <w:r>
          <w:t>9</w:t>
        </w:r>
      </w:ins>
    </w:p>
    <w:p w14:paraId="029E3DA4" w14:textId="7BFA676D" w:rsidR="00B44F9D" w:rsidRPr="00E87520" w:rsidRDefault="00B44F9D">
      <w:pPr>
        <w:rPr>
          <w:ins w:id="36667" w:author="家榮 張" w:date="2021-05-06T19:21:00Z"/>
        </w:rPr>
        <w:pPrChange w:id="36668" w:author="家榮 張" w:date="2021-05-06T19:23:00Z">
          <w:pPr>
            <w:pStyle w:val="3"/>
          </w:pPr>
        </w:pPrChange>
      </w:pPr>
      <w:ins w:id="36669" w:author="家榮 張" w:date="2021-05-06T19:23:00Z">
        <w:r>
          <w:rPr>
            <w:noProof/>
          </w:rPr>
          <w:drawing>
            <wp:inline distT="0" distB="0" distL="0" distR="0" wp14:anchorId="505EB749" wp14:editId="78F018A5">
              <wp:extent cx="6479540" cy="2958465"/>
              <wp:effectExtent l="0" t="0" r="0" b="0"/>
              <wp:docPr id="109" name="圖片 10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9584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86F9020" w14:textId="7A51AE93" w:rsidR="00B44F9D" w:rsidRDefault="00B44F9D" w:rsidP="00B44F9D">
      <w:pPr>
        <w:pStyle w:val="3"/>
        <w:rPr>
          <w:ins w:id="36670" w:author="家榮 張" w:date="2021-05-06T19:23:00Z"/>
        </w:rPr>
      </w:pPr>
      <w:bookmarkStart w:id="36671" w:name="_(10).附件10"/>
      <w:bookmarkEnd w:id="36671"/>
      <w:ins w:id="36672" w:author="家榮 張" w:date="2021-05-06T19:21:00Z">
        <w:r>
          <w:rPr>
            <w:rFonts w:hint="eastAsia"/>
          </w:rPr>
          <w:t>(1</w:t>
        </w:r>
        <w:r>
          <w:t>0</w:t>
        </w:r>
        <w:r>
          <w:rPr>
            <w:rFonts w:hint="eastAsia"/>
          </w:rPr>
          <w:t>).</w:t>
        </w:r>
      </w:ins>
      <w:ins w:id="36673" w:author="家榮 張" w:date="2021-05-06T19:28:00Z">
        <w:r w:rsidR="00DF7CCA">
          <w:rPr>
            <w:rFonts w:hint="eastAsia"/>
          </w:rPr>
          <w:t>附件</w:t>
        </w:r>
      </w:ins>
      <w:ins w:id="36674" w:author="家榮 張" w:date="2021-05-06T19:21:00Z">
        <w:r>
          <w:rPr>
            <w:rFonts w:hint="eastAsia"/>
          </w:rPr>
          <w:t>1</w:t>
        </w:r>
        <w:r>
          <w:t>0</w:t>
        </w:r>
      </w:ins>
    </w:p>
    <w:p w14:paraId="6D28A2C3" w14:textId="5D48F654" w:rsidR="00B44F9D" w:rsidRPr="00E87520" w:rsidRDefault="00B44F9D">
      <w:pPr>
        <w:rPr>
          <w:ins w:id="36675" w:author="家榮 張" w:date="2021-05-06T19:21:00Z"/>
        </w:rPr>
        <w:pPrChange w:id="36676" w:author="家榮 張" w:date="2021-05-06T19:23:00Z">
          <w:pPr>
            <w:pStyle w:val="3"/>
          </w:pPr>
        </w:pPrChange>
      </w:pPr>
      <w:ins w:id="36677" w:author="家榮 張" w:date="2021-05-06T19:23:00Z">
        <w:r>
          <w:rPr>
            <w:noProof/>
          </w:rPr>
          <w:drawing>
            <wp:inline distT="0" distB="0" distL="0" distR="0" wp14:anchorId="531EEAC0" wp14:editId="427E99AC">
              <wp:extent cx="6479540" cy="1245235"/>
              <wp:effectExtent l="0" t="0" r="0" b="0"/>
              <wp:docPr id="110" name="圖片 1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452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CBC1040" w14:textId="2417B553" w:rsidR="00B44F9D" w:rsidRDefault="00B44F9D" w:rsidP="00B44F9D">
      <w:pPr>
        <w:pStyle w:val="3"/>
        <w:rPr>
          <w:ins w:id="36678" w:author="家榮 張" w:date="2021-05-06T19:23:00Z"/>
        </w:rPr>
      </w:pPr>
      <w:bookmarkStart w:id="36679" w:name="_(11).附件11"/>
      <w:bookmarkEnd w:id="36679"/>
      <w:ins w:id="36680" w:author="家榮 張" w:date="2021-05-06T19:21:00Z">
        <w:r>
          <w:rPr>
            <w:rFonts w:hint="eastAsia"/>
          </w:rPr>
          <w:t>(1</w:t>
        </w:r>
        <w:r>
          <w:t>1</w:t>
        </w:r>
        <w:r>
          <w:rPr>
            <w:rFonts w:hint="eastAsia"/>
          </w:rPr>
          <w:t>).</w:t>
        </w:r>
      </w:ins>
      <w:ins w:id="36681" w:author="家榮 張" w:date="2021-05-06T19:28:00Z">
        <w:r w:rsidR="00DF7CCA">
          <w:rPr>
            <w:rFonts w:hint="eastAsia"/>
          </w:rPr>
          <w:t>附件</w:t>
        </w:r>
      </w:ins>
      <w:ins w:id="36682" w:author="家榮 張" w:date="2021-05-06T19:21:00Z">
        <w:r>
          <w:rPr>
            <w:rFonts w:hint="eastAsia"/>
          </w:rPr>
          <w:t>1</w:t>
        </w:r>
        <w:r>
          <w:t>1</w:t>
        </w:r>
      </w:ins>
    </w:p>
    <w:p w14:paraId="3E38CFE8" w14:textId="7AABD92B" w:rsidR="00B44F9D" w:rsidRPr="00E87520" w:rsidRDefault="00B44F9D">
      <w:pPr>
        <w:rPr>
          <w:ins w:id="36683" w:author="家榮 張" w:date="2021-05-06T19:21:00Z"/>
        </w:rPr>
        <w:pPrChange w:id="36684" w:author="家榮 張" w:date="2021-05-06T19:23:00Z">
          <w:pPr>
            <w:pStyle w:val="3"/>
          </w:pPr>
        </w:pPrChange>
      </w:pPr>
      <w:ins w:id="36685" w:author="家榮 張" w:date="2021-05-06T19:23:00Z">
        <w:r>
          <w:rPr>
            <w:noProof/>
          </w:rPr>
          <w:drawing>
            <wp:inline distT="0" distB="0" distL="0" distR="0" wp14:anchorId="2DB72E9F" wp14:editId="30B4F0F6">
              <wp:extent cx="6479540" cy="1187450"/>
              <wp:effectExtent l="0" t="0" r="0" b="0"/>
              <wp:docPr id="111" name="圖片 1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1874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6CF5185" w14:textId="35EC02D6" w:rsidR="00B44F9D" w:rsidRDefault="00B44F9D" w:rsidP="00B44F9D">
      <w:pPr>
        <w:pStyle w:val="3"/>
        <w:rPr>
          <w:ins w:id="36686" w:author="家榮 張" w:date="2021-05-06T19:24:00Z"/>
        </w:rPr>
      </w:pPr>
      <w:bookmarkStart w:id="36687" w:name="_(12).附件12"/>
      <w:bookmarkEnd w:id="36687"/>
      <w:ins w:id="36688" w:author="家榮 張" w:date="2021-05-06T19:21:00Z">
        <w:r>
          <w:rPr>
            <w:rFonts w:hint="eastAsia"/>
          </w:rPr>
          <w:t>(1</w:t>
        </w:r>
        <w:r>
          <w:t>2</w:t>
        </w:r>
        <w:r>
          <w:rPr>
            <w:rFonts w:hint="eastAsia"/>
          </w:rPr>
          <w:t>).</w:t>
        </w:r>
      </w:ins>
      <w:ins w:id="36689" w:author="家榮 張" w:date="2021-05-06T19:28:00Z">
        <w:r w:rsidR="00DF7CCA">
          <w:rPr>
            <w:rFonts w:hint="eastAsia"/>
          </w:rPr>
          <w:t>附件</w:t>
        </w:r>
      </w:ins>
      <w:ins w:id="36690" w:author="家榮 張" w:date="2021-05-06T19:21:00Z">
        <w:r>
          <w:rPr>
            <w:rFonts w:hint="eastAsia"/>
          </w:rPr>
          <w:t>1</w:t>
        </w:r>
        <w:r>
          <w:t>2</w:t>
        </w:r>
      </w:ins>
    </w:p>
    <w:p w14:paraId="2D968A6D" w14:textId="01A29AE8" w:rsidR="00B44F9D" w:rsidRPr="00E87520" w:rsidRDefault="00B44F9D">
      <w:pPr>
        <w:rPr>
          <w:ins w:id="36691" w:author="家榮 張" w:date="2021-05-06T19:21:00Z"/>
        </w:rPr>
        <w:pPrChange w:id="36692" w:author="家榮 張" w:date="2021-05-06T19:24:00Z">
          <w:pPr>
            <w:pStyle w:val="3"/>
          </w:pPr>
        </w:pPrChange>
      </w:pPr>
      <w:ins w:id="36693" w:author="家榮 張" w:date="2021-05-06T19:24:00Z">
        <w:r>
          <w:rPr>
            <w:noProof/>
          </w:rPr>
          <w:drawing>
            <wp:inline distT="0" distB="0" distL="0" distR="0" wp14:anchorId="561D706D" wp14:editId="44C18165">
              <wp:extent cx="6479540" cy="1467485"/>
              <wp:effectExtent l="0" t="0" r="0" b="0"/>
              <wp:docPr id="112" name="圖片 1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4674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6A9415A" w14:textId="19D67D6E" w:rsidR="00B44F9D" w:rsidRDefault="00B44F9D" w:rsidP="00B44F9D">
      <w:pPr>
        <w:pStyle w:val="3"/>
        <w:rPr>
          <w:ins w:id="36694" w:author="家榮 張" w:date="2021-05-06T19:24:00Z"/>
        </w:rPr>
      </w:pPr>
      <w:bookmarkStart w:id="36695" w:name="_(13).附件13"/>
      <w:bookmarkEnd w:id="36695"/>
      <w:ins w:id="36696" w:author="家榮 張" w:date="2021-05-06T19:21:00Z">
        <w:r>
          <w:rPr>
            <w:rFonts w:hint="eastAsia"/>
          </w:rPr>
          <w:t>(1</w:t>
        </w:r>
        <w:r>
          <w:t>3</w:t>
        </w:r>
        <w:r>
          <w:rPr>
            <w:rFonts w:hint="eastAsia"/>
          </w:rPr>
          <w:t>).</w:t>
        </w:r>
      </w:ins>
      <w:ins w:id="36697" w:author="家榮 張" w:date="2021-05-06T19:28:00Z">
        <w:r w:rsidR="00DF7CCA">
          <w:rPr>
            <w:rFonts w:hint="eastAsia"/>
          </w:rPr>
          <w:t>附件</w:t>
        </w:r>
      </w:ins>
      <w:ins w:id="36698" w:author="家榮 張" w:date="2021-05-06T19:21:00Z">
        <w:r>
          <w:rPr>
            <w:rFonts w:hint="eastAsia"/>
          </w:rPr>
          <w:t>1</w:t>
        </w:r>
        <w:r>
          <w:t>3</w:t>
        </w:r>
      </w:ins>
    </w:p>
    <w:p w14:paraId="2512DD89" w14:textId="7A8993CD" w:rsidR="00B44F9D" w:rsidRPr="00E87520" w:rsidRDefault="00B44F9D">
      <w:pPr>
        <w:rPr>
          <w:ins w:id="36699" w:author="家榮 張" w:date="2021-05-06T19:21:00Z"/>
        </w:rPr>
        <w:pPrChange w:id="36700" w:author="家榮 張" w:date="2021-05-06T19:24:00Z">
          <w:pPr>
            <w:pStyle w:val="3"/>
          </w:pPr>
        </w:pPrChange>
      </w:pPr>
      <w:ins w:id="36701" w:author="家榮 張" w:date="2021-05-06T19:24:00Z">
        <w:r>
          <w:rPr>
            <w:noProof/>
          </w:rPr>
          <w:drawing>
            <wp:inline distT="0" distB="0" distL="0" distR="0" wp14:anchorId="0AF81869" wp14:editId="1D340774">
              <wp:extent cx="6479540" cy="2954655"/>
              <wp:effectExtent l="0" t="0" r="0" b="0"/>
              <wp:docPr id="113" name="圖片 1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9546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950C8AE" w14:textId="55880299" w:rsidR="00B44F9D" w:rsidRDefault="00B44F9D" w:rsidP="00B44F9D">
      <w:pPr>
        <w:pStyle w:val="3"/>
        <w:rPr>
          <w:ins w:id="36702" w:author="家榮 張" w:date="2021-05-06T19:24:00Z"/>
        </w:rPr>
      </w:pPr>
      <w:bookmarkStart w:id="36703" w:name="_(14).附件14"/>
      <w:bookmarkEnd w:id="36703"/>
      <w:ins w:id="36704" w:author="家榮 張" w:date="2021-05-06T19:21:00Z">
        <w:r>
          <w:rPr>
            <w:rFonts w:hint="eastAsia"/>
          </w:rPr>
          <w:t>(1</w:t>
        </w:r>
        <w:r>
          <w:t>4</w:t>
        </w:r>
        <w:r>
          <w:rPr>
            <w:rFonts w:hint="eastAsia"/>
          </w:rPr>
          <w:t>).</w:t>
        </w:r>
      </w:ins>
      <w:ins w:id="36705" w:author="家榮 張" w:date="2021-05-06T19:28:00Z">
        <w:r w:rsidR="00DF7CCA">
          <w:rPr>
            <w:rFonts w:hint="eastAsia"/>
          </w:rPr>
          <w:t>附件</w:t>
        </w:r>
      </w:ins>
      <w:ins w:id="36706" w:author="家榮 張" w:date="2021-05-06T19:21:00Z">
        <w:r>
          <w:rPr>
            <w:rFonts w:hint="eastAsia"/>
          </w:rPr>
          <w:t>1</w:t>
        </w:r>
        <w:r>
          <w:t>4</w:t>
        </w:r>
      </w:ins>
    </w:p>
    <w:p w14:paraId="123FE86F" w14:textId="321311A8" w:rsidR="00B44F9D" w:rsidRPr="00E87520" w:rsidRDefault="00B44F9D">
      <w:pPr>
        <w:rPr>
          <w:ins w:id="36707" w:author="家榮 張" w:date="2021-05-06T19:21:00Z"/>
        </w:rPr>
        <w:pPrChange w:id="36708" w:author="家榮 張" w:date="2021-05-06T19:24:00Z">
          <w:pPr>
            <w:pStyle w:val="3"/>
          </w:pPr>
        </w:pPrChange>
      </w:pPr>
      <w:ins w:id="36709" w:author="家榮 張" w:date="2021-05-06T19:24:00Z">
        <w:r>
          <w:rPr>
            <w:noProof/>
          </w:rPr>
          <w:drawing>
            <wp:inline distT="0" distB="0" distL="0" distR="0" wp14:anchorId="2099391E" wp14:editId="2375D3D6">
              <wp:extent cx="6479540" cy="1084580"/>
              <wp:effectExtent l="0" t="0" r="0" b="0"/>
              <wp:docPr id="114" name="圖片 1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845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856B142" w14:textId="3079ACFF" w:rsidR="00B44F9D" w:rsidRDefault="00B44F9D" w:rsidP="00B44F9D">
      <w:pPr>
        <w:pStyle w:val="3"/>
        <w:rPr>
          <w:ins w:id="36710" w:author="家榮 張" w:date="2021-05-06T19:24:00Z"/>
        </w:rPr>
      </w:pPr>
      <w:bookmarkStart w:id="36711" w:name="_(15).附件15"/>
      <w:bookmarkEnd w:id="36711"/>
      <w:ins w:id="36712" w:author="家榮 張" w:date="2021-05-06T19:21:00Z">
        <w:r>
          <w:rPr>
            <w:rFonts w:hint="eastAsia"/>
          </w:rPr>
          <w:t>(1</w:t>
        </w:r>
        <w:r>
          <w:t>5</w:t>
        </w:r>
        <w:r>
          <w:rPr>
            <w:rFonts w:hint="eastAsia"/>
          </w:rPr>
          <w:t>).</w:t>
        </w:r>
      </w:ins>
      <w:ins w:id="36713" w:author="家榮 張" w:date="2021-05-06T19:28:00Z">
        <w:r w:rsidR="00DF7CCA">
          <w:rPr>
            <w:rFonts w:hint="eastAsia"/>
          </w:rPr>
          <w:t>附件</w:t>
        </w:r>
      </w:ins>
      <w:ins w:id="36714" w:author="家榮 張" w:date="2021-05-06T19:21:00Z">
        <w:r>
          <w:rPr>
            <w:rFonts w:hint="eastAsia"/>
          </w:rPr>
          <w:t>1</w:t>
        </w:r>
        <w:r>
          <w:t>5</w:t>
        </w:r>
      </w:ins>
    </w:p>
    <w:p w14:paraId="4B2A764E" w14:textId="23D63960" w:rsidR="00B44F9D" w:rsidRPr="00E87520" w:rsidRDefault="00B44F9D">
      <w:pPr>
        <w:rPr>
          <w:ins w:id="36715" w:author="家榮 張" w:date="2021-05-06T19:21:00Z"/>
        </w:rPr>
        <w:pPrChange w:id="36716" w:author="家榮 張" w:date="2021-05-06T19:24:00Z">
          <w:pPr>
            <w:pStyle w:val="3"/>
          </w:pPr>
        </w:pPrChange>
      </w:pPr>
      <w:ins w:id="36717" w:author="家榮 張" w:date="2021-05-06T19:24:00Z">
        <w:r>
          <w:rPr>
            <w:noProof/>
          </w:rPr>
          <w:drawing>
            <wp:inline distT="0" distB="0" distL="0" distR="0" wp14:anchorId="6C63D64A" wp14:editId="42EF6E5E">
              <wp:extent cx="6479540" cy="1050290"/>
              <wp:effectExtent l="0" t="0" r="0" b="0"/>
              <wp:docPr id="115" name="圖片 1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502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439BFDF" w14:textId="69C6978B" w:rsidR="00B44F9D" w:rsidRDefault="00B44F9D" w:rsidP="00B44F9D">
      <w:pPr>
        <w:pStyle w:val="3"/>
        <w:rPr>
          <w:ins w:id="36718" w:author="家榮 張" w:date="2021-05-06T19:24:00Z"/>
        </w:rPr>
      </w:pPr>
      <w:bookmarkStart w:id="36719" w:name="_(16).附件16"/>
      <w:bookmarkEnd w:id="36719"/>
      <w:ins w:id="36720" w:author="家榮 張" w:date="2021-05-06T19:21:00Z">
        <w:r>
          <w:rPr>
            <w:rFonts w:hint="eastAsia"/>
          </w:rPr>
          <w:t>(1</w:t>
        </w:r>
        <w:r>
          <w:t>6</w:t>
        </w:r>
        <w:r>
          <w:rPr>
            <w:rFonts w:hint="eastAsia"/>
          </w:rPr>
          <w:t>).</w:t>
        </w:r>
      </w:ins>
      <w:ins w:id="36721" w:author="家榮 張" w:date="2021-05-06T19:28:00Z">
        <w:r w:rsidR="00DF7CCA">
          <w:rPr>
            <w:rFonts w:hint="eastAsia"/>
          </w:rPr>
          <w:t>附件1</w:t>
        </w:r>
      </w:ins>
      <w:ins w:id="36722" w:author="家榮 張" w:date="2021-05-06T19:21:00Z">
        <w:r>
          <w:t>6</w:t>
        </w:r>
      </w:ins>
    </w:p>
    <w:p w14:paraId="203366F1" w14:textId="2CC12FD2" w:rsidR="00B44F9D" w:rsidRPr="00E87520" w:rsidRDefault="00B44F9D">
      <w:pPr>
        <w:rPr>
          <w:ins w:id="36723" w:author="家榮 張" w:date="2021-05-06T19:21:00Z"/>
        </w:rPr>
        <w:pPrChange w:id="36724" w:author="家榮 張" w:date="2021-05-06T19:24:00Z">
          <w:pPr>
            <w:pStyle w:val="3"/>
          </w:pPr>
        </w:pPrChange>
      </w:pPr>
      <w:ins w:id="36725" w:author="家榮 張" w:date="2021-05-06T19:24:00Z">
        <w:r>
          <w:rPr>
            <w:noProof/>
          </w:rPr>
          <w:drawing>
            <wp:inline distT="0" distB="0" distL="0" distR="0" wp14:anchorId="0A544669" wp14:editId="7724F923">
              <wp:extent cx="6479540" cy="1764665"/>
              <wp:effectExtent l="0" t="0" r="0" b="0"/>
              <wp:docPr id="116" name="圖片 1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7646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83ED895" w14:textId="388211FA" w:rsidR="00B44F9D" w:rsidRDefault="00B44F9D" w:rsidP="00B44F9D">
      <w:pPr>
        <w:pStyle w:val="3"/>
        <w:rPr>
          <w:ins w:id="36726" w:author="家榮 張" w:date="2021-05-06T19:24:00Z"/>
        </w:rPr>
      </w:pPr>
      <w:bookmarkStart w:id="36727" w:name="_(17).附件17"/>
      <w:bookmarkEnd w:id="36727"/>
      <w:ins w:id="36728" w:author="家榮 張" w:date="2021-05-06T19:21:00Z">
        <w:r>
          <w:rPr>
            <w:rFonts w:hint="eastAsia"/>
          </w:rPr>
          <w:t>(1</w:t>
        </w:r>
        <w:r>
          <w:t>7</w:t>
        </w:r>
        <w:r>
          <w:rPr>
            <w:rFonts w:hint="eastAsia"/>
          </w:rPr>
          <w:t>).</w:t>
        </w:r>
      </w:ins>
      <w:ins w:id="36729" w:author="家榮 張" w:date="2021-05-06T19:27:00Z">
        <w:r w:rsidR="00DF7CCA">
          <w:rPr>
            <w:rFonts w:hint="eastAsia"/>
          </w:rPr>
          <w:t>附件</w:t>
        </w:r>
      </w:ins>
      <w:ins w:id="36730" w:author="家榮 張" w:date="2021-05-06T19:21:00Z">
        <w:r>
          <w:rPr>
            <w:rFonts w:hint="eastAsia"/>
          </w:rPr>
          <w:t>1</w:t>
        </w:r>
        <w:r>
          <w:t>7</w:t>
        </w:r>
      </w:ins>
    </w:p>
    <w:p w14:paraId="67725FA7" w14:textId="66741080" w:rsidR="00B44F9D" w:rsidRPr="00E87520" w:rsidRDefault="00B44F9D">
      <w:pPr>
        <w:rPr>
          <w:ins w:id="36731" w:author="家榮 張" w:date="2021-05-06T19:21:00Z"/>
        </w:rPr>
        <w:pPrChange w:id="36732" w:author="家榮 張" w:date="2021-05-06T19:24:00Z">
          <w:pPr>
            <w:pStyle w:val="3"/>
          </w:pPr>
        </w:pPrChange>
      </w:pPr>
      <w:ins w:id="36733" w:author="家榮 張" w:date="2021-05-06T19:24:00Z">
        <w:r>
          <w:rPr>
            <w:noProof/>
          </w:rPr>
          <w:drawing>
            <wp:inline distT="0" distB="0" distL="0" distR="0" wp14:anchorId="0DA9DFFC" wp14:editId="4664F473">
              <wp:extent cx="6479540" cy="1658620"/>
              <wp:effectExtent l="0" t="0" r="0" b="0"/>
              <wp:docPr id="117" name="圖片 1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6586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1918E76" w14:textId="613FCE82" w:rsidR="00B44F9D" w:rsidRDefault="00B44F9D">
      <w:pPr>
        <w:pStyle w:val="3"/>
        <w:rPr>
          <w:ins w:id="36734" w:author="家榮 張" w:date="2021-05-06T19:25:00Z"/>
        </w:rPr>
      </w:pPr>
      <w:bookmarkStart w:id="36735" w:name="_(18).選單18"/>
      <w:bookmarkEnd w:id="36735"/>
      <w:ins w:id="36736" w:author="家榮 張" w:date="2021-05-06T19:21:00Z">
        <w:r>
          <w:rPr>
            <w:rFonts w:hint="eastAsia"/>
          </w:rPr>
          <w:t>(1</w:t>
        </w:r>
        <w:r>
          <w:t>8</w:t>
        </w:r>
        <w:r>
          <w:rPr>
            <w:rFonts w:hint="eastAsia"/>
          </w:rPr>
          <w:t>).</w:t>
        </w:r>
      </w:ins>
      <w:ins w:id="36737" w:author="家榮 張" w:date="2021-05-06T19:27:00Z">
        <w:r w:rsidR="00DF7CCA">
          <w:rPr>
            <w:rFonts w:hint="eastAsia"/>
          </w:rPr>
          <w:t>附件</w:t>
        </w:r>
      </w:ins>
      <w:ins w:id="36738" w:author="家榮 張" w:date="2021-05-06T19:21:00Z">
        <w:r>
          <w:rPr>
            <w:rFonts w:hint="eastAsia"/>
          </w:rPr>
          <w:t>1</w:t>
        </w:r>
        <w:r>
          <w:t>8</w:t>
        </w:r>
      </w:ins>
    </w:p>
    <w:p w14:paraId="0E95BED4" w14:textId="185CA268" w:rsidR="00B44F9D" w:rsidRDefault="00B44F9D" w:rsidP="00B44F9D">
      <w:pPr>
        <w:tabs>
          <w:tab w:val="left" w:pos="552"/>
        </w:tabs>
        <w:ind w:left="960"/>
        <w:rPr>
          <w:ins w:id="36739" w:author="家榮 張" w:date="2021-05-06T19:25:00Z"/>
          <w:rFonts w:ascii="標楷體" w:eastAsia="標楷體" w:hAnsi="標楷體"/>
        </w:rPr>
      </w:pPr>
      <w:ins w:id="36740" w:author="家榮 張" w:date="2021-05-06T19:25:00Z">
        <w:r>
          <w:rPr>
            <w:rFonts w:ascii="標楷體" w:eastAsia="標楷體" w:hAnsi="標楷體" w:hint="eastAsia"/>
          </w:rPr>
          <w:t>通知書名稱來自於以下交易【L6086報表代號對照黨查詢】 (圖I、圖II)，若該報表「寄送記號」被設定為「不送」(圖III黃底處)則【L1108 申請不列印書面通知書維護】與【L1908 申請不列印書面通知書查詢】不會出現此報表。</w:t>
        </w:r>
      </w:ins>
    </w:p>
    <w:p w14:paraId="21C6714F" w14:textId="77777777" w:rsidR="00B44F9D" w:rsidRDefault="00B44F9D" w:rsidP="00B44F9D">
      <w:pPr>
        <w:tabs>
          <w:tab w:val="left" w:pos="552"/>
        </w:tabs>
        <w:rPr>
          <w:ins w:id="36741" w:author="家榮 張" w:date="2021-05-06T19:25:00Z"/>
          <w:rFonts w:ascii="標楷體" w:eastAsia="標楷體" w:hAnsi="標楷體"/>
        </w:rPr>
      </w:pPr>
      <w:ins w:id="36742" w:author="家榮 張" w:date="2021-05-06T19:25:00Z">
        <w:r>
          <w:rPr>
            <w:rFonts w:ascii="標楷體" w:eastAsia="標楷體" w:hAnsi="標楷體" w:hint="eastAsia"/>
          </w:rPr>
          <w:t>圖I</w:t>
        </w:r>
      </w:ins>
    </w:p>
    <w:p w14:paraId="54F59BB5" w14:textId="77777777" w:rsidR="00B44F9D" w:rsidRDefault="00B44F9D" w:rsidP="00B44F9D">
      <w:pPr>
        <w:tabs>
          <w:tab w:val="left" w:pos="788"/>
        </w:tabs>
        <w:rPr>
          <w:ins w:id="36743" w:author="家榮 張" w:date="2021-05-06T19:25:00Z"/>
          <w:rFonts w:ascii="標楷體" w:eastAsia="標楷體" w:hAnsi="標楷體"/>
        </w:rPr>
      </w:pPr>
      <w:ins w:id="36744" w:author="家榮 張" w:date="2021-05-06T19:25:00Z">
        <w:r>
          <w:rPr>
            <w:noProof/>
          </w:rPr>
          <w:drawing>
            <wp:inline distT="0" distB="0" distL="0" distR="0" wp14:anchorId="278658E9" wp14:editId="680DBD61">
              <wp:extent cx="6479540" cy="2066925"/>
              <wp:effectExtent l="0" t="0" r="0" b="0"/>
              <wp:docPr id="60" name="圖片 6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0669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D635331" w14:textId="77777777" w:rsidR="00B44F9D" w:rsidRDefault="00B44F9D" w:rsidP="00B44F9D">
      <w:pPr>
        <w:tabs>
          <w:tab w:val="left" w:pos="788"/>
        </w:tabs>
        <w:rPr>
          <w:ins w:id="36745" w:author="家榮 張" w:date="2021-05-06T19:25:00Z"/>
          <w:rFonts w:ascii="標楷體" w:eastAsia="標楷體" w:hAnsi="標楷體"/>
        </w:rPr>
      </w:pPr>
    </w:p>
    <w:p w14:paraId="167B7EA2" w14:textId="77777777" w:rsidR="00B44F9D" w:rsidRDefault="00B44F9D" w:rsidP="00B44F9D">
      <w:pPr>
        <w:tabs>
          <w:tab w:val="left" w:pos="788"/>
        </w:tabs>
        <w:rPr>
          <w:ins w:id="36746" w:author="家榮 張" w:date="2021-05-06T19:25:00Z"/>
          <w:rFonts w:ascii="標楷體" w:eastAsia="標楷體" w:hAnsi="標楷體"/>
        </w:rPr>
      </w:pPr>
    </w:p>
    <w:p w14:paraId="1AB5BBD6" w14:textId="77777777" w:rsidR="00B44F9D" w:rsidRDefault="00B44F9D" w:rsidP="00B44F9D">
      <w:pPr>
        <w:tabs>
          <w:tab w:val="left" w:pos="788"/>
        </w:tabs>
        <w:rPr>
          <w:ins w:id="36747" w:author="家榮 張" w:date="2021-05-06T19:25:00Z"/>
          <w:rFonts w:ascii="標楷體" w:eastAsia="標楷體" w:hAnsi="標楷體"/>
        </w:rPr>
      </w:pPr>
    </w:p>
    <w:p w14:paraId="48F3AFF2" w14:textId="77777777" w:rsidR="00B44F9D" w:rsidRDefault="00B44F9D" w:rsidP="00B44F9D">
      <w:pPr>
        <w:tabs>
          <w:tab w:val="left" w:pos="788"/>
        </w:tabs>
        <w:rPr>
          <w:ins w:id="36748" w:author="家榮 張" w:date="2021-05-06T19:25:00Z"/>
          <w:rFonts w:ascii="標楷體" w:eastAsia="標楷體" w:hAnsi="標楷體"/>
        </w:rPr>
      </w:pPr>
      <w:ins w:id="36749" w:author="家榮 張" w:date="2021-05-06T19:25:00Z">
        <w:r>
          <w:rPr>
            <w:rFonts w:ascii="標楷體" w:eastAsia="標楷體" w:hAnsi="標楷體" w:hint="eastAsia"/>
          </w:rPr>
          <w:t>圖II</w:t>
        </w:r>
      </w:ins>
    </w:p>
    <w:p w14:paraId="47B1C163" w14:textId="77777777" w:rsidR="00B44F9D" w:rsidRDefault="00B44F9D" w:rsidP="00B44F9D">
      <w:pPr>
        <w:tabs>
          <w:tab w:val="left" w:pos="788"/>
        </w:tabs>
        <w:rPr>
          <w:ins w:id="36750" w:author="家榮 張" w:date="2021-05-06T19:25:00Z"/>
          <w:rFonts w:ascii="標楷體" w:eastAsia="標楷體" w:hAnsi="標楷體"/>
        </w:rPr>
      </w:pPr>
      <w:ins w:id="36751" w:author="家榮 張" w:date="2021-05-06T19:25:00Z">
        <w:r>
          <w:rPr>
            <w:noProof/>
          </w:rPr>
          <w:drawing>
            <wp:inline distT="0" distB="0" distL="0" distR="0" wp14:anchorId="7227312A" wp14:editId="64960CEB">
              <wp:extent cx="6479540" cy="2416175"/>
              <wp:effectExtent l="0" t="0" r="0" b="0"/>
              <wp:docPr id="69" name="圖片 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416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954D114" w14:textId="77777777" w:rsidR="00B44F9D" w:rsidRDefault="00B44F9D" w:rsidP="00B44F9D">
      <w:pPr>
        <w:tabs>
          <w:tab w:val="left" w:pos="788"/>
        </w:tabs>
        <w:rPr>
          <w:ins w:id="36752" w:author="家榮 張" w:date="2021-05-06T19:25:00Z"/>
          <w:rFonts w:ascii="標楷體" w:eastAsia="標楷體" w:hAnsi="標楷體"/>
        </w:rPr>
      </w:pPr>
    </w:p>
    <w:p w14:paraId="15E5A524" w14:textId="77777777" w:rsidR="00B44F9D" w:rsidRDefault="00B44F9D" w:rsidP="00B44F9D">
      <w:pPr>
        <w:tabs>
          <w:tab w:val="left" w:pos="788"/>
        </w:tabs>
        <w:rPr>
          <w:ins w:id="36753" w:author="家榮 張" w:date="2021-05-06T19:25:00Z"/>
          <w:rFonts w:ascii="標楷體" w:eastAsia="標楷體" w:hAnsi="標楷體"/>
        </w:rPr>
      </w:pPr>
      <w:ins w:id="36754" w:author="家榮 張" w:date="2021-05-06T19:25:00Z">
        <w:r>
          <w:rPr>
            <w:rFonts w:ascii="標楷體" w:eastAsia="標楷體" w:hAnsi="標楷體" w:hint="eastAsia"/>
          </w:rPr>
          <w:t>圖III</w:t>
        </w:r>
      </w:ins>
    </w:p>
    <w:p w14:paraId="25FD0463" w14:textId="77777777" w:rsidR="00B44F9D" w:rsidRPr="009B2BD3" w:rsidRDefault="00B44F9D" w:rsidP="00B44F9D">
      <w:pPr>
        <w:tabs>
          <w:tab w:val="left" w:pos="788"/>
        </w:tabs>
        <w:rPr>
          <w:ins w:id="36755" w:author="家榮 張" w:date="2021-05-06T19:25:00Z"/>
          <w:rFonts w:ascii="標楷體" w:eastAsia="標楷體" w:hAnsi="標楷體"/>
        </w:rPr>
      </w:pPr>
      <w:ins w:id="36756" w:author="家榮 張" w:date="2021-05-06T19:25:00Z">
        <w:r>
          <w:rPr>
            <w:noProof/>
          </w:rPr>
          <w:drawing>
            <wp:inline distT="0" distB="0" distL="0" distR="0" wp14:anchorId="6B7A8C87" wp14:editId="576E0C3B">
              <wp:extent cx="6479540" cy="2416175"/>
              <wp:effectExtent l="0" t="0" r="0" b="0"/>
              <wp:docPr id="86" name="圖片 8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416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69E072E" w14:textId="77777777" w:rsidR="00B44F9D" w:rsidRDefault="00B44F9D" w:rsidP="00B44F9D">
      <w:pPr>
        <w:tabs>
          <w:tab w:val="left" w:pos="788"/>
        </w:tabs>
        <w:rPr>
          <w:ins w:id="36757" w:author="家榮 張" w:date="2021-05-06T19:25:00Z"/>
          <w:rFonts w:ascii="標楷體" w:eastAsia="標楷體" w:hAnsi="標楷體"/>
        </w:rPr>
      </w:pPr>
    </w:p>
    <w:p w14:paraId="4348C675" w14:textId="77777777" w:rsidR="00B44F9D" w:rsidRPr="00E87520" w:rsidRDefault="00B44F9D">
      <w:pPr>
        <w:rPr>
          <w:ins w:id="36758" w:author="家榮 張" w:date="2021-05-06T19:20:00Z"/>
        </w:rPr>
        <w:pPrChange w:id="36759" w:author="家榮 張" w:date="2021-05-06T19:25:00Z">
          <w:pPr>
            <w:pStyle w:val="3"/>
          </w:pPr>
        </w:pPrChange>
      </w:pPr>
    </w:p>
    <w:sectPr w:rsidR="00B44F9D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8B781F" w14:textId="77777777" w:rsidR="005E567F" w:rsidRDefault="005E567F">
      <w:r>
        <w:separator/>
      </w:r>
    </w:p>
  </w:endnote>
  <w:endnote w:type="continuationSeparator" w:id="0">
    <w:p w14:paraId="214B758E" w14:textId="77777777" w:rsidR="005E567F" w:rsidRDefault="005E56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EDEF2D" w14:textId="77777777" w:rsidR="005E567F" w:rsidRPr="009B11EB" w:rsidRDefault="005E567F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5E567F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5E567F" w:rsidRPr="009B11EB" w:rsidRDefault="005E567F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PJ201800012_URS_1顧客管理作業.docx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3E12160A" w:rsidR="005E567F" w:rsidRPr="009B11EB" w:rsidRDefault="005E567F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3E1AAD">
            <w:rPr>
              <w:rFonts w:ascii="標楷體" w:eastAsia="標楷體" w:hAnsi="標楷體"/>
              <w:noProof/>
            </w:rPr>
            <w:t>V1.2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0ED4A776" w:rsidR="005E567F" w:rsidRPr="009B11EB" w:rsidRDefault="005E567F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3E1AAD" w:rsidRPr="003E1AAD">
            <w:rPr>
              <w:rFonts w:ascii="標楷體" w:eastAsia="標楷體" w:hAnsi="標楷體"/>
              <w:noProof/>
            </w:rPr>
            <w:t>2021/05/</w:t>
          </w:r>
          <w:r w:rsidR="003E1AAD">
            <w:rPr>
              <w:noProof/>
            </w:rPr>
            <w:t>18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5E567F" w:rsidRPr="009B11EB" w:rsidRDefault="005E567F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38785208" w:rsidR="005E567F" w:rsidRPr="009B11EB" w:rsidRDefault="005E567F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3E1AAD">
            <w:rPr>
              <w:rFonts w:ascii="標楷體" w:eastAsia="標楷體" w:hAnsi="標楷體"/>
              <w:noProof/>
            </w:rPr>
            <w:t>50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5E567F" w:rsidRPr="009B11EB" w:rsidRDefault="005E567F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491690" w14:textId="77777777" w:rsidR="005E567F" w:rsidRDefault="005E567F" w:rsidP="00E04083">
    <w:pPr>
      <w:pStyle w:val="afe"/>
    </w:pPr>
  </w:p>
  <w:p w14:paraId="65F373B8" w14:textId="77777777" w:rsidR="005E567F" w:rsidRDefault="005E567F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5E567F" w:rsidRPr="00E04083" w:rsidRDefault="005E567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DD7898" w14:textId="77777777" w:rsidR="005E567F" w:rsidRDefault="005E567F">
      <w:r>
        <w:separator/>
      </w:r>
    </w:p>
  </w:footnote>
  <w:footnote w:type="continuationSeparator" w:id="0">
    <w:p w14:paraId="267282D1" w14:textId="77777777" w:rsidR="005E567F" w:rsidRDefault="005E56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B6278D" w14:textId="77777777" w:rsidR="005E567F" w:rsidRDefault="005E567F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5E567F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5E567F" w:rsidRDefault="005E567F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7216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5E567F" w:rsidRPr="00B27847" w:rsidRDefault="005E567F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5E567F" w:rsidRPr="00B27847" w:rsidRDefault="005E567F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5E567F" w:rsidRDefault="005E567F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5E567F" w:rsidRDefault="005E567F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70CA6C" w14:textId="77777777" w:rsidR="005E567F" w:rsidRDefault="005E567F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>
      <w:rPr>
        <w:rFonts w:hint="eastAsia"/>
        <w:noProof/>
      </w:rPr>
      <w:drawing>
        <wp:anchor distT="0" distB="0" distL="114300" distR="114300" simplePos="0" relativeHeight="251659264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8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0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3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4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1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9"/>
  </w:num>
  <w:num w:numId="2">
    <w:abstractNumId w:val="40"/>
  </w:num>
  <w:num w:numId="3">
    <w:abstractNumId w:val="2"/>
  </w:num>
  <w:num w:numId="4">
    <w:abstractNumId w:val="0"/>
  </w:num>
  <w:num w:numId="5">
    <w:abstractNumId w:val="12"/>
  </w:num>
  <w:num w:numId="6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5"/>
  </w:num>
  <w:num w:numId="10">
    <w:abstractNumId w:val="15"/>
  </w:num>
  <w:num w:numId="11">
    <w:abstractNumId w:val="37"/>
  </w:num>
  <w:num w:numId="12">
    <w:abstractNumId w:val="26"/>
  </w:num>
  <w:num w:numId="13">
    <w:abstractNumId w:val="38"/>
  </w:num>
  <w:num w:numId="14">
    <w:abstractNumId w:val="8"/>
  </w:num>
  <w:num w:numId="15">
    <w:abstractNumId w:val="21"/>
  </w:num>
  <w:num w:numId="16">
    <w:abstractNumId w:val="14"/>
  </w:num>
  <w:num w:numId="17">
    <w:abstractNumId w:val="20"/>
  </w:num>
  <w:num w:numId="18">
    <w:abstractNumId w:val="30"/>
  </w:num>
  <w:num w:numId="19">
    <w:abstractNumId w:val="3"/>
  </w:num>
  <w:num w:numId="20">
    <w:abstractNumId w:val="17"/>
  </w:num>
  <w:num w:numId="21">
    <w:abstractNumId w:val="5"/>
  </w:num>
  <w:num w:numId="22">
    <w:abstractNumId w:val="4"/>
  </w:num>
  <w:num w:numId="23">
    <w:abstractNumId w:val="34"/>
  </w:num>
  <w:num w:numId="24">
    <w:abstractNumId w:val="39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19"/>
  </w:num>
  <w:num w:numId="31">
    <w:abstractNumId w:val="18"/>
  </w:num>
  <w:num w:numId="32">
    <w:abstractNumId w:val="23"/>
  </w:num>
  <w:num w:numId="33">
    <w:abstractNumId w:val="36"/>
  </w:num>
  <w:num w:numId="34">
    <w:abstractNumId w:val="42"/>
  </w:num>
  <w:num w:numId="35">
    <w:abstractNumId w:val="22"/>
  </w:num>
  <w:num w:numId="36">
    <w:abstractNumId w:val="28"/>
  </w:num>
  <w:num w:numId="37">
    <w:abstractNumId w:val="11"/>
  </w:num>
  <w:num w:numId="38">
    <w:abstractNumId w:val="31"/>
  </w:num>
  <w:num w:numId="39">
    <w:abstractNumId w:val="32"/>
  </w:num>
  <w:num w:numId="40">
    <w:abstractNumId w:val="29"/>
  </w:num>
  <w:num w:numId="41">
    <w:abstractNumId w:val="29"/>
  </w:num>
  <w:num w:numId="42">
    <w:abstractNumId w:val="29"/>
  </w:num>
  <w:num w:numId="43">
    <w:abstractNumId w:val="29"/>
  </w:num>
  <w:num w:numId="44">
    <w:abstractNumId w:val="29"/>
  </w:num>
  <w:num w:numId="45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9"/>
  </w:num>
  <w:num w:numId="47">
    <w:abstractNumId w:val="0"/>
  </w:num>
  <w:num w:numId="48">
    <w:abstractNumId w:val="0"/>
  </w:num>
  <w:num w:numId="49">
    <w:abstractNumId w:val="0"/>
  </w:num>
  <w:num w:numId="50">
    <w:abstractNumId w:val="25"/>
  </w:num>
  <w:num w:numId="51">
    <w:abstractNumId w:val="41"/>
  </w:num>
  <w:num w:numId="52">
    <w:abstractNumId w:val="24"/>
  </w:num>
  <w:num w:numId="53">
    <w:abstractNumId w:val="27"/>
  </w:num>
  <w:num w:numId="54">
    <w:abstractNumId w:val="33"/>
  </w:num>
  <w:num w:numId="55">
    <w:abstractNumId w:val="27"/>
  </w:num>
  <w:num w:numId="56">
    <w:abstractNumId w:val="12"/>
  </w:num>
  <w:num w:numId="57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張金龍">
    <w15:presenceInfo w15:providerId="None" w15:userId="張金龍"/>
  </w15:person>
  <w15:person w15:author="st1">
    <w15:presenceInfo w15:providerId="None" w15:userId="st1"/>
  </w15:person>
  <w15:person w15:author="Fegie">
    <w15:presenceInfo w15:providerId="None" w15:userId="Fegie"/>
  </w15:person>
  <w15:person w15:author="88692">
    <w15:presenceInfo w15:providerId="None" w15:userId="88692"/>
  </w15:person>
  <w15:person w15:author="張嘉榮">
    <w15:presenceInfo w15:providerId="None" w15:userId="張嘉榮"/>
  </w15:person>
  <w15:person w15:author="家榮 張">
    <w15:presenceInfo w15:providerId="Windows Live" w15:userId="9091502178bfb465"/>
  </w15:person>
  <w15:person w15:author="張家榮">
    <w15:presenceInfo w15:providerId="Windows Live" w15:userId="9091502178bfb46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activeWritingStyle w:appName="MSWord" w:lang="zh-TW" w:vendorID="64" w:dllVersion="131077" w:nlCheck="1" w:checkStyle="1"/>
  <w:activeWritingStyle w:appName="MSWord" w:lang="en-US" w:vendorID="64" w:dllVersion="131078" w:nlCheck="1" w:checkStyle="0"/>
  <w:activeWritingStyle w:appName="MSWord" w:lang="zh-HK" w:vendorID="64" w:dllVersion="131077" w:nlCheck="1" w:checkStyle="1"/>
  <w:revisionView w:markup="0"/>
  <w:trackRevision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D543A"/>
    <w:rsid w:val="0000053E"/>
    <w:rsid w:val="0000093C"/>
    <w:rsid w:val="00001BD2"/>
    <w:rsid w:val="000026EB"/>
    <w:rsid w:val="000027D3"/>
    <w:rsid w:val="00002C48"/>
    <w:rsid w:val="000115EF"/>
    <w:rsid w:val="000119BE"/>
    <w:rsid w:val="000140B5"/>
    <w:rsid w:val="00014412"/>
    <w:rsid w:val="00014E2F"/>
    <w:rsid w:val="00016496"/>
    <w:rsid w:val="00020EAF"/>
    <w:rsid w:val="00023EE8"/>
    <w:rsid w:val="00025BBF"/>
    <w:rsid w:val="000273E6"/>
    <w:rsid w:val="00033682"/>
    <w:rsid w:val="00033D18"/>
    <w:rsid w:val="00034D15"/>
    <w:rsid w:val="00035019"/>
    <w:rsid w:val="00036146"/>
    <w:rsid w:val="00036D92"/>
    <w:rsid w:val="00036E90"/>
    <w:rsid w:val="000413E4"/>
    <w:rsid w:val="00046AE8"/>
    <w:rsid w:val="00047885"/>
    <w:rsid w:val="00047BAE"/>
    <w:rsid w:val="000505BF"/>
    <w:rsid w:val="00053209"/>
    <w:rsid w:val="000534BE"/>
    <w:rsid w:val="00056590"/>
    <w:rsid w:val="000628FA"/>
    <w:rsid w:val="0006376E"/>
    <w:rsid w:val="0007330F"/>
    <w:rsid w:val="000771A9"/>
    <w:rsid w:val="00082FCE"/>
    <w:rsid w:val="0008417A"/>
    <w:rsid w:val="00085802"/>
    <w:rsid w:val="000873DE"/>
    <w:rsid w:val="00087B9A"/>
    <w:rsid w:val="00091E21"/>
    <w:rsid w:val="0009435B"/>
    <w:rsid w:val="000943AE"/>
    <w:rsid w:val="0009670C"/>
    <w:rsid w:val="000A3048"/>
    <w:rsid w:val="000A401B"/>
    <w:rsid w:val="000A58A9"/>
    <w:rsid w:val="000A7B4A"/>
    <w:rsid w:val="000B03EF"/>
    <w:rsid w:val="000B0995"/>
    <w:rsid w:val="000B32F2"/>
    <w:rsid w:val="000B398A"/>
    <w:rsid w:val="000B3B3E"/>
    <w:rsid w:val="000B427A"/>
    <w:rsid w:val="000B49AE"/>
    <w:rsid w:val="000B5168"/>
    <w:rsid w:val="000B63B2"/>
    <w:rsid w:val="000C4AE9"/>
    <w:rsid w:val="000C4C7B"/>
    <w:rsid w:val="000D0030"/>
    <w:rsid w:val="000D1DAF"/>
    <w:rsid w:val="000E098D"/>
    <w:rsid w:val="000E36DA"/>
    <w:rsid w:val="000E417A"/>
    <w:rsid w:val="000E5C96"/>
    <w:rsid w:val="000E63CD"/>
    <w:rsid w:val="000F3089"/>
    <w:rsid w:val="000F3C62"/>
    <w:rsid w:val="000F4BD9"/>
    <w:rsid w:val="000F5B6C"/>
    <w:rsid w:val="000F729B"/>
    <w:rsid w:val="000F7CE8"/>
    <w:rsid w:val="00100AF6"/>
    <w:rsid w:val="00102E10"/>
    <w:rsid w:val="00104D4F"/>
    <w:rsid w:val="001069A0"/>
    <w:rsid w:val="001075FA"/>
    <w:rsid w:val="001117C1"/>
    <w:rsid w:val="00112613"/>
    <w:rsid w:val="0011402B"/>
    <w:rsid w:val="00116608"/>
    <w:rsid w:val="00117312"/>
    <w:rsid w:val="00117712"/>
    <w:rsid w:val="0011788D"/>
    <w:rsid w:val="00125BF6"/>
    <w:rsid w:val="001262E9"/>
    <w:rsid w:val="00131A8A"/>
    <w:rsid w:val="001333D9"/>
    <w:rsid w:val="0013503E"/>
    <w:rsid w:val="00136352"/>
    <w:rsid w:val="001375EC"/>
    <w:rsid w:val="00140F64"/>
    <w:rsid w:val="001434AC"/>
    <w:rsid w:val="00144AE6"/>
    <w:rsid w:val="00150966"/>
    <w:rsid w:val="0015167D"/>
    <w:rsid w:val="00151993"/>
    <w:rsid w:val="00152E58"/>
    <w:rsid w:val="0015734C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81A84"/>
    <w:rsid w:val="001829D9"/>
    <w:rsid w:val="0018305B"/>
    <w:rsid w:val="00183492"/>
    <w:rsid w:val="00184CE6"/>
    <w:rsid w:val="00185660"/>
    <w:rsid w:val="00186121"/>
    <w:rsid w:val="0019106C"/>
    <w:rsid w:val="00191C43"/>
    <w:rsid w:val="001963F6"/>
    <w:rsid w:val="001A009A"/>
    <w:rsid w:val="001A1D8F"/>
    <w:rsid w:val="001A2705"/>
    <w:rsid w:val="001A37C9"/>
    <w:rsid w:val="001A758E"/>
    <w:rsid w:val="001A7955"/>
    <w:rsid w:val="001B1334"/>
    <w:rsid w:val="001B14C7"/>
    <w:rsid w:val="001B4945"/>
    <w:rsid w:val="001B4B49"/>
    <w:rsid w:val="001B57DF"/>
    <w:rsid w:val="001B60E8"/>
    <w:rsid w:val="001B72C4"/>
    <w:rsid w:val="001C13CA"/>
    <w:rsid w:val="001C3E15"/>
    <w:rsid w:val="001C4557"/>
    <w:rsid w:val="001C4A50"/>
    <w:rsid w:val="001C5900"/>
    <w:rsid w:val="001D0D7D"/>
    <w:rsid w:val="001D30B4"/>
    <w:rsid w:val="001D4D4A"/>
    <w:rsid w:val="001D693B"/>
    <w:rsid w:val="001D7570"/>
    <w:rsid w:val="001D7D90"/>
    <w:rsid w:val="001E04CB"/>
    <w:rsid w:val="001E078D"/>
    <w:rsid w:val="001E1E1D"/>
    <w:rsid w:val="001E2350"/>
    <w:rsid w:val="001E23CE"/>
    <w:rsid w:val="001E3D16"/>
    <w:rsid w:val="001E41BA"/>
    <w:rsid w:val="001E74F0"/>
    <w:rsid w:val="001F6AA5"/>
    <w:rsid w:val="00200D13"/>
    <w:rsid w:val="002018DC"/>
    <w:rsid w:val="00203413"/>
    <w:rsid w:val="00204F6E"/>
    <w:rsid w:val="00205D69"/>
    <w:rsid w:val="0020775B"/>
    <w:rsid w:val="00210903"/>
    <w:rsid w:val="002113B9"/>
    <w:rsid w:val="00213311"/>
    <w:rsid w:val="00215AE7"/>
    <w:rsid w:val="00217B06"/>
    <w:rsid w:val="00221F51"/>
    <w:rsid w:val="00223735"/>
    <w:rsid w:val="00227ED4"/>
    <w:rsid w:val="00231387"/>
    <w:rsid w:val="002336A2"/>
    <w:rsid w:val="00237236"/>
    <w:rsid w:val="00240D48"/>
    <w:rsid w:val="00243305"/>
    <w:rsid w:val="00243771"/>
    <w:rsid w:val="00251271"/>
    <w:rsid w:val="00252F5F"/>
    <w:rsid w:val="002537D1"/>
    <w:rsid w:val="00260569"/>
    <w:rsid w:val="002638E9"/>
    <w:rsid w:val="00264CAA"/>
    <w:rsid w:val="00265220"/>
    <w:rsid w:val="002661EB"/>
    <w:rsid w:val="0027067A"/>
    <w:rsid w:val="002755CF"/>
    <w:rsid w:val="002770AB"/>
    <w:rsid w:val="002774EA"/>
    <w:rsid w:val="00280E98"/>
    <w:rsid w:val="00283B73"/>
    <w:rsid w:val="00283F77"/>
    <w:rsid w:val="002901C9"/>
    <w:rsid w:val="0029049A"/>
    <w:rsid w:val="00291AD4"/>
    <w:rsid w:val="00292C18"/>
    <w:rsid w:val="00293675"/>
    <w:rsid w:val="00293CE8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7282"/>
    <w:rsid w:val="002C37CD"/>
    <w:rsid w:val="002C4029"/>
    <w:rsid w:val="002C6BA7"/>
    <w:rsid w:val="002C7045"/>
    <w:rsid w:val="002D0D18"/>
    <w:rsid w:val="002D170E"/>
    <w:rsid w:val="002E03D0"/>
    <w:rsid w:val="002E1DAF"/>
    <w:rsid w:val="002E2AB5"/>
    <w:rsid w:val="002E4D04"/>
    <w:rsid w:val="002E4E8F"/>
    <w:rsid w:val="002E64C2"/>
    <w:rsid w:val="002F097A"/>
    <w:rsid w:val="002F11DF"/>
    <w:rsid w:val="002F2B64"/>
    <w:rsid w:val="002F3A96"/>
    <w:rsid w:val="002F5A18"/>
    <w:rsid w:val="002F5C39"/>
    <w:rsid w:val="002F5ECF"/>
    <w:rsid w:val="002F60A3"/>
    <w:rsid w:val="0031051C"/>
    <w:rsid w:val="00310CEA"/>
    <w:rsid w:val="003127BD"/>
    <w:rsid w:val="003163F8"/>
    <w:rsid w:val="00327EC9"/>
    <w:rsid w:val="00330978"/>
    <w:rsid w:val="00331697"/>
    <w:rsid w:val="00336B46"/>
    <w:rsid w:val="0034192E"/>
    <w:rsid w:val="00342A6C"/>
    <w:rsid w:val="003435DA"/>
    <w:rsid w:val="00343B64"/>
    <w:rsid w:val="00343E1A"/>
    <w:rsid w:val="00345BFF"/>
    <w:rsid w:val="003602D1"/>
    <w:rsid w:val="003628BD"/>
    <w:rsid w:val="0036302F"/>
    <w:rsid w:val="00364C22"/>
    <w:rsid w:val="00364E4B"/>
    <w:rsid w:val="00367A29"/>
    <w:rsid w:val="0037055F"/>
    <w:rsid w:val="00375C78"/>
    <w:rsid w:val="0037648C"/>
    <w:rsid w:val="0038567C"/>
    <w:rsid w:val="0038619D"/>
    <w:rsid w:val="003901B8"/>
    <w:rsid w:val="003912C5"/>
    <w:rsid w:val="0039143D"/>
    <w:rsid w:val="00392FAC"/>
    <w:rsid w:val="0039302F"/>
    <w:rsid w:val="0039354E"/>
    <w:rsid w:val="0039575B"/>
    <w:rsid w:val="00396CF4"/>
    <w:rsid w:val="003972CE"/>
    <w:rsid w:val="00397FED"/>
    <w:rsid w:val="003A4F73"/>
    <w:rsid w:val="003A591C"/>
    <w:rsid w:val="003B0808"/>
    <w:rsid w:val="003B0F5D"/>
    <w:rsid w:val="003B11B4"/>
    <w:rsid w:val="003B1599"/>
    <w:rsid w:val="003B1BBA"/>
    <w:rsid w:val="003B1F77"/>
    <w:rsid w:val="003B2B59"/>
    <w:rsid w:val="003B2B7E"/>
    <w:rsid w:val="003B52A5"/>
    <w:rsid w:val="003C004D"/>
    <w:rsid w:val="003C073F"/>
    <w:rsid w:val="003C18AF"/>
    <w:rsid w:val="003C36E8"/>
    <w:rsid w:val="003C6DF4"/>
    <w:rsid w:val="003D17DD"/>
    <w:rsid w:val="003D1F07"/>
    <w:rsid w:val="003D2AC3"/>
    <w:rsid w:val="003D5B16"/>
    <w:rsid w:val="003D5E6B"/>
    <w:rsid w:val="003D713A"/>
    <w:rsid w:val="003D7863"/>
    <w:rsid w:val="003E1AAD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10987"/>
    <w:rsid w:val="00410CEC"/>
    <w:rsid w:val="004119A9"/>
    <w:rsid w:val="00411DFE"/>
    <w:rsid w:val="00413915"/>
    <w:rsid w:val="0041496B"/>
    <w:rsid w:val="004157E6"/>
    <w:rsid w:val="00415F28"/>
    <w:rsid w:val="004170DD"/>
    <w:rsid w:val="00417931"/>
    <w:rsid w:val="00417D63"/>
    <w:rsid w:val="00421B65"/>
    <w:rsid w:val="00421BC7"/>
    <w:rsid w:val="00422512"/>
    <w:rsid w:val="00424D8C"/>
    <w:rsid w:val="00425B0B"/>
    <w:rsid w:val="00431745"/>
    <w:rsid w:val="00431C2C"/>
    <w:rsid w:val="004374A4"/>
    <w:rsid w:val="00437EBD"/>
    <w:rsid w:val="00441668"/>
    <w:rsid w:val="00442326"/>
    <w:rsid w:val="004436A0"/>
    <w:rsid w:val="00446CF2"/>
    <w:rsid w:val="00451A0C"/>
    <w:rsid w:val="004525E5"/>
    <w:rsid w:val="004551E9"/>
    <w:rsid w:val="004576D6"/>
    <w:rsid w:val="00457E31"/>
    <w:rsid w:val="00460C9F"/>
    <w:rsid w:val="004624D4"/>
    <w:rsid w:val="0046253A"/>
    <w:rsid w:val="004627F7"/>
    <w:rsid w:val="00464EA0"/>
    <w:rsid w:val="00465E6C"/>
    <w:rsid w:val="00473AD8"/>
    <w:rsid w:val="0047469C"/>
    <w:rsid w:val="00476D2B"/>
    <w:rsid w:val="00482CF2"/>
    <w:rsid w:val="004837E7"/>
    <w:rsid w:val="00485CE3"/>
    <w:rsid w:val="00486394"/>
    <w:rsid w:val="004878CA"/>
    <w:rsid w:val="00492797"/>
    <w:rsid w:val="00492853"/>
    <w:rsid w:val="004969D7"/>
    <w:rsid w:val="0049775C"/>
    <w:rsid w:val="00497F19"/>
    <w:rsid w:val="004A1D91"/>
    <w:rsid w:val="004A690C"/>
    <w:rsid w:val="004B02EB"/>
    <w:rsid w:val="004B16AF"/>
    <w:rsid w:val="004B19A2"/>
    <w:rsid w:val="004B3809"/>
    <w:rsid w:val="004C47F9"/>
    <w:rsid w:val="004C5ABA"/>
    <w:rsid w:val="004C6720"/>
    <w:rsid w:val="004C6C4A"/>
    <w:rsid w:val="004D28D6"/>
    <w:rsid w:val="004D4780"/>
    <w:rsid w:val="004E6356"/>
    <w:rsid w:val="004E6580"/>
    <w:rsid w:val="004F0A1B"/>
    <w:rsid w:val="004F24B2"/>
    <w:rsid w:val="004F6026"/>
    <w:rsid w:val="004F6172"/>
    <w:rsid w:val="004F7593"/>
    <w:rsid w:val="005101D1"/>
    <w:rsid w:val="00510963"/>
    <w:rsid w:val="00510B62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5173"/>
    <w:rsid w:val="00526648"/>
    <w:rsid w:val="00540E0A"/>
    <w:rsid w:val="005413BB"/>
    <w:rsid w:val="00542B42"/>
    <w:rsid w:val="00554028"/>
    <w:rsid w:val="005550A3"/>
    <w:rsid w:val="00556EC3"/>
    <w:rsid w:val="00560994"/>
    <w:rsid w:val="0056189B"/>
    <w:rsid w:val="00562ACA"/>
    <w:rsid w:val="005723D3"/>
    <w:rsid w:val="00572608"/>
    <w:rsid w:val="00574222"/>
    <w:rsid w:val="00582301"/>
    <w:rsid w:val="0058232A"/>
    <w:rsid w:val="005825CF"/>
    <w:rsid w:val="005851B9"/>
    <w:rsid w:val="0059038F"/>
    <w:rsid w:val="005907C5"/>
    <w:rsid w:val="005A3260"/>
    <w:rsid w:val="005A3850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C0A92"/>
    <w:rsid w:val="005C6578"/>
    <w:rsid w:val="005D195D"/>
    <w:rsid w:val="005D1A35"/>
    <w:rsid w:val="005D2EDA"/>
    <w:rsid w:val="005D7989"/>
    <w:rsid w:val="005D7D05"/>
    <w:rsid w:val="005E033F"/>
    <w:rsid w:val="005E115B"/>
    <w:rsid w:val="005E567F"/>
    <w:rsid w:val="005E5C59"/>
    <w:rsid w:val="005E76BE"/>
    <w:rsid w:val="005F10E7"/>
    <w:rsid w:val="005F285F"/>
    <w:rsid w:val="005F2ED3"/>
    <w:rsid w:val="0060125B"/>
    <w:rsid w:val="00606681"/>
    <w:rsid w:val="00607A4F"/>
    <w:rsid w:val="006110AD"/>
    <w:rsid w:val="006127BC"/>
    <w:rsid w:val="00612D32"/>
    <w:rsid w:val="00613FEC"/>
    <w:rsid w:val="006162D2"/>
    <w:rsid w:val="006176FE"/>
    <w:rsid w:val="0061793B"/>
    <w:rsid w:val="00622CAE"/>
    <w:rsid w:val="006305EA"/>
    <w:rsid w:val="00630D5B"/>
    <w:rsid w:val="00631E93"/>
    <w:rsid w:val="00632585"/>
    <w:rsid w:val="00633370"/>
    <w:rsid w:val="00642610"/>
    <w:rsid w:val="00645DC6"/>
    <w:rsid w:val="006478DD"/>
    <w:rsid w:val="0065610E"/>
    <w:rsid w:val="0065722D"/>
    <w:rsid w:val="00662786"/>
    <w:rsid w:val="0066287A"/>
    <w:rsid w:val="00662CB1"/>
    <w:rsid w:val="006630A6"/>
    <w:rsid w:val="00665E19"/>
    <w:rsid w:val="006661E6"/>
    <w:rsid w:val="006671A7"/>
    <w:rsid w:val="00667333"/>
    <w:rsid w:val="00677837"/>
    <w:rsid w:val="00677A84"/>
    <w:rsid w:val="00677B9B"/>
    <w:rsid w:val="0068051F"/>
    <w:rsid w:val="00680A89"/>
    <w:rsid w:val="00680CD7"/>
    <w:rsid w:val="006824E8"/>
    <w:rsid w:val="006834E5"/>
    <w:rsid w:val="006906C3"/>
    <w:rsid w:val="006935BC"/>
    <w:rsid w:val="00694EE8"/>
    <w:rsid w:val="006953E0"/>
    <w:rsid w:val="00695997"/>
    <w:rsid w:val="006967FD"/>
    <w:rsid w:val="00696E4E"/>
    <w:rsid w:val="006A0DC5"/>
    <w:rsid w:val="006A3B3A"/>
    <w:rsid w:val="006A614A"/>
    <w:rsid w:val="006B473A"/>
    <w:rsid w:val="006B49F9"/>
    <w:rsid w:val="006B68D9"/>
    <w:rsid w:val="006C22B6"/>
    <w:rsid w:val="006C5A5D"/>
    <w:rsid w:val="006C6877"/>
    <w:rsid w:val="006C6F86"/>
    <w:rsid w:val="006D01E5"/>
    <w:rsid w:val="006D1F80"/>
    <w:rsid w:val="006D6E41"/>
    <w:rsid w:val="006D6EC6"/>
    <w:rsid w:val="006E0063"/>
    <w:rsid w:val="006F01D0"/>
    <w:rsid w:val="006F2419"/>
    <w:rsid w:val="006F49C3"/>
    <w:rsid w:val="006F67BA"/>
    <w:rsid w:val="006F6E1D"/>
    <w:rsid w:val="00702FE3"/>
    <w:rsid w:val="00703FAC"/>
    <w:rsid w:val="00710146"/>
    <w:rsid w:val="0071087A"/>
    <w:rsid w:val="007119ED"/>
    <w:rsid w:val="00711C65"/>
    <w:rsid w:val="00712674"/>
    <w:rsid w:val="00714695"/>
    <w:rsid w:val="00715719"/>
    <w:rsid w:val="00716905"/>
    <w:rsid w:val="00716B9A"/>
    <w:rsid w:val="007219CD"/>
    <w:rsid w:val="00724E1F"/>
    <w:rsid w:val="0072633A"/>
    <w:rsid w:val="007310F6"/>
    <w:rsid w:val="00732692"/>
    <w:rsid w:val="00734724"/>
    <w:rsid w:val="00736AAD"/>
    <w:rsid w:val="00736F37"/>
    <w:rsid w:val="007370E3"/>
    <w:rsid w:val="007425DB"/>
    <w:rsid w:val="00742734"/>
    <w:rsid w:val="007455F0"/>
    <w:rsid w:val="00751041"/>
    <w:rsid w:val="007519E7"/>
    <w:rsid w:val="00752155"/>
    <w:rsid w:val="007521DC"/>
    <w:rsid w:val="0075306B"/>
    <w:rsid w:val="007557FA"/>
    <w:rsid w:val="00771EC8"/>
    <w:rsid w:val="007726A8"/>
    <w:rsid w:val="00773482"/>
    <w:rsid w:val="00775C82"/>
    <w:rsid w:val="00775F06"/>
    <w:rsid w:val="007814D3"/>
    <w:rsid w:val="00787278"/>
    <w:rsid w:val="00796768"/>
    <w:rsid w:val="007A2E50"/>
    <w:rsid w:val="007A3D8D"/>
    <w:rsid w:val="007A45AA"/>
    <w:rsid w:val="007A4943"/>
    <w:rsid w:val="007A4FA8"/>
    <w:rsid w:val="007A6ED8"/>
    <w:rsid w:val="007A72BF"/>
    <w:rsid w:val="007A7950"/>
    <w:rsid w:val="007B00FA"/>
    <w:rsid w:val="007B11E0"/>
    <w:rsid w:val="007B27B9"/>
    <w:rsid w:val="007B431B"/>
    <w:rsid w:val="007B4B42"/>
    <w:rsid w:val="007B4CA1"/>
    <w:rsid w:val="007B5F94"/>
    <w:rsid w:val="007B608C"/>
    <w:rsid w:val="007C070B"/>
    <w:rsid w:val="007C7114"/>
    <w:rsid w:val="007D2453"/>
    <w:rsid w:val="007D3683"/>
    <w:rsid w:val="007D3AC6"/>
    <w:rsid w:val="007D3B09"/>
    <w:rsid w:val="007D46B8"/>
    <w:rsid w:val="007D541B"/>
    <w:rsid w:val="007D7C7B"/>
    <w:rsid w:val="007E2E44"/>
    <w:rsid w:val="007E3125"/>
    <w:rsid w:val="007E3AAD"/>
    <w:rsid w:val="007E48C8"/>
    <w:rsid w:val="007E4E8D"/>
    <w:rsid w:val="007E5202"/>
    <w:rsid w:val="007E65E3"/>
    <w:rsid w:val="007F0982"/>
    <w:rsid w:val="007F1234"/>
    <w:rsid w:val="007F254E"/>
    <w:rsid w:val="007F2DFE"/>
    <w:rsid w:val="007F2F65"/>
    <w:rsid w:val="0080076A"/>
    <w:rsid w:val="00803784"/>
    <w:rsid w:val="00804427"/>
    <w:rsid w:val="00805A54"/>
    <w:rsid w:val="008060A3"/>
    <w:rsid w:val="008100F4"/>
    <w:rsid w:val="0081204C"/>
    <w:rsid w:val="008224BD"/>
    <w:rsid w:val="0082402D"/>
    <w:rsid w:val="00825903"/>
    <w:rsid w:val="00825F17"/>
    <w:rsid w:val="0082762B"/>
    <w:rsid w:val="00830578"/>
    <w:rsid w:val="008315C1"/>
    <w:rsid w:val="00831A6E"/>
    <w:rsid w:val="00831A99"/>
    <w:rsid w:val="00831FEB"/>
    <w:rsid w:val="00832D82"/>
    <w:rsid w:val="008402DE"/>
    <w:rsid w:val="00840EEC"/>
    <w:rsid w:val="00841AC1"/>
    <w:rsid w:val="0084250E"/>
    <w:rsid w:val="008467CF"/>
    <w:rsid w:val="008507C3"/>
    <w:rsid w:val="00851447"/>
    <w:rsid w:val="008521DC"/>
    <w:rsid w:val="00853B9D"/>
    <w:rsid w:val="00857004"/>
    <w:rsid w:val="00857795"/>
    <w:rsid w:val="00860FA5"/>
    <w:rsid w:val="00863131"/>
    <w:rsid w:val="00865F36"/>
    <w:rsid w:val="008665E1"/>
    <w:rsid w:val="00871FE6"/>
    <w:rsid w:val="008754D3"/>
    <w:rsid w:val="00876ACC"/>
    <w:rsid w:val="00877AF8"/>
    <w:rsid w:val="0088104B"/>
    <w:rsid w:val="00890704"/>
    <w:rsid w:val="0089120D"/>
    <w:rsid w:val="0089501D"/>
    <w:rsid w:val="00895188"/>
    <w:rsid w:val="008A1E81"/>
    <w:rsid w:val="008A2C1E"/>
    <w:rsid w:val="008A3089"/>
    <w:rsid w:val="008A7074"/>
    <w:rsid w:val="008A7110"/>
    <w:rsid w:val="008B3495"/>
    <w:rsid w:val="008B34A4"/>
    <w:rsid w:val="008B5D75"/>
    <w:rsid w:val="008B6AF1"/>
    <w:rsid w:val="008C7D9A"/>
    <w:rsid w:val="008D11E7"/>
    <w:rsid w:val="008D2C2B"/>
    <w:rsid w:val="008D4F39"/>
    <w:rsid w:val="008D5A41"/>
    <w:rsid w:val="008E0412"/>
    <w:rsid w:val="008E1A07"/>
    <w:rsid w:val="008E1E45"/>
    <w:rsid w:val="008E254C"/>
    <w:rsid w:val="008E2E00"/>
    <w:rsid w:val="008E6D8C"/>
    <w:rsid w:val="008F008B"/>
    <w:rsid w:val="008F0A76"/>
    <w:rsid w:val="008F0DA4"/>
    <w:rsid w:val="008F101D"/>
    <w:rsid w:val="008F3473"/>
    <w:rsid w:val="008F3B39"/>
    <w:rsid w:val="008F420B"/>
    <w:rsid w:val="008F428C"/>
    <w:rsid w:val="008F76A7"/>
    <w:rsid w:val="0090186B"/>
    <w:rsid w:val="00906F18"/>
    <w:rsid w:val="00907EE1"/>
    <w:rsid w:val="00913118"/>
    <w:rsid w:val="009177FF"/>
    <w:rsid w:val="00921FA7"/>
    <w:rsid w:val="00922704"/>
    <w:rsid w:val="00922C03"/>
    <w:rsid w:val="0092341A"/>
    <w:rsid w:val="00924218"/>
    <w:rsid w:val="00926542"/>
    <w:rsid w:val="009310AC"/>
    <w:rsid w:val="009321E3"/>
    <w:rsid w:val="009339F6"/>
    <w:rsid w:val="009412BC"/>
    <w:rsid w:val="00942954"/>
    <w:rsid w:val="00943A97"/>
    <w:rsid w:val="00946221"/>
    <w:rsid w:val="0095084B"/>
    <w:rsid w:val="00951666"/>
    <w:rsid w:val="00956F79"/>
    <w:rsid w:val="00964239"/>
    <w:rsid w:val="009661CB"/>
    <w:rsid w:val="0097036F"/>
    <w:rsid w:val="009722E1"/>
    <w:rsid w:val="0097461E"/>
    <w:rsid w:val="00974C15"/>
    <w:rsid w:val="00976D55"/>
    <w:rsid w:val="009773C5"/>
    <w:rsid w:val="0097782C"/>
    <w:rsid w:val="00981E41"/>
    <w:rsid w:val="0098393B"/>
    <w:rsid w:val="00984368"/>
    <w:rsid w:val="00987C75"/>
    <w:rsid w:val="009918BD"/>
    <w:rsid w:val="009948A0"/>
    <w:rsid w:val="00996D87"/>
    <w:rsid w:val="00997B25"/>
    <w:rsid w:val="009A2317"/>
    <w:rsid w:val="009A2552"/>
    <w:rsid w:val="009A3209"/>
    <w:rsid w:val="009A47BD"/>
    <w:rsid w:val="009A7977"/>
    <w:rsid w:val="009B11EB"/>
    <w:rsid w:val="009B2BD3"/>
    <w:rsid w:val="009B50FA"/>
    <w:rsid w:val="009B6ADA"/>
    <w:rsid w:val="009C1E84"/>
    <w:rsid w:val="009C2088"/>
    <w:rsid w:val="009C5910"/>
    <w:rsid w:val="009D14C3"/>
    <w:rsid w:val="009D543A"/>
    <w:rsid w:val="009D6203"/>
    <w:rsid w:val="009D78F5"/>
    <w:rsid w:val="009D7F45"/>
    <w:rsid w:val="009E3342"/>
    <w:rsid w:val="009E35DB"/>
    <w:rsid w:val="009E399C"/>
    <w:rsid w:val="009E3D65"/>
    <w:rsid w:val="009E7826"/>
    <w:rsid w:val="009F28D4"/>
    <w:rsid w:val="009F3DC3"/>
    <w:rsid w:val="009F4CD2"/>
    <w:rsid w:val="009F5177"/>
    <w:rsid w:val="009F5C5B"/>
    <w:rsid w:val="009F6431"/>
    <w:rsid w:val="00A00B06"/>
    <w:rsid w:val="00A032AA"/>
    <w:rsid w:val="00A03D8C"/>
    <w:rsid w:val="00A04243"/>
    <w:rsid w:val="00A05BD0"/>
    <w:rsid w:val="00A0643B"/>
    <w:rsid w:val="00A16035"/>
    <w:rsid w:val="00A17982"/>
    <w:rsid w:val="00A20450"/>
    <w:rsid w:val="00A22AE2"/>
    <w:rsid w:val="00A2451F"/>
    <w:rsid w:val="00A27B8E"/>
    <w:rsid w:val="00A30944"/>
    <w:rsid w:val="00A333EF"/>
    <w:rsid w:val="00A33E8A"/>
    <w:rsid w:val="00A35938"/>
    <w:rsid w:val="00A35EEF"/>
    <w:rsid w:val="00A36985"/>
    <w:rsid w:val="00A37AD2"/>
    <w:rsid w:val="00A40324"/>
    <w:rsid w:val="00A434EF"/>
    <w:rsid w:val="00A43F61"/>
    <w:rsid w:val="00A44AD5"/>
    <w:rsid w:val="00A44E36"/>
    <w:rsid w:val="00A451B6"/>
    <w:rsid w:val="00A4784A"/>
    <w:rsid w:val="00A52D9A"/>
    <w:rsid w:val="00A52EF9"/>
    <w:rsid w:val="00A54176"/>
    <w:rsid w:val="00A54486"/>
    <w:rsid w:val="00A56EA2"/>
    <w:rsid w:val="00A60D49"/>
    <w:rsid w:val="00A62DA6"/>
    <w:rsid w:val="00A64706"/>
    <w:rsid w:val="00A653BB"/>
    <w:rsid w:val="00A67010"/>
    <w:rsid w:val="00A7651D"/>
    <w:rsid w:val="00A76C17"/>
    <w:rsid w:val="00A829BA"/>
    <w:rsid w:val="00A831FD"/>
    <w:rsid w:val="00A92FB4"/>
    <w:rsid w:val="00A93478"/>
    <w:rsid w:val="00A93840"/>
    <w:rsid w:val="00A940C5"/>
    <w:rsid w:val="00A9645B"/>
    <w:rsid w:val="00AA30D9"/>
    <w:rsid w:val="00AA4E4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61BB"/>
    <w:rsid w:val="00AD68F1"/>
    <w:rsid w:val="00AD7DA0"/>
    <w:rsid w:val="00AE11F6"/>
    <w:rsid w:val="00AE14E1"/>
    <w:rsid w:val="00AE1C6C"/>
    <w:rsid w:val="00AE1FD8"/>
    <w:rsid w:val="00AE4F60"/>
    <w:rsid w:val="00AE5BB6"/>
    <w:rsid w:val="00AE63E2"/>
    <w:rsid w:val="00AF049C"/>
    <w:rsid w:val="00AF1781"/>
    <w:rsid w:val="00AF2085"/>
    <w:rsid w:val="00AF270A"/>
    <w:rsid w:val="00AF3A38"/>
    <w:rsid w:val="00AF67A9"/>
    <w:rsid w:val="00AF6B15"/>
    <w:rsid w:val="00B003A6"/>
    <w:rsid w:val="00B00760"/>
    <w:rsid w:val="00B0218D"/>
    <w:rsid w:val="00B0346E"/>
    <w:rsid w:val="00B06BCC"/>
    <w:rsid w:val="00B073AB"/>
    <w:rsid w:val="00B075E6"/>
    <w:rsid w:val="00B10D5C"/>
    <w:rsid w:val="00B1772F"/>
    <w:rsid w:val="00B17ACE"/>
    <w:rsid w:val="00B17FF4"/>
    <w:rsid w:val="00B26C4B"/>
    <w:rsid w:val="00B35347"/>
    <w:rsid w:val="00B3614E"/>
    <w:rsid w:val="00B36366"/>
    <w:rsid w:val="00B36841"/>
    <w:rsid w:val="00B41DFE"/>
    <w:rsid w:val="00B425F2"/>
    <w:rsid w:val="00B42BC5"/>
    <w:rsid w:val="00B44F9D"/>
    <w:rsid w:val="00B461EA"/>
    <w:rsid w:val="00B51858"/>
    <w:rsid w:val="00B51EDA"/>
    <w:rsid w:val="00B52D48"/>
    <w:rsid w:val="00B545F4"/>
    <w:rsid w:val="00B56E2C"/>
    <w:rsid w:val="00B60EC3"/>
    <w:rsid w:val="00B6123F"/>
    <w:rsid w:val="00B634D0"/>
    <w:rsid w:val="00B63946"/>
    <w:rsid w:val="00B6512D"/>
    <w:rsid w:val="00B67D70"/>
    <w:rsid w:val="00B7060D"/>
    <w:rsid w:val="00B73904"/>
    <w:rsid w:val="00B75021"/>
    <w:rsid w:val="00B75363"/>
    <w:rsid w:val="00B77AE2"/>
    <w:rsid w:val="00B80C9D"/>
    <w:rsid w:val="00B856FB"/>
    <w:rsid w:val="00B860EA"/>
    <w:rsid w:val="00B874C9"/>
    <w:rsid w:val="00B933D1"/>
    <w:rsid w:val="00B9579C"/>
    <w:rsid w:val="00B9783B"/>
    <w:rsid w:val="00BA1337"/>
    <w:rsid w:val="00BA2E6D"/>
    <w:rsid w:val="00BA7146"/>
    <w:rsid w:val="00BB0D28"/>
    <w:rsid w:val="00BB5AF0"/>
    <w:rsid w:val="00BB5E4A"/>
    <w:rsid w:val="00BB6198"/>
    <w:rsid w:val="00BB72BC"/>
    <w:rsid w:val="00BB73FB"/>
    <w:rsid w:val="00BC126F"/>
    <w:rsid w:val="00BC28E3"/>
    <w:rsid w:val="00BC373C"/>
    <w:rsid w:val="00BC5A86"/>
    <w:rsid w:val="00BC5D0D"/>
    <w:rsid w:val="00BD4F06"/>
    <w:rsid w:val="00BD68FC"/>
    <w:rsid w:val="00BF0D65"/>
    <w:rsid w:val="00BF3201"/>
    <w:rsid w:val="00BF6C25"/>
    <w:rsid w:val="00BF6F50"/>
    <w:rsid w:val="00C06872"/>
    <w:rsid w:val="00C10DD2"/>
    <w:rsid w:val="00C11BFD"/>
    <w:rsid w:val="00C12D83"/>
    <w:rsid w:val="00C1400F"/>
    <w:rsid w:val="00C16959"/>
    <w:rsid w:val="00C21B02"/>
    <w:rsid w:val="00C224B1"/>
    <w:rsid w:val="00C2445D"/>
    <w:rsid w:val="00C34032"/>
    <w:rsid w:val="00C360D6"/>
    <w:rsid w:val="00C40BE6"/>
    <w:rsid w:val="00C4129E"/>
    <w:rsid w:val="00C4178E"/>
    <w:rsid w:val="00C42CF6"/>
    <w:rsid w:val="00C433AD"/>
    <w:rsid w:val="00C43927"/>
    <w:rsid w:val="00C44314"/>
    <w:rsid w:val="00C44FB1"/>
    <w:rsid w:val="00C45EF3"/>
    <w:rsid w:val="00C5040B"/>
    <w:rsid w:val="00C506F0"/>
    <w:rsid w:val="00C51CB1"/>
    <w:rsid w:val="00C53C1D"/>
    <w:rsid w:val="00C5753D"/>
    <w:rsid w:val="00C60A4B"/>
    <w:rsid w:val="00C627A3"/>
    <w:rsid w:val="00C63232"/>
    <w:rsid w:val="00C66DDB"/>
    <w:rsid w:val="00C71711"/>
    <w:rsid w:val="00C72535"/>
    <w:rsid w:val="00C74F5E"/>
    <w:rsid w:val="00C76DD5"/>
    <w:rsid w:val="00C80BEE"/>
    <w:rsid w:val="00C811A4"/>
    <w:rsid w:val="00C81764"/>
    <w:rsid w:val="00C817AE"/>
    <w:rsid w:val="00C82920"/>
    <w:rsid w:val="00C82EAE"/>
    <w:rsid w:val="00C867B6"/>
    <w:rsid w:val="00C91CBC"/>
    <w:rsid w:val="00C947E8"/>
    <w:rsid w:val="00CA59F8"/>
    <w:rsid w:val="00CB3728"/>
    <w:rsid w:val="00CB4F58"/>
    <w:rsid w:val="00CB5EB8"/>
    <w:rsid w:val="00CB662E"/>
    <w:rsid w:val="00CB727E"/>
    <w:rsid w:val="00CB76E6"/>
    <w:rsid w:val="00CB7B57"/>
    <w:rsid w:val="00CC3457"/>
    <w:rsid w:val="00CC3AC9"/>
    <w:rsid w:val="00CC4BAD"/>
    <w:rsid w:val="00CC7296"/>
    <w:rsid w:val="00CD0E58"/>
    <w:rsid w:val="00CD474C"/>
    <w:rsid w:val="00CE2128"/>
    <w:rsid w:val="00CE3F71"/>
    <w:rsid w:val="00CE781C"/>
    <w:rsid w:val="00CF3522"/>
    <w:rsid w:val="00CF553C"/>
    <w:rsid w:val="00D02173"/>
    <w:rsid w:val="00D0220F"/>
    <w:rsid w:val="00D04096"/>
    <w:rsid w:val="00D07174"/>
    <w:rsid w:val="00D13B0B"/>
    <w:rsid w:val="00D13C17"/>
    <w:rsid w:val="00D1435D"/>
    <w:rsid w:val="00D1452D"/>
    <w:rsid w:val="00D17183"/>
    <w:rsid w:val="00D17F60"/>
    <w:rsid w:val="00D22C68"/>
    <w:rsid w:val="00D22E5C"/>
    <w:rsid w:val="00D23254"/>
    <w:rsid w:val="00D23CBE"/>
    <w:rsid w:val="00D24A17"/>
    <w:rsid w:val="00D25DB4"/>
    <w:rsid w:val="00D27BB9"/>
    <w:rsid w:val="00D27D38"/>
    <w:rsid w:val="00D31805"/>
    <w:rsid w:val="00D32A8F"/>
    <w:rsid w:val="00D3642F"/>
    <w:rsid w:val="00D37C78"/>
    <w:rsid w:val="00D44AC6"/>
    <w:rsid w:val="00D46688"/>
    <w:rsid w:val="00D46F7D"/>
    <w:rsid w:val="00D51F12"/>
    <w:rsid w:val="00D5204B"/>
    <w:rsid w:val="00D5609A"/>
    <w:rsid w:val="00D57AA6"/>
    <w:rsid w:val="00D57E90"/>
    <w:rsid w:val="00D6091A"/>
    <w:rsid w:val="00D60D6C"/>
    <w:rsid w:val="00D60F56"/>
    <w:rsid w:val="00D62EC5"/>
    <w:rsid w:val="00D64762"/>
    <w:rsid w:val="00D65A18"/>
    <w:rsid w:val="00D6765F"/>
    <w:rsid w:val="00D67EEA"/>
    <w:rsid w:val="00D704D0"/>
    <w:rsid w:val="00D72423"/>
    <w:rsid w:val="00D766E1"/>
    <w:rsid w:val="00D7734B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60FB"/>
    <w:rsid w:val="00D96C41"/>
    <w:rsid w:val="00DA0984"/>
    <w:rsid w:val="00DA4687"/>
    <w:rsid w:val="00DA4EF0"/>
    <w:rsid w:val="00DA5E5B"/>
    <w:rsid w:val="00DB05E4"/>
    <w:rsid w:val="00DB1403"/>
    <w:rsid w:val="00DB3D9A"/>
    <w:rsid w:val="00DB408F"/>
    <w:rsid w:val="00DB48DF"/>
    <w:rsid w:val="00DB7D9D"/>
    <w:rsid w:val="00DC0401"/>
    <w:rsid w:val="00DC1E90"/>
    <w:rsid w:val="00DC2101"/>
    <w:rsid w:val="00DC27D9"/>
    <w:rsid w:val="00DC2D57"/>
    <w:rsid w:val="00DD0376"/>
    <w:rsid w:val="00DD1039"/>
    <w:rsid w:val="00DD3DFD"/>
    <w:rsid w:val="00DD53B4"/>
    <w:rsid w:val="00DD6541"/>
    <w:rsid w:val="00DE40DC"/>
    <w:rsid w:val="00DE5738"/>
    <w:rsid w:val="00DE6385"/>
    <w:rsid w:val="00DE7F63"/>
    <w:rsid w:val="00DF1DA3"/>
    <w:rsid w:val="00DF7CCA"/>
    <w:rsid w:val="00DF7F65"/>
    <w:rsid w:val="00E00B79"/>
    <w:rsid w:val="00E04083"/>
    <w:rsid w:val="00E05938"/>
    <w:rsid w:val="00E05B1B"/>
    <w:rsid w:val="00E10A2B"/>
    <w:rsid w:val="00E11294"/>
    <w:rsid w:val="00E1391B"/>
    <w:rsid w:val="00E148BD"/>
    <w:rsid w:val="00E16520"/>
    <w:rsid w:val="00E21162"/>
    <w:rsid w:val="00E24255"/>
    <w:rsid w:val="00E30AAD"/>
    <w:rsid w:val="00E32D82"/>
    <w:rsid w:val="00E32E43"/>
    <w:rsid w:val="00E4077C"/>
    <w:rsid w:val="00E50C2A"/>
    <w:rsid w:val="00E52078"/>
    <w:rsid w:val="00E52176"/>
    <w:rsid w:val="00E53498"/>
    <w:rsid w:val="00E53AF0"/>
    <w:rsid w:val="00E55F94"/>
    <w:rsid w:val="00E62E46"/>
    <w:rsid w:val="00E63374"/>
    <w:rsid w:val="00E64824"/>
    <w:rsid w:val="00E67119"/>
    <w:rsid w:val="00E72FA1"/>
    <w:rsid w:val="00E751D7"/>
    <w:rsid w:val="00E75962"/>
    <w:rsid w:val="00E76242"/>
    <w:rsid w:val="00E801D1"/>
    <w:rsid w:val="00E80331"/>
    <w:rsid w:val="00E808E7"/>
    <w:rsid w:val="00E81433"/>
    <w:rsid w:val="00E82372"/>
    <w:rsid w:val="00E8242A"/>
    <w:rsid w:val="00E826EF"/>
    <w:rsid w:val="00E87520"/>
    <w:rsid w:val="00E8798B"/>
    <w:rsid w:val="00E87D7F"/>
    <w:rsid w:val="00E87D8D"/>
    <w:rsid w:val="00E91278"/>
    <w:rsid w:val="00E92487"/>
    <w:rsid w:val="00E92528"/>
    <w:rsid w:val="00E92F2B"/>
    <w:rsid w:val="00E969E8"/>
    <w:rsid w:val="00E97F56"/>
    <w:rsid w:val="00EA0B81"/>
    <w:rsid w:val="00EA141D"/>
    <w:rsid w:val="00EA1C45"/>
    <w:rsid w:val="00EA6919"/>
    <w:rsid w:val="00EB27E9"/>
    <w:rsid w:val="00EB42B6"/>
    <w:rsid w:val="00EB490A"/>
    <w:rsid w:val="00EB5BBD"/>
    <w:rsid w:val="00EC3D85"/>
    <w:rsid w:val="00EC42C6"/>
    <w:rsid w:val="00EC4FD3"/>
    <w:rsid w:val="00EC6C65"/>
    <w:rsid w:val="00ED106C"/>
    <w:rsid w:val="00ED3F74"/>
    <w:rsid w:val="00ED6E92"/>
    <w:rsid w:val="00ED7A2D"/>
    <w:rsid w:val="00EE10C6"/>
    <w:rsid w:val="00EE65F5"/>
    <w:rsid w:val="00EF4A37"/>
    <w:rsid w:val="00EF6640"/>
    <w:rsid w:val="00F00B92"/>
    <w:rsid w:val="00F016DE"/>
    <w:rsid w:val="00F03076"/>
    <w:rsid w:val="00F030D1"/>
    <w:rsid w:val="00F034CF"/>
    <w:rsid w:val="00F05CB1"/>
    <w:rsid w:val="00F10F51"/>
    <w:rsid w:val="00F114E7"/>
    <w:rsid w:val="00F117C3"/>
    <w:rsid w:val="00F14EFE"/>
    <w:rsid w:val="00F173ED"/>
    <w:rsid w:val="00F2248C"/>
    <w:rsid w:val="00F25964"/>
    <w:rsid w:val="00F25DC7"/>
    <w:rsid w:val="00F26477"/>
    <w:rsid w:val="00F26B41"/>
    <w:rsid w:val="00F27A73"/>
    <w:rsid w:val="00F326BF"/>
    <w:rsid w:val="00F34BBD"/>
    <w:rsid w:val="00F3536B"/>
    <w:rsid w:val="00F35FFE"/>
    <w:rsid w:val="00F4011B"/>
    <w:rsid w:val="00F41A47"/>
    <w:rsid w:val="00F45AF8"/>
    <w:rsid w:val="00F5023F"/>
    <w:rsid w:val="00F51A52"/>
    <w:rsid w:val="00F52B74"/>
    <w:rsid w:val="00F57056"/>
    <w:rsid w:val="00F64B18"/>
    <w:rsid w:val="00F652C9"/>
    <w:rsid w:val="00F66AF6"/>
    <w:rsid w:val="00F7271C"/>
    <w:rsid w:val="00F763B7"/>
    <w:rsid w:val="00F76679"/>
    <w:rsid w:val="00F815A2"/>
    <w:rsid w:val="00F81926"/>
    <w:rsid w:val="00F820A6"/>
    <w:rsid w:val="00F87D21"/>
    <w:rsid w:val="00F937CC"/>
    <w:rsid w:val="00F95E69"/>
    <w:rsid w:val="00F96E56"/>
    <w:rsid w:val="00F97CCC"/>
    <w:rsid w:val="00FA0089"/>
    <w:rsid w:val="00FA11AB"/>
    <w:rsid w:val="00FA2F17"/>
    <w:rsid w:val="00FA64AA"/>
    <w:rsid w:val="00FA723C"/>
    <w:rsid w:val="00FB0171"/>
    <w:rsid w:val="00FB03D1"/>
    <w:rsid w:val="00FB110B"/>
    <w:rsid w:val="00FB2656"/>
    <w:rsid w:val="00FB6A75"/>
    <w:rsid w:val="00FC110D"/>
    <w:rsid w:val="00FC2147"/>
    <w:rsid w:val="00FC3C89"/>
    <w:rsid w:val="00FC4E60"/>
    <w:rsid w:val="00FC6242"/>
    <w:rsid w:val="00FD0BA6"/>
    <w:rsid w:val="00FD0CD4"/>
    <w:rsid w:val="00FD191D"/>
    <w:rsid w:val="00FD1C8B"/>
    <w:rsid w:val="00FD4B7A"/>
    <w:rsid w:val="00FE11D1"/>
    <w:rsid w:val="00FE2090"/>
    <w:rsid w:val="00FE6732"/>
    <w:rsid w:val="00FE67C3"/>
    <w:rsid w:val="00FE6969"/>
    <w:rsid w:val="00FE7641"/>
    <w:rsid w:val="00FF0001"/>
    <w:rsid w:val="00FF4616"/>
    <w:rsid w:val="00FF5CED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  <o:rules v:ext="edit">
        <o:r id="V:Rule2" type="callout" idref="#AutoShape 25"/>
        <o:r id="V:Rule3" type="callout" idref="#AutoShape 28"/>
        <o:r id="V:Rule5" type="callout" idref="#AutoShape 13"/>
        <o:r id="V:Rule6" type="connector" idref="#AutoShape 12"/>
        <o:r id="V:Rule7" type="callout" idref="#AutoShape 13"/>
        <o:r id="V:Rule9" type="connector" idref="#AutoShape 12"/>
        <o:r id="V:Rule10" type="connector" idref="#AutoShape 24"/>
      </o:rules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D5609A"/>
    <w:pPr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footer" Target="footer2.xml"/><Relationship Id="rId107" Type="http://schemas.openxmlformats.org/officeDocument/2006/relationships/image" Target="media/image92.png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fontTable" Target="fontTable.xml"/><Relationship Id="rId13" Type="http://schemas.openxmlformats.org/officeDocument/2006/relationships/header" Target="header1.xml"/><Relationship Id="rId18" Type="http://schemas.openxmlformats.org/officeDocument/2006/relationships/package" Target="embeddings/Microsoft_Visio___.vsdx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microsoft.com/office/2011/relationships/people" Target="people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theme" Target="theme/theme1.xml"/><Relationship Id="rId15" Type="http://schemas.openxmlformats.org/officeDocument/2006/relationships/header" Target="header2.xm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26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LongProperties xmlns="http://schemas.microsoft.com/office/2006/metadata/longProperties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purl.org/dc/elements/1.1/"/>
    <ds:schemaRef ds:uri="http://purl.org/dc/terms/"/>
    <ds:schemaRef ds:uri="http://purl.org/dc/dcmitype/"/>
    <ds:schemaRef ds:uri="http://schemas.microsoft.com/office/2006/documentManagement/types"/>
    <ds:schemaRef ds:uri="http://schemas.openxmlformats.org/package/2006/metadata/core-properties"/>
    <ds:schemaRef ds:uri="15f83a92-c5fd-41b7-b36b-bc826f8a9e80"/>
    <ds:schemaRef ds:uri="http://schemas.microsoft.com/office/infopath/2007/PartnerControls"/>
    <ds:schemaRef ds:uri="9dfc2920-772e-4b7f-b399-1648423aab80"/>
    <ds:schemaRef ds:uri="http://www.w3.org/XML/1998/namespace"/>
  </ds:schemaRefs>
</ds:datastoreItem>
</file>

<file path=customXml/itemProps5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5EBD5BA9-294B-44DC-90B3-7407226DC0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8702</TotalTime>
  <Pages>126</Pages>
  <Words>13261</Words>
  <Characters>75590</Characters>
  <Application>Microsoft Office Word</Application>
  <DocSecurity>0</DocSecurity>
  <Lines>629</Lines>
  <Paragraphs>177</Paragraphs>
  <ScaleCrop>false</ScaleCrop>
  <Company/>
  <LinksUpToDate>false</LinksUpToDate>
  <CharactersWithSpaces>88674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張金龍</cp:lastModifiedBy>
  <cp:revision>425</cp:revision>
  <cp:lastPrinted>2014-10-29T13:57:00Z</cp:lastPrinted>
  <dcterms:created xsi:type="dcterms:W3CDTF">2019-12-25T10:40:00Z</dcterms:created>
  <dcterms:modified xsi:type="dcterms:W3CDTF">2021-05-30T08:02:00Z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